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7E2970" w14:textId="77777777" w:rsidR="00A13A20" w:rsidRPr="005879DC" w:rsidRDefault="009B17F4" w:rsidP="00A13A20">
      <w:pPr>
        <w:pStyle w:val="idocTitle"/>
      </w:pPr>
      <w:r>
        <w:t>DC21</w:t>
      </w:r>
      <w:r w:rsidR="00A13A20" w:rsidRPr="005879DC">
        <w:t xml:space="preserve"> User Manual</w:t>
      </w:r>
    </w:p>
    <w:p w14:paraId="3908710C" w14:textId="77777777" w:rsidR="00E21465" w:rsidRDefault="009A3BE9" w:rsidP="009A3BE9">
      <w:pPr>
        <w:pStyle w:val="idocSubtitle"/>
      </w:pPr>
      <w:r w:rsidRPr="005879DC">
        <w:t xml:space="preserve">For software version </w:t>
      </w:r>
      <w:fldSimple w:instr=" DOCPROPERTY  &quot;Software Version&quot;  \* MERGEFORMAT ">
        <w:r w:rsidR="009A1E48">
          <w:t>2.1</w:t>
        </w:r>
      </w:fldSimple>
    </w:p>
    <w:p w14:paraId="13E5BE84" w14:textId="77777777" w:rsidR="00A13A20" w:rsidRPr="00853342" w:rsidRDefault="00FE17CB" w:rsidP="00A13A20">
      <w:pPr>
        <w:pStyle w:val="idocByline"/>
      </w:pPr>
      <w:r>
        <w:fldChar w:fldCharType="begin"/>
      </w:r>
      <w:r w:rsidR="00371769">
        <w:instrText xml:space="preserve"> SAVEDATE  \@ "d MMMM yyyy"  \* MERGEFORMAT </w:instrText>
      </w:r>
      <w:r>
        <w:fldChar w:fldCharType="separate"/>
      </w:r>
      <w:ins w:id="0" w:author="Desiree Virgin" w:date="2014-04-30T12:21:00Z">
        <w:r w:rsidR="005770E1">
          <w:rPr>
            <w:noProof/>
          </w:rPr>
          <w:t>28 April 2014</w:t>
        </w:r>
      </w:ins>
      <w:ins w:id="1" w:author="Peter Bugeia" w:date="2014-04-28T10:18:00Z">
        <w:del w:id="2" w:author="Desiree Virgin" w:date="2014-04-30T12:21:00Z">
          <w:r w:rsidR="006324EB" w:rsidDel="005770E1">
            <w:rPr>
              <w:noProof/>
            </w:rPr>
            <w:delText>24 April 2014</w:delText>
          </w:r>
        </w:del>
      </w:ins>
      <w:del w:id="3" w:author="Desiree Virgin" w:date="2014-04-30T12:21:00Z">
        <w:r w:rsidR="009A1E48" w:rsidDel="005770E1">
          <w:rPr>
            <w:noProof/>
          </w:rPr>
          <w:delText>11 April 2014</w:delText>
        </w:r>
      </w:del>
      <w:r>
        <w:rPr>
          <w:noProof/>
        </w:rPr>
        <w:fldChar w:fldCharType="end"/>
      </w:r>
    </w:p>
    <w:p w14:paraId="6FCA89AB" w14:textId="77777777" w:rsidR="00A13A20" w:rsidRPr="005879DC" w:rsidRDefault="00A13A20" w:rsidP="00E21465">
      <w:pPr>
        <w:pStyle w:val="iPreface"/>
      </w:pPr>
      <w:r w:rsidRPr="005879DC">
        <w:t xml:space="preserve">There has been a significant rise in the number of </w:t>
      </w:r>
      <w:r w:rsidR="0067311B">
        <w:t xml:space="preserve">projects collecting </w:t>
      </w:r>
      <w:r w:rsidRPr="005879DC">
        <w:t xml:space="preserve">research </w:t>
      </w:r>
      <w:r w:rsidR="00AC286E">
        <w:t xml:space="preserve">data </w:t>
      </w:r>
      <w:r w:rsidRPr="005879DC">
        <w:t xml:space="preserve">in recent years. This growth has brought with it the challenge of managing </w:t>
      </w:r>
      <w:r w:rsidR="006024EB">
        <w:t>the increased data acquisition</w:t>
      </w:r>
      <w:r w:rsidRPr="005879DC">
        <w:t xml:space="preserve"> infrastructure and the </w:t>
      </w:r>
      <w:r w:rsidR="006024EB">
        <w:t xml:space="preserve">increased amount of </w:t>
      </w:r>
      <w:r w:rsidRPr="005879DC">
        <w:t xml:space="preserve">data produced by </w:t>
      </w:r>
      <w:r w:rsidR="006024EB">
        <w:t>this infrastructure</w:t>
      </w:r>
      <w:r w:rsidRPr="005879DC">
        <w:t>.</w:t>
      </w:r>
    </w:p>
    <w:p w14:paraId="48105C68" w14:textId="77777777" w:rsidR="00A13A20" w:rsidRPr="00AC286E" w:rsidRDefault="009B17F4" w:rsidP="006637DB">
      <w:pPr>
        <w:pStyle w:val="iPreface"/>
      </w:pPr>
      <w:r w:rsidRPr="00AC286E">
        <w:t>DC21</w:t>
      </w:r>
      <w:r w:rsidR="00AC286E" w:rsidRPr="00AC286E">
        <w:t xml:space="preserve"> was developed as a general purpose data capture application </w:t>
      </w:r>
      <w:r w:rsidR="001A051F" w:rsidRPr="00AC286E">
        <w:t xml:space="preserve">to address these challenges and specifically </w:t>
      </w:r>
      <w:r w:rsidR="00A13A20" w:rsidRPr="00AC286E">
        <w:t>aims to:</w:t>
      </w:r>
    </w:p>
    <w:p w14:paraId="36B5E237" w14:textId="77777777" w:rsidR="009B17F4" w:rsidRDefault="009B17F4" w:rsidP="006637DB">
      <w:pPr>
        <w:pStyle w:val="iPreface"/>
        <w:numPr>
          <w:ilvl w:val="0"/>
          <w:numId w:val="28"/>
        </w:numPr>
      </w:pPr>
      <w:r>
        <w:t>Allow tailoring to support different applications or research projects.</w:t>
      </w:r>
    </w:p>
    <w:p w14:paraId="7AB4290D" w14:textId="77777777" w:rsidR="009A3BE9" w:rsidRPr="005879DC" w:rsidRDefault="009A3BE9" w:rsidP="006637DB">
      <w:pPr>
        <w:pStyle w:val="iPreface"/>
        <w:numPr>
          <w:ilvl w:val="0"/>
          <w:numId w:val="28"/>
        </w:numPr>
      </w:pPr>
      <w:r w:rsidRPr="005879DC">
        <w:t>Ensure raw data is never lost</w:t>
      </w:r>
      <w:r w:rsidR="00FD432F">
        <w:t xml:space="preserve"> and</w:t>
      </w:r>
      <w:r w:rsidRPr="005879DC">
        <w:t xml:space="preserve"> can be used and interpreted in the future</w:t>
      </w:r>
    </w:p>
    <w:p w14:paraId="6C97C617" w14:textId="77777777" w:rsidR="009A3BE9" w:rsidRPr="005879DC" w:rsidRDefault="009A3BE9" w:rsidP="006637DB">
      <w:pPr>
        <w:pStyle w:val="iPreface"/>
        <w:numPr>
          <w:ilvl w:val="0"/>
          <w:numId w:val="28"/>
        </w:numPr>
      </w:pPr>
      <w:r w:rsidRPr="005879DC">
        <w:t>Allow researchers to make linkages between different types of data</w:t>
      </w:r>
    </w:p>
    <w:p w14:paraId="15974FA0" w14:textId="77777777" w:rsidR="007F79A3" w:rsidRDefault="007F79A3" w:rsidP="006637DB">
      <w:pPr>
        <w:pStyle w:val="iPreface"/>
        <w:numPr>
          <w:ilvl w:val="0"/>
          <w:numId w:val="28"/>
        </w:numPr>
      </w:pPr>
      <w:r>
        <w:t>Allow researchers to package and archive data, assign a global unique ID and to cite data in research publications</w:t>
      </w:r>
    </w:p>
    <w:p w14:paraId="68D67CEC" w14:textId="77777777" w:rsidR="007F79A3" w:rsidRDefault="007F79A3" w:rsidP="006637DB">
      <w:pPr>
        <w:pStyle w:val="iPreface"/>
        <w:numPr>
          <w:ilvl w:val="0"/>
          <w:numId w:val="28"/>
        </w:numPr>
      </w:pPr>
      <w:r>
        <w:t xml:space="preserve">Make it easier for researchers to demonstrate </w:t>
      </w:r>
      <w:r w:rsidR="00720B99">
        <w:t xml:space="preserve">that </w:t>
      </w:r>
      <w:r>
        <w:t>their research is reproducible</w:t>
      </w:r>
    </w:p>
    <w:p w14:paraId="078354BC" w14:textId="77777777" w:rsidR="009A3BE9" w:rsidRPr="005879DC" w:rsidRDefault="009A3BE9" w:rsidP="006637DB">
      <w:pPr>
        <w:pStyle w:val="iPreface"/>
        <w:numPr>
          <w:ilvl w:val="0"/>
          <w:numId w:val="28"/>
        </w:numPr>
      </w:pPr>
      <w:r w:rsidRPr="005879DC">
        <w:t xml:space="preserve">Make </w:t>
      </w:r>
      <w:r w:rsidR="00FD432F">
        <w:t xml:space="preserve">data more discoverable so </w:t>
      </w:r>
      <w:r w:rsidRPr="005879DC">
        <w:t xml:space="preserve">it </w:t>
      </w:r>
      <w:r w:rsidR="00FD432F">
        <w:t xml:space="preserve">is </w:t>
      </w:r>
      <w:r w:rsidRPr="005879DC">
        <w:t>easier for researchers to get access to the data they need</w:t>
      </w:r>
    </w:p>
    <w:p w14:paraId="54567275" w14:textId="77777777" w:rsidR="009A3BE9" w:rsidRPr="005879DC" w:rsidRDefault="009A3BE9" w:rsidP="006637DB">
      <w:pPr>
        <w:pStyle w:val="iPreface"/>
        <w:numPr>
          <w:ilvl w:val="0"/>
          <w:numId w:val="28"/>
        </w:numPr>
      </w:pPr>
      <w:r w:rsidRPr="005879DC">
        <w:t xml:space="preserve">Make it easier for </w:t>
      </w:r>
      <w:r w:rsidR="00720B99">
        <w:t xml:space="preserve">researchers and </w:t>
      </w:r>
      <w:r w:rsidRPr="005879DC">
        <w:t>technical officers to distribute the data</w:t>
      </w:r>
    </w:p>
    <w:p w14:paraId="1371DB42" w14:textId="77777777" w:rsidR="009A3BE9" w:rsidRPr="005879DC" w:rsidRDefault="007F79A3" w:rsidP="006637DB">
      <w:pPr>
        <w:pStyle w:val="iPreface"/>
        <w:numPr>
          <w:ilvl w:val="0"/>
          <w:numId w:val="28"/>
        </w:numPr>
      </w:pPr>
      <w:r>
        <w:t>Make it easier for researchers to comply with institutional and government requirements with regard to research data management.</w:t>
      </w:r>
    </w:p>
    <w:p w14:paraId="11F523E8" w14:textId="77777777" w:rsidR="00825103" w:rsidRDefault="001A051F" w:rsidP="00825103">
      <w:pPr>
        <w:pStyle w:val="iPreface"/>
      </w:pPr>
      <w:r w:rsidRPr="005879DC">
        <w:t xml:space="preserve">As a web application, </w:t>
      </w:r>
      <w:r w:rsidR="009B17F4">
        <w:t xml:space="preserve">a </w:t>
      </w:r>
      <w:r w:rsidR="00617563">
        <w:t>DC21 Implementation</w:t>
      </w:r>
      <w:r w:rsidR="009B17F4">
        <w:t xml:space="preserve"> i</w:t>
      </w:r>
      <w:r w:rsidRPr="005879DC">
        <w:t>s easily accessed from a vari</w:t>
      </w:r>
      <w:r w:rsidR="007F5FFF" w:rsidRPr="005879DC">
        <w:t>ety of locations and platforms</w:t>
      </w:r>
      <w:r w:rsidR="00FD432F">
        <w:t xml:space="preserve"> with any </w:t>
      </w:r>
      <w:r w:rsidR="00EB3EDB" w:rsidRPr="005879DC">
        <w:t>modern web</w:t>
      </w:r>
      <w:r w:rsidR="00926D18">
        <w:t xml:space="preserve"> browser</w:t>
      </w:r>
      <w:r w:rsidR="003719EB" w:rsidRPr="005879DC">
        <w:t>.</w:t>
      </w:r>
    </w:p>
    <w:p w14:paraId="614D4551" w14:textId="6C691D66" w:rsidR="00066066" w:rsidRPr="00FD432F" w:rsidRDefault="00825103" w:rsidP="00066066">
      <w:pPr>
        <w:pStyle w:val="iNormal"/>
        <w:rPr>
          <w:i/>
          <w:sz w:val="20"/>
          <w:szCs w:val="20"/>
        </w:rPr>
      </w:pPr>
      <w:r w:rsidRPr="00FD432F">
        <w:rPr>
          <w:i/>
          <w:sz w:val="20"/>
          <w:szCs w:val="20"/>
        </w:rPr>
        <w:t xml:space="preserve">The </w:t>
      </w:r>
      <w:r w:rsidR="009B17F4" w:rsidRPr="00FD432F">
        <w:rPr>
          <w:i/>
          <w:sz w:val="20"/>
          <w:szCs w:val="20"/>
        </w:rPr>
        <w:t>DC21</w:t>
      </w:r>
      <w:r w:rsidRPr="00FD432F">
        <w:rPr>
          <w:i/>
          <w:sz w:val="20"/>
          <w:szCs w:val="20"/>
        </w:rPr>
        <w:t xml:space="preserve"> product was initially developed for the Hawkesbury Institute for the Environment (HIE) at the University of Western Sydney, with funding provided by ANDS under their Data Capture program.</w:t>
      </w:r>
      <w:r w:rsidR="009B17F4" w:rsidRPr="00FD432F">
        <w:rPr>
          <w:i/>
          <w:sz w:val="20"/>
          <w:szCs w:val="20"/>
        </w:rPr>
        <w:t xml:space="preserve"> </w:t>
      </w:r>
      <w:r w:rsidR="00FD432F" w:rsidRPr="00FD432F">
        <w:rPr>
          <w:i/>
          <w:sz w:val="20"/>
          <w:szCs w:val="20"/>
        </w:rPr>
        <w:t xml:space="preserve">The National eResearch Tools and Resource (NeCTAR) project has also contributed funding. </w:t>
      </w:r>
      <w:r w:rsidR="009B17F4" w:rsidRPr="00FD432F">
        <w:rPr>
          <w:i/>
          <w:sz w:val="20"/>
          <w:szCs w:val="20"/>
        </w:rPr>
        <w:t xml:space="preserve">It was installed under the name </w:t>
      </w:r>
      <w:r w:rsidR="00E511C5" w:rsidRPr="00FD432F">
        <w:rPr>
          <w:i/>
          <w:sz w:val="20"/>
          <w:szCs w:val="20"/>
        </w:rPr>
        <w:t>HIEv</w:t>
      </w:r>
      <w:r w:rsidR="00D43E36" w:rsidRPr="00FD432F">
        <w:rPr>
          <w:i/>
          <w:sz w:val="20"/>
          <w:szCs w:val="20"/>
        </w:rPr>
        <w:t xml:space="preserve">. </w:t>
      </w:r>
      <w:r w:rsidR="009B17F4" w:rsidRPr="00FD432F">
        <w:rPr>
          <w:i/>
          <w:sz w:val="20"/>
          <w:szCs w:val="20"/>
        </w:rPr>
        <w:t>Subsequent implementations of DC21 include DIVER</w:t>
      </w:r>
      <w:r w:rsidR="00D43E36" w:rsidRPr="00FD432F">
        <w:rPr>
          <w:i/>
          <w:sz w:val="20"/>
          <w:szCs w:val="20"/>
        </w:rPr>
        <w:t>,</w:t>
      </w:r>
      <w:r w:rsidR="00B67F50">
        <w:rPr>
          <w:i/>
          <w:sz w:val="20"/>
          <w:szCs w:val="20"/>
        </w:rPr>
        <w:t xml:space="preserve"> </w:t>
      </w:r>
      <w:r w:rsidR="00443106">
        <w:rPr>
          <w:i/>
          <w:sz w:val="20"/>
          <w:szCs w:val="20"/>
        </w:rPr>
        <w:t xml:space="preserve">with funding from the </w:t>
      </w:r>
      <w:r w:rsidR="00B67F50" w:rsidRPr="00FD432F">
        <w:rPr>
          <w:i/>
          <w:sz w:val="20"/>
          <w:szCs w:val="20"/>
        </w:rPr>
        <w:t>Macquarie University</w:t>
      </w:r>
      <w:r w:rsidR="009B17F4" w:rsidRPr="00FD432F">
        <w:rPr>
          <w:i/>
          <w:sz w:val="20"/>
          <w:szCs w:val="20"/>
        </w:rPr>
        <w:t xml:space="preserve"> </w:t>
      </w:r>
      <w:r w:rsidR="00B67F50">
        <w:rPr>
          <w:i/>
          <w:sz w:val="20"/>
          <w:szCs w:val="20"/>
        </w:rPr>
        <w:t xml:space="preserve">and </w:t>
      </w:r>
      <w:r w:rsidR="00D43E36" w:rsidRPr="00FD432F">
        <w:rPr>
          <w:i/>
          <w:sz w:val="20"/>
          <w:szCs w:val="20"/>
        </w:rPr>
        <w:t xml:space="preserve">used </w:t>
      </w:r>
      <w:r w:rsidR="009B17F4" w:rsidRPr="00FD432F">
        <w:rPr>
          <w:i/>
          <w:sz w:val="20"/>
          <w:szCs w:val="20"/>
        </w:rPr>
        <w:t xml:space="preserve">for </w:t>
      </w:r>
      <w:r w:rsidR="009B57E9" w:rsidRPr="00FD432F">
        <w:rPr>
          <w:i/>
          <w:sz w:val="20"/>
          <w:szCs w:val="20"/>
        </w:rPr>
        <w:t xml:space="preserve">marketing data within the Faculty </w:t>
      </w:r>
      <w:r w:rsidR="00B67F50">
        <w:rPr>
          <w:i/>
          <w:sz w:val="20"/>
          <w:szCs w:val="20"/>
        </w:rPr>
        <w:t>of Business and Economics</w:t>
      </w:r>
      <w:r w:rsidR="009B57E9" w:rsidRPr="00FD432F">
        <w:rPr>
          <w:i/>
          <w:sz w:val="20"/>
          <w:szCs w:val="20"/>
        </w:rPr>
        <w:t>.</w:t>
      </w:r>
      <w:r w:rsidR="00066066" w:rsidRPr="00066066">
        <w:rPr>
          <w:i/>
          <w:sz w:val="20"/>
          <w:szCs w:val="20"/>
        </w:rPr>
        <w:t xml:space="preserve"> </w:t>
      </w:r>
      <w:r w:rsidR="00066066" w:rsidRPr="00FD432F">
        <w:rPr>
          <w:i/>
          <w:sz w:val="20"/>
          <w:szCs w:val="20"/>
        </w:rPr>
        <w:t>DC21 is open source and available on GitHub in the dc21 and dc21-doc repositories.</w:t>
      </w:r>
    </w:p>
    <w:p w14:paraId="677AF4F8" w14:textId="77777777" w:rsidR="00CE7E45" w:rsidRDefault="00CE7E45" w:rsidP="00B6457B">
      <w:pPr>
        <w:pStyle w:val="iHeadingUnnumbered"/>
      </w:pPr>
      <w:bookmarkStart w:id="4" w:name="_Toc386636164"/>
      <w:r>
        <w:lastRenderedPageBreak/>
        <w:t>Contents</w:t>
      </w:r>
      <w:bookmarkEnd w:id="4"/>
    </w:p>
    <w:p w14:paraId="02336E30" w14:textId="77777777" w:rsidR="00066066" w:rsidRDefault="00FE17CB">
      <w:pPr>
        <w:pStyle w:val="TOC1"/>
        <w:rPr>
          <w:rFonts w:asciiTheme="minorHAnsi" w:eastAsiaTheme="minorEastAsia" w:hAnsiTheme="minorHAnsi" w:cstheme="minorBidi"/>
          <w:color w:val="auto"/>
          <w:sz w:val="22"/>
          <w:szCs w:val="22"/>
          <w:lang w:eastAsia="en-AU"/>
        </w:rPr>
      </w:pPr>
      <w:r>
        <w:fldChar w:fldCharType="begin"/>
      </w:r>
      <w:r w:rsidR="00CE7E45">
        <w:instrText xml:space="preserve"> TOC \o "1-3" \h \z \u </w:instrText>
      </w:r>
      <w:r>
        <w:fldChar w:fldCharType="separate"/>
      </w:r>
      <w:r w:rsidR="00066066" w:rsidRPr="00401170">
        <w:rPr>
          <w:rStyle w:val="Hyperlink"/>
        </w:rPr>
        <w:fldChar w:fldCharType="begin"/>
      </w:r>
      <w:r w:rsidR="00066066" w:rsidRPr="00401170">
        <w:rPr>
          <w:rStyle w:val="Hyperlink"/>
        </w:rPr>
        <w:instrText xml:space="preserve"> </w:instrText>
      </w:r>
      <w:r w:rsidR="00066066">
        <w:instrText>HYPERLINK \l "_Toc386636164"</w:instrText>
      </w:r>
      <w:r w:rsidR="00066066" w:rsidRPr="00401170">
        <w:rPr>
          <w:rStyle w:val="Hyperlink"/>
        </w:rPr>
        <w:instrText xml:space="preserve"> </w:instrText>
      </w:r>
      <w:r w:rsidR="00066066" w:rsidRPr="00401170">
        <w:rPr>
          <w:rStyle w:val="Hyperlink"/>
        </w:rPr>
      </w:r>
      <w:r w:rsidR="00066066" w:rsidRPr="00401170">
        <w:rPr>
          <w:rStyle w:val="Hyperlink"/>
        </w:rPr>
        <w:fldChar w:fldCharType="separate"/>
      </w:r>
      <w:r w:rsidR="00066066" w:rsidRPr="00401170">
        <w:rPr>
          <w:rStyle w:val="Hyperlink"/>
        </w:rPr>
        <w:t>Contents</w:t>
      </w:r>
      <w:r w:rsidR="00066066">
        <w:rPr>
          <w:webHidden/>
        </w:rPr>
        <w:tab/>
      </w:r>
      <w:r w:rsidR="00066066">
        <w:rPr>
          <w:webHidden/>
        </w:rPr>
        <w:fldChar w:fldCharType="begin"/>
      </w:r>
      <w:r w:rsidR="00066066">
        <w:rPr>
          <w:webHidden/>
        </w:rPr>
        <w:instrText xml:space="preserve"> PAGEREF _Toc386636164 \h </w:instrText>
      </w:r>
      <w:r w:rsidR="00066066">
        <w:rPr>
          <w:webHidden/>
        </w:rPr>
      </w:r>
      <w:r w:rsidR="00066066">
        <w:rPr>
          <w:webHidden/>
        </w:rPr>
        <w:fldChar w:fldCharType="separate"/>
      </w:r>
      <w:r w:rsidR="00066066">
        <w:rPr>
          <w:webHidden/>
        </w:rPr>
        <w:t>2</w:t>
      </w:r>
      <w:r w:rsidR="00066066">
        <w:rPr>
          <w:webHidden/>
        </w:rPr>
        <w:fldChar w:fldCharType="end"/>
      </w:r>
      <w:r w:rsidR="00066066" w:rsidRPr="00401170">
        <w:rPr>
          <w:rStyle w:val="Hyperlink"/>
        </w:rPr>
        <w:fldChar w:fldCharType="end"/>
      </w:r>
    </w:p>
    <w:p w14:paraId="0A16E8A1" w14:textId="77777777" w:rsidR="00066066" w:rsidRDefault="00066066">
      <w:pPr>
        <w:pStyle w:val="TOC1"/>
        <w:tabs>
          <w:tab w:val="left" w:pos="480"/>
        </w:tabs>
        <w:rPr>
          <w:rFonts w:asciiTheme="minorHAnsi" w:eastAsiaTheme="minorEastAsia" w:hAnsiTheme="minorHAnsi" w:cstheme="minorBidi"/>
          <w:color w:val="auto"/>
          <w:sz w:val="22"/>
          <w:szCs w:val="22"/>
          <w:lang w:eastAsia="en-AU"/>
        </w:rPr>
      </w:pPr>
      <w:r w:rsidRPr="00401170">
        <w:rPr>
          <w:rStyle w:val="Hyperlink"/>
        </w:rPr>
        <w:fldChar w:fldCharType="begin"/>
      </w:r>
      <w:r w:rsidRPr="00401170">
        <w:rPr>
          <w:rStyle w:val="Hyperlink"/>
        </w:rPr>
        <w:instrText xml:space="preserve"> </w:instrText>
      </w:r>
      <w:r>
        <w:instrText>HYPERLINK \l "_Toc386636165"</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1</w:t>
      </w:r>
      <w:r>
        <w:rPr>
          <w:rFonts w:asciiTheme="minorHAnsi" w:eastAsiaTheme="minorEastAsia" w:hAnsiTheme="minorHAnsi" w:cstheme="minorBidi"/>
          <w:color w:val="auto"/>
          <w:sz w:val="22"/>
          <w:szCs w:val="22"/>
          <w:lang w:eastAsia="en-AU"/>
        </w:rPr>
        <w:tab/>
      </w:r>
      <w:r w:rsidRPr="00401170">
        <w:rPr>
          <w:rStyle w:val="Hyperlink"/>
        </w:rPr>
        <w:t>Overview</w:t>
      </w:r>
      <w:r>
        <w:rPr>
          <w:webHidden/>
        </w:rPr>
        <w:tab/>
      </w:r>
      <w:r>
        <w:rPr>
          <w:webHidden/>
        </w:rPr>
        <w:fldChar w:fldCharType="begin"/>
      </w:r>
      <w:r>
        <w:rPr>
          <w:webHidden/>
        </w:rPr>
        <w:instrText xml:space="preserve"> PAGEREF _Toc386636165 \h </w:instrText>
      </w:r>
      <w:r>
        <w:rPr>
          <w:webHidden/>
        </w:rPr>
      </w:r>
      <w:r>
        <w:rPr>
          <w:webHidden/>
        </w:rPr>
        <w:fldChar w:fldCharType="separate"/>
      </w:r>
      <w:r>
        <w:rPr>
          <w:webHidden/>
        </w:rPr>
        <w:t>5</w:t>
      </w:r>
      <w:r>
        <w:rPr>
          <w:webHidden/>
        </w:rPr>
        <w:fldChar w:fldCharType="end"/>
      </w:r>
      <w:r w:rsidRPr="00401170">
        <w:rPr>
          <w:rStyle w:val="Hyperlink"/>
        </w:rPr>
        <w:fldChar w:fldCharType="end"/>
      </w:r>
    </w:p>
    <w:p w14:paraId="2BE71D04"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"_Toc386636166"</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1.1</w:t>
      </w:r>
      <w:r>
        <w:rPr>
          <w:rFonts w:asciiTheme="minorHAnsi" w:eastAsiaTheme="minorEastAsia" w:hAnsiTheme="minorHAnsi" w:cstheme="minorBidi"/>
          <w:color w:val="auto"/>
          <w:szCs w:val="22"/>
          <w:lang w:eastAsia="en-AU"/>
        </w:rPr>
        <w:tab/>
      </w:r>
      <w:r w:rsidRPr="00401170">
        <w:rPr>
          <w:rStyle w:val="Hyperlink"/>
        </w:rPr>
        <w:t>Installing and Tailoring DC21 for your Organisation</w:t>
      </w:r>
      <w:r>
        <w:rPr>
          <w:webHidden/>
        </w:rPr>
        <w:tab/>
      </w:r>
      <w:r>
        <w:rPr>
          <w:webHidden/>
        </w:rPr>
        <w:fldChar w:fldCharType="begin"/>
      </w:r>
      <w:r>
        <w:rPr>
          <w:webHidden/>
        </w:rPr>
        <w:instrText xml:space="preserve"> PAGEREF _Toc386636166 \h </w:instrText>
      </w:r>
      <w:r>
        <w:rPr>
          <w:webHidden/>
        </w:rPr>
      </w:r>
      <w:r>
        <w:rPr>
          <w:webHidden/>
        </w:rPr>
        <w:fldChar w:fldCharType="separate"/>
      </w:r>
      <w:r>
        <w:rPr>
          <w:webHidden/>
        </w:rPr>
        <w:t>7</w:t>
      </w:r>
      <w:r>
        <w:rPr>
          <w:webHidden/>
        </w:rPr>
        <w:fldChar w:fldCharType="end"/>
      </w:r>
      <w:r w:rsidRPr="00401170">
        <w:rPr>
          <w:rStyle w:val="Hyperlink"/>
        </w:rPr>
        <w:fldChar w:fldCharType="end"/>
      </w:r>
    </w:p>
    <w:p w14:paraId="5C50F995" w14:textId="77777777" w:rsidR="00066066" w:rsidRDefault="00066066">
      <w:pPr>
        <w:pStyle w:val="TOC1"/>
        <w:tabs>
          <w:tab w:val="left" w:pos="480"/>
        </w:tabs>
        <w:rPr>
          <w:rFonts w:asciiTheme="minorHAnsi" w:eastAsiaTheme="minorEastAsia" w:hAnsiTheme="minorHAnsi" w:cstheme="minorBidi"/>
          <w:color w:val="auto"/>
          <w:sz w:val="22"/>
          <w:szCs w:val="22"/>
          <w:lang w:eastAsia="en-AU"/>
        </w:rPr>
      </w:pPr>
      <w:r w:rsidRPr="00401170">
        <w:rPr>
          <w:rStyle w:val="Hyperlink"/>
        </w:rPr>
        <w:fldChar w:fldCharType="begin"/>
      </w:r>
      <w:r w:rsidRPr="00401170">
        <w:rPr>
          <w:rStyle w:val="Hyperlink"/>
        </w:rPr>
        <w:instrText xml:space="preserve"> </w:instrText>
      </w:r>
      <w:r>
        <w:instrText>HYPERLINK \l "_Toc386636167"</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2</w:t>
      </w:r>
      <w:r>
        <w:rPr>
          <w:rFonts w:asciiTheme="minorHAnsi" w:eastAsiaTheme="minorEastAsia" w:hAnsiTheme="minorHAnsi" w:cstheme="minorBidi"/>
          <w:color w:val="auto"/>
          <w:sz w:val="22"/>
          <w:szCs w:val="22"/>
          <w:lang w:eastAsia="en-AU"/>
        </w:rPr>
        <w:tab/>
      </w:r>
      <w:r w:rsidRPr="00401170">
        <w:rPr>
          <w:rStyle w:val="Hyperlink"/>
        </w:rPr>
        <w:t>Glossary</w:t>
      </w:r>
      <w:r>
        <w:rPr>
          <w:webHidden/>
        </w:rPr>
        <w:tab/>
      </w:r>
      <w:r>
        <w:rPr>
          <w:webHidden/>
        </w:rPr>
        <w:fldChar w:fldCharType="begin"/>
      </w:r>
      <w:r>
        <w:rPr>
          <w:webHidden/>
        </w:rPr>
        <w:instrText xml:space="preserve"> PAGEREF _Toc386636167 \h </w:instrText>
      </w:r>
      <w:r>
        <w:rPr>
          <w:webHidden/>
        </w:rPr>
      </w:r>
      <w:r>
        <w:rPr>
          <w:webHidden/>
        </w:rPr>
        <w:fldChar w:fldCharType="separate"/>
      </w:r>
      <w:r>
        <w:rPr>
          <w:webHidden/>
        </w:rPr>
        <w:t>8</w:t>
      </w:r>
      <w:r>
        <w:rPr>
          <w:webHidden/>
        </w:rPr>
        <w:fldChar w:fldCharType="end"/>
      </w:r>
      <w:r w:rsidRPr="00401170">
        <w:rPr>
          <w:rStyle w:val="Hyperlink"/>
        </w:rPr>
        <w:fldChar w:fldCharType="end"/>
      </w:r>
    </w:p>
    <w:p w14:paraId="2983C39A" w14:textId="77777777" w:rsidR="00066066" w:rsidRDefault="00066066">
      <w:pPr>
        <w:pStyle w:val="TOC1"/>
        <w:tabs>
          <w:tab w:val="left" w:pos="480"/>
        </w:tabs>
        <w:rPr>
          <w:rFonts w:asciiTheme="minorHAnsi" w:eastAsiaTheme="minorEastAsia" w:hAnsiTheme="minorHAnsi" w:cstheme="minorBidi"/>
          <w:color w:val="auto"/>
          <w:sz w:val="22"/>
          <w:szCs w:val="22"/>
          <w:lang w:eastAsia="en-AU"/>
        </w:rPr>
      </w:pPr>
      <w:r w:rsidRPr="00401170">
        <w:rPr>
          <w:rStyle w:val="Hyperlink"/>
        </w:rPr>
        <w:fldChar w:fldCharType="begin"/>
      </w:r>
      <w:r w:rsidRPr="00401170">
        <w:rPr>
          <w:rStyle w:val="Hyperlink"/>
        </w:rPr>
        <w:instrText xml:space="preserve"> </w:instrText>
      </w:r>
      <w:r>
        <w:instrText>HYPERLINK \l "_Toc386636168"</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3</w:t>
      </w:r>
      <w:r>
        <w:rPr>
          <w:rFonts w:asciiTheme="minorHAnsi" w:eastAsiaTheme="minorEastAsia" w:hAnsiTheme="minorHAnsi" w:cstheme="minorBidi"/>
          <w:color w:val="auto"/>
          <w:sz w:val="22"/>
          <w:szCs w:val="22"/>
          <w:lang w:eastAsia="en-AU"/>
        </w:rPr>
        <w:tab/>
      </w:r>
      <w:r w:rsidRPr="00401170">
        <w:rPr>
          <w:rStyle w:val="Hyperlink"/>
        </w:rPr>
        <w:t>Logging in to a DC21 Implementation</w:t>
      </w:r>
      <w:r>
        <w:rPr>
          <w:webHidden/>
        </w:rPr>
        <w:tab/>
      </w:r>
      <w:r>
        <w:rPr>
          <w:webHidden/>
        </w:rPr>
        <w:fldChar w:fldCharType="begin"/>
      </w:r>
      <w:r>
        <w:rPr>
          <w:webHidden/>
        </w:rPr>
        <w:instrText xml:space="preserve"> PAGEREF _Toc386636168 \h </w:instrText>
      </w:r>
      <w:r>
        <w:rPr>
          <w:webHidden/>
        </w:rPr>
      </w:r>
      <w:r>
        <w:rPr>
          <w:webHidden/>
        </w:rPr>
        <w:fldChar w:fldCharType="separate"/>
      </w:r>
      <w:r>
        <w:rPr>
          <w:webHidden/>
        </w:rPr>
        <w:t>10</w:t>
      </w:r>
      <w:r>
        <w:rPr>
          <w:webHidden/>
        </w:rPr>
        <w:fldChar w:fldCharType="end"/>
      </w:r>
      <w:r w:rsidRPr="00401170">
        <w:rPr>
          <w:rStyle w:val="Hyperlink"/>
        </w:rPr>
        <w:fldChar w:fldCharType="end"/>
      </w:r>
    </w:p>
    <w:p w14:paraId="3EF3AD7B"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"_Toc386636169"</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3.1</w:t>
      </w:r>
      <w:r>
        <w:rPr>
          <w:rFonts w:asciiTheme="minorHAnsi" w:eastAsiaTheme="minorEastAsia" w:hAnsiTheme="minorHAnsi" w:cstheme="minorBidi"/>
          <w:color w:val="auto"/>
          <w:szCs w:val="22"/>
          <w:lang w:eastAsia="en-AU"/>
        </w:rPr>
        <w:tab/>
      </w:r>
      <w:r w:rsidRPr="00401170">
        <w:rPr>
          <w:rStyle w:val="Hyperlink"/>
        </w:rPr>
        <w:t>Classes of Users</w:t>
      </w:r>
      <w:r>
        <w:rPr>
          <w:webHidden/>
        </w:rPr>
        <w:tab/>
      </w:r>
      <w:r>
        <w:rPr>
          <w:webHidden/>
        </w:rPr>
        <w:fldChar w:fldCharType="begin"/>
      </w:r>
      <w:r>
        <w:rPr>
          <w:webHidden/>
        </w:rPr>
        <w:instrText xml:space="preserve"> PAGEREF _Toc386636169 \h </w:instrText>
      </w:r>
      <w:r>
        <w:rPr>
          <w:webHidden/>
        </w:rPr>
      </w:r>
      <w:r>
        <w:rPr>
          <w:webHidden/>
        </w:rPr>
        <w:fldChar w:fldCharType="separate"/>
      </w:r>
      <w:r>
        <w:rPr>
          <w:webHidden/>
        </w:rPr>
        <w:t>10</w:t>
      </w:r>
      <w:r>
        <w:rPr>
          <w:webHidden/>
        </w:rPr>
        <w:fldChar w:fldCharType="end"/>
      </w:r>
      <w:r w:rsidRPr="00401170">
        <w:rPr>
          <w:rStyle w:val="Hyperlink"/>
        </w:rPr>
        <w:fldChar w:fldCharType="end"/>
      </w:r>
    </w:p>
    <w:p w14:paraId="25532CEA" w14:textId="77777777" w:rsidR="00066066" w:rsidRDefault="00066066">
      <w:pPr>
        <w:pStyle w:val="TOC2"/>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"_Toc386636170"</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Choosing your Login Method</w:t>
      </w:r>
      <w:r>
        <w:rPr>
          <w:webHidden/>
        </w:rPr>
        <w:tab/>
      </w:r>
      <w:r>
        <w:rPr>
          <w:webHidden/>
        </w:rPr>
        <w:fldChar w:fldCharType="begin"/>
      </w:r>
      <w:r>
        <w:rPr>
          <w:webHidden/>
        </w:rPr>
        <w:instrText xml:space="preserve"> PAGEREF _Toc386636170 \h </w:instrText>
      </w:r>
      <w:r>
        <w:rPr>
          <w:webHidden/>
        </w:rPr>
      </w:r>
      <w:r>
        <w:rPr>
          <w:webHidden/>
        </w:rPr>
        <w:fldChar w:fldCharType="separate"/>
      </w:r>
      <w:r>
        <w:rPr>
          <w:webHidden/>
        </w:rPr>
        <w:t>10</w:t>
      </w:r>
      <w:r>
        <w:rPr>
          <w:webHidden/>
        </w:rPr>
        <w:fldChar w:fldCharType="end"/>
      </w:r>
      <w:r w:rsidRPr="00401170">
        <w:rPr>
          <w:rStyle w:val="Hyperlink"/>
        </w:rPr>
        <w:fldChar w:fldCharType="end"/>
      </w:r>
    </w:p>
    <w:p w14:paraId="02EECFB3"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"_Toc386636171"</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3.2</w:t>
      </w:r>
      <w:r>
        <w:rPr>
          <w:rFonts w:asciiTheme="minorHAnsi" w:eastAsiaTheme="minorEastAsia" w:hAnsiTheme="minorHAnsi" w:cstheme="minorBidi"/>
          <w:color w:val="auto"/>
          <w:szCs w:val="22"/>
          <w:lang w:eastAsia="en-AU"/>
        </w:rPr>
        <w:tab/>
      </w:r>
      <w:r w:rsidRPr="00401170">
        <w:rPr>
          <w:rStyle w:val="Hyperlink"/>
        </w:rPr>
        <w:t>Standard DC21 Authentication</w:t>
      </w:r>
      <w:r>
        <w:rPr>
          <w:webHidden/>
        </w:rPr>
        <w:tab/>
      </w:r>
      <w:r>
        <w:rPr>
          <w:webHidden/>
        </w:rPr>
        <w:fldChar w:fldCharType="begin"/>
      </w:r>
      <w:r>
        <w:rPr>
          <w:webHidden/>
        </w:rPr>
        <w:instrText xml:space="preserve"> PAGEREF _Toc386636171 \h </w:instrText>
      </w:r>
      <w:r>
        <w:rPr>
          <w:webHidden/>
        </w:rPr>
      </w:r>
      <w:r>
        <w:rPr>
          <w:webHidden/>
        </w:rPr>
        <w:fldChar w:fldCharType="separate"/>
      </w:r>
      <w:r>
        <w:rPr>
          <w:webHidden/>
        </w:rPr>
        <w:t>11</w:t>
      </w:r>
      <w:r>
        <w:rPr>
          <w:webHidden/>
        </w:rPr>
        <w:fldChar w:fldCharType="end"/>
      </w:r>
      <w:r w:rsidRPr="00401170">
        <w:rPr>
          <w:rStyle w:val="Hyperlink"/>
        </w:rPr>
        <w:fldChar w:fldCharType="end"/>
      </w:r>
    </w:p>
    <w:p w14:paraId="1EA2AC78" w14:textId="77777777" w:rsidR="00066066" w:rsidRDefault="00066066">
      <w:pPr>
        <w:pStyle w:val="TOC3"/>
        <w:tabs>
          <w:tab w:val="left" w:pos="120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"_Toc386636172"</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3.2.1</w:t>
      </w:r>
      <w:r>
        <w:rPr>
          <w:rFonts w:asciiTheme="minorHAnsi" w:eastAsiaTheme="minorEastAsia" w:hAnsiTheme="minorHAnsi" w:cstheme="minorBidi"/>
          <w:color w:val="auto"/>
          <w:szCs w:val="22"/>
          <w:lang w:eastAsia="en-AU"/>
        </w:rPr>
        <w:tab/>
      </w:r>
      <w:r w:rsidRPr="00401170">
        <w:rPr>
          <w:rStyle w:val="Hyperlink"/>
        </w:rPr>
        <w:t>Signing Up</w:t>
      </w:r>
      <w:r>
        <w:rPr>
          <w:webHidden/>
        </w:rPr>
        <w:tab/>
      </w:r>
      <w:r>
        <w:rPr>
          <w:webHidden/>
        </w:rPr>
        <w:fldChar w:fldCharType="begin"/>
      </w:r>
      <w:r>
        <w:rPr>
          <w:webHidden/>
        </w:rPr>
        <w:instrText xml:space="preserve"> PAGEREF _Toc386636172 \h </w:instrText>
      </w:r>
      <w:r>
        <w:rPr>
          <w:webHidden/>
        </w:rPr>
      </w:r>
      <w:r>
        <w:rPr>
          <w:webHidden/>
        </w:rPr>
        <w:fldChar w:fldCharType="separate"/>
      </w:r>
      <w:r>
        <w:rPr>
          <w:webHidden/>
        </w:rPr>
        <w:t>11</w:t>
      </w:r>
      <w:r>
        <w:rPr>
          <w:webHidden/>
        </w:rPr>
        <w:fldChar w:fldCharType="end"/>
      </w:r>
      <w:r w:rsidRPr="00401170">
        <w:rPr>
          <w:rStyle w:val="Hyperlink"/>
        </w:rPr>
        <w:fldChar w:fldCharType="end"/>
      </w:r>
    </w:p>
    <w:p w14:paraId="61BF320A" w14:textId="77777777" w:rsidR="00066066" w:rsidRDefault="00066066">
      <w:pPr>
        <w:pStyle w:val="TOC3"/>
        <w:tabs>
          <w:tab w:val="left" w:pos="120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"_Toc386636173"</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3.2.2</w:t>
      </w:r>
      <w:r>
        <w:rPr>
          <w:rFonts w:asciiTheme="minorHAnsi" w:eastAsiaTheme="minorEastAsia" w:hAnsiTheme="minorHAnsi" w:cstheme="minorBidi"/>
          <w:color w:val="auto"/>
          <w:szCs w:val="22"/>
          <w:lang w:eastAsia="en-AU"/>
        </w:rPr>
        <w:tab/>
      </w:r>
      <w:r w:rsidRPr="00401170">
        <w:rPr>
          <w:rStyle w:val="Hyperlink"/>
        </w:rPr>
        <w:t>Standard Login</w:t>
      </w:r>
      <w:r>
        <w:rPr>
          <w:webHidden/>
        </w:rPr>
        <w:tab/>
      </w:r>
      <w:r>
        <w:rPr>
          <w:webHidden/>
        </w:rPr>
        <w:fldChar w:fldCharType="begin"/>
      </w:r>
      <w:r>
        <w:rPr>
          <w:webHidden/>
        </w:rPr>
        <w:instrText xml:space="preserve"> PAGEREF _Toc386636173 \h </w:instrText>
      </w:r>
      <w:r>
        <w:rPr>
          <w:webHidden/>
        </w:rPr>
      </w:r>
      <w:r>
        <w:rPr>
          <w:webHidden/>
        </w:rPr>
        <w:fldChar w:fldCharType="separate"/>
      </w:r>
      <w:r>
        <w:rPr>
          <w:webHidden/>
        </w:rPr>
        <w:t>12</w:t>
      </w:r>
      <w:r>
        <w:rPr>
          <w:webHidden/>
        </w:rPr>
        <w:fldChar w:fldCharType="end"/>
      </w:r>
      <w:r w:rsidRPr="00401170">
        <w:rPr>
          <w:rStyle w:val="Hyperlink"/>
        </w:rPr>
        <w:fldChar w:fldCharType="end"/>
      </w:r>
    </w:p>
    <w:p w14:paraId="7EEF8E2F"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"_Toc386636174"</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3.3</w:t>
      </w:r>
      <w:r>
        <w:rPr>
          <w:rFonts w:asciiTheme="minorHAnsi" w:eastAsiaTheme="minorEastAsia" w:hAnsiTheme="minorHAnsi" w:cstheme="minorBidi"/>
          <w:color w:val="auto"/>
          <w:szCs w:val="22"/>
          <w:lang w:eastAsia="en-AU"/>
        </w:rPr>
        <w:tab/>
      </w:r>
      <w:r w:rsidRPr="00401170">
        <w:rPr>
          <w:rStyle w:val="Hyperlink"/>
        </w:rPr>
        <w:t>AAF Login</w:t>
      </w:r>
      <w:r>
        <w:rPr>
          <w:webHidden/>
        </w:rPr>
        <w:tab/>
      </w:r>
      <w:r>
        <w:rPr>
          <w:webHidden/>
        </w:rPr>
        <w:fldChar w:fldCharType="begin"/>
      </w:r>
      <w:r>
        <w:rPr>
          <w:webHidden/>
        </w:rPr>
        <w:instrText xml:space="preserve"> PAGEREF _Toc386636174 \h </w:instrText>
      </w:r>
      <w:r>
        <w:rPr>
          <w:webHidden/>
        </w:rPr>
      </w:r>
      <w:r>
        <w:rPr>
          <w:webHidden/>
        </w:rPr>
        <w:fldChar w:fldCharType="separate"/>
      </w:r>
      <w:r>
        <w:rPr>
          <w:webHidden/>
        </w:rPr>
        <w:t>13</w:t>
      </w:r>
      <w:r>
        <w:rPr>
          <w:webHidden/>
        </w:rPr>
        <w:fldChar w:fldCharType="end"/>
      </w:r>
      <w:r w:rsidRPr="00401170">
        <w:rPr>
          <w:rStyle w:val="Hyperlink"/>
        </w:rPr>
        <w:fldChar w:fldCharType="end"/>
      </w:r>
    </w:p>
    <w:p w14:paraId="472E9823" w14:textId="77777777" w:rsidR="00066066" w:rsidRDefault="00066066">
      <w:pPr>
        <w:pStyle w:val="TOC1"/>
        <w:tabs>
          <w:tab w:val="left" w:pos="480"/>
        </w:tabs>
        <w:rPr>
          <w:rFonts w:asciiTheme="minorHAnsi" w:eastAsiaTheme="minorEastAsia" w:hAnsiTheme="minorHAnsi" w:cstheme="minorBidi"/>
          <w:color w:val="auto"/>
          <w:sz w:val="22"/>
          <w:szCs w:val="22"/>
          <w:lang w:eastAsia="en-AU"/>
        </w:rPr>
      </w:pPr>
      <w:r w:rsidRPr="00401170">
        <w:rPr>
          <w:rStyle w:val="Hyperlink"/>
        </w:rPr>
        <w:fldChar w:fldCharType="begin"/>
      </w:r>
      <w:r w:rsidRPr="00401170">
        <w:rPr>
          <w:rStyle w:val="Hyperlink"/>
        </w:rPr>
        <w:instrText xml:space="preserve"> </w:instrText>
      </w:r>
      <w:r>
        <w:instrText>HYPERLINK \l "_Toc386636175"</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4</w:t>
      </w:r>
      <w:r>
        <w:rPr>
          <w:rFonts w:asciiTheme="minorHAnsi" w:eastAsiaTheme="minorEastAsia" w:hAnsiTheme="minorHAnsi" w:cstheme="minorBidi"/>
          <w:color w:val="auto"/>
          <w:sz w:val="22"/>
          <w:szCs w:val="22"/>
          <w:lang w:eastAsia="en-AU"/>
        </w:rPr>
        <w:tab/>
      </w:r>
      <w:r w:rsidRPr="00401170">
        <w:rPr>
          <w:rStyle w:val="Hyperlink"/>
        </w:rPr>
        <w:t>General Operation</w:t>
      </w:r>
      <w:r>
        <w:rPr>
          <w:webHidden/>
        </w:rPr>
        <w:tab/>
      </w:r>
      <w:r>
        <w:rPr>
          <w:webHidden/>
        </w:rPr>
        <w:fldChar w:fldCharType="begin"/>
      </w:r>
      <w:r>
        <w:rPr>
          <w:webHidden/>
        </w:rPr>
        <w:instrText xml:space="preserve"> PAGEREF _Toc386636175 \h </w:instrText>
      </w:r>
      <w:r>
        <w:rPr>
          <w:webHidden/>
        </w:rPr>
      </w:r>
      <w:r>
        <w:rPr>
          <w:webHidden/>
        </w:rPr>
        <w:fldChar w:fldCharType="separate"/>
      </w:r>
      <w:r>
        <w:rPr>
          <w:webHidden/>
        </w:rPr>
        <w:t>15</w:t>
      </w:r>
      <w:r>
        <w:rPr>
          <w:webHidden/>
        </w:rPr>
        <w:fldChar w:fldCharType="end"/>
      </w:r>
      <w:r w:rsidRPr="00401170">
        <w:rPr>
          <w:rStyle w:val="Hyperlink"/>
        </w:rPr>
        <w:fldChar w:fldCharType="end"/>
      </w:r>
    </w:p>
    <w:p w14:paraId="618F4251"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"_Toc386636176"</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4.1</w:t>
      </w:r>
      <w:r>
        <w:rPr>
          <w:rFonts w:asciiTheme="minorHAnsi" w:eastAsiaTheme="minorEastAsia" w:hAnsiTheme="minorHAnsi" w:cstheme="minorBidi"/>
          <w:color w:val="auto"/>
          <w:szCs w:val="22"/>
          <w:lang w:eastAsia="en-AU"/>
        </w:rPr>
        <w:tab/>
      </w:r>
      <w:r w:rsidRPr="00401170">
        <w:rPr>
          <w:rStyle w:val="Hyperlink"/>
        </w:rPr>
        <w:t>The DC21 Main Screen</w:t>
      </w:r>
      <w:r>
        <w:rPr>
          <w:webHidden/>
        </w:rPr>
        <w:tab/>
      </w:r>
      <w:r>
        <w:rPr>
          <w:webHidden/>
        </w:rPr>
        <w:fldChar w:fldCharType="begin"/>
      </w:r>
      <w:r>
        <w:rPr>
          <w:webHidden/>
        </w:rPr>
        <w:instrText xml:space="preserve"> PAGEREF _Toc386636176 \h </w:instrText>
      </w:r>
      <w:r>
        <w:rPr>
          <w:webHidden/>
        </w:rPr>
      </w:r>
      <w:r>
        <w:rPr>
          <w:webHidden/>
        </w:rPr>
        <w:fldChar w:fldCharType="separate"/>
      </w:r>
      <w:r>
        <w:rPr>
          <w:webHidden/>
        </w:rPr>
        <w:t>15</w:t>
      </w:r>
      <w:r>
        <w:rPr>
          <w:webHidden/>
        </w:rPr>
        <w:fldChar w:fldCharType="end"/>
      </w:r>
      <w:r w:rsidRPr="00401170">
        <w:rPr>
          <w:rStyle w:val="Hyperlink"/>
        </w:rPr>
        <w:fldChar w:fldCharType="end"/>
      </w:r>
    </w:p>
    <w:p w14:paraId="4FF001D4"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"_Toc386636177"</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4.2</w:t>
      </w:r>
      <w:r>
        <w:rPr>
          <w:rFonts w:asciiTheme="minorHAnsi" w:eastAsiaTheme="minorEastAsia" w:hAnsiTheme="minorHAnsi" w:cstheme="minorBidi"/>
          <w:color w:val="auto"/>
          <w:szCs w:val="22"/>
          <w:lang w:eastAsia="en-AU"/>
        </w:rPr>
        <w:tab/>
      </w:r>
      <w:r w:rsidRPr="00401170">
        <w:rPr>
          <w:rStyle w:val="Hyperlink"/>
        </w:rPr>
        <w:t>Entering Dates and Times</w:t>
      </w:r>
      <w:r>
        <w:rPr>
          <w:webHidden/>
        </w:rPr>
        <w:tab/>
      </w:r>
      <w:r>
        <w:rPr>
          <w:webHidden/>
        </w:rPr>
        <w:fldChar w:fldCharType="begin"/>
      </w:r>
      <w:r>
        <w:rPr>
          <w:webHidden/>
        </w:rPr>
        <w:instrText xml:space="preserve"> PAGEREF _Toc386636177 \h </w:instrText>
      </w:r>
      <w:r>
        <w:rPr>
          <w:webHidden/>
        </w:rPr>
      </w:r>
      <w:r>
        <w:rPr>
          <w:webHidden/>
        </w:rPr>
        <w:fldChar w:fldCharType="separate"/>
      </w:r>
      <w:r>
        <w:rPr>
          <w:webHidden/>
        </w:rPr>
        <w:t>16</w:t>
      </w:r>
      <w:r>
        <w:rPr>
          <w:webHidden/>
        </w:rPr>
        <w:fldChar w:fldCharType="end"/>
      </w:r>
      <w:r w:rsidRPr="00401170">
        <w:rPr>
          <w:rStyle w:val="Hyperlink"/>
        </w:rPr>
        <w:fldChar w:fldCharType="end"/>
      </w:r>
    </w:p>
    <w:p w14:paraId="45830B24"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"_Toc386636178"</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4.3</w:t>
      </w:r>
      <w:r>
        <w:rPr>
          <w:rFonts w:asciiTheme="minorHAnsi" w:eastAsiaTheme="minorEastAsia" w:hAnsiTheme="minorHAnsi" w:cstheme="minorBidi"/>
          <w:color w:val="auto"/>
          <w:szCs w:val="22"/>
          <w:lang w:eastAsia="en-AU"/>
        </w:rPr>
        <w:tab/>
      </w:r>
      <w:r w:rsidRPr="00401170">
        <w:rPr>
          <w:rStyle w:val="Hyperlink"/>
        </w:rPr>
        <w:t>Entering Labels</w:t>
      </w:r>
      <w:r>
        <w:rPr>
          <w:webHidden/>
        </w:rPr>
        <w:tab/>
      </w:r>
      <w:r>
        <w:rPr>
          <w:webHidden/>
        </w:rPr>
        <w:fldChar w:fldCharType="begin"/>
      </w:r>
      <w:r>
        <w:rPr>
          <w:webHidden/>
        </w:rPr>
        <w:instrText xml:space="preserve"> PAGEREF _Toc386636178 \h </w:instrText>
      </w:r>
      <w:r>
        <w:rPr>
          <w:webHidden/>
        </w:rPr>
      </w:r>
      <w:r>
        <w:rPr>
          <w:webHidden/>
        </w:rPr>
        <w:fldChar w:fldCharType="separate"/>
      </w:r>
      <w:r>
        <w:rPr>
          <w:webHidden/>
        </w:rPr>
        <w:t>17</w:t>
      </w:r>
      <w:r>
        <w:rPr>
          <w:webHidden/>
        </w:rPr>
        <w:fldChar w:fldCharType="end"/>
      </w:r>
      <w:r w:rsidRPr="00401170">
        <w:rPr>
          <w:rStyle w:val="Hyperlink"/>
        </w:rPr>
        <w:fldChar w:fldCharType="end"/>
      </w:r>
    </w:p>
    <w:p w14:paraId="4F4F37D9"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"_Toc386636179"</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4.4</w:t>
      </w:r>
      <w:r>
        <w:rPr>
          <w:rFonts w:asciiTheme="minorHAnsi" w:eastAsiaTheme="minorEastAsia" w:hAnsiTheme="minorHAnsi" w:cstheme="minorBidi"/>
          <w:color w:val="auto"/>
          <w:szCs w:val="22"/>
          <w:lang w:eastAsia="en-AU"/>
        </w:rPr>
        <w:tab/>
      </w:r>
      <w:r w:rsidRPr="00401170">
        <w:rPr>
          <w:rStyle w:val="Hyperlink"/>
        </w:rPr>
        <w:t>Signing Out</w:t>
      </w:r>
      <w:r>
        <w:rPr>
          <w:webHidden/>
        </w:rPr>
        <w:tab/>
      </w:r>
      <w:r>
        <w:rPr>
          <w:webHidden/>
        </w:rPr>
        <w:fldChar w:fldCharType="begin"/>
      </w:r>
      <w:r>
        <w:rPr>
          <w:webHidden/>
        </w:rPr>
        <w:instrText xml:space="preserve"> PAGEREF _Toc386636179 \h </w:instrText>
      </w:r>
      <w:r>
        <w:rPr>
          <w:webHidden/>
        </w:rPr>
      </w:r>
      <w:r>
        <w:rPr>
          <w:webHidden/>
        </w:rPr>
        <w:fldChar w:fldCharType="separate"/>
      </w:r>
      <w:r>
        <w:rPr>
          <w:webHidden/>
        </w:rPr>
        <w:t>18</w:t>
      </w:r>
      <w:r>
        <w:rPr>
          <w:webHidden/>
        </w:rPr>
        <w:fldChar w:fldCharType="end"/>
      </w:r>
      <w:r w:rsidRPr="00401170">
        <w:rPr>
          <w:rStyle w:val="Hyperlink"/>
        </w:rPr>
        <w:fldChar w:fldCharType="end"/>
      </w:r>
    </w:p>
    <w:p w14:paraId="2D1E5C85"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"_Toc386636180"</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4.5</w:t>
      </w:r>
      <w:r>
        <w:rPr>
          <w:rFonts w:asciiTheme="minorHAnsi" w:eastAsiaTheme="minorEastAsia" w:hAnsiTheme="minorHAnsi" w:cstheme="minorBidi"/>
          <w:color w:val="auto"/>
          <w:szCs w:val="22"/>
          <w:lang w:eastAsia="en-AU"/>
        </w:rPr>
        <w:tab/>
      </w:r>
      <w:r w:rsidRPr="00401170">
        <w:rPr>
          <w:rStyle w:val="Hyperlink"/>
        </w:rPr>
        <w:t>Changing Your User Settings</w:t>
      </w:r>
      <w:r>
        <w:rPr>
          <w:webHidden/>
        </w:rPr>
        <w:tab/>
      </w:r>
      <w:r>
        <w:rPr>
          <w:webHidden/>
        </w:rPr>
        <w:fldChar w:fldCharType="begin"/>
      </w:r>
      <w:r>
        <w:rPr>
          <w:webHidden/>
        </w:rPr>
        <w:instrText xml:space="preserve"> PAGEREF _Toc386636180 \h </w:instrText>
      </w:r>
      <w:r>
        <w:rPr>
          <w:webHidden/>
        </w:rPr>
      </w:r>
      <w:r>
        <w:rPr>
          <w:webHidden/>
        </w:rPr>
        <w:fldChar w:fldCharType="separate"/>
      </w:r>
      <w:r>
        <w:rPr>
          <w:webHidden/>
        </w:rPr>
        <w:t>18</w:t>
      </w:r>
      <w:r>
        <w:rPr>
          <w:webHidden/>
        </w:rPr>
        <w:fldChar w:fldCharType="end"/>
      </w:r>
      <w:r w:rsidRPr="00401170">
        <w:rPr>
          <w:rStyle w:val="Hyperlink"/>
        </w:rPr>
        <w:fldChar w:fldCharType="end"/>
      </w:r>
    </w:p>
    <w:p w14:paraId="00D0283F" w14:textId="77777777" w:rsidR="00066066" w:rsidRDefault="00066066">
      <w:pPr>
        <w:pStyle w:val="TOC3"/>
        <w:tabs>
          <w:tab w:val="left" w:pos="120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"_Toc386636181"</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4.5.1</w:t>
      </w:r>
      <w:r>
        <w:rPr>
          <w:rFonts w:asciiTheme="minorHAnsi" w:eastAsiaTheme="minorEastAsia" w:hAnsiTheme="minorHAnsi" w:cstheme="minorBidi"/>
          <w:color w:val="auto"/>
          <w:szCs w:val="22"/>
          <w:lang w:eastAsia="en-AU"/>
        </w:rPr>
        <w:tab/>
      </w:r>
      <w:r w:rsidRPr="00401170">
        <w:rPr>
          <w:rStyle w:val="Hyperlink"/>
        </w:rPr>
        <w:t>Overview Tab</w:t>
      </w:r>
      <w:r>
        <w:rPr>
          <w:webHidden/>
        </w:rPr>
        <w:tab/>
      </w:r>
      <w:r>
        <w:rPr>
          <w:webHidden/>
        </w:rPr>
        <w:fldChar w:fldCharType="begin"/>
      </w:r>
      <w:r>
        <w:rPr>
          <w:webHidden/>
        </w:rPr>
        <w:instrText xml:space="preserve"> PAGEREF _Toc386636181 \h </w:instrText>
      </w:r>
      <w:r>
        <w:rPr>
          <w:webHidden/>
        </w:rPr>
      </w:r>
      <w:r>
        <w:rPr>
          <w:webHidden/>
        </w:rPr>
        <w:fldChar w:fldCharType="separate"/>
      </w:r>
      <w:r>
        <w:rPr>
          <w:webHidden/>
        </w:rPr>
        <w:t>18</w:t>
      </w:r>
      <w:r>
        <w:rPr>
          <w:webHidden/>
        </w:rPr>
        <w:fldChar w:fldCharType="end"/>
      </w:r>
      <w:r w:rsidRPr="00401170">
        <w:rPr>
          <w:rStyle w:val="Hyperlink"/>
        </w:rPr>
        <w:fldChar w:fldCharType="end"/>
      </w:r>
    </w:p>
    <w:p w14:paraId="4CA4A8C4" w14:textId="77777777" w:rsidR="00066066" w:rsidRDefault="00066066">
      <w:pPr>
        <w:pStyle w:val="TOC3"/>
        <w:tabs>
          <w:tab w:val="left" w:pos="120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"_Toc386636182"</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4.5.2</w:t>
      </w:r>
      <w:r>
        <w:rPr>
          <w:rFonts w:asciiTheme="minorHAnsi" w:eastAsiaTheme="minorEastAsia" w:hAnsiTheme="minorHAnsi" w:cstheme="minorBidi"/>
          <w:color w:val="auto"/>
          <w:szCs w:val="22"/>
          <w:lang w:eastAsia="en-AU"/>
        </w:rPr>
        <w:tab/>
      </w:r>
      <w:r w:rsidRPr="00401170">
        <w:rPr>
          <w:rStyle w:val="Hyperlink"/>
        </w:rPr>
        <w:t>Edit Details Tab</w:t>
      </w:r>
      <w:r>
        <w:rPr>
          <w:webHidden/>
        </w:rPr>
        <w:tab/>
      </w:r>
      <w:r>
        <w:rPr>
          <w:webHidden/>
        </w:rPr>
        <w:fldChar w:fldCharType="begin"/>
      </w:r>
      <w:r>
        <w:rPr>
          <w:webHidden/>
        </w:rPr>
        <w:instrText xml:space="preserve"> PAGEREF _Toc386636182 \h </w:instrText>
      </w:r>
      <w:r>
        <w:rPr>
          <w:webHidden/>
        </w:rPr>
      </w:r>
      <w:r>
        <w:rPr>
          <w:webHidden/>
        </w:rPr>
        <w:fldChar w:fldCharType="separate"/>
      </w:r>
      <w:r>
        <w:rPr>
          <w:webHidden/>
        </w:rPr>
        <w:t>19</w:t>
      </w:r>
      <w:r>
        <w:rPr>
          <w:webHidden/>
        </w:rPr>
        <w:fldChar w:fldCharType="end"/>
      </w:r>
      <w:r w:rsidRPr="00401170">
        <w:rPr>
          <w:rStyle w:val="Hyperlink"/>
        </w:rPr>
        <w:fldChar w:fldCharType="end"/>
      </w:r>
    </w:p>
    <w:p w14:paraId="63EB43AA" w14:textId="77777777" w:rsidR="00066066" w:rsidRDefault="00066066">
      <w:pPr>
        <w:pStyle w:val="TOC3"/>
        <w:tabs>
          <w:tab w:val="left" w:pos="120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"_Toc386636183"</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4.5.3</w:t>
      </w:r>
      <w:r>
        <w:rPr>
          <w:rFonts w:asciiTheme="minorHAnsi" w:eastAsiaTheme="minorEastAsia" w:hAnsiTheme="minorHAnsi" w:cstheme="minorBidi"/>
          <w:color w:val="auto"/>
          <w:szCs w:val="22"/>
          <w:lang w:eastAsia="en-AU"/>
        </w:rPr>
        <w:tab/>
      </w:r>
      <w:r w:rsidRPr="00401170">
        <w:rPr>
          <w:rStyle w:val="Hyperlink"/>
        </w:rPr>
        <w:t>Change Password Tab</w:t>
      </w:r>
      <w:r>
        <w:rPr>
          <w:webHidden/>
        </w:rPr>
        <w:tab/>
      </w:r>
      <w:r>
        <w:rPr>
          <w:webHidden/>
        </w:rPr>
        <w:fldChar w:fldCharType="begin"/>
      </w:r>
      <w:r>
        <w:rPr>
          <w:webHidden/>
        </w:rPr>
        <w:instrText xml:space="preserve"> PAGEREF _Toc386636183 \h </w:instrText>
      </w:r>
      <w:r>
        <w:rPr>
          <w:webHidden/>
        </w:rPr>
      </w:r>
      <w:r>
        <w:rPr>
          <w:webHidden/>
        </w:rPr>
        <w:fldChar w:fldCharType="separate"/>
      </w:r>
      <w:r>
        <w:rPr>
          <w:webHidden/>
        </w:rPr>
        <w:t>20</w:t>
      </w:r>
      <w:r>
        <w:rPr>
          <w:webHidden/>
        </w:rPr>
        <w:fldChar w:fldCharType="end"/>
      </w:r>
      <w:r w:rsidRPr="00401170">
        <w:rPr>
          <w:rStyle w:val="Hyperlink"/>
        </w:rPr>
        <w:fldChar w:fldCharType="end"/>
      </w:r>
    </w:p>
    <w:p w14:paraId="538FBB9B" w14:textId="77777777" w:rsidR="00066066" w:rsidRDefault="00066066">
      <w:pPr>
        <w:pStyle w:val="TOC1"/>
        <w:tabs>
          <w:tab w:val="left" w:pos="480"/>
        </w:tabs>
        <w:rPr>
          <w:rFonts w:asciiTheme="minorHAnsi" w:eastAsiaTheme="minorEastAsia" w:hAnsiTheme="minorHAnsi" w:cstheme="minorBidi"/>
          <w:color w:val="auto"/>
          <w:sz w:val="22"/>
          <w:szCs w:val="22"/>
          <w:lang w:eastAsia="en-AU"/>
        </w:rPr>
      </w:pPr>
      <w:r w:rsidRPr="00401170">
        <w:rPr>
          <w:rStyle w:val="Hyperlink"/>
        </w:rPr>
        <w:fldChar w:fldCharType="begin"/>
      </w:r>
      <w:r w:rsidRPr="00401170">
        <w:rPr>
          <w:rStyle w:val="Hyperlink"/>
        </w:rPr>
        <w:instrText xml:space="preserve"> </w:instrText>
      </w:r>
      <w:r>
        <w:instrText>HYPERLINK \l "_Toc386636184"</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5</w:t>
      </w:r>
      <w:r>
        <w:rPr>
          <w:rFonts w:asciiTheme="minorHAnsi" w:eastAsiaTheme="minorEastAsia" w:hAnsiTheme="minorHAnsi" w:cstheme="minorBidi"/>
          <w:color w:val="auto"/>
          <w:sz w:val="22"/>
          <w:szCs w:val="22"/>
          <w:lang w:eastAsia="en-AU"/>
        </w:rPr>
        <w:tab/>
      </w:r>
      <w:r w:rsidRPr="00401170">
        <w:rPr>
          <w:rStyle w:val="Hyperlink"/>
        </w:rPr>
        <w:t>Organisational Units and Projects</w:t>
      </w:r>
      <w:r>
        <w:rPr>
          <w:webHidden/>
        </w:rPr>
        <w:tab/>
      </w:r>
      <w:r>
        <w:rPr>
          <w:webHidden/>
        </w:rPr>
        <w:fldChar w:fldCharType="begin"/>
      </w:r>
      <w:r>
        <w:rPr>
          <w:webHidden/>
        </w:rPr>
        <w:instrText xml:space="preserve"> PAGEREF _Toc386636184 \h </w:instrText>
      </w:r>
      <w:r>
        <w:rPr>
          <w:webHidden/>
        </w:rPr>
      </w:r>
      <w:r>
        <w:rPr>
          <w:webHidden/>
        </w:rPr>
        <w:fldChar w:fldCharType="separate"/>
      </w:r>
      <w:r>
        <w:rPr>
          <w:webHidden/>
        </w:rPr>
        <w:t>21</w:t>
      </w:r>
      <w:r>
        <w:rPr>
          <w:webHidden/>
        </w:rPr>
        <w:fldChar w:fldCharType="end"/>
      </w:r>
      <w:r w:rsidRPr="00401170">
        <w:rPr>
          <w:rStyle w:val="Hyperlink"/>
        </w:rPr>
        <w:fldChar w:fldCharType="end"/>
      </w:r>
    </w:p>
    <w:p w14:paraId="4C1D03E6"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"_Toc386636185"</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5.1</w:t>
      </w:r>
      <w:r>
        <w:rPr>
          <w:rFonts w:asciiTheme="minorHAnsi" w:eastAsiaTheme="minorEastAsia" w:hAnsiTheme="minorHAnsi" w:cstheme="minorBidi"/>
          <w:color w:val="auto"/>
          <w:szCs w:val="22"/>
          <w:lang w:eastAsia="en-AU"/>
        </w:rPr>
        <w:tab/>
      </w:r>
      <w:r w:rsidRPr="00401170">
        <w:rPr>
          <w:rStyle w:val="Hyperlink"/>
        </w:rPr>
        <w:t>Creating an Organisational Unit Entry</w:t>
      </w:r>
      <w:r>
        <w:rPr>
          <w:webHidden/>
        </w:rPr>
        <w:tab/>
      </w:r>
      <w:r>
        <w:rPr>
          <w:webHidden/>
        </w:rPr>
        <w:fldChar w:fldCharType="begin"/>
      </w:r>
      <w:r>
        <w:rPr>
          <w:webHidden/>
        </w:rPr>
        <w:instrText xml:space="preserve"> PAGEREF _Toc386636185 \h </w:instrText>
      </w:r>
      <w:r>
        <w:rPr>
          <w:webHidden/>
        </w:rPr>
      </w:r>
      <w:r>
        <w:rPr>
          <w:webHidden/>
        </w:rPr>
        <w:fldChar w:fldCharType="separate"/>
      </w:r>
      <w:r>
        <w:rPr>
          <w:webHidden/>
        </w:rPr>
        <w:t>22</w:t>
      </w:r>
      <w:r>
        <w:rPr>
          <w:webHidden/>
        </w:rPr>
        <w:fldChar w:fldCharType="end"/>
      </w:r>
      <w:r w:rsidRPr="00401170">
        <w:rPr>
          <w:rStyle w:val="Hyperlink"/>
        </w:rPr>
        <w:fldChar w:fldCharType="end"/>
      </w:r>
    </w:p>
    <w:p w14:paraId="102B5930"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"_Toc386636186"</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5.2</w:t>
      </w:r>
      <w:r>
        <w:rPr>
          <w:rFonts w:asciiTheme="minorHAnsi" w:eastAsiaTheme="minorEastAsia" w:hAnsiTheme="minorHAnsi" w:cstheme="minorBidi"/>
          <w:color w:val="auto"/>
          <w:szCs w:val="22"/>
          <w:lang w:eastAsia="en-AU"/>
        </w:rPr>
        <w:tab/>
      </w:r>
      <w:r w:rsidRPr="00401170">
        <w:rPr>
          <w:rStyle w:val="Hyperlink"/>
        </w:rPr>
        <w:t>Editing an Organisational Unit Entry</w:t>
      </w:r>
      <w:r>
        <w:rPr>
          <w:webHidden/>
        </w:rPr>
        <w:tab/>
      </w:r>
      <w:r>
        <w:rPr>
          <w:webHidden/>
        </w:rPr>
        <w:fldChar w:fldCharType="begin"/>
      </w:r>
      <w:r>
        <w:rPr>
          <w:webHidden/>
        </w:rPr>
        <w:instrText xml:space="preserve"> PAGEREF _Toc386636186 \h </w:instrText>
      </w:r>
      <w:r>
        <w:rPr>
          <w:webHidden/>
        </w:rPr>
      </w:r>
      <w:r>
        <w:rPr>
          <w:webHidden/>
        </w:rPr>
        <w:fldChar w:fldCharType="separate"/>
      </w:r>
      <w:r>
        <w:rPr>
          <w:webHidden/>
        </w:rPr>
        <w:t>25</w:t>
      </w:r>
      <w:r>
        <w:rPr>
          <w:webHidden/>
        </w:rPr>
        <w:fldChar w:fldCharType="end"/>
      </w:r>
      <w:r w:rsidRPr="00401170">
        <w:rPr>
          <w:rStyle w:val="Hyperlink"/>
        </w:rPr>
        <w:fldChar w:fldCharType="end"/>
      </w:r>
    </w:p>
    <w:p w14:paraId="6A09369D"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"_Toc386636187"</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5.3</w:t>
      </w:r>
      <w:r>
        <w:rPr>
          <w:rFonts w:asciiTheme="minorHAnsi" w:eastAsiaTheme="minorEastAsia" w:hAnsiTheme="minorHAnsi" w:cstheme="minorBidi"/>
          <w:color w:val="auto"/>
          <w:szCs w:val="22"/>
          <w:lang w:eastAsia="en-AU"/>
        </w:rPr>
        <w:tab/>
      </w:r>
      <w:r w:rsidRPr="00401170">
        <w:rPr>
          <w:rStyle w:val="Hyperlink"/>
        </w:rPr>
        <w:t>Creating a Project Entry</w:t>
      </w:r>
      <w:r>
        <w:rPr>
          <w:webHidden/>
        </w:rPr>
        <w:tab/>
      </w:r>
      <w:r>
        <w:rPr>
          <w:webHidden/>
        </w:rPr>
        <w:fldChar w:fldCharType="begin"/>
      </w:r>
      <w:r>
        <w:rPr>
          <w:webHidden/>
        </w:rPr>
        <w:instrText xml:space="preserve"> PAGEREF _Toc386636187 \h </w:instrText>
      </w:r>
      <w:r>
        <w:rPr>
          <w:webHidden/>
        </w:rPr>
      </w:r>
      <w:r>
        <w:rPr>
          <w:webHidden/>
        </w:rPr>
        <w:fldChar w:fldCharType="separate"/>
      </w:r>
      <w:r>
        <w:rPr>
          <w:webHidden/>
        </w:rPr>
        <w:t>25</w:t>
      </w:r>
      <w:r>
        <w:rPr>
          <w:webHidden/>
        </w:rPr>
        <w:fldChar w:fldCharType="end"/>
      </w:r>
      <w:r w:rsidRPr="00401170">
        <w:rPr>
          <w:rStyle w:val="Hyperlink"/>
        </w:rPr>
        <w:fldChar w:fldCharType="end"/>
      </w:r>
    </w:p>
    <w:p w14:paraId="7E811D5E"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"_Toc386636188"</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5.4</w:t>
      </w:r>
      <w:r>
        <w:rPr>
          <w:rFonts w:asciiTheme="minorHAnsi" w:eastAsiaTheme="minorEastAsia" w:hAnsiTheme="minorHAnsi" w:cstheme="minorBidi"/>
          <w:color w:val="auto"/>
          <w:szCs w:val="22"/>
          <w:lang w:eastAsia="en-AU"/>
        </w:rPr>
        <w:tab/>
      </w:r>
      <w:r w:rsidRPr="00401170">
        <w:rPr>
          <w:rStyle w:val="Hyperlink"/>
        </w:rPr>
        <w:t>Editing a Project Entry</w:t>
      </w:r>
      <w:r>
        <w:rPr>
          <w:webHidden/>
        </w:rPr>
        <w:tab/>
      </w:r>
      <w:r>
        <w:rPr>
          <w:webHidden/>
        </w:rPr>
        <w:fldChar w:fldCharType="begin"/>
      </w:r>
      <w:r>
        <w:rPr>
          <w:webHidden/>
        </w:rPr>
        <w:instrText xml:space="preserve"> PAGEREF _Toc386636188 \h </w:instrText>
      </w:r>
      <w:r>
        <w:rPr>
          <w:webHidden/>
        </w:rPr>
      </w:r>
      <w:r>
        <w:rPr>
          <w:webHidden/>
        </w:rPr>
        <w:fldChar w:fldCharType="separate"/>
      </w:r>
      <w:r>
        <w:rPr>
          <w:webHidden/>
        </w:rPr>
        <w:t>28</w:t>
      </w:r>
      <w:r>
        <w:rPr>
          <w:webHidden/>
        </w:rPr>
        <w:fldChar w:fldCharType="end"/>
      </w:r>
      <w:r w:rsidRPr="00401170">
        <w:rPr>
          <w:rStyle w:val="Hyperlink"/>
        </w:rPr>
        <w:fldChar w:fldCharType="end"/>
      </w:r>
    </w:p>
    <w:p w14:paraId="3A509469"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"_Toc386636189"</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5.5</w:t>
      </w:r>
      <w:r>
        <w:rPr>
          <w:rFonts w:asciiTheme="minorHAnsi" w:eastAsiaTheme="minorEastAsia" w:hAnsiTheme="minorHAnsi" w:cstheme="minorBidi"/>
          <w:color w:val="auto"/>
          <w:szCs w:val="22"/>
          <w:lang w:eastAsia="en-AU"/>
        </w:rPr>
        <w:tab/>
      </w:r>
      <w:r w:rsidRPr="00401170">
        <w:rPr>
          <w:rStyle w:val="Hyperlink"/>
        </w:rPr>
        <w:t>Setting Up Project Parameters</w:t>
      </w:r>
      <w:r>
        <w:rPr>
          <w:webHidden/>
        </w:rPr>
        <w:tab/>
      </w:r>
      <w:r>
        <w:rPr>
          <w:webHidden/>
        </w:rPr>
        <w:fldChar w:fldCharType="begin"/>
      </w:r>
      <w:r>
        <w:rPr>
          <w:webHidden/>
        </w:rPr>
        <w:instrText xml:space="preserve"> PAGEREF _Toc386636189 \h </w:instrText>
      </w:r>
      <w:r>
        <w:rPr>
          <w:webHidden/>
        </w:rPr>
      </w:r>
      <w:r>
        <w:rPr>
          <w:webHidden/>
        </w:rPr>
        <w:fldChar w:fldCharType="separate"/>
      </w:r>
      <w:r>
        <w:rPr>
          <w:webHidden/>
        </w:rPr>
        <w:t>29</w:t>
      </w:r>
      <w:r>
        <w:rPr>
          <w:webHidden/>
        </w:rPr>
        <w:fldChar w:fldCharType="end"/>
      </w:r>
      <w:r w:rsidRPr="00401170">
        <w:rPr>
          <w:rStyle w:val="Hyperlink"/>
        </w:rPr>
        <w:fldChar w:fldCharType="end"/>
      </w:r>
    </w:p>
    <w:p w14:paraId="405A6453" w14:textId="77777777" w:rsidR="00066066" w:rsidRDefault="00066066">
      <w:pPr>
        <w:pStyle w:val="TOC1"/>
        <w:tabs>
          <w:tab w:val="left" w:pos="480"/>
        </w:tabs>
        <w:rPr>
          <w:rFonts w:asciiTheme="minorHAnsi" w:eastAsiaTheme="minorEastAsia" w:hAnsiTheme="minorHAnsi" w:cstheme="minorBidi"/>
          <w:color w:val="auto"/>
          <w:sz w:val="22"/>
          <w:szCs w:val="22"/>
          <w:lang w:eastAsia="en-AU"/>
        </w:rPr>
      </w:pPr>
      <w:r w:rsidRPr="00401170">
        <w:rPr>
          <w:rStyle w:val="Hyperlink"/>
        </w:rPr>
        <w:fldChar w:fldCharType="begin"/>
      </w:r>
      <w:r w:rsidRPr="00401170">
        <w:rPr>
          <w:rStyle w:val="Hyperlink"/>
        </w:rPr>
        <w:instrText xml:space="preserve"> </w:instrText>
      </w:r>
      <w:r>
        <w:instrText>HYPERLINK \l "_Toc386636190"</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6</w:t>
      </w:r>
      <w:r>
        <w:rPr>
          <w:rFonts w:asciiTheme="minorHAnsi" w:eastAsiaTheme="minorEastAsia" w:hAnsiTheme="minorHAnsi" w:cstheme="minorBidi"/>
          <w:color w:val="auto"/>
          <w:sz w:val="22"/>
          <w:szCs w:val="22"/>
          <w:lang w:eastAsia="en-AU"/>
        </w:rPr>
        <w:tab/>
      </w:r>
      <w:r w:rsidRPr="00401170">
        <w:rPr>
          <w:rStyle w:val="Hyperlink"/>
        </w:rPr>
        <w:t>Data File Storage and Metadata</w:t>
      </w:r>
      <w:r>
        <w:rPr>
          <w:webHidden/>
        </w:rPr>
        <w:tab/>
      </w:r>
      <w:r>
        <w:rPr>
          <w:webHidden/>
        </w:rPr>
        <w:fldChar w:fldCharType="begin"/>
      </w:r>
      <w:r>
        <w:rPr>
          <w:webHidden/>
        </w:rPr>
        <w:instrText xml:space="preserve"> PAGEREF _Toc386636190 \h </w:instrText>
      </w:r>
      <w:r>
        <w:rPr>
          <w:webHidden/>
        </w:rPr>
      </w:r>
      <w:r>
        <w:rPr>
          <w:webHidden/>
        </w:rPr>
        <w:fldChar w:fldCharType="separate"/>
      </w:r>
      <w:r>
        <w:rPr>
          <w:webHidden/>
        </w:rPr>
        <w:t>31</w:t>
      </w:r>
      <w:r>
        <w:rPr>
          <w:webHidden/>
        </w:rPr>
        <w:fldChar w:fldCharType="end"/>
      </w:r>
      <w:r w:rsidRPr="00401170">
        <w:rPr>
          <w:rStyle w:val="Hyperlink"/>
        </w:rPr>
        <w:fldChar w:fldCharType="end"/>
      </w:r>
    </w:p>
    <w:p w14:paraId="66C7985F"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lastRenderedPageBreak/>
        <w:fldChar w:fldCharType="begin"/>
      </w:r>
      <w:r w:rsidRPr="00401170">
        <w:rPr>
          <w:rStyle w:val="Hyperlink"/>
        </w:rPr>
        <w:instrText xml:space="preserve"> </w:instrText>
      </w:r>
      <w:r>
        <w:instrText>HYPERLINK \l "_Toc386636191"</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6.1</w:t>
      </w:r>
      <w:r>
        <w:rPr>
          <w:rFonts w:asciiTheme="minorHAnsi" w:eastAsiaTheme="minorEastAsia" w:hAnsiTheme="minorHAnsi" w:cstheme="minorBidi"/>
          <w:color w:val="auto"/>
          <w:szCs w:val="22"/>
          <w:lang w:eastAsia="en-AU"/>
        </w:rPr>
        <w:tab/>
      </w:r>
      <w:r w:rsidRPr="00401170">
        <w:rPr>
          <w:rStyle w:val="Hyperlink"/>
        </w:rPr>
        <w:t>Data File Types</w:t>
      </w:r>
      <w:r>
        <w:rPr>
          <w:webHidden/>
        </w:rPr>
        <w:tab/>
      </w:r>
      <w:r>
        <w:rPr>
          <w:webHidden/>
        </w:rPr>
        <w:fldChar w:fldCharType="begin"/>
      </w:r>
      <w:r>
        <w:rPr>
          <w:webHidden/>
        </w:rPr>
        <w:instrText xml:space="preserve"> PAGEREF _Toc386636191 \h </w:instrText>
      </w:r>
      <w:r>
        <w:rPr>
          <w:webHidden/>
        </w:rPr>
      </w:r>
      <w:r>
        <w:rPr>
          <w:webHidden/>
        </w:rPr>
        <w:fldChar w:fldCharType="separate"/>
      </w:r>
      <w:r>
        <w:rPr>
          <w:webHidden/>
        </w:rPr>
        <w:t>31</w:t>
      </w:r>
      <w:r>
        <w:rPr>
          <w:webHidden/>
        </w:rPr>
        <w:fldChar w:fldCharType="end"/>
      </w:r>
      <w:r w:rsidRPr="00401170">
        <w:rPr>
          <w:rStyle w:val="Hyperlink"/>
        </w:rPr>
        <w:fldChar w:fldCharType="end"/>
      </w:r>
    </w:p>
    <w:p w14:paraId="122D54A6"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"_Toc386636192"</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6.2</w:t>
      </w:r>
      <w:r>
        <w:rPr>
          <w:rFonts w:asciiTheme="minorHAnsi" w:eastAsiaTheme="minorEastAsia" w:hAnsiTheme="minorHAnsi" w:cstheme="minorBidi"/>
          <w:color w:val="auto"/>
          <w:szCs w:val="22"/>
          <w:lang w:eastAsia="en-AU"/>
        </w:rPr>
        <w:tab/>
      </w:r>
      <w:r w:rsidRPr="00401170">
        <w:rPr>
          <w:rStyle w:val="Hyperlink"/>
        </w:rPr>
        <w:t>Metadata</w:t>
      </w:r>
      <w:r>
        <w:rPr>
          <w:webHidden/>
        </w:rPr>
        <w:tab/>
      </w:r>
      <w:r>
        <w:rPr>
          <w:webHidden/>
        </w:rPr>
        <w:fldChar w:fldCharType="begin"/>
      </w:r>
      <w:r>
        <w:rPr>
          <w:webHidden/>
        </w:rPr>
        <w:instrText xml:space="preserve"> PAGEREF _Toc386636192 \h </w:instrText>
      </w:r>
      <w:r>
        <w:rPr>
          <w:webHidden/>
        </w:rPr>
      </w:r>
      <w:r>
        <w:rPr>
          <w:webHidden/>
        </w:rPr>
        <w:fldChar w:fldCharType="separate"/>
      </w:r>
      <w:r>
        <w:rPr>
          <w:webHidden/>
        </w:rPr>
        <w:t>31</w:t>
      </w:r>
      <w:r>
        <w:rPr>
          <w:webHidden/>
        </w:rPr>
        <w:fldChar w:fldCharType="end"/>
      </w:r>
      <w:r w:rsidRPr="00401170">
        <w:rPr>
          <w:rStyle w:val="Hyperlink"/>
        </w:rPr>
        <w:fldChar w:fldCharType="end"/>
      </w:r>
    </w:p>
    <w:p w14:paraId="70151980" w14:textId="77777777" w:rsidR="00066066" w:rsidRDefault="00066066">
      <w:pPr>
        <w:pStyle w:val="TOC3"/>
        <w:tabs>
          <w:tab w:val="left" w:pos="120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"_Toc386636193"</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6.2.1</w:t>
      </w:r>
      <w:r>
        <w:rPr>
          <w:rFonts w:asciiTheme="minorHAnsi" w:eastAsiaTheme="minorEastAsia" w:hAnsiTheme="minorHAnsi" w:cstheme="minorBidi"/>
          <w:color w:val="auto"/>
          <w:szCs w:val="22"/>
          <w:lang w:eastAsia="en-AU"/>
        </w:rPr>
        <w:tab/>
      </w:r>
      <w:r w:rsidRPr="00401170">
        <w:rPr>
          <w:rStyle w:val="Hyperlink"/>
        </w:rPr>
        <w:t>Basic Information</w:t>
      </w:r>
      <w:r>
        <w:rPr>
          <w:webHidden/>
        </w:rPr>
        <w:tab/>
      </w:r>
      <w:r>
        <w:rPr>
          <w:webHidden/>
        </w:rPr>
        <w:fldChar w:fldCharType="begin"/>
      </w:r>
      <w:r>
        <w:rPr>
          <w:webHidden/>
        </w:rPr>
        <w:instrText xml:space="preserve"> PAGEREF _Toc386636193 \h </w:instrText>
      </w:r>
      <w:r>
        <w:rPr>
          <w:webHidden/>
        </w:rPr>
      </w:r>
      <w:r>
        <w:rPr>
          <w:webHidden/>
        </w:rPr>
        <w:fldChar w:fldCharType="separate"/>
      </w:r>
      <w:r>
        <w:rPr>
          <w:webHidden/>
        </w:rPr>
        <w:t>31</w:t>
      </w:r>
      <w:r>
        <w:rPr>
          <w:webHidden/>
        </w:rPr>
        <w:fldChar w:fldCharType="end"/>
      </w:r>
      <w:r w:rsidRPr="00401170">
        <w:rPr>
          <w:rStyle w:val="Hyperlink"/>
        </w:rPr>
        <w:fldChar w:fldCharType="end"/>
      </w:r>
    </w:p>
    <w:p w14:paraId="7480425A" w14:textId="77777777" w:rsidR="00066066" w:rsidRDefault="00066066">
      <w:pPr>
        <w:pStyle w:val="TOC3"/>
        <w:tabs>
          <w:tab w:val="left" w:pos="120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"_Toc386636194"</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6.2.2</w:t>
      </w:r>
      <w:r>
        <w:rPr>
          <w:rFonts w:asciiTheme="minorHAnsi" w:eastAsiaTheme="minorEastAsia" w:hAnsiTheme="minorHAnsi" w:cstheme="minorBidi"/>
          <w:color w:val="auto"/>
          <w:szCs w:val="22"/>
          <w:lang w:eastAsia="en-AU"/>
        </w:rPr>
        <w:tab/>
      </w:r>
      <w:r w:rsidRPr="00401170">
        <w:rPr>
          <w:rStyle w:val="Hyperlink"/>
        </w:rPr>
        <w:t>Access Control</w:t>
      </w:r>
      <w:r>
        <w:rPr>
          <w:webHidden/>
        </w:rPr>
        <w:tab/>
      </w:r>
      <w:r>
        <w:rPr>
          <w:webHidden/>
        </w:rPr>
        <w:fldChar w:fldCharType="begin"/>
      </w:r>
      <w:r>
        <w:rPr>
          <w:webHidden/>
        </w:rPr>
        <w:instrText xml:space="preserve"> PAGEREF _Toc386636194 \h </w:instrText>
      </w:r>
      <w:r>
        <w:rPr>
          <w:webHidden/>
        </w:rPr>
      </w:r>
      <w:r>
        <w:rPr>
          <w:webHidden/>
        </w:rPr>
        <w:fldChar w:fldCharType="separate"/>
      </w:r>
      <w:r>
        <w:rPr>
          <w:webHidden/>
        </w:rPr>
        <w:t>34</w:t>
      </w:r>
      <w:r>
        <w:rPr>
          <w:webHidden/>
        </w:rPr>
        <w:fldChar w:fldCharType="end"/>
      </w:r>
      <w:r w:rsidRPr="00401170">
        <w:rPr>
          <w:rStyle w:val="Hyperlink"/>
        </w:rPr>
        <w:fldChar w:fldCharType="end"/>
      </w:r>
    </w:p>
    <w:p w14:paraId="777E6476" w14:textId="77777777" w:rsidR="00066066" w:rsidRDefault="00066066">
      <w:pPr>
        <w:pStyle w:val="TOC3"/>
        <w:tabs>
          <w:tab w:val="left" w:pos="120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"_Toc386636195"</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6.2.3</w:t>
      </w:r>
      <w:r>
        <w:rPr>
          <w:rFonts w:asciiTheme="minorHAnsi" w:eastAsiaTheme="minorEastAsia" w:hAnsiTheme="minorHAnsi" w:cstheme="minorBidi"/>
          <w:color w:val="auto"/>
          <w:szCs w:val="22"/>
          <w:lang w:eastAsia="en-AU"/>
        </w:rPr>
        <w:tab/>
      </w:r>
      <w:r w:rsidRPr="00401170">
        <w:rPr>
          <w:rStyle w:val="Hyperlink"/>
        </w:rPr>
        <w:t>File Relationships</w:t>
      </w:r>
      <w:r>
        <w:rPr>
          <w:webHidden/>
        </w:rPr>
        <w:tab/>
      </w:r>
      <w:r>
        <w:rPr>
          <w:webHidden/>
        </w:rPr>
        <w:fldChar w:fldCharType="begin"/>
      </w:r>
      <w:r>
        <w:rPr>
          <w:webHidden/>
        </w:rPr>
        <w:instrText xml:space="preserve"> PAGEREF _Toc386636195 \h </w:instrText>
      </w:r>
      <w:r>
        <w:rPr>
          <w:webHidden/>
        </w:rPr>
      </w:r>
      <w:r>
        <w:rPr>
          <w:webHidden/>
        </w:rPr>
        <w:fldChar w:fldCharType="separate"/>
      </w:r>
      <w:r>
        <w:rPr>
          <w:webHidden/>
        </w:rPr>
        <w:t>36</w:t>
      </w:r>
      <w:r>
        <w:rPr>
          <w:webHidden/>
        </w:rPr>
        <w:fldChar w:fldCharType="end"/>
      </w:r>
      <w:r w:rsidRPr="00401170">
        <w:rPr>
          <w:rStyle w:val="Hyperlink"/>
        </w:rPr>
        <w:fldChar w:fldCharType="end"/>
      </w:r>
    </w:p>
    <w:p w14:paraId="46E1071E" w14:textId="77777777" w:rsidR="00066066" w:rsidRDefault="00066066">
      <w:pPr>
        <w:pStyle w:val="TOC3"/>
        <w:tabs>
          <w:tab w:val="left" w:pos="120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"_Toc386636196"</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6.2.4</w:t>
      </w:r>
      <w:r>
        <w:rPr>
          <w:rFonts w:asciiTheme="minorHAnsi" w:eastAsiaTheme="minorEastAsia" w:hAnsiTheme="minorHAnsi" w:cstheme="minorBidi"/>
          <w:color w:val="auto"/>
          <w:szCs w:val="22"/>
          <w:lang w:eastAsia="en-AU"/>
        </w:rPr>
        <w:tab/>
      </w:r>
      <w:r w:rsidRPr="00401170">
        <w:rPr>
          <w:rStyle w:val="Hyperlink"/>
        </w:rPr>
        <w:t>Summary Information Extracted from TOA5 Files</w:t>
      </w:r>
      <w:r>
        <w:rPr>
          <w:webHidden/>
        </w:rPr>
        <w:tab/>
      </w:r>
      <w:r>
        <w:rPr>
          <w:webHidden/>
        </w:rPr>
        <w:fldChar w:fldCharType="begin"/>
      </w:r>
      <w:r>
        <w:rPr>
          <w:webHidden/>
        </w:rPr>
        <w:instrText xml:space="preserve"> PAGEREF _Toc386636196 \h </w:instrText>
      </w:r>
      <w:r>
        <w:rPr>
          <w:webHidden/>
        </w:rPr>
      </w:r>
      <w:r>
        <w:rPr>
          <w:webHidden/>
        </w:rPr>
        <w:fldChar w:fldCharType="separate"/>
      </w:r>
      <w:r>
        <w:rPr>
          <w:webHidden/>
        </w:rPr>
        <w:t>37</w:t>
      </w:r>
      <w:r>
        <w:rPr>
          <w:webHidden/>
        </w:rPr>
        <w:fldChar w:fldCharType="end"/>
      </w:r>
      <w:r w:rsidRPr="00401170">
        <w:rPr>
          <w:rStyle w:val="Hyperlink"/>
        </w:rPr>
        <w:fldChar w:fldCharType="end"/>
      </w:r>
    </w:p>
    <w:p w14:paraId="41DAD44D" w14:textId="77777777" w:rsidR="00066066" w:rsidRDefault="00066066">
      <w:pPr>
        <w:pStyle w:val="TOC3"/>
        <w:tabs>
          <w:tab w:val="left" w:pos="120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"_Toc386636197"</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6.2.5</w:t>
      </w:r>
      <w:r>
        <w:rPr>
          <w:rFonts w:asciiTheme="minorHAnsi" w:eastAsiaTheme="minorEastAsia" w:hAnsiTheme="minorHAnsi" w:cstheme="minorBidi"/>
          <w:color w:val="auto"/>
          <w:szCs w:val="22"/>
          <w:lang w:eastAsia="en-AU"/>
        </w:rPr>
        <w:tab/>
      </w:r>
      <w:r w:rsidRPr="00401170">
        <w:rPr>
          <w:rStyle w:val="Hyperlink"/>
        </w:rPr>
        <w:t>Column Information for TOA5 Files</w:t>
      </w:r>
      <w:r>
        <w:rPr>
          <w:webHidden/>
        </w:rPr>
        <w:tab/>
      </w:r>
      <w:r>
        <w:rPr>
          <w:webHidden/>
        </w:rPr>
        <w:fldChar w:fldCharType="begin"/>
      </w:r>
      <w:r>
        <w:rPr>
          <w:webHidden/>
        </w:rPr>
        <w:instrText xml:space="preserve"> PAGEREF _Toc386636197 \h </w:instrText>
      </w:r>
      <w:r>
        <w:rPr>
          <w:webHidden/>
        </w:rPr>
      </w:r>
      <w:r>
        <w:rPr>
          <w:webHidden/>
        </w:rPr>
        <w:fldChar w:fldCharType="separate"/>
      </w:r>
      <w:r>
        <w:rPr>
          <w:webHidden/>
        </w:rPr>
        <w:t>37</w:t>
      </w:r>
      <w:r>
        <w:rPr>
          <w:webHidden/>
        </w:rPr>
        <w:fldChar w:fldCharType="end"/>
      </w:r>
      <w:r w:rsidRPr="00401170">
        <w:rPr>
          <w:rStyle w:val="Hyperlink"/>
        </w:rPr>
        <w:fldChar w:fldCharType="end"/>
      </w:r>
    </w:p>
    <w:p w14:paraId="030F75FA" w14:textId="77777777" w:rsidR="00066066" w:rsidRDefault="00066066">
      <w:pPr>
        <w:pStyle w:val="TOC3"/>
        <w:tabs>
          <w:tab w:val="left" w:pos="120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"_Toc386636198"</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6.2.6</w:t>
      </w:r>
      <w:r>
        <w:rPr>
          <w:rFonts w:asciiTheme="minorHAnsi" w:eastAsiaTheme="minorEastAsia" w:hAnsiTheme="minorHAnsi" w:cstheme="minorBidi"/>
          <w:color w:val="auto"/>
          <w:szCs w:val="22"/>
          <w:lang w:eastAsia="en-AU"/>
        </w:rPr>
        <w:tab/>
      </w:r>
      <w:r w:rsidRPr="00401170">
        <w:rPr>
          <w:rStyle w:val="Hyperlink"/>
        </w:rPr>
        <w:t>Information Extracted from Image Files</w:t>
      </w:r>
      <w:r>
        <w:rPr>
          <w:webHidden/>
        </w:rPr>
        <w:tab/>
      </w:r>
      <w:r>
        <w:rPr>
          <w:webHidden/>
        </w:rPr>
        <w:fldChar w:fldCharType="begin"/>
      </w:r>
      <w:r>
        <w:rPr>
          <w:webHidden/>
        </w:rPr>
        <w:instrText xml:space="preserve"> PAGEREF _Toc386636198 \h </w:instrText>
      </w:r>
      <w:r>
        <w:rPr>
          <w:webHidden/>
        </w:rPr>
      </w:r>
      <w:r>
        <w:rPr>
          <w:webHidden/>
        </w:rPr>
        <w:fldChar w:fldCharType="separate"/>
      </w:r>
      <w:r>
        <w:rPr>
          <w:webHidden/>
        </w:rPr>
        <w:t>38</w:t>
      </w:r>
      <w:r>
        <w:rPr>
          <w:webHidden/>
        </w:rPr>
        <w:fldChar w:fldCharType="end"/>
      </w:r>
      <w:r w:rsidRPr="00401170">
        <w:rPr>
          <w:rStyle w:val="Hyperlink"/>
        </w:rPr>
        <w:fldChar w:fldCharType="end"/>
      </w:r>
    </w:p>
    <w:p w14:paraId="032DAFCC" w14:textId="77777777" w:rsidR="00066066" w:rsidRDefault="00066066">
      <w:pPr>
        <w:pStyle w:val="TOC1"/>
        <w:tabs>
          <w:tab w:val="left" w:pos="480"/>
        </w:tabs>
        <w:rPr>
          <w:rFonts w:asciiTheme="minorHAnsi" w:eastAsiaTheme="minorEastAsia" w:hAnsiTheme="minorHAnsi" w:cstheme="minorBidi"/>
          <w:color w:val="auto"/>
          <w:sz w:val="22"/>
          <w:szCs w:val="22"/>
          <w:lang w:eastAsia="en-AU"/>
        </w:rPr>
      </w:pPr>
      <w:r w:rsidRPr="00401170">
        <w:rPr>
          <w:rStyle w:val="Hyperlink"/>
        </w:rPr>
        <w:fldChar w:fldCharType="begin"/>
      </w:r>
      <w:r w:rsidRPr="00401170">
        <w:rPr>
          <w:rStyle w:val="Hyperlink"/>
        </w:rPr>
        <w:instrText xml:space="preserve"> </w:instrText>
      </w:r>
      <w:r>
        <w:instrText>HYPERLINK \l "_Toc386636199"</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7</w:t>
      </w:r>
      <w:r>
        <w:rPr>
          <w:rFonts w:asciiTheme="minorHAnsi" w:eastAsiaTheme="minorEastAsia" w:hAnsiTheme="minorHAnsi" w:cstheme="minorBidi"/>
          <w:color w:val="auto"/>
          <w:sz w:val="22"/>
          <w:szCs w:val="22"/>
          <w:lang w:eastAsia="en-AU"/>
        </w:rPr>
        <w:tab/>
      </w:r>
      <w:r w:rsidRPr="00401170">
        <w:rPr>
          <w:rStyle w:val="Hyperlink"/>
        </w:rPr>
        <w:t>Uploading Data Files</w:t>
      </w:r>
      <w:r>
        <w:rPr>
          <w:webHidden/>
        </w:rPr>
        <w:tab/>
      </w:r>
      <w:r>
        <w:rPr>
          <w:webHidden/>
        </w:rPr>
        <w:fldChar w:fldCharType="begin"/>
      </w:r>
      <w:r>
        <w:rPr>
          <w:webHidden/>
        </w:rPr>
        <w:instrText xml:space="preserve"> PAGEREF _Toc386636199 \h </w:instrText>
      </w:r>
      <w:r>
        <w:rPr>
          <w:webHidden/>
        </w:rPr>
      </w:r>
      <w:r>
        <w:rPr>
          <w:webHidden/>
        </w:rPr>
        <w:fldChar w:fldCharType="separate"/>
      </w:r>
      <w:r>
        <w:rPr>
          <w:webHidden/>
        </w:rPr>
        <w:t>39</w:t>
      </w:r>
      <w:r>
        <w:rPr>
          <w:webHidden/>
        </w:rPr>
        <w:fldChar w:fldCharType="end"/>
      </w:r>
      <w:r w:rsidRPr="00401170">
        <w:rPr>
          <w:rStyle w:val="Hyperlink"/>
        </w:rPr>
        <w:fldChar w:fldCharType="end"/>
      </w:r>
    </w:p>
    <w:p w14:paraId="0ABDCC87"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"_Toc386636200"</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7.1</w:t>
      </w:r>
      <w:r>
        <w:rPr>
          <w:rFonts w:asciiTheme="minorHAnsi" w:eastAsiaTheme="minorEastAsia" w:hAnsiTheme="minorHAnsi" w:cstheme="minorBidi"/>
          <w:color w:val="auto"/>
          <w:szCs w:val="22"/>
          <w:lang w:eastAsia="en-AU"/>
        </w:rPr>
        <w:tab/>
      </w:r>
      <w:r w:rsidRPr="00401170">
        <w:rPr>
          <w:rStyle w:val="Hyperlink"/>
        </w:rPr>
        <w:t>Uploading Image Files</w:t>
      </w:r>
      <w:r>
        <w:rPr>
          <w:webHidden/>
        </w:rPr>
        <w:tab/>
      </w:r>
      <w:r>
        <w:rPr>
          <w:webHidden/>
        </w:rPr>
        <w:fldChar w:fldCharType="begin"/>
      </w:r>
      <w:r>
        <w:rPr>
          <w:webHidden/>
        </w:rPr>
        <w:instrText xml:space="preserve"> PAGEREF _Toc386636200 \h </w:instrText>
      </w:r>
      <w:r>
        <w:rPr>
          <w:webHidden/>
        </w:rPr>
      </w:r>
      <w:r>
        <w:rPr>
          <w:webHidden/>
        </w:rPr>
        <w:fldChar w:fldCharType="separate"/>
      </w:r>
      <w:r>
        <w:rPr>
          <w:webHidden/>
        </w:rPr>
        <w:t>43</w:t>
      </w:r>
      <w:r>
        <w:rPr>
          <w:webHidden/>
        </w:rPr>
        <w:fldChar w:fldCharType="end"/>
      </w:r>
      <w:r w:rsidRPr="00401170">
        <w:rPr>
          <w:rStyle w:val="Hyperlink"/>
        </w:rPr>
        <w:fldChar w:fldCharType="end"/>
      </w:r>
    </w:p>
    <w:p w14:paraId="2E5C0FFC"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"_Toc386636201"</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7.2</w:t>
      </w:r>
      <w:r>
        <w:rPr>
          <w:rFonts w:asciiTheme="minorHAnsi" w:eastAsiaTheme="minorEastAsia" w:hAnsiTheme="minorHAnsi" w:cstheme="minorBidi"/>
          <w:color w:val="auto"/>
          <w:szCs w:val="22"/>
          <w:lang w:eastAsia="en-AU"/>
        </w:rPr>
        <w:tab/>
      </w:r>
      <w:r w:rsidRPr="00401170">
        <w:rPr>
          <w:rStyle w:val="Hyperlink"/>
        </w:rPr>
        <w:t>Uploading Video and Audio Files</w:t>
      </w:r>
      <w:r>
        <w:rPr>
          <w:webHidden/>
        </w:rPr>
        <w:tab/>
      </w:r>
      <w:r>
        <w:rPr>
          <w:webHidden/>
        </w:rPr>
        <w:fldChar w:fldCharType="begin"/>
      </w:r>
      <w:r>
        <w:rPr>
          <w:webHidden/>
        </w:rPr>
        <w:instrText xml:space="preserve"> PAGEREF _Toc386636201 \h </w:instrText>
      </w:r>
      <w:r>
        <w:rPr>
          <w:webHidden/>
        </w:rPr>
      </w:r>
      <w:r>
        <w:rPr>
          <w:webHidden/>
        </w:rPr>
        <w:fldChar w:fldCharType="separate"/>
      </w:r>
      <w:r>
        <w:rPr>
          <w:webHidden/>
        </w:rPr>
        <w:t>43</w:t>
      </w:r>
      <w:r>
        <w:rPr>
          <w:webHidden/>
        </w:rPr>
        <w:fldChar w:fldCharType="end"/>
      </w:r>
      <w:r w:rsidRPr="00401170">
        <w:rPr>
          <w:rStyle w:val="Hyperlink"/>
        </w:rPr>
        <w:fldChar w:fldCharType="end"/>
      </w:r>
    </w:p>
    <w:p w14:paraId="1CDE0A90"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"_Toc386636202"</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7.3</w:t>
      </w:r>
      <w:r>
        <w:rPr>
          <w:rFonts w:asciiTheme="minorHAnsi" w:eastAsiaTheme="minorEastAsia" w:hAnsiTheme="minorHAnsi" w:cstheme="minorBidi"/>
          <w:color w:val="auto"/>
          <w:szCs w:val="22"/>
          <w:lang w:eastAsia="en-AU"/>
        </w:rPr>
        <w:tab/>
      </w:r>
      <w:r w:rsidRPr="00401170">
        <w:rPr>
          <w:rStyle w:val="Hyperlink"/>
        </w:rPr>
        <w:t>Uploading RAW TOA5 Data Files</w:t>
      </w:r>
      <w:r>
        <w:rPr>
          <w:webHidden/>
        </w:rPr>
        <w:tab/>
      </w:r>
      <w:r>
        <w:rPr>
          <w:webHidden/>
        </w:rPr>
        <w:fldChar w:fldCharType="begin"/>
      </w:r>
      <w:r>
        <w:rPr>
          <w:webHidden/>
        </w:rPr>
        <w:instrText xml:space="preserve"> PAGEREF _Toc386636202 \h </w:instrText>
      </w:r>
      <w:r>
        <w:rPr>
          <w:webHidden/>
        </w:rPr>
      </w:r>
      <w:r>
        <w:rPr>
          <w:webHidden/>
        </w:rPr>
        <w:fldChar w:fldCharType="separate"/>
      </w:r>
      <w:r>
        <w:rPr>
          <w:webHidden/>
        </w:rPr>
        <w:t>44</w:t>
      </w:r>
      <w:r>
        <w:rPr>
          <w:webHidden/>
        </w:rPr>
        <w:fldChar w:fldCharType="end"/>
      </w:r>
      <w:r w:rsidRPr="00401170">
        <w:rPr>
          <w:rStyle w:val="Hyperlink"/>
        </w:rPr>
        <w:fldChar w:fldCharType="end"/>
      </w:r>
    </w:p>
    <w:p w14:paraId="0D47F9AD" w14:textId="77777777" w:rsidR="00066066" w:rsidRDefault="00066066">
      <w:pPr>
        <w:pStyle w:val="TOC3"/>
        <w:tabs>
          <w:tab w:val="left" w:pos="120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"_Toc386636203"</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7.3.1</w:t>
      </w:r>
      <w:r>
        <w:rPr>
          <w:rFonts w:asciiTheme="minorHAnsi" w:eastAsiaTheme="minorEastAsia" w:hAnsiTheme="minorHAnsi" w:cstheme="minorBidi"/>
          <w:color w:val="auto"/>
          <w:szCs w:val="22"/>
          <w:lang w:eastAsia="en-AU"/>
        </w:rPr>
        <w:tab/>
      </w:r>
      <w:r w:rsidRPr="00401170">
        <w:rPr>
          <w:rStyle w:val="Hyperlink"/>
        </w:rPr>
        <w:t>TOA5 Data Upload Action Summary</w:t>
      </w:r>
      <w:r>
        <w:rPr>
          <w:webHidden/>
        </w:rPr>
        <w:tab/>
      </w:r>
      <w:r>
        <w:rPr>
          <w:webHidden/>
        </w:rPr>
        <w:fldChar w:fldCharType="begin"/>
      </w:r>
      <w:r>
        <w:rPr>
          <w:webHidden/>
        </w:rPr>
        <w:instrText xml:space="preserve"> PAGEREF _Toc386636203 \h </w:instrText>
      </w:r>
      <w:r>
        <w:rPr>
          <w:webHidden/>
        </w:rPr>
      </w:r>
      <w:r>
        <w:rPr>
          <w:webHidden/>
        </w:rPr>
        <w:fldChar w:fldCharType="separate"/>
      </w:r>
      <w:r>
        <w:rPr>
          <w:webHidden/>
        </w:rPr>
        <w:t>45</w:t>
      </w:r>
      <w:r>
        <w:rPr>
          <w:webHidden/>
        </w:rPr>
        <w:fldChar w:fldCharType="end"/>
      </w:r>
      <w:r w:rsidRPr="00401170">
        <w:rPr>
          <w:rStyle w:val="Hyperlink"/>
        </w:rPr>
        <w:fldChar w:fldCharType="end"/>
      </w:r>
    </w:p>
    <w:p w14:paraId="1D4220A4"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"_Toc386636204"</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7.4</w:t>
      </w:r>
      <w:r>
        <w:rPr>
          <w:rFonts w:asciiTheme="minorHAnsi" w:eastAsiaTheme="minorEastAsia" w:hAnsiTheme="minorHAnsi" w:cstheme="minorBidi"/>
          <w:color w:val="auto"/>
          <w:szCs w:val="22"/>
          <w:lang w:eastAsia="en-AU"/>
        </w:rPr>
        <w:tab/>
      </w:r>
      <w:r w:rsidRPr="00401170">
        <w:rPr>
          <w:rStyle w:val="Hyperlink"/>
        </w:rPr>
        <w:t>Automating the upload of data to DC21</w:t>
      </w:r>
      <w:r>
        <w:rPr>
          <w:webHidden/>
        </w:rPr>
        <w:tab/>
      </w:r>
      <w:r>
        <w:rPr>
          <w:webHidden/>
        </w:rPr>
        <w:fldChar w:fldCharType="begin"/>
      </w:r>
      <w:r>
        <w:rPr>
          <w:webHidden/>
        </w:rPr>
        <w:instrText xml:space="preserve"> PAGEREF _Toc386636204 \h </w:instrText>
      </w:r>
      <w:r>
        <w:rPr>
          <w:webHidden/>
        </w:rPr>
      </w:r>
      <w:r>
        <w:rPr>
          <w:webHidden/>
        </w:rPr>
        <w:fldChar w:fldCharType="separate"/>
      </w:r>
      <w:r>
        <w:rPr>
          <w:webHidden/>
        </w:rPr>
        <w:t>46</w:t>
      </w:r>
      <w:r>
        <w:rPr>
          <w:webHidden/>
        </w:rPr>
        <w:fldChar w:fldCharType="end"/>
      </w:r>
      <w:r w:rsidRPr="00401170">
        <w:rPr>
          <w:rStyle w:val="Hyperlink"/>
        </w:rPr>
        <w:fldChar w:fldCharType="end"/>
      </w:r>
    </w:p>
    <w:p w14:paraId="0CEAEF4D" w14:textId="77777777" w:rsidR="00066066" w:rsidRDefault="00066066">
      <w:pPr>
        <w:pStyle w:val="TOC1"/>
        <w:tabs>
          <w:tab w:val="left" w:pos="480"/>
        </w:tabs>
        <w:rPr>
          <w:rFonts w:asciiTheme="minorHAnsi" w:eastAsiaTheme="minorEastAsia" w:hAnsiTheme="minorHAnsi" w:cstheme="minorBidi"/>
          <w:color w:val="auto"/>
          <w:sz w:val="22"/>
          <w:szCs w:val="22"/>
          <w:lang w:eastAsia="en-AU"/>
        </w:rPr>
      </w:pPr>
      <w:r w:rsidRPr="00401170">
        <w:rPr>
          <w:rStyle w:val="Hyperlink"/>
        </w:rPr>
        <w:fldChar w:fldCharType="begin"/>
      </w:r>
      <w:r w:rsidRPr="00401170">
        <w:rPr>
          <w:rStyle w:val="Hyperlink"/>
        </w:rPr>
        <w:instrText xml:space="preserve"> </w:instrText>
      </w:r>
      <w:r>
        <w:instrText>HYPERLINK \l "_Toc386636205"</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8</w:t>
      </w:r>
      <w:r>
        <w:rPr>
          <w:rFonts w:asciiTheme="minorHAnsi" w:eastAsiaTheme="minorEastAsia" w:hAnsiTheme="minorHAnsi" w:cstheme="minorBidi"/>
          <w:color w:val="auto"/>
          <w:sz w:val="22"/>
          <w:szCs w:val="22"/>
          <w:lang w:eastAsia="en-AU"/>
        </w:rPr>
        <w:tab/>
      </w:r>
      <w:r w:rsidRPr="00401170">
        <w:rPr>
          <w:rStyle w:val="Hyperlink"/>
        </w:rPr>
        <w:t>Managing Data Files</w:t>
      </w:r>
      <w:r>
        <w:rPr>
          <w:webHidden/>
        </w:rPr>
        <w:tab/>
      </w:r>
      <w:r>
        <w:rPr>
          <w:webHidden/>
        </w:rPr>
        <w:fldChar w:fldCharType="begin"/>
      </w:r>
      <w:r>
        <w:rPr>
          <w:webHidden/>
        </w:rPr>
        <w:instrText xml:space="preserve"> PAGEREF _Toc386636205 \h </w:instrText>
      </w:r>
      <w:r>
        <w:rPr>
          <w:webHidden/>
        </w:rPr>
      </w:r>
      <w:r>
        <w:rPr>
          <w:webHidden/>
        </w:rPr>
        <w:fldChar w:fldCharType="separate"/>
      </w:r>
      <w:r>
        <w:rPr>
          <w:webHidden/>
        </w:rPr>
        <w:t>47</w:t>
      </w:r>
      <w:r>
        <w:rPr>
          <w:webHidden/>
        </w:rPr>
        <w:fldChar w:fldCharType="end"/>
      </w:r>
      <w:r w:rsidRPr="00401170">
        <w:rPr>
          <w:rStyle w:val="Hyperlink"/>
        </w:rPr>
        <w:fldChar w:fldCharType="end"/>
      </w:r>
    </w:p>
    <w:p w14:paraId="2BEB0789"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"_Toc386636206"</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8.1</w:t>
      </w:r>
      <w:r>
        <w:rPr>
          <w:rFonts w:asciiTheme="minorHAnsi" w:eastAsiaTheme="minorEastAsia" w:hAnsiTheme="minorHAnsi" w:cstheme="minorBidi"/>
          <w:color w:val="auto"/>
          <w:szCs w:val="22"/>
          <w:lang w:eastAsia="en-AU"/>
        </w:rPr>
        <w:tab/>
      </w:r>
      <w:r w:rsidRPr="00401170">
        <w:rPr>
          <w:rStyle w:val="Hyperlink"/>
        </w:rPr>
        <w:t>The Dashboard Tab</w:t>
      </w:r>
      <w:r>
        <w:rPr>
          <w:webHidden/>
        </w:rPr>
        <w:tab/>
      </w:r>
      <w:r>
        <w:rPr>
          <w:webHidden/>
        </w:rPr>
        <w:fldChar w:fldCharType="begin"/>
      </w:r>
      <w:r>
        <w:rPr>
          <w:webHidden/>
        </w:rPr>
        <w:instrText xml:space="preserve"> PAGEREF _Toc386636206 \h </w:instrText>
      </w:r>
      <w:r>
        <w:rPr>
          <w:webHidden/>
        </w:rPr>
      </w:r>
      <w:r>
        <w:rPr>
          <w:webHidden/>
        </w:rPr>
        <w:fldChar w:fldCharType="separate"/>
      </w:r>
      <w:r>
        <w:rPr>
          <w:webHidden/>
        </w:rPr>
        <w:t>47</w:t>
      </w:r>
      <w:r>
        <w:rPr>
          <w:webHidden/>
        </w:rPr>
        <w:fldChar w:fldCharType="end"/>
      </w:r>
      <w:r w:rsidRPr="00401170">
        <w:rPr>
          <w:rStyle w:val="Hyperlink"/>
        </w:rPr>
        <w:fldChar w:fldCharType="end"/>
      </w:r>
    </w:p>
    <w:p w14:paraId="728CCCD6"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"_Toc386636207"</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8.2</w:t>
      </w:r>
      <w:r>
        <w:rPr>
          <w:rFonts w:asciiTheme="minorHAnsi" w:eastAsiaTheme="minorEastAsia" w:hAnsiTheme="minorHAnsi" w:cstheme="minorBidi"/>
          <w:color w:val="auto"/>
          <w:szCs w:val="22"/>
          <w:lang w:eastAsia="en-AU"/>
        </w:rPr>
        <w:tab/>
      </w:r>
      <w:r w:rsidRPr="00401170">
        <w:rPr>
          <w:rStyle w:val="Hyperlink"/>
        </w:rPr>
        <w:t>The Explore Data Tab and File Searching</w:t>
      </w:r>
      <w:r>
        <w:rPr>
          <w:webHidden/>
        </w:rPr>
        <w:tab/>
      </w:r>
      <w:r>
        <w:rPr>
          <w:webHidden/>
        </w:rPr>
        <w:fldChar w:fldCharType="begin"/>
      </w:r>
      <w:r>
        <w:rPr>
          <w:webHidden/>
        </w:rPr>
        <w:instrText xml:space="preserve"> PAGEREF _Toc386636207 \h </w:instrText>
      </w:r>
      <w:r>
        <w:rPr>
          <w:webHidden/>
        </w:rPr>
      </w:r>
      <w:r>
        <w:rPr>
          <w:webHidden/>
        </w:rPr>
        <w:fldChar w:fldCharType="separate"/>
      </w:r>
      <w:r>
        <w:rPr>
          <w:webHidden/>
        </w:rPr>
        <w:t>48</w:t>
      </w:r>
      <w:r>
        <w:rPr>
          <w:webHidden/>
        </w:rPr>
        <w:fldChar w:fldCharType="end"/>
      </w:r>
      <w:r w:rsidRPr="00401170">
        <w:rPr>
          <w:rStyle w:val="Hyperlink"/>
        </w:rPr>
        <w:fldChar w:fldCharType="end"/>
      </w:r>
    </w:p>
    <w:p w14:paraId="1E9B252E" w14:textId="77777777" w:rsidR="00066066" w:rsidRDefault="00066066">
      <w:pPr>
        <w:pStyle w:val="TOC3"/>
        <w:tabs>
          <w:tab w:val="left" w:pos="120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"_Toc386636208"</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8.2.1</w:t>
      </w:r>
      <w:r>
        <w:rPr>
          <w:rFonts w:asciiTheme="minorHAnsi" w:eastAsiaTheme="minorEastAsia" w:hAnsiTheme="minorHAnsi" w:cstheme="minorBidi"/>
          <w:color w:val="auto"/>
          <w:szCs w:val="22"/>
          <w:lang w:eastAsia="en-AU"/>
        </w:rPr>
        <w:tab/>
      </w:r>
      <w:r w:rsidRPr="00401170">
        <w:rPr>
          <w:rStyle w:val="Hyperlink"/>
        </w:rPr>
        <w:t>Sorting</w:t>
      </w:r>
      <w:r>
        <w:rPr>
          <w:webHidden/>
        </w:rPr>
        <w:tab/>
      </w:r>
      <w:r>
        <w:rPr>
          <w:webHidden/>
        </w:rPr>
        <w:fldChar w:fldCharType="begin"/>
      </w:r>
      <w:r>
        <w:rPr>
          <w:webHidden/>
        </w:rPr>
        <w:instrText xml:space="preserve"> PAGEREF _Toc386636208 \h </w:instrText>
      </w:r>
      <w:r>
        <w:rPr>
          <w:webHidden/>
        </w:rPr>
      </w:r>
      <w:r>
        <w:rPr>
          <w:webHidden/>
        </w:rPr>
        <w:fldChar w:fldCharType="separate"/>
      </w:r>
      <w:r>
        <w:rPr>
          <w:webHidden/>
        </w:rPr>
        <w:t>48</w:t>
      </w:r>
      <w:r>
        <w:rPr>
          <w:webHidden/>
        </w:rPr>
        <w:fldChar w:fldCharType="end"/>
      </w:r>
      <w:r w:rsidRPr="00401170">
        <w:rPr>
          <w:rStyle w:val="Hyperlink"/>
        </w:rPr>
        <w:fldChar w:fldCharType="end"/>
      </w:r>
    </w:p>
    <w:p w14:paraId="40EE1DDE" w14:textId="77777777" w:rsidR="00066066" w:rsidRDefault="00066066">
      <w:pPr>
        <w:pStyle w:val="TOC3"/>
        <w:tabs>
          <w:tab w:val="left" w:pos="120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"_Toc386636209"</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8.2.2</w:t>
      </w:r>
      <w:r>
        <w:rPr>
          <w:rFonts w:asciiTheme="minorHAnsi" w:eastAsiaTheme="minorEastAsia" w:hAnsiTheme="minorHAnsi" w:cstheme="minorBidi"/>
          <w:color w:val="auto"/>
          <w:szCs w:val="22"/>
          <w:lang w:eastAsia="en-AU"/>
        </w:rPr>
        <w:tab/>
      </w:r>
      <w:r w:rsidRPr="00401170">
        <w:rPr>
          <w:rStyle w:val="Hyperlink"/>
        </w:rPr>
        <w:t>Searching</w:t>
      </w:r>
      <w:r>
        <w:rPr>
          <w:webHidden/>
        </w:rPr>
        <w:tab/>
      </w:r>
      <w:r>
        <w:rPr>
          <w:webHidden/>
        </w:rPr>
        <w:fldChar w:fldCharType="begin"/>
      </w:r>
      <w:r>
        <w:rPr>
          <w:webHidden/>
        </w:rPr>
        <w:instrText xml:space="preserve"> PAGEREF _Toc386636209 \h </w:instrText>
      </w:r>
      <w:r>
        <w:rPr>
          <w:webHidden/>
        </w:rPr>
      </w:r>
      <w:r>
        <w:rPr>
          <w:webHidden/>
        </w:rPr>
        <w:fldChar w:fldCharType="separate"/>
      </w:r>
      <w:r>
        <w:rPr>
          <w:webHidden/>
        </w:rPr>
        <w:t>49</w:t>
      </w:r>
      <w:r>
        <w:rPr>
          <w:webHidden/>
        </w:rPr>
        <w:fldChar w:fldCharType="end"/>
      </w:r>
      <w:r w:rsidRPr="00401170">
        <w:rPr>
          <w:rStyle w:val="Hyperlink"/>
        </w:rPr>
        <w:fldChar w:fldCharType="end"/>
      </w:r>
    </w:p>
    <w:p w14:paraId="09FCA46B"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"_Toc386636210"</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8.3</w:t>
      </w:r>
      <w:r>
        <w:rPr>
          <w:rFonts w:asciiTheme="minorHAnsi" w:eastAsiaTheme="minorEastAsia" w:hAnsiTheme="minorHAnsi" w:cstheme="minorBidi"/>
          <w:color w:val="auto"/>
          <w:szCs w:val="22"/>
          <w:lang w:eastAsia="en-AU"/>
        </w:rPr>
        <w:tab/>
      </w:r>
      <w:r w:rsidRPr="00401170">
        <w:rPr>
          <w:rStyle w:val="Hyperlink"/>
        </w:rPr>
        <w:t>The Cart</w:t>
      </w:r>
      <w:r>
        <w:rPr>
          <w:webHidden/>
        </w:rPr>
        <w:tab/>
      </w:r>
      <w:r>
        <w:rPr>
          <w:webHidden/>
        </w:rPr>
        <w:fldChar w:fldCharType="begin"/>
      </w:r>
      <w:r>
        <w:rPr>
          <w:webHidden/>
        </w:rPr>
        <w:instrText xml:space="preserve"> PAGEREF _Toc386636210 \h </w:instrText>
      </w:r>
      <w:r>
        <w:rPr>
          <w:webHidden/>
        </w:rPr>
      </w:r>
      <w:r>
        <w:rPr>
          <w:webHidden/>
        </w:rPr>
        <w:fldChar w:fldCharType="separate"/>
      </w:r>
      <w:r>
        <w:rPr>
          <w:webHidden/>
        </w:rPr>
        <w:t>60</w:t>
      </w:r>
      <w:r>
        <w:rPr>
          <w:webHidden/>
        </w:rPr>
        <w:fldChar w:fldCharType="end"/>
      </w:r>
      <w:r w:rsidRPr="00401170">
        <w:rPr>
          <w:rStyle w:val="Hyperlink"/>
        </w:rPr>
        <w:fldChar w:fldCharType="end"/>
      </w:r>
    </w:p>
    <w:p w14:paraId="3C3C5D63" w14:textId="77777777" w:rsidR="00066066" w:rsidRDefault="00066066">
      <w:pPr>
        <w:pStyle w:val="TOC3"/>
        <w:tabs>
          <w:tab w:val="left" w:pos="120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"_Toc386636211"</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8.3.1</w:t>
      </w:r>
      <w:r>
        <w:rPr>
          <w:rFonts w:asciiTheme="minorHAnsi" w:eastAsiaTheme="minorEastAsia" w:hAnsiTheme="minorHAnsi" w:cstheme="minorBidi"/>
          <w:color w:val="auto"/>
          <w:szCs w:val="22"/>
          <w:lang w:eastAsia="en-AU"/>
        </w:rPr>
        <w:tab/>
      </w:r>
      <w:r w:rsidRPr="00401170">
        <w:rPr>
          <w:rStyle w:val="Hyperlink"/>
        </w:rPr>
        <w:t>Editing the Cart Contents</w:t>
      </w:r>
      <w:r>
        <w:rPr>
          <w:webHidden/>
        </w:rPr>
        <w:tab/>
      </w:r>
      <w:r>
        <w:rPr>
          <w:webHidden/>
        </w:rPr>
        <w:fldChar w:fldCharType="begin"/>
      </w:r>
      <w:r>
        <w:rPr>
          <w:webHidden/>
        </w:rPr>
        <w:instrText xml:space="preserve"> PAGEREF _Toc386636211 \h </w:instrText>
      </w:r>
      <w:r>
        <w:rPr>
          <w:webHidden/>
        </w:rPr>
      </w:r>
      <w:r>
        <w:rPr>
          <w:webHidden/>
        </w:rPr>
        <w:fldChar w:fldCharType="separate"/>
      </w:r>
      <w:r>
        <w:rPr>
          <w:webHidden/>
        </w:rPr>
        <w:t>61</w:t>
      </w:r>
      <w:r>
        <w:rPr>
          <w:webHidden/>
        </w:rPr>
        <w:fldChar w:fldCharType="end"/>
      </w:r>
      <w:r w:rsidRPr="00401170">
        <w:rPr>
          <w:rStyle w:val="Hyperlink"/>
        </w:rPr>
        <w:fldChar w:fldCharType="end"/>
      </w:r>
    </w:p>
    <w:p w14:paraId="72D76180"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"_Toc386636212"</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8.4</w:t>
      </w:r>
      <w:r>
        <w:rPr>
          <w:rFonts w:asciiTheme="minorHAnsi" w:eastAsiaTheme="minorEastAsia" w:hAnsiTheme="minorHAnsi" w:cstheme="minorBidi"/>
          <w:color w:val="auto"/>
          <w:szCs w:val="22"/>
          <w:lang w:eastAsia="en-AU"/>
        </w:rPr>
        <w:tab/>
      </w:r>
      <w:r w:rsidRPr="00401170">
        <w:rPr>
          <w:rStyle w:val="Hyperlink"/>
        </w:rPr>
        <w:t>Viewing and Editing a File's Metadata</w:t>
      </w:r>
      <w:r>
        <w:rPr>
          <w:webHidden/>
        </w:rPr>
        <w:tab/>
      </w:r>
      <w:r>
        <w:rPr>
          <w:webHidden/>
        </w:rPr>
        <w:fldChar w:fldCharType="begin"/>
      </w:r>
      <w:r>
        <w:rPr>
          <w:webHidden/>
        </w:rPr>
        <w:instrText xml:space="preserve"> PAGEREF _Toc386636212 \h </w:instrText>
      </w:r>
      <w:r>
        <w:rPr>
          <w:webHidden/>
        </w:rPr>
      </w:r>
      <w:r>
        <w:rPr>
          <w:webHidden/>
        </w:rPr>
        <w:fldChar w:fldCharType="separate"/>
      </w:r>
      <w:r>
        <w:rPr>
          <w:webHidden/>
        </w:rPr>
        <w:t>62</w:t>
      </w:r>
      <w:r>
        <w:rPr>
          <w:webHidden/>
        </w:rPr>
        <w:fldChar w:fldCharType="end"/>
      </w:r>
      <w:r w:rsidRPr="00401170">
        <w:rPr>
          <w:rStyle w:val="Hyperlink"/>
        </w:rPr>
        <w:fldChar w:fldCharType="end"/>
      </w:r>
    </w:p>
    <w:p w14:paraId="4BC450BA"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"_Toc386636213"</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8.5</w:t>
      </w:r>
      <w:r>
        <w:rPr>
          <w:rFonts w:asciiTheme="minorHAnsi" w:eastAsiaTheme="minorEastAsia" w:hAnsiTheme="minorHAnsi" w:cstheme="minorBidi"/>
          <w:color w:val="auto"/>
          <w:szCs w:val="22"/>
          <w:lang w:eastAsia="en-AU"/>
        </w:rPr>
        <w:tab/>
      </w:r>
      <w:r w:rsidRPr="00401170">
        <w:rPr>
          <w:rStyle w:val="Hyperlink"/>
        </w:rPr>
        <w:t>Deleting a Data File</w:t>
      </w:r>
      <w:r>
        <w:rPr>
          <w:webHidden/>
        </w:rPr>
        <w:tab/>
      </w:r>
      <w:r>
        <w:rPr>
          <w:webHidden/>
        </w:rPr>
        <w:fldChar w:fldCharType="begin"/>
      </w:r>
      <w:r>
        <w:rPr>
          <w:webHidden/>
        </w:rPr>
        <w:instrText xml:space="preserve"> PAGEREF _Toc386636213 \h </w:instrText>
      </w:r>
      <w:r>
        <w:rPr>
          <w:webHidden/>
        </w:rPr>
      </w:r>
      <w:r>
        <w:rPr>
          <w:webHidden/>
        </w:rPr>
        <w:fldChar w:fldCharType="separate"/>
      </w:r>
      <w:r>
        <w:rPr>
          <w:webHidden/>
        </w:rPr>
        <w:t>68</w:t>
      </w:r>
      <w:r>
        <w:rPr>
          <w:webHidden/>
        </w:rPr>
        <w:fldChar w:fldCharType="end"/>
      </w:r>
      <w:r w:rsidRPr="00401170">
        <w:rPr>
          <w:rStyle w:val="Hyperlink"/>
        </w:rPr>
        <w:fldChar w:fldCharType="end"/>
      </w:r>
    </w:p>
    <w:p w14:paraId="4559D8B2" w14:textId="77777777" w:rsidR="00066066" w:rsidRDefault="00066066">
      <w:pPr>
        <w:pStyle w:val="TOC1"/>
        <w:tabs>
          <w:tab w:val="left" w:pos="480"/>
        </w:tabs>
        <w:rPr>
          <w:rFonts w:asciiTheme="minorHAnsi" w:eastAsiaTheme="minorEastAsia" w:hAnsiTheme="minorHAnsi" w:cstheme="minorBidi"/>
          <w:color w:val="auto"/>
          <w:sz w:val="22"/>
          <w:szCs w:val="22"/>
          <w:lang w:eastAsia="en-AU"/>
        </w:rPr>
      </w:pPr>
      <w:r w:rsidRPr="00401170">
        <w:rPr>
          <w:rStyle w:val="Hyperlink"/>
        </w:rPr>
        <w:fldChar w:fldCharType="begin"/>
      </w:r>
      <w:r w:rsidRPr="00401170">
        <w:rPr>
          <w:rStyle w:val="Hyperlink"/>
        </w:rPr>
        <w:instrText xml:space="preserve"> </w:instrText>
      </w:r>
      <w:r>
        <w:instrText>HYPERLINK \l "_Toc386636214"</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9</w:t>
      </w:r>
      <w:r>
        <w:rPr>
          <w:rFonts w:asciiTheme="minorHAnsi" w:eastAsiaTheme="minorEastAsia" w:hAnsiTheme="minorHAnsi" w:cstheme="minorBidi"/>
          <w:color w:val="auto"/>
          <w:sz w:val="22"/>
          <w:szCs w:val="22"/>
          <w:lang w:eastAsia="en-AU"/>
        </w:rPr>
        <w:tab/>
      </w:r>
      <w:r w:rsidRPr="00401170">
        <w:rPr>
          <w:rStyle w:val="Hyperlink"/>
        </w:rPr>
        <w:t>Publishing Your Data</w:t>
      </w:r>
      <w:r>
        <w:rPr>
          <w:webHidden/>
        </w:rPr>
        <w:tab/>
      </w:r>
      <w:r>
        <w:rPr>
          <w:webHidden/>
        </w:rPr>
        <w:fldChar w:fldCharType="begin"/>
      </w:r>
      <w:r>
        <w:rPr>
          <w:webHidden/>
        </w:rPr>
        <w:instrText xml:space="preserve"> PAGEREF _Toc386636214 \h </w:instrText>
      </w:r>
      <w:r>
        <w:rPr>
          <w:webHidden/>
        </w:rPr>
      </w:r>
      <w:r>
        <w:rPr>
          <w:webHidden/>
        </w:rPr>
        <w:fldChar w:fldCharType="separate"/>
      </w:r>
      <w:r>
        <w:rPr>
          <w:webHidden/>
        </w:rPr>
        <w:t>69</w:t>
      </w:r>
      <w:r>
        <w:rPr>
          <w:webHidden/>
        </w:rPr>
        <w:fldChar w:fldCharType="end"/>
      </w:r>
      <w:r w:rsidRPr="00401170">
        <w:rPr>
          <w:rStyle w:val="Hyperlink"/>
        </w:rPr>
        <w:fldChar w:fldCharType="end"/>
      </w:r>
    </w:p>
    <w:p w14:paraId="22DAF870"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"_Toc386636215"</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9.1</w:t>
      </w:r>
      <w:r>
        <w:rPr>
          <w:rFonts w:asciiTheme="minorHAnsi" w:eastAsiaTheme="minorEastAsia" w:hAnsiTheme="minorHAnsi" w:cstheme="minorBidi"/>
          <w:color w:val="auto"/>
          <w:szCs w:val="22"/>
          <w:lang w:eastAsia="en-AU"/>
        </w:rPr>
        <w:tab/>
      </w:r>
      <w:r w:rsidRPr="00401170">
        <w:rPr>
          <w:rStyle w:val="Hyperlink"/>
        </w:rPr>
        <w:t>Creating a Package</w:t>
      </w:r>
      <w:r>
        <w:rPr>
          <w:webHidden/>
        </w:rPr>
        <w:tab/>
      </w:r>
      <w:r>
        <w:rPr>
          <w:webHidden/>
        </w:rPr>
        <w:fldChar w:fldCharType="begin"/>
      </w:r>
      <w:r>
        <w:rPr>
          <w:webHidden/>
        </w:rPr>
        <w:instrText xml:space="preserve"> PAGEREF _Toc386636215 \h </w:instrText>
      </w:r>
      <w:r>
        <w:rPr>
          <w:webHidden/>
        </w:rPr>
      </w:r>
      <w:r>
        <w:rPr>
          <w:webHidden/>
        </w:rPr>
        <w:fldChar w:fldCharType="separate"/>
      </w:r>
      <w:r>
        <w:rPr>
          <w:webHidden/>
        </w:rPr>
        <w:t>70</w:t>
      </w:r>
      <w:r>
        <w:rPr>
          <w:webHidden/>
        </w:rPr>
        <w:fldChar w:fldCharType="end"/>
      </w:r>
      <w:r w:rsidRPr="00401170">
        <w:rPr>
          <w:rStyle w:val="Hyperlink"/>
        </w:rPr>
        <w:fldChar w:fldCharType="end"/>
      </w:r>
    </w:p>
    <w:p w14:paraId="45799703"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"_Toc386636216"</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9.2</w:t>
      </w:r>
      <w:r>
        <w:rPr>
          <w:rFonts w:asciiTheme="minorHAnsi" w:eastAsiaTheme="minorEastAsia" w:hAnsiTheme="minorHAnsi" w:cstheme="minorBidi"/>
          <w:color w:val="auto"/>
          <w:szCs w:val="22"/>
          <w:lang w:eastAsia="en-AU"/>
        </w:rPr>
        <w:tab/>
      </w:r>
      <w:r w:rsidRPr="00401170">
        <w:rPr>
          <w:rStyle w:val="Hyperlink"/>
        </w:rPr>
        <w:t>Publishing a Package</w:t>
      </w:r>
      <w:r>
        <w:rPr>
          <w:webHidden/>
        </w:rPr>
        <w:tab/>
      </w:r>
      <w:r>
        <w:rPr>
          <w:webHidden/>
        </w:rPr>
        <w:fldChar w:fldCharType="begin"/>
      </w:r>
      <w:r>
        <w:rPr>
          <w:webHidden/>
        </w:rPr>
        <w:instrText xml:space="preserve"> PAGEREF _Toc386636216 \h </w:instrText>
      </w:r>
      <w:r>
        <w:rPr>
          <w:webHidden/>
        </w:rPr>
      </w:r>
      <w:r>
        <w:rPr>
          <w:webHidden/>
        </w:rPr>
        <w:fldChar w:fldCharType="separate"/>
      </w:r>
      <w:r>
        <w:rPr>
          <w:webHidden/>
        </w:rPr>
        <w:t>72</w:t>
      </w:r>
      <w:r>
        <w:rPr>
          <w:webHidden/>
        </w:rPr>
        <w:fldChar w:fldCharType="end"/>
      </w:r>
      <w:r w:rsidRPr="00401170">
        <w:rPr>
          <w:rStyle w:val="Hyperlink"/>
        </w:rPr>
        <w:fldChar w:fldCharType="end"/>
      </w:r>
    </w:p>
    <w:p w14:paraId="64A31C03"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"_Toc386636217"</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9.3</w:t>
      </w:r>
      <w:r>
        <w:rPr>
          <w:rFonts w:asciiTheme="minorHAnsi" w:eastAsiaTheme="minorEastAsia" w:hAnsiTheme="minorHAnsi" w:cstheme="minorBidi"/>
          <w:color w:val="auto"/>
          <w:szCs w:val="22"/>
          <w:lang w:eastAsia="en-AU"/>
        </w:rPr>
        <w:tab/>
      </w:r>
      <w:r w:rsidRPr="00401170">
        <w:rPr>
          <w:rStyle w:val="Hyperlink"/>
        </w:rPr>
        <w:t>Managing Published Packages</w:t>
      </w:r>
      <w:r>
        <w:rPr>
          <w:webHidden/>
        </w:rPr>
        <w:tab/>
      </w:r>
      <w:r>
        <w:rPr>
          <w:webHidden/>
        </w:rPr>
        <w:fldChar w:fldCharType="begin"/>
      </w:r>
      <w:r>
        <w:rPr>
          <w:webHidden/>
        </w:rPr>
        <w:instrText xml:space="preserve"> PAGEREF _Toc386636217 \h </w:instrText>
      </w:r>
      <w:r>
        <w:rPr>
          <w:webHidden/>
        </w:rPr>
      </w:r>
      <w:r>
        <w:rPr>
          <w:webHidden/>
        </w:rPr>
        <w:fldChar w:fldCharType="separate"/>
      </w:r>
      <w:r>
        <w:rPr>
          <w:webHidden/>
        </w:rPr>
        <w:t>73</w:t>
      </w:r>
      <w:r>
        <w:rPr>
          <w:webHidden/>
        </w:rPr>
        <w:fldChar w:fldCharType="end"/>
      </w:r>
      <w:r w:rsidRPr="00401170">
        <w:rPr>
          <w:rStyle w:val="Hyperlink"/>
        </w:rPr>
        <w:fldChar w:fldCharType="end"/>
      </w:r>
    </w:p>
    <w:p w14:paraId="60769BB2" w14:textId="77777777" w:rsidR="00066066" w:rsidRDefault="00066066">
      <w:pPr>
        <w:pStyle w:val="TOC3"/>
        <w:tabs>
          <w:tab w:val="left" w:pos="120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"_Toc386636218"</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9.3.1</w:t>
      </w:r>
      <w:r>
        <w:rPr>
          <w:rFonts w:asciiTheme="minorHAnsi" w:eastAsiaTheme="minorEastAsia" w:hAnsiTheme="minorHAnsi" w:cstheme="minorBidi"/>
          <w:color w:val="auto"/>
          <w:szCs w:val="22"/>
          <w:lang w:eastAsia="en-AU"/>
        </w:rPr>
        <w:tab/>
      </w:r>
      <w:r w:rsidRPr="00401170">
        <w:rPr>
          <w:rStyle w:val="Hyperlink"/>
        </w:rPr>
        <w:t>Publishing a second time</w:t>
      </w:r>
      <w:r>
        <w:rPr>
          <w:webHidden/>
        </w:rPr>
        <w:tab/>
      </w:r>
      <w:r>
        <w:rPr>
          <w:webHidden/>
        </w:rPr>
        <w:fldChar w:fldCharType="begin"/>
      </w:r>
      <w:r>
        <w:rPr>
          <w:webHidden/>
        </w:rPr>
        <w:instrText xml:space="preserve"> PAGEREF _Toc386636218 \h </w:instrText>
      </w:r>
      <w:r>
        <w:rPr>
          <w:webHidden/>
        </w:rPr>
      </w:r>
      <w:r>
        <w:rPr>
          <w:webHidden/>
        </w:rPr>
        <w:fldChar w:fldCharType="separate"/>
      </w:r>
      <w:r>
        <w:rPr>
          <w:webHidden/>
        </w:rPr>
        <w:t>74</w:t>
      </w:r>
      <w:r>
        <w:rPr>
          <w:webHidden/>
        </w:rPr>
        <w:fldChar w:fldCharType="end"/>
      </w:r>
      <w:r w:rsidRPr="00401170">
        <w:rPr>
          <w:rStyle w:val="Hyperlink"/>
        </w:rPr>
        <w:fldChar w:fldCharType="end"/>
      </w:r>
    </w:p>
    <w:p w14:paraId="413FD820" w14:textId="77777777" w:rsidR="00066066" w:rsidRDefault="00066066">
      <w:pPr>
        <w:pStyle w:val="TOC3"/>
        <w:tabs>
          <w:tab w:val="left" w:pos="120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"_Toc386636219"</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9.3.2</w:t>
      </w:r>
      <w:r>
        <w:rPr>
          <w:rFonts w:asciiTheme="minorHAnsi" w:eastAsiaTheme="minorEastAsia" w:hAnsiTheme="minorHAnsi" w:cstheme="minorBidi"/>
          <w:color w:val="auto"/>
          <w:szCs w:val="22"/>
          <w:lang w:eastAsia="en-AU"/>
        </w:rPr>
        <w:tab/>
      </w:r>
      <w:r w:rsidRPr="00401170">
        <w:rPr>
          <w:rStyle w:val="Hyperlink"/>
        </w:rPr>
        <w:t>Deleting Published Packages</w:t>
      </w:r>
      <w:r>
        <w:rPr>
          <w:webHidden/>
        </w:rPr>
        <w:tab/>
      </w:r>
      <w:r>
        <w:rPr>
          <w:webHidden/>
        </w:rPr>
        <w:fldChar w:fldCharType="begin"/>
      </w:r>
      <w:r>
        <w:rPr>
          <w:webHidden/>
        </w:rPr>
        <w:instrText xml:space="preserve"> PAGEREF _Toc386636219 \h </w:instrText>
      </w:r>
      <w:r>
        <w:rPr>
          <w:webHidden/>
        </w:rPr>
      </w:r>
      <w:r>
        <w:rPr>
          <w:webHidden/>
        </w:rPr>
        <w:fldChar w:fldCharType="separate"/>
      </w:r>
      <w:r>
        <w:rPr>
          <w:webHidden/>
        </w:rPr>
        <w:t>74</w:t>
      </w:r>
      <w:r>
        <w:rPr>
          <w:webHidden/>
        </w:rPr>
        <w:fldChar w:fldCharType="end"/>
      </w:r>
      <w:r w:rsidRPr="00401170">
        <w:rPr>
          <w:rStyle w:val="Hyperlink"/>
        </w:rPr>
        <w:fldChar w:fldCharType="end"/>
      </w:r>
    </w:p>
    <w:p w14:paraId="49532302" w14:textId="77777777" w:rsidR="00066066" w:rsidRDefault="00066066">
      <w:pPr>
        <w:pStyle w:val="TOC3"/>
        <w:tabs>
          <w:tab w:val="left" w:pos="120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"_Toc386636220"</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9.3.3</w:t>
      </w:r>
      <w:r>
        <w:rPr>
          <w:rFonts w:asciiTheme="minorHAnsi" w:eastAsiaTheme="minorEastAsia" w:hAnsiTheme="minorHAnsi" w:cstheme="minorBidi"/>
          <w:color w:val="auto"/>
          <w:szCs w:val="22"/>
          <w:lang w:eastAsia="en-AU"/>
        </w:rPr>
        <w:tab/>
      </w:r>
      <w:r w:rsidRPr="00401170">
        <w:rPr>
          <w:rStyle w:val="Hyperlink"/>
        </w:rPr>
        <w:t>Editing Published Packages</w:t>
      </w:r>
      <w:r>
        <w:rPr>
          <w:webHidden/>
        </w:rPr>
        <w:tab/>
      </w:r>
      <w:r>
        <w:rPr>
          <w:webHidden/>
        </w:rPr>
        <w:fldChar w:fldCharType="begin"/>
      </w:r>
      <w:r>
        <w:rPr>
          <w:webHidden/>
        </w:rPr>
        <w:instrText xml:space="preserve"> PAGEREF _Toc386636220 \h </w:instrText>
      </w:r>
      <w:r>
        <w:rPr>
          <w:webHidden/>
        </w:rPr>
      </w:r>
      <w:r>
        <w:rPr>
          <w:webHidden/>
        </w:rPr>
        <w:fldChar w:fldCharType="separate"/>
      </w:r>
      <w:r>
        <w:rPr>
          <w:webHidden/>
        </w:rPr>
        <w:t>74</w:t>
      </w:r>
      <w:r>
        <w:rPr>
          <w:webHidden/>
        </w:rPr>
        <w:fldChar w:fldCharType="end"/>
      </w:r>
      <w:r w:rsidRPr="00401170">
        <w:rPr>
          <w:rStyle w:val="Hyperlink"/>
        </w:rPr>
        <w:fldChar w:fldCharType="end"/>
      </w:r>
    </w:p>
    <w:p w14:paraId="1572E656" w14:textId="77777777" w:rsidR="00066066" w:rsidRDefault="00066066">
      <w:pPr>
        <w:pStyle w:val="TOC3"/>
        <w:tabs>
          <w:tab w:val="left" w:pos="120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"_Toc386636221"</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9.3.4</w:t>
      </w:r>
      <w:r>
        <w:rPr>
          <w:rFonts w:asciiTheme="minorHAnsi" w:eastAsiaTheme="minorEastAsia" w:hAnsiTheme="minorHAnsi" w:cstheme="minorBidi"/>
          <w:color w:val="auto"/>
          <w:szCs w:val="22"/>
          <w:lang w:eastAsia="en-AU"/>
        </w:rPr>
        <w:tab/>
      </w:r>
      <w:r w:rsidRPr="00401170">
        <w:rPr>
          <w:rStyle w:val="Hyperlink"/>
        </w:rPr>
        <w:t>Correcting Published Packages</w:t>
      </w:r>
      <w:r>
        <w:rPr>
          <w:webHidden/>
        </w:rPr>
        <w:tab/>
      </w:r>
      <w:r>
        <w:rPr>
          <w:webHidden/>
        </w:rPr>
        <w:fldChar w:fldCharType="begin"/>
      </w:r>
      <w:r>
        <w:rPr>
          <w:webHidden/>
        </w:rPr>
        <w:instrText xml:space="preserve"> PAGEREF _Toc386636221 \h </w:instrText>
      </w:r>
      <w:r>
        <w:rPr>
          <w:webHidden/>
        </w:rPr>
      </w:r>
      <w:r>
        <w:rPr>
          <w:webHidden/>
        </w:rPr>
        <w:fldChar w:fldCharType="separate"/>
      </w:r>
      <w:r>
        <w:rPr>
          <w:webHidden/>
        </w:rPr>
        <w:t>75</w:t>
      </w:r>
      <w:r>
        <w:rPr>
          <w:webHidden/>
        </w:rPr>
        <w:fldChar w:fldCharType="end"/>
      </w:r>
      <w:r w:rsidRPr="00401170">
        <w:rPr>
          <w:rStyle w:val="Hyperlink"/>
        </w:rPr>
        <w:fldChar w:fldCharType="end"/>
      </w:r>
    </w:p>
    <w:p w14:paraId="73FB2637"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"_Toc386636222"</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9.4</w:t>
      </w:r>
      <w:r>
        <w:rPr>
          <w:rFonts w:asciiTheme="minorHAnsi" w:eastAsiaTheme="minorEastAsia" w:hAnsiTheme="minorHAnsi" w:cstheme="minorBidi"/>
          <w:color w:val="auto"/>
          <w:szCs w:val="22"/>
          <w:lang w:eastAsia="en-AU"/>
        </w:rPr>
        <w:tab/>
      </w:r>
      <w:r w:rsidRPr="00401170">
        <w:rPr>
          <w:rStyle w:val="Hyperlink"/>
        </w:rPr>
        <w:t>Viewing Published data</w:t>
      </w:r>
      <w:r>
        <w:rPr>
          <w:webHidden/>
        </w:rPr>
        <w:tab/>
      </w:r>
      <w:r>
        <w:rPr>
          <w:webHidden/>
        </w:rPr>
        <w:fldChar w:fldCharType="begin"/>
      </w:r>
      <w:r>
        <w:rPr>
          <w:webHidden/>
        </w:rPr>
        <w:instrText xml:space="preserve"> PAGEREF _Toc386636222 \h </w:instrText>
      </w:r>
      <w:r>
        <w:rPr>
          <w:webHidden/>
        </w:rPr>
      </w:r>
      <w:r>
        <w:rPr>
          <w:webHidden/>
        </w:rPr>
        <w:fldChar w:fldCharType="separate"/>
      </w:r>
      <w:r>
        <w:rPr>
          <w:webHidden/>
        </w:rPr>
        <w:t>75</w:t>
      </w:r>
      <w:r>
        <w:rPr>
          <w:webHidden/>
        </w:rPr>
        <w:fldChar w:fldCharType="end"/>
      </w:r>
      <w:r w:rsidRPr="00401170">
        <w:rPr>
          <w:rStyle w:val="Hyperlink"/>
        </w:rPr>
        <w:fldChar w:fldCharType="end"/>
      </w:r>
    </w:p>
    <w:p w14:paraId="04F5F5EF" w14:textId="77777777" w:rsidR="00066066" w:rsidRDefault="00066066">
      <w:pPr>
        <w:pStyle w:val="TOC1"/>
        <w:tabs>
          <w:tab w:val="left" w:pos="720"/>
        </w:tabs>
        <w:rPr>
          <w:rFonts w:asciiTheme="minorHAnsi" w:eastAsiaTheme="minorEastAsia" w:hAnsiTheme="minorHAnsi" w:cstheme="minorBidi"/>
          <w:color w:val="auto"/>
          <w:sz w:val="22"/>
          <w:szCs w:val="22"/>
          <w:lang w:eastAsia="en-AU"/>
        </w:rPr>
      </w:pPr>
      <w:r w:rsidRPr="00401170">
        <w:rPr>
          <w:rStyle w:val="Hyperlink"/>
        </w:rPr>
        <w:lastRenderedPageBreak/>
        <w:fldChar w:fldCharType="begin"/>
      </w:r>
      <w:r w:rsidRPr="00401170">
        <w:rPr>
          <w:rStyle w:val="Hyperlink"/>
        </w:rPr>
        <w:instrText xml:space="preserve"> </w:instrText>
      </w:r>
      <w:r>
        <w:instrText>HYPERLINK \l "_Toc386636223"</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10</w:t>
      </w:r>
      <w:r>
        <w:rPr>
          <w:rFonts w:asciiTheme="minorHAnsi" w:eastAsiaTheme="minorEastAsia" w:hAnsiTheme="minorHAnsi" w:cstheme="minorBidi"/>
          <w:color w:val="auto"/>
          <w:sz w:val="22"/>
          <w:szCs w:val="22"/>
          <w:lang w:eastAsia="en-AU"/>
        </w:rPr>
        <w:tab/>
      </w:r>
      <w:r w:rsidRPr="00401170">
        <w:rPr>
          <w:rStyle w:val="Hyperlink"/>
        </w:rPr>
        <w:t>Downloading files</w:t>
      </w:r>
      <w:r>
        <w:rPr>
          <w:webHidden/>
        </w:rPr>
        <w:tab/>
      </w:r>
      <w:r>
        <w:rPr>
          <w:webHidden/>
        </w:rPr>
        <w:fldChar w:fldCharType="begin"/>
      </w:r>
      <w:r>
        <w:rPr>
          <w:webHidden/>
        </w:rPr>
        <w:instrText xml:space="preserve"> PAGEREF _Toc386636223 \h </w:instrText>
      </w:r>
      <w:r>
        <w:rPr>
          <w:webHidden/>
        </w:rPr>
      </w:r>
      <w:r>
        <w:rPr>
          <w:webHidden/>
        </w:rPr>
        <w:fldChar w:fldCharType="separate"/>
      </w:r>
      <w:r>
        <w:rPr>
          <w:webHidden/>
        </w:rPr>
        <w:t>77</w:t>
      </w:r>
      <w:r>
        <w:rPr>
          <w:webHidden/>
        </w:rPr>
        <w:fldChar w:fldCharType="end"/>
      </w:r>
      <w:r w:rsidRPr="00401170">
        <w:rPr>
          <w:rStyle w:val="Hyperlink"/>
        </w:rPr>
        <w:fldChar w:fldCharType="end"/>
      </w:r>
    </w:p>
    <w:p w14:paraId="6AE87F4E" w14:textId="77777777" w:rsidR="00066066" w:rsidRDefault="00066066">
      <w:pPr>
        <w:pStyle w:val="TOC1"/>
        <w:tabs>
          <w:tab w:val="left" w:pos="720"/>
        </w:tabs>
        <w:rPr>
          <w:rFonts w:asciiTheme="minorHAnsi" w:eastAsiaTheme="minorEastAsia" w:hAnsiTheme="minorHAnsi" w:cstheme="minorBidi"/>
          <w:color w:val="auto"/>
          <w:sz w:val="22"/>
          <w:szCs w:val="22"/>
          <w:lang w:eastAsia="en-AU"/>
        </w:rPr>
      </w:pPr>
      <w:r w:rsidRPr="00401170">
        <w:rPr>
          <w:rStyle w:val="Hyperlink"/>
        </w:rPr>
        <w:fldChar w:fldCharType="begin"/>
      </w:r>
      <w:r w:rsidRPr="00401170">
        <w:rPr>
          <w:rStyle w:val="Hyperlink"/>
        </w:rPr>
        <w:instrText xml:space="preserve"> </w:instrText>
      </w:r>
      <w:r>
        <w:instrText>HYPERLINK \l "_Toc386636224"</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11</w:t>
      </w:r>
      <w:r>
        <w:rPr>
          <w:rFonts w:asciiTheme="minorHAnsi" w:eastAsiaTheme="minorEastAsia" w:hAnsiTheme="minorHAnsi" w:cstheme="minorBidi"/>
          <w:color w:val="auto"/>
          <w:sz w:val="22"/>
          <w:szCs w:val="22"/>
          <w:lang w:eastAsia="en-AU"/>
        </w:rPr>
        <w:tab/>
      </w:r>
      <w:r w:rsidRPr="00401170">
        <w:rPr>
          <w:rStyle w:val="Hyperlink"/>
        </w:rPr>
        <w:t>DC21 Administration</w:t>
      </w:r>
      <w:r>
        <w:rPr>
          <w:webHidden/>
        </w:rPr>
        <w:tab/>
      </w:r>
      <w:r>
        <w:rPr>
          <w:webHidden/>
        </w:rPr>
        <w:fldChar w:fldCharType="begin"/>
      </w:r>
      <w:r>
        <w:rPr>
          <w:webHidden/>
        </w:rPr>
        <w:instrText xml:space="preserve"> PAGEREF _Toc386636224 \h </w:instrText>
      </w:r>
      <w:r>
        <w:rPr>
          <w:webHidden/>
        </w:rPr>
      </w:r>
      <w:r>
        <w:rPr>
          <w:webHidden/>
        </w:rPr>
        <w:fldChar w:fldCharType="separate"/>
      </w:r>
      <w:r>
        <w:rPr>
          <w:webHidden/>
        </w:rPr>
        <w:t>78</w:t>
      </w:r>
      <w:r>
        <w:rPr>
          <w:webHidden/>
        </w:rPr>
        <w:fldChar w:fldCharType="end"/>
      </w:r>
      <w:r w:rsidRPr="00401170">
        <w:rPr>
          <w:rStyle w:val="Hyperlink"/>
        </w:rPr>
        <w:fldChar w:fldCharType="end"/>
      </w:r>
    </w:p>
    <w:p w14:paraId="7468B6FD"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"_Toc386636225"</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11.1</w:t>
      </w:r>
      <w:r>
        <w:rPr>
          <w:rFonts w:asciiTheme="minorHAnsi" w:eastAsiaTheme="minorEastAsia" w:hAnsiTheme="minorHAnsi" w:cstheme="minorBidi"/>
          <w:color w:val="auto"/>
          <w:szCs w:val="22"/>
          <w:lang w:eastAsia="en-AU"/>
        </w:rPr>
        <w:tab/>
      </w:r>
      <w:r w:rsidRPr="00401170">
        <w:rPr>
          <w:rStyle w:val="Hyperlink"/>
        </w:rPr>
        <w:t>Managing Users’ Details</w:t>
      </w:r>
      <w:r>
        <w:rPr>
          <w:webHidden/>
        </w:rPr>
        <w:tab/>
      </w:r>
      <w:r>
        <w:rPr>
          <w:webHidden/>
        </w:rPr>
        <w:fldChar w:fldCharType="begin"/>
      </w:r>
      <w:r>
        <w:rPr>
          <w:webHidden/>
        </w:rPr>
        <w:instrText xml:space="preserve"> PAGEREF _Toc386636225 \h </w:instrText>
      </w:r>
      <w:r>
        <w:rPr>
          <w:webHidden/>
        </w:rPr>
      </w:r>
      <w:r>
        <w:rPr>
          <w:webHidden/>
        </w:rPr>
        <w:fldChar w:fldCharType="separate"/>
      </w:r>
      <w:r>
        <w:rPr>
          <w:webHidden/>
        </w:rPr>
        <w:t>78</w:t>
      </w:r>
      <w:r>
        <w:rPr>
          <w:webHidden/>
        </w:rPr>
        <w:fldChar w:fldCharType="end"/>
      </w:r>
      <w:r w:rsidRPr="00401170">
        <w:rPr>
          <w:rStyle w:val="Hyperlink"/>
        </w:rPr>
        <w:fldChar w:fldCharType="end"/>
      </w:r>
    </w:p>
    <w:p w14:paraId="7040F83A"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"_Toc386636226"</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11.2</w:t>
      </w:r>
      <w:r>
        <w:rPr>
          <w:rFonts w:asciiTheme="minorHAnsi" w:eastAsiaTheme="minorEastAsia" w:hAnsiTheme="minorHAnsi" w:cstheme="minorBidi"/>
          <w:color w:val="auto"/>
          <w:szCs w:val="22"/>
          <w:lang w:eastAsia="en-AU"/>
        </w:rPr>
        <w:tab/>
      </w:r>
      <w:r w:rsidRPr="00401170">
        <w:rPr>
          <w:rStyle w:val="Hyperlink"/>
        </w:rPr>
        <w:t>Authorising New Users – The Access Requests Tab</w:t>
      </w:r>
      <w:r>
        <w:rPr>
          <w:webHidden/>
        </w:rPr>
        <w:tab/>
      </w:r>
      <w:r>
        <w:rPr>
          <w:webHidden/>
        </w:rPr>
        <w:fldChar w:fldCharType="begin"/>
      </w:r>
      <w:r>
        <w:rPr>
          <w:webHidden/>
        </w:rPr>
        <w:instrText xml:space="preserve"> PAGEREF _Toc386636226 \h </w:instrText>
      </w:r>
      <w:r>
        <w:rPr>
          <w:webHidden/>
        </w:rPr>
      </w:r>
      <w:r>
        <w:rPr>
          <w:webHidden/>
        </w:rPr>
        <w:fldChar w:fldCharType="separate"/>
      </w:r>
      <w:r>
        <w:rPr>
          <w:webHidden/>
        </w:rPr>
        <w:t>80</w:t>
      </w:r>
      <w:r>
        <w:rPr>
          <w:webHidden/>
        </w:rPr>
        <w:fldChar w:fldCharType="end"/>
      </w:r>
      <w:r w:rsidRPr="00401170">
        <w:rPr>
          <w:rStyle w:val="Hyperlink"/>
        </w:rPr>
        <w:fldChar w:fldCharType="end"/>
      </w:r>
    </w:p>
    <w:p w14:paraId="077FADB4"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"_Toc386636227"</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11.3</w:t>
      </w:r>
      <w:r>
        <w:rPr>
          <w:rFonts w:asciiTheme="minorHAnsi" w:eastAsiaTheme="minorEastAsia" w:hAnsiTheme="minorHAnsi" w:cstheme="minorBidi"/>
          <w:color w:val="auto"/>
          <w:szCs w:val="22"/>
          <w:lang w:eastAsia="en-AU"/>
        </w:rPr>
        <w:tab/>
      </w:r>
      <w:r w:rsidRPr="00401170">
        <w:rPr>
          <w:rStyle w:val="Hyperlink"/>
        </w:rPr>
        <w:t>Managing Access Groups</w:t>
      </w:r>
      <w:r>
        <w:rPr>
          <w:webHidden/>
        </w:rPr>
        <w:tab/>
      </w:r>
      <w:r>
        <w:rPr>
          <w:webHidden/>
        </w:rPr>
        <w:fldChar w:fldCharType="begin"/>
      </w:r>
      <w:r>
        <w:rPr>
          <w:webHidden/>
        </w:rPr>
        <w:instrText xml:space="preserve"> PAGEREF _Toc386636227 \h </w:instrText>
      </w:r>
      <w:r>
        <w:rPr>
          <w:webHidden/>
        </w:rPr>
      </w:r>
      <w:r>
        <w:rPr>
          <w:webHidden/>
        </w:rPr>
        <w:fldChar w:fldCharType="separate"/>
      </w:r>
      <w:r>
        <w:rPr>
          <w:webHidden/>
        </w:rPr>
        <w:t>81</w:t>
      </w:r>
      <w:r>
        <w:rPr>
          <w:webHidden/>
        </w:rPr>
        <w:fldChar w:fldCharType="end"/>
      </w:r>
      <w:r w:rsidRPr="00401170">
        <w:rPr>
          <w:rStyle w:val="Hyperlink"/>
        </w:rPr>
        <w:fldChar w:fldCharType="end"/>
      </w:r>
    </w:p>
    <w:p w14:paraId="483783C5"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"_Toc386636229"</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11.4</w:t>
      </w:r>
      <w:r>
        <w:rPr>
          <w:rFonts w:asciiTheme="minorHAnsi" w:eastAsiaTheme="minorEastAsia" w:hAnsiTheme="minorHAnsi" w:cstheme="minorBidi"/>
          <w:color w:val="auto"/>
          <w:szCs w:val="22"/>
          <w:lang w:eastAsia="en-AU"/>
        </w:rPr>
        <w:tab/>
      </w:r>
      <w:r w:rsidRPr="00401170">
        <w:rPr>
          <w:rStyle w:val="Hyperlink"/>
        </w:rPr>
        <w:t>Managing Column Mappings</w:t>
      </w:r>
      <w:r>
        <w:rPr>
          <w:webHidden/>
        </w:rPr>
        <w:tab/>
      </w:r>
      <w:r>
        <w:rPr>
          <w:webHidden/>
        </w:rPr>
        <w:fldChar w:fldCharType="begin"/>
      </w:r>
      <w:r>
        <w:rPr>
          <w:webHidden/>
        </w:rPr>
        <w:instrText xml:space="preserve"> PAGEREF _Toc386636229 \h </w:instrText>
      </w:r>
      <w:r>
        <w:rPr>
          <w:webHidden/>
        </w:rPr>
      </w:r>
      <w:r>
        <w:rPr>
          <w:webHidden/>
        </w:rPr>
        <w:fldChar w:fldCharType="separate"/>
      </w:r>
      <w:r>
        <w:rPr>
          <w:webHidden/>
        </w:rPr>
        <w:t>83</w:t>
      </w:r>
      <w:r>
        <w:rPr>
          <w:webHidden/>
        </w:rPr>
        <w:fldChar w:fldCharType="end"/>
      </w:r>
      <w:r w:rsidRPr="00401170">
        <w:rPr>
          <w:rStyle w:val="Hyperlink"/>
        </w:rPr>
        <w:fldChar w:fldCharType="end"/>
      </w:r>
    </w:p>
    <w:p w14:paraId="14C6EAF2" w14:textId="77777777" w:rsidR="00066066" w:rsidRDefault="00066066">
      <w:pPr>
        <w:pStyle w:val="TOC3"/>
        <w:tabs>
          <w:tab w:val="left" w:pos="144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"_Toc386636230"</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11.4.1</w:t>
      </w:r>
      <w:r>
        <w:rPr>
          <w:rFonts w:asciiTheme="minorHAnsi" w:eastAsiaTheme="minorEastAsia" w:hAnsiTheme="minorHAnsi" w:cstheme="minorBidi"/>
          <w:color w:val="auto"/>
          <w:szCs w:val="22"/>
          <w:lang w:eastAsia="en-AU"/>
        </w:rPr>
        <w:tab/>
      </w:r>
      <w:r w:rsidRPr="00401170">
        <w:rPr>
          <w:rStyle w:val="Hyperlink"/>
        </w:rPr>
        <w:t>The Column Mappings tab</w:t>
      </w:r>
      <w:r>
        <w:rPr>
          <w:webHidden/>
        </w:rPr>
        <w:tab/>
      </w:r>
      <w:r>
        <w:rPr>
          <w:webHidden/>
        </w:rPr>
        <w:fldChar w:fldCharType="begin"/>
      </w:r>
      <w:r>
        <w:rPr>
          <w:webHidden/>
        </w:rPr>
        <w:instrText xml:space="preserve"> PAGEREF _Toc386636230 \h </w:instrText>
      </w:r>
      <w:r>
        <w:rPr>
          <w:webHidden/>
        </w:rPr>
      </w:r>
      <w:r>
        <w:rPr>
          <w:webHidden/>
        </w:rPr>
        <w:fldChar w:fldCharType="separate"/>
      </w:r>
      <w:r>
        <w:rPr>
          <w:webHidden/>
        </w:rPr>
        <w:t>84</w:t>
      </w:r>
      <w:r>
        <w:rPr>
          <w:webHidden/>
        </w:rPr>
        <w:fldChar w:fldCharType="end"/>
      </w:r>
      <w:r w:rsidRPr="00401170">
        <w:rPr>
          <w:rStyle w:val="Hyperlink"/>
        </w:rPr>
        <w:fldChar w:fldCharType="end"/>
      </w:r>
    </w:p>
    <w:p w14:paraId="2E2FF93E" w14:textId="77777777" w:rsidR="00066066" w:rsidRDefault="00066066">
      <w:pPr>
        <w:pStyle w:val="TOC3"/>
        <w:tabs>
          <w:tab w:val="left" w:pos="144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"_Toc386636231"</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11.4.2</w:t>
      </w:r>
      <w:r>
        <w:rPr>
          <w:rFonts w:asciiTheme="minorHAnsi" w:eastAsiaTheme="minorEastAsia" w:hAnsiTheme="minorHAnsi" w:cstheme="minorBidi"/>
          <w:color w:val="auto"/>
          <w:szCs w:val="22"/>
          <w:lang w:eastAsia="en-AU"/>
        </w:rPr>
        <w:tab/>
      </w:r>
      <w:r w:rsidRPr="00401170">
        <w:rPr>
          <w:rStyle w:val="Hyperlink"/>
        </w:rPr>
        <w:t>Updating from the Explore Data tab</w:t>
      </w:r>
      <w:r>
        <w:rPr>
          <w:webHidden/>
        </w:rPr>
        <w:tab/>
      </w:r>
      <w:r>
        <w:rPr>
          <w:webHidden/>
        </w:rPr>
        <w:fldChar w:fldCharType="begin"/>
      </w:r>
      <w:r>
        <w:rPr>
          <w:webHidden/>
        </w:rPr>
        <w:instrText xml:space="preserve"> PAGEREF _Toc386636231 \h </w:instrText>
      </w:r>
      <w:r>
        <w:rPr>
          <w:webHidden/>
        </w:rPr>
      </w:r>
      <w:r>
        <w:rPr>
          <w:webHidden/>
        </w:rPr>
        <w:fldChar w:fldCharType="separate"/>
      </w:r>
      <w:r>
        <w:rPr>
          <w:webHidden/>
        </w:rPr>
        <w:t>85</w:t>
      </w:r>
      <w:r>
        <w:rPr>
          <w:webHidden/>
        </w:rPr>
        <w:fldChar w:fldCharType="end"/>
      </w:r>
      <w:r w:rsidRPr="00401170">
        <w:rPr>
          <w:rStyle w:val="Hyperlink"/>
        </w:rPr>
        <w:fldChar w:fldCharType="end"/>
      </w:r>
    </w:p>
    <w:p w14:paraId="01798343"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"_Toc386636232"</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11.5</w:t>
      </w:r>
      <w:r>
        <w:rPr>
          <w:rFonts w:asciiTheme="minorHAnsi" w:eastAsiaTheme="minorEastAsia" w:hAnsiTheme="minorHAnsi" w:cstheme="minorBidi"/>
          <w:color w:val="auto"/>
          <w:szCs w:val="22"/>
          <w:lang w:eastAsia="en-AU"/>
        </w:rPr>
        <w:tab/>
      </w:r>
      <w:r w:rsidRPr="00401170">
        <w:rPr>
          <w:rStyle w:val="Hyperlink"/>
        </w:rPr>
        <w:t>Managing Background Tasks – Resque</w:t>
      </w:r>
      <w:r>
        <w:rPr>
          <w:webHidden/>
        </w:rPr>
        <w:tab/>
      </w:r>
      <w:r>
        <w:rPr>
          <w:webHidden/>
        </w:rPr>
        <w:fldChar w:fldCharType="begin"/>
      </w:r>
      <w:r>
        <w:rPr>
          <w:webHidden/>
        </w:rPr>
        <w:instrText xml:space="preserve"> PAGEREF _Toc386636232 \h </w:instrText>
      </w:r>
      <w:r>
        <w:rPr>
          <w:webHidden/>
        </w:rPr>
      </w:r>
      <w:r>
        <w:rPr>
          <w:webHidden/>
        </w:rPr>
        <w:fldChar w:fldCharType="separate"/>
      </w:r>
      <w:r>
        <w:rPr>
          <w:webHidden/>
        </w:rPr>
        <w:t>86</w:t>
      </w:r>
      <w:r>
        <w:rPr>
          <w:webHidden/>
        </w:rPr>
        <w:fldChar w:fldCharType="end"/>
      </w:r>
      <w:r w:rsidRPr="00401170">
        <w:rPr>
          <w:rStyle w:val="Hyperlink"/>
        </w:rPr>
        <w:fldChar w:fldCharType="end"/>
      </w:r>
    </w:p>
    <w:p w14:paraId="2DAD5C9C"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"_Toc386636233"</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11.6</w:t>
      </w:r>
      <w:r>
        <w:rPr>
          <w:rFonts w:asciiTheme="minorHAnsi" w:eastAsiaTheme="minorEastAsia" w:hAnsiTheme="minorHAnsi" w:cstheme="minorBidi"/>
          <w:color w:val="auto"/>
          <w:szCs w:val="22"/>
          <w:lang w:eastAsia="en-AU"/>
        </w:rPr>
        <w:tab/>
      </w:r>
      <w:r w:rsidRPr="00401170">
        <w:rPr>
          <w:rStyle w:val="Hyperlink"/>
        </w:rPr>
        <w:t>Tailoring DC21 for Your Organisation’s Needs</w:t>
      </w:r>
      <w:r>
        <w:rPr>
          <w:webHidden/>
        </w:rPr>
        <w:tab/>
      </w:r>
      <w:r>
        <w:rPr>
          <w:webHidden/>
        </w:rPr>
        <w:fldChar w:fldCharType="begin"/>
      </w:r>
      <w:r>
        <w:rPr>
          <w:webHidden/>
        </w:rPr>
        <w:instrText xml:space="preserve"> PAGEREF _Toc386636233 \h </w:instrText>
      </w:r>
      <w:r>
        <w:rPr>
          <w:webHidden/>
        </w:rPr>
      </w:r>
      <w:r>
        <w:rPr>
          <w:webHidden/>
        </w:rPr>
        <w:fldChar w:fldCharType="separate"/>
      </w:r>
      <w:r>
        <w:rPr>
          <w:webHidden/>
        </w:rPr>
        <w:t>87</w:t>
      </w:r>
      <w:r>
        <w:rPr>
          <w:webHidden/>
        </w:rPr>
        <w:fldChar w:fldCharType="end"/>
      </w:r>
      <w:r w:rsidRPr="00401170">
        <w:rPr>
          <w:rStyle w:val="Hyperlink"/>
        </w:rPr>
        <w:fldChar w:fldCharType="end"/>
      </w:r>
    </w:p>
    <w:p w14:paraId="6EC69A25" w14:textId="77777777" w:rsidR="00066066" w:rsidRDefault="00066066">
      <w:pPr>
        <w:pStyle w:val="TOC3"/>
        <w:tabs>
          <w:tab w:val="left" w:pos="144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"_Toc386636234"</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11.6.1</w:t>
      </w:r>
      <w:r>
        <w:rPr>
          <w:rFonts w:asciiTheme="minorHAnsi" w:eastAsiaTheme="minorEastAsia" w:hAnsiTheme="minorHAnsi" w:cstheme="minorBidi"/>
          <w:color w:val="auto"/>
          <w:szCs w:val="22"/>
          <w:lang w:eastAsia="en-AU"/>
        </w:rPr>
        <w:tab/>
      </w:r>
      <w:r w:rsidRPr="00401170">
        <w:rPr>
          <w:rStyle w:val="Hyperlink"/>
        </w:rPr>
        <w:t>System Configuration parameters</w:t>
      </w:r>
      <w:r>
        <w:rPr>
          <w:webHidden/>
        </w:rPr>
        <w:tab/>
      </w:r>
      <w:r>
        <w:rPr>
          <w:webHidden/>
        </w:rPr>
        <w:fldChar w:fldCharType="begin"/>
      </w:r>
      <w:r>
        <w:rPr>
          <w:webHidden/>
        </w:rPr>
        <w:instrText xml:space="preserve"> PAGEREF _Toc386636234 \h </w:instrText>
      </w:r>
      <w:r>
        <w:rPr>
          <w:webHidden/>
        </w:rPr>
      </w:r>
      <w:r>
        <w:rPr>
          <w:webHidden/>
        </w:rPr>
        <w:fldChar w:fldCharType="separate"/>
      </w:r>
      <w:r>
        <w:rPr>
          <w:webHidden/>
        </w:rPr>
        <w:t>89</w:t>
      </w:r>
      <w:r>
        <w:rPr>
          <w:webHidden/>
        </w:rPr>
        <w:fldChar w:fldCharType="end"/>
      </w:r>
      <w:r w:rsidRPr="00401170">
        <w:rPr>
          <w:rStyle w:val="Hyperlink"/>
        </w:rPr>
        <w:fldChar w:fldCharType="end"/>
      </w:r>
    </w:p>
    <w:p w14:paraId="5414821A" w14:textId="77777777" w:rsidR="00066066" w:rsidRDefault="00066066">
      <w:pPr>
        <w:pStyle w:val="TOC3"/>
        <w:tabs>
          <w:tab w:val="left" w:pos="144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"_Toc386636235"</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11.6.2</w:t>
      </w:r>
      <w:r>
        <w:rPr>
          <w:rFonts w:asciiTheme="minorHAnsi" w:eastAsiaTheme="minorEastAsia" w:hAnsiTheme="minorHAnsi" w:cstheme="minorBidi"/>
          <w:color w:val="auto"/>
          <w:szCs w:val="22"/>
          <w:lang w:eastAsia="en-AU"/>
        </w:rPr>
        <w:tab/>
      </w:r>
      <w:r w:rsidRPr="00401170">
        <w:rPr>
          <w:rStyle w:val="Hyperlink"/>
        </w:rPr>
        <w:t>OCR Processing parameters</w:t>
      </w:r>
      <w:r>
        <w:rPr>
          <w:webHidden/>
        </w:rPr>
        <w:tab/>
      </w:r>
      <w:r>
        <w:rPr>
          <w:webHidden/>
        </w:rPr>
        <w:fldChar w:fldCharType="begin"/>
      </w:r>
      <w:r>
        <w:rPr>
          <w:webHidden/>
        </w:rPr>
        <w:instrText xml:space="preserve"> PAGEREF _Toc386636235 \h </w:instrText>
      </w:r>
      <w:r>
        <w:rPr>
          <w:webHidden/>
        </w:rPr>
      </w:r>
      <w:r>
        <w:rPr>
          <w:webHidden/>
        </w:rPr>
        <w:fldChar w:fldCharType="separate"/>
      </w:r>
      <w:r>
        <w:rPr>
          <w:webHidden/>
        </w:rPr>
        <w:t>90</w:t>
      </w:r>
      <w:r>
        <w:rPr>
          <w:webHidden/>
        </w:rPr>
        <w:fldChar w:fldCharType="end"/>
      </w:r>
      <w:r w:rsidRPr="00401170">
        <w:rPr>
          <w:rStyle w:val="Hyperlink"/>
        </w:rPr>
        <w:fldChar w:fldCharType="end"/>
      </w:r>
    </w:p>
    <w:p w14:paraId="31CFFD08" w14:textId="77777777" w:rsidR="00066066" w:rsidRDefault="00066066">
      <w:pPr>
        <w:pStyle w:val="TOC3"/>
        <w:tabs>
          <w:tab w:val="left" w:pos="144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"_Toc386636236"</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11.6.3</w:t>
      </w:r>
      <w:r>
        <w:rPr>
          <w:rFonts w:asciiTheme="minorHAnsi" w:eastAsiaTheme="minorEastAsia" w:hAnsiTheme="minorHAnsi" w:cstheme="minorBidi"/>
          <w:color w:val="auto"/>
          <w:szCs w:val="22"/>
          <w:lang w:eastAsia="en-AU"/>
        </w:rPr>
        <w:tab/>
      </w:r>
      <w:r w:rsidRPr="00401170">
        <w:rPr>
          <w:rStyle w:val="Hyperlink"/>
        </w:rPr>
        <w:t>Speech Recognition Processing parameters</w:t>
      </w:r>
      <w:r>
        <w:rPr>
          <w:webHidden/>
        </w:rPr>
        <w:tab/>
      </w:r>
      <w:r>
        <w:rPr>
          <w:webHidden/>
        </w:rPr>
        <w:fldChar w:fldCharType="begin"/>
      </w:r>
      <w:r>
        <w:rPr>
          <w:webHidden/>
        </w:rPr>
        <w:instrText xml:space="preserve"> PAGEREF _Toc386636236 \h </w:instrText>
      </w:r>
      <w:r>
        <w:rPr>
          <w:webHidden/>
        </w:rPr>
      </w:r>
      <w:r>
        <w:rPr>
          <w:webHidden/>
        </w:rPr>
        <w:fldChar w:fldCharType="separate"/>
      </w:r>
      <w:r>
        <w:rPr>
          <w:webHidden/>
        </w:rPr>
        <w:t>91</w:t>
      </w:r>
      <w:r>
        <w:rPr>
          <w:webHidden/>
        </w:rPr>
        <w:fldChar w:fldCharType="end"/>
      </w:r>
      <w:r w:rsidRPr="00401170">
        <w:rPr>
          <w:rStyle w:val="Hyperlink"/>
        </w:rPr>
        <w:fldChar w:fldCharType="end"/>
      </w:r>
    </w:p>
    <w:p w14:paraId="132AF0BA" w14:textId="77777777" w:rsidR="00066066" w:rsidRDefault="00066066">
      <w:pPr>
        <w:pStyle w:val="TOC2"/>
        <w:tabs>
          <w:tab w:val="left" w:pos="960"/>
        </w:tabs>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"_Toc386636237"</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11.7</w:t>
      </w:r>
      <w:r>
        <w:rPr>
          <w:rFonts w:asciiTheme="minorHAnsi" w:eastAsiaTheme="minorEastAsia" w:hAnsiTheme="minorHAnsi" w:cstheme="minorBidi"/>
          <w:color w:val="auto"/>
          <w:szCs w:val="22"/>
          <w:lang w:eastAsia="en-AU"/>
        </w:rPr>
        <w:tab/>
      </w:r>
      <w:r w:rsidRPr="00401170">
        <w:rPr>
          <w:rStyle w:val="Hyperlink"/>
        </w:rPr>
        <w:t>Managing the Dashboard message</w:t>
      </w:r>
      <w:r>
        <w:rPr>
          <w:webHidden/>
        </w:rPr>
        <w:tab/>
      </w:r>
      <w:r>
        <w:rPr>
          <w:webHidden/>
        </w:rPr>
        <w:fldChar w:fldCharType="begin"/>
      </w:r>
      <w:r>
        <w:rPr>
          <w:webHidden/>
        </w:rPr>
        <w:instrText xml:space="preserve"> PAGEREF _Toc386636237 \h </w:instrText>
      </w:r>
      <w:r>
        <w:rPr>
          <w:webHidden/>
        </w:rPr>
      </w:r>
      <w:r>
        <w:rPr>
          <w:webHidden/>
        </w:rPr>
        <w:fldChar w:fldCharType="separate"/>
      </w:r>
      <w:r>
        <w:rPr>
          <w:webHidden/>
        </w:rPr>
        <w:t>92</w:t>
      </w:r>
      <w:r>
        <w:rPr>
          <w:webHidden/>
        </w:rPr>
        <w:fldChar w:fldCharType="end"/>
      </w:r>
      <w:r w:rsidRPr="00401170">
        <w:rPr>
          <w:rStyle w:val="Hyperlink"/>
        </w:rPr>
        <w:fldChar w:fldCharType="end"/>
      </w:r>
    </w:p>
    <w:p w14:paraId="7161DAB8" w14:textId="77777777" w:rsidR="00066066" w:rsidRDefault="00066066">
      <w:pPr>
        <w:pStyle w:val="TOC1"/>
        <w:tabs>
          <w:tab w:val="left" w:pos="720"/>
        </w:tabs>
        <w:rPr>
          <w:rFonts w:asciiTheme="minorHAnsi" w:eastAsiaTheme="minorEastAsia" w:hAnsiTheme="minorHAnsi" w:cstheme="minorBidi"/>
          <w:color w:val="auto"/>
          <w:sz w:val="22"/>
          <w:szCs w:val="22"/>
          <w:lang w:eastAsia="en-AU"/>
        </w:rPr>
      </w:pPr>
      <w:r w:rsidRPr="00401170">
        <w:rPr>
          <w:rStyle w:val="Hyperlink"/>
        </w:rPr>
        <w:fldChar w:fldCharType="begin"/>
      </w:r>
      <w:r w:rsidRPr="00401170">
        <w:rPr>
          <w:rStyle w:val="Hyperlink"/>
        </w:rPr>
        <w:instrText xml:space="preserve"> </w:instrText>
      </w:r>
      <w:r>
        <w:instrText>HYPERLINK \l "_Toc386636238"</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12</w:t>
      </w:r>
      <w:r>
        <w:rPr>
          <w:rFonts w:asciiTheme="minorHAnsi" w:eastAsiaTheme="minorEastAsia" w:hAnsiTheme="minorHAnsi" w:cstheme="minorBidi"/>
          <w:color w:val="auto"/>
          <w:sz w:val="22"/>
          <w:szCs w:val="22"/>
          <w:lang w:eastAsia="en-AU"/>
        </w:rPr>
        <w:tab/>
      </w:r>
      <w:r w:rsidRPr="00401170">
        <w:rPr>
          <w:rStyle w:val="Hyperlink"/>
        </w:rPr>
        <w:t>Configuring Tags, Column Mappings and Experiment Parameters</w:t>
      </w:r>
      <w:r>
        <w:rPr>
          <w:webHidden/>
        </w:rPr>
        <w:tab/>
      </w:r>
      <w:r>
        <w:rPr>
          <w:webHidden/>
        </w:rPr>
        <w:fldChar w:fldCharType="begin"/>
      </w:r>
      <w:r>
        <w:rPr>
          <w:webHidden/>
        </w:rPr>
        <w:instrText xml:space="preserve"> PAGEREF _Toc386636238 \h </w:instrText>
      </w:r>
      <w:r>
        <w:rPr>
          <w:webHidden/>
        </w:rPr>
      </w:r>
      <w:r>
        <w:rPr>
          <w:webHidden/>
        </w:rPr>
        <w:fldChar w:fldCharType="separate"/>
      </w:r>
      <w:r>
        <w:rPr>
          <w:webHidden/>
        </w:rPr>
        <w:t>94</w:t>
      </w:r>
      <w:r>
        <w:rPr>
          <w:webHidden/>
        </w:rPr>
        <w:fldChar w:fldCharType="end"/>
      </w:r>
      <w:r w:rsidRPr="00401170">
        <w:rPr>
          <w:rStyle w:val="Hyperlink"/>
        </w:rPr>
        <w:fldChar w:fldCharType="end"/>
      </w:r>
    </w:p>
    <w:p w14:paraId="5210CC2A" w14:textId="77777777" w:rsidR="00066066" w:rsidRDefault="00066066">
      <w:pPr>
        <w:pStyle w:val="TOC1"/>
        <w:tabs>
          <w:tab w:val="left" w:pos="720"/>
        </w:tabs>
        <w:rPr>
          <w:rFonts w:asciiTheme="minorHAnsi" w:eastAsiaTheme="minorEastAsia" w:hAnsiTheme="minorHAnsi" w:cstheme="minorBidi"/>
          <w:color w:val="auto"/>
          <w:sz w:val="22"/>
          <w:szCs w:val="22"/>
          <w:lang w:eastAsia="en-AU"/>
        </w:rPr>
      </w:pPr>
      <w:r w:rsidRPr="00401170">
        <w:rPr>
          <w:rStyle w:val="Hyperlink"/>
        </w:rPr>
        <w:fldChar w:fldCharType="begin"/>
      </w:r>
      <w:r w:rsidRPr="00401170">
        <w:rPr>
          <w:rStyle w:val="Hyperlink"/>
        </w:rPr>
        <w:instrText xml:space="preserve"> </w:instrText>
      </w:r>
      <w:r>
        <w:instrText>HYPERLINK \l "_Toc386636239"</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13</w:t>
      </w:r>
      <w:r>
        <w:rPr>
          <w:rFonts w:asciiTheme="minorHAnsi" w:eastAsiaTheme="minorEastAsia" w:hAnsiTheme="minorHAnsi" w:cstheme="minorBidi"/>
          <w:color w:val="auto"/>
          <w:sz w:val="22"/>
          <w:szCs w:val="22"/>
          <w:lang w:eastAsia="en-AU"/>
        </w:rPr>
        <w:tab/>
      </w:r>
      <w:r w:rsidRPr="00401170">
        <w:rPr>
          <w:rStyle w:val="Hyperlink"/>
        </w:rPr>
        <w:t>Migrating data to a new system</w:t>
      </w:r>
      <w:r>
        <w:rPr>
          <w:webHidden/>
        </w:rPr>
        <w:tab/>
      </w:r>
      <w:r>
        <w:rPr>
          <w:webHidden/>
        </w:rPr>
        <w:fldChar w:fldCharType="begin"/>
      </w:r>
      <w:r>
        <w:rPr>
          <w:webHidden/>
        </w:rPr>
        <w:instrText xml:space="preserve"> PAGEREF _Toc386636239 \h </w:instrText>
      </w:r>
      <w:r>
        <w:rPr>
          <w:webHidden/>
        </w:rPr>
      </w:r>
      <w:r>
        <w:rPr>
          <w:webHidden/>
        </w:rPr>
        <w:fldChar w:fldCharType="separate"/>
      </w:r>
      <w:r>
        <w:rPr>
          <w:webHidden/>
        </w:rPr>
        <w:t>96</w:t>
      </w:r>
      <w:r>
        <w:rPr>
          <w:webHidden/>
        </w:rPr>
        <w:fldChar w:fldCharType="end"/>
      </w:r>
      <w:r w:rsidRPr="00401170">
        <w:rPr>
          <w:rStyle w:val="Hyperlink"/>
        </w:rPr>
        <w:fldChar w:fldCharType="end"/>
      </w:r>
    </w:p>
    <w:p w14:paraId="697542E5" w14:textId="77777777" w:rsidR="00066066" w:rsidRDefault="00066066">
      <w:pPr>
        <w:pStyle w:val="TOC1"/>
        <w:tabs>
          <w:tab w:val="left" w:pos="720"/>
        </w:tabs>
        <w:rPr>
          <w:rFonts w:asciiTheme="minorHAnsi" w:eastAsiaTheme="minorEastAsia" w:hAnsiTheme="minorHAnsi" w:cstheme="minorBidi"/>
          <w:color w:val="auto"/>
          <w:sz w:val="22"/>
          <w:szCs w:val="22"/>
          <w:lang w:eastAsia="en-AU"/>
        </w:rPr>
      </w:pPr>
      <w:r w:rsidRPr="00401170">
        <w:rPr>
          <w:rStyle w:val="Hyperlink"/>
        </w:rPr>
        <w:fldChar w:fldCharType="begin"/>
      </w:r>
      <w:r w:rsidRPr="00401170">
        <w:rPr>
          <w:rStyle w:val="Hyperlink"/>
        </w:rPr>
        <w:instrText xml:space="preserve"> </w:instrText>
      </w:r>
      <w:r>
        <w:instrText>HYPERLINK \l "_Toc386636240"</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14</w:t>
      </w:r>
      <w:r>
        <w:rPr>
          <w:rFonts w:asciiTheme="minorHAnsi" w:eastAsiaTheme="minorEastAsia" w:hAnsiTheme="minorHAnsi" w:cstheme="minorBidi"/>
          <w:color w:val="auto"/>
          <w:sz w:val="22"/>
          <w:szCs w:val="22"/>
          <w:lang w:eastAsia="en-AU"/>
        </w:rPr>
        <w:tab/>
      </w:r>
      <w:r w:rsidRPr="00401170">
        <w:rPr>
          <w:rStyle w:val="Hyperlink"/>
        </w:rPr>
        <w:t>Revision History</w:t>
      </w:r>
      <w:r>
        <w:rPr>
          <w:webHidden/>
        </w:rPr>
        <w:tab/>
      </w:r>
      <w:r>
        <w:rPr>
          <w:webHidden/>
        </w:rPr>
        <w:fldChar w:fldCharType="begin"/>
      </w:r>
      <w:r>
        <w:rPr>
          <w:webHidden/>
        </w:rPr>
        <w:instrText xml:space="preserve"> PAGEREF _Toc386636240 \h </w:instrText>
      </w:r>
      <w:r>
        <w:rPr>
          <w:webHidden/>
        </w:rPr>
      </w:r>
      <w:r>
        <w:rPr>
          <w:webHidden/>
        </w:rPr>
        <w:fldChar w:fldCharType="separate"/>
      </w:r>
      <w:r>
        <w:rPr>
          <w:webHidden/>
        </w:rPr>
        <w:t>97</w:t>
      </w:r>
      <w:r>
        <w:rPr>
          <w:webHidden/>
        </w:rPr>
        <w:fldChar w:fldCharType="end"/>
      </w:r>
      <w:r w:rsidRPr="00401170">
        <w:rPr>
          <w:rStyle w:val="Hyperlink"/>
        </w:rPr>
        <w:fldChar w:fldCharType="end"/>
      </w:r>
    </w:p>
    <w:p w14:paraId="52942AA6" w14:textId="77777777" w:rsidR="00066066" w:rsidRDefault="00066066">
      <w:pPr>
        <w:pStyle w:val="TOC1"/>
        <w:tabs>
          <w:tab w:val="left" w:pos="1680"/>
        </w:tabs>
        <w:rPr>
          <w:rFonts w:asciiTheme="minorHAnsi" w:eastAsiaTheme="minorEastAsia" w:hAnsiTheme="minorHAnsi" w:cstheme="minorBidi"/>
          <w:color w:val="auto"/>
          <w:sz w:val="22"/>
          <w:szCs w:val="22"/>
          <w:lang w:eastAsia="en-AU"/>
        </w:rPr>
      </w:pPr>
      <w:r w:rsidRPr="00401170">
        <w:rPr>
          <w:rStyle w:val="Hyperlink"/>
        </w:rPr>
        <w:fldChar w:fldCharType="begin"/>
      </w:r>
      <w:r w:rsidRPr="00401170">
        <w:rPr>
          <w:rStyle w:val="Hyperlink"/>
        </w:rPr>
        <w:instrText xml:space="preserve"> </w:instrText>
      </w:r>
      <w:r>
        <w:instrText>HYPERLINK \l "_Toc386636241"</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Appendix A -</w:t>
      </w:r>
      <w:r>
        <w:rPr>
          <w:rFonts w:asciiTheme="minorHAnsi" w:eastAsiaTheme="minorEastAsia" w:hAnsiTheme="minorHAnsi" w:cstheme="minorBidi"/>
          <w:color w:val="auto"/>
          <w:sz w:val="22"/>
          <w:szCs w:val="22"/>
          <w:lang w:eastAsia="en-AU"/>
        </w:rPr>
        <w:tab/>
      </w:r>
      <w:r w:rsidRPr="00401170">
        <w:rPr>
          <w:rStyle w:val="Hyperlink"/>
        </w:rPr>
        <w:t>The Bagit format</w:t>
      </w:r>
      <w:r>
        <w:rPr>
          <w:webHidden/>
        </w:rPr>
        <w:tab/>
      </w:r>
      <w:r>
        <w:rPr>
          <w:webHidden/>
        </w:rPr>
        <w:fldChar w:fldCharType="begin"/>
      </w:r>
      <w:r>
        <w:rPr>
          <w:webHidden/>
        </w:rPr>
        <w:instrText xml:space="preserve"> PAGEREF _Toc386636241 \h </w:instrText>
      </w:r>
      <w:r>
        <w:rPr>
          <w:webHidden/>
        </w:rPr>
      </w:r>
      <w:r>
        <w:rPr>
          <w:webHidden/>
        </w:rPr>
        <w:fldChar w:fldCharType="separate"/>
      </w:r>
      <w:r>
        <w:rPr>
          <w:webHidden/>
        </w:rPr>
        <w:t>98</w:t>
      </w:r>
      <w:r>
        <w:rPr>
          <w:webHidden/>
        </w:rPr>
        <w:fldChar w:fldCharType="end"/>
      </w:r>
      <w:r w:rsidRPr="00401170">
        <w:rPr>
          <w:rStyle w:val="Hyperlink"/>
        </w:rPr>
        <w:fldChar w:fldCharType="end"/>
      </w:r>
    </w:p>
    <w:p w14:paraId="19350BE2" w14:textId="77777777" w:rsidR="00066066" w:rsidRDefault="00066066">
      <w:pPr>
        <w:pStyle w:val="TOC2"/>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"_Toc386636242"</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README.HTML file</w:t>
      </w:r>
      <w:r>
        <w:rPr>
          <w:webHidden/>
        </w:rPr>
        <w:tab/>
      </w:r>
      <w:r>
        <w:rPr>
          <w:webHidden/>
        </w:rPr>
        <w:fldChar w:fldCharType="begin"/>
      </w:r>
      <w:r>
        <w:rPr>
          <w:webHidden/>
        </w:rPr>
        <w:instrText xml:space="preserve"> PAGEREF _Toc386636242 \h </w:instrText>
      </w:r>
      <w:r>
        <w:rPr>
          <w:webHidden/>
        </w:rPr>
      </w:r>
      <w:r>
        <w:rPr>
          <w:webHidden/>
        </w:rPr>
        <w:fldChar w:fldCharType="separate"/>
      </w:r>
      <w:r>
        <w:rPr>
          <w:webHidden/>
        </w:rPr>
        <w:t>98</w:t>
      </w:r>
      <w:r>
        <w:rPr>
          <w:webHidden/>
        </w:rPr>
        <w:fldChar w:fldCharType="end"/>
      </w:r>
      <w:r w:rsidRPr="00401170">
        <w:rPr>
          <w:rStyle w:val="Hyperlink"/>
        </w:rPr>
        <w:fldChar w:fldCharType="end"/>
      </w:r>
    </w:p>
    <w:p w14:paraId="23158DF5" w14:textId="77777777" w:rsidR="00066066" w:rsidRDefault="00066066">
      <w:pPr>
        <w:pStyle w:val="TOC1"/>
        <w:tabs>
          <w:tab w:val="left" w:pos="1680"/>
        </w:tabs>
        <w:rPr>
          <w:rFonts w:asciiTheme="minorHAnsi" w:eastAsiaTheme="minorEastAsia" w:hAnsiTheme="minorHAnsi" w:cstheme="minorBidi"/>
          <w:color w:val="auto"/>
          <w:sz w:val="22"/>
          <w:szCs w:val="22"/>
          <w:lang w:eastAsia="en-AU"/>
        </w:rPr>
      </w:pPr>
      <w:r w:rsidRPr="00401170">
        <w:rPr>
          <w:rStyle w:val="Hyperlink"/>
        </w:rPr>
        <w:fldChar w:fldCharType="begin"/>
      </w:r>
      <w:r w:rsidRPr="00401170">
        <w:rPr>
          <w:rStyle w:val="Hyperlink"/>
        </w:rPr>
        <w:instrText xml:space="preserve"> </w:instrText>
      </w:r>
      <w:r>
        <w:instrText>HYPERLINK \l "_Toc386636243"</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Appendix B -</w:t>
      </w:r>
      <w:r>
        <w:rPr>
          <w:rFonts w:asciiTheme="minorHAnsi" w:eastAsiaTheme="minorEastAsia" w:hAnsiTheme="minorHAnsi" w:cstheme="minorBidi"/>
          <w:color w:val="auto"/>
          <w:sz w:val="22"/>
          <w:szCs w:val="22"/>
          <w:lang w:eastAsia="en-AU"/>
        </w:rPr>
        <w:tab/>
      </w:r>
      <w:r w:rsidRPr="00401170">
        <w:rPr>
          <w:rStyle w:val="Hyperlink"/>
        </w:rPr>
        <w:t>RIF-CS</w:t>
      </w:r>
      <w:r>
        <w:rPr>
          <w:webHidden/>
        </w:rPr>
        <w:tab/>
      </w:r>
      <w:r>
        <w:rPr>
          <w:webHidden/>
        </w:rPr>
        <w:fldChar w:fldCharType="begin"/>
      </w:r>
      <w:r>
        <w:rPr>
          <w:webHidden/>
        </w:rPr>
        <w:instrText xml:space="preserve"> PAGEREF _Toc386636243 \h </w:instrText>
      </w:r>
      <w:r>
        <w:rPr>
          <w:webHidden/>
        </w:rPr>
      </w:r>
      <w:r>
        <w:rPr>
          <w:webHidden/>
        </w:rPr>
        <w:fldChar w:fldCharType="separate"/>
      </w:r>
      <w:r>
        <w:rPr>
          <w:webHidden/>
        </w:rPr>
        <w:t>99</w:t>
      </w:r>
      <w:r>
        <w:rPr>
          <w:webHidden/>
        </w:rPr>
        <w:fldChar w:fldCharType="end"/>
      </w:r>
      <w:r w:rsidRPr="00401170">
        <w:rPr>
          <w:rStyle w:val="Hyperlink"/>
        </w:rPr>
        <w:fldChar w:fldCharType="end"/>
      </w:r>
    </w:p>
    <w:p w14:paraId="0CF3B3F8" w14:textId="77777777" w:rsidR="00066066" w:rsidRDefault="00066066">
      <w:pPr>
        <w:pStyle w:val="TOC2"/>
        <w:rPr>
          <w:rFonts w:asciiTheme="minorHAnsi" w:eastAsiaTheme="minorEastAsia" w:hAnsiTheme="minorHAnsi" w:cstheme="minorBidi"/>
          <w:color w:val="auto"/>
          <w:szCs w:val="22"/>
          <w:lang w:eastAsia="en-AU"/>
        </w:rPr>
      </w:pPr>
      <w:r w:rsidRPr="00401170">
        <w:rPr>
          <w:rStyle w:val="Hyperlink"/>
        </w:rPr>
        <w:fldChar w:fldCharType="begin"/>
      </w:r>
      <w:r w:rsidRPr="00401170">
        <w:rPr>
          <w:rStyle w:val="Hyperlink"/>
        </w:rPr>
        <w:instrText xml:space="preserve"> </w:instrText>
      </w:r>
      <w:r>
        <w:instrText>HYPERLINK \l "_Toc386636244"</w:instrText>
      </w:r>
      <w:r w:rsidRPr="00401170">
        <w:rPr>
          <w:rStyle w:val="Hyperlink"/>
        </w:rPr>
        <w:instrText xml:space="preserve"> </w:instrText>
      </w:r>
      <w:r w:rsidRPr="00401170">
        <w:rPr>
          <w:rStyle w:val="Hyperlink"/>
        </w:rPr>
      </w:r>
      <w:r w:rsidRPr="00401170">
        <w:rPr>
          <w:rStyle w:val="Hyperlink"/>
        </w:rPr>
        <w:fldChar w:fldCharType="separate"/>
      </w:r>
      <w:r w:rsidRPr="00401170">
        <w:rPr>
          <w:rStyle w:val="Hyperlink"/>
        </w:rPr>
        <w:t>Example RIF-CS file</w:t>
      </w:r>
      <w:r>
        <w:rPr>
          <w:webHidden/>
        </w:rPr>
        <w:tab/>
      </w:r>
      <w:r>
        <w:rPr>
          <w:webHidden/>
        </w:rPr>
        <w:fldChar w:fldCharType="begin"/>
      </w:r>
      <w:r>
        <w:rPr>
          <w:webHidden/>
        </w:rPr>
        <w:instrText xml:space="preserve"> PAGEREF _Toc386636244 \h </w:instrText>
      </w:r>
      <w:r>
        <w:rPr>
          <w:webHidden/>
        </w:rPr>
      </w:r>
      <w:r>
        <w:rPr>
          <w:webHidden/>
        </w:rPr>
        <w:fldChar w:fldCharType="separate"/>
      </w:r>
      <w:r>
        <w:rPr>
          <w:webHidden/>
        </w:rPr>
        <w:t>99</w:t>
      </w:r>
      <w:r>
        <w:rPr>
          <w:webHidden/>
        </w:rPr>
        <w:fldChar w:fldCharType="end"/>
      </w:r>
      <w:r w:rsidRPr="00401170">
        <w:rPr>
          <w:rStyle w:val="Hyperlink"/>
        </w:rPr>
        <w:fldChar w:fldCharType="end"/>
      </w:r>
    </w:p>
    <w:p w14:paraId="38909726" w14:textId="77777777" w:rsidR="00CE7E45" w:rsidRDefault="00FE17CB" w:rsidP="00CE7E45">
      <w:r>
        <w:fldChar w:fldCharType="end"/>
      </w:r>
    </w:p>
    <w:p w14:paraId="1E034C45" w14:textId="77777777" w:rsidR="00320DEE" w:rsidRDefault="00320DEE" w:rsidP="00B6457B">
      <w:pPr>
        <w:pStyle w:val="iHeading1"/>
      </w:pPr>
      <w:bookmarkStart w:id="5" w:name="_Ref377654860"/>
      <w:bookmarkStart w:id="6" w:name="_Toc386636165"/>
      <w:r>
        <w:lastRenderedPageBreak/>
        <w:t>Overview</w:t>
      </w:r>
      <w:bookmarkEnd w:id="5"/>
      <w:bookmarkEnd w:id="6"/>
    </w:p>
    <w:p w14:paraId="7F91C722" w14:textId="77777777" w:rsidR="00B514C7" w:rsidRPr="005879DC" w:rsidRDefault="00E511C5" w:rsidP="00B514C7">
      <w:pPr>
        <w:pStyle w:val="iNormal"/>
      </w:pPr>
      <w:r>
        <w:t xml:space="preserve">A </w:t>
      </w:r>
      <w:r w:rsidR="00617563">
        <w:t>DC21 Implementation</w:t>
      </w:r>
      <w:r>
        <w:t xml:space="preserve"> is</w:t>
      </w:r>
      <w:r w:rsidR="00EB3EDB" w:rsidRPr="005879DC">
        <w:t xml:space="preserve"> designed to act</w:t>
      </w:r>
      <w:r w:rsidR="009B5F1F" w:rsidRPr="005879DC">
        <w:t xml:space="preserve"> as a central repository for research data. Technicians </w:t>
      </w:r>
      <w:r w:rsidR="00607A99" w:rsidRPr="005879DC">
        <w:t xml:space="preserve">can configure </w:t>
      </w:r>
      <w:r w:rsidR="00EB3EDB" w:rsidRPr="005879DC">
        <w:t>field PCs</w:t>
      </w:r>
      <w:r w:rsidR="00607A99" w:rsidRPr="005879DC">
        <w:t xml:space="preserve"> to automatically </w:t>
      </w:r>
      <w:r w:rsidR="00EB3EDB" w:rsidRPr="005879DC">
        <w:t>push</w:t>
      </w:r>
      <w:r w:rsidR="00607A99" w:rsidRPr="005879DC">
        <w:t xml:space="preserve"> </w:t>
      </w:r>
      <w:r w:rsidR="00EB3EDB" w:rsidRPr="005879DC">
        <w:t xml:space="preserve">time-series </w:t>
      </w:r>
      <w:r w:rsidR="00607A99" w:rsidRPr="005879DC">
        <w:t xml:space="preserve">data </w:t>
      </w:r>
      <w:r w:rsidR="009B5F1F" w:rsidRPr="005879DC">
        <w:t>from sensors</w:t>
      </w:r>
      <w:r w:rsidR="006024EB">
        <w:t xml:space="preserve"> or other data acquisition devices</w:t>
      </w:r>
      <w:r w:rsidR="009B5F1F" w:rsidRPr="005879DC">
        <w:t xml:space="preserve"> </w:t>
      </w:r>
      <w:r w:rsidR="00EB3EDB" w:rsidRPr="005879DC">
        <w:t xml:space="preserve">into </w:t>
      </w:r>
      <w:r>
        <w:t>DC21</w:t>
      </w:r>
      <w:r w:rsidR="00DE3FA1">
        <w:t>. T</w:t>
      </w:r>
      <w:r w:rsidR="003325A4">
        <w:t xml:space="preserve">ime-series data and other data, such as photographs, videos, sound recordings, spreadsheets and other files can be </w:t>
      </w:r>
      <w:r w:rsidR="00926D18">
        <w:t xml:space="preserve">uploaded </w:t>
      </w:r>
      <w:r w:rsidR="003325A4">
        <w:t>manually. R</w:t>
      </w:r>
      <w:r w:rsidR="00607A99" w:rsidRPr="005879DC">
        <w:t xml:space="preserve">esearchers can use the system to discover </w:t>
      </w:r>
      <w:r w:rsidR="00C928C3" w:rsidRPr="005879DC">
        <w:t xml:space="preserve">and download </w:t>
      </w:r>
      <w:r w:rsidR="00607A99" w:rsidRPr="005879DC">
        <w:t>the latest data available.</w:t>
      </w:r>
      <w:r w:rsidR="00B514C7" w:rsidRPr="005879DC">
        <w:t xml:space="preserve"> Rich </w:t>
      </w:r>
      <w:r w:rsidR="003829A3">
        <w:t>Metadata</w:t>
      </w:r>
      <w:r w:rsidR="00B514C7" w:rsidRPr="005879DC">
        <w:t xml:space="preserve"> is stored</w:t>
      </w:r>
      <w:r w:rsidR="00425F0D">
        <w:t xml:space="preserve"> for </w:t>
      </w:r>
      <w:r w:rsidR="00766948" w:rsidRPr="005879DC">
        <w:t xml:space="preserve">the individual </w:t>
      </w:r>
      <w:r w:rsidR="00415DC9">
        <w:t>Data File</w:t>
      </w:r>
      <w:r w:rsidR="009B7E78">
        <w:t>s</w:t>
      </w:r>
      <w:r w:rsidR="00766948">
        <w:t>,</w:t>
      </w:r>
      <w:r w:rsidR="00766948" w:rsidRPr="005879DC">
        <w:t xml:space="preserve"> as well as </w:t>
      </w:r>
      <w:r w:rsidR="00766948">
        <w:t xml:space="preserve">for </w:t>
      </w:r>
      <w:r w:rsidR="00425F0D">
        <w:t xml:space="preserve">infrastructure </w:t>
      </w:r>
      <w:r w:rsidR="00766948">
        <w:t xml:space="preserve">and groupings of </w:t>
      </w:r>
      <w:r w:rsidR="00415DC9">
        <w:t>Data File</w:t>
      </w:r>
      <w:r w:rsidR="009B7E78">
        <w:t>s</w:t>
      </w:r>
      <w:r w:rsidR="00766948">
        <w:t xml:space="preserve"> </w:t>
      </w:r>
      <w:r w:rsidR="00B514C7" w:rsidRPr="005879DC">
        <w:t>to support discovery and interpretation.</w:t>
      </w:r>
    </w:p>
    <w:p w14:paraId="16915BEA" w14:textId="77777777" w:rsidR="00FA4DFE" w:rsidRDefault="00FA4DFE" w:rsidP="00FA4DFE">
      <w:pPr>
        <w:pStyle w:val="iNormal"/>
      </w:pPr>
      <w:r>
        <w:t>Because DC21 is open source, it is possible for other users to augment functionality and add support for further file formats.</w:t>
      </w:r>
    </w:p>
    <w:p w14:paraId="617FDD86" w14:textId="77777777" w:rsidR="00FD432F" w:rsidRDefault="00D43E36" w:rsidP="009B5F1F">
      <w:pPr>
        <w:pStyle w:val="iNormal"/>
        <w:rPr>
          <w:ins w:id="7" w:author="Peter Bugeia" w:date="2014-04-11T09:44:00Z"/>
        </w:rPr>
      </w:pPr>
      <w:r>
        <w:t>Version 1.0</w:t>
      </w:r>
      <w:r w:rsidR="003325A4">
        <w:t xml:space="preserve"> of </w:t>
      </w:r>
      <w:r w:rsidR="00E511C5">
        <w:t>DC21</w:t>
      </w:r>
      <w:r>
        <w:t xml:space="preserve"> dealt</w:t>
      </w:r>
      <w:r w:rsidR="003325A4">
        <w:t xml:space="preserve"> primarily with sensor networks which utilise Campbell Scientific data loggers, and provide</w:t>
      </w:r>
      <w:r>
        <w:t>d</w:t>
      </w:r>
      <w:r w:rsidR="003325A4">
        <w:t xml:space="preserve"> rich metadata for </w:t>
      </w:r>
      <w:r w:rsidR="00415DC9">
        <w:t>Data File</w:t>
      </w:r>
      <w:r w:rsidR="009B7E78">
        <w:t>s</w:t>
      </w:r>
      <w:r w:rsidR="003325A4">
        <w:t xml:space="preserve"> which are uploaded in the TOA5 file format.</w:t>
      </w:r>
    </w:p>
    <w:p w14:paraId="2A1416D3" w14:textId="583EC2F5" w:rsidR="00AB7BC5" w:rsidRDefault="006417B8" w:rsidP="006417B8">
      <w:pPr>
        <w:pStyle w:val="iNormal"/>
        <w:rPr>
          <w:ins w:id="8" w:author="Peter Bugeia" w:date="2014-04-11T09:44:00Z"/>
        </w:rPr>
      </w:pPr>
      <w:ins w:id="9" w:author="Peter Bugeia" w:date="2014-04-11T09:44:00Z">
        <w:r>
          <w:t xml:space="preserve">Version 2.0 </w:t>
        </w:r>
      </w:ins>
      <w:ins w:id="10" w:author="Peter Bugeia" w:date="2014-04-15T14:15:00Z">
        <w:r w:rsidR="00E052CF">
          <w:t xml:space="preserve">of DC21 </w:t>
        </w:r>
      </w:ins>
      <w:ins w:id="11" w:author="Peter Bugeia" w:date="2014-04-15T13:51:00Z">
        <w:r w:rsidR="00E052CF">
          <w:t>added</w:t>
        </w:r>
      </w:ins>
      <w:ins w:id="12" w:author="Peter Bugeia" w:date="2014-04-11T09:44:00Z">
        <w:r>
          <w:t xml:space="preserve"> support for </w:t>
        </w:r>
      </w:ins>
      <w:ins w:id="13" w:author="Peter Bugeia" w:date="2014-04-15T13:57:00Z">
        <w:r>
          <w:t>MIME types</w:t>
        </w:r>
      </w:ins>
      <w:ins w:id="14" w:author="Peter Bugeia" w:date="2014-04-11T09:44:00Z">
        <w:r w:rsidR="00AB7BC5">
          <w:t>,</w:t>
        </w:r>
      </w:ins>
      <w:ins w:id="15" w:author="Peter Bugeia" w:date="2014-04-15T13:57:00Z">
        <w:r>
          <w:t xml:space="preserve"> </w:t>
        </w:r>
      </w:ins>
      <w:ins w:id="16" w:author="Peter Bugeia" w:date="2014-04-15T14:17:00Z">
        <w:r w:rsidR="00E052CF">
          <w:t xml:space="preserve">auto optical character recognition </w:t>
        </w:r>
        <w:r w:rsidR="00D779D2">
          <w:t>and</w:t>
        </w:r>
      </w:ins>
      <w:ins w:id="17" w:author="Peter Bugeia" w:date="2014-04-15T14:18:00Z">
        <w:r w:rsidR="00E052CF">
          <w:t xml:space="preserve"> speech-to-text on file upload, </w:t>
        </w:r>
      </w:ins>
      <w:ins w:id="18" w:author="Peter Bugeia" w:date="2014-04-15T13:57:00Z">
        <w:r>
          <w:t xml:space="preserve">and tailoring </w:t>
        </w:r>
      </w:ins>
      <w:ins w:id="19" w:author="Peter Bugeia" w:date="2014-04-15T13:58:00Z">
        <w:r w:rsidR="00B607E3">
          <w:t xml:space="preserve">of the application </w:t>
        </w:r>
      </w:ins>
      <w:ins w:id="20" w:author="Peter Bugeia" w:date="2014-04-15T13:57:00Z">
        <w:r>
          <w:t>to suit the research organisation’s names and naming conventions</w:t>
        </w:r>
      </w:ins>
      <w:ins w:id="21" w:author="Peter Bugeia" w:date="2014-04-11T09:44:00Z">
        <w:r w:rsidR="00B607E3">
          <w:t>.</w:t>
        </w:r>
      </w:ins>
      <w:ins w:id="22" w:author="Peter Bugeia" w:date="2014-04-15T13:58:00Z">
        <w:r w:rsidR="00B607E3">
          <w:t xml:space="preserve"> </w:t>
        </w:r>
      </w:ins>
      <w:ins w:id="23" w:author="Peter Bugeia" w:date="2014-04-15T14:15:00Z">
        <w:r w:rsidR="00E052CF">
          <w:t xml:space="preserve">From this version </w:t>
        </w:r>
      </w:ins>
      <w:ins w:id="24" w:author="Peter Bugeia" w:date="2014-04-15T13:58:00Z">
        <w:r w:rsidR="00E052CF">
          <w:t>Dc21 can</w:t>
        </w:r>
        <w:r w:rsidR="00B607E3">
          <w:t xml:space="preserve"> be deployed using Inters</w:t>
        </w:r>
      </w:ins>
      <w:ins w:id="25" w:author="Peter Bugeia" w:date="2014-04-15T13:59:00Z">
        <w:r w:rsidR="00B607E3">
          <w:t>ect’s SnapDeploy technology.</w:t>
        </w:r>
      </w:ins>
      <w:ins w:id="26" w:author="Peter Bugeia" w:date="2014-04-11T09:44:00Z">
        <w:r w:rsidR="00B607E3">
          <w:t xml:space="preserve"> These </w:t>
        </w:r>
      </w:ins>
      <w:ins w:id="27" w:author="Peter Bugeia" w:date="2014-04-15T13:58:00Z">
        <w:r w:rsidR="00B607E3">
          <w:t xml:space="preserve">changes were funded by </w:t>
        </w:r>
      </w:ins>
      <w:ins w:id="28" w:author="Peter Bugeia" w:date="2014-04-11T09:44:00Z">
        <w:r w:rsidR="00AB7BC5">
          <w:t>for the Faculty of Business and Economics at Macquarie University</w:t>
        </w:r>
      </w:ins>
      <w:ins w:id="29" w:author="Peter Bugeia" w:date="2014-04-15T13:59:00Z">
        <w:r w:rsidR="00E052CF">
          <w:t xml:space="preserve"> and via</w:t>
        </w:r>
        <w:r w:rsidR="00B607E3">
          <w:t xml:space="preserve"> an allocation of </w:t>
        </w:r>
      </w:ins>
      <w:ins w:id="30" w:author="Peter Bugeia" w:date="2014-04-15T14:01:00Z">
        <w:r w:rsidR="00B607E3">
          <w:fldChar w:fldCharType="begin"/>
        </w:r>
        <w:r w:rsidR="00B607E3">
          <w:instrText xml:space="preserve"> HYPERLINK "https://nectar.org.au/" </w:instrText>
        </w:r>
        <w:r w:rsidR="00B607E3">
          <w:fldChar w:fldCharType="separate"/>
        </w:r>
        <w:r w:rsidR="00B607E3" w:rsidRPr="00B607E3">
          <w:rPr>
            <w:rStyle w:val="Hyperlink"/>
          </w:rPr>
          <w:t>NeCTAR</w:t>
        </w:r>
        <w:r w:rsidR="00B607E3">
          <w:fldChar w:fldCharType="end"/>
        </w:r>
      </w:ins>
      <w:ins w:id="31" w:author="Peter Bugeia" w:date="2014-04-15T13:59:00Z">
        <w:r w:rsidR="00B607E3">
          <w:t xml:space="preserve"> funds</w:t>
        </w:r>
      </w:ins>
      <w:ins w:id="32" w:author="Peter Bugeia" w:date="2014-04-11T09:44:00Z">
        <w:r w:rsidR="00AB7BC5">
          <w:t>.</w:t>
        </w:r>
      </w:ins>
      <w:ins w:id="33" w:author="Peter Bugeia" w:date="2014-04-15T13:52:00Z">
        <w:r>
          <w:t xml:space="preserve"> </w:t>
        </w:r>
      </w:ins>
      <w:ins w:id="34" w:author="Peter Bugeia" w:date="2014-04-11T09:44:00Z">
        <w:r w:rsidR="00AB7BC5">
          <w:t xml:space="preserve"> </w:t>
        </w:r>
      </w:ins>
      <w:ins w:id="35" w:author="Peter Bugeia" w:date="2014-04-15T13:59:00Z">
        <w:r w:rsidR="00B607E3">
          <w:t xml:space="preserve">At Macquarie University, </w:t>
        </w:r>
      </w:ins>
      <w:ins w:id="36" w:author="Peter Bugeia" w:date="2014-04-11T09:44:00Z">
        <w:r w:rsidR="00B607E3">
          <w:t>t</w:t>
        </w:r>
        <w:r w:rsidR="00AB7BC5">
          <w:t xml:space="preserve">he application is known </w:t>
        </w:r>
        <w:r w:rsidR="00E052CF">
          <w:t>as DIVER.</w:t>
        </w:r>
        <w:r w:rsidR="00AB7BC5">
          <w:t xml:space="preserve"> </w:t>
        </w:r>
      </w:ins>
      <w:ins w:id="37" w:author="Peter Bugeia" w:date="2014-04-15T14:19:00Z">
        <w:r w:rsidR="00D779D2">
          <w:t xml:space="preserve"> </w:t>
        </w:r>
      </w:ins>
      <w:ins w:id="38" w:author="Peter Bugeia" w:date="2014-04-11T09:44:00Z">
        <w:r w:rsidR="00AB7BC5">
          <w:t>See the DIVER CONTEXT DIAGRAM below for an example DC21 implementation</w:t>
        </w:r>
        <w:proofErr w:type="gramStart"/>
        <w:r w:rsidR="00AB7BC5">
          <w:t>.</w:t>
        </w:r>
      </w:ins>
      <w:ins w:id="39" w:author="Peter Bugeia" w:date="2014-04-15T13:54:00Z">
        <w:r>
          <w:t>.</w:t>
        </w:r>
      </w:ins>
      <w:proofErr w:type="gramEnd"/>
      <w:ins w:id="40" w:author="Peter Bugeia" w:date="2014-04-15T13:53:00Z">
        <w:r>
          <w:t xml:space="preserve"> </w:t>
        </w:r>
      </w:ins>
      <w:ins w:id="41" w:author="Peter Bugeia" w:date="2014-04-15T13:52:00Z">
        <w:r>
          <w:t xml:space="preserve"> </w:t>
        </w:r>
      </w:ins>
    </w:p>
    <w:p w14:paraId="4B742152" w14:textId="2206CBE0" w:rsidR="00D639C4" w:rsidRDefault="00166B7F" w:rsidP="00B607E3">
      <w:pPr>
        <w:pStyle w:val="iNormal"/>
        <w:rPr>
          <w:ins w:id="42" w:author="Peter Bugeia" w:date="2014-04-11T09:44:00Z"/>
        </w:rPr>
      </w:pPr>
      <w:ins w:id="43" w:author="Peter Bugeia" w:date="2014-04-15T14:54:00Z">
        <w:r>
          <w:rPr>
            <w:noProof/>
            <w:lang w:eastAsia="en-AU"/>
          </w:rPr>
          <mc:AlternateContent>
            <mc:Choice Requires="wps">
              <w:drawing>
                <wp:anchor distT="0" distB="0" distL="114300" distR="114300" simplePos="0" relativeHeight="251672064" behindDoc="0" locked="0" layoutInCell="1" allowOverlap="1" wp14:anchorId="5120908C" wp14:editId="79C81FF2">
                  <wp:simplePos x="0" y="0"/>
                  <wp:positionH relativeFrom="column">
                    <wp:posOffset>2443480</wp:posOffset>
                  </wp:positionH>
                  <wp:positionV relativeFrom="paragraph">
                    <wp:posOffset>365760</wp:posOffset>
                  </wp:positionV>
                  <wp:extent cx="1731010" cy="375285"/>
                  <wp:effectExtent l="0" t="0" r="0" b="5715"/>
                  <wp:wrapNone/>
                  <wp:docPr id="159" name="Text Box 159"/>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FAF9B4B"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44" w:author="Peter Bugeia" w:date="2014-04-15T14:50:00Z">
                                    <w:rPr/>
                                  </w:rPrChange>
                                </w:rPr>
                                <w:pPrChange w:id="45" w:author="Peter Bugeia" w:date="2014-04-15T14:49:00Z">
                                  <w:pPr>
                                    <w:pStyle w:val="iNormal"/>
                                  </w:pPr>
                                </w:pPrChange>
                              </w:pPr>
                              <w:del w:id="46"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47"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48"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49"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50"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51"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9" o:spid="_x0000_s1026" type="#_x0000_t202" style="position:absolute;left:0;text-align:left;margin-left:192.4pt;margin-top:28.8pt;width:136.3pt;height:29.55pt;z-index:251672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" filled="f" stroked="f">
                  <v:textbox style="mso-fit-shape-to-text:t">
                    <w:txbxContent>
                      <w:p w14:paraId="2FAF9B4B"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52" w:author="Peter Bugeia" w:date="2014-04-15T14:50:00Z">
                              <w:rPr/>
                            </w:rPrChange>
                          </w:rPr>
                          <w:pPrChange w:id="53" w:author="Peter Bugeia" w:date="2014-04-15T14:49:00Z">
                            <w:pPr>
                              <w:pStyle w:val="iNormal"/>
                            </w:pPr>
                          </w:pPrChange>
                        </w:pPr>
                        <w:del w:id="54"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55"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56"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57"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58"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59"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60" w:author="Peter Bugeia" w:date="2014-04-11T09:44:00Z">
        <w:r w:rsidR="00AB7BC5">
          <w:t>Version 2.1</w:t>
        </w:r>
      </w:ins>
      <w:ins w:id="61" w:author="Peter Bugeia" w:date="2014-04-15T14:20:00Z">
        <w:r w:rsidR="00772951">
          <w:t>, this version,</w:t>
        </w:r>
      </w:ins>
      <w:ins w:id="62" w:author="Peter Bugeia" w:date="2014-04-11T09:44:00Z">
        <w:r w:rsidR="00AB7BC5">
          <w:t xml:space="preserve"> </w:t>
        </w:r>
      </w:ins>
      <w:ins w:id="63" w:author="Peter Bugeia" w:date="2014-04-15T13:54:00Z">
        <w:r w:rsidR="006417B8">
          <w:t>incorporates</w:t>
        </w:r>
      </w:ins>
      <w:ins w:id="64" w:author="Peter Bugeia" w:date="2014-04-11T09:44:00Z">
        <w:r w:rsidR="00AB7BC5">
          <w:t xml:space="preserve"> </w:t>
        </w:r>
      </w:ins>
      <w:ins w:id="65" w:author="Peter Bugeia" w:date="2014-04-15T13:56:00Z">
        <w:r w:rsidR="006417B8">
          <w:t xml:space="preserve">the concept of private data plus </w:t>
        </w:r>
      </w:ins>
      <w:ins w:id="66" w:author="Peter Bugeia" w:date="2014-04-11T09:44:00Z">
        <w:r w:rsidR="00AB7BC5">
          <w:t>new a</w:t>
        </w:r>
        <w:r w:rsidR="006417B8">
          <w:t xml:space="preserve">ccess control functionality, a new message of the day </w:t>
        </w:r>
      </w:ins>
      <w:ins w:id="67" w:author="Peter Bugeia" w:date="2014-04-15T13:56:00Z">
        <w:r w:rsidR="006417B8">
          <w:t>facility</w:t>
        </w:r>
      </w:ins>
      <w:ins w:id="68" w:author="Peter Bugeia" w:date="2014-04-11T09:44:00Z">
        <w:r w:rsidR="006417B8">
          <w:t xml:space="preserve"> on the Dashboard, and image file previews.</w:t>
        </w:r>
      </w:ins>
    </w:p>
    <w:p w14:paraId="5FBC7837" w14:textId="3F790D7A" w:rsidR="00AB7BC5" w:rsidRDefault="00D639C4" w:rsidP="00B607E3">
      <w:pPr>
        <w:pStyle w:val="iNormal"/>
        <w:rPr>
          <w:ins w:id="69" w:author="Peter Bugeia" w:date="2014-04-11T09:44:00Z"/>
        </w:rPr>
      </w:pPr>
      <w:ins w:id="70" w:author="Peter Bugeia" w:date="2014-04-15T14:53:00Z">
        <w:r>
          <w:t xml:space="preserve">Version 2.1 changes are adorned with </w:t>
        </w:r>
      </w:ins>
    </w:p>
    <w:p w14:paraId="10AF2466" w14:textId="77777777" w:rsidR="00AB7BC5" w:rsidRDefault="00AB7BC5" w:rsidP="009B5F1F">
      <w:pPr>
        <w:pStyle w:val="iNormal"/>
      </w:pPr>
    </w:p>
    <w:p w14:paraId="30B39295" w14:textId="77777777" w:rsidR="00743B5A" w:rsidRPr="000F52A1" w:rsidRDefault="00A5049D" w:rsidP="004E137E">
      <w:pPr>
        <w:pStyle w:val="iFigureCaption"/>
      </w:pPr>
      <w:r>
        <w:rPr>
          <w:noProof/>
          <w:lang w:eastAsia="en-AU"/>
        </w:rPr>
        <w:lastRenderedPageBreak/>
        <mc:AlternateContent>
          <mc:Choice Requires="wpg">
            <w:drawing>
              <wp:inline distT="0" distB="0" distL="0" distR="0" wp14:anchorId="19595630" wp14:editId="134C2251">
                <wp:extent cx="5717540" cy="4349115"/>
                <wp:effectExtent l="0" t="0" r="0" b="0"/>
                <wp:docPr id="154" name="Group 2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17540" cy="4349115"/>
                          <a:chOff x="1418" y="4354"/>
                          <a:chExt cx="9159" cy="6967"/>
                        </a:xfrm>
                      </wpg:grpSpPr>
                      <wps:wsp>
                        <wps:cNvPr id="155" name="AutoShape 214"/>
                        <wps:cNvSpPr>
                          <a:spLocks noChangeAspect="1" noChangeArrowheads="1" noTextEdit="1"/>
                        </wps:cNvSpPr>
                        <wps:spPr bwMode="auto">
                          <a:xfrm>
                            <a:off x="1418" y="4354"/>
                            <a:ext cx="9159" cy="6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6" name="Picture 2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418" y="4874"/>
                            <a:ext cx="9159" cy="6447"/>
                          </a:xfrm>
                          <a:prstGeom prst="rect">
                            <a:avLst/>
                          </a:prstGeom>
                          <a:noFill/>
                          <a:extLst>
                            <a:ext uri="{909E8E84-426E-40DD-AFC4-6F175D3DCCD1}">
                              <a14:hiddenFill xmlns:a14="http://schemas.microsoft.com/office/drawing/2010/main">
                                <a:solidFill>
                                  <a:srgbClr val="FFFFFF"/>
                                </a:solidFill>
                              </a14:hiddenFill>
                            </a:ext>
                          </a:extLst>
                        </pic:spPr>
                      </pic:pic>
                      <wps:wsp>
                        <wps:cNvPr id="157" name="Text Box 218"/>
                        <wps:cNvSpPr txBox="1">
                          <a:spLocks noChangeArrowheads="1"/>
                        </wps:cNvSpPr>
                        <wps:spPr bwMode="auto">
                          <a:xfrm>
                            <a:off x="1499" y="4354"/>
                            <a:ext cx="8979" cy="521"/>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FF0000"/>
                                </a:solidFill>
                                <a:miter lim="800000"/>
                                <a:headEnd/>
                                <a:tailEnd/>
                              </a14:hiddenLine>
                            </a:ext>
                          </a:extLst>
                        </wps:spPr>
                        <wps:txbx>
                          <w:txbxContent>
                            <w:p w14:paraId="0E020D8E" w14:textId="77777777" w:rsidR="005770E1" w:rsidRPr="000F52A1" w:rsidRDefault="005770E1" w:rsidP="000F52A1">
                              <w:pPr>
                                <w:pStyle w:val="iNormal"/>
                                <w:jc w:val="center"/>
                                <w:rPr>
                                  <w:b/>
                                </w:rPr>
                              </w:pPr>
                              <w:r w:rsidRPr="000F52A1">
                                <w:rPr>
                                  <w:b/>
                                </w:rPr>
                                <w:t>DIVER CONTEXT DIAGRAM</w:t>
                              </w:r>
                            </w:p>
                          </w:txbxContent>
                        </wps:txbx>
                        <wps:bodyPr rot="0" vert="horz" wrap="square" lIns="91440" tIns="45720" rIns="91440" bIns="45720" anchor="t" anchorCtr="0" upright="1">
                          <a:noAutofit/>
                        </wps:bodyPr>
                      </wps:wsp>
                    </wpg:wgp>
                  </a:graphicData>
                </a:graphic>
              </wp:inline>
            </w:drawing>
          </mc:Choice>
          <mc:Fallback>
            <w:pict>
              <v:group id="Group 215" o:spid="_x0000_s1027" style="width:450.2pt;height:342.45pt;mso-position-horizontal-relative:char;mso-position-vertical-relative:line" coordorigin="1418,4354" coordsize="9159,6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">
                <o:lock v:ext="edit" aspectratio="t"/>
                <v:rect id="AutoShape 214" o:spid="_x0000_s1028" style="position:absolute;left:1418;top:4354;width:9159;height:6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Xl8MA&#10;AADcAAAADwAAAGRycy9kb3ducmV2LnhtbERPTWvCQBC9F/wPywi9lLqxYJE0GxFBGoogTaznITtN&#10;gtnZmN0m6b93CwVv83ifk2wm04qBetdYVrBcRCCIS6sbrhSciv3zGoTzyBpby6Tglxxs0tlDgrG2&#10;I3/SkPtKhBB2MSqove9iKV1Zk0G3sB1x4L5tb9AH2FdS9ziGcNPKlyh6lQYbDg01drSrqbzkP0bB&#10;WB6Hc3F4l8enc2b5ml13+deHUo/zafsGwtPk7+J/d6bD/NUK/p4JF8j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YXl8MAAADcAAAADwAAAAAAAAAAAAAAAACYAgAAZHJzL2Rv&#10;d25yZXYueG1sUEsFBgAAAAAEAAQA9QAAAIgDA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 o:spid="_x0000_s1029" type="#_x0000_t75" style="position:absolute;left:1418;top:4874;width:9159;height:64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Fz8rDAAAA3AAAAA8AAABkcnMvZG93bnJldi54bWxET01rwkAQvRf6H5YpeKsbBUNJXUWESuMt&#10;VkRvQ3aapM3OhuwmWf99t1DobR7vc9bbYFoxUu8aywoW8wQEcWl1w5WC88fb8wsI55E1tpZJwZ0c&#10;bDePD2vMtJ24oPHkKxFD2GWooPa+y6R0ZU0G3dx2xJH7tL1BH2FfSd3jFMNNK5dJkkqDDceGGjva&#10;11R+nwaj4JB3V2/y5eG6GMLlKz2G0d4KpWZPYfcKwlPw/+I/97uO81cp/D4TL5C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sXPysMAAADcAAAADwAAAAAAAAAAAAAAAACf&#10;AgAAZHJzL2Rvd25yZXYueG1sUEsFBgAAAAAEAAQA9wAAAI8DAAAAAA==&#10;">
                  <v:imagedata r:id="rId10" o:title=""/>
                </v:shape>
                <v:shape id="Text Box 218" o:spid="_x0000_s1030" type="#_x0000_t202" style="position:absolute;left:1499;top:4354;width:8979;height: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cuRMMA&#10;AADcAAAADwAAAGRycy9kb3ducmV2LnhtbERPyWrDMBC9F/oPYgq5NXJNluJGNqUhpZBTnNLzYE1t&#10;Y2tkJMVx8/VVIJDbPN46m2IyvRjJ+daygpd5AoK4srrlWsH3cff8CsIHZI29ZVLwRx6K/PFhg5m2&#10;Zz7QWIZaxBD2GSpoQhgyKX3VkEE/twNx5H6tMxgidLXUDs8x3PQyTZKVNNhybGhwoI+Gqq48GQWr&#10;RTd07f5nNNv6dLkkh3T/6VKlZk/T+xuIQFO4i2/uLx3nL9dwfSZeI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cuRMMAAADcAAAADwAAAAAAAAAAAAAAAACYAgAAZHJzL2Rv&#10;d25yZXYueG1sUEsFBgAAAAAEAAQA9QAAAIgDAAAAAA==&#10;" fillcolor="white [3212]" stroked="f" strokecolor="red" strokeweight="1pt">
                  <v:textbox>
                    <w:txbxContent>
                      <w:p w14:paraId="0E020D8E" w14:textId="77777777" w:rsidR="005770E1" w:rsidRPr="000F52A1" w:rsidRDefault="005770E1" w:rsidP="000F52A1">
                        <w:pPr>
                          <w:pStyle w:val="iNormal"/>
                          <w:jc w:val="center"/>
                          <w:rPr>
                            <w:b/>
                          </w:rPr>
                        </w:pPr>
                        <w:r w:rsidRPr="000F52A1">
                          <w:rPr>
                            <w:b/>
                          </w:rPr>
                          <w:t>DIVER CONTEXT DIAGRAM</w:t>
                        </w:r>
                      </w:p>
                    </w:txbxContent>
                  </v:textbox>
                </v:shape>
                <w10:anchorlock/>
              </v:group>
            </w:pict>
          </mc:Fallback>
        </mc:AlternateContent>
      </w:r>
    </w:p>
    <w:p w14:paraId="720FC37D" w14:textId="77777777" w:rsidR="00FF7E84" w:rsidRDefault="00FF7E84" w:rsidP="00607A99">
      <w:pPr>
        <w:pStyle w:val="iNormal"/>
        <w:rPr>
          <w:ins w:id="71" w:author="Peter Bugeia" w:date="2014-04-11T09:45:00Z"/>
        </w:rPr>
      </w:pPr>
    </w:p>
    <w:p w14:paraId="740B3831" w14:textId="34688033" w:rsidR="00750B3E" w:rsidRDefault="00750B3E" w:rsidP="00607A99">
      <w:pPr>
        <w:pStyle w:val="iNormal"/>
      </w:pPr>
      <w:r>
        <w:t xml:space="preserve">At Macquarie University, the Research Data </w:t>
      </w:r>
      <w:del w:id="72" w:author="Peter Bugeia" w:date="2014-04-24T09:06:00Z">
        <w:r w:rsidDel="004666F7">
          <w:delText>Catalog</w:delText>
        </w:r>
      </w:del>
      <w:ins w:id="73" w:author="Peter Bugeia" w:date="2014-04-24T09:06:00Z">
        <w:r w:rsidR="004666F7">
          <w:t>Catalogue</w:t>
        </w:r>
      </w:ins>
      <w:ins w:id="74" w:author="Desiree Virgin" w:date="2014-04-30T15:48:00Z">
        <w:r w:rsidR="00C01FBB">
          <w:t xml:space="preserve"> </w:t>
        </w:r>
      </w:ins>
      <w:bookmarkStart w:id="75" w:name="_GoBack"/>
      <w:bookmarkEnd w:id="75"/>
      <w:ins w:id="76" w:author="Peter Bugeia" w:date="2014-04-24T09:12:00Z">
        <w:del w:id="77" w:author="Desiree Virgin" w:date="2014-04-30T15:48:00Z">
          <w:r w:rsidR="00EA6BE0" w:rsidDel="00C01FBB">
            <w:tab/>
          </w:r>
        </w:del>
      </w:ins>
      <w:del w:id="78" w:author="Desiree Virgin" w:date="2014-04-30T15:48:00Z">
        <w:r w:rsidDel="00C01FBB">
          <w:delText xml:space="preserve"> </w:delText>
        </w:r>
      </w:del>
      <w:r>
        <w:t xml:space="preserve">in the above Context Diagram is implemented using ReDBox. See </w:t>
      </w:r>
      <w:r w:rsidR="004F4F42">
        <w:fldChar w:fldCharType="begin"/>
      </w:r>
      <w:r w:rsidR="004F4F42">
        <w:instrText xml:space="preserve"> HYPERLINK "http://www.redboxresearchdata.com.au/" </w:instrText>
      </w:r>
      <w:r w:rsidR="004F4F42">
        <w:fldChar w:fldCharType="separate"/>
      </w:r>
      <w:r w:rsidRPr="00975BBF">
        <w:rPr>
          <w:rStyle w:val="Hyperlink"/>
        </w:rPr>
        <w:t>http://www.redboxresearchdata.com.au/</w:t>
      </w:r>
      <w:r w:rsidR="004F4F42">
        <w:rPr>
          <w:rStyle w:val="Hyperlink"/>
        </w:rPr>
        <w:fldChar w:fldCharType="end"/>
      </w:r>
      <w:r>
        <w:t xml:space="preserve"> for more information.</w:t>
      </w:r>
    </w:p>
    <w:p w14:paraId="6D77A1E0" w14:textId="77777777" w:rsidR="000A4D21" w:rsidRPr="000A4D21" w:rsidRDefault="000A4D21" w:rsidP="00607A99">
      <w:pPr>
        <w:pStyle w:val="iNormal"/>
      </w:pPr>
      <w:r>
        <w:t xml:space="preserve">All DC21 implementations take advantage </w:t>
      </w:r>
      <w:r w:rsidRPr="00216A4B">
        <w:t xml:space="preserve">of </w:t>
      </w:r>
      <w:r w:rsidR="004F4F42">
        <w:fldChar w:fldCharType="begin"/>
      </w:r>
      <w:r w:rsidR="004F4F42">
        <w:instrText xml:space="preserve"> HYPERLINK "http://eresearch.uws.edu.au/blog/2013/07/24/4a-data-management-acquiring-acting-on-archiving-advertising-research-data-at-the-university-of-western-sydney/" </w:instrText>
      </w:r>
      <w:r w:rsidR="004F4F42">
        <w:fldChar w:fldCharType="separate"/>
      </w:r>
      <w:r w:rsidR="00685C77" w:rsidRPr="00750B3E">
        <w:rPr>
          <w:rStyle w:val="Hyperlink"/>
        </w:rPr>
        <w:t>A</w:t>
      </w:r>
      <w:r w:rsidR="00B67F50">
        <w:rPr>
          <w:rStyle w:val="Hyperlink"/>
        </w:rPr>
        <w:t>AAA</w:t>
      </w:r>
      <w:r w:rsidR="00685C77" w:rsidRPr="00750B3E">
        <w:rPr>
          <w:rStyle w:val="Hyperlink"/>
        </w:rPr>
        <w:t xml:space="preserve"> Data Management</w:t>
      </w:r>
      <w:r w:rsidR="004F4F42">
        <w:rPr>
          <w:rStyle w:val="Hyperlink"/>
        </w:rPr>
        <w:fldChar w:fldCharType="end"/>
      </w:r>
      <w:r w:rsidRPr="00216A4B">
        <w:t xml:space="preserve"> concepts</w:t>
      </w:r>
      <w:r>
        <w:t>.</w:t>
      </w:r>
    </w:p>
    <w:p w14:paraId="218A1087" w14:textId="77777777" w:rsidR="00750B3E" w:rsidRDefault="00607A99" w:rsidP="00607A99">
      <w:pPr>
        <w:pStyle w:val="iNormal"/>
      </w:pPr>
      <w:r w:rsidRPr="00CE7E45">
        <w:t xml:space="preserve">All </w:t>
      </w:r>
      <w:r w:rsidR="00750B3E">
        <w:t>Data F</w:t>
      </w:r>
      <w:r w:rsidR="00750B3E" w:rsidRPr="00CE7E45">
        <w:t xml:space="preserve">iles </w:t>
      </w:r>
      <w:r w:rsidR="00EB3EDB" w:rsidRPr="00CE7E45">
        <w:t xml:space="preserve">in </w:t>
      </w:r>
      <w:r w:rsidR="00E511C5">
        <w:t>DC21</w:t>
      </w:r>
      <w:r w:rsidR="00EB3EDB" w:rsidRPr="00CE7E45">
        <w:t xml:space="preserve"> </w:t>
      </w:r>
      <w:r w:rsidR="0081621F" w:rsidRPr="00CE7E45">
        <w:t xml:space="preserve">are grouped </w:t>
      </w:r>
      <w:r w:rsidR="00766948">
        <w:t>according to a two level grouping structure</w:t>
      </w:r>
      <w:r w:rsidR="00750B3E">
        <w:t xml:space="preserve"> based on Organisational Unit and Project</w:t>
      </w:r>
      <w:r w:rsidR="0081621F" w:rsidRPr="00CE7E45">
        <w:t>,</w:t>
      </w:r>
      <w:r w:rsidRPr="00CE7E45">
        <w:t xml:space="preserve"> providing a convenient way </w:t>
      </w:r>
      <w:r w:rsidR="00093921" w:rsidRPr="00CE7E45">
        <w:t xml:space="preserve">to </w:t>
      </w:r>
      <w:r w:rsidRPr="00CE7E45">
        <w:t>organise related files</w:t>
      </w:r>
      <w:r w:rsidR="00371769">
        <w:t xml:space="preserve">. See </w:t>
      </w:r>
      <w:r w:rsidR="00750B3E" w:rsidRPr="00750B3E">
        <w:rPr>
          <w:rStyle w:val="CrossReference"/>
        </w:rPr>
        <w:t xml:space="preserve">Chapter </w:t>
      </w:r>
      <w:r w:rsidR="00C23447">
        <w:fldChar w:fldCharType="begin"/>
      </w:r>
      <w:r w:rsidR="00C23447">
        <w:instrText xml:space="preserve"> REF _Ref377645911 \r \h  \* MERGEFORMAT </w:instrText>
      </w:r>
      <w:r w:rsidR="00C23447">
        <w:fldChar w:fldCharType="separate"/>
      </w:r>
      <w:r w:rsidR="00443106" w:rsidRPr="00443106">
        <w:t>5</w:t>
      </w:r>
      <w:r w:rsidR="00C23447">
        <w:fldChar w:fldCharType="end"/>
      </w:r>
      <w:r w:rsidR="00750B3E" w:rsidRPr="00750B3E">
        <w:rPr>
          <w:rStyle w:val="CrossReference"/>
        </w:rPr>
        <w:t xml:space="preserve"> </w:t>
      </w:r>
      <w:r w:rsidR="00C23447">
        <w:fldChar w:fldCharType="begin"/>
      </w:r>
      <w:r w:rsidR="00C23447">
        <w:instrText xml:space="preserve"> REF _Ref377645911 \h  \* MERGEFORMAT </w:instrText>
      </w:r>
      <w:r w:rsidR="00C23447">
        <w:fldChar w:fldCharType="separate"/>
      </w:r>
      <w:r w:rsidR="00443106" w:rsidRPr="00443106">
        <w:rPr>
          <w:rStyle w:val="CrossReference"/>
        </w:rPr>
        <w:t>Organisational Units and Projects</w:t>
      </w:r>
      <w:r w:rsidR="00C23447">
        <w:fldChar w:fldCharType="end"/>
      </w:r>
      <w:r w:rsidR="00750B3E">
        <w:t xml:space="preserve"> </w:t>
      </w:r>
      <w:r w:rsidR="00371769">
        <w:t xml:space="preserve">for </w:t>
      </w:r>
      <w:r w:rsidR="00371769" w:rsidRPr="00750B3E">
        <w:t>details</w:t>
      </w:r>
      <w:r w:rsidR="00750B3E" w:rsidRPr="00750B3E">
        <w:t>.</w:t>
      </w:r>
      <w:r w:rsidR="00750B3E">
        <w:t xml:space="preserve"> </w:t>
      </w:r>
      <w:r w:rsidR="008570E9">
        <w:t xml:space="preserve">In addition, </w:t>
      </w:r>
      <w:r w:rsidR="00FA4DFE">
        <w:t xml:space="preserve">when Data Files are created from other </w:t>
      </w:r>
      <w:r w:rsidR="00750B3E">
        <w:t>Data Files</w:t>
      </w:r>
      <w:r w:rsidR="00FA4DFE">
        <w:t>, DC21’s Parent-Child relationships can be used to keep track of that information.</w:t>
      </w:r>
    </w:p>
    <w:p w14:paraId="48A8D226" w14:textId="77777777" w:rsidR="008570E9" w:rsidRDefault="00750B3E" w:rsidP="00607A99">
      <w:pPr>
        <w:pStyle w:val="iNormal"/>
      </w:pPr>
      <w:r>
        <w:t xml:space="preserve">The </w:t>
      </w:r>
      <w:r w:rsidR="008570E9">
        <w:t xml:space="preserve">processing </w:t>
      </w:r>
      <w:r>
        <w:t xml:space="preserve">status of Data Files can be tracked </w:t>
      </w:r>
      <w:r w:rsidR="008570E9">
        <w:t xml:space="preserve">through the steps of uploading, cleansing, analysis and publishing using </w:t>
      </w:r>
      <w:r w:rsidR="00FA4DFE">
        <w:t>the Type</w:t>
      </w:r>
      <w:r w:rsidR="008570E9">
        <w:t xml:space="preserve"> field for each Data File.</w:t>
      </w:r>
    </w:p>
    <w:p w14:paraId="0F92E41C" w14:textId="77777777" w:rsidR="00840065" w:rsidRPr="005879DC" w:rsidRDefault="00840065" w:rsidP="00607A99">
      <w:pPr>
        <w:pStyle w:val="iNormal"/>
      </w:pPr>
      <w:r w:rsidRPr="005879DC">
        <w:t xml:space="preserve">Once finalised, </w:t>
      </w:r>
      <w:r w:rsidR="00E374EE">
        <w:t>Packages</w:t>
      </w:r>
      <w:r w:rsidRPr="005879DC">
        <w:t xml:space="preserve"> of data</w:t>
      </w:r>
      <w:r w:rsidR="005879DC">
        <w:t xml:space="preserve"> can be defined, described</w:t>
      </w:r>
      <w:r w:rsidR="00A13D70">
        <w:t xml:space="preserve">, published to a local institutional </w:t>
      </w:r>
      <w:r w:rsidR="00D038AF">
        <w:t>repository</w:t>
      </w:r>
      <w:r w:rsidR="005879DC">
        <w:t xml:space="preserve"> and </w:t>
      </w:r>
      <w:r w:rsidR="00A13D70">
        <w:t xml:space="preserve">then </w:t>
      </w:r>
      <w:r w:rsidR="005879DC">
        <w:t>published to ANDS</w:t>
      </w:r>
      <w:r w:rsidR="0018300E" w:rsidRPr="0018300E">
        <w:t xml:space="preserve"> </w:t>
      </w:r>
      <w:r w:rsidR="0018300E">
        <w:t>as a RIF-CS data collection. This makes them available for discovery via the OAI-PMH protocol</w:t>
      </w:r>
      <w:r w:rsidR="00926D18">
        <w:t>. S</w:t>
      </w:r>
      <w:r w:rsidR="0018300E">
        <w:t xml:space="preserve">ee </w:t>
      </w:r>
      <w:r w:rsidR="00C23447">
        <w:fldChar w:fldCharType="begin"/>
      </w:r>
      <w:r w:rsidR="00C23447">
        <w:instrText xml:space="preserve"> REF _Ref352768976 \r \h  \* MERGEFORMAT </w:instrText>
      </w:r>
      <w:r w:rsidR="00C23447">
        <w:fldChar w:fldCharType="separate"/>
      </w:r>
      <w:r w:rsidR="00443106" w:rsidRPr="00443106">
        <w:rPr>
          <w:rStyle w:val="CrossReference"/>
        </w:rPr>
        <w:t>Appendix B -</w:t>
      </w:r>
      <w:r w:rsidR="00C23447">
        <w:fldChar w:fldCharType="end"/>
      </w:r>
      <w:r w:rsidR="0018300E" w:rsidRPr="0055670B">
        <w:rPr>
          <w:rStyle w:val="CrossReference"/>
        </w:rPr>
        <w:t xml:space="preserve"> </w:t>
      </w:r>
      <w:r w:rsidR="00C23447">
        <w:fldChar w:fldCharType="begin"/>
      </w:r>
      <w:r w:rsidR="00C23447">
        <w:instrText xml:space="preserve"> REF _Ref352769006 \h  \* MERGEFORMAT </w:instrText>
      </w:r>
      <w:r w:rsidR="00C23447">
        <w:fldChar w:fldCharType="separate"/>
      </w:r>
      <w:r w:rsidR="00443106" w:rsidRPr="00443106">
        <w:rPr>
          <w:rStyle w:val="CrossReference"/>
        </w:rPr>
        <w:t>RIF-CS</w:t>
      </w:r>
      <w:r w:rsidR="00C23447">
        <w:fldChar w:fldCharType="end"/>
      </w:r>
      <w:r w:rsidR="0055670B" w:rsidRPr="006968DD">
        <w:t xml:space="preserve"> </w:t>
      </w:r>
      <w:r w:rsidR="0018300E">
        <w:t>for more information.</w:t>
      </w:r>
      <w:r w:rsidR="005879DC">
        <w:t xml:space="preserve"> This enables researchers from outside the organisation that </w:t>
      </w:r>
      <w:r w:rsidR="001F75CF">
        <w:t>produced</w:t>
      </w:r>
      <w:r w:rsidR="005879DC">
        <w:t xml:space="preserve"> the data to discover it</w:t>
      </w:r>
      <w:r w:rsidR="0081621F">
        <w:t>,</w:t>
      </w:r>
      <w:r w:rsidR="001F75CF">
        <w:t xml:space="preserve"> and </w:t>
      </w:r>
      <w:r w:rsidR="0081621F">
        <w:t xml:space="preserve">to </w:t>
      </w:r>
      <w:r w:rsidR="001F75CF">
        <w:t>request access to download a copy.</w:t>
      </w:r>
    </w:p>
    <w:p w14:paraId="1145B3A8" w14:textId="77777777" w:rsidR="00CE7E45" w:rsidRDefault="00CE7E45" w:rsidP="00B6457B">
      <w:pPr>
        <w:pStyle w:val="iHeading2"/>
      </w:pPr>
      <w:bookmarkStart w:id="79" w:name="_Toc215047190"/>
      <w:bookmarkStart w:id="80" w:name="_Toc386636166"/>
      <w:r>
        <w:lastRenderedPageBreak/>
        <w:t xml:space="preserve">Installing </w:t>
      </w:r>
      <w:bookmarkEnd w:id="79"/>
      <w:r w:rsidR="006024EB">
        <w:t xml:space="preserve">and Tailoring </w:t>
      </w:r>
      <w:r w:rsidR="00E511C5">
        <w:t>DC21</w:t>
      </w:r>
      <w:r w:rsidR="006024EB">
        <w:t xml:space="preserve"> for your Organisation</w:t>
      </w:r>
      <w:bookmarkEnd w:id="80"/>
    </w:p>
    <w:p w14:paraId="3A09F153" w14:textId="77777777" w:rsidR="005174D7" w:rsidRDefault="00A13D70" w:rsidP="008570E9">
      <w:pPr>
        <w:pStyle w:val="iNormal"/>
      </w:pPr>
      <w:r w:rsidRPr="008570E9">
        <w:t>Potential DC21 users should contact Intersect to set up a hosting arrangement.</w:t>
      </w:r>
    </w:p>
    <w:p w14:paraId="2A7BC6F5" w14:textId="77777777" w:rsidR="000240E2" w:rsidRDefault="00A13D70" w:rsidP="008570E9">
      <w:pPr>
        <w:pStyle w:val="iNormal"/>
      </w:pPr>
      <w:r w:rsidRPr="008570E9">
        <w:t xml:space="preserve">Alternatively, DC21 can be installed on an institution’s local servers. </w:t>
      </w:r>
      <w:r w:rsidR="0018300E" w:rsidRPr="008570E9">
        <w:t>I</w:t>
      </w:r>
      <w:r w:rsidR="00CE7E45" w:rsidRPr="008570E9">
        <w:t xml:space="preserve">nstructions for installing and upgrading </w:t>
      </w:r>
      <w:r w:rsidR="00946101" w:rsidRPr="008570E9">
        <w:t xml:space="preserve">to a new version of the </w:t>
      </w:r>
      <w:r w:rsidR="00E511C5" w:rsidRPr="008570E9">
        <w:t>DC21</w:t>
      </w:r>
      <w:r w:rsidR="00946101" w:rsidRPr="008570E9">
        <w:t xml:space="preserve"> </w:t>
      </w:r>
      <w:r w:rsidR="005174D7">
        <w:t xml:space="preserve">can be found in DC21’s documentation GitHub archive </w:t>
      </w:r>
      <w:r w:rsidR="004F4F42">
        <w:fldChar w:fldCharType="begin"/>
      </w:r>
      <w:r w:rsidR="004F4F42">
        <w:instrText xml:space="preserve"> HYPERLINK "https://github.com/IntersectAustralia/dc21-doc/blob/master/README.md" </w:instrText>
      </w:r>
      <w:r w:rsidR="004F4F42">
        <w:fldChar w:fldCharType="separate"/>
      </w:r>
      <w:r w:rsidR="000240E2" w:rsidRPr="005A2324">
        <w:rPr>
          <w:rStyle w:val="Hyperlink"/>
        </w:rPr>
        <w:t>https://github.com/IntersectAustralia/dc21-doc/blob/master/README.md</w:t>
      </w:r>
      <w:r w:rsidR="004F4F42">
        <w:rPr>
          <w:rStyle w:val="Hyperlink"/>
        </w:rPr>
        <w:fldChar w:fldCharType="end"/>
      </w:r>
      <w:r w:rsidR="0003391B" w:rsidRPr="008570E9">
        <w:t>.</w:t>
      </w:r>
      <w:r w:rsidR="005174D7">
        <w:t xml:space="preserve"> At this link, you can find </w:t>
      </w:r>
      <w:r w:rsidR="000240E2">
        <w:t>the following links and information.</w:t>
      </w:r>
    </w:p>
    <w:p w14:paraId="698C7B9E" w14:textId="77777777" w:rsidR="00351BB3" w:rsidRDefault="00623959">
      <w:pPr>
        <w:pStyle w:val="iNormal"/>
        <w:numPr>
          <w:ilvl w:val="0"/>
          <w:numId w:val="34"/>
        </w:numPr>
      </w:pPr>
      <w:r>
        <w:t>A list of available DC21 versions, including the last stable version.</w:t>
      </w:r>
    </w:p>
    <w:p w14:paraId="4D6F5BB3" w14:textId="77777777" w:rsidR="00351BB3" w:rsidRDefault="000240E2">
      <w:pPr>
        <w:pStyle w:val="iNormal"/>
        <w:numPr>
          <w:ilvl w:val="0"/>
          <w:numId w:val="34"/>
        </w:numPr>
      </w:pPr>
      <w:proofErr w:type="gramStart"/>
      <w:r>
        <w:t>A l</w:t>
      </w:r>
      <w:r w:rsidR="005174D7">
        <w:t xml:space="preserve">ink to </w:t>
      </w:r>
      <w:r>
        <w:t xml:space="preserve">the </w:t>
      </w:r>
      <w:r w:rsidR="005174D7">
        <w:t xml:space="preserve">downloadable documentation ZIP </w:t>
      </w:r>
      <w:r>
        <w:t>file</w:t>
      </w:r>
      <w:proofErr w:type="gramEnd"/>
      <w:r>
        <w:t xml:space="preserve"> for each version. That ZIP file contains </w:t>
      </w:r>
      <w:r w:rsidR="00623959">
        <w:t xml:space="preserve">PDF versions of </w:t>
      </w:r>
      <w:r>
        <w:t xml:space="preserve">at least </w:t>
      </w:r>
      <w:r w:rsidR="00623959">
        <w:t>the User Guide (this document)</w:t>
      </w:r>
      <w:r>
        <w:t xml:space="preserve"> and the Release Notes. The Release Notes </w:t>
      </w:r>
      <w:r w:rsidR="00623959">
        <w:t xml:space="preserve">for each version </w:t>
      </w:r>
      <w:r>
        <w:t xml:space="preserve">in turn contain links to the </w:t>
      </w:r>
      <w:r w:rsidR="00623959">
        <w:t xml:space="preserve">related </w:t>
      </w:r>
      <w:r>
        <w:t>installation and deployment instructions.</w:t>
      </w:r>
    </w:p>
    <w:p w14:paraId="441DD32B" w14:textId="77777777" w:rsidR="00351BB3" w:rsidRDefault="000240E2">
      <w:pPr>
        <w:pStyle w:val="iNormal"/>
        <w:numPr>
          <w:ilvl w:val="0"/>
          <w:numId w:val="34"/>
        </w:numPr>
      </w:pPr>
      <w:r>
        <w:t>A link to the tagged GitHub repository for each released version.</w:t>
      </w:r>
    </w:p>
    <w:p w14:paraId="473AFD1A" w14:textId="77777777" w:rsidR="00351BB3" w:rsidRDefault="000240E2">
      <w:pPr>
        <w:pStyle w:val="iNormal"/>
        <w:numPr>
          <w:ilvl w:val="0"/>
          <w:numId w:val="34"/>
        </w:numPr>
      </w:pPr>
      <w:r>
        <w:t>Links to the GitHub repositories for the various DC21 add-on tools, such as the DC21-eye</w:t>
      </w:r>
      <w:r w:rsidR="00623959">
        <w:t>t</w:t>
      </w:r>
      <w:r>
        <w:t>racker</w:t>
      </w:r>
      <w:r w:rsidR="00623959">
        <w:t>-packager</w:t>
      </w:r>
      <w:r>
        <w:t xml:space="preserve"> and the </w:t>
      </w:r>
      <w:r w:rsidR="00147E07" w:rsidRPr="00147E07">
        <w:t>DC21 RESTful</w:t>
      </w:r>
      <w:r>
        <w:t xml:space="preserve"> </w:t>
      </w:r>
      <w:r w:rsidR="00147E07" w:rsidRPr="00147E07">
        <w:t>API</w:t>
      </w:r>
      <w:r>
        <w:t xml:space="preserve"> Uploader.</w:t>
      </w:r>
    </w:p>
    <w:p w14:paraId="3D0C982D" w14:textId="77777777" w:rsidR="00CE7E45" w:rsidRDefault="0018300E" w:rsidP="00CE7E45">
      <w:pPr>
        <w:pStyle w:val="iNormal"/>
      </w:pPr>
      <w:r>
        <w:t>Typically, a system admi</w:t>
      </w:r>
      <w:r w:rsidR="003D7626">
        <w:t xml:space="preserve">nistrator with Linux skills should do the </w:t>
      </w:r>
      <w:r w:rsidR="000240E2">
        <w:t xml:space="preserve">DC21 </w:t>
      </w:r>
      <w:r w:rsidR="003D7626">
        <w:t>installation</w:t>
      </w:r>
      <w:r>
        <w:t>.</w:t>
      </w:r>
    </w:p>
    <w:p w14:paraId="2736C600" w14:textId="77777777" w:rsidR="00B033AC" w:rsidRDefault="008570E9" w:rsidP="00B033AC">
      <w:pPr>
        <w:pStyle w:val="iNormal"/>
      </w:pPr>
      <w:r>
        <w:t xml:space="preserve">After installation, the system must be tailored to your organisation’s needs. </w:t>
      </w:r>
      <w:r w:rsidR="00B033AC">
        <w:t xml:space="preserve">Refer to section </w:t>
      </w:r>
      <w:r w:rsidR="00C23447">
        <w:fldChar w:fldCharType="begin"/>
      </w:r>
      <w:r w:rsidR="00C23447">
        <w:instrText xml:space="preserve"> REF _Ref377568044 \r \h  \* MERGEFORMAT </w:instrText>
      </w:r>
      <w:r w:rsidR="00C23447">
        <w:fldChar w:fldCharType="separate"/>
      </w:r>
      <w:r w:rsidR="00443106" w:rsidRPr="00443106">
        <w:rPr>
          <w:rStyle w:val="CrossReference"/>
        </w:rPr>
        <w:t>11.5</w:t>
      </w:r>
      <w:r w:rsidR="00C23447">
        <w:fldChar w:fldCharType="end"/>
      </w:r>
      <w:r w:rsidR="00B033AC" w:rsidRPr="00B033AC">
        <w:rPr>
          <w:rStyle w:val="CrossReference"/>
        </w:rPr>
        <w:t xml:space="preserve"> </w:t>
      </w:r>
      <w:r w:rsidR="00C23447">
        <w:fldChar w:fldCharType="begin"/>
      </w:r>
      <w:r w:rsidR="00C23447">
        <w:instrText xml:space="preserve"> REF _Ref377568063 \h  \* MERGEFORMAT </w:instrText>
      </w:r>
      <w:r w:rsidR="00C23447">
        <w:fldChar w:fldCharType="separate"/>
      </w:r>
      <w:r w:rsidR="00443106" w:rsidRPr="00443106">
        <w:rPr>
          <w:rStyle w:val="CrossReference"/>
        </w:rPr>
        <w:t>Tailoring DC21 for Your Organisation’s Needs</w:t>
      </w:r>
      <w:r w:rsidR="00C23447">
        <w:fldChar w:fldCharType="end"/>
      </w:r>
      <w:r w:rsidR="00B033AC">
        <w:t xml:space="preserve"> to see det</w:t>
      </w:r>
      <w:r w:rsidR="006024EB">
        <w:t>ails of the settings available.</w:t>
      </w:r>
      <w:r>
        <w:t xml:space="preserve"> </w:t>
      </w:r>
      <w:r w:rsidR="00B033AC">
        <w:t xml:space="preserve">To avoid confusion, </w:t>
      </w:r>
      <w:r w:rsidR="006024EB">
        <w:t xml:space="preserve">tailoring the system to your organisation’s needs </w:t>
      </w:r>
      <w:r w:rsidR="00B033AC">
        <w:t>should be done prior to any user being authorised to access the system.</w:t>
      </w:r>
    </w:p>
    <w:p w14:paraId="7B56A4B2" w14:textId="77777777" w:rsidR="007E12BD" w:rsidRDefault="007E12BD" w:rsidP="00B6457B">
      <w:pPr>
        <w:pStyle w:val="iHeading1"/>
      </w:pPr>
      <w:bookmarkStart w:id="81" w:name="_Toc215047179"/>
      <w:bookmarkStart w:id="82" w:name="_Toc386636167"/>
      <w:r>
        <w:lastRenderedPageBreak/>
        <w:t>Glossary</w:t>
      </w:r>
      <w:bookmarkEnd w:id="82"/>
    </w:p>
    <w:tbl>
      <w:tblPr>
        <w:tblW w:w="0" w:type="auto"/>
        <w:tblLayout w:type="fixed"/>
        <w:tblLook w:val="04A0" w:firstRow="1" w:lastRow="0" w:firstColumn="1" w:lastColumn="0" w:noHBand="0" w:noVBand="1"/>
      </w:tblPr>
      <w:tblGrid>
        <w:gridCol w:w="2235"/>
        <w:gridCol w:w="7045"/>
      </w:tblGrid>
      <w:tr w:rsidR="00D6600F" w:rsidRPr="008A7191" w14:paraId="4A680B93" w14:textId="77777777" w:rsidTr="00926D18">
        <w:tc>
          <w:tcPr>
            <w:tcW w:w="2235" w:type="dxa"/>
            <w:shd w:val="clear" w:color="auto" w:fill="auto"/>
          </w:tcPr>
          <w:p w14:paraId="45F9316E" w14:textId="77777777" w:rsidR="00D6600F" w:rsidRPr="008A7191" w:rsidRDefault="00685C77" w:rsidP="00081164">
            <w:pPr>
              <w:pStyle w:val="iNormal"/>
              <w:spacing w:after="200" w:line="276" w:lineRule="auto"/>
              <w:jc w:val="left"/>
            </w:pPr>
            <w:r w:rsidRPr="00685C77">
              <w:t>AAF</w:t>
            </w:r>
          </w:p>
        </w:tc>
        <w:tc>
          <w:tcPr>
            <w:tcW w:w="7045" w:type="dxa"/>
            <w:shd w:val="clear" w:color="auto" w:fill="auto"/>
          </w:tcPr>
          <w:p w14:paraId="03EA310A" w14:textId="77777777" w:rsidR="00D6600F" w:rsidRPr="008A7191" w:rsidRDefault="00D6600F" w:rsidP="008A7191">
            <w:pPr>
              <w:pStyle w:val="iNormal"/>
            </w:pPr>
            <w:r w:rsidRPr="008A7191">
              <w:t xml:space="preserve">Australian Access Federation </w:t>
            </w:r>
            <w:r w:rsidR="008A7191" w:rsidRPr="008A7191">
              <w:t xml:space="preserve">- AAF provides the means of allowing a participating institution and/or a service provider to trust the information it receives from another participating institution. In particular, it allows researchers to use their home institution Login to access a growing number of participating services and resources. See </w:t>
            </w:r>
            <w:r w:rsidR="004F4F42">
              <w:fldChar w:fldCharType="begin"/>
            </w:r>
            <w:r w:rsidR="004F4F42">
              <w:instrText xml:space="preserve"> HYPERLINK "http://aaf.edu.au/" </w:instrText>
            </w:r>
            <w:r w:rsidR="004F4F42">
              <w:fldChar w:fldCharType="separate"/>
            </w:r>
            <w:r w:rsidR="008A7191" w:rsidRPr="005967CE">
              <w:rPr>
                <w:rStyle w:val="Hyperlink"/>
              </w:rPr>
              <w:t>http://aaf.edu.au/</w:t>
            </w:r>
            <w:r w:rsidR="004F4F42">
              <w:rPr>
                <w:rStyle w:val="Hyperlink"/>
              </w:rPr>
              <w:fldChar w:fldCharType="end"/>
            </w:r>
            <w:r w:rsidR="008A7191">
              <w:t xml:space="preserve"> </w:t>
            </w:r>
          </w:p>
        </w:tc>
      </w:tr>
      <w:tr w:rsidR="00853342" w:rsidRPr="00582270" w14:paraId="69FB0B2B" w14:textId="77777777" w:rsidTr="00926D18">
        <w:tc>
          <w:tcPr>
            <w:tcW w:w="2235" w:type="dxa"/>
            <w:shd w:val="clear" w:color="auto" w:fill="auto"/>
          </w:tcPr>
          <w:p w14:paraId="1490D00F" w14:textId="77777777" w:rsidR="00853342" w:rsidRPr="00582270" w:rsidRDefault="00853342" w:rsidP="00081164">
            <w:pPr>
              <w:pStyle w:val="iNormal"/>
              <w:jc w:val="left"/>
              <w:rPr>
                <w:lang w:eastAsia="ja-JP"/>
              </w:rPr>
            </w:pPr>
            <w:r w:rsidRPr="00582270">
              <w:rPr>
                <w:lang w:eastAsia="ja-JP"/>
              </w:rPr>
              <w:t>ANDS</w:t>
            </w:r>
          </w:p>
        </w:tc>
        <w:tc>
          <w:tcPr>
            <w:tcW w:w="7045" w:type="dxa"/>
            <w:shd w:val="clear" w:color="auto" w:fill="auto"/>
          </w:tcPr>
          <w:p w14:paraId="128A9822" w14:textId="77777777" w:rsidR="00853342" w:rsidRPr="00582270" w:rsidRDefault="00853342" w:rsidP="008A7191">
            <w:pPr>
              <w:pStyle w:val="iNormal"/>
            </w:pPr>
            <w:r w:rsidRPr="00582270">
              <w:t xml:space="preserve">Australian National Data </w:t>
            </w:r>
            <w:r w:rsidRPr="006968DD">
              <w:t>Service</w:t>
            </w:r>
            <w:r w:rsidR="006968DD" w:rsidRPr="006968DD">
              <w:t xml:space="preserve"> </w:t>
            </w:r>
            <w:r w:rsidR="006968DD">
              <w:t>–</w:t>
            </w:r>
            <w:r w:rsidR="006968DD" w:rsidRPr="006968DD">
              <w:t xml:space="preserve"> ANDS is building the </w:t>
            </w:r>
            <w:r w:rsidR="00C23447">
              <w:fldChar w:fldCharType="begin"/>
            </w:r>
            <w:r w:rsidR="00C23447">
              <w:instrText xml:space="preserve"> HYPERLINK "http://www.ands.org.au/about/approach.html" \l "ardc" \t "_self" \o "Australian Research Data Commons" </w:instrText>
            </w:r>
            <w:r w:rsidR="00C23447">
              <w:fldChar w:fldCharType="separate"/>
            </w:r>
            <w:r w:rsidR="006968DD" w:rsidRPr="006968DD">
              <w:t>Australian Research Data Commons</w:t>
            </w:r>
            <w:r w:rsidR="00C23447">
              <w:fldChar w:fldCharType="end"/>
            </w:r>
            <w:r w:rsidR="006968DD" w:rsidRPr="006968DD">
              <w:t>: a cohesive collection of research resources from all research institutions, to make better use of Australia's research data outputs.</w:t>
            </w:r>
            <w:r w:rsidR="006968DD">
              <w:t xml:space="preserve"> See </w:t>
            </w:r>
            <w:r w:rsidR="004F4F42">
              <w:fldChar w:fldCharType="begin"/>
            </w:r>
            <w:r w:rsidR="004F4F42">
              <w:instrText xml:space="preserve"> HYPERLINK "http://www.ands.org.au/" </w:instrText>
            </w:r>
            <w:r w:rsidR="004F4F42">
              <w:fldChar w:fldCharType="separate"/>
            </w:r>
            <w:r w:rsidR="006968DD" w:rsidRPr="00E319DB">
              <w:rPr>
                <w:rStyle w:val="Hyperlink"/>
              </w:rPr>
              <w:t>http://www.ands.org.au/</w:t>
            </w:r>
            <w:r w:rsidR="004F4F42">
              <w:rPr>
                <w:rStyle w:val="Hyperlink"/>
              </w:rPr>
              <w:fldChar w:fldCharType="end"/>
            </w:r>
            <w:r w:rsidR="006968DD">
              <w:t xml:space="preserve"> </w:t>
            </w:r>
          </w:p>
        </w:tc>
      </w:tr>
      <w:tr w:rsidR="00853342" w:rsidRPr="00582270" w14:paraId="5E04A29C" w14:textId="77777777" w:rsidTr="00926D18">
        <w:tc>
          <w:tcPr>
            <w:tcW w:w="2235" w:type="dxa"/>
            <w:shd w:val="clear" w:color="auto" w:fill="auto"/>
          </w:tcPr>
          <w:p w14:paraId="5EE86103" w14:textId="77777777" w:rsidR="00853342" w:rsidRPr="00582270" w:rsidRDefault="00853342" w:rsidP="00081164">
            <w:pPr>
              <w:pStyle w:val="iNormal"/>
              <w:jc w:val="left"/>
              <w:rPr>
                <w:lang w:eastAsia="ja-JP"/>
              </w:rPr>
            </w:pPr>
            <w:r w:rsidRPr="00582270">
              <w:rPr>
                <w:lang w:eastAsia="ja-JP"/>
              </w:rPr>
              <w:t>API</w:t>
            </w:r>
          </w:p>
        </w:tc>
        <w:tc>
          <w:tcPr>
            <w:tcW w:w="7045" w:type="dxa"/>
            <w:shd w:val="clear" w:color="auto" w:fill="auto"/>
          </w:tcPr>
          <w:p w14:paraId="13DE9B9D" w14:textId="77777777" w:rsidR="00853342" w:rsidRPr="00582270" w:rsidRDefault="00853342" w:rsidP="00B67F50">
            <w:pPr>
              <w:pStyle w:val="iNormal"/>
              <w:rPr>
                <w:lang w:eastAsia="ja-JP"/>
              </w:rPr>
            </w:pPr>
            <w:r w:rsidRPr="00582270">
              <w:rPr>
                <w:lang w:eastAsia="ja-JP"/>
              </w:rPr>
              <w:t xml:space="preserve">Application Program Interface. For </w:t>
            </w:r>
            <w:r w:rsidR="00E511C5">
              <w:rPr>
                <w:lang w:eastAsia="ja-JP"/>
              </w:rPr>
              <w:t>DC21</w:t>
            </w:r>
            <w:r w:rsidRPr="00582270">
              <w:rPr>
                <w:lang w:eastAsia="ja-JP"/>
              </w:rPr>
              <w:t xml:space="preserve">, this is an </w:t>
            </w:r>
            <w:r w:rsidR="00B67F50">
              <w:rPr>
                <w:lang w:eastAsia="ja-JP"/>
              </w:rPr>
              <w:t>HTTP</w:t>
            </w:r>
            <w:r w:rsidRPr="00582270">
              <w:rPr>
                <w:lang w:eastAsia="ja-JP"/>
              </w:rPr>
              <w:t xml:space="preserve"> interface which provides programmatic access to </w:t>
            </w:r>
            <w:r w:rsidR="00E511C5">
              <w:rPr>
                <w:lang w:eastAsia="ja-JP"/>
              </w:rPr>
              <w:t>DC21</w:t>
            </w:r>
            <w:r w:rsidRPr="00582270">
              <w:rPr>
                <w:lang w:eastAsia="ja-JP"/>
              </w:rPr>
              <w:t>.</w:t>
            </w:r>
          </w:p>
        </w:tc>
      </w:tr>
      <w:tr w:rsidR="00853342" w:rsidRPr="00582270" w14:paraId="03883717" w14:textId="77777777" w:rsidTr="00926D18">
        <w:tc>
          <w:tcPr>
            <w:tcW w:w="2235" w:type="dxa"/>
            <w:shd w:val="clear" w:color="auto" w:fill="auto"/>
          </w:tcPr>
          <w:p w14:paraId="72DF2CEF" w14:textId="77777777" w:rsidR="00853342" w:rsidRPr="00582270" w:rsidRDefault="00853342" w:rsidP="00081164">
            <w:pPr>
              <w:pStyle w:val="iNormal"/>
              <w:jc w:val="left"/>
              <w:rPr>
                <w:lang w:eastAsia="ja-JP"/>
              </w:rPr>
            </w:pPr>
            <w:r w:rsidRPr="00582270">
              <w:rPr>
                <w:lang w:eastAsia="ja-JP"/>
              </w:rPr>
              <w:t>Bagit</w:t>
            </w:r>
          </w:p>
        </w:tc>
        <w:tc>
          <w:tcPr>
            <w:tcW w:w="7045" w:type="dxa"/>
            <w:shd w:val="clear" w:color="auto" w:fill="auto"/>
          </w:tcPr>
          <w:p w14:paraId="76CBCD19" w14:textId="77777777" w:rsidR="00853342" w:rsidRPr="00582270" w:rsidRDefault="00853342" w:rsidP="00B825EB">
            <w:pPr>
              <w:pStyle w:val="iNormal"/>
            </w:pPr>
            <w:r w:rsidRPr="00582270">
              <w:t xml:space="preserve">A general purpose container file format. See </w:t>
            </w:r>
            <w:r w:rsidR="00C23447">
              <w:fldChar w:fldCharType="begin"/>
            </w:r>
            <w:r w:rsidR="00C23447">
              <w:instrText xml:space="preserve"> REF _Ref351732800 \r \h  \* MERGEFORMAT </w:instrText>
            </w:r>
            <w:r w:rsidR="00C23447">
              <w:fldChar w:fldCharType="separate"/>
            </w:r>
            <w:r w:rsidR="00443106" w:rsidRPr="00443106">
              <w:rPr>
                <w:rStyle w:val="CrossReference"/>
              </w:rPr>
              <w:t>Appendix A -</w:t>
            </w:r>
            <w:r w:rsidR="00C23447">
              <w:fldChar w:fldCharType="end"/>
            </w:r>
            <w:r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443106" w:rsidRPr="00443106">
              <w:rPr>
                <w:rStyle w:val="CrossReference"/>
              </w:rPr>
              <w:t>The Bagit format</w:t>
            </w:r>
            <w:r w:rsidR="00C23447">
              <w:fldChar w:fldCharType="end"/>
            </w:r>
            <w:r w:rsidRPr="00582270">
              <w:t>.</w:t>
            </w:r>
          </w:p>
        </w:tc>
      </w:tr>
      <w:tr w:rsidR="00926D18" w:rsidRPr="00582270" w14:paraId="5D7BC3AC" w14:textId="77777777" w:rsidTr="00926D18">
        <w:tc>
          <w:tcPr>
            <w:tcW w:w="2235" w:type="dxa"/>
            <w:shd w:val="clear" w:color="auto" w:fill="auto"/>
          </w:tcPr>
          <w:p w14:paraId="1BB61C57" w14:textId="77777777" w:rsidR="00926D18" w:rsidRPr="00582270" w:rsidRDefault="00926D18" w:rsidP="00081164">
            <w:pPr>
              <w:pStyle w:val="iNormal"/>
              <w:jc w:val="left"/>
              <w:rPr>
                <w:lang w:eastAsia="ja-JP"/>
              </w:rPr>
            </w:pPr>
            <w:r>
              <w:rPr>
                <w:lang w:eastAsia="ja-JP"/>
              </w:rPr>
              <w:t>FOR</w:t>
            </w:r>
          </w:p>
        </w:tc>
        <w:tc>
          <w:tcPr>
            <w:tcW w:w="7045" w:type="dxa"/>
            <w:shd w:val="clear" w:color="auto" w:fill="auto"/>
          </w:tcPr>
          <w:p w14:paraId="3469E4D0" w14:textId="77777777" w:rsidR="00926D18" w:rsidRPr="00582270" w:rsidRDefault="00926D18" w:rsidP="00DE3FA1">
            <w:pPr>
              <w:pStyle w:val="iNormal"/>
              <w:rPr>
                <w:lang w:eastAsia="ja-JP"/>
              </w:rPr>
            </w:pPr>
            <w:r>
              <w:rPr>
                <w:lang w:eastAsia="ja-JP"/>
              </w:rPr>
              <w:t xml:space="preserve">Field of Research code – </w:t>
            </w:r>
            <w:r w:rsidRPr="00582270">
              <w:t xml:space="preserve">FOR codes are the Australian and New Zealand Standard Research Classification (ANZSRC) codes. More information can be found at </w:t>
            </w:r>
            <w:r w:rsidR="004F4F42">
              <w:fldChar w:fldCharType="begin"/>
            </w:r>
            <w:r w:rsidR="004F4F42">
              <w:instrText xml:space="preserve"> HYPERLINK "http://www.abs.gov.au/ausstats/abs@.nsf/Products/1297.0~2008~Main+Features~Chapter+3,Fields+of+Research?OpenDocument" \l "112714291310995051" </w:instrText>
            </w:r>
            <w:r w:rsidR="004F4F42">
              <w:fldChar w:fldCharType="separate"/>
            </w:r>
            <w:r w:rsidRPr="00582270">
              <w:rPr>
                <w:rStyle w:val="Hyperlink"/>
              </w:rPr>
              <w:t>http://www.abs.gov.au/ausstats/abs@.nsf/Products/1297.0~2008~Main+Features~Chapter+3,Fields+of+Research?OpenDocument#112714291310995051</w:t>
            </w:r>
            <w:r w:rsidR="004F4F42">
              <w:rPr>
                <w:rStyle w:val="Hyperlink"/>
              </w:rPr>
              <w:fldChar w:fldCharType="end"/>
            </w:r>
          </w:p>
        </w:tc>
      </w:tr>
      <w:tr w:rsidR="00853342" w:rsidRPr="00582270" w14:paraId="32E317E3" w14:textId="77777777" w:rsidTr="00926D18">
        <w:tc>
          <w:tcPr>
            <w:tcW w:w="2235" w:type="dxa"/>
            <w:shd w:val="clear" w:color="auto" w:fill="auto"/>
          </w:tcPr>
          <w:p w14:paraId="700E7B97" w14:textId="77777777" w:rsidR="00853342" w:rsidRPr="00582270" w:rsidRDefault="00853342" w:rsidP="00081164">
            <w:pPr>
              <w:pStyle w:val="iNormal"/>
              <w:jc w:val="left"/>
              <w:rPr>
                <w:lang w:eastAsia="ja-JP"/>
              </w:rPr>
            </w:pPr>
            <w:r w:rsidRPr="00582270">
              <w:rPr>
                <w:lang w:eastAsia="ja-JP"/>
              </w:rPr>
              <w:t>Metadata</w:t>
            </w:r>
          </w:p>
        </w:tc>
        <w:tc>
          <w:tcPr>
            <w:tcW w:w="7045" w:type="dxa"/>
            <w:shd w:val="clear" w:color="auto" w:fill="auto"/>
          </w:tcPr>
          <w:p w14:paraId="76A85573" w14:textId="77777777" w:rsidR="00853342" w:rsidRPr="00582270" w:rsidRDefault="00853342" w:rsidP="00DE3FA1">
            <w:pPr>
              <w:pStyle w:val="iNormal"/>
              <w:rPr>
                <w:lang w:eastAsia="ja-JP"/>
              </w:rPr>
            </w:pPr>
            <w:r w:rsidRPr="00582270">
              <w:rPr>
                <w:lang w:eastAsia="ja-JP"/>
              </w:rPr>
              <w:t xml:space="preserve">Data about a file of data. Typically, it may include information such as the date and time to which the </w:t>
            </w:r>
            <w:r w:rsidR="00415DC9">
              <w:rPr>
                <w:lang w:eastAsia="ja-JP"/>
              </w:rPr>
              <w:t>Data File</w:t>
            </w:r>
            <w:r w:rsidRPr="00582270">
              <w:rPr>
                <w:lang w:eastAsia="ja-JP"/>
              </w:rPr>
              <w:t xml:space="preserve"> relates, who collected it, where it was collected, why it was collected, explanation of columns in the </w:t>
            </w:r>
            <w:r w:rsidR="00415DC9">
              <w:rPr>
                <w:lang w:eastAsia="ja-JP"/>
              </w:rPr>
              <w:t>Data File</w:t>
            </w:r>
            <w:r w:rsidRPr="00582270">
              <w:rPr>
                <w:lang w:eastAsia="ja-JP"/>
              </w:rPr>
              <w:t>, or any other information about the data in the file.</w:t>
            </w:r>
          </w:p>
        </w:tc>
      </w:tr>
      <w:tr w:rsidR="00605F47" w:rsidRPr="00582270" w14:paraId="7BF72F1A" w14:textId="77777777" w:rsidTr="00926D18">
        <w:tc>
          <w:tcPr>
            <w:tcW w:w="2235" w:type="dxa"/>
            <w:shd w:val="clear" w:color="auto" w:fill="auto"/>
          </w:tcPr>
          <w:p w14:paraId="4D1823B9" w14:textId="77777777" w:rsidR="00605F47" w:rsidRDefault="00605F47" w:rsidP="00081164">
            <w:pPr>
              <w:pStyle w:val="iNormal"/>
              <w:jc w:val="left"/>
            </w:pPr>
            <w:r>
              <w:t>MIME</w:t>
            </w:r>
            <w:r w:rsidR="00912ADF">
              <w:t xml:space="preserve"> Type</w:t>
            </w:r>
          </w:p>
        </w:tc>
        <w:tc>
          <w:tcPr>
            <w:tcW w:w="7045" w:type="dxa"/>
            <w:shd w:val="clear" w:color="auto" w:fill="auto"/>
          </w:tcPr>
          <w:p w14:paraId="321F5C41" w14:textId="77777777" w:rsidR="00155121" w:rsidRDefault="00605F47" w:rsidP="00912ADF">
            <w:pPr>
              <w:pStyle w:val="iNormal"/>
            </w:pPr>
            <w:r w:rsidRPr="00605F47">
              <w:t xml:space="preserve">MIME </w:t>
            </w:r>
            <w:r w:rsidR="00912ADF">
              <w:t>(</w:t>
            </w:r>
            <w:r w:rsidRPr="00605F47">
              <w:t>Multipurpose Internet Mail Extensions</w:t>
            </w:r>
            <w:r w:rsidR="00912ADF">
              <w:t xml:space="preserve">) Type is </w:t>
            </w:r>
            <w:r w:rsidRPr="00605F47">
              <w:t xml:space="preserve">a </w:t>
            </w:r>
            <w:r w:rsidR="00155121">
              <w:t xml:space="preserve">standard </w:t>
            </w:r>
            <w:r w:rsidRPr="00605F47">
              <w:t>way of identifying files accord</w:t>
            </w:r>
            <w:r w:rsidR="00155121">
              <w:t xml:space="preserve">ing to their nature and format. MIME Types are managed by the </w:t>
            </w:r>
            <w:r w:rsidR="00155121" w:rsidRPr="00912ADF">
              <w:t>Internet Assigned Numbers Authority (IANA)</w:t>
            </w:r>
            <w:r w:rsidR="00155121">
              <w:t>. MIME Types were originally defined for use with email attachments, but are now widely across many different contexts.</w:t>
            </w:r>
          </w:p>
          <w:p w14:paraId="7823009A" w14:textId="77777777" w:rsidR="00912ADF" w:rsidRDefault="00912ADF" w:rsidP="00912ADF">
            <w:pPr>
              <w:pStyle w:val="iNormal"/>
            </w:pPr>
            <w:r>
              <w:t xml:space="preserve">The MIME Type string consists of two parts separated by “/”. The first part indicates a logical format grouping. Examples are “image”, “text”, “application”, </w:t>
            </w:r>
            <w:r w:rsidR="00155121">
              <w:t xml:space="preserve">“audio”, </w:t>
            </w:r>
            <w:r>
              <w:t>etc. The second part indicates the specific format. Example MIME Type strings are “image/jpeg” for a JPEG image file, “text/plain” for a simple text file, “audio/mp</w:t>
            </w:r>
            <w:r w:rsidR="00155121">
              <w:t>eg</w:t>
            </w:r>
            <w:r>
              <w:t>3” for an MP3 audio file.</w:t>
            </w:r>
            <w:r w:rsidR="00155121">
              <w:t xml:space="preserve"> MIME Type strings </w:t>
            </w:r>
            <w:proofErr w:type="gramStart"/>
            <w:r w:rsidR="00155121">
              <w:t>are</w:t>
            </w:r>
            <w:proofErr w:type="gramEnd"/>
            <w:r w:rsidR="00155121">
              <w:t xml:space="preserve"> generally easily understood.</w:t>
            </w:r>
          </w:p>
          <w:p w14:paraId="71DB0FB9" w14:textId="77777777" w:rsidR="00605F47" w:rsidRPr="00605F47" w:rsidRDefault="00912ADF" w:rsidP="00912ADF">
            <w:pPr>
              <w:pStyle w:val="iNormal"/>
            </w:pPr>
            <w:r>
              <w:t xml:space="preserve">If a string is prefixed by “x-”, it is a non-standard type which has not be registered with </w:t>
            </w:r>
            <w:r w:rsidRPr="00912ADF">
              <w:t xml:space="preserve">the </w:t>
            </w:r>
            <w:r w:rsidR="00155121">
              <w:t>IANA</w:t>
            </w:r>
            <w:r>
              <w:t>. If a string is prefixed by “vnd-”, it is vendor specific.</w:t>
            </w:r>
          </w:p>
        </w:tc>
      </w:tr>
      <w:tr w:rsidR="00926D18" w:rsidRPr="00582270" w14:paraId="4842B2B6" w14:textId="77777777" w:rsidTr="00926D18">
        <w:trPr>
          <w:cantSplit/>
        </w:trPr>
        <w:tc>
          <w:tcPr>
            <w:tcW w:w="2235" w:type="dxa"/>
            <w:shd w:val="clear" w:color="auto" w:fill="auto"/>
          </w:tcPr>
          <w:p w14:paraId="54D7053C" w14:textId="77777777" w:rsidR="00926D18" w:rsidRDefault="00926D18" w:rsidP="00081164">
            <w:pPr>
              <w:pStyle w:val="iNormal"/>
              <w:jc w:val="left"/>
            </w:pPr>
            <w:r>
              <w:t>Mint</w:t>
            </w:r>
          </w:p>
        </w:tc>
        <w:tc>
          <w:tcPr>
            <w:tcW w:w="7045" w:type="dxa"/>
            <w:shd w:val="clear" w:color="auto" w:fill="auto"/>
          </w:tcPr>
          <w:p w14:paraId="57F0B453" w14:textId="77777777" w:rsidR="00926D18" w:rsidRDefault="00926D18" w:rsidP="00081164">
            <w:pPr>
              <w:pStyle w:val="iNormal"/>
            </w:pPr>
            <w:r>
              <w:t>See ReDBox Mint in this glossary.</w:t>
            </w:r>
          </w:p>
        </w:tc>
      </w:tr>
      <w:tr w:rsidR="00081164" w:rsidRPr="00582270" w14:paraId="778ACE55" w14:textId="77777777" w:rsidTr="00926D18">
        <w:trPr>
          <w:cantSplit/>
        </w:trPr>
        <w:tc>
          <w:tcPr>
            <w:tcW w:w="2235" w:type="dxa"/>
            <w:shd w:val="clear" w:color="auto" w:fill="auto"/>
          </w:tcPr>
          <w:p w14:paraId="41CED2CC" w14:textId="77777777" w:rsidR="00081164" w:rsidRPr="00582270" w:rsidRDefault="00081164" w:rsidP="00081164">
            <w:pPr>
              <w:pStyle w:val="iNormal"/>
              <w:jc w:val="left"/>
              <w:rPr>
                <w:lang w:eastAsia="ja-JP"/>
              </w:rPr>
            </w:pPr>
            <w:r>
              <w:lastRenderedPageBreak/>
              <w:t>Optical Character Recognition (</w:t>
            </w:r>
            <w:r>
              <w:rPr>
                <w:lang w:eastAsia="ja-JP"/>
              </w:rPr>
              <w:t>OCR)</w:t>
            </w:r>
          </w:p>
        </w:tc>
        <w:tc>
          <w:tcPr>
            <w:tcW w:w="7045" w:type="dxa"/>
            <w:shd w:val="clear" w:color="auto" w:fill="auto"/>
          </w:tcPr>
          <w:p w14:paraId="3679BE6B" w14:textId="77777777" w:rsidR="00081164" w:rsidRPr="00582270" w:rsidRDefault="00081164" w:rsidP="00081164">
            <w:pPr>
              <w:pStyle w:val="iNormal"/>
            </w:pPr>
            <w:r>
              <w:t>The process of extracting text information from an image file and writing into a file which can be accessed by a text editor, word processor or other text processing program.</w:t>
            </w:r>
          </w:p>
        </w:tc>
      </w:tr>
      <w:tr w:rsidR="00853342" w:rsidRPr="00582270" w14:paraId="7ECB6F85" w14:textId="77777777" w:rsidTr="00926D18">
        <w:tc>
          <w:tcPr>
            <w:tcW w:w="2235" w:type="dxa"/>
            <w:shd w:val="clear" w:color="auto" w:fill="auto"/>
          </w:tcPr>
          <w:p w14:paraId="231A8D50" w14:textId="77777777" w:rsidR="00853342" w:rsidRPr="00582270" w:rsidRDefault="00853342" w:rsidP="00081164">
            <w:pPr>
              <w:pStyle w:val="iNormal"/>
              <w:jc w:val="left"/>
              <w:rPr>
                <w:lang w:eastAsia="ja-JP"/>
              </w:rPr>
            </w:pPr>
            <w:r w:rsidRPr="00582270">
              <w:rPr>
                <w:lang w:eastAsia="ja-JP"/>
              </w:rPr>
              <w:t>RDA</w:t>
            </w:r>
          </w:p>
        </w:tc>
        <w:tc>
          <w:tcPr>
            <w:tcW w:w="7045" w:type="dxa"/>
            <w:shd w:val="clear" w:color="auto" w:fill="auto"/>
          </w:tcPr>
          <w:p w14:paraId="4CAC0869" w14:textId="77777777" w:rsidR="00853342" w:rsidRPr="00582270" w:rsidRDefault="00853342" w:rsidP="00DE3FA1">
            <w:pPr>
              <w:pStyle w:val="iNormal"/>
            </w:pPr>
            <w:r w:rsidRPr="00582270">
              <w:t xml:space="preserve">Research Data Australia. See </w:t>
            </w:r>
            <w:r w:rsidR="004F4F42">
              <w:fldChar w:fldCharType="begin"/>
            </w:r>
            <w:r w:rsidR="004F4F42">
              <w:instrText xml:space="preserve"> HYPERLINK "http://researchdata.ands.org.au/" </w:instrText>
            </w:r>
            <w:r w:rsidR="004F4F42">
              <w:fldChar w:fldCharType="separate"/>
            </w:r>
            <w:r w:rsidRPr="00582270">
              <w:rPr>
                <w:rStyle w:val="Hyperlink"/>
              </w:rPr>
              <w:t>http://researchdata.ands.org.au/</w:t>
            </w:r>
            <w:r w:rsidR="004F4F42">
              <w:rPr>
                <w:rStyle w:val="Hyperlink"/>
              </w:rPr>
              <w:fldChar w:fldCharType="end"/>
            </w:r>
            <w:r w:rsidRPr="00582270">
              <w:t>.</w:t>
            </w:r>
          </w:p>
        </w:tc>
      </w:tr>
      <w:tr w:rsidR="008A7191" w:rsidRPr="00582270" w14:paraId="74C1FA42" w14:textId="77777777" w:rsidTr="00926D18">
        <w:tc>
          <w:tcPr>
            <w:tcW w:w="2235" w:type="dxa"/>
            <w:shd w:val="clear" w:color="auto" w:fill="auto"/>
          </w:tcPr>
          <w:p w14:paraId="5D82372D" w14:textId="77777777" w:rsidR="008A7191" w:rsidRDefault="008A7191" w:rsidP="00081164">
            <w:pPr>
              <w:pStyle w:val="iNormal"/>
              <w:jc w:val="left"/>
              <w:rPr>
                <w:lang w:eastAsia="ja-JP"/>
              </w:rPr>
            </w:pPr>
            <w:r>
              <w:rPr>
                <w:lang w:eastAsia="ja-JP"/>
              </w:rPr>
              <w:t>ReDBox</w:t>
            </w:r>
          </w:p>
        </w:tc>
        <w:tc>
          <w:tcPr>
            <w:tcW w:w="7045" w:type="dxa"/>
            <w:shd w:val="clear" w:color="auto" w:fill="auto"/>
          </w:tcPr>
          <w:p w14:paraId="678BAEE8" w14:textId="77777777" w:rsidR="008A7191" w:rsidRPr="008A7191" w:rsidRDefault="008A7191" w:rsidP="008A44A8">
            <w:pPr>
              <w:pStyle w:val="iNormal"/>
            </w:pPr>
            <w:r w:rsidRPr="008A7191">
              <w:t xml:space="preserve">Research Data Box – ReDBox is a metadata registry application for describing research </w:t>
            </w:r>
            <w:r w:rsidRPr="008A44A8">
              <w:t>data.</w:t>
            </w:r>
            <w:r w:rsidR="008A44A8" w:rsidRPr="008A44A8">
              <w:t xml:space="preserve"> </w:t>
            </w:r>
            <w:r w:rsidR="008A44A8">
              <w:t>It</w:t>
            </w:r>
            <w:r w:rsidR="008A44A8" w:rsidRPr="008A44A8">
              <w:t xml:space="preserve"> is managed and supported by Queensland Cyber Infrastructure Foundation (QCIF). The project received initial funding support from the Australian </w:t>
            </w:r>
            <w:r w:rsidR="00926D18">
              <w:t xml:space="preserve">National </w:t>
            </w:r>
            <w:r w:rsidR="008A44A8" w:rsidRPr="008A44A8">
              <w:t>Data Service (ANDS) and the Australian Government through the National Collaborative Research Infrastructure Strategy (NCRIS) program and the Education Investment Fund (EIF) Super Science Initiative.</w:t>
            </w:r>
            <w:r>
              <w:t xml:space="preserve"> See </w:t>
            </w:r>
            <w:r w:rsidR="004F4F42">
              <w:fldChar w:fldCharType="begin"/>
            </w:r>
            <w:r w:rsidR="004F4F42">
              <w:instrText xml:space="preserve"> HYPERLINK "http://www.redboxresearchdata.com.au/" </w:instrText>
            </w:r>
            <w:r w:rsidR="004F4F42">
              <w:fldChar w:fldCharType="separate"/>
            </w:r>
            <w:r w:rsidR="008A44A8" w:rsidRPr="005967CE">
              <w:rPr>
                <w:rStyle w:val="Hyperlink"/>
              </w:rPr>
              <w:t>http://www.redboxresearchdata.com.au/</w:t>
            </w:r>
            <w:r w:rsidR="004F4F42">
              <w:rPr>
                <w:rStyle w:val="Hyperlink"/>
              </w:rPr>
              <w:fldChar w:fldCharType="end"/>
            </w:r>
            <w:r w:rsidR="008A44A8">
              <w:t xml:space="preserve"> </w:t>
            </w:r>
          </w:p>
        </w:tc>
      </w:tr>
      <w:tr w:rsidR="00BE157C" w:rsidRPr="00582270" w14:paraId="63F9EF48" w14:textId="77777777" w:rsidTr="00926D18">
        <w:tc>
          <w:tcPr>
            <w:tcW w:w="2235" w:type="dxa"/>
            <w:shd w:val="clear" w:color="auto" w:fill="auto"/>
          </w:tcPr>
          <w:p w14:paraId="50AA991B" w14:textId="77777777" w:rsidR="00BE157C" w:rsidRPr="00582270" w:rsidRDefault="00BE157C" w:rsidP="00081164">
            <w:pPr>
              <w:pStyle w:val="iNormal"/>
              <w:jc w:val="left"/>
              <w:rPr>
                <w:lang w:eastAsia="ja-JP"/>
              </w:rPr>
            </w:pPr>
            <w:r>
              <w:rPr>
                <w:lang w:eastAsia="ja-JP"/>
              </w:rPr>
              <w:t>ReDBoX Mint</w:t>
            </w:r>
          </w:p>
        </w:tc>
        <w:tc>
          <w:tcPr>
            <w:tcW w:w="7045" w:type="dxa"/>
            <w:shd w:val="clear" w:color="auto" w:fill="auto"/>
          </w:tcPr>
          <w:p w14:paraId="3BC086A3" w14:textId="77777777" w:rsidR="00BE157C" w:rsidRPr="008A7191" w:rsidRDefault="008A7191" w:rsidP="008A7191">
            <w:pPr>
              <w:pStyle w:val="iNormal"/>
            </w:pPr>
            <w:r w:rsidRPr="008A7191">
              <w:t xml:space="preserve">The Mint is a name-authority and vocabulary service that complements ReDBox. </w:t>
            </w:r>
            <w:r w:rsidR="00926D18">
              <w:t xml:space="preserve">RedBox Mint is used to supply FOR codes for DC21. </w:t>
            </w:r>
            <w:r w:rsidRPr="008A7191">
              <w:t xml:space="preserve">It is </w:t>
            </w:r>
            <w:r w:rsidR="00BE157C" w:rsidRPr="008A7191">
              <w:t>Open Source software</w:t>
            </w:r>
            <w:r w:rsidRPr="008A7191">
              <w:t>.</w:t>
            </w:r>
            <w:r w:rsidR="008A44A8">
              <w:t xml:space="preserve"> See </w:t>
            </w:r>
            <w:r w:rsidR="004F4F42">
              <w:fldChar w:fldCharType="begin"/>
            </w:r>
            <w:r w:rsidR="004F4F42">
              <w:instrText xml:space="preserve"> HYPERLINK "http://www.redboxresearchdata.com.au/" </w:instrText>
            </w:r>
            <w:r w:rsidR="004F4F42">
              <w:fldChar w:fldCharType="separate"/>
            </w:r>
            <w:r w:rsidR="008A44A8" w:rsidRPr="005967CE">
              <w:rPr>
                <w:rStyle w:val="Hyperlink"/>
              </w:rPr>
              <w:t>http://www.redboxresearchdata.com.au/</w:t>
            </w:r>
            <w:r w:rsidR="004F4F42">
              <w:rPr>
                <w:rStyle w:val="Hyperlink"/>
              </w:rPr>
              <w:fldChar w:fldCharType="end"/>
            </w:r>
            <w:r w:rsidR="008A44A8">
              <w:t xml:space="preserve"> </w:t>
            </w:r>
          </w:p>
        </w:tc>
      </w:tr>
      <w:tr w:rsidR="00853342" w:rsidRPr="00582270" w14:paraId="3617D543" w14:textId="77777777" w:rsidTr="00926D18">
        <w:tc>
          <w:tcPr>
            <w:tcW w:w="2235" w:type="dxa"/>
            <w:shd w:val="clear" w:color="auto" w:fill="auto"/>
          </w:tcPr>
          <w:p w14:paraId="065D95B8" w14:textId="77777777" w:rsidR="00853342" w:rsidRPr="00582270" w:rsidRDefault="00853342" w:rsidP="00081164">
            <w:pPr>
              <w:pStyle w:val="iNormal"/>
              <w:jc w:val="left"/>
              <w:rPr>
                <w:lang w:eastAsia="ja-JP"/>
              </w:rPr>
            </w:pPr>
            <w:r w:rsidRPr="00582270">
              <w:rPr>
                <w:lang w:eastAsia="ja-JP"/>
              </w:rPr>
              <w:t>RIF-CS</w:t>
            </w:r>
          </w:p>
        </w:tc>
        <w:tc>
          <w:tcPr>
            <w:tcW w:w="7045" w:type="dxa"/>
            <w:shd w:val="clear" w:color="auto" w:fill="auto"/>
          </w:tcPr>
          <w:p w14:paraId="4F457149" w14:textId="77777777" w:rsidR="00853342" w:rsidRPr="00582270" w:rsidRDefault="00853342" w:rsidP="00B825EB">
            <w:pPr>
              <w:pStyle w:val="iNormal"/>
            </w:pPr>
            <w:r w:rsidRPr="00582270">
              <w:t xml:space="preserve">Registry Interchange Format - Collections and Services. See </w:t>
            </w:r>
            <w:r w:rsidR="00C23447">
              <w:fldChar w:fldCharType="begin"/>
            </w:r>
            <w:r w:rsidR="00C23447">
              <w:instrText xml:space="preserve"> REF _Ref352769272 \r \h  \* MERGEFORMAT </w:instrText>
            </w:r>
            <w:r w:rsidR="00C23447">
              <w:fldChar w:fldCharType="separate"/>
            </w:r>
            <w:r w:rsidR="00443106" w:rsidRPr="00443106">
              <w:rPr>
                <w:rStyle w:val="CrossReference"/>
              </w:rPr>
              <w:t>Appendix B -</w:t>
            </w:r>
            <w:r w:rsidR="00C23447">
              <w:fldChar w:fldCharType="end"/>
            </w:r>
            <w:r w:rsidRPr="00582270">
              <w:rPr>
                <w:rStyle w:val="CrossReference"/>
              </w:rPr>
              <w:t xml:space="preserve"> </w:t>
            </w:r>
            <w:r w:rsidR="00C23447">
              <w:fldChar w:fldCharType="begin"/>
            </w:r>
            <w:r w:rsidR="00C23447">
              <w:instrText xml:space="preserve"> REF _Ref352769275 \h  \* MERGEFORMAT </w:instrText>
            </w:r>
            <w:r w:rsidR="00C23447">
              <w:fldChar w:fldCharType="separate"/>
            </w:r>
            <w:r w:rsidR="00443106" w:rsidRPr="00443106">
              <w:rPr>
                <w:rStyle w:val="CrossReference"/>
              </w:rPr>
              <w:t>RIF-CS</w:t>
            </w:r>
            <w:r w:rsidR="00C23447">
              <w:fldChar w:fldCharType="end"/>
            </w:r>
            <w:r w:rsidRPr="00582270">
              <w:t>.</w:t>
            </w:r>
          </w:p>
        </w:tc>
      </w:tr>
      <w:tr w:rsidR="00853342" w:rsidRPr="00582270" w14:paraId="795F8AB7" w14:textId="77777777" w:rsidTr="00926D18">
        <w:tc>
          <w:tcPr>
            <w:tcW w:w="2235" w:type="dxa"/>
            <w:shd w:val="clear" w:color="auto" w:fill="auto"/>
          </w:tcPr>
          <w:p w14:paraId="4B5D39B7" w14:textId="77777777" w:rsidR="00853342" w:rsidRPr="00582270" w:rsidRDefault="00853342" w:rsidP="00081164">
            <w:pPr>
              <w:pStyle w:val="iNormal"/>
              <w:jc w:val="left"/>
              <w:rPr>
                <w:lang w:eastAsia="ja-JP"/>
              </w:rPr>
            </w:pPr>
            <w:r w:rsidRPr="00582270">
              <w:rPr>
                <w:lang w:eastAsia="ja-JP"/>
              </w:rPr>
              <w:t>Ruby on Rails</w:t>
            </w:r>
          </w:p>
        </w:tc>
        <w:tc>
          <w:tcPr>
            <w:tcW w:w="7045" w:type="dxa"/>
            <w:shd w:val="clear" w:color="auto" w:fill="auto"/>
          </w:tcPr>
          <w:p w14:paraId="527BFB2B" w14:textId="77777777" w:rsidR="00853342" w:rsidRPr="00582270" w:rsidRDefault="00853342" w:rsidP="00E511C5">
            <w:pPr>
              <w:pStyle w:val="iNormal"/>
            </w:pPr>
            <w:r w:rsidRPr="00582270">
              <w:t xml:space="preserve">The programming language in which </w:t>
            </w:r>
            <w:r w:rsidR="00E511C5">
              <w:t>DC21</w:t>
            </w:r>
            <w:r w:rsidRPr="00582270">
              <w:t xml:space="preserve"> is developed. See </w:t>
            </w:r>
            <w:r w:rsidR="004F4F42">
              <w:fldChar w:fldCharType="begin"/>
            </w:r>
            <w:r w:rsidR="004F4F42">
              <w:instrText xml:space="preserve"> HYPERLINK "http://rubyonrails.org/" </w:instrText>
            </w:r>
            <w:r w:rsidR="004F4F42">
              <w:fldChar w:fldCharType="separate"/>
            </w:r>
            <w:r w:rsidRPr="00582270">
              <w:rPr>
                <w:rStyle w:val="Hyperlink"/>
              </w:rPr>
              <w:t>http://rubyonrails.org/</w:t>
            </w:r>
            <w:r w:rsidR="004F4F42">
              <w:rPr>
                <w:rStyle w:val="Hyperlink"/>
              </w:rPr>
              <w:fldChar w:fldCharType="end"/>
            </w:r>
            <w:r w:rsidRPr="00582270">
              <w:t xml:space="preserve"> for more information.</w:t>
            </w:r>
          </w:p>
        </w:tc>
      </w:tr>
      <w:tr w:rsidR="00081164" w:rsidRPr="00582270" w14:paraId="0FABABC7" w14:textId="77777777" w:rsidTr="00926D18">
        <w:tc>
          <w:tcPr>
            <w:tcW w:w="2235" w:type="dxa"/>
            <w:shd w:val="clear" w:color="auto" w:fill="auto"/>
          </w:tcPr>
          <w:p w14:paraId="61599679" w14:textId="77777777" w:rsidR="00081164" w:rsidRPr="00582270" w:rsidRDefault="00081164" w:rsidP="00081164">
            <w:pPr>
              <w:pStyle w:val="iNormal"/>
              <w:jc w:val="left"/>
              <w:rPr>
                <w:lang w:eastAsia="ja-JP"/>
              </w:rPr>
            </w:pPr>
            <w:r>
              <w:t>Speech Recognition (</w:t>
            </w:r>
            <w:r>
              <w:rPr>
                <w:lang w:eastAsia="ja-JP"/>
              </w:rPr>
              <w:t>SR)</w:t>
            </w:r>
          </w:p>
        </w:tc>
        <w:tc>
          <w:tcPr>
            <w:tcW w:w="7045" w:type="dxa"/>
            <w:shd w:val="clear" w:color="auto" w:fill="auto"/>
          </w:tcPr>
          <w:p w14:paraId="44EE93DF" w14:textId="77777777" w:rsidR="00081164" w:rsidRPr="00582270" w:rsidRDefault="00081164" w:rsidP="00081164">
            <w:pPr>
              <w:pStyle w:val="iNormal"/>
            </w:pPr>
            <w:r>
              <w:t>The process of interpreting the spoken word in audio or video recordings and extracting it as text information. It is written into a text file which can be accessed by a text editor, word processor or other text processing program.</w:t>
            </w:r>
          </w:p>
        </w:tc>
      </w:tr>
      <w:tr w:rsidR="00853342" w:rsidRPr="00582270" w14:paraId="1C2B96A8" w14:textId="77777777" w:rsidTr="00926D18">
        <w:tc>
          <w:tcPr>
            <w:tcW w:w="2235" w:type="dxa"/>
            <w:shd w:val="clear" w:color="auto" w:fill="auto"/>
          </w:tcPr>
          <w:p w14:paraId="47E9BBFF" w14:textId="77777777" w:rsidR="00853342" w:rsidRPr="00582270" w:rsidRDefault="00853342" w:rsidP="00081164">
            <w:pPr>
              <w:pStyle w:val="iNormal"/>
              <w:jc w:val="left"/>
              <w:rPr>
                <w:lang w:eastAsia="ja-JP"/>
              </w:rPr>
            </w:pPr>
            <w:r w:rsidRPr="00582270">
              <w:rPr>
                <w:lang w:eastAsia="ja-JP"/>
              </w:rPr>
              <w:t>TOA5</w:t>
            </w:r>
          </w:p>
        </w:tc>
        <w:tc>
          <w:tcPr>
            <w:tcW w:w="7045" w:type="dxa"/>
            <w:shd w:val="clear" w:color="auto" w:fill="auto"/>
          </w:tcPr>
          <w:p w14:paraId="6CDE0325" w14:textId="77777777" w:rsidR="00853342" w:rsidRPr="00582270" w:rsidRDefault="00853342" w:rsidP="00DE3FA1">
            <w:pPr>
              <w:pStyle w:val="iNormal"/>
              <w:rPr>
                <w:lang w:eastAsia="ja-JP"/>
              </w:rPr>
            </w:pPr>
            <w:r w:rsidRPr="00582270">
              <w:t xml:space="preserve">TOA5 format files are produced by the Campbell Scientific LoggerNet program. They are column formatted </w:t>
            </w:r>
            <w:r w:rsidR="00415DC9">
              <w:t>Data File</w:t>
            </w:r>
            <w:r w:rsidR="009B7E78">
              <w:t>s</w:t>
            </w:r>
            <w:r w:rsidRPr="00582270">
              <w:t xml:space="preserve"> containing header information which describes the data in each column.</w:t>
            </w:r>
          </w:p>
        </w:tc>
      </w:tr>
    </w:tbl>
    <w:p w14:paraId="4F3F7A61" w14:textId="77777777" w:rsidR="00A13A20" w:rsidRPr="005879DC" w:rsidRDefault="00A13A20" w:rsidP="00B6457B">
      <w:pPr>
        <w:pStyle w:val="iHeading1"/>
      </w:pPr>
      <w:bookmarkStart w:id="83" w:name="_Toc386636168"/>
      <w:r w:rsidRPr="005879DC">
        <w:lastRenderedPageBreak/>
        <w:t xml:space="preserve">Logging in to </w:t>
      </w:r>
      <w:bookmarkEnd w:id="81"/>
      <w:r w:rsidR="00E511C5">
        <w:t xml:space="preserve">a </w:t>
      </w:r>
      <w:r w:rsidR="00617563">
        <w:t>DC21 Implementation</w:t>
      </w:r>
      <w:bookmarkEnd w:id="83"/>
    </w:p>
    <w:p w14:paraId="5146C2CA" w14:textId="77777777" w:rsidR="009E213C" w:rsidRDefault="001F75CF" w:rsidP="00A13A20">
      <w:pPr>
        <w:pStyle w:val="iNormal"/>
      </w:pPr>
      <w:r>
        <w:t xml:space="preserve">To begin using </w:t>
      </w:r>
      <w:r w:rsidR="00E511C5">
        <w:t xml:space="preserve">a </w:t>
      </w:r>
      <w:r w:rsidR="00617563">
        <w:t>DC21 Implementation</w:t>
      </w:r>
      <w:r w:rsidR="00320DEE">
        <w:t>,</w:t>
      </w:r>
      <w:r>
        <w:t xml:space="preserve"> enter the </w:t>
      </w:r>
      <w:r w:rsidR="00617563">
        <w:t>DC21 Implementation</w:t>
      </w:r>
      <w:r w:rsidR="00E511C5">
        <w:t>’s</w:t>
      </w:r>
      <w:r>
        <w:t xml:space="preserve"> URL into your web browser. </w:t>
      </w:r>
      <w:r w:rsidR="009E213C">
        <w:t xml:space="preserve">See your </w:t>
      </w:r>
      <w:r w:rsidR="006024EB">
        <w:t xml:space="preserve">system’s </w:t>
      </w:r>
      <w:r w:rsidR="001932DB">
        <w:t>Application Administrator</w:t>
      </w:r>
      <w:r w:rsidR="009E213C">
        <w:t xml:space="preserve"> to find out your URL.</w:t>
      </w:r>
    </w:p>
    <w:p w14:paraId="22AB9A46" w14:textId="77777777" w:rsidR="00B033AC" w:rsidRDefault="00B033AC" w:rsidP="00B033AC">
      <w:pPr>
        <w:pStyle w:val="iHeading2"/>
      </w:pPr>
      <w:bookmarkStart w:id="84" w:name="_Ref351724673"/>
      <w:bookmarkStart w:id="85" w:name="_Toc386636169"/>
      <w:r>
        <w:t>Classes of Users</w:t>
      </w:r>
      <w:bookmarkEnd w:id="84"/>
      <w:bookmarkEnd w:id="85"/>
    </w:p>
    <w:p w14:paraId="2C4A2F92" w14:textId="0B3B917F" w:rsidR="00B033AC" w:rsidRDefault="00B033AC" w:rsidP="00B033AC">
      <w:pPr>
        <w:pStyle w:val="iNormal"/>
      </w:pPr>
      <w:r>
        <w:t xml:space="preserve">DC21 defines </w:t>
      </w:r>
      <w:ins w:id="86" w:author="Peter Bugeia" w:date="2014-04-11T09:50:00Z">
        <w:r w:rsidR="00FF7E84">
          <w:t>four</w:t>
        </w:r>
      </w:ins>
      <w:del w:id="87" w:author="Peter Bugeia" w:date="2014-04-11T09:50:00Z">
        <w:r w:rsidDel="00FF7E84">
          <w:delText>three</w:delText>
        </w:r>
      </w:del>
      <w:r>
        <w:t xml:space="preserve"> classes of Users. You will be assigned to one of these classes by the person who authorises your req</w:t>
      </w:r>
      <w:r w:rsidR="00AC286E">
        <w:t>uest for Sign In to the system.</w:t>
      </w:r>
    </w:p>
    <w:p w14:paraId="350FBA19" w14:textId="77777777" w:rsidR="00AC286E" w:rsidRDefault="00AC286E" w:rsidP="00B033AC">
      <w:pPr>
        <w:pStyle w:val="iNorm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88" w:author="Peter Bugeia" w:date="2014-04-11T10:01: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951"/>
        <w:gridCol w:w="7329"/>
        <w:tblGridChange w:id="89">
          <w:tblGrid>
            <w:gridCol w:w="1668"/>
            <w:gridCol w:w="7612"/>
          </w:tblGrid>
        </w:tblGridChange>
      </w:tblGrid>
      <w:tr w:rsidR="00AC286E" w:rsidRPr="00582270" w14:paraId="0E145378" w14:textId="77777777" w:rsidTr="00294634">
        <w:tc>
          <w:tcPr>
            <w:tcW w:w="1951" w:type="dxa"/>
            <w:shd w:val="clear" w:color="auto" w:fill="auto"/>
            <w:tcPrChange w:id="90" w:author="Peter Bugeia" w:date="2014-04-11T10:01:00Z">
              <w:tcPr>
                <w:tcW w:w="1668" w:type="dxa"/>
                <w:shd w:val="clear" w:color="auto" w:fill="auto"/>
              </w:tcPr>
            </w:tcPrChange>
          </w:tcPr>
          <w:p w14:paraId="3763248E" w14:textId="77777777" w:rsidR="00AC286E" w:rsidRPr="00582270" w:rsidRDefault="00AC286E" w:rsidP="00AC286E">
            <w:pPr>
              <w:pStyle w:val="iTableHeading"/>
            </w:pPr>
            <w:r>
              <w:t>Class of User</w:t>
            </w:r>
          </w:p>
        </w:tc>
        <w:tc>
          <w:tcPr>
            <w:tcW w:w="7329" w:type="dxa"/>
            <w:shd w:val="clear" w:color="auto" w:fill="auto"/>
            <w:tcPrChange w:id="91" w:author="Peter Bugeia" w:date="2014-04-11T10:01:00Z">
              <w:tcPr>
                <w:tcW w:w="7612" w:type="dxa"/>
                <w:shd w:val="clear" w:color="auto" w:fill="auto"/>
              </w:tcPr>
            </w:tcPrChange>
          </w:tcPr>
          <w:p w14:paraId="717E1C65" w14:textId="77777777" w:rsidR="00AC286E" w:rsidRPr="00582270" w:rsidRDefault="00AC286E" w:rsidP="00AC286E">
            <w:pPr>
              <w:pStyle w:val="iTableHeading"/>
            </w:pPr>
            <w:r>
              <w:t>Characteristics of Class</w:t>
            </w:r>
          </w:p>
        </w:tc>
      </w:tr>
      <w:tr w:rsidR="00B033AC" w:rsidRPr="00582270" w14:paraId="4719FFEC" w14:textId="77777777" w:rsidTr="00294634">
        <w:tc>
          <w:tcPr>
            <w:tcW w:w="1951" w:type="dxa"/>
            <w:shd w:val="clear" w:color="auto" w:fill="auto"/>
            <w:tcPrChange w:id="92" w:author="Peter Bugeia" w:date="2014-04-11T10:01:00Z">
              <w:tcPr>
                <w:tcW w:w="1668" w:type="dxa"/>
                <w:shd w:val="clear" w:color="auto" w:fill="auto"/>
              </w:tcPr>
            </w:tcPrChange>
          </w:tcPr>
          <w:p w14:paraId="3CD2D0FA" w14:textId="563DCB64" w:rsidR="00B033AC" w:rsidRPr="00582270" w:rsidRDefault="00FF7E84" w:rsidP="00AC286E">
            <w:pPr>
              <w:pStyle w:val="iTableBody"/>
            </w:pPr>
            <w:ins w:id="93" w:author="Peter Bugeia" w:date="2014-04-11T09:51:00Z">
              <w:r>
                <w:t>Institutional User</w:t>
              </w:r>
            </w:ins>
            <w:del w:id="94" w:author="Peter Bugeia" w:date="2014-04-11T09:51:00Z">
              <w:r w:rsidR="00B033AC" w:rsidRPr="00582270" w:rsidDel="00FF7E84">
                <w:delText>Researcher</w:delText>
              </w:r>
            </w:del>
            <w:r w:rsidR="00AC286E">
              <w:br/>
            </w:r>
          </w:p>
        </w:tc>
        <w:tc>
          <w:tcPr>
            <w:tcW w:w="7329" w:type="dxa"/>
            <w:shd w:val="clear" w:color="auto" w:fill="auto"/>
            <w:tcPrChange w:id="95" w:author="Peter Bugeia" w:date="2014-04-11T10:01:00Z">
              <w:tcPr>
                <w:tcW w:w="7612" w:type="dxa"/>
                <w:shd w:val="clear" w:color="auto" w:fill="auto"/>
              </w:tcPr>
            </w:tcPrChange>
          </w:tcPr>
          <w:p w14:paraId="7EA7CB00" w14:textId="77777777" w:rsidR="00B033AC" w:rsidRPr="00582270" w:rsidRDefault="00AC286E" w:rsidP="00AC286E">
            <w:pPr>
              <w:pStyle w:val="iTableBody"/>
            </w:pPr>
            <w:r>
              <w:t>Has n</w:t>
            </w:r>
            <w:r w:rsidR="00B033AC" w:rsidRPr="00582270">
              <w:t>o access to the Admin tab and its functions.</w:t>
            </w:r>
          </w:p>
          <w:p w14:paraId="0623CA72" w14:textId="77777777" w:rsidR="00B033AC" w:rsidRPr="00582270" w:rsidRDefault="00B033AC" w:rsidP="00AC286E">
            <w:pPr>
              <w:pStyle w:val="iTableBody"/>
            </w:pPr>
            <w:r w:rsidRPr="00582270">
              <w:t>Cannot edit the Metadata of files uploaded or created by other Users.</w:t>
            </w:r>
          </w:p>
          <w:p w14:paraId="261A2C3E" w14:textId="77777777" w:rsidR="00B033AC" w:rsidRPr="00582270" w:rsidRDefault="00B033AC" w:rsidP="00AC286E">
            <w:pPr>
              <w:pStyle w:val="iTableBody"/>
            </w:pPr>
            <w:r w:rsidRPr="00582270">
              <w:t>Cannot delete files uploaded or created by other Users.</w:t>
            </w:r>
          </w:p>
          <w:p w14:paraId="551FFC2C" w14:textId="77777777" w:rsidR="00B033AC" w:rsidRPr="00582270" w:rsidRDefault="00B033AC" w:rsidP="00AC286E">
            <w:pPr>
              <w:pStyle w:val="iTableBody"/>
            </w:pPr>
            <w:r w:rsidRPr="00582270">
              <w:t>Cannot Publish files. (But can create Packages.)</w:t>
            </w:r>
          </w:p>
        </w:tc>
      </w:tr>
      <w:tr w:rsidR="00FF7E84" w:rsidRPr="00582270" w14:paraId="38577BFC" w14:textId="77777777" w:rsidTr="00294634">
        <w:trPr>
          <w:ins w:id="96" w:author="Peter Bugeia" w:date="2014-04-11T09:51:00Z"/>
        </w:trPr>
        <w:tc>
          <w:tcPr>
            <w:tcW w:w="1951" w:type="dxa"/>
            <w:shd w:val="clear" w:color="auto" w:fill="auto"/>
            <w:tcPrChange w:id="97" w:author="Peter Bugeia" w:date="2014-04-11T10:01:00Z">
              <w:tcPr>
                <w:tcW w:w="1668" w:type="dxa"/>
                <w:shd w:val="clear" w:color="auto" w:fill="auto"/>
              </w:tcPr>
            </w:tcPrChange>
          </w:tcPr>
          <w:p w14:paraId="1BA85237" w14:textId="0749737B" w:rsidR="00FF7E84" w:rsidRDefault="00D639C4" w:rsidP="00AC286E">
            <w:pPr>
              <w:pStyle w:val="iTableBody"/>
              <w:rPr>
                <w:ins w:id="98" w:author="Peter Bugeia" w:date="2014-04-11T09:51:00Z"/>
              </w:rPr>
            </w:pPr>
            <w:ins w:id="99" w:author="Peter Bugeia" w:date="2014-04-15T14:49:00Z">
              <w:r>
                <w:rPr>
                  <w:noProof/>
                  <w:lang w:eastAsia="en-AU"/>
                </w:rPr>
                <mc:AlternateContent>
                  <mc:Choice Requires="wps">
                    <w:drawing>
                      <wp:anchor distT="0" distB="0" distL="114300" distR="114300" simplePos="0" relativeHeight="251670016" behindDoc="0" locked="0" layoutInCell="1" allowOverlap="1" wp14:anchorId="380E6925" wp14:editId="2A0744F6">
                        <wp:simplePos x="0" y="0"/>
                        <wp:positionH relativeFrom="column">
                          <wp:posOffset>-698500</wp:posOffset>
                        </wp:positionH>
                        <wp:positionV relativeFrom="paragraph">
                          <wp:posOffset>70485</wp:posOffset>
                        </wp:positionV>
                        <wp:extent cx="1731010" cy="375285"/>
                        <wp:effectExtent l="0" t="0" r="0" b="5715"/>
                        <wp:wrapNone/>
                        <wp:docPr id="158" name="Text Box 158"/>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8812AAA" w14:textId="5EA0693E"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00" w:author="Peter Bugeia" w:date="2014-04-15T14:50:00Z">
                                          <w:rPr/>
                                        </w:rPrChange>
                                      </w:rPr>
                                      <w:pPrChange w:id="101" w:author="Peter Bugeia" w:date="2014-04-15T14:49:00Z">
                                        <w:pPr>
                                          <w:pStyle w:val="iNormal"/>
                                        </w:pPr>
                                      </w:pPrChange>
                                    </w:pPr>
                                    <w:del w:id="102"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03"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04"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05"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06"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07"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8" o:spid="_x0000_s1031" type="#_x0000_t202" style="position:absolute;margin-left:-55pt;margin-top:5.55pt;width:136.3pt;height:29.55pt;z-index:251670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" filled="f" stroked="f">
                        <v:textbox style="mso-fit-shape-to-text:t">
                          <w:txbxContent>
                            <w:p w14:paraId="08812AAA" w14:textId="5EA0693E"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08" w:author="Peter Bugeia" w:date="2014-04-15T14:50:00Z">
                                    <w:rPr/>
                                  </w:rPrChange>
                                </w:rPr>
                                <w:pPrChange w:id="109" w:author="Peter Bugeia" w:date="2014-04-15T14:49:00Z">
                                  <w:pPr>
                                    <w:pStyle w:val="iNormal"/>
                                  </w:pPr>
                                </w:pPrChange>
                              </w:pPr>
                              <w:del w:id="110"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11"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12"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13"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14"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15"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116" w:author="Peter Bugeia" w:date="2014-04-11T09:51:00Z">
              <w:r w:rsidR="00FF7E84">
                <w:t>Non-Institutional User</w:t>
              </w:r>
            </w:ins>
          </w:p>
        </w:tc>
        <w:tc>
          <w:tcPr>
            <w:tcW w:w="7329" w:type="dxa"/>
            <w:shd w:val="clear" w:color="auto" w:fill="auto"/>
            <w:tcPrChange w:id="117" w:author="Peter Bugeia" w:date="2014-04-11T10:01:00Z">
              <w:tcPr>
                <w:tcW w:w="7612" w:type="dxa"/>
                <w:shd w:val="clear" w:color="auto" w:fill="auto"/>
              </w:tcPr>
            </w:tcPrChange>
          </w:tcPr>
          <w:p w14:paraId="2366C31A" w14:textId="6E4E3C1F" w:rsidR="00FF7E84" w:rsidRDefault="00FF7E84" w:rsidP="00AC286E">
            <w:pPr>
              <w:pStyle w:val="iTableBody"/>
              <w:rPr>
                <w:ins w:id="118" w:author="Peter Bugeia" w:date="2014-04-11T09:51:00Z"/>
              </w:rPr>
            </w:pPr>
            <w:ins w:id="119" w:author="Peter Bugeia" w:date="2014-04-11T09:52:00Z">
              <w:r>
                <w:t>As for Institutional Us</w:t>
              </w:r>
              <w:r w:rsidR="00294634">
                <w:t>er</w:t>
              </w:r>
              <w:r>
                <w:t xml:space="preserve"> except this </w:t>
              </w:r>
            </w:ins>
            <w:ins w:id="120" w:author="Peter Bugeia" w:date="2014-04-11T10:01:00Z">
              <w:r w:rsidR="00294634">
                <w:t xml:space="preserve">class of </w:t>
              </w:r>
            </w:ins>
            <w:ins w:id="121" w:author="Peter Bugeia" w:date="2014-04-11T09:52:00Z">
              <w:r>
                <w:t>user cannot access Private (Institutional Users Only</w:t>
              </w:r>
              <w:proofErr w:type="gramStart"/>
              <w:r>
                <w:t xml:space="preserve">) </w:t>
              </w:r>
            </w:ins>
            <w:ins w:id="122" w:author="Peter Bugeia" w:date="2014-04-11T09:53:00Z">
              <w:r>
                <w:t xml:space="preserve"> files</w:t>
              </w:r>
              <w:proofErr w:type="gramEnd"/>
              <w:r>
                <w:t xml:space="preserve"> unless the user </w:t>
              </w:r>
            </w:ins>
            <w:ins w:id="123" w:author="Peter Bugeia" w:date="2014-04-11T10:03:00Z">
              <w:r w:rsidR="00B3167D">
                <w:t xml:space="preserve">also </w:t>
              </w:r>
            </w:ins>
            <w:ins w:id="124" w:author="Peter Bugeia" w:date="2014-04-11T09:53:00Z">
              <w:r>
                <w:t>belongs to an</w:t>
              </w:r>
            </w:ins>
            <w:ins w:id="125" w:author="Peter Bugeia" w:date="2014-04-28T10:27:00Z">
              <w:r w:rsidR="006324EB">
                <w:t xml:space="preserve"> active</w:t>
              </w:r>
            </w:ins>
            <w:ins w:id="126" w:author="Peter Bugeia" w:date="2014-04-11T09:53:00Z">
              <w:r>
                <w:t xml:space="preserve"> Access Group which is associated with </w:t>
              </w:r>
            </w:ins>
            <w:ins w:id="127" w:author="Peter Bugeia" w:date="2014-04-11T10:01:00Z">
              <w:r w:rsidR="00294634">
                <w:t xml:space="preserve">the </w:t>
              </w:r>
            </w:ins>
            <w:ins w:id="128" w:author="Peter Bugeia" w:date="2014-04-11T09:53:00Z">
              <w:r>
                <w:t>files</w:t>
              </w:r>
              <w:r w:rsidR="00294634">
                <w:t xml:space="preserve"> in question. </w:t>
              </w:r>
            </w:ins>
          </w:p>
        </w:tc>
      </w:tr>
      <w:tr w:rsidR="00AC286E" w:rsidRPr="00582270" w14:paraId="4723FB4B" w14:textId="77777777" w:rsidTr="00294634">
        <w:tc>
          <w:tcPr>
            <w:tcW w:w="1951" w:type="dxa"/>
            <w:shd w:val="clear" w:color="auto" w:fill="auto"/>
            <w:tcPrChange w:id="129" w:author="Peter Bugeia" w:date="2014-04-11T10:01:00Z">
              <w:tcPr>
                <w:tcW w:w="1668" w:type="dxa"/>
                <w:shd w:val="clear" w:color="auto" w:fill="auto"/>
              </w:tcPr>
            </w:tcPrChange>
          </w:tcPr>
          <w:p w14:paraId="4B7BD5B4" w14:textId="77777777" w:rsidR="00AC286E" w:rsidRPr="00582270" w:rsidRDefault="00AC286E" w:rsidP="00AC286E">
            <w:pPr>
              <w:pStyle w:val="iTableBody"/>
            </w:pPr>
            <w:r>
              <w:t>API Uploader</w:t>
            </w:r>
          </w:p>
        </w:tc>
        <w:tc>
          <w:tcPr>
            <w:tcW w:w="7329" w:type="dxa"/>
            <w:shd w:val="clear" w:color="auto" w:fill="auto"/>
            <w:tcPrChange w:id="130" w:author="Peter Bugeia" w:date="2014-04-11T10:01:00Z">
              <w:tcPr>
                <w:tcW w:w="7612" w:type="dxa"/>
                <w:shd w:val="clear" w:color="auto" w:fill="auto"/>
              </w:tcPr>
            </w:tcPrChange>
          </w:tcPr>
          <w:p w14:paraId="68C2337A" w14:textId="63A98E81" w:rsidR="00AC286E" w:rsidRDefault="00AC286E" w:rsidP="00AC286E">
            <w:pPr>
              <w:pStyle w:val="iTableBody"/>
            </w:pPr>
            <w:proofErr w:type="gramStart"/>
            <w:r>
              <w:t>Has exactly the same permission restrictions</w:t>
            </w:r>
            <w:proofErr w:type="gramEnd"/>
            <w:r>
              <w:t xml:space="preserve"> as </w:t>
            </w:r>
            <w:del w:id="131" w:author="Peter Bugeia" w:date="2014-04-23T11:17:00Z">
              <w:r w:rsidDel="009C3BE9">
                <w:delText xml:space="preserve">the Reseacher </w:delText>
              </w:r>
            </w:del>
            <w:ins w:id="132" w:author="Peter Bugeia" w:date="2014-04-23T11:17:00Z">
              <w:r w:rsidR="009C3BE9">
                <w:t xml:space="preserve">Institutional </w:t>
              </w:r>
            </w:ins>
            <w:r>
              <w:t>Class of Users.</w:t>
            </w:r>
          </w:p>
          <w:p w14:paraId="7D3DCE65" w14:textId="77777777" w:rsidR="00AC286E" w:rsidRPr="00582270" w:rsidRDefault="00AC286E" w:rsidP="000F52A1">
            <w:pPr>
              <w:pStyle w:val="iTableBody"/>
            </w:pPr>
            <w:r>
              <w:t xml:space="preserve">Is intended for non-personal accounts that will be used for automated data uploading </w:t>
            </w:r>
            <w:r w:rsidR="000F52A1">
              <w:t>using the DC21 API</w:t>
            </w:r>
            <w:r>
              <w:t>. Therefore, the API Token is of most relevance to this class of user, even though it can be used by all Classes of Users.</w:t>
            </w:r>
          </w:p>
        </w:tc>
      </w:tr>
      <w:tr w:rsidR="00B033AC" w:rsidRPr="00582270" w14:paraId="0CE37075" w14:textId="77777777" w:rsidTr="00294634">
        <w:tc>
          <w:tcPr>
            <w:tcW w:w="1951" w:type="dxa"/>
            <w:shd w:val="clear" w:color="auto" w:fill="auto"/>
            <w:tcPrChange w:id="133" w:author="Peter Bugeia" w:date="2014-04-11T10:01:00Z">
              <w:tcPr>
                <w:tcW w:w="1668" w:type="dxa"/>
                <w:shd w:val="clear" w:color="auto" w:fill="auto"/>
              </w:tcPr>
            </w:tcPrChange>
          </w:tcPr>
          <w:p w14:paraId="4A6C36CD" w14:textId="77777777" w:rsidR="00B033AC" w:rsidRPr="00582270" w:rsidRDefault="00B033AC" w:rsidP="00AC286E">
            <w:pPr>
              <w:pStyle w:val="iTableBody"/>
            </w:pPr>
            <w:r w:rsidRPr="00582270">
              <w:t>Administrator</w:t>
            </w:r>
          </w:p>
        </w:tc>
        <w:tc>
          <w:tcPr>
            <w:tcW w:w="7329" w:type="dxa"/>
            <w:shd w:val="clear" w:color="auto" w:fill="auto"/>
            <w:tcPrChange w:id="134" w:author="Peter Bugeia" w:date="2014-04-11T10:01:00Z">
              <w:tcPr>
                <w:tcW w:w="7612" w:type="dxa"/>
                <w:shd w:val="clear" w:color="auto" w:fill="auto"/>
              </w:tcPr>
            </w:tcPrChange>
          </w:tcPr>
          <w:p w14:paraId="347F260C" w14:textId="77777777" w:rsidR="00B033AC" w:rsidRPr="00582270" w:rsidRDefault="00AC286E" w:rsidP="00AC286E">
            <w:pPr>
              <w:pStyle w:val="iTableBody"/>
            </w:pPr>
            <w:r>
              <w:t>Has p</w:t>
            </w:r>
            <w:r w:rsidR="00B033AC" w:rsidRPr="00582270">
              <w:t xml:space="preserve">ermission to perform all functions in </w:t>
            </w:r>
            <w:r w:rsidR="00B033AC">
              <w:t>this DC21 Implementation</w:t>
            </w:r>
            <w:r w:rsidR="00B033AC" w:rsidRPr="00582270">
              <w:t xml:space="preserve">, including authorising new Users’ requests for access to </w:t>
            </w:r>
            <w:r w:rsidR="00B033AC">
              <w:t>this DC21 Implementation</w:t>
            </w:r>
            <w:r w:rsidR="00B033AC" w:rsidRPr="00582270">
              <w:t>.</w:t>
            </w:r>
          </w:p>
        </w:tc>
      </w:tr>
    </w:tbl>
    <w:p w14:paraId="5B858AFB" w14:textId="39D66064" w:rsidR="00B3167D" w:rsidRDefault="00B3167D">
      <w:pPr>
        <w:pStyle w:val="iNote"/>
        <w:rPr>
          <w:ins w:id="135" w:author="Peter Bugeia" w:date="2014-04-11T10:02:00Z"/>
        </w:rPr>
        <w:pPrChange w:id="136" w:author="Peter Bugeia" w:date="2014-04-11T10:06:00Z">
          <w:pPr>
            <w:pStyle w:val="iHeading2"/>
          </w:pPr>
        </w:pPrChange>
      </w:pPr>
      <w:bookmarkStart w:id="137" w:name="_Ref377569667"/>
      <w:ins w:id="138" w:author="Peter Bugeia" w:date="2014-04-11T10:02:00Z">
        <w:r>
          <w:t xml:space="preserve">Note </w:t>
        </w:r>
        <w:r>
          <w:tab/>
        </w:r>
      </w:ins>
      <w:ins w:id="139" w:author="Peter Bugeia" w:date="2014-04-11T10:03:00Z">
        <w:r w:rsidR="009B602C">
          <w:t xml:space="preserve">The </w:t>
        </w:r>
      </w:ins>
      <w:ins w:id="140" w:author="Peter Bugeia" w:date="2014-04-15T14:46:00Z">
        <w:r w:rsidR="00CA5E51">
          <w:t>“</w:t>
        </w:r>
      </w:ins>
      <w:ins w:id="141" w:author="Peter Bugeia" w:date="2014-04-11T10:03:00Z">
        <w:r w:rsidR="009B602C">
          <w:t>Researcher</w:t>
        </w:r>
      </w:ins>
      <w:ins w:id="142" w:author="Peter Bugeia" w:date="2014-04-15T14:46:00Z">
        <w:r w:rsidR="00CA5E51">
          <w:t>”</w:t>
        </w:r>
      </w:ins>
      <w:ins w:id="143" w:author="Peter Bugeia" w:date="2014-04-11T10:03:00Z">
        <w:r w:rsidR="009B602C">
          <w:t xml:space="preserve"> </w:t>
        </w:r>
      </w:ins>
      <w:ins w:id="144" w:author="Peter Bugeia" w:date="2014-04-15T14:34:00Z">
        <w:r w:rsidR="009B602C">
          <w:t xml:space="preserve">user </w:t>
        </w:r>
      </w:ins>
      <w:ins w:id="145" w:author="Peter Bugeia" w:date="2014-04-11T10:03:00Z">
        <w:r w:rsidR="009B602C">
          <w:t xml:space="preserve">class </w:t>
        </w:r>
      </w:ins>
      <w:ins w:id="146" w:author="Peter Bugeia" w:date="2014-04-15T14:33:00Z">
        <w:r w:rsidR="009B602C">
          <w:t xml:space="preserve">from previous versions </w:t>
        </w:r>
      </w:ins>
      <w:ins w:id="147" w:author="Peter Bugeia" w:date="2014-04-11T10:03:00Z">
        <w:r w:rsidR="009B602C">
          <w:t>has</w:t>
        </w:r>
        <w:r>
          <w:t xml:space="preserve"> </w:t>
        </w:r>
      </w:ins>
      <w:ins w:id="148" w:author="Peter Bugeia" w:date="2014-04-15T14:34:00Z">
        <w:r w:rsidR="009B602C">
          <w:t xml:space="preserve">been </w:t>
        </w:r>
      </w:ins>
      <w:ins w:id="149" w:author="Peter Bugeia" w:date="2014-04-11T10:03:00Z">
        <w:r>
          <w:t xml:space="preserve">renamed to </w:t>
        </w:r>
      </w:ins>
      <w:ins w:id="150" w:author="Peter Bugeia" w:date="2014-04-11T10:04:00Z">
        <w:r>
          <w:t xml:space="preserve">“Institutional User” </w:t>
        </w:r>
      </w:ins>
      <w:ins w:id="151" w:author="Peter Bugeia" w:date="2014-04-15T14:34:00Z">
        <w:r w:rsidR="009B602C">
          <w:t>in Version 2.1, and a new</w:t>
        </w:r>
      </w:ins>
      <w:ins w:id="152" w:author="Peter Bugeia" w:date="2014-04-11T10:04:00Z">
        <w:r>
          <w:t xml:space="preserve"> </w:t>
        </w:r>
        <w:r w:rsidR="00B61EC8">
          <w:t>“Non-Institutional User</w:t>
        </w:r>
      </w:ins>
      <w:ins w:id="153" w:author="Peter Bugeia" w:date="2014-04-11T10:05:00Z">
        <w:r w:rsidR="00B61EC8">
          <w:t xml:space="preserve">” class </w:t>
        </w:r>
      </w:ins>
      <w:ins w:id="154" w:author="Peter Bugeia" w:date="2014-04-15T14:34:00Z">
        <w:r w:rsidR="009B602C">
          <w:t>has been added</w:t>
        </w:r>
      </w:ins>
      <w:ins w:id="155" w:author="Peter Bugeia" w:date="2014-04-11T10:05:00Z">
        <w:r w:rsidR="00B61EC8">
          <w:t>.</w:t>
        </w:r>
      </w:ins>
      <w:ins w:id="156" w:author="Peter Bugeia" w:date="2014-04-15T14:35:00Z">
        <w:r w:rsidR="009B602C">
          <w:t xml:space="preserve">  </w:t>
        </w:r>
      </w:ins>
      <w:ins w:id="157" w:author="Peter Bugeia" w:date="2014-04-11T10:05:00Z">
        <w:r w:rsidR="00B61EC8">
          <w:t>Th</w:t>
        </w:r>
        <w:r w:rsidR="009B602C">
          <w:t xml:space="preserve">is was done to support </w:t>
        </w:r>
        <w:r w:rsidR="00B61EC8">
          <w:t>collaboration between internal and external research groups.</w:t>
        </w:r>
      </w:ins>
    </w:p>
    <w:p w14:paraId="0C5DE0AB" w14:textId="77777777" w:rsidR="006333D7" w:rsidRDefault="006333D7">
      <w:pPr>
        <w:pStyle w:val="iHeading2"/>
        <w:numPr>
          <w:ilvl w:val="0"/>
          <w:numId w:val="0"/>
        </w:numPr>
        <w:pPrChange w:id="158" w:author="Peter Bugeia" w:date="2014-04-11T10:02:00Z">
          <w:pPr>
            <w:pStyle w:val="iHeading2"/>
          </w:pPr>
        </w:pPrChange>
      </w:pPr>
      <w:bookmarkStart w:id="159" w:name="_Toc386636170"/>
      <w:r>
        <w:t>Choosing your Login Method</w:t>
      </w:r>
      <w:bookmarkEnd w:id="159"/>
    </w:p>
    <w:p w14:paraId="0880C163" w14:textId="77777777" w:rsidR="006333D7" w:rsidRDefault="006333D7" w:rsidP="006333D7">
      <w:pPr>
        <w:pStyle w:val="iNormal"/>
        <w:rPr>
          <w:lang w:eastAsia="ja-JP"/>
        </w:rPr>
      </w:pPr>
      <w:r>
        <w:rPr>
          <w:lang w:eastAsia="ja-JP"/>
        </w:rPr>
        <w:t>There are two methods available for signing in to DC21.</w:t>
      </w:r>
    </w:p>
    <w:p w14:paraId="4E87AE75" w14:textId="77777777" w:rsidR="006333D7" w:rsidRDefault="006333D7" w:rsidP="006333D7">
      <w:pPr>
        <w:pStyle w:val="iNormal"/>
        <w:numPr>
          <w:ilvl w:val="0"/>
          <w:numId w:val="33"/>
        </w:numPr>
        <w:rPr>
          <w:lang w:eastAsia="ja-JP"/>
        </w:rPr>
      </w:pPr>
      <w:r>
        <w:rPr>
          <w:lang w:eastAsia="ja-JP"/>
        </w:rPr>
        <w:t>Australian Access Federation (AAF) authentication allows you to use the one login account to access many services. This is the preferred method if your institution supports it.</w:t>
      </w:r>
    </w:p>
    <w:p w14:paraId="463CA0E2" w14:textId="77777777" w:rsidR="006333D7" w:rsidRDefault="006333D7" w:rsidP="006333D7">
      <w:pPr>
        <w:pStyle w:val="iNormal"/>
        <w:numPr>
          <w:ilvl w:val="0"/>
          <w:numId w:val="33"/>
        </w:numPr>
        <w:rPr>
          <w:lang w:eastAsia="ja-JP"/>
        </w:rPr>
      </w:pPr>
      <w:r>
        <w:rPr>
          <w:lang w:eastAsia="ja-JP"/>
        </w:rPr>
        <w:t>DC21’s standard authentication does not rely on any other facilities.</w:t>
      </w:r>
    </w:p>
    <w:p w14:paraId="1EF4EAE6" w14:textId="77777777" w:rsidR="006333D7" w:rsidRDefault="006333D7" w:rsidP="006333D7">
      <w:pPr>
        <w:pStyle w:val="iNormal"/>
        <w:rPr>
          <w:lang w:eastAsia="ja-JP"/>
        </w:rPr>
      </w:pPr>
      <w:r>
        <w:rPr>
          <w:lang w:eastAsia="ja-JP"/>
        </w:rPr>
        <w:t>Even if you have set up AAF Authentication, you can still use DC21’s standard authentication to access your DC21 account.</w:t>
      </w:r>
    </w:p>
    <w:p w14:paraId="34E44981" w14:textId="77777777" w:rsidR="00D038AF" w:rsidRDefault="00D038AF" w:rsidP="00B033AC">
      <w:pPr>
        <w:pStyle w:val="iHeading2"/>
      </w:pPr>
      <w:bookmarkStart w:id="160" w:name="_Toc386636171"/>
      <w:r>
        <w:lastRenderedPageBreak/>
        <w:t xml:space="preserve">Standard DC21 </w:t>
      </w:r>
      <w:r w:rsidR="006333D7">
        <w:t>Authentication</w:t>
      </w:r>
      <w:bookmarkEnd w:id="160"/>
    </w:p>
    <w:p w14:paraId="34E4AC6F" w14:textId="77777777" w:rsidR="00B033AC" w:rsidRDefault="00B033AC" w:rsidP="00D038AF">
      <w:pPr>
        <w:pStyle w:val="iHeading3"/>
      </w:pPr>
      <w:bookmarkStart w:id="161" w:name="_Ref378346317"/>
      <w:bookmarkStart w:id="162" w:name="_Toc386636172"/>
      <w:r>
        <w:t>Signing Up</w:t>
      </w:r>
      <w:bookmarkEnd w:id="137"/>
      <w:bookmarkEnd w:id="161"/>
      <w:bookmarkEnd w:id="162"/>
    </w:p>
    <w:p w14:paraId="43B7FE9B" w14:textId="3ED2521B" w:rsidR="00A13A20" w:rsidRDefault="001F75CF" w:rsidP="00A13A20">
      <w:pPr>
        <w:pStyle w:val="iNormal"/>
      </w:pPr>
      <w:r>
        <w:t xml:space="preserve">Before you can login </w:t>
      </w:r>
      <w:r w:rsidR="00E511C5">
        <w:t xml:space="preserve">you are required to have an </w:t>
      </w:r>
      <w:r w:rsidR="00A13A20" w:rsidRPr="005879DC">
        <w:t xml:space="preserve">account. You can apply for an account by </w:t>
      </w:r>
      <w:proofErr w:type="gramStart"/>
      <w:r w:rsidR="00A13A20" w:rsidRPr="005879DC">
        <w:t xml:space="preserve">clicking </w:t>
      </w:r>
      <w:r w:rsidR="00806E67" w:rsidRPr="00806E67">
        <w:rPr>
          <w:rStyle w:val="iButtonBlue"/>
        </w:rPr>
        <w:t> </w:t>
      </w:r>
      <w:r w:rsidR="00A13A20" w:rsidRPr="00806E67">
        <w:rPr>
          <w:rStyle w:val="iButtonBlue"/>
        </w:rPr>
        <w:t>Sign</w:t>
      </w:r>
      <w:proofErr w:type="gramEnd"/>
      <w:r w:rsidR="00A13A20" w:rsidRPr="00806E67">
        <w:rPr>
          <w:rStyle w:val="iButtonBlue"/>
        </w:rPr>
        <w:t xml:space="preserve"> Up</w:t>
      </w:r>
      <w:r w:rsidR="00806E67" w:rsidRPr="00806E67">
        <w:rPr>
          <w:rStyle w:val="iButtonBlue"/>
        </w:rPr>
        <w:t> </w:t>
      </w:r>
      <w:r w:rsidR="00A13A20" w:rsidRPr="005879DC">
        <w:t xml:space="preserve"> on the top </w:t>
      </w:r>
      <w:r w:rsidR="004D26F5">
        <w:t>right</w:t>
      </w:r>
      <w:r>
        <w:t xml:space="preserve"> of the </w:t>
      </w:r>
      <w:r w:rsidR="006024EB">
        <w:t>log</w:t>
      </w:r>
      <w:r w:rsidR="00806E67">
        <w:t xml:space="preserve">in </w:t>
      </w:r>
      <w:r>
        <w:t>screen</w:t>
      </w:r>
      <w:r w:rsidR="003D38B4">
        <w:t>.</w:t>
      </w:r>
      <w:ins w:id="163" w:author="Peter Bugeia" w:date="2014-04-28T17:59:00Z">
        <w:r w:rsidR="00876BDD">
          <w:t xml:space="preserve"> </w:t>
        </w:r>
        <w:r w:rsidR="00876BDD" w:rsidRPr="00876BDD">
          <w:rPr>
            <w:highlight w:val="yellow"/>
            <w:rPrChange w:id="164" w:author="Peter Bugeia" w:date="2014-04-28T18:00:00Z">
              <w:rPr/>
            </w:rPrChange>
          </w:rPr>
          <w:t>*** UPDATE ***</w:t>
        </w:r>
      </w:ins>
    </w:p>
    <w:p w14:paraId="04AF69D0" w14:textId="77777777" w:rsidR="00DE5926" w:rsidRPr="005879DC" w:rsidRDefault="00806E67" w:rsidP="00806E67">
      <w:pPr>
        <w:pStyle w:val="iFigureCaption"/>
      </w:pPr>
      <w:r w:rsidRPr="00806E67">
        <w:t xml:space="preserve"> </w:t>
      </w:r>
      <w:r w:rsidR="000E4B57" w:rsidRPr="000E4B57">
        <w:rPr>
          <w:b w:val="0"/>
          <w:noProof/>
          <w:lang w:val="en-US"/>
        </w:rPr>
        <w:t xml:space="preserve"> </w:t>
      </w:r>
      <w:r w:rsidR="00A5049D">
        <w:rPr>
          <w:b w:val="0"/>
          <w:noProof/>
          <w:lang w:eastAsia="en-AU"/>
        </w:rPr>
        <mc:AlternateContent>
          <mc:Choice Requires="wpg">
            <w:drawing>
              <wp:inline distT="0" distB="0" distL="0" distR="0" wp14:anchorId="6ACD3DB6" wp14:editId="5EC56979">
                <wp:extent cx="5786120" cy="3926205"/>
                <wp:effectExtent l="0" t="0" r="5080" b="0"/>
                <wp:docPr id="150" name="Group 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86120" cy="3926205"/>
                          <a:chOff x="2353" y="12884"/>
                          <a:chExt cx="7238" cy="4912"/>
                        </a:xfrm>
                      </wpg:grpSpPr>
                      <wps:wsp>
                        <wps:cNvPr id="151" name="AutoShape 76"/>
                        <wps:cNvSpPr>
                          <a:spLocks noChangeAspect="1" noChangeArrowheads="1" noTextEdit="1"/>
                        </wps:cNvSpPr>
                        <wps:spPr bwMode="auto">
                          <a:xfrm>
                            <a:off x="2353" y="12884"/>
                            <a:ext cx="7238" cy="491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2" name="Picture 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353" y="12884"/>
                            <a:ext cx="7238" cy="4912"/>
                          </a:xfrm>
                          <a:prstGeom prst="rect">
                            <a:avLst/>
                          </a:prstGeom>
                          <a:noFill/>
                          <a:extLst>
                            <a:ext uri="{909E8E84-426E-40DD-AFC4-6F175D3DCCD1}">
                              <a14:hiddenFill xmlns:a14="http://schemas.microsoft.com/office/drawing/2010/main">
                                <a:solidFill>
                                  <a:srgbClr val="FFFFFF"/>
                                </a:solidFill>
                              </a14:hiddenFill>
                            </a:ext>
                          </a:extLst>
                        </pic:spPr>
                      </pic:pic>
                      <wps:wsp>
                        <wps:cNvPr id="153" name="Oval 79"/>
                        <wps:cNvSpPr>
                          <a:spLocks noChangeArrowheads="1"/>
                        </wps:cNvSpPr>
                        <wps:spPr bwMode="auto">
                          <a:xfrm>
                            <a:off x="8527" y="13315"/>
                            <a:ext cx="734" cy="409"/>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xmlns:mv="urn:schemas-microsoft-com:mac:vml" xmlns:mo="http://schemas.microsoft.com/office/mac/office/2008/main">
            <w:pict>
              <v:group id="Group 77" o:spid="_x0000_s1026" style="width:455.6pt;height:309.15pt;mso-position-horizontal-relative:char;mso-position-vertical-relative:line" coordorigin="2353,12884" coordsize="7238,49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">
                <o:lock v:ext="edit" aspectratio="t"/>
                <v:rect id="AutoShape 76" o:spid="_x0000_s1027" style="position:absolute;left:2353;top:12884;width:7238;height:49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jRGUwgAA&#10;ANwAAAAPAAAAZHJzL2Rvd25yZXYueG1sRE9Na8JAEL0X/A/LCL2UulFQJHUVEcRQBDFaz0N2mgSz&#10;szG7JvHfu4WCt3m8z1mselOJlhpXWlYwHkUgiDOrS84VnE/bzzkI55E1VpZJwYMcrJaDtwXG2nZ8&#10;pDb1uQgh7GJUUHhfx1K6rCCDbmRr4sD92sagD7DJpW6wC+GmkpMomkmDJYeGAmvaFJRd07tR0GWH&#10;9nLa7+Th45JYviW3TfrzrdT7sF9/gfDU+5f4353oMH86hr9nwgV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KNEZTCAAAA3AAAAA8AAAAAAAAAAAAAAAAAlwIAAGRycy9kb3du&#10;cmV2LnhtbFBLBQYAAAAABAAEAPUAAACGAwAAAAA=&#10;" filled="f" stroked="f">
                  <o:lock v:ext="edit" aspectratio="t" text="t"/>
                </v:rect>
                <v:shape id="Picture 78" o:spid="_x0000_s1028" type="#_x0000_t75" style="position:absolute;left:2353;top:12884;width:7238;height:49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pb&#10;bPvAAAAA3AAAAA8AAABkcnMvZG93bnJldi54bWxET01rAjEQvRf8D2GE3mpWwVJWo4hg9eDBbut9&#10;2Iybxc1kSVI3/femIHibx/uc5TrZTtzIh9axgumkAEFcO91yo+Dne/f2ASJEZI2dY1LwRwHWq9HL&#10;EkvtBv6iWxUbkUM4lKjAxNiXUobakMUwcT1x5i7OW4wZ+kZqj0MOt52cFcW7tNhybjDY09ZQfa1+&#10;rYLzXG+7dn+s0imePpO/DMkMjVKv47RZgIiU4lP8cB90nj+fwf8z+QK5ug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lts+8AAAADcAAAADwAAAAAAAAAAAAAAAACcAgAAZHJz&#10;L2Rvd25yZXYueG1sUEsFBgAAAAAEAAQA9wAAAIkDAAAAAA==&#10;">
                  <v:imagedata r:id="rId22" o:title=""/>
                </v:shape>
                <v:oval id="Oval 79" o:spid="_x0000_s1029" style="position:absolute;left:8527;top:13315;width:734;height:4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sHqqwAAA&#10;ANwAAAAPAAAAZHJzL2Rvd25yZXYueG1sRE/LqsIwEN0L/kMYwZ2mKl6kGkUULwourq/90IxtaTMp&#10;TW6tf28Ewd0cznMWq9aUoqHa5ZYVjIYRCOLE6pxTBdfLbjAD4TyyxtIyKXiSg9Wy21lgrO2DT9Sc&#10;fSpCCLsYFWTeV7GULsnIoBvaijhwd1sb9AHWqdQ1PkK4KeU4in6kwZxDQ4YVbTJKivO/UfB3vWxv&#10;yYyiw/aYt8fNrimK30apfq9dz0F4av1X/HHvdZg/ncD7mXCBXL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UsHqqwAAAANwAAAAPAAAAAAAAAAAAAAAAAJcCAABkcnMvZG93bnJl&#10;di54bWxQSwUGAAAAAAQABAD1AAAAhAMAAAAA&#10;" filled="f" fillcolor="white [3212]" strokecolor="red" strokeweight="1pt"/>
                <w10:anchorlock/>
              </v:group>
            </w:pict>
          </mc:Fallback>
        </mc:AlternateContent>
      </w:r>
    </w:p>
    <w:p w14:paraId="587AFA72" w14:textId="77777777" w:rsidR="00A13A20" w:rsidRDefault="00A13A20" w:rsidP="00806E67">
      <w:pPr>
        <w:pStyle w:val="iNormal"/>
      </w:pPr>
      <w:r w:rsidRPr="00320DEE">
        <w:t xml:space="preserve">This will </w:t>
      </w:r>
      <w:r w:rsidR="006024EB">
        <w:t>display</w:t>
      </w:r>
      <w:r w:rsidRPr="00320DEE">
        <w:t xml:space="preserve">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t xml:space="preserve"> be between 6-20 characters and contain at least one each of: an uppercase letter; a lowercase letter; a digit </w:t>
      </w:r>
      <w:r w:rsidR="00320DEE">
        <w:t>and</w:t>
      </w:r>
      <w:r w:rsidR="004D26F5">
        <w:t xml:space="preserve"> a symbol.</w:t>
      </w:r>
    </w:p>
    <w:p w14:paraId="00E6D5DD" w14:textId="77777777" w:rsidR="00DE5926" w:rsidRPr="005879DC" w:rsidRDefault="00E464DC" w:rsidP="00DE5926">
      <w:pPr>
        <w:pStyle w:val="iFigureCaption"/>
      </w:pPr>
      <w:r>
        <w:rPr>
          <w:b w:val="0"/>
          <w:noProof/>
          <w:lang w:eastAsia="en-AU"/>
        </w:rPr>
        <w:lastRenderedPageBreak/>
        <w:drawing>
          <wp:inline distT="0" distB="0" distL="0" distR="0" wp14:anchorId="566C389F" wp14:editId="10C51AA9">
            <wp:extent cx="5388783" cy="2940205"/>
            <wp:effectExtent l="190500" t="152400" r="173817" b="126845"/>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srcRect l="2122" t="13987" r="2268" b="1670"/>
                    <a:stretch>
                      <a:fillRect/>
                    </a:stretch>
                  </pic:blipFill>
                  <pic:spPr bwMode="auto">
                    <a:xfrm>
                      <a:off x="0" y="0"/>
                      <a:ext cx="5396911" cy="2944640"/>
                    </a:xfrm>
                    <a:prstGeom prst="rect">
                      <a:avLst/>
                    </a:prstGeom>
                    <a:ln>
                      <a:noFill/>
                    </a:ln>
                    <a:effectLst>
                      <a:outerShdw blurRad="190500" algn="tl" rotWithShape="0">
                        <a:srgbClr val="000000">
                          <a:alpha val="70000"/>
                        </a:srgbClr>
                      </a:outerShdw>
                    </a:effectLst>
                  </pic:spPr>
                </pic:pic>
              </a:graphicData>
            </a:graphic>
          </wp:inline>
        </w:drawing>
      </w:r>
    </w:p>
    <w:p w14:paraId="32A728B9" w14:textId="77777777" w:rsidR="00A13A20" w:rsidRPr="005879DC" w:rsidRDefault="00A13A20" w:rsidP="00A13A20">
      <w:pPr>
        <w:pStyle w:val="iNormal"/>
      </w:pPr>
      <w:r w:rsidRPr="005879DC">
        <w:t>Once you have filled out th</w:t>
      </w:r>
      <w:r w:rsidR="006024EB">
        <w:t>is</w:t>
      </w:r>
      <w:r w:rsidRPr="005879DC">
        <w:t xml:space="preserve"> form </w:t>
      </w:r>
      <w:r w:rsidR="002F37C0">
        <w:t>and clicked</w:t>
      </w:r>
      <w:r w:rsidR="00D43E36">
        <w:t xml:space="preserve"> </w:t>
      </w:r>
      <w:proofErr w:type="gramStart"/>
      <w:r w:rsidR="00D43E36">
        <w:t>on</w:t>
      </w:r>
      <w:r w:rsidR="002F37C0">
        <w:t xml:space="preserve"> </w:t>
      </w:r>
      <w:r w:rsidR="00FA6D10" w:rsidRPr="00FA6D10">
        <w:rPr>
          <w:rStyle w:val="iButtonBlue"/>
        </w:rPr>
        <w:t> Submit</w:t>
      </w:r>
      <w:proofErr w:type="gramEnd"/>
      <w:r w:rsidR="00FA6D10" w:rsidRPr="00FA6D10">
        <w:rPr>
          <w:rStyle w:val="iButtonBlue"/>
        </w:rPr>
        <w:t> </w:t>
      </w:r>
      <w:r w:rsidR="000E6160" w:rsidRPr="00FA6D10">
        <w:rPr>
          <w:rStyle w:val="iButtonBlue"/>
        </w:rPr>
        <w:t>Request</w:t>
      </w:r>
      <w:r w:rsidR="00FA6D10" w:rsidRPr="00FA6D10">
        <w:rPr>
          <w:rStyle w:val="iButtonBlue"/>
        </w:rPr>
        <w:t> </w:t>
      </w:r>
      <w:r w:rsidR="000E6160" w:rsidRPr="00FA6D10">
        <w:t xml:space="preserve"> </w:t>
      </w:r>
      <w:r w:rsidR="000E6160">
        <w:t>an</w:t>
      </w:r>
      <w:r w:rsidRPr="005879DC">
        <w:t xml:space="preserve"> email will be sent to </w:t>
      </w:r>
      <w:r w:rsidR="006024EB">
        <w:t>your system’s</w:t>
      </w:r>
      <w:r w:rsidRPr="005879DC">
        <w:t xml:space="preserve"> </w:t>
      </w:r>
      <w:r w:rsidR="009E213C">
        <w:t>Application Administrator</w:t>
      </w:r>
      <w:r w:rsidR="009E213C" w:rsidRPr="005879DC">
        <w:t xml:space="preserve"> </w:t>
      </w:r>
      <w:r w:rsidRPr="005879DC">
        <w:t>who will either appr</w:t>
      </w:r>
      <w:r w:rsidR="008062AC">
        <w:t>ove or deny your request for access</w:t>
      </w:r>
      <w:r w:rsidR="009E213C">
        <w:t>. Your Application Administrator</w:t>
      </w:r>
      <w:r w:rsidR="009E213C" w:rsidRPr="005879DC">
        <w:t xml:space="preserve"> </w:t>
      </w:r>
      <w:r w:rsidR="009E213C">
        <w:t xml:space="preserve">will typically be the Business Owner or Data Manager. </w:t>
      </w:r>
      <w:r w:rsidR="006024EB">
        <w:t>(</w:t>
      </w:r>
      <w:r w:rsidR="009E213C">
        <w:t>This will probably not be your System Administrator, who would typically be a technical IT person.</w:t>
      </w:r>
      <w:r w:rsidR="006024EB">
        <w:t>)</w:t>
      </w:r>
      <w:r w:rsidR="009E213C">
        <w:t xml:space="preserve"> </w:t>
      </w:r>
      <w:r w:rsidRPr="005879DC">
        <w:t>If your request is approved</w:t>
      </w:r>
      <w:r w:rsidR="009E213C">
        <w:t>,</w:t>
      </w:r>
      <w:r w:rsidRPr="005879DC">
        <w:t xml:space="preserve"> you will receive an email informing you that you can now login </w:t>
      </w:r>
      <w:r w:rsidR="00FA6D10">
        <w:t>using the password you entered i</w:t>
      </w:r>
      <w:r w:rsidRPr="005879DC">
        <w:t xml:space="preserve">n the </w:t>
      </w:r>
      <w:r w:rsidR="008E2484">
        <w:t>original sign up</w:t>
      </w:r>
      <w:r w:rsidRPr="005879DC">
        <w:t xml:space="preserve"> form.</w:t>
      </w:r>
    </w:p>
    <w:p w14:paraId="51D205D7" w14:textId="77777777" w:rsidR="00B033AC" w:rsidRDefault="00B033AC" w:rsidP="00D038AF">
      <w:pPr>
        <w:pStyle w:val="iHeading3"/>
      </w:pPr>
      <w:bookmarkStart w:id="165" w:name="_Ref377569918"/>
      <w:bookmarkStart w:id="166" w:name="_Toc386636173"/>
      <w:r>
        <w:t>Standard Login</w:t>
      </w:r>
      <w:bookmarkEnd w:id="165"/>
      <w:bookmarkEnd w:id="166"/>
    </w:p>
    <w:p w14:paraId="0136FD23" w14:textId="332598FF" w:rsidR="00A13A20" w:rsidRDefault="00A13A20" w:rsidP="00A13A20">
      <w:pPr>
        <w:pStyle w:val="iNormal"/>
      </w:pPr>
      <w:r w:rsidRPr="005879DC">
        <w:t xml:space="preserve">To see the login form, make sure you have the </w:t>
      </w:r>
      <w:r w:rsidRPr="00FA6D10">
        <w:rPr>
          <w:rStyle w:val="iOption"/>
        </w:rPr>
        <w:t>Log in</w:t>
      </w:r>
      <w:r w:rsidRPr="005879DC">
        <w:t xml:space="preserve"> tab selected on the top right. </w:t>
      </w:r>
      <w:r w:rsidR="00AC3B35">
        <w:t>E</w:t>
      </w:r>
      <w:r w:rsidRPr="005879DC">
        <w:t>nter your Email address a</w:t>
      </w:r>
      <w:r w:rsidR="002F37C0">
        <w:t>nd password</w:t>
      </w:r>
      <w:r w:rsidR="009E213C">
        <w:t>,</w:t>
      </w:r>
      <w:r w:rsidR="002F37C0">
        <w:t xml:space="preserve"> and click</w:t>
      </w:r>
      <w:r w:rsidR="00AC3B35">
        <w:t xml:space="preserve"> </w:t>
      </w:r>
      <w:proofErr w:type="gramStart"/>
      <w:r w:rsidR="00AC3B35">
        <w:t>on</w:t>
      </w:r>
      <w:r w:rsidR="002F37C0">
        <w:t xml:space="preserve"> </w:t>
      </w:r>
      <w:r w:rsidR="00FA6D10" w:rsidRPr="00FA6D10">
        <w:rPr>
          <w:rStyle w:val="iButtonBlue"/>
        </w:rPr>
        <w:t> </w:t>
      </w:r>
      <w:r w:rsidR="002F37C0" w:rsidRPr="00FA6D10">
        <w:rPr>
          <w:rStyle w:val="iButtonBlue"/>
        </w:rPr>
        <w:t>Log</w:t>
      </w:r>
      <w:proofErr w:type="gramEnd"/>
      <w:r w:rsidR="00FA6D10" w:rsidRPr="00FA6D10">
        <w:rPr>
          <w:rStyle w:val="iButtonBlue"/>
        </w:rPr>
        <w:t> </w:t>
      </w:r>
      <w:r w:rsidR="002F37C0" w:rsidRPr="00FA6D10">
        <w:rPr>
          <w:rStyle w:val="iButtonBlue"/>
        </w:rPr>
        <w:t>in</w:t>
      </w:r>
      <w:r w:rsidR="00FA6D10" w:rsidRPr="00FA6D10">
        <w:rPr>
          <w:rStyle w:val="iButtonBlue"/>
        </w:rPr>
        <w:t> </w:t>
      </w:r>
      <w:r w:rsidR="00FA6D10" w:rsidRPr="00FA6D10">
        <w:rPr>
          <w:rStyle w:val="iButtonBlue"/>
        </w:rPr>
        <w:sym w:font="Wingdings" w:char="F0E0"/>
      </w:r>
      <w:r w:rsidR="00FA6D10" w:rsidRPr="00FA6D10">
        <w:rPr>
          <w:rStyle w:val="iButtonBlue"/>
        </w:rPr>
        <w:t> </w:t>
      </w:r>
      <w:r w:rsidR="00FA6D10">
        <w:t>.</w:t>
      </w:r>
      <w:ins w:id="167" w:author="Peter Bugeia" w:date="2014-04-28T18:00:00Z">
        <w:r w:rsidR="00876BDD">
          <w:t xml:space="preserve"> </w:t>
        </w:r>
        <w:r w:rsidR="00876BDD" w:rsidRPr="00CB35E7">
          <w:rPr>
            <w:highlight w:val="yellow"/>
          </w:rPr>
          <w:t>*** UPDATE ***</w:t>
        </w:r>
      </w:ins>
    </w:p>
    <w:p w14:paraId="3599D26D" w14:textId="77777777" w:rsidR="00DE5926" w:rsidRPr="005879DC" w:rsidRDefault="00A5049D" w:rsidP="00DE5926">
      <w:pPr>
        <w:pStyle w:val="iFigureCaption"/>
      </w:pPr>
      <w:r>
        <w:rPr>
          <w:noProof/>
          <w:lang w:eastAsia="en-AU"/>
        </w:rPr>
        <w:lastRenderedPageBreak/>
        <mc:AlternateContent>
          <mc:Choice Requires="wpg">
            <w:drawing>
              <wp:inline distT="0" distB="0" distL="0" distR="0" wp14:anchorId="749C7246" wp14:editId="30D8E011">
                <wp:extent cx="5602605" cy="3785870"/>
                <wp:effectExtent l="0" t="0" r="0" b="0"/>
                <wp:docPr id="145" name="Group 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602605" cy="3785870"/>
                          <a:chOff x="1540" y="4750"/>
                          <a:chExt cx="8823" cy="5962"/>
                        </a:xfrm>
                      </wpg:grpSpPr>
                      <wps:wsp>
                        <wps:cNvPr id="146" name="AutoShape 80"/>
                        <wps:cNvSpPr>
                          <a:spLocks noChangeAspect="1" noChangeArrowheads="1" noTextEdit="1"/>
                        </wps:cNvSpPr>
                        <wps:spPr bwMode="auto">
                          <a:xfrm>
                            <a:off x="1540" y="4750"/>
                            <a:ext cx="8823" cy="596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7" name="Picture 8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540" y="4750"/>
                            <a:ext cx="8823" cy="5962"/>
                          </a:xfrm>
                          <a:prstGeom prst="rect">
                            <a:avLst/>
                          </a:prstGeom>
                          <a:noFill/>
                          <a:extLst>
                            <a:ext uri="{909E8E84-426E-40DD-AFC4-6F175D3DCCD1}">
                              <a14:hiddenFill xmlns:a14="http://schemas.microsoft.com/office/drawing/2010/main">
                                <a:solidFill>
                                  <a:srgbClr val="FFFFFF"/>
                                </a:solidFill>
                              </a14:hiddenFill>
                            </a:ext>
                          </a:extLst>
                        </pic:spPr>
                      </pic:pic>
                      <wps:wsp>
                        <wps:cNvPr id="148" name="Oval 83"/>
                        <wps:cNvSpPr>
                          <a:spLocks noChangeArrowheads="1"/>
                        </wps:cNvSpPr>
                        <wps:spPr bwMode="auto">
                          <a:xfrm>
                            <a:off x="7061" y="5375"/>
                            <a:ext cx="596" cy="328"/>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49" name="AutoShape 84"/>
                        <wps:cNvSpPr>
                          <a:spLocks/>
                        </wps:cNvSpPr>
                        <wps:spPr bwMode="auto">
                          <a:xfrm>
                            <a:off x="4348" y="4867"/>
                            <a:ext cx="1647" cy="635"/>
                          </a:xfrm>
                          <a:prstGeom prst="accentCallout1">
                            <a:avLst>
                              <a:gd name="adj1" fmla="val 28347"/>
                              <a:gd name="adj2" fmla="val 107287"/>
                              <a:gd name="adj3" fmla="val 92597"/>
                              <a:gd name="adj4" fmla="val 162657"/>
                            </a:avLst>
                          </a:prstGeom>
                          <a:noFill/>
                          <a:ln w="12700">
                            <a:solidFill>
                              <a:srgbClr val="FF0000"/>
                            </a:solidFill>
                            <a:miter lim="800000"/>
                            <a:headEnd/>
                            <a:tailEnd type="arrow" w="med" len="med"/>
                          </a:ln>
                          <a:extLst>
                            <a:ext uri="{909E8E84-426E-40DD-AFC4-6F175D3DCCD1}">
                              <a14:hiddenFill xmlns:a14="http://schemas.microsoft.com/office/drawing/2010/main">
                                <a:solidFill>
                                  <a:srgbClr val="FFFFFF">
                                    <a:alpha val="23000"/>
                                  </a:srgbClr>
                                </a:solidFill>
                              </a14:hiddenFill>
                            </a:ext>
                          </a:extLst>
                        </wps:spPr>
                        <wps:txbx>
                          <w:txbxContent>
                            <w:p w14:paraId="35D932C4" w14:textId="77777777" w:rsidR="005770E1" w:rsidRDefault="005770E1">
                              <w:pPr>
                                <w:pStyle w:val="iTableBody"/>
                                <w:jc w:val="right"/>
                                <w:rPr>
                                  <w:color w:val="FF0000"/>
                                </w:rPr>
                              </w:pPr>
                              <w:r>
                                <w:rPr>
                                  <w:color w:val="FF0000"/>
                                </w:rPr>
                                <w:t>Click here to select Log </w:t>
                              </w:r>
                              <w:r w:rsidRPr="00147E07">
                                <w:rPr>
                                  <w:color w:val="FF0000"/>
                                </w:rPr>
                                <w:t>In tab</w:t>
                              </w:r>
                            </w:p>
                          </w:txbxContent>
                        </wps:txbx>
                        <wps:bodyPr rot="0" vert="horz" wrap="square" lIns="0" tIns="0" rIns="0" bIns="0" anchor="ctr" anchorCtr="0" upright="1">
                          <a:noAutofit/>
                        </wps:bodyPr>
                      </wps:wsp>
                    </wpg:wgp>
                  </a:graphicData>
                </a:graphic>
              </wp:inline>
            </w:drawing>
          </mc:Choice>
          <mc:Fallback>
            <w:pict>
              <v:group id="Group 81" o:spid="_x0000_s1032" style="width:441.15pt;height:298.1pt;mso-position-horizontal-relative:char;mso-position-vertical-relative:line" coordorigin="1540,4750" coordsize="8823,5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">
                <o:lock v:ext="edit" aspectratio="t"/>
                <v:rect id="AutoShape 80" o:spid="_x0000_s1033" style="position:absolute;left:1540;top:4750;width:8823;height:5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0fPcMA&#10;AADcAAAADwAAAGRycy9kb3ducmV2LnhtbERPTWvCQBC9F/oflil4KXVTESlpNlKEYiiCmLSeh+w0&#10;Cc3OxuyapP/eFQRv83ifk6wn04qBetdYVvA6j0AQl1Y3XCn4Lj5f3kA4j6yxtUwK/snBOn18SDDW&#10;duQDDbmvRAhhF6OC2vsultKVNRl0c9sRB+7X9gZ9gH0ldY9jCDetXETRShpsODTU2NGmpvIvPxsF&#10;Y7kfjsVuK/fPx8zyKTtt8p8vpWZP08c7CE+Tv4tv7kyH+csVXJ8JF8j0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0fPcMAAADcAAAADwAAAAAAAAAAAAAAAACYAgAAZHJzL2Rv&#10;d25yZXYueG1sUEsFBgAAAAAEAAQA9QAAAIgDAAAAAA==&#10;" filled="f" stroked="f">
                  <o:lock v:ext="edit" aspectratio="t" text="t"/>
                </v:rect>
                <v:shape id="Picture 82" o:spid="_x0000_s1034" type="#_x0000_t75" style="position:absolute;left:1540;top:4750;width:8823;height:5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l+yXEAAAA3AAAAA8AAABkcnMvZG93bnJldi54bWxET01rwkAQvRf8D8sUvNVNRWwbXUXUYg/m&#10;YFS8DtlpEpqdDdmtWfvruwWht3m8z5kvg2nElTpXW1bwPEpAEBdW11wqOB3fn15BOI+ssbFMCm7k&#10;YLkYPMwx1bbnA11zX4oYwi5FBZX3bSqlKyoy6Ea2JY7cp+0M+gi7UuoO+xhuGjlOkqk0WHNsqLCl&#10;dUXFV/5tFJzfMr/f/+w2HPrpcbIdZxcKmVLDx7CagfAU/L/47v7Qcf7kBf6eiRf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ol+yXEAAAA3AAAAA8AAAAAAAAAAAAAAAAA&#10;nwIAAGRycy9kb3ducmV2LnhtbFBLBQYAAAAABAAEAPcAAACQAwAAAAA=&#10;">
                  <v:imagedata r:id="rId25" o:title=""/>
                </v:shape>
                <v:oval id="Oval 83" o:spid="_x0000_s1035" style="position:absolute;left:7061;top:5375;width:596;height: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1+BsQA&#10;AADcAAAADwAAAGRycy9kb3ducmV2LnhtbESPT4vCQAzF7wt+hyGCt3WqyCLVUURRFDzs+uceOrEt&#10;7WRKZ6z1228OC3tLeC/v/bJc965WHbWh9GxgMk5AEWfelpwbuF33n3NQISJbrD2TgTcFWK8GH0tM&#10;rX/xD3WXmCsJ4ZCigSLGJtU6ZAU5DGPfEIv28K3DKGuba9viS8JdradJ8qUdliwNBTa0LSirLk9n&#10;4Pt23d2zOSWn3bnsz9t9V1WHzpjRsN8sQEXq47/57/poBX8mtPKMTK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fgbEAAAA3AAAAA8AAAAAAAAAAAAAAAAAmAIAAGRycy9k&#10;b3ducmV2LnhtbFBLBQYAAAAABAAEAPUAAACJAwAAAAA=&#10;" filled="f" fillcolor="white [3212]" strokecolor="red" strokeweight="1pt"/>
                <v:shapetype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AutoShape 84" o:spid="_x0000_s1036" type="#_x0000_t44" style="position:absolute;left:4348;top:4867;width:1647;height: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CaOcIA&#10;AADcAAAADwAAAGRycy9kb3ducmV2LnhtbERP22rCQBB9L/gPywh9azaKLTW6CSIIsVCKph8wZMck&#10;mJ2N2W0S/94tFPo2h3OdbTaZVgzUu8aygkUUgyAurW64UvBdHF7eQTiPrLG1TAru5CBLZ09bTLQd&#10;+UTD2VcihLBLUEHtfZdI6cqaDLrIdsSBu9jeoA+wr6TucQzhppXLOH6TBhsODTV2tK+pvJ5/jAKa&#10;lhceXvPSrtzx817cvj7ycVDqeT7tNiA8Tf5f/OfOdZi/WsPvM+ECm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MJo5wgAAANwAAAAPAAAAAAAAAAAAAAAAAJgCAABkcnMvZG93&#10;bnJldi54bWxQSwUGAAAAAAQABAD1AAAAhwMAAAAA&#10;" adj="35134,20001,23174,6123" filled="f" strokecolor="red" strokeweight="1pt">
                  <v:fill opacity="15163f"/>
                  <v:stroke startarrow="open"/>
                  <v:textbox inset="0,0,0,0">
                    <w:txbxContent>
                      <w:p w14:paraId="35D932C4" w14:textId="77777777" w:rsidR="005770E1" w:rsidRDefault="005770E1">
                        <w:pPr>
                          <w:pStyle w:val="iTableBody"/>
                          <w:jc w:val="right"/>
                          <w:rPr>
                            <w:color w:val="FF0000"/>
                          </w:rPr>
                        </w:pPr>
                        <w:r>
                          <w:rPr>
                            <w:color w:val="FF0000"/>
                          </w:rPr>
                          <w:t>Click here to select Log </w:t>
                        </w:r>
                        <w:r w:rsidRPr="00147E07">
                          <w:rPr>
                            <w:color w:val="FF0000"/>
                          </w:rPr>
                          <w:t>In tab</w:t>
                        </w:r>
                      </w:p>
                    </w:txbxContent>
                  </v:textbox>
                  <o:callout v:ext="edit" minusx="t" minusy="t"/>
                </v:shape>
                <w10:anchorlock/>
              </v:group>
            </w:pict>
          </mc:Fallback>
        </mc:AlternateContent>
      </w:r>
    </w:p>
    <w:p w14:paraId="692A679A" w14:textId="77777777" w:rsidR="00A13A20" w:rsidRDefault="00A13A20" w:rsidP="00A13A20">
      <w:pPr>
        <w:pStyle w:val="iNormal"/>
      </w:pPr>
      <w:r w:rsidRPr="005879DC">
        <w:t xml:space="preserve">Once you have logged in you will be taken to the main screen for the </w:t>
      </w:r>
      <w:r w:rsidR="00CE7E45">
        <w:t>application.</w:t>
      </w:r>
      <w:r w:rsidR="00FA6D10">
        <w:t xml:space="preserve"> See section </w:t>
      </w:r>
      <w:r w:rsidR="00C23447">
        <w:fldChar w:fldCharType="begin"/>
      </w:r>
      <w:r w:rsidR="00C23447">
        <w:instrText xml:space="preserve"> REF _Ref377569167 \r \h  \* MERGEFORMAT </w:instrText>
      </w:r>
      <w:r w:rsidR="00C23447">
        <w:fldChar w:fldCharType="separate"/>
      </w:r>
      <w:r w:rsidR="00443106" w:rsidRPr="00443106">
        <w:rPr>
          <w:rStyle w:val="CrossReference"/>
        </w:rPr>
        <w:t>4.1</w:t>
      </w:r>
      <w:r w:rsidR="00C23447">
        <w:fldChar w:fldCharType="end"/>
      </w:r>
      <w:r w:rsidR="00FA6D10" w:rsidRPr="00FA6D10">
        <w:rPr>
          <w:rStyle w:val="CrossReference"/>
        </w:rPr>
        <w:t xml:space="preserve"> </w:t>
      </w:r>
      <w:r w:rsidR="00C23447">
        <w:fldChar w:fldCharType="begin"/>
      </w:r>
      <w:r w:rsidR="00C23447">
        <w:instrText xml:space="preserve"> REF _Ref377569170 \h  \* MERGEFORMAT </w:instrText>
      </w:r>
      <w:r w:rsidR="00C23447">
        <w:fldChar w:fldCharType="separate"/>
      </w:r>
      <w:r w:rsidR="00443106" w:rsidRPr="00443106">
        <w:rPr>
          <w:rStyle w:val="CrossReference"/>
        </w:rPr>
        <w:t>The DC21 Main Screen</w:t>
      </w:r>
      <w:r w:rsidR="00C23447">
        <w:fldChar w:fldCharType="end"/>
      </w:r>
      <w:r w:rsidR="00FA6D10">
        <w:t>.</w:t>
      </w:r>
    </w:p>
    <w:p w14:paraId="1AD5799B" w14:textId="77777777" w:rsidR="00B033AC" w:rsidRDefault="00B033AC" w:rsidP="00B033AC">
      <w:pPr>
        <w:pStyle w:val="iHeading2"/>
      </w:pPr>
      <w:bookmarkStart w:id="168" w:name="_Ref378346246"/>
      <w:bookmarkStart w:id="169" w:name="_Ref378346248"/>
      <w:bookmarkStart w:id="170" w:name="_Toc386636174"/>
      <w:r>
        <w:t>AAF Login</w:t>
      </w:r>
      <w:bookmarkEnd w:id="168"/>
      <w:bookmarkEnd w:id="169"/>
      <w:bookmarkEnd w:id="170"/>
    </w:p>
    <w:p w14:paraId="0AA6F00D" w14:textId="77777777" w:rsidR="00FA6D10" w:rsidRDefault="001C2FC9" w:rsidP="00FA6D10">
      <w:pPr>
        <w:pStyle w:val="iNormal"/>
        <w:rPr>
          <w:lang w:eastAsia="ja-JP"/>
        </w:rPr>
      </w:pPr>
      <w:r>
        <w:rPr>
          <w:lang w:eastAsia="ja-JP"/>
        </w:rPr>
        <w:t xml:space="preserve">To authenticate using AAF, </w:t>
      </w:r>
      <w:proofErr w:type="gramStart"/>
      <w:r>
        <w:rPr>
          <w:lang w:eastAsia="ja-JP"/>
        </w:rPr>
        <w:t>c</w:t>
      </w:r>
      <w:r w:rsidR="00FA6D10">
        <w:rPr>
          <w:lang w:eastAsia="ja-JP"/>
        </w:rPr>
        <w:t xml:space="preserve">lick </w:t>
      </w:r>
      <w:r w:rsidR="00FA6D10" w:rsidRPr="00FA6D10">
        <w:rPr>
          <w:rStyle w:val="iButtonBlack"/>
        </w:rPr>
        <w:t> Log</w:t>
      </w:r>
      <w:proofErr w:type="gramEnd"/>
      <w:r w:rsidR="00FA6D10" w:rsidRPr="00FA6D10">
        <w:rPr>
          <w:rStyle w:val="iButtonBlack"/>
        </w:rPr>
        <w:t> in via AAF </w:t>
      </w:r>
      <w:r w:rsidR="00FA6D10">
        <w:rPr>
          <w:lang w:eastAsia="ja-JP"/>
        </w:rPr>
        <w:t xml:space="preserve"> at the top of the </w:t>
      </w:r>
      <w:r w:rsidR="004725C5">
        <w:t>DC21</w:t>
      </w:r>
      <w:r>
        <w:t xml:space="preserve"> </w:t>
      </w:r>
      <w:r w:rsidR="00FA6D10">
        <w:rPr>
          <w:lang w:eastAsia="ja-JP"/>
        </w:rPr>
        <w:t>log in screen</w:t>
      </w:r>
      <w:r w:rsidR="00C60B8B">
        <w:rPr>
          <w:lang w:eastAsia="ja-JP"/>
        </w:rPr>
        <w:t xml:space="preserve"> or click the </w:t>
      </w:r>
      <w:r w:rsidR="00147E07" w:rsidRPr="00147E07">
        <w:rPr>
          <w:rStyle w:val="iButtonBlack"/>
        </w:rPr>
        <w:t> Log in via AAF </w:t>
      </w:r>
      <w:r w:rsidR="00147E07" w:rsidRPr="00147E07">
        <w:rPr>
          <w:rStyle w:val="iButtonBlack"/>
        </w:rPr>
        <w:sym w:font="Wingdings" w:char="F0E0"/>
      </w:r>
      <w:r w:rsidR="00C60B8B">
        <w:rPr>
          <w:lang w:eastAsia="ja-JP"/>
        </w:rPr>
        <w:t>  button in the body of the screen</w:t>
      </w:r>
      <w:r w:rsidR="00FA6D10">
        <w:rPr>
          <w:lang w:eastAsia="ja-JP"/>
        </w:rPr>
        <w:t xml:space="preserve">. You will be redirected to the AAF log in screen, </w:t>
      </w:r>
      <w:r>
        <w:rPr>
          <w:lang w:eastAsia="ja-JP"/>
        </w:rPr>
        <w:t>into</w:t>
      </w:r>
      <w:r w:rsidR="00FA6D10">
        <w:rPr>
          <w:lang w:eastAsia="ja-JP"/>
        </w:rPr>
        <w:t xml:space="preserve"> which you should enter your normal </w:t>
      </w:r>
      <w:r>
        <w:rPr>
          <w:lang w:eastAsia="ja-JP"/>
        </w:rPr>
        <w:t xml:space="preserve">AAF </w:t>
      </w:r>
      <w:r w:rsidR="00FA6D10">
        <w:rPr>
          <w:lang w:eastAsia="ja-JP"/>
        </w:rPr>
        <w:t xml:space="preserve">credentials. Once you have successfully authenticated using AAF, you will be redirected to the </w:t>
      </w:r>
      <w:r w:rsidR="004725C5">
        <w:rPr>
          <w:lang w:eastAsia="ja-JP"/>
        </w:rPr>
        <w:t>DC21</w:t>
      </w:r>
      <w:r w:rsidR="00FA6D10">
        <w:rPr>
          <w:lang w:eastAsia="ja-JP"/>
        </w:rPr>
        <w:t xml:space="preserve"> main screen shown in section </w:t>
      </w:r>
      <w:r w:rsidR="00C23447">
        <w:fldChar w:fldCharType="begin"/>
      </w:r>
      <w:r w:rsidR="00C23447">
        <w:instrText xml:space="preserve"> REF _Ref377569489 \r \h  \* MERGEFORMAT </w:instrText>
      </w:r>
      <w:r w:rsidR="00C23447">
        <w:fldChar w:fldCharType="separate"/>
      </w:r>
      <w:r w:rsidR="00443106" w:rsidRPr="00443106">
        <w:rPr>
          <w:rStyle w:val="CrossReference"/>
        </w:rPr>
        <w:t>4.1</w:t>
      </w:r>
      <w:r w:rsidR="00C23447">
        <w:fldChar w:fldCharType="end"/>
      </w:r>
      <w:r w:rsidR="00FA6D10" w:rsidRPr="00FA6D10">
        <w:rPr>
          <w:rStyle w:val="CrossReference"/>
        </w:rPr>
        <w:t xml:space="preserve"> </w:t>
      </w:r>
      <w:r w:rsidR="00C23447">
        <w:fldChar w:fldCharType="begin"/>
      </w:r>
      <w:r w:rsidR="00C23447">
        <w:instrText xml:space="preserve"> REF _Ref377569491 \h  \* MERGEFORMAT </w:instrText>
      </w:r>
      <w:r w:rsidR="00C23447">
        <w:fldChar w:fldCharType="separate"/>
      </w:r>
      <w:r w:rsidR="00443106" w:rsidRPr="00443106">
        <w:rPr>
          <w:rStyle w:val="CrossReference"/>
        </w:rPr>
        <w:t>The DC21 Main Screen</w:t>
      </w:r>
      <w:r w:rsidR="00C23447">
        <w:fldChar w:fldCharType="end"/>
      </w:r>
      <w:r w:rsidR="00FA6D10">
        <w:rPr>
          <w:lang w:eastAsia="ja-JP"/>
        </w:rPr>
        <w:t>.</w:t>
      </w:r>
    </w:p>
    <w:p w14:paraId="4153D3CD" w14:textId="77777777" w:rsidR="001C2FC9" w:rsidRDefault="00FA6D10" w:rsidP="00D038AF">
      <w:pPr>
        <w:pStyle w:val="iNormal"/>
      </w:pPr>
      <w:r>
        <w:rPr>
          <w:lang w:eastAsia="ja-JP"/>
        </w:rPr>
        <w:t xml:space="preserve">If you do not have a </w:t>
      </w:r>
      <w:r w:rsidR="004725C5">
        <w:rPr>
          <w:lang w:eastAsia="ja-JP"/>
        </w:rPr>
        <w:t>DC21</w:t>
      </w:r>
      <w:r>
        <w:rPr>
          <w:lang w:eastAsia="ja-JP"/>
        </w:rPr>
        <w:t xml:space="preserve"> account, you will instead be redirected </w:t>
      </w:r>
      <w:r w:rsidR="001C2FC9">
        <w:rPr>
          <w:lang w:eastAsia="ja-JP"/>
        </w:rPr>
        <w:t xml:space="preserve">to the </w:t>
      </w:r>
      <w:r w:rsidR="004725C5">
        <w:t>DC21</w:t>
      </w:r>
      <w:r w:rsidR="001C2FC9">
        <w:t xml:space="preserve"> Sign Up screen as shown </w:t>
      </w:r>
      <w:r w:rsidR="00AC3B35">
        <w:t xml:space="preserve">above </w:t>
      </w:r>
      <w:r w:rsidR="001C2FC9">
        <w:t>in section</w:t>
      </w:r>
      <w:r w:rsidR="00D038AF">
        <w:t xml:space="preserve"> </w:t>
      </w:r>
      <w:r w:rsidR="00C23447">
        <w:fldChar w:fldCharType="begin"/>
      </w:r>
      <w:r w:rsidR="00C23447">
        <w:instrText xml:space="preserve"> REF _Ref378346317 \r \h  \* MERGEFORMAT </w:instrText>
      </w:r>
      <w:r w:rsidR="00C23447">
        <w:fldChar w:fldCharType="separate"/>
      </w:r>
      <w:r w:rsidR="00443106" w:rsidRPr="00443106">
        <w:rPr>
          <w:rStyle w:val="CrossReference"/>
        </w:rPr>
        <w:t>3.3.1</w:t>
      </w:r>
      <w:r w:rsidR="00C23447">
        <w:fldChar w:fldCharType="end"/>
      </w:r>
      <w:r w:rsidR="00D038AF" w:rsidRPr="00D038AF">
        <w:rPr>
          <w:rStyle w:val="CrossReference"/>
        </w:rPr>
        <w:t xml:space="preserve"> </w:t>
      </w:r>
      <w:r w:rsidR="00C23447">
        <w:fldChar w:fldCharType="begin"/>
      </w:r>
      <w:r w:rsidR="00C23447">
        <w:instrText xml:space="preserve"> REF _Ref378346317 \h  \* MERGEFORMAT </w:instrText>
      </w:r>
      <w:r w:rsidR="00C23447">
        <w:fldChar w:fldCharType="separate"/>
      </w:r>
      <w:r w:rsidR="00443106" w:rsidRPr="00443106">
        <w:rPr>
          <w:rStyle w:val="CrossReference"/>
        </w:rPr>
        <w:t>Signing Up</w:t>
      </w:r>
      <w:r w:rsidR="00C23447">
        <w:fldChar w:fldCharType="end"/>
      </w:r>
      <w:r w:rsidR="001C2FC9">
        <w:t>. Your name and email address will be pre-filled</w:t>
      </w:r>
      <w:r w:rsidR="00AC3B35">
        <w:t xml:space="preserve"> with your AAF details</w:t>
      </w:r>
      <w:r w:rsidR="001C2FC9">
        <w:t xml:space="preserve">. You must enter a password in this screen. It is </w:t>
      </w:r>
      <w:r w:rsidR="00C60B8B">
        <w:t xml:space="preserve">more </w:t>
      </w:r>
      <w:r w:rsidR="001C2FC9">
        <w:t xml:space="preserve">secure to use a different password from your AAF password. When you </w:t>
      </w:r>
      <w:proofErr w:type="gramStart"/>
      <w:r w:rsidR="001C2FC9">
        <w:t xml:space="preserve">click </w:t>
      </w:r>
      <w:r w:rsidR="001C2FC9" w:rsidRPr="00FA6D10">
        <w:rPr>
          <w:rStyle w:val="iButtonBlue"/>
        </w:rPr>
        <w:t> Submit</w:t>
      </w:r>
      <w:proofErr w:type="gramEnd"/>
      <w:r w:rsidR="001C2FC9" w:rsidRPr="00FA6D10">
        <w:rPr>
          <w:rStyle w:val="iButtonBlue"/>
        </w:rPr>
        <w:t> Request </w:t>
      </w:r>
      <w:r w:rsidR="001C2FC9">
        <w:t xml:space="preserve">, an account creation request </w:t>
      </w:r>
      <w:r w:rsidR="00AC3B35">
        <w:t xml:space="preserve">for your DC21 system </w:t>
      </w:r>
      <w:r w:rsidR="001C2FC9">
        <w:t xml:space="preserve">will be raised and you will be returned to the </w:t>
      </w:r>
      <w:r w:rsidR="004725C5">
        <w:rPr>
          <w:lang w:eastAsia="ja-JP"/>
        </w:rPr>
        <w:t>DC21</w:t>
      </w:r>
      <w:r w:rsidR="001C2FC9">
        <w:rPr>
          <w:lang w:eastAsia="ja-JP"/>
        </w:rPr>
        <w:t xml:space="preserve"> </w:t>
      </w:r>
      <w:r w:rsidR="001C2FC9">
        <w:t>Log In screen.</w:t>
      </w:r>
    </w:p>
    <w:p w14:paraId="47F13856" w14:textId="77777777" w:rsidR="003063F0" w:rsidRDefault="001C2FC9" w:rsidP="00D038AF">
      <w:pPr>
        <w:pStyle w:val="iNormal"/>
        <w:rPr>
          <w:lang w:eastAsia="ja-JP"/>
        </w:rPr>
      </w:pPr>
      <w:r>
        <w:t>As described in section</w:t>
      </w:r>
      <w:r w:rsidR="00D038AF">
        <w:t xml:space="preserve"> </w:t>
      </w:r>
      <w:r w:rsidR="00C23447">
        <w:fldChar w:fldCharType="begin"/>
      </w:r>
      <w:r w:rsidR="00C23447">
        <w:instrText xml:space="preserve"> REF _Ref378346317 \r \h  \* MERGEFORMAT </w:instrText>
      </w:r>
      <w:r w:rsidR="00C23447">
        <w:fldChar w:fldCharType="separate"/>
      </w:r>
      <w:r w:rsidR="00443106" w:rsidRPr="00443106">
        <w:rPr>
          <w:rStyle w:val="CrossReference"/>
        </w:rPr>
        <w:t>3.3.1</w:t>
      </w:r>
      <w:r w:rsidR="00C23447">
        <w:fldChar w:fldCharType="end"/>
      </w:r>
      <w:r w:rsidR="00D038AF" w:rsidRPr="00D038AF">
        <w:rPr>
          <w:rStyle w:val="CrossReference"/>
        </w:rPr>
        <w:t xml:space="preserve"> </w:t>
      </w:r>
      <w:r w:rsidR="00C23447">
        <w:fldChar w:fldCharType="begin"/>
      </w:r>
      <w:r w:rsidR="00C23447">
        <w:instrText xml:space="preserve"> REF _Ref378346317 \h  \* MERGEFORMAT </w:instrText>
      </w:r>
      <w:r w:rsidR="00C23447">
        <w:fldChar w:fldCharType="separate"/>
      </w:r>
      <w:r w:rsidR="00443106" w:rsidRPr="00443106">
        <w:rPr>
          <w:rStyle w:val="CrossReference"/>
        </w:rPr>
        <w:t>Signing Up</w:t>
      </w:r>
      <w:r w:rsidR="00C23447">
        <w:fldChar w:fldCharType="end"/>
      </w:r>
      <w:r>
        <w:t xml:space="preserve">, you will receive an email when your account is approved. You can then log in to </w:t>
      </w:r>
      <w:r w:rsidR="004725C5">
        <w:rPr>
          <w:lang w:eastAsia="ja-JP"/>
        </w:rPr>
        <w:t>DC21</w:t>
      </w:r>
      <w:r>
        <w:rPr>
          <w:lang w:eastAsia="ja-JP"/>
        </w:rPr>
        <w:t xml:space="preserve"> using AAF authentication</w:t>
      </w:r>
      <w:r w:rsidR="003063F0">
        <w:rPr>
          <w:lang w:eastAsia="ja-JP"/>
        </w:rPr>
        <w:t>.</w:t>
      </w:r>
    </w:p>
    <w:p w14:paraId="0C0B256B" w14:textId="77777777" w:rsidR="001C2FC9" w:rsidRPr="001C2FC9" w:rsidRDefault="003063F0" w:rsidP="00D038AF">
      <w:pPr>
        <w:pStyle w:val="iNormal"/>
      </w:pPr>
      <w:r>
        <w:rPr>
          <w:lang w:eastAsia="ja-JP"/>
        </w:rPr>
        <w:t>You can also log in using DC21’s standard authentication method by</w:t>
      </w:r>
      <w:r w:rsidR="001C2FC9">
        <w:rPr>
          <w:lang w:eastAsia="ja-JP"/>
        </w:rPr>
        <w:t xml:space="preserve"> directly using the </w:t>
      </w:r>
      <w:r w:rsidR="00AC3B35">
        <w:rPr>
          <w:lang w:eastAsia="ja-JP"/>
        </w:rPr>
        <w:t xml:space="preserve">User Login part of the </w:t>
      </w:r>
      <w:r w:rsidR="004725C5">
        <w:rPr>
          <w:lang w:eastAsia="ja-JP"/>
        </w:rPr>
        <w:t>DC21</w:t>
      </w:r>
      <w:r w:rsidR="001C2FC9">
        <w:rPr>
          <w:lang w:eastAsia="ja-JP"/>
        </w:rPr>
        <w:t xml:space="preserve"> </w:t>
      </w:r>
      <w:r w:rsidR="00AC3B35">
        <w:rPr>
          <w:lang w:eastAsia="ja-JP"/>
        </w:rPr>
        <w:t xml:space="preserve">log in screen </w:t>
      </w:r>
      <w:r w:rsidR="001C2FC9">
        <w:rPr>
          <w:lang w:eastAsia="ja-JP"/>
        </w:rPr>
        <w:t xml:space="preserve">as described above in section </w:t>
      </w:r>
      <w:r w:rsidR="00C23447">
        <w:fldChar w:fldCharType="begin"/>
      </w:r>
      <w:r w:rsidR="00C23447">
        <w:instrText xml:space="preserve"> REF _Ref377569918 \r \h  \* MERGEFORMAT </w:instrText>
      </w:r>
      <w:r w:rsidR="00C23447">
        <w:fldChar w:fldCharType="separate"/>
      </w:r>
      <w:r w:rsidR="00443106" w:rsidRPr="00443106">
        <w:rPr>
          <w:rStyle w:val="CrossReference"/>
        </w:rPr>
        <w:t>3.3.2</w:t>
      </w:r>
      <w:r w:rsidR="00C23447">
        <w:fldChar w:fldCharType="end"/>
      </w:r>
      <w:r w:rsidR="001C2FC9" w:rsidRPr="001C2FC9">
        <w:rPr>
          <w:rStyle w:val="CrossReference"/>
        </w:rPr>
        <w:t xml:space="preserve"> </w:t>
      </w:r>
      <w:r w:rsidR="00C23447">
        <w:fldChar w:fldCharType="begin"/>
      </w:r>
      <w:r w:rsidR="00C23447">
        <w:instrText xml:space="preserve"> REF _Ref377569918 \h  \* MERGEFORMAT </w:instrText>
      </w:r>
      <w:r w:rsidR="00C23447">
        <w:fldChar w:fldCharType="separate"/>
      </w:r>
      <w:r w:rsidR="00443106" w:rsidRPr="00443106">
        <w:rPr>
          <w:rStyle w:val="CrossReference"/>
        </w:rPr>
        <w:t>Standard Login</w:t>
      </w:r>
      <w:r w:rsidR="00C23447">
        <w:fldChar w:fldCharType="end"/>
      </w:r>
      <w:r w:rsidR="001C2FC9">
        <w:rPr>
          <w:lang w:eastAsia="ja-JP"/>
        </w:rPr>
        <w:t>.</w:t>
      </w:r>
      <w:r>
        <w:rPr>
          <w:lang w:eastAsia="ja-JP"/>
        </w:rPr>
        <w:t xml:space="preserve"> You must enter the email address that is specified in AAF and the password which you entered into the DC21 Sign Up screen when you created your DC21 account.</w:t>
      </w:r>
    </w:p>
    <w:p w14:paraId="22A73C1C" w14:textId="77777777" w:rsidR="006333D7" w:rsidRDefault="006333D7" w:rsidP="006333D7">
      <w:pPr>
        <w:pStyle w:val="iNote"/>
      </w:pPr>
      <w:r>
        <w:lastRenderedPageBreak/>
        <w:t xml:space="preserve">Note </w:t>
      </w:r>
      <w:r>
        <w:tab/>
        <w:t>If you already have a user account for your DC21 system, you can log in using AAF provided that your AAF email address and your DC21 email address are identical.</w:t>
      </w:r>
    </w:p>
    <w:p w14:paraId="04B9C788" w14:textId="77777777" w:rsidR="0019657E" w:rsidRDefault="0019657E" w:rsidP="00B6457B">
      <w:pPr>
        <w:pStyle w:val="iHeading1"/>
      </w:pPr>
      <w:bookmarkStart w:id="171" w:name="_Toc386636175"/>
      <w:r>
        <w:lastRenderedPageBreak/>
        <w:t>General Operation</w:t>
      </w:r>
      <w:bookmarkEnd w:id="171"/>
    </w:p>
    <w:p w14:paraId="66285936" w14:textId="77777777" w:rsidR="0019657E" w:rsidRPr="0019657E" w:rsidRDefault="0019657E" w:rsidP="0019657E">
      <w:pPr>
        <w:pStyle w:val="iNormal"/>
        <w:rPr>
          <w:lang w:eastAsia="ja-JP"/>
        </w:rPr>
      </w:pPr>
      <w:r>
        <w:rPr>
          <w:lang w:eastAsia="ja-JP"/>
        </w:rPr>
        <w:t xml:space="preserve">This chapter describes aspects of the operation of </w:t>
      </w:r>
      <w:r w:rsidR="00E511C5">
        <w:rPr>
          <w:lang w:eastAsia="ja-JP"/>
        </w:rPr>
        <w:t>DC21</w:t>
      </w:r>
      <w:r>
        <w:rPr>
          <w:lang w:eastAsia="ja-JP"/>
        </w:rPr>
        <w:t xml:space="preserve"> which are </w:t>
      </w:r>
      <w:r w:rsidRPr="00C23447">
        <w:rPr>
          <w:lang w:eastAsia="ja-JP"/>
        </w:rPr>
        <w:t>common</w:t>
      </w:r>
      <w:r>
        <w:rPr>
          <w:lang w:eastAsia="ja-JP"/>
        </w:rPr>
        <w:t xml:space="preserve"> across a number of screens.</w:t>
      </w:r>
    </w:p>
    <w:p w14:paraId="34F35E49" w14:textId="77777777" w:rsidR="00CE7E45" w:rsidRDefault="004F1EF9" w:rsidP="00B6457B">
      <w:pPr>
        <w:pStyle w:val="iHeading2"/>
      </w:pPr>
      <w:bookmarkStart w:id="172" w:name="_Ref377569167"/>
      <w:bookmarkStart w:id="173" w:name="_Ref377569170"/>
      <w:bookmarkStart w:id="174" w:name="_Ref377569489"/>
      <w:bookmarkStart w:id="175" w:name="_Ref377569491"/>
      <w:bookmarkStart w:id="176" w:name="_Toc386636176"/>
      <w:r>
        <w:t xml:space="preserve">The </w:t>
      </w:r>
      <w:r w:rsidR="004725C5">
        <w:t>DC21</w:t>
      </w:r>
      <w:r w:rsidR="001C2FC9">
        <w:t xml:space="preserve"> </w:t>
      </w:r>
      <w:r>
        <w:t>Main</w:t>
      </w:r>
      <w:r w:rsidR="00CE7E45">
        <w:t xml:space="preserve"> Screen</w:t>
      </w:r>
      <w:bookmarkEnd w:id="172"/>
      <w:bookmarkEnd w:id="173"/>
      <w:bookmarkEnd w:id="174"/>
      <w:bookmarkEnd w:id="175"/>
      <w:bookmarkEnd w:id="176"/>
    </w:p>
    <w:p w14:paraId="7774DF0C" w14:textId="5FF3E295" w:rsidR="00AF2047" w:rsidRDefault="00CE7E45" w:rsidP="00CE7E45">
      <w:pPr>
        <w:pStyle w:val="iNormal"/>
        <w:rPr>
          <w:lang w:eastAsia="ja-JP"/>
        </w:rPr>
      </w:pPr>
      <w:r>
        <w:rPr>
          <w:lang w:eastAsia="ja-JP"/>
        </w:rPr>
        <w:t xml:space="preserve">The </w:t>
      </w:r>
      <w:r w:rsidR="00303267">
        <w:rPr>
          <w:lang w:eastAsia="ja-JP"/>
        </w:rPr>
        <w:t>Main</w:t>
      </w:r>
      <w:r>
        <w:rPr>
          <w:lang w:eastAsia="ja-JP"/>
        </w:rPr>
        <w:t xml:space="preserve"> Screen consists of the following parts:</w:t>
      </w:r>
      <w:ins w:id="177" w:author="Peter Bugeia" w:date="2014-04-28T18:01:00Z">
        <w:r w:rsidR="00876BDD">
          <w:rPr>
            <w:lang w:eastAsia="ja-JP"/>
          </w:rPr>
          <w:t xml:space="preserve"> </w:t>
        </w:r>
        <w:r w:rsidR="00876BDD" w:rsidRPr="00CB35E7">
          <w:rPr>
            <w:highlight w:val="yellow"/>
          </w:rPr>
          <w:t>*** UPDATE ***</w:t>
        </w:r>
      </w:ins>
    </w:p>
    <w:p w14:paraId="599DC8F7" w14:textId="77777777" w:rsidR="00351BB3" w:rsidRDefault="00A5049D">
      <w:pPr>
        <w:pStyle w:val="iFigureCaption"/>
      </w:pPr>
      <w:r>
        <w:rPr>
          <w:noProof/>
          <w:lang w:eastAsia="en-AU"/>
        </w:rPr>
        <mc:AlternateContent>
          <mc:Choice Requires="wps">
            <w:drawing>
              <wp:anchor distT="0" distB="0" distL="114300" distR="114300" simplePos="0" relativeHeight="251667968" behindDoc="0" locked="0" layoutInCell="1" allowOverlap="1" wp14:anchorId="0B18B0BD" wp14:editId="4D40FDDA">
                <wp:simplePos x="0" y="0"/>
                <wp:positionH relativeFrom="column">
                  <wp:posOffset>1671955</wp:posOffset>
                </wp:positionH>
                <wp:positionV relativeFrom="paragraph">
                  <wp:posOffset>3656965</wp:posOffset>
                </wp:positionV>
                <wp:extent cx="2416175" cy="178435"/>
                <wp:effectExtent l="0" t="0" r="13970" b="12700"/>
                <wp:wrapNone/>
                <wp:docPr id="144"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6175" cy="17843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id="Oval 97" o:spid="_x0000_s1026" style="position:absolute;margin-left:131.65pt;margin-top:287.95pt;width:190.25pt;height:14.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" filled="f" fillcolor="white [3212]" strokecolor="red" strokeweight="1pt"/>
            </w:pict>
          </mc:Fallback>
        </mc:AlternateContent>
      </w:r>
      <w:r>
        <w:rPr>
          <w:noProof/>
          <w:lang w:eastAsia="en-AU"/>
        </w:rPr>
        <mc:AlternateContent>
          <mc:Choice Requires="wps">
            <w:drawing>
              <wp:anchor distT="0" distB="0" distL="114300" distR="114300" simplePos="0" relativeHeight="251666944" behindDoc="0" locked="0" layoutInCell="1" allowOverlap="1" wp14:anchorId="51578111" wp14:editId="24FF4018">
                <wp:simplePos x="0" y="0"/>
                <wp:positionH relativeFrom="column">
                  <wp:posOffset>250825</wp:posOffset>
                </wp:positionH>
                <wp:positionV relativeFrom="paragraph">
                  <wp:posOffset>1341755</wp:posOffset>
                </wp:positionV>
                <wp:extent cx="5271135" cy="2263775"/>
                <wp:effectExtent l="0" t="0" r="15240" b="13970"/>
                <wp:wrapNone/>
                <wp:docPr id="143"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1135" cy="2263775"/>
                        </a:xfrm>
                        <a:prstGeom prst="roundRect">
                          <a:avLst>
                            <a:gd name="adj" fmla="val 4181"/>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oundrect id="AutoShape 96" o:spid="_x0000_s1026" style="position:absolute;margin-left:19.75pt;margin-top:105.65pt;width:415.05pt;height:178.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74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" filled="f" fillcolor="white [3212]" strokecolor="red" strokeweight="1pt"/>
            </w:pict>
          </mc:Fallback>
        </mc:AlternateContent>
      </w:r>
      <w:r>
        <w:rPr>
          <w:noProof/>
          <w:lang w:eastAsia="en-AU"/>
        </w:rPr>
        <mc:AlternateContent>
          <mc:Choice Requires="wpg">
            <w:drawing>
              <wp:inline distT="0" distB="0" distL="0" distR="0" wp14:anchorId="6F4AA72B" wp14:editId="1DFBFD48">
                <wp:extent cx="5791200" cy="3950970"/>
                <wp:effectExtent l="0" t="0" r="0" b="0"/>
                <wp:docPr id="122"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91200" cy="3950970"/>
                          <a:chOff x="1418" y="2661"/>
                          <a:chExt cx="9120" cy="6222"/>
                        </a:xfrm>
                      </wpg:grpSpPr>
                      <wps:wsp>
                        <wps:cNvPr id="123" name="AutoShape 85"/>
                        <wps:cNvSpPr>
                          <a:spLocks noChangeAspect="1" noChangeArrowheads="1" noTextEdit="1"/>
                        </wps:cNvSpPr>
                        <wps:spPr bwMode="auto">
                          <a:xfrm>
                            <a:off x="1418" y="2661"/>
                            <a:ext cx="9120" cy="622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 name="Picture 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418" y="2661"/>
                            <a:ext cx="9120" cy="6222"/>
                          </a:xfrm>
                          <a:prstGeom prst="rect">
                            <a:avLst/>
                          </a:prstGeom>
                          <a:noFill/>
                          <a:extLst>
                            <a:ext uri="{909E8E84-426E-40DD-AFC4-6F175D3DCCD1}">
                              <a14:hiddenFill xmlns:a14="http://schemas.microsoft.com/office/drawing/2010/main">
                                <a:solidFill>
                                  <a:srgbClr val="FFFFFF"/>
                                </a:solidFill>
                              </a14:hiddenFill>
                            </a:ext>
                          </a:extLst>
                        </pic:spPr>
                      </pic:pic>
                      <wps:wsp>
                        <wps:cNvPr id="125" name="Oval 88"/>
                        <wps:cNvSpPr>
                          <a:spLocks noChangeArrowheads="1"/>
                        </wps:cNvSpPr>
                        <wps:spPr bwMode="auto">
                          <a:xfrm>
                            <a:off x="3431" y="2974"/>
                            <a:ext cx="5116" cy="328"/>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6" name="Oval 89"/>
                        <wps:cNvSpPr>
                          <a:spLocks noChangeArrowheads="1"/>
                        </wps:cNvSpPr>
                        <wps:spPr bwMode="auto">
                          <a:xfrm>
                            <a:off x="1825" y="3290"/>
                            <a:ext cx="1405" cy="63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7" name="Oval 90"/>
                        <wps:cNvSpPr>
                          <a:spLocks noChangeArrowheads="1"/>
                        </wps:cNvSpPr>
                        <wps:spPr bwMode="auto">
                          <a:xfrm>
                            <a:off x="1813" y="3973"/>
                            <a:ext cx="739" cy="417"/>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8" name="Oval 91"/>
                        <wps:cNvSpPr>
                          <a:spLocks noChangeArrowheads="1"/>
                        </wps:cNvSpPr>
                        <wps:spPr bwMode="auto">
                          <a:xfrm>
                            <a:off x="7141" y="3571"/>
                            <a:ext cx="469" cy="40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9" name="Oval 92"/>
                        <wps:cNvSpPr>
                          <a:spLocks noChangeArrowheads="1"/>
                        </wps:cNvSpPr>
                        <wps:spPr bwMode="auto">
                          <a:xfrm>
                            <a:off x="7751" y="3574"/>
                            <a:ext cx="526" cy="40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0" name="Oval 93"/>
                        <wps:cNvSpPr>
                          <a:spLocks noChangeArrowheads="1"/>
                        </wps:cNvSpPr>
                        <wps:spPr bwMode="auto">
                          <a:xfrm>
                            <a:off x="8405" y="3586"/>
                            <a:ext cx="1639" cy="40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1" name="Oval 94"/>
                        <wps:cNvSpPr>
                          <a:spLocks noChangeArrowheads="1"/>
                        </wps:cNvSpPr>
                        <wps:spPr bwMode="auto">
                          <a:xfrm>
                            <a:off x="8475" y="4249"/>
                            <a:ext cx="1639" cy="40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2" name="AutoShape 95"/>
                        <wps:cNvSpPr>
                          <a:spLocks noChangeArrowheads="1"/>
                        </wps:cNvSpPr>
                        <wps:spPr bwMode="auto">
                          <a:xfrm>
                            <a:off x="2014" y="4800"/>
                            <a:ext cx="3992" cy="515"/>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3" name="Text Box 98"/>
                        <wps:cNvSpPr txBox="1">
                          <a:spLocks noChangeArrowheads="1"/>
                        </wps:cNvSpPr>
                        <wps:spPr bwMode="auto">
                          <a:xfrm>
                            <a:off x="3313" y="2821"/>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29709B28" w14:textId="77777777" w:rsidR="005770E1" w:rsidRDefault="005770E1">
                              <w:pPr>
                                <w:jc w:val="center"/>
                                <w:rPr>
                                  <w:b/>
                                  <w:color w:val="FF0000"/>
                                </w:rPr>
                              </w:pPr>
                              <w:r w:rsidRPr="00147E07">
                                <w:rPr>
                                  <w:b/>
                                  <w:color w:val="FF0000"/>
                                </w:rPr>
                                <w:t>1</w:t>
                              </w:r>
                            </w:p>
                          </w:txbxContent>
                        </wps:txbx>
                        <wps:bodyPr rot="0" vert="horz" wrap="square" lIns="0" tIns="0" rIns="0" bIns="0" anchor="ctr" anchorCtr="0" upright="1">
                          <a:noAutofit/>
                        </wps:bodyPr>
                      </wps:wsp>
                      <wps:wsp>
                        <wps:cNvPr id="134" name="Text Box 99"/>
                        <wps:cNvSpPr txBox="1">
                          <a:spLocks noChangeArrowheads="1"/>
                        </wps:cNvSpPr>
                        <wps:spPr bwMode="auto">
                          <a:xfrm>
                            <a:off x="6912" y="3429"/>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D85FD11" w14:textId="77777777" w:rsidR="005770E1" w:rsidRDefault="005770E1">
                              <w:pPr>
                                <w:jc w:val="center"/>
                                <w:rPr>
                                  <w:b/>
                                  <w:color w:val="FF0000"/>
                                </w:rPr>
                              </w:pPr>
                              <w:r>
                                <w:rPr>
                                  <w:b/>
                                  <w:color w:val="FF0000"/>
                                </w:rPr>
                                <w:t>2</w:t>
                              </w:r>
                            </w:p>
                          </w:txbxContent>
                        </wps:txbx>
                        <wps:bodyPr rot="0" vert="horz" wrap="square" lIns="0" tIns="0" rIns="0" bIns="0" anchor="ctr" anchorCtr="0" upright="1">
                          <a:noAutofit/>
                        </wps:bodyPr>
                      </wps:wsp>
                      <wps:wsp>
                        <wps:cNvPr id="135" name="Text Box 100"/>
                        <wps:cNvSpPr txBox="1">
                          <a:spLocks noChangeArrowheads="1"/>
                        </wps:cNvSpPr>
                        <wps:spPr bwMode="auto">
                          <a:xfrm>
                            <a:off x="7549" y="3429"/>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13CD260" w14:textId="77777777" w:rsidR="005770E1" w:rsidRDefault="005770E1">
                              <w:pPr>
                                <w:jc w:val="center"/>
                                <w:rPr>
                                  <w:b/>
                                  <w:color w:val="FF0000"/>
                                </w:rPr>
                              </w:pPr>
                              <w:r>
                                <w:rPr>
                                  <w:b/>
                                  <w:color w:val="FF0000"/>
                                </w:rPr>
                                <w:t>3</w:t>
                              </w:r>
                            </w:p>
                          </w:txbxContent>
                        </wps:txbx>
                        <wps:bodyPr rot="0" vert="horz" wrap="square" lIns="0" tIns="0" rIns="0" bIns="0" anchor="ctr" anchorCtr="0" upright="1">
                          <a:noAutofit/>
                        </wps:bodyPr>
                      </wps:wsp>
                      <wps:wsp>
                        <wps:cNvPr id="136" name="Text Box 101"/>
                        <wps:cNvSpPr txBox="1">
                          <a:spLocks noChangeArrowheads="1"/>
                        </wps:cNvSpPr>
                        <wps:spPr bwMode="auto">
                          <a:xfrm>
                            <a:off x="8285" y="3441"/>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93954C4" w14:textId="77777777" w:rsidR="005770E1" w:rsidRDefault="005770E1">
                              <w:pPr>
                                <w:jc w:val="center"/>
                                <w:rPr>
                                  <w:b/>
                                  <w:color w:val="FF0000"/>
                                </w:rPr>
                              </w:pPr>
                              <w:r>
                                <w:rPr>
                                  <w:b/>
                                  <w:color w:val="FF0000"/>
                                </w:rPr>
                                <w:t>4</w:t>
                              </w:r>
                            </w:p>
                          </w:txbxContent>
                        </wps:txbx>
                        <wps:bodyPr rot="0" vert="horz" wrap="square" lIns="0" tIns="0" rIns="0" bIns="0" anchor="ctr" anchorCtr="0" upright="1">
                          <a:noAutofit/>
                        </wps:bodyPr>
                      </wps:wsp>
                      <wps:wsp>
                        <wps:cNvPr id="137" name="Text Box 102"/>
                        <wps:cNvSpPr txBox="1">
                          <a:spLocks noChangeArrowheads="1"/>
                        </wps:cNvSpPr>
                        <wps:spPr bwMode="auto">
                          <a:xfrm>
                            <a:off x="1657" y="3804"/>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753DB1A7" w14:textId="77777777" w:rsidR="005770E1" w:rsidRDefault="005770E1">
                              <w:pPr>
                                <w:jc w:val="center"/>
                                <w:rPr>
                                  <w:b/>
                                  <w:color w:val="FF0000"/>
                                </w:rPr>
                              </w:pPr>
                              <w:r>
                                <w:rPr>
                                  <w:b/>
                                  <w:color w:val="FF0000"/>
                                </w:rPr>
                                <w:t>5</w:t>
                              </w:r>
                            </w:p>
                          </w:txbxContent>
                        </wps:txbx>
                        <wps:bodyPr rot="0" vert="horz" wrap="square" lIns="0" tIns="0" rIns="0" bIns="0" anchor="ctr" anchorCtr="0" upright="1">
                          <a:noAutofit/>
                        </wps:bodyPr>
                      </wps:wsp>
                      <wps:wsp>
                        <wps:cNvPr id="138" name="Text Box 103"/>
                        <wps:cNvSpPr txBox="1">
                          <a:spLocks noChangeArrowheads="1"/>
                        </wps:cNvSpPr>
                        <wps:spPr bwMode="auto">
                          <a:xfrm>
                            <a:off x="8327" y="4120"/>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1F186EF" w14:textId="77777777" w:rsidR="005770E1" w:rsidRDefault="005770E1">
                              <w:pPr>
                                <w:jc w:val="center"/>
                                <w:rPr>
                                  <w:b/>
                                  <w:color w:val="FF0000"/>
                                </w:rPr>
                              </w:pPr>
                              <w:r>
                                <w:rPr>
                                  <w:b/>
                                  <w:color w:val="FF0000"/>
                                </w:rPr>
                                <w:t>6</w:t>
                              </w:r>
                            </w:p>
                          </w:txbxContent>
                        </wps:txbx>
                        <wps:bodyPr rot="0" vert="horz" wrap="square" lIns="0" tIns="0" rIns="0" bIns="0" anchor="ctr" anchorCtr="0" upright="1">
                          <a:noAutofit/>
                        </wps:bodyPr>
                      </wps:wsp>
                      <wps:wsp>
                        <wps:cNvPr id="139" name="Text Box 104"/>
                        <wps:cNvSpPr txBox="1">
                          <a:spLocks noChangeArrowheads="1"/>
                        </wps:cNvSpPr>
                        <wps:spPr bwMode="auto">
                          <a:xfrm>
                            <a:off x="1634" y="4436"/>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7DC49B2" w14:textId="77777777" w:rsidR="005770E1" w:rsidRDefault="005770E1">
                              <w:pPr>
                                <w:jc w:val="center"/>
                                <w:rPr>
                                  <w:b/>
                                  <w:color w:val="FF0000"/>
                                </w:rPr>
                              </w:pPr>
                              <w:r>
                                <w:rPr>
                                  <w:b/>
                                  <w:color w:val="FF0000"/>
                                </w:rPr>
                                <w:t>7</w:t>
                              </w:r>
                            </w:p>
                          </w:txbxContent>
                        </wps:txbx>
                        <wps:bodyPr rot="0" vert="horz" wrap="square" lIns="0" tIns="0" rIns="0" bIns="0" anchor="ctr" anchorCtr="0" upright="1">
                          <a:noAutofit/>
                        </wps:bodyPr>
                      </wps:wsp>
                      <wps:wsp>
                        <wps:cNvPr id="140" name="Text Box 105"/>
                        <wps:cNvSpPr txBox="1">
                          <a:spLocks noChangeArrowheads="1"/>
                        </wps:cNvSpPr>
                        <wps:spPr bwMode="auto">
                          <a:xfrm>
                            <a:off x="1906" y="4800"/>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58FE1F45" w14:textId="77777777" w:rsidR="005770E1" w:rsidRDefault="005770E1">
                              <w:pPr>
                                <w:jc w:val="center"/>
                                <w:rPr>
                                  <w:b/>
                                  <w:color w:val="FF0000"/>
                                </w:rPr>
                              </w:pPr>
                              <w:r>
                                <w:rPr>
                                  <w:b/>
                                  <w:color w:val="FF0000"/>
                                </w:rPr>
                                <w:t>8</w:t>
                              </w:r>
                            </w:p>
                          </w:txbxContent>
                        </wps:txbx>
                        <wps:bodyPr rot="0" vert="horz" wrap="square" lIns="0" tIns="0" rIns="0" bIns="0" anchor="ctr" anchorCtr="0" upright="1">
                          <a:noAutofit/>
                        </wps:bodyPr>
                      </wps:wsp>
                      <wps:wsp>
                        <wps:cNvPr id="141" name="Text Box 130"/>
                        <wps:cNvSpPr txBox="1">
                          <a:spLocks noChangeArrowheads="1"/>
                        </wps:cNvSpPr>
                        <wps:spPr bwMode="auto">
                          <a:xfrm>
                            <a:off x="3745" y="8283"/>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33EE4C6" w14:textId="77777777" w:rsidR="005770E1" w:rsidRDefault="005770E1">
                              <w:pPr>
                                <w:jc w:val="center"/>
                                <w:rPr>
                                  <w:b/>
                                  <w:color w:val="FF0000"/>
                                </w:rPr>
                              </w:pPr>
                              <w:r>
                                <w:rPr>
                                  <w:b/>
                                  <w:color w:val="FF0000"/>
                                </w:rPr>
                                <w:t>9</w:t>
                              </w:r>
                            </w:p>
                          </w:txbxContent>
                        </wps:txbx>
                        <wps:bodyPr rot="0" vert="horz" wrap="square" lIns="0" tIns="0" rIns="0" bIns="0" anchor="ctr" anchorCtr="0" upright="1">
                          <a:noAutofit/>
                        </wps:bodyPr>
                      </wps:wsp>
                      <wps:wsp>
                        <wps:cNvPr id="142" name="Text Box 131"/>
                        <wps:cNvSpPr txBox="1">
                          <a:spLocks noChangeArrowheads="1"/>
                        </wps:cNvSpPr>
                        <wps:spPr bwMode="auto">
                          <a:xfrm>
                            <a:off x="1645" y="3233"/>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59BD550D" w14:textId="77777777" w:rsidR="005770E1" w:rsidRDefault="005770E1">
                              <w:pPr>
                                <w:jc w:val="center"/>
                                <w:rPr>
                                  <w:b/>
                                  <w:color w:val="FF0000"/>
                                </w:rPr>
                              </w:pPr>
                              <w:r>
                                <w:rPr>
                                  <w:b/>
                                  <w:color w:val="FF0000"/>
                                </w:rPr>
                                <w:t>2</w:t>
                              </w:r>
                            </w:p>
                          </w:txbxContent>
                        </wps:txbx>
                        <wps:bodyPr rot="0" vert="horz" wrap="square" lIns="0" tIns="0" rIns="0" bIns="0" anchor="ctr" anchorCtr="0" upright="1">
                          <a:noAutofit/>
                        </wps:bodyPr>
                      </wps:wsp>
                    </wpg:wgp>
                  </a:graphicData>
                </a:graphic>
              </wp:inline>
            </w:drawing>
          </mc:Choice>
          <mc:Fallback>
            <w:pict>
              <v:group id="Group 86" o:spid="_x0000_s1037" style="width:456pt;height:311.1pt;mso-position-horizontal-relative:char;mso-position-vertical-relative:line" coordorigin="1418,2661" coordsize="9120,6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">
                <o:lock v:ext="edit" aspectratio="t"/>
                <v:rect id="AutoShape 85" o:spid="_x0000_s1038" style="position:absolute;left:1418;top:2661;width:9120;height:6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VZBcIA&#10;AADcAAAADwAAAGRycy9kb3ducmV2LnhtbERPTWvCQBC9F/wPywheSt1ooUjqKiKIQQRptJ6H7DQJ&#10;Zmdjdk3iv+8Kgrd5vM+ZL3tTiZYaV1pWMBlHIIgzq0vOFZyOm48ZCOeRNVaWScGdHCwXg7c5xtp2&#10;/ENt6nMRQtjFqKDwvo6ldFlBBt3Y1sSB+7ONQR9gk0vdYBfCTSWnUfQlDZYcGgqsaV1QdklvRkGX&#10;Hdrzcb+Vh/dzYvmaXNfp706p0bBffYPw1PuX+OlOdJg//YTHM+EC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FVkFwgAAANwAAAAPAAAAAAAAAAAAAAAAAJgCAABkcnMvZG93&#10;bnJldi54bWxQSwUGAAAAAAQABAD1AAAAhwMAAAAA&#10;" filled="f" stroked="f">
                  <o:lock v:ext="edit" aspectratio="t" text="t"/>
                </v:rect>
                <v:shape id="Picture 87" o:spid="_x0000_s1039" type="#_x0000_t75" style="position:absolute;left:1418;top:2661;width:9120;height:6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CYfPBAAAA3AAAAA8AAABkcnMvZG93bnJldi54bWxET0uLwjAQvi/4H8IseFtTRVztGkV8gOBe&#10;rLLnoRmbss2kNFGrv94Igrf5+J4znbe2EhdqfOlYQb+XgCDOnS65UHA8bL7GIHxA1lg5JgU38jCf&#10;dT6mmGp35T1dslCIGMI+RQUmhDqV0ueGLPqeq4kjd3KNxRBhU0jd4DWG20oOkmQkLZYcGwzWtDSU&#10;/2dnq+D0K8dF+92/n9eTP7dbjkxCK6NU97Nd/IAI1Ia3+OXe6jh/MITnM/ECO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9CYfPBAAAA3AAAAA8AAAAAAAAAAAAAAAAAnwIA&#10;AGRycy9kb3ducmV2LnhtbFBLBQYAAAAABAAEAPcAAACNAwAAAAA=&#10;">
                  <v:imagedata r:id="rId27" o:title=""/>
                </v:shape>
                <v:oval id="Oval 88" o:spid="_x0000_s1040" style="position:absolute;left:3431;top:2974;width:5116;height: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0OMIA&#10;AADcAAAADwAAAGRycy9kb3ducmV2LnhtbERPS2vCQBC+C/6HZYTedKNQkegqkqC0kEPr4z5kxyQk&#10;Oxuya5L++65Q6G0+vufsDqNpRE+dqywrWC4iEMS51RUXCm7X03wDwnlkjY1lUvBDDg776WSHsbYD&#10;f1N/8YUIIexiVFB638ZSurwkg25hW+LAPWxn0AfYFVJ3OIRw08hVFK2lwYpDQ4ktJSXl9eVpFHzd&#10;ruk931D0mWbVmCWnvq7PvVJvs/G4BeFp9P/iP/eHDvNX7/B6Jlwg9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EzQ4wgAAANwAAAAPAAAAAAAAAAAAAAAAAJgCAABkcnMvZG93&#10;bnJldi54bWxQSwUGAAAAAAQABAD1AAAAhwMAAAAA&#10;" filled="f" fillcolor="white [3212]" strokecolor="red" strokeweight="1pt"/>
                <v:oval id="Oval 89" o:spid="_x0000_s1041" style="position:absolute;left:1825;top:3290;width:1405;height: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qT74A&#10;AADcAAAADwAAAGRycy9kb3ducmV2LnhtbERPSwrCMBDdC94hjOBOU12IVKOIoii48LsfmrEtbSal&#10;ibXe3giCu3m878yXrSlFQ7XLLSsYDSMQxInVOacKbtftYArCeWSNpWVS8CYHy0W3M8dY2xefqbn4&#10;VIQQdjEqyLyvYildkpFBN7QVceAetjboA6xTqWt8hXBTynEUTaTBnENDhhWtM0qKy9MoON2um3sy&#10;peiwOebtcb1timLXKNXvtasZCE+t/4t/7r0O88cT+D4TLpCL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Bqk++AAAA3AAAAA8AAAAAAAAAAAAAAAAAmAIAAGRycy9kb3ducmV2&#10;LnhtbFBLBQYAAAAABAAEAPUAAACDAwAAAAA=&#10;" filled="f" fillcolor="white [3212]" strokecolor="red" strokeweight="1pt"/>
                <v:oval id="Oval 90" o:spid="_x0000_s1042" style="position:absolute;left:1813;top:3973;width:739;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0P1MIA&#10;AADcAAAADwAAAGRycy9kb3ducmV2LnhtbERPS2vCQBC+C/6HZYTedKOHKtFVJEFpIYfWx33IjklI&#10;djZk1yT9912h0Nt8fM/ZHUbTiJ46V1lWsFxEIIhzqysuFNyup/kGhPPIGhvLpOCHHBz208kOY20H&#10;/qb+4gsRQtjFqKD0vo2ldHlJBt3CtsSBe9jOoA+wK6TucAjhppGrKHqXBisODSW2lJSU15enUfB1&#10;u6b3fEPRZ5pVY5ac+ro+90q9zcbjFoSn0f+L/9wfOsxfreH1TLh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Q/UwgAAANwAAAAPAAAAAAAAAAAAAAAAAJgCAABkcnMvZG93&#10;bnJldi54bWxQSwUGAAAAAAQABAD1AAAAhwMAAAAA&#10;" filled="f" fillcolor="white [3212]" strokecolor="red" strokeweight="1pt"/>
                <v:oval id="Oval 91" o:spid="_x0000_s1043" style="position:absolute;left:7141;top:3571;width:469;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bpsMA&#10;AADcAAAADwAAAGRycy9kb3ducmV2LnhtbESPQYvCQAyF7wv7H4Ys7G2drodFqqMsiqLgQa3eQye2&#10;pZ1M6Yy1/ntzELwlvJf3vswWg2tUT12oPBv4HSWgiHNvKy4MnLP1zwRUiMgWG89k4EEBFvPPjxmm&#10;1t/5SP0pFkpCOKRooIyxTbUOeUkOw8i3xKJdfecwytoV2nZ4l3DX6HGS/GmHFUtDiS0tS8rr080Z&#10;OJyz1SWfULJb7athv1z3db3pjfn+Gv6noCIN8W1+XW+t4I+FVp6RCf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KbpsMAAADcAAAADwAAAAAAAAAAAAAAAACYAgAAZHJzL2Rv&#10;d25yZXYueG1sUEsFBgAAAAAEAAQA9QAAAIgDAAAAAA==&#10;" filled="f" fillcolor="white [3212]" strokecolor="red" strokeweight="1pt"/>
                <v:oval id="Oval 92" o:spid="_x0000_s1044" style="position:absolute;left:7751;top:3574;width:526;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4+PcIA&#10;AADcAAAADwAAAGRycy9kb3ducmV2LnhtbERPS2vCQBC+F/wPywi91Y0eikZXkQSlhRzq6z5kxyQk&#10;Oxuya5L++64g9DYf33M2u9E0oqfOVZYVzGcRCOLc6ooLBdfL4WMJwnlkjY1lUvBLDnbbydsGY20H&#10;PlF/9oUIIexiVFB638ZSurwkg25mW+LA3W1n0AfYFVJ3OIRw08hFFH1KgxWHhhJbSkrK6/PDKPi5&#10;XtJbvqToO82qMUsOfV0fe6Xep+N+DcLT6P/FL/eXDvMXK3g+Ey6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Xj49wgAAANwAAAAPAAAAAAAAAAAAAAAAAJgCAABkcnMvZG93&#10;bnJldi54bWxQSwUGAAAAAAQABAD1AAAAhwMAAAAA&#10;" filled="f" fillcolor="white [3212]" strokecolor="red" strokeweight="1pt"/>
                <v:oval id="Oval 93" o:spid="_x0000_s1045" style="position:absolute;left:8405;top:3586;width:1639;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BfcQA&#10;AADcAAAADwAAAGRycy9kb3ducmV2LnhtbESPT4vCQAzF7wt+hyGCt3WqwiLVUURRFDzs+uceOrEt&#10;7WRKZ6z1228OC3tLeC/v/bJc965WHbWh9GxgMk5AEWfelpwbuF33n3NQISJbrD2TgTcFWK8GH0tM&#10;rX/xD3WXmCsJ4ZCigSLGJtU6ZAU5DGPfEIv28K3DKGuba9viS8JdradJ8qUdliwNBTa0LSirLk9n&#10;4Pt23d2zOSWn3bnsz9t9V1WHzpjRsN8sQEXq47/57/poBX8m+PKMTK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9AX3EAAAA3AAAAA8AAAAAAAAAAAAAAAAAmAIAAGRycy9k&#10;b3ducmV2LnhtbFBLBQYAAAAABAAEAPUAAACJAwAAAAA=&#10;" filled="f" fillcolor="white [3212]" strokecolor="red" strokeweight="1pt"/>
                <v:oval id="Oval 94" o:spid="_x0000_s1046" style="position:absolute;left:8475;top:4249;width:1639;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k5sIA&#10;AADcAAAADwAAAGRycy9kb3ducmV2LnhtbERPS2uDQBC+B/oflin0lqxpoASTVUrEkIKHNo/74E5U&#10;dGfF3aj9991Cobf5+J6zT2fTiZEG11hWsF5FIIhLqxuuFFwv+XILwnlkjZ1lUvBNDtLkabHHWNuJ&#10;v2g8+0qEEHYxKqi972MpXVmTQbeyPXHg7nYw6AMcKqkHnEK46eRrFL1Jgw2Hhhp7OtRUtueHUfB5&#10;vWS3ckvRR1Y0c3HIx7Y9jkq9PM/vOxCeZv8v/nOfdJi/WcPvM+EC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8aTmwgAAANwAAAAPAAAAAAAAAAAAAAAAAJgCAABkcnMvZG93&#10;bnJldi54bWxQSwUGAAAAAAQABAD1AAAAhwMAAAAA&#10;" filled="f" fillcolor="white [3212]" strokecolor="red" strokeweight="1pt"/>
                <v:roundrect id="AutoShape 95" o:spid="_x0000_s1047" style="position:absolute;left:2014;top:4800;width:3992;height:51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eIsEA&#10;AADcAAAADwAAAGRycy9kb3ducmV2LnhtbERPS2sCMRC+F/ofwhS8aVZLra5GKa2iJ6kPPA+bcbO4&#10;mSxJ1PXfN4LQ23x8z5nOW1uLK/lQOVbQ72UgiAunKy4VHPbL7ghEiMgaa8ek4E4B5rPXlynm2t14&#10;S9ddLEUK4ZCjAhNjk0sZCkMWQ881xIk7OW8xJuhLqT3eUrit5SDLhtJixanBYEPfhorz7mIVfGw+&#10;f4fLY7lYkTGrRePiz92Pleq8tV8TEJHa+C9+utc6zX8fwOOZdIG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x3iLBAAAA3AAAAA8AAAAAAAAAAAAAAAAAmAIAAGRycy9kb3du&#10;cmV2LnhtbFBLBQYAAAAABAAEAPUAAACGAwAAAAA=&#10;" filled="f" fillcolor="white [3212]" strokecolor="red" strokeweight="1pt"/>
                <v:shape id="Text Box 98" o:spid="_x0000_s1048" type="#_x0000_t202" style="position:absolute;left:3313;top:2821;width:421;height: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zz38MA&#10;AADcAAAADwAAAGRycy9kb3ducmV2LnhtbERPzWrCQBC+C77DMoXedNMK1aauItVULwqNfYAhO02W&#10;ZmdDdpukfXpXELzNx/c7y/Vga9FR641jBU/TBARx4bThUsHXOZssQPiArLF2TAr+yMN6NR4tMdWu&#10;50/q8lCKGMI+RQVVCE0qpS8qsuinriGO3LdrLYYI21LqFvsYbmv5nCQv0qLh2FBhQ+8VFT/5r1Xw&#10;sT+bIdue8v+Ojtts3u9e52an1OPDsHkDEWgId/HNfdBx/mwG12fiBXJ1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zz38MAAADcAAAADwAAAAAAAAAAAAAAAACYAgAAZHJzL2Rv&#10;d25yZXYueG1sUEsFBgAAAAAEAAQA9QAAAIgDAAAAAA==&#10;" filled="f" fillcolor="white [3212]" stroked="f" strokecolor="red" strokeweight="1pt">
                  <v:textbox inset="0,0,0,0">
                    <w:txbxContent>
                      <w:p w14:paraId="29709B28" w14:textId="77777777" w:rsidR="005770E1" w:rsidRDefault="005770E1">
                        <w:pPr>
                          <w:jc w:val="center"/>
                          <w:rPr>
                            <w:b/>
                            <w:color w:val="FF0000"/>
                          </w:rPr>
                        </w:pPr>
                        <w:r w:rsidRPr="00147E07">
                          <w:rPr>
                            <w:b/>
                            <w:color w:val="FF0000"/>
                          </w:rPr>
                          <w:t>1</w:t>
                        </w:r>
                      </w:p>
                    </w:txbxContent>
                  </v:textbox>
                </v:shape>
                <v:shape id="Text Box 99" o:spid="_x0000_s1049" type="#_x0000_t202" style="position:absolute;left:6912;top:3429;width:421;height: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Vrq8QA&#10;AADcAAAADwAAAGRycy9kb3ducmV2LnhtbERPzU7CQBC+m/gOmyHxJluQiFYWYoACF0wsPsCkO7Yb&#10;u7NNd2mrT8+SmHCbL9/vLFaDrUVHrTeOFUzGCQjiwmnDpYKvU/b4AsIHZI21Y1LwSx5Wy/u7Baba&#10;9fxJXR5KEUPYp6igCqFJpfRFRRb92DXEkft2rcUQYVtK3WIfw20tp0nyLC0ajg0VNrSuqPjJz1bB&#10;bn8yQ7b5yP86Om6yeb99nZutUg+j4f0NRKAh3MT/7oOO859mcH0mXi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Fa6vEAAAA3AAAAA8AAAAAAAAAAAAAAAAAmAIAAGRycy9k&#10;b3ducmV2LnhtbFBLBQYAAAAABAAEAPUAAACJAwAAAAA=&#10;" filled="f" fillcolor="white [3212]" stroked="f" strokecolor="red" strokeweight="1pt">
                  <v:textbox inset="0,0,0,0">
                    <w:txbxContent>
                      <w:p w14:paraId="0D85FD11" w14:textId="77777777" w:rsidR="005770E1" w:rsidRDefault="005770E1">
                        <w:pPr>
                          <w:jc w:val="center"/>
                          <w:rPr>
                            <w:b/>
                            <w:color w:val="FF0000"/>
                          </w:rPr>
                        </w:pPr>
                        <w:r>
                          <w:rPr>
                            <w:b/>
                            <w:color w:val="FF0000"/>
                          </w:rPr>
                          <w:t>2</w:t>
                        </w:r>
                      </w:p>
                    </w:txbxContent>
                  </v:textbox>
                </v:shape>
                <v:shape id="Text Box 100" o:spid="_x0000_s1050" type="#_x0000_t202" style="position:absolute;left:7549;top:3429;width:421;height: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nOMMQA&#10;AADcAAAADwAAAGRycy9kb3ducmV2LnhtbERPzU7CQBC+m/gOmyHxJlswiFYWYoACF0wsPsCkO7Yb&#10;u7NNd2mrT8+SmHCbL9/vLFaDrUVHrTeOFUzGCQjiwmnDpYKvU/b4AsIHZI21Y1LwSx5Wy/u7Baba&#10;9fxJXR5KEUPYp6igCqFJpfRFRRb92DXEkft2rcUQYVtK3WIfw20tp0nyLC0ajg0VNrSuqPjJz1bB&#10;bn8yQ7b5yP86Om6yeb99nZutUg+j4f0NRKAh3MT/7oOO859mcH0mXi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JzjDEAAAA3AAAAA8AAAAAAAAAAAAAAAAAmAIAAGRycy9k&#10;b3ducmV2LnhtbFBLBQYAAAAABAAEAPUAAACJAwAAAAA=&#10;" filled="f" fillcolor="white [3212]" stroked="f" strokecolor="red" strokeweight="1pt">
                  <v:textbox inset="0,0,0,0">
                    <w:txbxContent>
                      <w:p w14:paraId="013CD260" w14:textId="77777777" w:rsidR="005770E1" w:rsidRDefault="005770E1">
                        <w:pPr>
                          <w:jc w:val="center"/>
                          <w:rPr>
                            <w:b/>
                            <w:color w:val="FF0000"/>
                          </w:rPr>
                        </w:pPr>
                        <w:r>
                          <w:rPr>
                            <w:b/>
                            <w:color w:val="FF0000"/>
                          </w:rPr>
                          <w:t>3</w:t>
                        </w:r>
                      </w:p>
                    </w:txbxContent>
                  </v:textbox>
                </v:shape>
                <v:shape id="Text Box 101" o:spid="_x0000_s1051" type="#_x0000_t202" style="position:absolute;left:8285;top:3441;width:421;height: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QR8MA&#10;AADcAAAADwAAAGRycy9kb3ducmV2LnhtbERP22rCQBB9L/gPywi+1Y0teEldRaqxfVEw9gOG7DRZ&#10;mp0N2W0S/fpuodC3OZzrrLeDrUVHrTeOFcymCQjiwmnDpYKPa/a4BOEDssbaMSm4kYftZvSwxlS7&#10;ni/U5aEUMYR9igqqEJpUSl9UZNFPXUMcuU/XWgwRtqXULfYx3NbyKUnm0qLh2FBhQ68VFV/5t1Vw&#10;fLuaIduf83tHp3226A+rhTkoNRkPuxcQgYbwL/5zv+s4/3kO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QR8MAAADcAAAADwAAAAAAAAAAAAAAAACYAgAAZHJzL2Rv&#10;d25yZXYueG1sUEsFBgAAAAAEAAQA9QAAAIgDAAAAAA==&#10;" filled="f" fillcolor="white [3212]" stroked="f" strokecolor="red" strokeweight="1pt">
                  <v:textbox inset="0,0,0,0">
                    <w:txbxContent>
                      <w:p w14:paraId="093954C4" w14:textId="77777777" w:rsidR="005770E1" w:rsidRDefault="005770E1">
                        <w:pPr>
                          <w:jc w:val="center"/>
                          <w:rPr>
                            <w:b/>
                            <w:color w:val="FF0000"/>
                          </w:rPr>
                        </w:pPr>
                        <w:r>
                          <w:rPr>
                            <w:b/>
                            <w:color w:val="FF0000"/>
                          </w:rPr>
                          <w:t>4</w:t>
                        </w:r>
                      </w:p>
                    </w:txbxContent>
                  </v:textbox>
                </v:shape>
                <v:shape id="Text Box 102" o:spid="_x0000_s1052" type="#_x0000_t202" style="position:absolute;left:1657;top:3804;width:421;height: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f13MMA&#10;AADcAAAADwAAAGRycy9kb3ducmV2LnhtbERPzWrCQBC+C77DMkJvumkLTZu6iqixXlpo7AMM2Wmy&#10;NDsbstsk9um7guBtPr7fWa5H24ieOm8cK7hfJCCIS6cNVwq+Tvn8GYQPyBobx6TgTB7Wq+lkiZl2&#10;A39SX4RKxBD2GSqoQ2gzKX1Zk0W/cC1x5L5dZzFE2FVSdzjEcNvIhyR5khYNx4YaW9rWVP4Uv1bB&#10;4e1kxnz3Ufz19L7L02H/kpq9UnezcfMKItAYbuKr+6jj/McULs/EC+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f13MMAAADcAAAADwAAAAAAAAAAAAAAAACYAgAAZHJzL2Rv&#10;d25yZXYueG1sUEsFBgAAAAAEAAQA9QAAAIgDAAAAAA==&#10;" filled="f" fillcolor="white [3212]" stroked="f" strokecolor="red" strokeweight="1pt">
                  <v:textbox inset="0,0,0,0">
                    <w:txbxContent>
                      <w:p w14:paraId="753DB1A7" w14:textId="77777777" w:rsidR="005770E1" w:rsidRDefault="005770E1">
                        <w:pPr>
                          <w:jc w:val="center"/>
                          <w:rPr>
                            <w:b/>
                            <w:color w:val="FF0000"/>
                          </w:rPr>
                        </w:pPr>
                        <w:r>
                          <w:rPr>
                            <w:b/>
                            <w:color w:val="FF0000"/>
                          </w:rPr>
                          <w:t>5</w:t>
                        </w:r>
                      </w:p>
                    </w:txbxContent>
                  </v:textbox>
                </v:shape>
                <v:shape id="Text Box 103" o:spid="_x0000_s1053" type="#_x0000_t202" style="position:absolute;left:8327;top:4120;width:421;height: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hhrsYA&#10;AADcAAAADwAAAGRycy9kb3ducmV2LnhtbESPQU/DMAyF70j8h8iTuLF0IG3QLZsQWweXIdHtB1iN&#10;aSMap2pCW/j1+IDEzdZ7fu/zZjf5Vg3URxfYwGKegSKugnVcG7ici9sHUDEhW2wDk4FvirDbXl9t&#10;MLdh5HcaylQrCeGYo4EmpS7XOlYNeYzz0BGL9hF6j0nWvta2x1HCfavvsmypPTqWhgY7em6o+iy/&#10;vIHjy9lNxf6t/BnotC9W4+Fx5Q7G3MympzWoRFP6N/9dv1rBvxdaeUYm0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8hhrsYAAADcAAAADwAAAAAAAAAAAAAAAACYAgAAZHJz&#10;L2Rvd25yZXYueG1sUEsFBgAAAAAEAAQA9QAAAIsDAAAAAA==&#10;" filled="f" fillcolor="white [3212]" stroked="f" strokecolor="red" strokeweight="1pt">
                  <v:textbox inset="0,0,0,0">
                    <w:txbxContent>
                      <w:p w14:paraId="41F186EF" w14:textId="77777777" w:rsidR="005770E1" w:rsidRDefault="005770E1">
                        <w:pPr>
                          <w:jc w:val="center"/>
                          <w:rPr>
                            <w:b/>
                            <w:color w:val="FF0000"/>
                          </w:rPr>
                        </w:pPr>
                        <w:r>
                          <w:rPr>
                            <w:b/>
                            <w:color w:val="FF0000"/>
                          </w:rPr>
                          <w:t>6</w:t>
                        </w:r>
                      </w:p>
                    </w:txbxContent>
                  </v:textbox>
                </v:shape>
                <v:shape id="Text Box 104" o:spid="_x0000_s1054" type="#_x0000_t202" style="position:absolute;left:1634;top:4436;width:421;height: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TENcMA&#10;AADcAAAADwAAAGRycy9kb3ducmV2LnhtbERPzWrCQBC+F/oOyxR6001b0BpdRdS0XiwYfYAhOyZL&#10;s7Mhu01Sn74rCL3Nx/c7i9Vga9FR641jBS/jBARx4bThUsH5lI3eQfiArLF2TAp+ycNq+fiwwFS7&#10;no/U5aEUMYR9igqqEJpUSl9UZNGPXUMcuYtrLYYI21LqFvsYbmv5miQTadFwbKiwoU1FxXf+YxV8&#10;fJ7MkG2/8mtHh2027Xezqdkp9fw0rOcgAg3hX3x373Wc/zaD2zPx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TENcMAAADcAAAADwAAAAAAAAAAAAAAAACYAgAAZHJzL2Rv&#10;d25yZXYueG1sUEsFBgAAAAAEAAQA9QAAAIgDAAAAAA==&#10;" filled="f" fillcolor="white [3212]" stroked="f" strokecolor="red" strokeweight="1pt">
                  <v:textbox inset="0,0,0,0">
                    <w:txbxContent>
                      <w:p w14:paraId="47DC49B2" w14:textId="77777777" w:rsidR="005770E1" w:rsidRDefault="005770E1">
                        <w:pPr>
                          <w:jc w:val="center"/>
                          <w:rPr>
                            <w:b/>
                            <w:color w:val="FF0000"/>
                          </w:rPr>
                        </w:pPr>
                        <w:r>
                          <w:rPr>
                            <w:b/>
                            <w:color w:val="FF0000"/>
                          </w:rPr>
                          <w:t>7</w:t>
                        </w:r>
                      </w:p>
                    </w:txbxContent>
                  </v:textbox>
                </v:shape>
                <v:shape id="Text Box 105" o:spid="_x0000_s1055" type="#_x0000_t202" style="position:absolute;left:1906;top:4800;width:421;height: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ge1cYA&#10;AADcAAAADwAAAGRycy9kb3ducmV2LnhtbESPQU/DMAyF70j8h8iTuLF0CG3QLZsQWweXIdHtB1iN&#10;aSMap2pCW/j1+IDEzdZ7fu/zZjf5Vg3URxfYwGKegSKugnVcG7ici9sHUDEhW2wDk4FvirDbXl9t&#10;MLdh5HcaylQrCeGYo4EmpS7XOlYNeYzz0BGL9hF6j0nWvta2x1HCfavvsmypPTqWhgY7em6o+iy/&#10;vIHjy9lNxf6t/BnotC9W4+Fx5Q7G3MympzWoRFP6N/9dv1rBvxd8eUYm0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ge1cYAAADcAAAADwAAAAAAAAAAAAAAAACYAgAAZHJz&#10;L2Rvd25yZXYueG1sUEsFBgAAAAAEAAQA9QAAAIsDAAAAAA==&#10;" filled="f" fillcolor="white [3212]" stroked="f" strokecolor="red" strokeweight="1pt">
                  <v:textbox inset="0,0,0,0">
                    <w:txbxContent>
                      <w:p w14:paraId="58FE1F45" w14:textId="77777777" w:rsidR="005770E1" w:rsidRDefault="005770E1">
                        <w:pPr>
                          <w:jc w:val="center"/>
                          <w:rPr>
                            <w:b/>
                            <w:color w:val="FF0000"/>
                          </w:rPr>
                        </w:pPr>
                        <w:r>
                          <w:rPr>
                            <w:b/>
                            <w:color w:val="FF0000"/>
                          </w:rPr>
                          <w:t>8</w:t>
                        </w:r>
                      </w:p>
                    </w:txbxContent>
                  </v:textbox>
                </v:shape>
                <v:shape id="Text Box 130" o:spid="_x0000_s1056" type="#_x0000_t202" style="position:absolute;left:3745;top:8283;width:421;height: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S7TsMA&#10;AADcAAAADwAAAGRycy9kb3ducmV2LnhtbERPzWrCQBC+F/oOyxR6qxulqE1dRdRYLwqNfYAhO02W&#10;ZmdDdk2iT98VCr3Nx/c7i9Vga9FR641jBeNRAoK4cNpwqeDrnL3MQfiArLF2TAqu5GG1fHxYYKpd&#10;z5/U5aEUMYR9igqqEJpUSl9UZNGPXEMcuW/XWgwRtqXULfYx3NZykiRTadFwbKiwoU1FxU9+sQr2&#10;H2czZNtTfuvouM1m/e5tZnZKPT8N63cQgYbwL/5zH3Sc/zqG+zPxA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S7TsMAAADcAAAADwAAAAAAAAAAAAAAAACYAgAAZHJzL2Rv&#10;d25yZXYueG1sUEsFBgAAAAAEAAQA9QAAAIgDAAAAAA==&#10;" filled="f" fillcolor="white [3212]" stroked="f" strokecolor="red" strokeweight="1pt">
                  <v:textbox inset="0,0,0,0">
                    <w:txbxContent>
                      <w:p w14:paraId="033EE4C6" w14:textId="77777777" w:rsidR="005770E1" w:rsidRDefault="005770E1">
                        <w:pPr>
                          <w:jc w:val="center"/>
                          <w:rPr>
                            <w:b/>
                            <w:color w:val="FF0000"/>
                          </w:rPr>
                        </w:pPr>
                        <w:r>
                          <w:rPr>
                            <w:b/>
                            <w:color w:val="FF0000"/>
                          </w:rPr>
                          <w:t>9</w:t>
                        </w:r>
                      </w:p>
                    </w:txbxContent>
                  </v:textbox>
                </v:shape>
                <v:shape id="Text Box 131" o:spid="_x0000_s1057" type="#_x0000_t202" style="position:absolute;left:1645;top:3233;width:421;height: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YlOcMA&#10;AADcAAAADwAAAGRycy9kb3ducmV2LnhtbERPzWrCQBC+C77DMkJvdaMUbVNXETWtFwuNfYAhO02W&#10;ZmdDdk1Sn74rFLzNx/c7q81ga9FR641jBbNpAoK4cNpwqeDrnD0+g/ABWWPtmBT8kofNejxaYapd&#10;z5/U5aEUMYR9igqqEJpUSl9UZNFPXUMcuW/XWgwRtqXULfYx3NZyniQLadFwbKiwoV1FxU9+sQre&#10;3s9myPYf+bWj0z5b9oeXpTko9TAZtq8gAg3hLv53H3Wc/zSH2zPxA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YlOcMAAADcAAAADwAAAAAAAAAAAAAAAACYAgAAZHJzL2Rv&#10;d25yZXYueG1sUEsFBgAAAAAEAAQA9QAAAIgDAAAAAA==&#10;" filled="f" fillcolor="white [3212]" stroked="f" strokecolor="red" strokeweight="1pt">
                  <v:textbox inset="0,0,0,0">
                    <w:txbxContent>
                      <w:p w14:paraId="59BD550D" w14:textId="77777777" w:rsidR="005770E1" w:rsidRDefault="005770E1">
                        <w:pPr>
                          <w:jc w:val="center"/>
                          <w:rPr>
                            <w:b/>
                            <w:color w:val="FF0000"/>
                          </w:rPr>
                        </w:pPr>
                        <w:r>
                          <w:rPr>
                            <w:b/>
                            <w:color w:val="FF0000"/>
                          </w:rPr>
                          <w:t>2</w:t>
                        </w:r>
                      </w:p>
                    </w:txbxContent>
                  </v:textbox>
                </v:shape>
                <w10:anchorlock/>
              </v:group>
            </w:pict>
          </mc:Fallback>
        </mc:AlternateContent>
      </w:r>
    </w:p>
    <w:p w14:paraId="1533A471" w14:textId="77777777" w:rsidR="00351BB3" w:rsidRDefault="00CB564C">
      <w:pPr>
        <w:pStyle w:val="iFigureCaption"/>
      </w:pPr>
      <w:r w:rsidRPr="00DE3FA1">
        <w:t xml:space="preserve">Most of these components are common to many </w:t>
      </w:r>
      <w:r w:rsidR="004D26F5" w:rsidRPr="00DE3FA1">
        <w:t xml:space="preserve">of the </w:t>
      </w:r>
      <w:r w:rsidRPr="00DE3FA1">
        <w:t xml:space="preserve">screens in </w:t>
      </w:r>
      <w:r w:rsidR="00E511C5">
        <w:t>DC21</w:t>
      </w:r>
      <w:r w:rsidRPr="00DE3FA1">
        <w:t>.</w:t>
      </w:r>
    </w:p>
    <w:tbl>
      <w:tblPr>
        <w:tblW w:w="0" w:type="auto"/>
        <w:tblLayout w:type="fixed"/>
        <w:tblLook w:val="04A0" w:firstRow="1" w:lastRow="0" w:firstColumn="1" w:lastColumn="0" w:noHBand="0" w:noVBand="1"/>
      </w:tblPr>
      <w:tblGrid>
        <w:gridCol w:w="268"/>
        <w:gridCol w:w="1683"/>
        <w:gridCol w:w="7329"/>
      </w:tblGrid>
      <w:tr w:rsidR="008A61D3" w:rsidRPr="00582270" w14:paraId="003F94CC" w14:textId="77777777" w:rsidTr="00E7625C">
        <w:tc>
          <w:tcPr>
            <w:tcW w:w="268" w:type="dxa"/>
            <w:shd w:val="clear" w:color="auto" w:fill="auto"/>
          </w:tcPr>
          <w:p w14:paraId="79384E6D" w14:textId="77777777" w:rsidR="008A61D3" w:rsidRPr="00582270" w:rsidRDefault="008A61D3" w:rsidP="00AF2047">
            <w:pPr>
              <w:pStyle w:val="iNormal"/>
            </w:pPr>
            <w:r w:rsidRPr="00582270">
              <w:t>1</w:t>
            </w:r>
          </w:p>
        </w:tc>
        <w:tc>
          <w:tcPr>
            <w:tcW w:w="1683" w:type="dxa"/>
            <w:shd w:val="clear" w:color="auto" w:fill="auto"/>
          </w:tcPr>
          <w:p w14:paraId="0025A177" w14:textId="77777777" w:rsidR="008A61D3" w:rsidRPr="00582270" w:rsidRDefault="008A61D3" w:rsidP="00582270">
            <w:pPr>
              <w:pStyle w:val="iNormal"/>
              <w:jc w:val="left"/>
            </w:pPr>
            <w:r w:rsidRPr="00582270">
              <w:t>Message bar</w:t>
            </w:r>
          </w:p>
        </w:tc>
        <w:tc>
          <w:tcPr>
            <w:tcW w:w="7329" w:type="dxa"/>
            <w:shd w:val="clear" w:color="auto" w:fill="auto"/>
          </w:tcPr>
          <w:p w14:paraId="3EAFFB11" w14:textId="77777777" w:rsidR="008A61D3" w:rsidRPr="00582270" w:rsidRDefault="001932DB" w:rsidP="00CB564C">
            <w:pPr>
              <w:pStyle w:val="iNormal"/>
            </w:pPr>
            <w:r w:rsidRPr="00582270">
              <w:t xml:space="preserve">This </w:t>
            </w:r>
            <w:r w:rsidR="00780AF6">
              <w:t xml:space="preserve">blue </w:t>
            </w:r>
            <w:r w:rsidRPr="00582270">
              <w:t>area will appear when</w:t>
            </w:r>
            <w:r w:rsidR="008A61D3" w:rsidRPr="00582270">
              <w:t xml:space="preserve"> </w:t>
            </w:r>
            <w:r w:rsidR="00E511C5">
              <w:t>DC21</w:t>
            </w:r>
            <w:r w:rsidR="008A61D3" w:rsidRPr="00582270">
              <w:t xml:space="preserve"> displays an error or informative message.</w:t>
            </w:r>
          </w:p>
        </w:tc>
      </w:tr>
      <w:tr w:rsidR="00CB564C" w:rsidRPr="00582270" w14:paraId="6AA0E2B6" w14:textId="77777777" w:rsidTr="00E7625C">
        <w:tc>
          <w:tcPr>
            <w:tcW w:w="268" w:type="dxa"/>
            <w:shd w:val="clear" w:color="auto" w:fill="auto"/>
          </w:tcPr>
          <w:p w14:paraId="223BFAE7" w14:textId="77777777" w:rsidR="00AF2047" w:rsidRPr="00582270" w:rsidRDefault="008A61D3" w:rsidP="00AF2047">
            <w:pPr>
              <w:pStyle w:val="iNormal"/>
            </w:pPr>
            <w:r w:rsidRPr="00582270">
              <w:t>2</w:t>
            </w:r>
          </w:p>
        </w:tc>
        <w:tc>
          <w:tcPr>
            <w:tcW w:w="1683" w:type="dxa"/>
            <w:shd w:val="clear" w:color="auto" w:fill="auto"/>
          </w:tcPr>
          <w:p w14:paraId="72152A83" w14:textId="77777777" w:rsidR="00AF2047" w:rsidRPr="00582270" w:rsidRDefault="00AF2047" w:rsidP="00780AF6">
            <w:pPr>
              <w:pStyle w:val="iNormal"/>
              <w:jc w:val="left"/>
            </w:pPr>
            <w:r w:rsidRPr="00582270">
              <w:t xml:space="preserve">Home </w:t>
            </w:r>
            <w:r w:rsidR="005F0160">
              <w:rPr>
                <w:noProof/>
                <w:lang w:eastAsia="en-AU"/>
              </w:rPr>
              <w:drawing>
                <wp:inline distT="0" distB="0" distL="0" distR="0" wp14:anchorId="673072EB" wp14:editId="48B59150">
                  <wp:extent cx="160655" cy="152400"/>
                  <wp:effectExtent l="0" t="0" r="0" b="0"/>
                  <wp:docPr id="6" name="Picture 2"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meButt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1932DB" w:rsidRPr="00582270">
              <w:t xml:space="preserve"> </w:t>
            </w:r>
            <w:r w:rsidR="00A04BDA" w:rsidRPr="00582270">
              <w:t>b</w:t>
            </w:r>
            <w:r w:rsidRPr="00582270">
              <w:t>utton</w:t>
            </w:r>
            <w:r w:rsidR="00E5320E" w:rsidRPr="00582270">
              <w:t xml:space="preserve"> and </w:t>
            </w:r>
            <w:r w:rsidR="00780AF6">
              <w:t>System</w:t>
            </w:r>
            <w:r w:rsidR="00E5320E" w:rsidRPr="00582270">
              <w:t xml:space="preserve"> Logo</w:t>
            </w:r>
          </w:p>
        </w:tc>
        <w:tc>
          <w:tcPr>
            <w:tcW w:w="7329" w:type="dxa"/>
            <w:shd w:val="clear" w:color="auto" w:fill="auto"/>
          </w:tcPr>
          <w:p w14:paraId="310CCD77" w14:textId="77777777" w:rsidR="00AF2047" w:rsidRDefault="00AF2047" w:rsidP="00780AF6">
            <w:pPr>
              <w:pStyle w:val="iNormal"/>
            </w:pPr>
            <w:r w:rsidRPr="00582270">
              <w:t xml:space="preserve">Click </w:t>
            </w:r>
            <w:r w:rsidR="008A61D3" w:rsidRPr="00582270">
              <w:t xml:space="preserve">either of these </w:t>
            </w:r>
            <w:r w:rsidRPr="00582270">
              <w:t xml:space="preserve">to </w:t>
            </w:r>
            <w:r w:rsidR="00775E84" w:rsidRPr="00582270">
              <w:t>show the Home/Dashboard (</w:t>
            </w:r>
            <w:r w:rsidR="001932DB" w:rsidRPr="00582270">
              <w:t xml:space="preserve">that is, the view </w:t>
            </w:r>
            <w:r w:rsidR="00775E84" w:rsidRPr="00582270">
              <w:t>shown above).</w:t>
            </w:r>
            <w:r w:rsidR="00780AF6">
              <w:t xml:space="preserve"> </w:t>
            </w:r>
          </w:p>
          <w:p w14:paraId="53331B08" w14:textId="77777777" w:rsidR="00DE6DC8" w:rsidRPr="00582270" w:rsidRDefault="00DE6DC8" w:rsidP="00682209">
            <w:pPr>
              <w:pStyle w:val="iNormal"/>
            </w:pPr>
            <w:r>
              <w:t>The screen shot above shows “DC21”, but your system will show the name of your system and your system’s logo. These are configurable values (see section</w:t>
            </w:r>
            <w:r w:rsidR="00682209">
              <w:t xml:space="preserve"> </w:t>
            </w:r>
            <w:r w:rsidR="00C23447">
              <w:fldChar w:fldCharType="begin"/>
            </w:r>
            <w:r w:rsidR="00C23447">
              <w:instrText xml:space="preserve"> REF _Ref377568044 \r \h  \* MERGEFORMAT </w:instrText>
            </w:r>
            <w:r w:rsidR="00C23447">
              <w:fldChar w:fldCharType="separate"/>
            </w:r>
            <w:r w:rsidR="00443106" w:rsidRPr="00443106">
              <w:rPr>
                <w:rStyle w:val="CrossReference"/>
              </w:rPr>
              <w:t>11.5</w:t>
            </w:r>
            <w:r w:rsidR="00C23447">
              <w:fldChar w:fldCharType="end"/>
            </w:r>
            <w:r w:rsidR="00682209" w:rsidRPr="00682209">
              <w:rPr>
                <w:rStyle w:val="CrossReference"/>
              </w:rPr>
              <w:t xml:space="preserve"> </w:t>
            </w:r>
            <w:r w:rsidR="00C23447">
              <w:fldChar w:fldCharType="begin"/>
            </w:r>
            <w:r w:rsidR="00C23447">
              <w:instrText xml:space="preserve"> REF _Ref377568044 \h  \* MERGEFORMAT </w:instrText>
            </w:r>
            <w:r w:rsidR="00C23447">
              <w:fldChar w:fldCharType="separate"/>
            </w:r>
            <w:r w:rsidR="00443106" w:rsidRPr="00443106">
              <w:rPr>
                <w:rStyle w:val="CrossReference"/>
              </w:rPr>
              <w:t>Tailoring DC21 for Your Organisation’s Needs</w:t>
            </w:r>
            <w:r w:rsidR="00C23447">
              <w:fldChar w:fldCharType="end"/>
            </w:r>
            <w:r>
              <w:t xml:space="preserve">). </w:t>
            </w:r>
          </w:p>
        </w:tc>
      </w:tr>
      <w:tr w:rsidR="00CB564C" w:rsidRPr="00582270" w14:paraId="0DDFCBF4" w14:textId="77777777" w:rsidTr="00E7625C">
        <w:tc>
          <w:tcPr>
            <w:tcW w:w="268" w:type="dxa"/>
            <w:shd w:val="clear" w:color="auto" w:fill="auto"/>
          </w:tcPr>
          <w:p w14:paraId="39265408" w14:textId="77777777" w:rsidR="00AF2047" w:rsidRPr="00582270" w:rsidRDefault="008A61D3" w:rsidP="00AF2047">
            <w:pPr>
              <w:pStyle w:val="iNormal"/>
            </w:pPr>
            <w:r w:rsidRPr="00582270">
              <w:t>3</w:t>
            </w:r>
          </w:p>
        </w:tc>
        <w:tc>
          <w:tcPr>
            <w:tcW w:w="1683" w:type="dxa"/>
            <w:shd w:val="clear" w:color="auto" w:fill="auto"/>
          </w:tcPr>
          <w:p w14:paraId="0E7290AC" w14:textId="77777777" w:rsidR="00AF2047" w:rsidRPr="00582270" w:rsidRDefault="00AF2047" w:rsidP="00582270">
            <w:pPr>
              <w:pStyle w:val="iNormal"/>
              <w:jc w:val="left"/>
            </w:pPr>
            <w:r w:rsidRPr="00582270">
              <w:rPr>
                <w:rStyle w:val="iOption"/>
              </w:rPr>
              <w:t>Admin</w:t>
            </w:r>
            <w:r w:rsidRPr="00582270">
              <w:t xml:space="preserve"> </w:t>
            </w:r>
            <w:r w:rsidR="00A04BDA" w:rsidRPr="00582270">
              <w:t>b</w:t>
            </w:r>
            <w:r w:rsidRPr="00582270">
              <w:t>utton</w:t>
            </w:r>
          </w:p>
        </w:tc>
        <w:tc>
          <w:tcPr>
            <w:tcW w:w="7329" w:type="dxa"/>
            <w:shd w:val="clear" w:color="auto" w:fill="auto"/>
          </w:tcPr>
          <w:p w14:paraId="5C24E130" w14:textId="77777777" w:rsidR="00AF2047" w:rsidRPr="00582270" w:rsidRDefault="001932DB" w:rsidP="00AC3B35">
            <w:pPr>
              <w:pStyle w:val="iNormal"/>
            </w:pPr>
            <w:r w:rsidRPr="00582270">
              <w:t xml:space="preserve">Click to access </w:t>
            </w:r>
            <w:r w:rsidR="00AC3B35">
              <w:t>the A</w:t>
            </w:r>
            <w:r w:rsidR="00AF2047" w:rsidRPr="00582270">
              <w:t>dmin</w:t>
            </w:r>
            <w:r w:rsidRPr="00582270">
              <w:t>istration</w:t>
            </w:r>
            <w:r w:rsidR="00AF2047" w:rsidRPr="00582270">
              <w:t xml:space="preserve"> functions (see </w:t>
            </w:r>
            <w:r w:rsidR="00AF2047" w:rsidRPr="002E5280">
              <w:t>Chapter</w:t>
            </w:r>
            <w:r w:rsidR="006A79AC" w:rsidRPr="002E5280">
              <w:t xml:space="preserve"> </w:t>
            </w:r>
            <w:r w:rsidR="00C23447">
              <w:fldChar w:fldCharType="begin"/>
            </w:r>
            <w:r w:rsidR="00C23447">
              <w:instrText xml:space="preserve"> REF _Ref351623216 \r \h  \* MERGEFORMAT </w:instrText>
            </w:r>
            <w:r w:rsidR="00C23447">
              <w:fldChar w:fldCharType="separate"/>
            </w:r>
            <w:r w:rsidR="00443106">
              <w:t>11</w:t>
            </w:r>
            <w:r w:rsidR="00C23447">
              <w:fldChar w:fldCharType="end"/>
            </w:r>
            <w:r w:rsidR="006A79AC" w:rsidRPr="00926D18">
              <w:t xml:space="preserve"> </w:t>
            </w:r>
            <w:r w:rsidR="00C23447">
              <w:fldChar w:fldCharType="begin"/>
            </w:r>
            <w:r w:rsidR="00C23447">
              <w:instrText xml:space="preserve"> REF _Ref351623218 \h  \* MERGEFORMAT </w:instrText>
            </w:r>
            <w:r w:rsidR="00C23447">
              <w:fldChar w:fldCharType="separate"/>
            </w:r>
            <w:r w:rsidR="00443106" w:rsidRPr="00443106">
              <w:rPr>
                <w:rStyle w:val="CrossReference"/>
              </w:rPr>
              <w:t>DC21 Administration</w:t>
            </w:r>
            <w:r w:rsidR="00C23447">
              <w:fldChar w:fldCharType="end"/>
            </w:r>
            <w:r w:rsidR="00AF2047" w:rsidRPr="00582270">
              <w:t xml:space="preserve">). This </w:t>
            </w:r>
            <w:r w:rsidR="00303267" w:rsidRPr="00582270">
              <w:t xml:space="preserve">button </w:t>
            </w:r>
            <w:r w:rsidR="00AF2047" w:rsidRPr="00582270">
              <w:t xml:space="preserve">is only </w:t>
            </w:r>
            <w:r w:rsidR="00A04BDA" w:rsidRPr="00582270">
              <w:t>present</w:t>
            </w:r>
            <w:r w:rsidR="00AF2047" w:rsidRPr="00582270">
              <w:t xml:space="preserve"> if you have Administrator permissions.</w:t>
            </w:r>
          </w:p>
        </w:tc>
      </w:tr>
      <w:tr w:rsidR="00CB564C" w:rsidRPr="00582270" w14:paraId="16C49ABF" w14:textId="77777777" w:rsidTr="00E7625C">
        <w:tc>
          <w:tcPr>
            <w:tcW w:w="268" w:type="dxa"/>
            <w:shd w:val="clear" w:color="auto" w:fill="auto"/>
          </w:tcPr>
          <w:p w14:paraId="5D9FF720" w14:textId="77777777" w:rsidR="00AF2047" w:rsidRPr="00582270" w:rsidRDefault="008A61D3" w:rsidP="00AF2047">
            <w:pPr>
              <w:pStyle w:val="iNormal"/>
            </w:pPr>
            <w:r w:rsidRPr="00582270">
              <w:lastRenderedPageBreak/>
              <w:t>4</w:t>
            </w:r>
          </w:p>
        </w:tc>
        <w:tc>
          <w:tcPr>
            <w:tcW w:w="1683" w:type="dxa"/>
            <w:shd w:val="clear" w:color="auto" w:fill="auto"/>
          </w:tcPr>
          <w:p w14:paraId="5CD87C43" w14:textId="77777777" w:rsidR="00AF2047" w:rsidRPr="00582270" w:rsidRDefault="00AF2047" w:rsidP="00582270">
            <w:pPr>
              <w:pStyle w:val="iNormal"/>
              <w:jc w:val="left"/>
            </w:pPr>
            <w:r w:rsidRPr="00582270">
              <w:t>Login ID</w:t>
            </w:r>
          </w:p>
        </w:tc>
        <w:tc>
          <w:tcPr>
            <w:tcW w:w="7329" w:type="dxa"/>
            <w:shd w:val="clear" w:color="auto" w:fill="auto"/>
          </w:tcPr>
          <w:p w14:paraId="7823F6EB" w14:textId="77777777" w:rsidR="00AF2047" w:rsidRPr="00582270" w:rsidRDefault="00303267" w:rsidP="0073599A">
            <w:pPr>
              <w:pStyle w:val="iNormal"/>
            </w:pPr>
            <w:r w:rsidRPr="00582270">
              <w:t>This is your logi</w:t>
            </w:r>
            <w:r w:rsidR="00AF2047" w:rsidRPr="00582270">
              <w:t xml:space="preserve">n </w:t>
            </w:r>
            <w:r w:rsidR="0073599A">
              <w:t>email address</w:t>
            </w:r>
            <w:r w:rsidR="00AF2047" w:rsidRPr="00582270">
              <w:t xml:space="preserve">. Click to open a </w:t>
            </w:r>
            <w:r w:rsidR="00FA0A3A" w:rsidRPr="00582270">
              <w:t>dropdown</w:t>
            </w:r>
            <w:r w:rsidR="00AF2047" w:rsidRPr="00582270">
              <w:t xml:space="preserve"> menu of user operations. (See </w:t>
            </w:r>
            <w:r w:rsidR="006A79AC" w:rsidRPr="00582270">
              <w:t>s</w:t>
            </w:r>
            <w:r w:rsidR="00680CE3" w:rsidRPr="00582270">
              <w:t>ection</w:t>
            </w:r>
            <w:r w:rsidR="006A79AC" w:rsidRPr="00582270">
              <w:t xml:space="preserve">s </w:t>
            </w:r>
            <w:r w:rsidR="00C23447">
              <w:fldChar w:fldCharType="begin"/>
            </w:r>
            <w:r w:rsidR="00C23447">
              <w:instrText xml:space="preserve"> REF _Ref351623307 \r \h  \* MERGEFORMAT </w:instrText>
            </w:r>
            <w:r w:rsidR="00C23447">
              <w:fldChar w:fldCharType="separate"/>
            </w:r>
            <w:r w:rsidR="00443106" w:rsidRPr="00443106">
              <w:rPr>
                <w:rStyle w:val="CrossReference"/>
              </w:rPr>
              <w:t>4.2</w:t>
            </w:r>
            <w:r w:rsidR="00C23447">
              <w:fldChar w:fldCharType="end"/>
            </w:r>
            <w:r w:rsidR="006A79AC" w:rsidRPr="00582270">
              <w:t xml:space="preserve"> and</w:t>
            </w:r>
            <w:r w:rsidR="001932DB" w:rsidRPr="00582270">
              <w:t xml:space="preserve"> </w:t>
            </w:r>
            <w:r w:rsidR="00C23447">
              <w:fldChar w:fldCharType="begin"/>
            </w:r>
            <w:r w:rsidR="00C23447">
              <w:instrText xml:space="preserve"> REF _Ref352848230 \r \h  \* MERGEFORMAT </w:instrText>
            </w:r>
            <w:r w:rsidR="00C23447">
              <w:fldChar w:fldCharType="separate"/>
            </w:r>
            <w:r w:rsidR="00443106" w:rsidRPr="00443106">
              <w:rPr>
                <w:rStyle w:val="CrossReference"/>
              </w:rPr>
              <w:t>4.5</w:t>
            </w:r>
            <w:r w:rsidR="00C23447">
              <w:fldChar w:fldCharType="end"/>
            </w:r>
            <w:r w:rsidR="001932DB" w:rsidRPr="00582270">
              <w:t>.</w:t>
            </w:r>
            <w:r w:rsidR="006A79AC" w:rsidRPr="00582270">
              <w:t>)</w:t>
            </w:r>
          </w:p>
        </w:tc>
      </w:tr>
      <w:tr w:rsidR="00CB564C" w:rsidRPr="00582270" w14:paraId="5C3A9D2B" w14:textId="77777777" w:rsidTr="00E7625C">
        <w:tc>
          <w:tcPr>
            <w:tcW w:w="268" w:type="dxa"/>
            <w:shd w:val="clear" w:color="auto" w:fill="auto"/>
          </w:tcPr>
          <w:p w14:paraId="0F715127" w14:textId="77777777" w:rsidR="00AF2047" w:rsidRPr="00582270" w:rsidRDefault="008A61D3" w:rsidP="00AF2047">
            <w:pPr>
              <w:pStyle w:val="iNormal"/>
            </w:pPr>
            <w:r w:rsidRPr="00582270">
              <w:t>5</w:t>
            </w:r>
          </w:p>
        </w:tc>
        <w:tc>
          <w:tcPr>
            <w:tcW w:w="1683" w:type="dxa"/>
            <w:shd w:val="clear" w:color="auto" w:fill="auto"/>
          </w:tcPr>
          <w:p w14:paraId="09430EC0" w14:textId="77777777" w:rsidR="00AF2047" w:rsidRPr="00582270" w:rsidRDefault="00CB564C" w:rsidP="00582270">
            <w:pPr>
              <w:pStyle w:val="iNormal"/>
              <w:jc w:val="left"/>
            </w:pPr>
            <w:r w:rsidRPr="00582270">
              <w:t>Action button</w:t>
            </w:r>
          </w:p>
        </w:tc>
        <w:tc>
          <w:tcPr>
            <w:tcW w:w="7329" w:type="dxa"/>
            <w:shd w:val="clear" w:color="auto" w:fill="auto"/>
          </w:tcPr>
          <w:p w14:paraId="6C999D76" w14:textId="77777777" w:rsidR="00AF2047" w:rsidRPr="00582270" w:rsidRDefault="00CB564C" w:rsidP="00AC3B35">
            <w:pPr>
              <w:pStyle w:val="iNormal"/>
            </w:pPr>
            <w:r w:rsidRPr="00582270">
              <w:t xml:space="preserve">In many screens, there is an action button at the top left corner. It is </w:t>
            </w:r>
            <w:proofErr w:type="gramStart"/>
            <w:r w:rsidRPr="00582270">
              <w:t>often</w:t>
            </w:r>
            <w:r w:rsidR="00DE6DC8">
              <w:t xml:space="preserve"> </w:t>
            </w:r>
            <w:r w:rsidR="00DE6DC8" w:rsidRPr="00DE6DC8">
              <w:rPr>
                <w:rStyle w:val="iButtonBlue"/>
              </w:rPr>
              <w:t> Upload</w:t>
            </w:r>
            <w:proofErr w:type="gramEnd"/>
            <w:r w:rsidR="00DE6DC8" w:rsidRPr="00DE6DC8">
              <w:rPr>
                <w:rStyle w:val="iButtonBlue"/>
              </w:rPr>
              <w:t> </w:t>
            </w:r>
            <w:r w:rsidRPr="00582270">
              <w:t>, which allows you to upload</w:t>
            </w:r>
            <w:r w:rsidR="00AF2047" w:rsidRPr="00582270">
              <w:t xml:space="preserve"> new </w:t>
            </w:r>
            <w:r w:rsidR="00415DC9">
              <w:t>Data File</w:t>
            </w:r>
            <w:r w:rsidR="009B7E78">
              <w:t>s</w:t>
            </w:r>
            <w:r w:rsidR="00AF2047" w:rsidRPr="00582270">
              <w:t xml:space="preserve"> to </w:t>
            </w:r>
            <w:r w:rsidR="004725C5">
              <w:t>DC21</w:t>
            </w:r>
            <w:r w:rsidR="00AF2047" w:rsidRPr="00582270">
              <w:t>.</w:t>
            </w:r>
            <w:r w:rsidRPr="00582270">
              <w:t xml:space="preserve"> (See </w:t>
            </w:r>
            <w:r w:rsidRPr="002E5280">
              <w:t xml:space="preserve">Chapter </w:t>
            </w:r>
            <w:r w:rsidR="00C23447">
              <w:fldChar w:fldCharType="begin"/>
            </w:r>
            <w:r w:rsidR="00C23447">
              <w:instrText xml:space="preserve"> REF _Ref377728802 \r \h  \* MERGEFORMAT </w:instrText>
            </w:r>
            <w:r w:rsidR="00C23447">
              <w:fldChar w:fldCharType="separate"/>
            </w:r>
            <w:r w:rsidR="00443106">
              <w:t>7</w:t>
            </w:r>
            <w:r w:rsidR="00C23447">
              <w:fldChar w:fldCharType="end"/>
            </w:r>
            <w:r w:rsidR="00AC3B35" w:rsidRPr="009034FE">
              <w:t xml:space="preserve"> </w:t>
            </w:r>
            <w:r w:rsidR="00C23447">
              <w:fldChar w:fldCharType="begin"/>
            </w:r>
            <w:r w:rsidR="00C23447">
              <w:instrText xml:space="preserve"> REF _Ref377728804 \h  \* MERGEFORMAT </w:instrText>
            </w:r>
            <w:r w:rsidR="00C23447">
              <w:fldChar w:fldCharType="separate"/>
            </w:r>
            <w:r w:rsidR="00443106" w:rsidRPr="00443106">
              <w:rPr>
                <w:rStyle w:val="CrossReference"/>
              </w:rPr>
              <w:t>Uploading Data Files</w:t>
            </w:r>
            <w:r w:rsidR="00C23447">
              <w:fldChar w:fldCharType="end"/>
            </w:r>
            <w:r w:rsidR="00E7625C" w:rsidRPr="009034FE">
              <w:t xml:space="preserve"> </w:t>
            </w:r>
            <w:r w:rsidRPr="00582270">
              <w:t xml:space="preserve">for more information.) However, </w:t>
            </w:r>
            <w:r w:rsidR="00AC3B35">
              <w:t xml:space="preserve">for some screens it will </w:t>
            </w:r>
            <w:r w:rsidRPr="00582270">
              <w:t xml:space="preserve">be </w:t>
            </w:r>
            <w:r w:rsidR="00A04BDA" w:rsidRPr="00582270">
              <w:t>a button for an</w:t>
            </w:r>
            <w:r w:rsidRPr="00582270">
              <w:t xml:space="preserve">other function which </w:t>
            </w:r>
            <w:r w:rsidR="00A04BDA" w:rsidRPr="00582270">
              <w:t>is</w:t>
            </w:r>
            <w:r w:rsidRPr="00582270">
              <w:t xml:space="preserve"> more relevant to the data being displayed in </w:t>
            </w:r>
            <w:r w:rsidR="00AC3B35">
              <w:t>that</w:t>
            </w:r>
            <w:r w:rsidRPr="00582270">
              <w:t xml:space="preserve"> </w:t>
            </w:r>
            <w:r w:rsidR="00AC3B35">
              <w:t>screen</w:t>
            </w:r>
            <w:r w:rsidRPr="00582270">
              <w:t>.</w:t>
            </w:r>
          </w:p>
        </w:tc>
      </w:tr>
      <w:tr w:rsidR="00CB564C" w:rsidRPr="00582270" w14:paraId="7C05CDEC" w14:textId="77777777" w:rsidTr="00E7625C">
        <w:tc>
          <w:tcPr>
            <w:tcW w:w="268" w:type="dxa"/>
            <w:shd w:val="clear" w:color="auto" w:fill="auto"/>
          </w:tcPr>
          <w:p w14:paraId="4FAC6AA3" w14:textId="77777777" w:rsidR="00AF2047" w:rsidRPr="00582270" w:rsidRDefault="008A61D3" w:rsidP="00AF2047">
            <w:pPr>
              <w:pStyle w:val="iNormal"/>
            </w:pPr>
            <w:r w:rsidRPr="00582270">
              <w:t>6</w:t>
            </w:r>
          </w:p>
        </w:tc>
        <w:tc>
          <w:tcPr>
            <w:tcW w:w="1683" w:type="dxa"/>
            <w:shd w:val="clear" w:color="auto" w:fill="auto"/>
          </w:tcPr>
          <w:p w14:paraId="2483DE43" w14:textId="77777777" w:rsidR="00AF2047" w:rsidRPr="00582270" w:rsidRDefault="00AF2047" w:rsidP="00582270">
            <w:pPr>
              <w:pStyle w:val="iNormal"/>
              <w:jc w:val="left"/>
            </w:pPr>
            <w:r w:rsidRPr="00582270">
              <w:t xml:space="preserve">Cart </w:t>
            </w:r>
            <w:r w:rsidR="00A04BDA" w:rsidRPr="00582270">
              <w:t>s</w:t>
            </w:r>
            <w:r w:rsidRPr="00582270">
              <w:t>tatus</w:t>
            </w:r>
            <w:r w:rsidR="00CB564C" w:rsidRPr="00582270">
              <w:t xml:space="preserve"> </w:t>
            </w:r>
            <w:r w:rsidR="00A04BDA" w:rsidRPr="00582270">
              <w:t>b</w:t>
            </w:r>
            <w:r w:rsidR="00CB564C" w:rsidRPr="00582270">
              <w:t>ox</w:t>
            </w:r>
          </w:p>
        </w:tc>
        <w:tc>
          <w:tcPr>
            <w:tcW w:w="7329" w:type="dxa"/>
            <w:shd w:val="clear" w:color="auto" w:fill="auto"/>
          </w:tcPr>
          <w:p w14:paraId="71F26B28" w14:textId="77777777" w:rsidR="00AF2047" w:rsidRPr="00582270" w:rsidRDefault="00775E84" w:rsidP="00AC3B35">
            <w:pPr>
              <w:pStyle w:val="iNormal"/>
            </w:pPr>
            <w:r w:rsidRPr="00582270">
              <w:t xml:space="preserve">The </w:t>
            </w:r>
            <w:r w:rsidR="004725C5">
              <w:t>DC21</w:t>
            </w:r>
            <w:r w:rsidR="00DE6DC8">
              <w:t xml:space="preserve"> </w:t>
            </w:r>
            <w:r w:rsidRPr="00582270">
              <w:t>web interface allows you to add files to a Cart, which operates like an e</w:t>
            </w:r>
            <w:r w:rsidR="00303267" w:rsidRPr="00582270">
              <w:t>-</w:t>
            </w:r>
            <w:r w:rsidRPr="00582270">
              <w:t xml:space="preserve">Commerce shopping cart. </w:t>
            </w:r>
            <w:r w:rsidR="00AF2047" w:rsidRPr="00582270">
              <w:t xml:space="preserve">Click </w:t>
            </w:r>
            <w:r w:rsidRPr="00582270">
              <w:t>in th</w:t>
            </w:r>
            <w:r w:rsidR="00DE6DC8">
              <w:t>is</w:t>
            </w:r>
            <w:r w:rsidRPr="00582270">
              <w:t xml:space="preserve"> Cart </w:t>
            </w:r>
            <w:r w:rsidR="00AC3B35">
              <w:t>s</w:t>
            </w:r>
            <w:r w:rsidRPr="00582270">
              <w:t xml:space="preserve">tatus </w:t>
            </w:r>
            <w:r w:rsidR="0068100A">
              <w:t xml:space="preserve">box </w:t>
            </w:r>
            <w:r w:rsidR="00AF2047" w:rsidRPr="00582270">
              <w:t xml:space="preserve">to open a </w:t>
            </w:r>
            <w:r w:rsidR="00FA0A3A" w:rsidRPr="00582270">
              <w:t>dropdown</w:t>
            </w:r>
            <w:r w:rsidR="00A23504" w:rsidRPr="00582270">
              <w:t xml:space="preserve"> menu of Cart functions. (See </w:t>
            </w:r>
            <w:r w:rsidR="00045F1A" w:rsidRPr="00582270">
              <w:t>section</w:t>
            </w:r>
            <w:r w:rsidR="006A79AC" w:rsidRPr="00582270">
              <w:t xml:space="preserve"> </w:t>
            </w:r>
            <w:r w:rsidR="00C23447">
              <w:fldChar w:fldCharType="begin"/>
            </w:r>
            <w:r w:rsidR="00C23447">
              <w:instrText xml:space="preserve"> REF _Ref351623409 \r \h  \* MERGEFORMAT </w:instrText>
            </w:r>
            <w:r w:rsidR="00C23447">
              <w:fldChar w:fldCharType="separate"/>
            </w:r>
            <w:r w:rsidR="00443106" w:rsidRPr="00443106">
              <w:rPr>
                <w:rStyle w:val="CrossReference"/>
              </w:rPr>
              <w:t>8.3</w:t>
            </w:r>
            <w:r w:rsidR="00C23447">
              <w:fldChar w:fldCharType="end"/>
            </w:r>
            <w:r w:rsidR="00045F1A" w:rsidRPr="00582270">
              <w:rPr>
                <w:rStyle w:val="CrossReference"/>
              </w:rPr>
              <w:t xml:space="preserve"> </w:t>
            </w:r>
            <w:r w:rsidR="00C23447">
              <w:fldChar w:fldCharType="begin"/>
            </w:r>
            <w:r w:rsidR="00C23447">
              <w:instrText xml:space="preserve"> REF _Ref351623415 \h  \* MERGEFORMAT </w:instrText>
            </w:r>
            <w:r w:rsidR="00C23447">
              <w:fldChar w:fldCharType="separate"/>
            </w:r>
            <w:r w:rsidR="00443106" w:rsidRPr="00443106">
              <w:rPr>
                <w:rStyle w:val="CrossReference"/>
              </w:rPr>
              <w:t>The Cart</w:t>
            </w:r>
            <w:r w:rsidR="00C23447">
              <w:fldChar w:fldCharType="end"/>
            </w:r>
            <w:r w:rsidR="00A23504" w:rsidRPr="00582270">
              <w:rPr>
                <w:rStyle w:val="CrossReference"/>
              </w:rPr>
              <w:t>)</w:t>
            </w:r>
          </w:p>
        </w:tc>
      </w:tr>
      <w:tr w:rsidR="00CB564C" w:rsidRPr="00582270" w14:paraId="6A89E036" w14:textId="77777777" w:rsidTr="00E7625C">
        <w:tc>
          <w:tcPr>
            <w:tcW w:w="268" w:type="dxa"/>
            <w:shd w:val="clear" w:color="auto" w:fill="auto"/>
          </w:tcPr>
          <w:p w14:paraId="05B9C243" w14:textId="77777777" w:rsidR="00AF2047" w:rsidRPr="00582270" w:rsidRDefault="008A61D3" w:rsidP="00AF2047">
            <w:pPr>
              <w:pStyle w:val="iNormal"/>
            </w:pPr>
            <w:r w:rsidRPr="00582270">
              <w:t>7</w:t>
            </w:r>
          </w:p>
        </w:tc>
        <w:tc>
          <w:tcPr>
            <w:tcW w:w="1683" w:type="dxa"/>
            <w:shd w:val="clear" w:color="auto" w:fill="auto"/>
          </w:tcPr>
          <w:p w14:paraId="425E2AA1" w14:textId="77777777" w:rsidR="00AF2047" w:rsidRPr="00582270" w:rsidRDefault="00A23504" w:rsidP="00582270">
            <w:pPr>
              <w:pStyle w:val="iNormal"/>
              <w:jc w:val="left"/>
            </w:pPr>
            <w:r w:rsidRPr="00582270">
              <w:t>Work</w:t>
            </w:r>
            <w:r w:rsidR="00A04BDA" w:rsidRPr="00582270">
              <w:t>ing</w:t>
            </w:r>
            <w:r w:rsidRPr="00582270">
              <w:t xml:space="preserve"> </w:t>
            </w:r>
            <w:r w:rsidR="00A04BDA" w:rsidRPr="00582270">
              <w:t>a</w:t>
            </w:r>
            <w:r w:rsidRPr="00582270">
              <w:t>rea</w:t>
            </w:r>
          </w:p>
        </w:tc>
        <w:tc>
          <w:tcPr>
            <w:tcW w:w="7329" w:type="dxa"/>
            <w:shd w:val="clear" w:color="auto" w:fill="auto"/>
          </w:tcPr>
          <w:p w14:paraId="3196355C" w14:textId="77777777" w:rsidR="00A23504" w:rsidRPr="00582270" w:rsidRDefault="00FD097D" w:rsidP="004725C5">
            <w:pPr>
              <w:pStyle w:val="iNormal"/>
            </w:pPr>
            <w:r w:rsidRPr="00582270">
              <w:t>The</w:t>
            </w:r>
            <w:r w:rsidR="004D26F5" w:rsidRPr="00582270">
              <w:t xml:space="preserve"> content</w:t>
            </w:r>
            <w:r w:rsidR="00A23504" w:rsidRPr="00582270">
              <w:t xml:space="preserve"> of this </w:t>
            </w:r>
            <w:r w:rsidR="00775E84" w:rsidRPr="00582270">
              <w:t xml:space="preserve">work </w:t>
            </w:r>
            <w:r w:rsidR="00A23504" w:rsidRPr="00582270">
              <w:t xml:space="preserve">area changes as you perform </w:t>
            </w:r>
            <w:r w:rsidR="004725C5">
              <w:t>DC21</w:t>
            </w:r>
            <w:r w:rsidR="00DE6DC8">
              <w:t xml:space="preserve"> </w:t>
            </w:r>
            <w:r w:rsidR="00A23504" w:rsidRPr="00582270">
              <w:t>operations.</w:t>
            </w:r>
          </w:p>
        </w:tc>
      </w:tr>
      <w:tr w:rsidR="00E5320E" w:rsidRPr="00582270" w14:paraId="21B13079" w14:textId="77777777" w:rsidTr="00E7625C">
        <w:tc>
          <w:tcPr>
            <w:tcW w:w="268" w:type="dxa"/>
            <w:shd w:val="clear" w:color="auto" w:fill="auto"/>
          </w:tcPr>
          <w:p w14:paraId="466B76FF" w14:textId="77777777" w:rsidR="00E5320E" w:rsidRPr="00582270" w:rsidRDefault="008A61D3" w:rsidP="00AF2047">
            <w:pPr>
              <w:pStyle w:val="iNormal"/>
            </w:pPr>
            <w:r w:rsidRPr="00582270">
              <w:t>8</w:t>
            </w:r>
          </w:p>
        </w:tc>
        <w:tc>
          <w:tcPr>
            <w:tcW w:w="1683" w:type="dxa"/>
            <w:shd w:val="clear" w:color="auto" w:fill="auto"/>
          </w:tcPr>
          <w:p w14:paraId="23C0E663" w14:textId="77777777" w:rsidR="00E5320E" w:rsidRPr="00582270" w:rsidRDefault="00E5320E" w:rsidP="00582270">
            <w:pPr>
              <w:pStyle w:val="iNormal"/>
              <w:jc w:val="left"/>
            </w:pPr>
            <w:r w:rsidRPr="00582270">
              <w:t>Tabs</w:t>
            </w:r>
          </w:p>
        </w:tc>
        <w:tc>
          <w:tcPr>
            <w:tcW w:w="7329" w:type="dxa"/>
            <w:shd w:val="clear" w:color="auto" w:fill="auto"/>
          </w:tcPr>
          <w:p w14:paraId="3A531DF6" w14:textId="77777777" w:rsidR="00E5320E" w:rsidRPr="00582270" w:rsidRDefault="00E5320E" w:rsidP="0068100A">
            <w:pPr>
              <w:pStyle w:val="iNormal"/>
            </w:pPr>
            <w:r w:rsidRPr="00582270">
              <w:t xml:space="preserve">Click on a </w:t>
            </w:r>
            <w:r w:rsidR="0000202F" w:rsidRPr="00582270">
              <w:t>t</w:t>
            </w:r>
            <w:r w:rsidRPr="00582270">
              <w:t xml:space="preserve">ab to go to the default view for that tab. If </w:t>
            </w:r>
            <w:r w:rsidR="0068100A">
              <w:t xml:space="preserve">you click on the </w:t>
            </w:r>
            <w:r w:rsidR="0000202F" w:rsidRPr="00582270">
              <w:t xml:space="preserve">tab which is </w:t>
            </w:r>
            <w:r w:rsidRPr="00582270">
              <w:t xml:space="preserve">already displayed, it will </w:t>
            </w:r>
            <w:r w:rsidR="0000202F" w:rsidRPr="00582270">
              <w:t>r</w:t>
            </w:r>
            <w:r w:rsidRPr="00582270">
              <w:t>e</w:t>
            </w:r>
            <w:r w:rsidR="0068100A">
              <w:t>turn to the default view for that</w:t>
            </w:r>
            <w:r w:rsidRPr="00582270">
              <w:t xml:space="preserve"> tab.</w:t>
            </w:r>
          </w:p>
        </w:tc>
      </w:tr>
      <w:tr w:rsidR="00CB564C" w:rsidRPr="00582270" w14:paraId="1C0E617B" w14:textId="77777777" w:rsidTr="00E7625C">
        <w:tc>
          <w:tcPr>
            <w:tcW w:w="268" w:type="dxa"/>
            <w:shd w:val="clear" w:color="auto" w:fill="auto"/>
          </w:tcPr>
          <w:p w14:paraId="259D5E16" w14:textId="77777777" w:rsidR="00A23504" w:rsidRPr="00582270" w:rsidRDefault="008A61D3" w:rsidP="00AF2047">
            <w:pPr>
              <w:pStyle w:val="iNormal"/>
            </w:pPr>
            <w:r w:rsidRPr="00582270">
              <w:t>9</w:t>
            </w:r>
          </w:p>
        </w:tc>
        <w:tc>
          <w:tcPr>
            <w:tcW w:w="1683" w:type="dxa"/>
            <w:shd w:val="clear" w:color="auto" w:fill="auto"/>
          </w:tcPr>
          <w:p w14:paraId="212F3A73" w14:textId="77777777" w:rsidR="00A23504" w:rsidRPr="00582270" w:rsidRDefault="00A23504" w:rsidP="00582270">
            <w:pPr>
              <w:pStyle w:val="iNormal"/>
              <w:jc w:val="left"/>
            </w:pPr>
            <w:r w:rsidRPr="00582270">
              <w:t xml:space="preserve">Version </w:t>
            </w:r>
            <w:r w:rsidR="00A04BDA" w:rsidRPr="00582270">
              <w:t>i</w:t>
            </w:r>
            <w:r w:rsidRPr="00582270">
              <w:t>ndicator</w:t>
            </w:r>
          </w:p>
        </w:tc>
        <w:tc>
          <w:tcPr>
            <w:tcW w:w="7329" w:type="dxa"/>
            <w:shd w:val="clear" w:color="auto" w:fill="auto"/>
          </w:tcPr>
          <w:p w14:paraId="2BE21A0E" w14:textId="77777777" w:rsidR="00A23504" w:rsidRPr="00582270" w:rsidRDefault="00A23504" w:rsidP="00AC3B35">
            <w:pPr>
              <w:pStyle w:val="iNormal"/>
            </w:pPr>
            <w:r w:rsidRPr="00582270">
              <w:t xml:space="preserve">This shows the </w:t>
            </w:r>
            <w:r w:rsidR="00680CE3" w:rsidRPr="00582270">
              <w:t xml:space="preserve">version of </w:t>
            </w:r>
            <w:r w:rsidR="00E511C5">
              <w:t>DC21</w:t>
            </w:r>
            <w:r w:rsidR="00680CE3" w:rsidRPr="00582270">
              <w:t xml:space="preserve"> which </w:t>
            </w:r>
            <w:r w:rsidR="00E511C5">
              <w:t xml:space="preserve">was used for the </w:t>
            </w:r>
            <w:r w:rsidR="004725C5">
              <w:t>DC21</w:t>
            </w:r>
            <w:r w:rsidR="00DE6DC8">
              <w:t xml:space="preserve"> </w:t>
            </w:r>
            <w:r w:rsidR="00E511C5">
              <w:t xml:space="preserve">implementation </w:t>
            </w:r>
            <w:r w:rsidR="00680CE3" w:rsidRPr="00582270">
              <w:t xml:space="preserve">you are </w:t>
            </w:r>
            <w:r w:rsidR="00AC3B35">
              <w:t>accessing</w:t>
            </w:r>
            <w:r w:rsidR="00680CE3" w:rsidRPr="00582270">
              <w:t>.</w:t>
            </w:r>
          </w:p>
        </w:tc>
      </w:tr>
    </w:tbl>
    <w:p w14:paraId="6EBE6FB7" w14:textId="77777777" w:rsidR="001932DB" w:rsidRDefault="001932DB" w:rsidP="001932DB">
      <w:pPr>
        <w:pStyle w:val="iHeading2"/>
      </w:pPr>
      <w:bookmarkStart w:id="178" w:name="_Ref352674884"/>
      <w:bookmarkStart w:id="179" w:name="_Ref352674888"/>
      <w:bookmarkStart w:id="180" w:name="_Ref352677247"/>
      <w:bookmarkStart w:id="181" w:name="_Ref352677249"/>
      <w:bookmarkStart w:id="182" w:name="_Ref352677837"/>
      <w:bookmarkStart w:id="183" w:name="_Ref352677843"/>
      <w:bookmarkStart w:id="184" w:name="_Ref351623284"/>
      <w:bookmarkStart w:id="185" w:name="_Ref351623307"/>
      <w:bookmarkStart w:id="186" w:name="_Toc386636177"/>
      <w:r>
        <w:t>Entering Dates and Times</w:t>
      </w:r>
      <w:bookmarkEnd w:id="178"/>
      <w:bookmarkEnd w:id="179"/>
      <w:bookmarkEnd w:id="180"/>
      <w:bookmarkEnd w:id="181"/>
      <w:bookmarkEnd w:id="182"/>
      <w:bookmarkEnd w:id="183"/>
      <w:bookmarkEnd w:id="186"/>
    </w:p>
    <w:p w14:paraId="1AD0BCFD" w14:textId="77777777" w:rsidR="001932DB" w:rsidRDefault="001932DB" w:rsidP="001932DB">
      <w:pPr>
        <w:pStyle w:val="iNormal"/>
        <w:rPr>
          <w:lang w:eastAsia="ja-JP"/>
        </w:rPr>
      </w:pPr>
      <w:r>
        <w:rPr>
          <w:lang w:eastAsia="ja-JP"/>
        </w:rPr>
        <w:t>There are a number of places where dates and times may be entered.</w:t>
      </w:r>
    </w:p>
    <w:p w14:paraId="54EEF2FA" w14:textId="77777777" w:rsidR="001932DB" w:rsidRDefault="001932DB" w:rsidP="001932DB">
      <w:pPr>
        <w:pStyle w:val="iNormal"/>
        <w:rPr>
          <w:lang w:eastAsia="ja-JP"/>
        </w:rPr>
      </w:pPr>
      <w:r>
        <w:rPr>
          <w:lang w:eastAsia="ja-JP"/>
        </w:rPr>
        <w:t xml:space="preserve">Date and time entry fields appear with an ellipsis following the data entry boxes. </w:t>
      </w:r>
    </w:p>
    <w:p w14:paraId="6DEC3C15" w14:textId="77777777" w:rsidR="001932DB" w:rsidRDefault="005F0160" w:rsidP="001932DB">
      <w:pPr>
        <w:pStyle w:val="iFigureCaption"/>
      </w:pPr>
      <w:r>
        <w:rPr>
          <w:noProof/>
          <w:lang w:eastAsia="en-AU"/>
        </w:rPr>
        <w:drawing>
          <wp:inline distT="0" distB="0" distL="0" distR="0" wp14:anchorId="78949223" wp14:editId="76B72E04">
            <wp:extent cx="3035300" cy="885531"/>
            <wp:effectExtent l="203200" t="203200" r="215900" b="20701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6"/>
                    <pic:cNvPicPr>
                      <a:picLocks noChangeAspect="1" noChangeArrowheads="1"/>
                    </pic:cNvPicPr>
                  </pic:nvPicPr>
                  <pic:blipFill>
                    <a:blip r:embed="rId29"/>
                    <a:srcRect l="7550" t="66084" r="53849" b="18182"/>
                    <a:stretch>
                      <a:fillRect/>
                    </a:stretch>
                  </pic:blipFill>
                  <pic:spPr bwMode="auto">
                    <a:xfrm>
                      <a:off x="0" y="0"/>
                      <a:ext cx="3035300" cy="885190"/>
                    </a:xfrm>
                    <a:prstGeom prst="rect">
                      <a:avLst/>
                    </a:prstGeom>
                    <a:ln>
                      <a:noFill/>
                    </a:ln>
                    <a:effectLst>
                      <a:outerShdw blurRad="190500" algn="tl" rotWithShape="0">
                        <a:srgbClr val="000000">
                          <a:alpha val="70000"/>
                        </a:srgbClr>
                      </a:outerShdw>
                    </a:effectLst>
                  </pic:spPr>
                </pic:pic>
              </a:graphicData>
            </a:graphic>
          </wp:inline>
        </w:drawing>
      </w:r>
    </w:p>
    <w:p w14:paraId="1AC9D49D" w14:textId="77777777" w:rsidR="001932DB" w:rsidRDefault="001932DB" w:rsidP="001932DB">
      <w:pPr>
        <w:pStyle w:val="iNormal"/>
        <w:rPr>
          <w:lang w:eastAsia="ja-JP"/>
        </w:rPr>
      </w:pPr>
      <w:r>
        <w:rPr>
          <w:lang w:eastAsia="ja-JP"/>
        </w:rPr>
        <w:t>Click on the ellipsis to show a date picker dialog.</w:t>
      </w:r>
    </w:p>
    <w:p w14:paraId="4BEE3C90" w14:textId="77777777" w:rsidR="001932DB" w:rsidRDefault="005F0160" w:rsidP="001932DB">
      <w:pPr>
        <w:pStyle w:val="iFigureCaption"/>
      </w:pPr>
      <w:r>
        <w:rPr>
          <w:noProof/>
          <w:lang w:eastAsia="en-AU"/>
        </w:rPr>
        <w:drawing>
          <wp:inline distT="0" distB="0" distL="0" distR="0" wp14:anchorId="6C6D3F78" wp14:editId="3628CDB7">
            <wp:extent cx="2873757" cy="1758121"/>
            <wp:effectExtent l="203200" t="203200" r="200025" b="19812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30"/>
                    <a:srcRect l="11736" t="63986" r="46913" b="716"/>
                    <a:stretch>
                      <a:fillRect/>
                    </a:stretch>
                  </pic:blipFill>
                  <pic:spPr bwMode="auto">
                    <a:xfrm>
                      <a:off x="0" y="0"/>
                      <a:ext cx="2873375" cy="1757680"/>
                    </a:xfrm>
                    <a:prstGeom prst="rect">
                      <a:avLst/>
                    </a:prstGeom>
                    <a:ln>
                      <a:noFill/>
                    </a:ln>
                    <a:effectLst>
                      <a:outerShdw blurRad="190500" algn="tl" rotWithShape="0">
                        <a:srgbClr val="000000">
                          <a:alpha val="70000"/>
                        </a:srgbClr>
                      </a:outerShdw>
                    </a:effectLst>
                  </pic:spPr>
                </pic:pic>
              </a:graphicData>
            </a:graphic>
          </wp:inline>
        </w:drawing>
      </w:r>
    </w:p>
    <w:p w14:paraId="0D963CA1" w14:textId="77777777" w:rsidR="001932DB" w:rsidRDefault="001932DB" w:rsidP="001932DB">
      <w:pPr>
        <w:pStyle w:val="iNormal"/>
        <w:rPr>
          <w:lang w:eastAsia="ja-JP"/>
        </w:rPr>
      </w:pPr>
      <w:r>
        <w:rPr>
          <w:lang w:eastAsia="ja-JP"/>
        </w:rPr>
        <w:lastRenderedPageBreak/>
        <w:t xml:space="preserve">Click on the left and right arrows or Month and Year dropdown menus to select the required month. </w:t>
      </w:r>
      <w:proofErr w:type="gramStart"/>
      <w:r>
        <w:rPr>
          <w:lang w:eastAsia="ja-JP"/>
        </w:rPr>
        <w:t xml:space="preserve">Click </w:t>
      </w:r>
      <w:r w:rsidR="0088464C" w:rsidRPr="0088464C">
        <w:rPr>
          <w:rStyle w:val="iButtonBlack"/>
        </w:rPr>
        <w:t> Show</w:t>
      </w:r>
      <w:proofErr w:type="gramEnd"/>
      <w:r w:rsidR="0088464C" w:rsidRPr="0088464C">
        <w:rPr>
          <w:rStyle w:val="iButtonBlack"/>
        </w:rPr>
        <w:t> current </w:t>
      </w:r>
      <w:r w:rsidRPr="0088464C">
        <w:rPr>
          <w:rStyle w:val="iButtonBlack"/>
        </w:rPr>
        <w:t>month</w:t>
      </w:r>
      <w:r w:rsidR="0088464C" w:rsidRPr="0088464C">
        <w:rPr>
          <w:rStyle w:val="iButtonBlack"/>
        </w:rPr>
        <w:t> </w:t>
      </w:r>
      <w:r>
        <w:rPr>
          <w:lang w:eastAsia="ja-JP"/>
        </w:rPr>
        <w:t xml:space="preserve"> to display the calendar for the current month. Click on the date to select the date and close the date picker dialog. </w:t>
      </w:r>
      <w:proofErr w:type="gramStart"/>
      <w:r>
        <w:rPr>
          <w:lang w:eastAsia="ja-JP"/>
        </w:rPr>
        <w:t xml:space="preserve">Clicking </w:t>
      </w:r>
      <w:r w:rsidR="0088464C" w:rsidRPr="0088464C">
        <w:rPr>
          <w:rStyle w:val="iButtonBlack"/>
        </w:rPr>
        <w:t> </w:t>
      </w:r>
      <w:r w:rsidRPr="0088464C">
        <w:rPr>
          <w:rStyle w:val="iButtonBlack"/>
        </w:rPr>
        <w:t>Close</w:t>
      </w:r>
      <w:proofErr w:type="gramEnd"/>
      <w:r w:rsidR="0088464C" w:rsidRPr="0088464C">
        <w:rPr>
          <w:rStyle w:val="iButtonBlack"/>
        </w:rPr>
        <w:t> </w:t>
      </w:r>
      <w:r>
        <w:rPr>
          <w:lang w:eastAsia="ja-JP"/>
        </w:rPr>
        <w:t xml:space="preserve"> will close the date picker without selecting a date.</w:t>
      </w:r>
    </w:p>
    <w:p w14:paraId="57A09792" w14:textId="77777777" w:rsidR="009034FE" w:rsidRDefault="001932DB" w:rsidP="001932DB">
      <w:pPr>
        <w:pStyle w:val="iNormal"/>
        <w:rPr>
          <w:lang w:eastAsia="ja-JP"/>
        </w:rPr>
      </w:pPr>
      <w:r>
        <w:rPr>
          <w:lang w:eastAsia="ja-JP"/>
        </w:rPr>
        <w:t xml:space="preserve">Alternatively, click in the date entry box and type in a date in YYYY-MM-DD format. </w:t>
      </w:r>
      <w:r w:rsidR="00B144F6">
        <w:rPr>
          <w:lang w:eastAsia="ja-JP"/>
        </w:rPr>
        <w:t>After you have entered the date, u</w:t>
      </w:r>
      <w:r>
        <w:rPr>
          <w:lang w:eastAsia="ja-JP"/>
        </w:rPr>
        <w:t>se the Tab key to move to the next f</w:t>
      </w:r>
      <w:r w:rsidR="009034FE">
        <w:rPr>
          <w:lang w:eastAsia="ja-JP"/>
        </w:rPr>
        <w:t>ield or click in another field.</w:t>
      </w:r>
    </w:p>
    <w:p w14:paraId="46E3A6E3" w14:textId="77777777" w:rsidR="001932DB" w:rsidRDefault="009034FE" w:rsidP="009034FE">
      <w:pPr>
        <w:pStyle w:val="iNote"/>
      </w:pPr>
      <w:r>
        <w:t>Note</w:t>
      </w:r>
      <w:r>
        <w:tab/>
      </w:r>
      <w:r w:rsidR="001932DB">
        <w:t xml:space="preserve">Do not press Enter, as this will activate the data entry </w:t>
      </w:r>
      <w:proofErr w:type="gramStart"/>
      <w:r w:rsidR="001932DB">
        <w:t>screen’s</w:t>
      </w:r>
      <w:proofErr w:type="gramEnd"/>
      <w:r w:rsidR="001932DB">
        <w:t xml:space="preserve"> Save button.</w:t>
      </w:r>
    </w:p>
    <w:p w14:paraId="26862D0E" w14:textId="77777777" w:rsidR="001932DB" w:rsidRDefault="001932DB" w:rsidP="001932DB">
      <w:pPr>
        <w:pStyle w:val="iNormal"/>
        <w:rPr>
          <w:lang w:eastAsia="ja-JP"/>
        </w:rPr>
      </w:pPr>
      <w:r>
        <w:rPr>
          <w:lang w:eastAsia="ja-JP"/>
        </w:rPr>
        <w:t xml:space="preserve">When the date has been selected, three extra </w:t>
      </w:r>
      <w:r w:rsidR="00B144F6">
        <w:rPr>
          <w:lang w:eastAsia="ja-JP"/>
        </w:rPr>
        <w:t xml:space="preserve">numeric </w:t>
      </w:r>
      <w:r>
        <w:rPr>
          <w:lang w:eastAsia="ja-JP"/>
        </w:rPr>
        <w:t xml:space="preserve">fields will be displayed </w:t>
      </w:r>
      <w:r w:rsidR="00B144F6">
        <w:rPr>
          <w:lang w:eastAsia="ja-JP"/>
        </w:rPr>
        <w:t xml:space="preserve">under the date (as shown below) </w:t>
      </w:r>
      <w:r>
        <w:rPr>
          <w:lang w:eastAsia="ja-JP"/>
        </w:rPr>
        <w:t>to permit entry of the Hour, Minute and Second for the time. Use the dropdown menus for these fields to enter the desired time. You cannot type the time in using your computer’s keypad.</w:t>
      </w:r>
    </w:p>
    <w:p w14:paraId="047B3CB8" w14:textId="77777777" w:rsidR="001932DB" w:rsidRDefault="005F0160" w:rsidP="001932DB">
      <w:pPr>
        <w:pStyle w:val="iFigureCaption"/>
      </w:pPr>
      <w:r>
        <w:rPr>
          <w:b w:val="0"/>
          <w:noProof/>
          <w:lang w:eastAsia="en-AU"/>
        </w:rPr>
        <w:drawing>
          <wp:inline distT="0" distB="0" distL="0" distR="0" wp14:anchorId="5668A757" wp14:editId="07E8A7D9">
            <wp:extent cx="2513782" cy="1037315"/>
            <wp:effectExtent l="203200" t="203200" r="204470" b="207645"/>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pic:cNvPicPr>
                      <a:picLocks noChangeAspect="1" noChangeArrowheads="1"/>
                    </pic:cNvPicPr>
                  </pic:nvPicPr>
                  <pic:blipFill>
                    <a:blip r:embed="rId31"/>
                    <a:srcRect l="11679" t="63986" r="55250" b="16958"/>
                    <a:stretch>
                      <a:fillRect/>
                    </a:stretch>
                  </pic:blipFill>
                  <pic:spPr bwMode="auto">
                    <a:xfrm>
                      <a:off x="0" y="0"/>
                      <a:ext cx="2513330" cy="1036955"/>
                    </a:xfrm>
                    <a:prstGeom prst="rect">
                      <a:avLst/>
                    </a:prstGeom>
                    <a:ln>
                      <a:noFill/>
                    </a:ln>
                    <a:effectLst>
                      <a:outerShdw blurRad="190500" algn="tl" rotWithShape="0">
                        <a:srgbClr val="000000">
                          <a:alpha val="70000"/>
                        </a:srgbClr>
                      </a:outerShdw>
                    </a:effectLst>
                  </pic:spPr>
                </pic:pic>
              </a:graphicData>
            </a:graphic>
          </wp:inline>
        </w:drawing>
      </w:r>
    </w:p>
    <w:p w14:paraId="06D50F07" w14:textId="77777777" w:rsidR="00415DC9" w:rsidRDefault="00415DC9" w:rsidP="00B6457B">
      <w:pPr>
        <w:pStyle w:val="iHeading2"/>
      </w:pPr>
      <w:bookmarkStart w:id="187" w:name="_Ref377648367"/>
      <w:bookmarkStart w:id="188" w:name="_Toc386636178"/>
      <w:r>
        <w:t>Entering Labels</w:t>
      </w:r>
      <w:bookmarkEnd w:id="187"/>
      <w:bookmarkEnd w:id="188"/>
    </w:p>
    <w:p w14:paraId="36AE2B27" w14:textId="77777777" w:rsidR="00415DC9" w:rsidRDefault="00415DC9" w:rsidP="00415DC9">
      <w:pPr>
        <w:pStyle w:val="iNormal"/>
      </w:pPr>
      <w:r>
        <w:t>Labels are user-defined character strings which can be assigned to Data Files to help identify or describe the Data File. Multiple Labels can be assigned to any Data File.</w:t>
      </w:r>
    </w:p>
    <w:p w14:paraId="52BA4611" w14:textId="77777777" w:rsidR="00415DC9" w:rsidRDefault="00B22976" w:rsidP="00415DC9">
      <w:pPr>
        <w:pStyle w:val="iNormal"/>
      </w:pPr>
      <w:r>
        <w:t>You can easily</w:t>
      </w:r>
      <w:r w:rsidR="00415DC9">
        <w:t xml:space="preserve"> enter</w:t>
      </w:r>
      <w:r>
        <w:t xml:space="preserve"> </w:t>
      </w:r>
      <w:r w:rsidR="00415DC9">
        <w:t xml:space="preserve">Labels </w:t>
      </w:r>
      <w:r w:rsidR="00B144F6">
        <w:t>which have already been assigned to other Data Files.</w:t>
      </w:r>
      <w:r w:rsidR="00415DC9">
        <w:t xml:space="preserve"> As you </w:t>
      </w:r>
      <w:r>
        <w:t>type the characters for</w:t>
      </w:r>
      <w:r w:rsidR="00415DC9">
        <w:t xml:space="preserve"> a Label, all </w:t>
      </w:r>
      <w:r w:rsidR="000B0553">
        <w:t>matching</w:t>
      </w:r>
      <w:r w:rsidR="00415DC9">
        <w:t xml:space="preserve"> </w:t>
      </w:r>
      <w:r w:rsidR="00B144F6">
        <w:t xml:space="preserve">existing </w:t>
      </w:r>
      <w:r>
        <w:t>Label</w:t>
      </w:r>
      <w:r w:rsidR="00B144F6">
        <w:t>s</w:t>
      </w:r>
      <w:r w:rsidR="00415DC9">
        <w:t xml:space="preserve"> are displayed in a drop down</w:t>
      </w:r>
      <w:r w:rsidR="000B0553">
        <w:t xml:space="preserve"> list</w:t>
      </w:r>
      <w:r>
        <w:t xml:space="preserve">. The characters you have typed also appear </w:t>
      </w:r>
      <w:r w:rsidR="00B144F6">
        <w:t>as the first entry in this</w:t>
      </w:r>
      <w:r>
        <w:t xml:space="preserve"> list.</w:t>
      </w:r>
    </w:p>
    <w:p w14:paraId="4F1EDE48" w14:textId="77777777" w:rsidR="00351BB3" w:rsidRDefault="00A5049D">
      <w:pPr>
        <w:pStyle w:val="iFigureCaption"/>
      </w:pPr>
      <w:r>
        <w:rPr>
          <w:noProof/>
          <w:lang w:eastAsia="en-AU"/>
        </w:rPr>
        <mc:AlternateContent>
          <mc:Choice Requires="wpg">
            <w:drawing>
              <wp:inline distT="0" distB="0" distL="0" distR="0" wp14:anchorId="037BF140" wp14:editId="44E2C751">
                <wp:extent cx="4775200" cy="1988185"/>
                <wp:effectExtent l="0" t="0" r="63500" b="5715"/>
                <wp:docPr id="114" name="Group 1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775200" cy="1988185"/>
                          <a:chOff x="1976" y="8353"/>
                          <a:chExt cx="7520" cy="3131"/>
                        </a:xfrm>
                      </wpg:grpSpPr>
                      <wps:wsp>
                        <wps:cNvPr id="115" name="AutoShape 132"/>
                        <wps:cNvSpPr>
                          <a:spLocks noChangeAspect="1" noChangeArrowheads="1" noTextEdit="1"/>
                        </wps:cNvSpPr>
                        <wps:spPr bwMode="auto">
                          <a:xfrm>
                            <a:off x="1976" y="8353"/>
                            <a:ext cx="7520" cy="3131"/>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6" name="Picture 1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976" y="8354"/>
                            <a:ext cx="7297" cy="3130"/>
                          </a:xfrm>
                          <a:prstGeom prst="rect">
                            <a:avLst/>
                          </a:prstGeom>
                          <a:noFill/>
                          <a:extLst>
                            <a:ext uri="{909E8E84-426E-40DD-AFC4-6F175D3DCCD1}">
                              <a14:hiddenFill xmlns:a14="http://schemas.microsoft.com/office/drawing/2010/main">
                                <a:solidFill>
                                  <a:srgbClr val="FFFFFF"/>
                                </a:solidFill>
                              </a14:hiddenFill>
                            </a:ext>
                          </a:extLst>
                        </pic:spPr>
                      </pic:pic>
                      <wps:wsp>
                        <wps:cNvPr id="117" name="AutoShape 136"/>
                        <wps:cNvSpPr>
                          <a:spLocks/>
                        </wps:cNvSpPr>
                        <wps:spPr bwMode="auto">
                          <a:xfrm>
                            <a:off x="6123" y="8494"/>
                            <a:ext cx="3373" cy="318"/>
                          </a:xfrm>
                          <a:prstGeom prst="accentCallout1">
                            <a:avLst>
                              <a:gd name="adj1" fmla="val 56602"/>
                              <a:gd name="adj2" fmla="val -3556"/>
                              <a:gd name="adj3" fmla="val 165722"/>
                              <a:gd name="adj4" fmla="val -23542"/>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A94FA96" w14:textId="77777777" w:rsidR="005770E1" w:rsidRDefault="005770E1">
                              <w:pPr>
                                <w:pStyle w:val="iTableBody"/>
                                <w:rPr>
                                  <w:color w:val="FF0000"/>
                                </w:rPr>
                              </w:pPr>
                              <w:r w:rsidRPr="00147E07">
                                <w:rPr>
                                  <w:color w:val="FF0000"/>
                                </w:rPr>
                                <w:t>Existing Data File Labels for this file</w:t>
                              </w:r>
                            </w:p>
                          </w:txbxContent>
                        </wps:txbx>
                        <wps:bodyPr rot="0" vert="horz" wrap="square" lIns="0" tIns="0" rIns="0" bIns="0" anchor="ctr" anchorCtr="0" upright="1">
                          <a:noAutofit/>
                        </wps:bodyPr>
                      </wps:wsp>
                      <wps:wsp>
                        <wps:cNvPr id="118" name="AutoShape 137"/>
                        <wps:cNvSpPr>
                          <a:spLocks/>
                        </wps:cNvSpPr>
                        <wps:spPr bwMode="auto">
                          <a:xfrm>
                            <a:off x="6123" y="8930"/>
                            <a:ext cx="3373" cy="318"/>
                          </a:xfrm>
                          <a:prstGeom prst="accentCallout1">
                            <a:avLst>
                              <a:gd name="adj1" fmla="val 56602"/>
                              <a:gd name="adj2" fmla="val -3556"/>
                              <a:gd name="adj3" fmla="val 106602"/>
                              <a:gd name="adj4" fmla="val -70056"/>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8DFC64E" w14:textId="77777777" w:rsidR="005770E1" w:rsidRDefault="005770E1">
                              <w:pPr>
                                <w:pStyle w:val="iTableBody"/>
                                <w:rPr>
                                  <w:color w:val="FF0000"/>
                                </w:rPr>
                              </w:pPr>
                              <w:r>
                                <w:rPr>
                                  <w:color w:val="FF0000"/>
                                </w:rPr>
                                <w:t>Text entry line</w:t>
                              </w:r>
                            </w:p>
                          </w:txbxContent>
                        </wps:txbx>
                        <wps:bodyPr rot="0" vert="horz" wrap="square" lIns="0" tIns="0" rIns="0" bIns="0" anchor="ctr" anchorCtr="0" upright="1">
                          <a:noAutofit/>
                        </wps:bodyPr>
                      </wps:wsp>
                      <wps:wsp>
                        <wps:cNvPr id="119" name="AutoShape 138"/>
                        <wps:cNvSpPr>
                          <a:spLocks/>
                        </wps:cNvSpPr>
                        <wps:spPr bwMode="auto">
                          <a:xfrm>
                            <a:off x="6123" y="10090"/>
                            <a:ext cx="3373" cy="563"/>
                          </a:xfrm>
                          <a:prstGeom prst="accentCallout1">
                            <a:avLst>
                              <a:gd name="adj1" fmla="val 31972"/>
                              <a:gd name="adj2" fmla="val -3556"/>
                              <a:gd name="adj3" fmla="val 18648"/>
                              <a:gd name="adj4" fmla="val -19032"/>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14B4623" w14:textId="77777777" w:rsidR="005770E1" w:rsidRDefault="005770E1">
                              <w:pPr>
                                <w:pStyle w:val="iTableBody"/>
                                <w:rPr>
                                  <w:color w:val="FF0000"/>
                                </w:rPr>
                              </w:pPr>
                              <w:r>
                                <w:rPr>
                                  <w:color w:val="FF0000"/>
                                </w:rPr>
                                <w:t>Select from this list to assign an existing Label</w:t>
                              </w:r>
                            </w:p>
                          </w:txbxContent>
                        </wps:txbx>
                        <wps:bodyPr rot="0" vert="horz" wrap="square" lIns="0" tIns="0" rIns="0" bIns="0" anchor="ctr" anchorCtr="0" upright="1">
                          <a:noAutofit/>
                        </wps:bodyPr>
                      </wps:wsp>
                      <wps:wsp>
                        <wps:cNvPr id="120" name="AutoShape 140"/>
                        <wps:cNvSpPr>
                          <a:spLocks/>
                        </wps:cNvSpPr>
                        <wps:spPr bwMode="auto">
                          <a:xfrm>
                            <a:off x="6123" y="9329"/>
                            <a:ext cx="3373" cy="551"/>
                          </a:xfrm>
                          <a:prstGeom prst="accentCallout1">
                            <a:avLst>
                              <a:gd name="adj1" fmla="val 32667"/>
                              <a:gd name="adj2" fmla="val -3556"/>
                              <a:gd name="adj3" fmla="val 40292"/>
                              <a:gd name="adj4" fmla="val -67269"/>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3026D19B" w14:textId="77777777" w:rsidR="005770E1" w:rsidRDefault="005770E1">
                              <w:pPr>
                                <w:pStyle w:val="iTableBody"/>
                                <w:rPr>
                                  <w:color w:val="FF0000"/>
                                </w:rPr>
                              </w:pPr>
                              <w:r>
                                <w:rPr>
                                  <w:color w:val="FF0000"/>
                                </w:rPr>
                                <w:t>Select this or press Enter to create a new Label</w:t>
                              </w:r>
                            </w:p>
                          </w:txbxContent>
                        </wps:txbx>
                        <wps:bodyPr rot="0" vert="horz" wrap="square" lIns="0" tIns="0" rIns="0" bIns="0" anchor="ctr" anchorCtr="0" upright="1">
                          <a:noAutofit/>
                        </wps:bodyPr>
                      </wps:wsp>
                      <wps:wsp>
                        <wps:cNvPr id="121" name="AutoShape 139"/>
                        <wps:cNvSpPr>
                          <a:spLocks/>
                        </wps:cNvSpPr>
                        <wps:spPr bwMode="auto">
                          <a:xfrm>
                            <a:off x="5217" y="9675"/>
                            <a:ext cx="234" cy="1112"/>
                          </a:xfrm>
                          <a:prstGeom prst="rightBrace">
                            <a:avLst>
                              <a:gd name="adj1" fmla="val 39601"/>
                              <a:gd name="adj2" fmla="val 50000"/>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33" o:spid="_x0000_s1058" style="width:376pt;height:156.55pt;mso-position-horizontal-relative:char;mso-position-vertical-relative:line" coordorigin="1976,8353" coordsize="7520,3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">
                <o:lock v:ext="edit" aspectratio="t"/>
                <v:rect id="AutoShape 132" o:spid="_x0000_s1059" style="position:absolute;left:1976;top:8353;width:7520;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yuV8IA&#10;AADcAAAADwAAAGRycy9kb3ducmV2LnhtbERPTWvCQBC9F/wPywi9lLpRUCR1FRHEUAQxWs9DdpoE&#10;s7Mxuybx37uFgrd5vM9ZrHpTiZYaV1pWMB5FIIgzq0vOFZxP2885COeRNVaWScGDHKyWg7cFxtp2&#10;fKQ29bkIIexiVFB4X8dSuqwgg25ka+LA/drGoA+wyaVusAvhppKTKJpJgyWHhgJr2hSUXdO7UdBl&#10;h/Zy2u/k4eOSWL4lt036863U+7Bff4Hw1PuX+N+d6DB/PIW/Z8IF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3K5XwgAAANwAAAAPAAAAAAAAAAAAAAAAAJgCAABkcnMvZG93&#10;bnJldi54bWxQSwUGAAAAAAQABAD1AAAAhwMAAAAA&#10;" filled="f" stroked="f">
                  <o:lock v:ext="edit" aspectratio="t" text="t"/>
                </v:rect>
                <v:shape id="Picture 135" o:spid="_x0000_s1060" type="#_x0000_t75" style="position:absolute;left:1976;top:8354;width:7297;height:3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EaITDAAAA3AAAAA8AAABkcnMvZG93bnJldi54bWxET01rAjEQvQv9D2EK3mqiVJHVKFJoKawX&#10;tRW9DZtxd3EzWZJU1/76Rih4m8f7nPmys424kA+1Yw3DgQJBXDhTc6nha/f+MgURIrLBxjFpuFGA&#10;5eKpN8fMuCtv6LKNpUghHDLUUMXYZlKGoiKLYeBa4sSdnLcYE/SlNB6vKdw2cqTURFqsOTVU2NJb&#10;RcV5+2M1fPv8cCx/x/vph8LX9ajJi4PKte4/d6sZiEhdfIj/3Z8mzR9O4P5MukA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RohMMAAADcAAAADwAAAAAAAAAAAAAAAACf&#10;AgAAZHJzL2Rvd25yZXYueG1sUEsFBgAAAAAEAAQA9wAAAI8DAAAAAA==&#10;">
                  <v:imagedata r:id="rId33" o:title=""/>
                </v:shape>
                <v:shape id="AutoShape 136" o:spid="_x0000_s1061" type="#_x0000_t44" style="position:absolute;left:6123;top:8494;width:3373;height: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4+dMMA&#10;AADcAAAADwAAAGRycy9kb3ducmV2LnhtbERP22rCQBB9F/oPyxT6ImZjpVViVinSFh+K1ssHDNlp&#10;EszOhuw2l793BcG3OZzrpOveVKKlxpWWFUyjGARxZnXJuYLz6WuyAOE8ssbKMikYyMF69TRKMdG2&#10;4wO1R5+LEMIuQQWF93UipcsKMugiWxMH7s82Bn2ATS51g10IN5V8jeN3abDk0FBgTZuCssvx3yjo&#10;vgejL7vP9sf62X58ksP+922j1Mtz/7EE4an3D/HdvdVh/nQOt2fCB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4+dMMAAADcAAAADwAAAAAAAAAAAAAAAACYAgAAZHJzL2Rv&#10;d25yZXYueG1sUEsFBgAAAAAEAAQA9QAAAIgDAAAAAA==&#10;" adj="-5085,35796,-768,12226" filled="f" fillcolor="#bfbfbf" strokecolor="red" strokeweight="1pt">
                  <v:fill opacity="29555f"/>
                  <v:stroke startarrow="open"/>
                  <v:textbox inset="0,0,0,0">
                    <w:txbxContent>
                      <w:p w14:paraId="4A94FA96" w14:textId="77777777" w:rsidR="005770E1" w:rsidRDefault="005770E1">
                        <w:pPr>
                          <w:pStyle w:val="iTableBody"/>
                          <w:rPr>
                            <w:color w:val="FF0000"/>
                          </w:rPr>
                        </w:pPr>
                        <w:r w:rsidRPr="00147E07">
                          <w:rPr>
                            <w:color w:val="FF0000"/>
                          </w:rPr>
                          <w:t>Existing Data File Labels for this file</w:t>
                        </w:r>
                      </w:p>
                    </w:txbxContent>
                  </v:textbox>
                  <o:callout v:ext="edit" minusy="t"/>
                </v:shape>
                <v:shape id="AutoShape 137" o:spid="_x0000_s1062" type="#_x0000_t44" style="position:absolute;left:6123;top:8930;width:3373;height: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MEIscA&#10;AADcAAAADwAAAGRycy9kb3ducmV2LnhtbESPT2vDMAzF74N9B6PBLmN1mkEZad1SBoVBB+ufsV5F&#10;rCXZYjm1vTb59tWh0JvEe3rvp9mid606UYiNZwPjUQaKuPS24crA1371/AoqJmSLrWcyMFCExfz+&#10;boaF9Wfe0mmXKiUhHAs0UKfUFVrHsiaHceQ7YtF+fHCYZA2VtgHPEu5anWfZRDtsWBpq7OitpvJv&#10;9+8MHCf5x3dYro/rYVj95pvPw9OeXox5fOiXU1CJ+nQzX6/freCPhVaekQn0/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zBCLHAAAA3AAAAA8AAAAAAAAAAAAAAAAAmAIAAGRy&#10;cy9kb3ducmV2LnhtbFBLBQYAAAAABAAEAPUAAACMAwAAAAA=&#10;" adj="-15132,23026,-768,12226" filled="f" fillcolor="#bfbfbf" strokecolor="red" strokeweight="1pt">
                  <v:fill opacity="29555f"/>
                  <v:stroke startarrow="open"/>
                  <v:textbox inset="0,0,0,0">
                    <w:txbxContent>
                      <w:p w14:paraId="48DFC64E" w14:textId="77777777" w:rsidR="005770E1" w:rsidRDefault="005770E1">
                        <w:pPr>
                          <w:pStyle w:val="iTableBody"/>
                          <w:rPr>
                            <w:color w:val="FF0000"/>
                          </w:rPr>
                        </w:pPr>
                        <w:r>
                          <w:rPr>
                            <w:color w:val="FF0000"/>
                          </w:rPr>
                          <w:t>Text entry line</w:t>
                        </w:r>
                      </w:p>
                    </w:txbxContent>
                  </v:textbox>
                  <o:callout v:ext="edit" minusy="t"/>
                </v:shape>
                <v:shape id="AutoShape 138" o:spid="_x0000_s1063" type="#_x0000_t44" style="position:absolute;left:6123;top:10090;width:3373;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DCMMA&#10;AADcAAAADwAAAGRycy9kb3ducmV2LnhtbERPyW7CMBC9V+IfrEHqrThwQCXFoAqxiwuLOA/xNEmJ&#10;x5HtkpSvryshcZunt8542ppK3Mj50rKCfi8BQZxZXXKu4HRcvL2D8AFZY2WZFPySh+mk8zLGVNuG&#10;93Q7hFzEEPYpKihCqFMpfVaQQd+zNXHkvqwzGCJ0udQOmxhuKjlIkqE0WHJsKLCmWUHZ9fBjFDQX&#10;s59v1rvt1a/m35dNcnbn+1Kp1277+QEiUBue4od7reP8/gj+n4kXyM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IDCMMAAADcAAAADwAAAAAAAAAAAAAAAACYAgAAZHJzL2Rv&#10;d25yZXYueG1sUEsFBgAAAAAEAAQA9QAAAIgDAAAAAA==&#10;" adj="-4111,4028,-768,6906" filled="f" fillcolor="#bfbfbf" strokecolor="red" strokeweight="1pt">
                  <v:fill opacity="29555f"/>
                  <v:stroke startarrow="open"/>
                  <v:textbox inset="0,0,0,0">
                    <w:txbxContent>
                      <w:p w14:paraId="414B4623" w14:textId="77777777" w:rsidR="005770E1" w:rsidRDefault="005770E1">
                        <w:pPr>
                          <w:pStyle w:val="iTableBody"/>
                          <w:rPr>
                            <w:color w:val="FF0000"/>
                          </w:rPr>
                        </w:pPr>
                        <w:r>
                          <w:rPr>
                            <w:color w:val="FF0000"/>
                          </w:rPr>
                          <w:t>Select from this list to assign an existing Label</w:t>
                        </w:r>
                      </w:p>
                    </w:txbxContent>
                  </v:textbox>
                </v:shape>
                <v:shape id="AutoShape 140" o:spid="_x0000_s1064" type="#_x0000_t44" style="position:absolute;left:6123;top:9329;width:3373;height:5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1yJsYA&#10;AADcAAAADwAAAGRycy9kb3ducmV2LnhtbESPQWvCQBCF74X+h2UK3uqmgkVSVymFghcFUxVzm2an&#10;SWh2NuyuJv77zqHgbYb35r1vluvRdepKIbaeDbxMM1DElbct1wYOX5/PC1AxIVvsPJOBG0VYrx4f&#10;lphbP/CerkWqlYRwzNFAk1Kfax2rhhzGqe+JRfvxwWGSNdTaBhwk3HV6lmWv2mHL0tBgTx8NVb/F&#10;xRmIt6HYzrtzeQm70/h9PJXz/aI0ZvI0vr+BSjSmu/n/emMFfyb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1yJsYAAADcAAAADwAAAAAAAAAAAAAAAACYAgAAZHJz&#10;L2Rvd25yZXYueG1sUEsFBgAAAAAEAAQA9QAAAIsDAAAAAA==&#10;" adj="-14530,8703,-768,7056" filled="f" fillcolor="#bfbfbf" strokecolor="red" strokeweight="1pt">
                  <v:fill opacity="29555f"/>
                  <v:stroke startarrow="open"/>
                  <v:textbox inset="0,0,0,0">
                    <w:txbxContent>
                      <w:p w14:paraId="3026D19B" w14:textId="77777777" w:rsidR="005770E1" w:rsidRDefault="005770E1">
                        <w:pPr>
                          <w:pStyle w:val="iTableBody"/>
                          <w:rPr>
                            <w:color w:val="FF0000"/>
                          </w:rPr>
                        </w:pPr>
                        <w:r>
                          <w:rPr>
                            <w:color w:val="FF0000"/>
                          </w:rPr>
                          <w:t>Select this or press Enter to create a new Label</w:t>
                        </w:r>
                      </w:p>
                    </w:txbxContent>
                  </v:textbox>
                  <o:callout v:ext="edit" minusy="t"/>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39" o:spid="_x0000_s1065" type="#_x0000_t88" style="position:absolute;left:5217;top:9675;width:234;height:1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BVHMMA&#10;AADcAAAADwAAAGRycy9kb3ducmV2LnhtbERPTWvCQBC9F/oflin0UswmoYikWUUUoV4KNXofs2M2&#10;NDsbs9uY/vtuoeBtHu9zytVkOzHS4FvHCrIkBUFcO91yo+BY7WYLED4ga+wck4If8rBaPj6UWGh3&#10;408aD6ERMYR9gQpMCH0hpa8NWfSJ64kjd3GDxRDh0Eg94C2G207maTqXFluODQZ72hiqvw7fVsF+&#10;c75uP9avp61Jq1Gf96f85ZIp9fw0rd9ABJrCXfzvftdxfp7B3zPxA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BVHMMAAADcAAAADwAAAAAAAAAAAAAAAACYAgAAZHJzL2Rv&#10;d25yZXYueG1sUEsFBgAAAAAEAAQA9QAAAIgDAAAAAA==&#10;" fillcolor="white [3212]" strokecolor="red" strokeweight="1pt"/>
                <w10:anchorlock/>
              </v:group>
            </w:pict>
          </mc:Fallback>
        </mc:AlternateContent>
      </w:r>
    </w:p>
    <w:p w14:paraId="6E423D68" w14:textId="77777777" w:rsidR="00B22976" w:rsidRDefault="00B22976" w:rsidP="00415DC9">
      <w:pPr>
        <w:pStyle w:val="iNormal"/>
      </w:pPr>
      <w:r>
        <w:t xml:space="preserve">Select the Label you require </w:t>
      </w:r>
      <w:r w:rsidR="000B0553">
        <w:t>from the dropdown</w:t>
      </w:r>
      <w:r>
        <w:t xml:space="preserve"> list using the mouse or the arrow </w:t>
      </w:r>
      <w:r w:rsidR="000B0553">
        <w:t>and</w:t>
      </w:r>
      <w:r>
        <w:t xml:space="preserve"> </w:t>
      </w:r>
      <w:r w:rsidR="000B0553">
        <w:t>Enter</w:t>
      </w:r>
      <w:r>
        <w:t xml:space="preserve"> key</w:t>
      </w:r>
      <w:r w:rsidR="000B0553">
        <w:t>s</w:t>
      </w:r>
      <w:r>
        <w:t>.</w:t>
      </w:r>
    </w:p>
    <w:p w14:paraId="7E3AA308" w14:textId="77777777" w:rsidR="000B0553" w:rsidRDefault="000B0553" w:rsidP="000B0553">
      <w:pPr>
        <w:pStyle w:val="iNormal"/>
      </w:pPr>
      <w:r>
        <w:lastRenderedPageBreak/>
        <w:t xml:space="preserve">You can enter a new Label which is not yet used for any Data File. That Label </w:t>
      </w:r>
      <w:r w:rsidR="00B144F6">
        <w:t>will</w:t>
      </w:r>
      <w:r>
        <w:t xml:space="preserve"> subsequently appear in the matching dropdown list when Labels are entered</w:t>
      </w:r>
      <w:r w:rsidR="009034FE">
        <w:t>, even</w:t>
      </w:r>
      <w:r>
        <w:t xml:space="preserve"> </w:t>
      </w:r>
      <w:r w:rsidR="009034FE">
        <w:t xml:space="preserve">for </w:t>
      </w:r>
      <w:r w:rsidR="00B144F6">
        <w:t>other Users</w:t>
      </w:r>
      <w:r>
        <w:t xml:space="preserve"> of your system.</w:t>
      </w:r>
    </w:p>
    <w:p w14:paraId="2A8D6B9C" w14:textId="77777777" w:rsidR="00B144F6" w:rsidRPr="00415DC9" w:rsidRDefault="00B144F6" w:rsidP="000B0553">
      <w:pPr>
        <w:pStyle w:val="iNormal"/>
        <w:rPr>
          <w:lang w:eastAsia="ja-JP"/>
        </w:rPr>
      </w:pPr>
      <w:r>
        <w:t xml:space="preserve">Click </w:t>
      </w:r>
      <w:r w:rsidR="009034FE">
        <w:t xml:space="preserve">again </w:t>
      </w:r>
      <w:r>
        <w:t>in the Labels entry box and follow the same procedure to add two or more Labels.</w:t>
      </w:r>
    </w:p>
    <w:p w14:paraId="0E660356" w14:textId="77777777" w:rsidR="00B22976" w:rsidRDefault="009034FE" w:rsidP="00415DC9">
      <w:pPr>
        <w:pStyle w:val="iNormal"/>
      </w:pPr>
      <w:r>
        <w:t>An e</w:t>
      </w:r>
      <w:r w:rsidR="00B22976">
        <w:t>xi</w:t>
      </w:r>
      <w:r>
        <w:t>sting Label</w:t>
      </w:r>
      <w:r w:rsidR="00B22976">
        <w:t xml:space="preserve"> can be removed </w:t>
      </w:r>
      <w:r w:rsidR="000B0553">
        <w:t xml:space="preserve">from the </w:t>
      </w:r>
      <w:r w:rsidR="00B144F6">
        <w:t>Data F</w:t>
      </w:r>
      <w:r w:rsidR="000B0553">
        <w:t xml:space="preserve">ile </w:t>
      </w:r>
      <w:r w:rsidR="00B22976">
        <w:t>by clicking the X associated with the Label.</w:t>
      </w:r>
    </w:p>
    <w:p w14:paraId="7A9AAE8A" w14:textId="77777777" w:rsidR="00680CE3" w:rsidRDefault="00680CE3" w:rsidP="00B6457B">
      <w:pPr>
        <w:pStyle w:val="iHeading2"/>
      </w:pPr>
      <w:bookmarkStart w:id="189" w:name="_Toc386636179"/>
      <w:r>
        <w:t>Signing Out</w:t>
      </w:r>
      <w:bookmarkEnd w:id="184"/>
      <w:bookmarkEnd w:id="185"/>
      <w:bookmarkEnd w:id="189"/>
    </w:p>
    <w:p w14:paraId="1B26DC18" w14:textId="77777777" w:rsidR="00926CF4" w:rsidRDefault="0073599A" w:rsidP="00680CE3">
      <w:pPr>
        <w:pStyle w:val="iNormal"/>
        <w:rPr>
          <w:lang w:eastAsia="ja-JP"/>
        </w:rPr>
      </w:pPr>
      <w:proofErr w:type="gramStart"/>
      <w:r>
        <w:rPr>
          <w:lang w:eastAsia="ja-JP"/>
        </w:rPr>
        <w:t>Click on your login email address</w:t>
      </w:r>
      <w:r w:rsidR="00680CE3">
        <w:rPr>
          <w:lang w:eastAsia="ja-JP"/>
        </w:rPr>
        <w:t xml:space="preserve"> at the top right of the screen to see a </w:t>
      </w:r>
      <w:r w:rsidR="00FA0A3A">
        <w:rPr>
          <w:lang w:eastAsia="ja-JP"/>
        </w:rPr>
        <w:t>dropdown</w:t>
      </w:r>
      <w:r w:rsidR="00926CF4">
        <w:rPr>
          <w:lang w:eastAsia="ja-JP"/>
        </w:rPr>
        <w:t xml:space="preserve"> menu.</w:t>
      </w:r>
      <w:proofErr w:type="gramEnd"/>
    </w:p>
    <w:p w14:paraId="3CD65737" w14:textId="77777777" w:rsidR="00351BB3" w:rsidRDefault="00E464DC">
      <w:pPr>
        <w:pStyle w:val="iFigureCaption"/>
      </w:pPr>
      <w:r>
        <w:rPr>
          <w:noProof/>
          <w:lang w:eastAsia="en-AU"/>
        </w:rPr>
        <w:drawing>
          <wp:inline distT="0" distB="0" distL="0" distR="0" wp14:anchorId="4B054890" wp14:editId="24BDA9DC">
            <wp:extent cx="2924872" cy="1063132"/>
            <wp:effectExtent l="19050" t="0" r="8828"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
                    <a:srcRect l="60229" t="32500" r="2522" b="23750"/>
                    <a:stretch>
                      <a:fillRect/>
                    </a:stretch>
                  </pic:blipFill>
                  <pic:spPr bwMode="auto">
                    <a:xfrm>
                      <a:off x="0" y="0"/>
                      <a:ext cx="2926096" cy="1063577"/>
                    </a:xfrm>
                    <a:prstGeom prst="rect">
                      <a:avLst/>
                    </a:prstGeom>
                    <a:noFill/>
                    <a:ln w="9525">
                      <a:noFill/>
                      <a:miter lim="800000"/>
                      <a:headEnd/>
                      <a:tailEnd/>
                    </a:ln>
                  </pic:spPr>
                </pic:pic>
              </a:graphicData>
            </a:graphic>
          </wp:inline>
        </w:drawing>
      </w:r>
    </w:p>
    <w:p w14:paraId="05DCB24D" w14:textId="77777777" w:rsidR="00680CE3" w:rsidRPr="00680CE3" w:rsidRDefault="00680CE3" w:rsidP="00680CE3">
      <w:pPr>
        <w:pStyle w:val="iNormal"/>
        <w:rPr>
          <w:lang w:eastAsia="ja-JP"/>
        </w:rPr>
      </w:pPr>
      <w:r>
        <w:rPr>
          <w:lang w:eastAsia="ja-JP"/>
        </w:rPr>
        <w:t xml:space="preserve">Click </w:t>
      </w:r>
      <w:r w:rsidR="00147E07" w:rsidRPr="00147E07">
        <w:t xml:space="preserve">on </w:t>
      </w:r>
      <w:r w:rsidR="00147E07" w:rsidRPr="00147E07">
        <w:rPr>
          <w:rStyle w:val="iOption"/>
        </w:rPr>
        <w:sym w:font="Wingdings" w:char="F0DF"/>
      </w:r>
      <w:r w:rsidR="00147E07" w:rsidRPr="00147E07">
        <w:rPr>
          <w:rStyle w:val="iOption"/>
        </w:rPr>
        <w:t> Sign Out</w:t>
      </w:r>
      <w:r w:rsidR="00147E07" w:rsidRPr="00147E07">
        <w:t xml:space="preserve"> to</w:t>
      </w:r>
      <w:r>
        <w:rPr>
          <w:lang w:eastAsia="ja-JP"/>
        </w:rPr>
        <w:t xml:space="preserve"> finish your </w:t>
      </w:r>
      <w:r w:rsidR="00E511C5">
        <w:rPr>
          <w:lang w:eastAsia="ja-JP"/>
        </w:rPr>
        <w:t>DC21</w:t>
      </w:r>
      <w:r>
        <w:rPr>
          <w:lang w:eastAsia="ja-JP"/>
        </w:rPr>
        <w:t xml:space="preserve"> session.</w:t>
      </w:r>
    </w:p>
    <w:p w14:paraId="7EB0D4DD" w14:textId="77777777" w:rsidR="00CE7E45" w:rsidRDefault="00CE7E45" w:rsidP="00B6457B">
      <w:pPr>
        <w:pStyle w:val="iHeading2"/>
      </w:pPr>
      <w:bookmarkStart w:id="190" w:name="_Ref351623286"/>
      <w:bookmarkStart w:id="191" w:name="_Ref351623309"/>
      <w:bookmarkStart w:id="192" w:name="_Ref352848230"/>
      <w:bookmarkStart w:id="193" w:name="_Toc386636180"/>
      <w:r>
        <w:t xml:space="preserve">Changing Your </w:t>
      </w:r>
      <w:r w:rsidR="00775E84">
        <w:t xml:space="preserve">User </w:t>
      </w:r>
      <w:r>
        <w:t>Settings</w:t>
      </w:r>
      <w:bookmarkEnd w:id="190"/>
      <w:bookmarkEnd w:id="191"/>
      <w:bookmarkEnd w:id="192"/>
      <w:bookmarkEnd w:id="193"/>
    </w:p>
    <w:p w14:paraId="60E31885" w14:textId="77777777" w:rsidR="00680CE3" w:rsidRDefault="0073599A" w:rsidP="00680CE3">
      <w:pPr>
        <w:pStyle w:val="iNormal"/>
        <w:rPr>
          <w:lang w:eastAsia="ja-JP"/>
        </w:rPr>
      </w:pPr>
      <w:proofErr w:type="gramStart"/>
      <w:r>
        <w:rPr>
          <w:lang w:eastAsia="ja-JP"/>
        </w:rPr>
        <w:t>Click on your login email address</w:t>
      </w:r>
      <w:r w:rsidR="00680CE3">
        <w:rPr>
          <w:lang w:eastAsia="ja-JP"/>
        </w:rPr>
        <w:t xml:space="preserve"> at the top right of the screen to see </w:t>
      </w:r>
      <w:r w:rsidR="007B1524">
        <w:rPr>
          <w:lang w:eastAsia="ja-JP"/>
        </w:rPr>
        <w:t xml:space="preserve">the </w:t>
      </w:r>
      <w:r w:rsidR="00FA0A3A">
        <w:rPr>
          <w:lang w:eastAsia="ja-JP"/>
        </w:rPr>
        <w:t>dropdown</w:t>
      </w:r>
      <w:r w:rsidR="00680CE3">
        <w:rPr>
          <w:lang w:eastAsia="ja-JP"/>
        </w:rPr>
        <w:t xml:space="preserve"> menu.</w:t>
      </w:r>
      <w:proofErr w:type="gramEnd"/>
      <w:r w:rsidR="00680CE3">
        <w:rPr>
          <w:lang w:eastAsia="ja-JP"/>
        </w:rPr>
        <w:t xml:space="preserve"> Click on </w:t>
      </w:r>
      <w:r w:rsidR="00680CE3" w:rsidRPr="00775E84">
        <w:rPr>
          <w:rStyle w:val="iOption"/>
        </w:rPr>
        <w:t>Settings</w:t>
      </w:r>
      <w:r w:rsidR="00680CE3">
        <w:rPr>
          <w:lang w:eastAsia="ja-JP"/>
        </w:rPr>
        <w:t xml:space="preserve"> to access the three tabs</w:t>
      </w:r>
      <w:r w:rsidR="00B144F6">
        <w:rPr>
          <w:lang w:eastAsia="ja-JP"/>
        </w:rPr>
        <w:t xml:space="preserve"> described in the following sub-sections</w:t>
      </w:r>
      <w:r w:rsidR="00680CE3">
        <w:rPr>
          <w:lang w:eastAsia="ja-JP"/>
        </w:rPr>
        <w:t>.</w:t>
      </w:r>
    </w:p>
    <w:p w14:paraId="03309870" w14:textId="77777777" w:rsidR="00680CE3" w:rsidRPr="00680CE3" w:rsidRDefault="00680CE3" w:rsidP="00680CE3">
      <w:pPr>
        <w:pStyle w:val="iNormal"/>
        <w:rPr>
          <w:lang w:eastAsia="ja-JP"/>
        </w:rPr>
      </w:pPr>
      <w:r>
        <w:rPr>
          <w:lang w:eastAsia="ja-JP"/>
        </w:rPr>
        <w:t xml:space="preserve">When finished, click on the Home </w:t>
      </w:r>
      <w:r w:rsidR="005F0160">
        <w:rPr>
          <w:noProof/>
          <w:lang w:eastAsia="en-AU"/>
        </w:rPr>
        <w:drawing>
          <wp:inline distT="0" distB="0" distL="0" distR="0" wp14:anchorId="1B2A25D4" wp14:editId="3AFA05BD">
            <wp:extent cx="160655" cy="152400"/>
            <wp:effectExtent l="0" t="0" r="0" b="0"/>
            <wp:docPr id="11" name="Picture 1"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omeButt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DD0964">
        <w:rPr>
          <w:lang w:eastAsia="ja-JP"/>
        </w:rPr>
        <w:t xml:space="preserve"> </w:t>
      </w:r>
      <w:r>
        <w:rPr>
          <w:lang w:eastAsia="ja-JP"/>
        </w:rPr>
        <w:t xml:space="preserve">button to return to the </w:t>
      </w:r>
      <w:r w:rsidR="00E511C5">
        <w:rPr>
          <w:lang w:eastAsia="ja-JP"/>
        </w:rPr>
        <w:t>DC21</w:t>
      </w:r>
      <w:r w:rsidR="004F1EF9">
        <w:rPr>
          <w:lang w:eastAsia="ja-JP"/>
        </w:rPr>
        <w:t xml:space="preserve"> Main S</w:t>
      </w:r>
      <w:r>
        <w:rPr>
          <w:lang w:eastAsia="ja-JP"/>
        </w:rPr>
        <w:t>creen.</w:t>
      </w:r>
    </w:p>
    <w:p w14:paraId="7A54A64C" w14:textId="77777777" w:rsidR="00CE7E45" w:rsidRDefault="00CE7E45" w:rsidP="00CE7E45">
      <w:pPr>
        <w:pStyle w:val="iHeading3"/>
      </w:pPr>
      <w:bookmarkStart w:id="194" w:name="_Toc386636181"/>
      <w:r>
        <w:t>Overview Tab</w:t>
      </w:r>
      <w:bookmarkEnd w:id="194"/>
    </w:p>
    <w:p w14:paraId="1C7CB8DC" w14:textId="77777777" w:rsidR="00A04BDA" w:rsidRDefault="00A04BDA" w:rsidP="00A04BDA">
      <w:pPr>
        <w:pStyle w:val="iNormal"/>
      </w:pPr>
      <w:r>
        <w:t xml:space="preserve">This tab displays a summary of your </w:t>
      </w:r>
      <w:r w:rsidR="001902BA">
        <w:t>User</w:t>
      </w:r>
      <w:r>
        <w:t xml:space="preserve"> information.</w:t>
      </w:r>
    </w:p>
    <w:p w14:paraId="77CC9514" w14:textId="77777777" w:rsidR="00402AB6" w:rsidRPr="001E69B1" w:rsidRDefault="005F0160" w:rsidP="001E69B1">
      <w:pPr>
        <w:pStyle w:val="iFigureCaption"/>
      </w:pPr>
      <w:r>
        <w:rPr>
          <w:noProof/>
          <w:lang w:eastAsia="en-AU"/>
        </w:rPr>
        <w:drawing>
          <wp:inline distT="0" distB="0" distL="0" distR="0" wp14:anchorId="24BB07B1" wp14:editId="3622D796">
            <wp:extent cx="3577953" cy="2480179"/>
            <wp:effectExtent l="190500" t="152400" r="174897" b="129671"/>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pic:cNvPicPr>
                      <a:picLocks noChangeAspect="1" noChangeArrowheads="1"/>
                    </pic:cNvPicPr>
                  </pic:nvPicPr>
                  <pic:blipFill>
                    <a:blip r:embed="rId35"/>
                    <a:srcRect l="6459" t="22333" r="40697" b="26534"/>
                    <a:stretch>
                      <a:fillRect/>
                    </a:stretch>
                  </pic:blipFill>
                  <pic:spPr bwMode="auto">
                    <a:xfrm>
                      <a:off x="0" y="0"/>
                      <a:ext cx="3578659" cy="2480668"/>
                    </a:xfrm>
                    <a:prstGeom prst="rect">
                      <a:avLst/>
                    </a:prstGeom>
                    <a:ln>
                      <a:noFill/>
                    </a:ln>
                    <a:effectLst>
                      <a:outerShdw blurRad="190500" algn="tl" rotWithShape="0">
                        <a:srgbClr val="000000">
                          <a:alpha val="70000"/>
                        </a:srgbClr>
                      </a:outerShdw>
                    </a:effectLst>
                  </pic:spPr>
                </pic:pic>
              </a:graphicData>
            </a:graphic>
          </wp:inline>
        </w:drawing>
      </w:r>
    </w:p>
    <w:tbl>
      <w:tblPr>
        <w:tblW w:w="0" w:type="auto"/>
        <w:tblLook w:val="04A0" w:firstRow="1" w:lastRow="0" w:firstColumn="1" w:lastColumn="0" w:noHBand="0" w:noVBand="1"/>
      </w:tblPr>
      <w:tblGrid>
        <w:gridCol w:w="1809"/>
        <w:gridCol w:w="7471"/>
      </w:tblGrid>
      <w:tr w:rsidR="00402AB6" w:rsidRPr="00582270" w14:paraId="13452C44" w14:textId="77777777" w:rsidTr="00582270">
        <w:tc>
          <w:tcPr>
            <w:tcW w:w="1809" w:type="dxa"/>
            <w:shd w:val="clear" w:color="auto" w:fill="auto"/>
          </w:tcPr>
          <w:p w14:paraId="7E801334" w14:textId="77777777" w:rsidR="00402AB6" w:rsidRPr="00582270" w:rsidRDefault="00402AB6" w:rsidP="00582270">
            <w:pPr>
              <w:pStyle w:val="iNormal"/>
              <w:jc w:val="left"/>
            </w:pPr>
            <w:r w:rsidRPr="00582270">
              <w:lastRenderedPageBreak/>
              <w:t>User Name</w:t>
            </w:r>
          </w:p>
        </w:tc>
        <w:tc>
          <w:tcPr>
            <w:tcW w:w="7471" w:type="dxa"/>
            <w:shd w:val="clear" w:color="auto" w:fill="auto"/>
          </w:tcPr>
          <w:p w14:paraId="126DA44F" w14:textId="77777777" w:rsidR="00402AB6" w:rsidRPr="00582270" w:rsidRDefault="00402AB6" w:rsidP="003C7A76">
            <w:pPr>
              <w:pStyle w:val="iNormal"/>
            </w:pPr>
            <w:r w:rsidRPr="00582270">
              <w:t xml:space="preserve">Your valid </w:t>
            </w:r>
            <w:proofErr w:type="gramStart"/>
            <w:r w:rsidRPr="00582270">
              <w:t>email address</w:t>
            </w:r>
            <w:proofErr w:type="gramEnd"/>
            <w:r w:rsidRPr="00582270">
              <w:t xml:space="preserve"> which you use for logging on.</w:t>
            </w:r>
          </w:p>
        </w:tc>
      </w:tr>
      <w:tr w:rsidR="00402AB6" w:rsidRPr="00582270" w14:paraId="1D3BE09A" w14:textId="77777777" w:rsidTr="00582270">
        <w:tc>
          <w:tcPr>
            <w:tcW w:w="1809" w:type="dxa"/>
            <w:shd w:val="clear" w:color="auto" w:fill="auto"/>
          </w:tcPr>
          <w:p w14:paraId="5FBFDDB4" w14:textId="77777777" w:rsidR="00402AB6" w:rsidRPr="00582270" w:rsidRDefault="00402AB6" w:rsidP="00582270">
            <w:pPr>
              <w:pStyle w:val="iNormal"/>
              <w:jc w:val="left"/>
            </w:pPr>
            <w:r w:rsidRPr="00582270">
              <w:t>First Name</w:t>
            </w:r>
            <w:r w:rsidRPr="00582270">
              <w:br/>
              <w:t>Last Name</w:t>
            </w:r>
          </w:p>
        </w:tc>
        <w:tc>
          <w:tcPr>
            <w:tcW w:w="7471" w:type="dxa"/>
            <w:shd w:val="clear" w:color="auto" w:fill="auto"/>
          </w:tcPr>
          <w:p w14:paraId="5EA93AA6" w14:textId="77777777" w:rsidR="00402AB6" w:rsidRPr="00582270" w:rsidRDefault="00402AB6" w:rsidP="003C7A76">
            <w:pPr>
              <w:pStyle w:val="iNormal"/>
            </w:pPr>
            <w:r w:rsidRPr="00582270">
              <w:t>Your name.</w:t>
            </w:r>
          </w:p>
        </w:tc>
      </w:tr>
      <w:tr w:rsidR="00402AB6" w:rsidRPr="00582270" w14:paraId="3F0EBF73" w14:textId="77777777" w:rsidTr="00780AF6">
        <w:tc>
          <w:tcPr>
            <w:tcW w:w="1809" w:type="dxa"/>
            <w:shd w:val="clear" w:color="auto" w:fill="auto"/>
          </w:tcPr>
          <w:p w14:paraId="1D2435CF" w14:textId="77777777" w:rsidR="00402AB6" w:rsidRPr="00582270" w:rsidRDefault="00402AB6" w:rsidP="00582270">
            <w:pPr>
              <w:pStyle w:val="iNormal"/>
              <w:jc w:val="left"/>
            </w:pPr>
            <w:r w:rsidRPr="00582270">
              <w:t>API Token</w:t>
            </w:r>
          </w:p>
        </w:tc>
        <w:tc>
          <w:tcPr>
            <w:tcW w:w="7471" w:type="dxa"/>
            <w:shd w:val="clear" w:color="auto" w:fill="auto"/>
          </w:tcPr>
          <w:p w14:paraId="11311314" w14:textId="77777777" w:rsidR="00402AB6" w:rsidRPr="00582270" w:rsidRDefault="00402AB6" w:rsidP="003C7A76">
            <w:pPr>
              <w:pStyle w:val="iNormal"/>
            </w:pPr>
            <w:r w:rsidRPr="00582270">
              <w:t xml:space="preserve">A string of characters which you can use as an authorisation token in scripts which you write to make use of the HTML API for </w:t>
            </w:r>
            <w:r w:rsidR="00E511C5">
              <w:t>DC21</w:t>
            </w:r>
            <w:r w:rsidRPr="00582270">
              <w:t xml:space="preserve">. </w:t>
            </w:r>
            <w:r w:rsidR="00FD097D" w:rsidRPr="00582270">
              <w:t xml:space="preserve">The HTML API can be used to set up an automatic upload of data from a field PC.  </w:t>
            </w:r>
            <w:r w:rsidR="003F0751">
              <w:t>F</w:t>
            </w:r>
            <w:r w:rsidR="003F0751" w:rsidRPr="00582270">
              <w:t>or instructions on using the HTML API</w:t>
            </w:r>
            <w:r w:rsidR="003F0751">
              <w:t>, s</w:t>
            </w:r>
            <w:r w:rsidRPr="00582270">
              <w:t xml:space="preserve">ee the API definition on the GitHUB </w:t>
            </w:r>
            <w:r w:rsidR="003F0751">
              <w:t xml:space="preserve">repository by going to </w:t>
            </w:r>
            <w:r w:rsidR="004F4F42">
              <w:fldChar w:fldCharType="begin"/>
            </w:r>
            <w:r w:rsidR="004F4F42">
              <w:instrText xml:space="preserve"> HYPERLINK "https://github.com/IntersectAustralia/dc21-doc/blob/master/README.md" </w:instrText>
            </w:r>
            <w:r w:rsidR="004F4F42">
              <w:fldChar w:fldCharType="separate"/>
            </w:r>
            <w:r w:rsidR="003F0751" w:rsidRPr="005A2324">
              <w:rPr>
                <w:rStyle w:val="Hyperlink"/>
              </w:rPr>
              <w:t>https://github.com/IntersectAustralia/dc21-doc/blob/master/README.md</w:t>
            </w:r>
            <w:r w:rsidR="004F4F42">
              <w:rPr>
                <w:rStyle w:val="Hyperlink"/>
              </w:rPr>
              <w:fldChar w:fldCharType="end"/>
            </w:r>
            <w:r w:rsidR="003F0751">
              <w:t xml:space="preserve"> and selecting the API Uploader link for your DC21 version. From that page, select the File Upload API definition link.</w:t>
            </w:r>
          </w:p>
          <w:p w14:paraId="22B5A7AE" w14:textId="77777777" w:rsidR="00402AB6" w:rsidRPr="00582270" w:rsidRDefault="001E69B1" w:rsidP="003C7A76">
            <w:pPr>
              <w:pStyle w:val="iNormal"/>
            </w:pPr>
            <w:r w:rsidRPr="00582270">
              <w:t xml:space="preserve">Initially, no token is displayed and only a </w:t>
            </w:r>
            <w:proofErr w:type="gramStart"/>
            <w:r w:rsidRPr="00582270">
              <w:t xml:space="preserve">single </w:t>
            </w:r>
            <w:r w:rsidR="0088464C" w:rsidRPr="0088464C">
              <w:rPr>
                <w:rStyle w:val="iButtonBlue"/>
              </w:rPr>
              <w:t> Generate</w:t>
            </w:r>
            <w:proofErr w:type="gramEnd"/>
            <w:r w:rsidR="0088464C" w:rsidRPr="0088464C">
              <w:rPr>
                <w:rStyle w:val="iButtonBlue"/>
              </w:rPr>
              <w:t> </w:t>
            </w:r>
            <w:r w:rsidRPr="0088464C">
              <w:rPr>
                <w:rStyle w:val="iButtonBlue"/>
              </w:rPr>
              <w:t>Token</w:t>
            </w:r>
            <w:r w:rsidR="0088464C" w:rsidRPr="0088464C">
              <w:rPr>
                <w:rStyle w:val="iButtonBlue"/>
              </w:rPr>
              <w:t> </w:t>
            </w:r>
            <w:r w:rsidRPr="00582270">
              <w:t xml:space="preserve"> button is displayed. </w:t>
            </w:r>
            <w:proofErr w:type="gramStart"/>
            <w:r w:rsidR="00402AB6" w:rsidRPr="00582270">
              <w:t xml:space="preserve">Clicking </w:t>
            </w:r>
            <w:r w:rsidR="0088464C" w:rsidRPr="0088464C">
              <w:rPr>
                <w:rStyle w:val="iButtonBlue"/>
              </w:rPr>
              <w:t> </w:t>
            </w:r>
            <w:r w:rsidR="00402AB6" w:rsidRPr="0088464C">
              <w:rPr>
                <w:rStyle w:val="iButtonBlue"/>
              </w:rPr>
              <w:t>Generate</w:t>
            </w:r>
            <w:proofErr w:type="gramEnd"/>
            <w:r w:rsidR="0088464C" w:rsidRPr="0088464C">
              <w:rPr>
                <w:rStyle w:val="iButtonBlue"/>
              </w:rPr>
              <w:t> </w:t>
            </w:r>
            <w:r w:rsidR="00402AB6" w:rsidRPr="0088464C">
              <w:rPr>
                <w:rStyle w:val="iButtonBlue"/>
              </w:rPr>
              <w:t>Token</w:t>
            </w:r>
            <w:r w:rsidR="0088464C" w:rsidRPr="0088464C">
              <w:rPr>
                <w:rStyle w:val="iButtonBlue"/>
              </w:rPr>
              <w:t> </w:t>
            </w:r>
            <w:r w:rsidR="00402AB6" w:rsidRPr="00582270">
              <w:t xml:space="preserve"> will cause a token to be displayed in this field. Copy and paste it into the required place in your API scripts.</w:t>
            </w:r>
          </w:p>
          <w:p w14:paraId="2DEE87A4" w14:textId="77777777" w:rsidR="007E12BD" w:rsidRPr="00582270" w:rsidRDefault="00402AB6" w:rsidP="003C7A76">
            <w:pPr>
              <w:pStyle w:val="iNormal"/>
            </w:pPr>
            <w:proofErr w:type="gramStart"/>
            <w:r w:rsidRPr="00582270">
              <w:t xml:space="preserve">Clicking </w:t>
            </w:r>
            <w:r w:rsidR="0088464C" w:rsidRPr="0088464C">
              <w:rPr>
                <w:rStyle w:val="iButtonBlue"/>
              </w:rPr>
              <w:t> </w:t>
            </w:r>
            <w:r w:rsidRPr="0088464C">
              <w:rPr>
                <w:rStyle w:val="iButtonBlue"/>
              </w:rPr>
              <w:t>Re</w:t>
            </w:r>
            <w:proofErr w:type="gramEnd"/>
            <w:r w:rsidRPr="0088464C">
              <w:rPr>
                <w:rStyle w:val="iButtonBlue"/>
              </w:rPr>
              <w:t>-generate</w:t>
            </w:r>
            <w:r w:rsidR="0088464C" w:rsidRPr="0088464C">
              <w:rPr>
                <w:rStyle w:val="iButtonBlue"/>
              </w:rPr>
              <w:t> </w:t>
            </w:r>
            <w:r w:rsidRPr="0088464C">
              <w:rPr>
                <w:rStyle w:val="iButtonBlue"/>
              </w:rPr>
              <w:t>Token</w:t>
            </w:r>
            <w:r w:rsidR="0088464C" w:rsidRPr="0088464C">
              <w:rPr>
                <w:rStyle w:val="iButtonBlue"/>
              </w:rPr>
              <w:t> </w:t>
            </w:r>
            <w:r w:rsidRPr="00582270">
              <w:t xml:space="preserve"> will cause the current token to be invalidated and a new token to be generated and displayed. You must replace the token value in your API scripts with this new token so that your API scripts continue to work. This button</w:t>
            </w:r>
            <w:r w:rsidR="009034FE">
              <w:t xml:space="preserve"> appears</w:t>
            </w:r>
            <w:r w:rsidRPr="00582270">
              <w:t xml:space="preserve"> </w:t>
            </w:r>
            <w:r w:rsidR="00371148">
              <w:t xml:space="preserve">instead </w:t>
            </w:r>
            <w:proofErr w:type="gramStart"/>
            <w:r w:rsidR="00371148">
              <w:t xml:space="preserve">of </w:t>
            </w:r>
            <w:r w:rsidR="00371148" w:rsidRPr="00371148">
              <w:rPr>
                <w:rStyle w:val="iButtonBlue"/>
              </w:rPr>
              <w:t> Generate</w:t>
            </w:r>
            <w:proofErr w:type="gramEnd"/>
            <w:r w:rsidR="00371148" w:rsidRPr="00371148">
              <w:rPr>
                <w:rStyle w:val="iButtonBlue"/>
              </w:rPr>
              <w:t> Token </w:t>
            </w:r>
            <w:r w:rsidR="00371148">
              <w:t xml:space="preserve"> </w:t>
            </w:r>
            <w:r w:rsidRPr="00582270">
              <w:t>if a valid token is available.</w:t>
            </w:r>
          </w:p>
          <w:p w14:paraId="32D678B8" w14:textId="77777777" w:rsidR="00402AB6" w:rsidRPr="00582270" w:rsidRDefault="007E12BD" w:rsidP="00582270">
            <w:pPr>
              <w:pStyle w:val="iNote"/>
            </w:pPr>
            <w:r w:rsidRPr="00582270">
              <w:t>Note</w:t>
            </w:r>
            <w:r w:rsidRPr="00582270">
              <w:tab/>
              <w:t>For security reasons, from time to time you should regenerate your T</w:t>
            </w:r>
            <w:r w:rsidR="00FD097D" w:rsidRPr="00582270">
              <w:t>oken</w:t>
            </w:r>
            <w:r w:rsidRPr="00582270">
              <w:t xml:space="preserve"> and update it </w:t>
            </w:r>
            <w:r w:rsidR="001932DB" w:rsidRPr="00582270">
              <w:t xml:space="preserve">in </w:t>
            </w:r>
            <w:r w:rsidRPr="00582270">
              <w:t>your API scripts.</w:t>
            </w:r>
          </w:p>
          <w:p w14:paraId="68E1F206" w14:textId="77777777" w:rsidR="00402AB6" w:rsidRPr="00582270" w:rsidRDefault="00402AB6" w:rsidP="0088464C">
            <w:pPr>
              <w:pStyle w:val="iNormal"/>
            </w:pPr>
            <w:proofErr w:type="gramStart"/>
            <w:r w:rsidRPr="00582270">
              <w:t xml:space="preserve">Clicking </w:t>
            </w:r>
            <w:r w:rsidR="0088464C" w:rsidRPr="0088464C">
              <w:rPr>
                <w:rStyle w:val="iButtonRed"/>
              </w:rPr>
              <w:t> </w:t>
            </w:r>
            <w:r w:rsidRPr="0088464C">
              <w:rPr>
                <w:rStyle w:val="iButtonRed"/>
                <w:highlight w:val="red"/>
              </w:rPr>
              <w:t>Delete</w:t>
            </w:r>
            <w:proofErr w:type="gramEnd"/>
            <w:r w:rsidR="0088464C" w:rsidRPr="0088464C">
              <w:rPr>
                <w:rStyle w:val="iButtonRed"/>
                <w:highlight w:val="red"/>
              </w:rPr>
              <w:t> </w:t>
            </w:r>
            <w:r w:rsidRPr="0088464C">
              <w:rPr>
                <w:rStyle w:val="iButtonRed"/>
                <w:highlight w:val="red"/>
              </w:rPr>
              <w:t>Token</w:t>
            </w:r>
            <w:r w:rsidR="0088464C" w:rsidRPr="0088464C">
              <w:rPr>
                <w:rStyle w:val="iButtonRed"/>
              </w:rPr>
              <w:t> </w:t>
            </w:r>
            <w:r w:rsidRPr="00582270">
              <w:t xml:space="preserve"> will invalidate the displayed token. Your API scripts will no longer work. This button is only displayed if a valid token is available.</w:t>
            </w:r>
          </w:p>
        </w:tc>
      </w:tr>
    </w:tbl>
    <w:p w14:paraId="33D36E81" w14:textId="77777777" w:rsidR="00CE7E45" w:rsidRDefault="00CE7E45" w:rsidP="00CE7E45">
      <w:pPr>
        <w:pStyle w:val="iHeading3"/>
      </w:pPr>
      <w:bookmarkStart w:id="195" w:name="_Toc386636182"/>
      <w:r>
        <w:t>Edit Details Tab</w:t>
      </w:r>
      <w:bookmarkEnd w:id="195"/>
    </w:p>
    <w:p w14:paraId="51430887" w14:textId="77777777" w:rsidR="00870319" w:rsidRDefault="00402AB6" w:rsidP="00775E84">
      <w:pPr>
        <w:pStyle w:val="iNormal"/>
        <w:rPr>
          <w:lang w:eastAsia="ja-JP"/>
        </w:rPr>
      </w:pPr>
      <w:r>
        <w:rPr>
          <w:lang w:eastAsia="ja-JP"/>
        </w:rPr>
        <w:t>The Edit Details tab allows you to update</w:t>
      </w:r>
      <w:r w:rsidR="00870319">
        <w:rPr>
          <w:lang w:eastAsia="ja-JP"/>
        </w:rPr>
        <w:t xml:space="preserve"> your First Name and Last Name.</w:t>
      </w:r>
    </w:p>
    <w:p w14:paraId="13AB0FB1" w14:textId="77777777" w:rsidR="001E69B1" w:rsidRDefault="005F0160" w:rsidP="001E69B1">
      <w:pPr>
        <w:pStyle w:val="iFigureCaption"/>
      </w:pPr>
      <w:r>
        <w:rPr>
          <w:b w:val="0"/>
          <w:noProof/>
          <w:lang w:eastAsia="en-AU"/>
        </w:rPr>
        <w:drawing>
          <wp:inline distT="0" distB="0" distL="0" distR="0" wp14:anchorId="71B55780" wp14:editId="54EACAAD">
            <wp:extent cx="3090632" cy="2304868"/>
            <wp:effectExtent l="190500" t="152400" r="166918" b="133532"/>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36"/>
                    <a:srcRect l="7175" t="18531" r="47972" b="34616"/>
                    <a:stretch>
                      <a:fillRect/>
                    </a:stretch>
                  </pic:blipFill>
                  <pic:spPr bwMode="auto">
                    <a:xfrm>
                      <a:off x="0" y="0"/>
                      <a:ext cx="3091329" cy="2305388"/>
                    </a:xfrm>
                    <a:prstGeom prst="rect">
                      <a:avLst/>
                    </a:prstGeom>
                    <a:ln>
                      <a:noFill/>
                    </a:ln>
                    <a:effectLst>
                      <a:outerShdw blurRad="190500" algn="tl" rotWithShape="0">
                        <a:srgbClr val="000000">
                          <a:alpha val="70000"/>
                        </a:srgbClr>
                      </a:outerShdw>
                    </a:effectLst>
                  </pic:spPr>
                </pic:pic>
              </a:graphicData>
            </a:graphic>
          </wp:inline>
        </w:drawing>
      </w:r>
    </w:p>
    <w:p w14:paraId="2485BB51" w14:textId="77777777" w:rsidR="00870319" w:rsidRDefault="00870319" w:rsidP="00775E84">
      <w:pPr>
        <w:pStyle w:val="iNormal"/>
        <w:rPr>
          <w:lang w:eastAsia="ja-JP"/>
        </w:rPr>
      </w:pPr>
      <w:r>
        <w:rPr>
          <w:lang w:eastAsia="ja-JP"/>
        </w:rPr>
        <w:lastRenderedPageBreak/>
        <w:t>There is no function to change your email address. If you need to do this, you may need to create a new account</w:t>
      </w:r>
      <w:r w:rsidR="00371148">
        <w:rPr>
          <w:lang w:eastAsia="ja-JP"/>
        </w:rPr>
        <w:t>, or contact your system’s Application Administrator</w:t>
      </w:r>
      <w:r>
        <w:rPr>
          <w:lang w:eastAsia="ja-JP"/>
        </w:rPr>
        <w:t>.</w:t>
      </w:r>
    </w:p>
    <w:p w14:paraId="396FC6E0" w14:textId="77777777" w:rsidR="00775E84" w:rsidRPr="00775E84" w:rsidRDefault="00402AB6" w:rsidP="00775E84">
      <w:pPr>
        <w:pStyle w:val="iNormal"/>
        <w:rPr>
          <w:lang w:eastAsia="ja-JP"/>
        </w:rPr>
      </w:pPr>
      <w:proofErr w:type="gramStart"/>
      <w:r>
        <w:rPr>
          <w:lang w:eastAsia="ja-JP"/>
        </w:rPr>
        <w:t xml:space="preserve">Click </w:t>
      </w:r>
      <w:r w:rsidR="0088464C" w:rsidRPr="0088464C">
        <w:rPr>
          <w:rStyle w:val="iButton"/>
        </w:rPr>
        <w:t> </w:t>
      </w:r>
      <w:r w:rsidRPr="0088464C">
        <w:rPr>
          <w:rStyle w:val="iButton"/>
        </w:rPr>
        <w:t>Cancel</w:t>
      </w:r>
      <w:proofErr w:type="gramEnd"/>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values you’ve entered.</w:t>
      </w:r>
    </w:p>
    <w:p w14:paraId="102D5EE9" w14:textId="77777777" w:rsidR="00CE7E45" w:rsidRDefault="00CE7E45" w:rsidP="00CE7E45">
      <w:pPr>
        <w:pStyle w:val="iHeading3"/>
      </w:pPr>
      <w:bookmarkStart w:id="196" w:name="_Toc386636183"/>
      <w:r>
        <w:t>Change Password Tab</w:t>
      </w:r>
      <w:bookmarkEnd w:id="196"/>
    </w:p>
    <w:p w14:paraId="379EDAD3" w14:textId="77777777" w:rsidR="005A637A" w:rsidRDefault="00402AB6" w:rsidP="00775E84">
      <w:pPr>
        <w:pStyle w:val="iNormal"/>
        <w:rPr>
          <w:lang w:eastAsia="ja-JP"/>
        </w:rPr>
      </w:pPr>
      <w:r>
        <w:rPr>
          <w:lang w:eastAsia="ja-JP"/>
        </w:rPr>
        <w:t>Use this tab to c</w:t>
      </w:r>
      <w:r w:rsidR="005A637A">
        <w:rPr>
          <w:lang w:eastAsia="ja-JP"/>
        </w:rPr>
        <w:t>hange your logon password.</w:t>
      </w:r>
    </w:p>
    <w:p w14:paraId="643DA3BF" w14:textId="77777777" w:rsidR="001E69B1" w:rsidRDefault="005F0160" w:rsidP="001E69B1">
      <w:pPr>
        <w:pStyle w:val="iFigureCaption"/>
      </w:pPr>
      <w:r>
        <w:rPr>
          <w:b w:val="0"/>
          <w:noProof/>
          <w:lang w:eastAsia="en-AU"/>
        </w:rPr>
        <w:drawing>
          <wp:inline distT="0" distB="0" distL="0" distR="0" wp14:anchorId="4E6E2E61" wp14:editId="73F62FC7">
            <wp:extent cx="3026125" cy="2605314"/>
            <wp:effectExtent l="190500" t="152400" r="174275" b="137886"/>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37"/>
                    <a:srcRect l="6925" t="18357" r="46971" b="26049"/>
                    <a:stretch>
                      <a:fillRect/>
                    </a:stretch>
                  </pic:blipFill>
                  <pic:spPr bwMode="auto">
                    <a:xfrm>
                      <a:off x="0" y="0"/>
                      <a:ext cx="3030374" cy="2608972"/>
                    </a:xfrm>
                    <a:prstGeom prst="rect">
                      <a:avLst/>
                    </a:prstGeom>
                    <a:ln>
                      <a:noFill/>
                    </a:ln>
                    <a:effectLst>
                      <a:outerShdw blurRad="190500" algn="tl" rotWithShape="0">
                        <a:srgbClr val="000000">
                          <a:alpha val="70000"/>
                        </a:srgbClr>
                      </a:outerShdw>
                    </a:effectLst>
                  </pic:spPr>
                </pic:pic>
              </a:graphicData>
            </a:graphic>
          </wp:inline>
        </w:drawing>
      </w:r>
    </w:p>
    <w:p w14:paraId="2BBFC116" w14:textId="77777777" w:rsidR="005A637A" w:rsidRDefault="005A637A" w:rsidP="00775E84">
      <w:pPr>
        <w:pStyle w:val="iNormal"/>
      </w:pPr>
      <w:r w:rsidRPr="00320DEE">
        <w:t>Passwords must</w:t>
      </w:r>
      <w:r>
        <w:t xml:space="preserve"> be between 6-20 characters and contain at least one each of: an uppercase letter; a lowercase letter; a digit and a symbol.</w:t>
      </w:r>
    </w:p>
    <w:p w14:paraId="765F35A4" w14:textId="77777777" w:rsidR="00775E84" w:rsidRDefault="00402AB6" w:rsidP="00775E84">
      <w:pPr>
        <w:pStyle w:val="iNormal"/>
        <w:rPr>
          <w:lang w:eastAsia="ja-JP"/>
        </w:rPr>
      </w:pPr>
      <w:r>
        <w:rPr>
          <w:lang w:eastAsia="ja-JP"/>
        </w:rPr>
        <w:t xml:space="preserve">You must correctly enter your current password and the </w:t>
      </w:r>
      <w:r w:rsidR="005A637A">
        <w:rPr>
          <w:lang w:eastAsia="ja-JP"/>
        </w:rPr>
        <w:t>strings</w:t>
      </w:r>
      <w:r>
        <w:rPr>
          <w:lang w:eastAsia="ja-JP"/>
        </w:rPr>
        <w:t xml:space="preserve"> you enter for </w:t>
      </w:r>
      <w:proofErr w:type="gramStart"/>
      <w:r w:rsidRPr="00371148">
        <w:rPr>
          <w:rStyle w:val="iOption"/>
        </w:rPr>
        <w:t>New</w:t>
      </w:r>
      <w:proofErr w:type="gramEnd"/>
      <w:r w:rsidRPr="00371148">
        <w:rPr>
          <w:rStyle w:val="iOption"/>
        </w:rPr>
        <w:t xml:space="preserve"> password</w:t>
      </w:r>
      <w:r>
        <w:rPr>
          <w:lang w:eastAsia="ja-JP"/>
        </w:rPr>
        <w:t xml:space="preserve"> and </w:t>
      </w:r>
      <w:r w:rsidRPr="00371148">
        <w:rPr>
          <w:rStyle w:val="iOption"/>
        </w:rPr>
        <w:t>Confirm new password</w:t>
      </w:r>
      <w:r>
        <w:rPr>
          <w:lang w:eastAsia="ja-JP"/>
        </w:rPr>
        <w:t xml:space="preserve"> must be identical for your password change request to be processed. </w:t>
      </w:r>
      <w:proofErr w:type="gramStart"/>
      <w:r>
        <w:rPr>
          <w:lang w:eastAsia="ja-JP"/>
        </w:rPr>
        <w:t xml:space="preserve">Click </w:t>
      </w:r>
      <w:r w:rsidR="0088464C" w:rsidRPr="0088464C">
        <w:rPr>
          <w:rStyle w:val="iButton"/>
        </w:rPr>
        <w:t> </w:t>
      </w:r>
      <w:r w:rsidRPr="0088464C">
        <w:rPr>
          <w:rStyle w:val="iButton"/>
        </w:rPr>
        <w:t>Cancel</w:t>
      </w:r>
      <w:proofErr w:type="gramEnd"/>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password you’ve entered.</w:t>
      </w:r>
    </w:p>
    <w:p w14:paraId="3D99CDD0" w14:textId="77777777" w:rsidR="002E5280" w:rsidRDefault="002E5280" w:rsidP="002E5280">
      <w:pPr>
        <w:pStyle w:val="iHeading1"/>
      </w:pPr>
      <w:bookmarkStart w:id="197" w:name="_Ref377645911"/>
      <w:bookmarkStart w:id="198" w:name="_Ref377645937"/>
      <w:bookmarkStart w:id="199" w:name="_Ref351965449"/>
      <w:bookmarkStart w:id="200" w:name="_Ref351965455"/>
      <w:bookmarkStart w:id="201" w:name="_Toc233706950"/>
      <w:bookmarkStart w:id="202" w:name="_Ref377554348"/>
      <w:bookmarkStart w:id="203" w:name="_Ref351719024"/>
      <w:bookmarkStart w:id="204" w:name="_Toc386636184"/>
      <w:r>
        <w:lastRenderedPageBreak/>
        <w:t>Organisational Units and Projects</w:t>
      </w:r>
      <w:bookmarkEnd w:id="197"/>
      <w:bookmarkEnd w:id="198"/>
      <w:bookmarkEnd w:id="204"/>
    </w:p>
    <w:bookmarkEnd w:id="199"/>
    <w:bookmarkEnd w:id="200"/>
    <w:bookmarkEnd w:id="201"/>
    <w:bookmarkEnd w:id="202"/>
    <w:p w14:paraId="50797A81" w14:textId="77777777" w:rsidR="002E5280" w:rsidRDefault="002E5280" w:rsidP="002E5280">
      <w:pPr>
        <w:pStyle w:val="iNormal"/>
        <w:rPr>
          <w:lang w:eastAsia="ja-JP"/>
        </w:rPr>
      </w:pPr>
      <w:r>
        <w:rPr>
          <w:lang w:eastAsia="ja-JP"/>
        </w:rPr>
        <w:t xml:space="preserve">DC21 identifies each Data File according to the </w:t>
      </w:r>
      <w:r w:rsidRPr="000D273B">
        <w:rPr>
          <w:lang w:eastAsia="ja-JP"/>
        </w:rPr>
        <w:t xml:space="preserve">Organisational Unit </w:t>
      </w:r>
      <w:r>
        <w:rPr>
          <w:lang w:eastAsia="ja-JP"/>
        </w:rPr>
        <w:t>and Project to which it belongs.</w:t>
      </w:r>
      <w:r w:rsidRPr="00D17255">
        <w:rPr>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5"/>
        <w:gridCol w:w="7115"/>
      </w:tblGrid>
      <w:tr w:rsidR="002E5280" w:rsidRPr="00D17255" w14:paraId="72E60739" w14:textId="77777777" w:rsidTr="002E5280">
        <w:tc>
          <w:tcPr>
            <w:tcW w:w="0" w:type="auto"/>
          </w:tcPr>
          <w:p w14:paraId="5F5D8DD0" w14:textId="77777777" w:rsidR="002E5280" w:rsidRPr="00D17255" w:rsidRDefault="002E5280" w:rsidP="002E5280">
            <w:pPr>
              <w:pStyle w:val="iNormal"/>
              <w:rPr>
                <w:lang w:eastAsia="ja-JP"/>
              </w:rPr>
            </w:pPr>
            <w:r w:rsidRPr="00D17255">
              <w:rPr>
                <w:lang w:eastAsia="ja-JP"/>
              </w:rPr>
              <w:t>Project</w:t>
            </w:r>
            <w:r>
              <w:rPr>
                <w:lang w:eastAsia="ja-JP"/>
              </w:rPr>
              <w:t>s</w:t>
            </w:r>
          </w:p>
        </w:tc>
        <w:tc>
          <w:tcPr>
            <w:tcW w:w="0" w:type="auto"/>
          </w:tcPr>
          <w:p w14:paraId="2316546F" w14:textId="77777777" w:rsidR="002E5280" w:rsidRDefault="002E5280" w:rsidP="002E5280">
            <w:pPr>
              <w:pStyle w:val="iNormal"/>
              <w:rPr>
                <w:lang w:eastAsia="ja-JP"/>
              </w:rPr>
            </w:pPr>
            <w:r>
              <w:rPr>
                <w:lang w:eastAsia="ja-JP"/>
              </w:rPr>
              <w:t xml:space="preserve">A Project is a collection of tasks or work which is performed for a specific purpose and is </w:t>
            </w:r>
            <w:r w:rsidR="008A44A8">
              <w:rPr>
                <w:lang w:eastAsia="ja-JP"/>
              </w:rPr>
              <w:t xml:space="preserve">typically </w:t>
            </w:r>
            <w:r>
              <w:rPr>
                <w:lang w:eastAsia="ja-JP"/>
              </w:rPr>
              <w:t>funded as a unit.</w:t>
            </w:r>
          </w:p>
          <w:p w14:paraId="2AB1E112" w14:textId="77777777" w:rsidR="002E5280" w:rsidRDefault="002E5280" w:rsidP="002E5280">
            <w:pPr>
              <w:pStyle w:val="iNormal"/>
              <w:rPr>
                <w:lang w:eastAsia="ja-JP"/>
              </w:rPr>
            </w:pPr>
            <w:r>
              <w:rPr>
                <w:lang w:eastAsia="ja-JP"/>
              </w:rPr>
              <w:t>All Data Files uploaded to DC21 must be assigned to a Project. There can be many Data Files for each Project.</w:t>
            </w:r>
          </w:p>
          <w:p w14:paraId="0514329B" w14:textId="77777777" w:rsidR="002E5280" w:rsidRPr="00D17255" w:rsidRDefault="002E5280" w:rsidP="00D038AF">
            <w:pPr>
              <w:pStyle w:val="iNormal"/>
              <w:rPr>
                <w:lang w:eastAsia="ja-JP"/>
              </w:rPr>
            </w:pPr>
            <w:r>
              <w:rPr>
                <w:lang w:eastAsia="ja-JP"/>
              </w:rPr>
              <w:t xml:space="preserve">The Project information is copied when the Data Files are </w:t>
            </w:r>
            <w:r w:rsidR="00D038AF">
              <w:rPr>
                <w:lang w:eastAsia="ja-JP"/>
              </w:rPr>
              <w:t xml:space="preserve">packaged </w:t>
            </w:r>
            <w:r w:rsidR="008A44A8">
              <w:rPr>
                <w:lang w:eastAsia="ja-JP"/>
              </w:rPr>
              <w:t xml:space="preserve">and </w:t>
            </w:r>
            <w:r w:rsidR="004A0857">
              <w:rPr>
                <w:lang w:eastAsia="ja-JP"/>
              </w:rPr>
              <w:t>P</w:t>
            </w:r>
            <w:r w:rsidR="008A44A8">
              <w:rPr>
                <w:lang w:eastAsia="ja-JP"/>
              </w:rPr>
              <w:t xml:space="preserve">ublished </w:t>
            </w:r>
            <w:r>
              <w:rPr>
                <w:lang w:eastAsia="ja-JP"/>
              </w:rPr>
              <w:t>to the ANDS system.</w:t>
            </w:r>
          </w:p>
        </w:tc>
      </w:tr>
      <w:tr w:rsidR="002E5280" w:rsidRPr="00D17255" w14:paraId="6CCEF602" w14:textId="77777777" w:rsidTr="002E5280">
        <w:tc>
          <w:tcPr>
            <w:tcW w:w="0" w:type="auto"/>
          </w:tcPr>
          <w:p w14:paraId="7DB00845" w14:textId="77777777" w:rsidR="002E5280" w:rsidRPr="00D17255" w:rsidRDefault="002E5280" w:rsidP="002E5280">
            <w:pPr>
              <w:pStyle w:val="iNormal"/>
              <w:rPr>
                <w:lang w:eastAsia="ja-JP"/>
              </w:rPr>
            </w:pPr>
            <w:r w:rsidRPr="00D17255">
              <w:rPr>
                <w:lang w:eastAsia="ja-JP"/>
              </w:rPr>
              <w:t>Organisational</w:t>
            </w:r>
            <w:r>
              <w:rPr>
                <w:lang w:eastAsia="ja-JP"/>
              </w:rPr>
              <w:t> Units</w:t>
            </w:r>
          </w:p>
        </w:tc>
        <w:tc>
          <w:tcPr>
            <w:tcW w:w="0" w:type="auto"/>
          </w:tcPr>
          <w:p w14:paraId="653A34ED" w14:textId="77777777" w:rsidR="002E5280" w:rsidRDefault="002E5280" w:rsidP="002E5280">
            <w:pPr>
              <w:pStyle w:val="iNormal"/>
              <w:rPr>
                <w:lang w:eastAsia="ja-JP"/>
              </w:rPr>
            </w:pPr>
            <w:r>
              <w:rPr>
                <w:lang w:eastAsia="ja-JP"/>
              </w:rPr>
              <w:t>An Organisational Unit is a group or facility within your organisation which is responsible for a number of Projects.</w:t>
            </w:r>
          </w:p>
          <w:p w14:paraId="050D5DAA" w14:textId="77777777" w:rsidR="002E5280" w:rsidRPr="00D17255" w:rsidRDefault="002E5280" w:rsidP="002E5280">
            <w:pPr>
              <w:pStyle w:val="iNormal"/>
              <w:rPr>
                <w:lang w:eastAsia="ja-JP"/>
              </w:rPr>
            </w:pPr>
            <w:r>
              <w:rPr>
                <w:lang w:eastAsia="ja-JP"/>
              </w:rPr>
              <w:t>E</w:t>
            </w:r>
            <w:r>
              <w:rPr>
                <w:rFonts w:hint="eastAsia"/>
                <w:lang w:eastAsia="ja-JP"/>
              </w:rPr>
              <w:t>ach</w:t>
            </w:r>
            <w:r>
              <w:rPr>
                <w:lang w:eastAsia="ja-JP"/>
              </w:rPr>
              <w:t xml:space="preserve"> Project is owned by an Organisational Unit. There can be many Projects in each Organisational Unit.</w:t>
            </w:r>
          </w:p>
        </w:tc>
      </w:tr>
    </w:tbl>
    <w:p w14:paraId="5AC08DDB" w14:textId="77777777" w:rsidR="002E5280" w:rsidRDefault="002E5280" w:rsidP="002E5280">
      <w:pPr>
        <w:pStyle w:val="iNormal"/>
        <w:rPr>
          <w:lang w:eastAsia="ja-JP"/>
        </w:rPr>
      </w:pPr>
      <w:r>
        <w:rPr>
          <w:lang w:eastAsia="ja-JP"/>
        </w:rPr>
        <w:t xml:space="preserve">DC21 allows the terms which describe the nature of the Organisational Units and Projects in your organisation to be tailored. For example, you may refer to your Organisational Units as “Research Groups”, or perhaps they are “Facilities”. You may refer to your Projects as “Experiments”, or you may use the term “Projects”. See your Application Administrator to learn the terms which have been assigned for </w:t>
      </w:r>
      <w:r>
        <w:t>Organisational Units and Projects in your DC21 implementation and how they should be used</w:t>
      </w:r>
      <w:r>
        <w:rPr>
          <w:lang w:eastAsia="ja-JP"/>
        </w:rPr>
        <w:t xml:space="preserve">. Instructions for tailoring these terms to your organisation’s needs can be found in section </w:t>
      </w:r>
      <w:r w:rsidR="00C23447">
        <w:fldChar w:fldCharType="begin"/>
      </w:r>
      <w:r w:rsidR="00C23447">
        <w:instrText xml:space="preserve"> REF _Ref377982293 \r \h  \* MERGEFORMAT </w:instrText>
      </w:r>
      <w:r w:rsidR="00C23447">
        <w:fldChar w:fldCharType="separate"/>
      </w:r>
      <w:r w:rsidR="00443106" w:rsidRPr="00443106">
        <w:rPr>
          <w:rStyle w:val="CrossReference"/>
        </w:rPr>
        <w:t>11.5.1</w:t>
      </w:r>
      <w:r w:rsidR="00C23447">
        <w:fldChar w:fldCharType="end"/>
      </w:r>
      <w:r w:rsidRPr="004E3F53">
        <w:rPr>
          <w:rStyle w:val="CrossReference"/>
        </w:rPr>
        <w:t xml:space="preserve"> </w:t>
      </w:r>
      <w:r w:rsidR="00C23447">
        <w:fldChar w:fldCharType="begin"/>
      </w:r>
      <w:r w:rsidR="00C23447">
        <w:instrText xml:space="preserve"> REF _Ref377982293 \h  \* MERGEFORMAT </w:instrText>
      </w:r>
      <w:r w:rsidR="00C23447">
        <w:fldChar w:fldCharType="separate"/>
      </w:r>
      <w:r w:rsidR="00443106" w:rsidRPr="00443106">
        <w:rPr>
          <w:rStyle w:val="CrossReference"/>
        </w:rPr>
        <w:t>System Configuration parameters</w:t>
      </w:r>
      <w:r w:rsidR="00C23447">
        <w:fldChar w:fldCharType="end"/>
      </w:r>
      <w:r>
        <w:rPr>
          <w:lang w:eastAsia="ja-JP"/>
        </w:rPr>
        <w:t>.</w:t>
      </w:r>
    </w:p>
    <w:p w14:paraId="280EF063" w14:textId="77777777" w:rsidR="00010167" w:rsidRDefault="00A5049D" w:rsidP="00010167">
      <w:pPr>
        <w:pStyle w:val="iFigureCaption"/>
      </w:pPr>
      <w:r>
        <w:rPr>
          <w:noProof/>
          <w:lang w:eastAsia="en-AU"/>
        </w:rPr>
        <mc:AlternateContent>
          <mc:Choice Requires="wpg">
            <w:drawing>
              <wp:inline distT="0" distB="0" distL="0" distR="0" wp14:anchorId="4693DEC0" wp14:editId="31D55686">
                <wp:extent cx="4306570" cy="3389630"/>
                <wp:effectExtent l="0" t="0" r="0" b="1270"/>
                <wp:docPr id="104" name="Group 2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306570" cy="3389630"/>
                          <a:chOff x="3700" y="4701"/>
                          <a:chExt cx="6782" cy="5338"/>
                        </a:xfrm>
                      </wpg:grpSpPr>
                      <wps:wsp>
                        <wps:cNvPr id="106" name="AutoShape 233"/>
                        <wps:cNvSpPr>
                          <a:spLocks noChangeAspect="1" noChangeArrowheads="1" noTextEdit="1"/>
                        </wps:cNvSpPr>
                        <wps:spPr bwMode="auto">
                          <a:xfrm>
                            <a:off x="3700" y="4701"/>
                            <a:ext cx="6782" cy="5338"/>
                          </a:xfrm>
                          <a:prstGeom prst="rect">
                            <a:avLst/>
                          </a:prstGeom>
                          <a:solidFill>
                            <a:schemeClr val="bg1">
                              <a:lumMod val="8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234"/>
                        <wps:cNvSpPr>
                          <a:spLocks noChangeArrowheads="1"/>
                        </wps:cNvSpPr>
                        <wps:spPr bwMode="auto">
                          <a:xfrm>
                            <a:off x="6213" y="6658"/>
                            <a:ext cx="1752" cy="869"/>
                          </a:xfrm>
                          <a:prstGeom prst="rect">
                            <a:avLst/>
                          </a:prstGeom>
                          <a:solidFill>
                            <a:schemeClr val="bg1">
                              <a:lumMod val="100000"/>
                              <a:lumOff val="0"/>
                            </a:schemeClr>
                          </a:solidFill>
                          <a:ln w="12700">
                            <a:solidFill>
                              <a:srgbClr val="FF0000"/>
                            </a:solidFill>
                            <a:miter lim="800000"/>
                            <a:headEnd/>
                            <a:tailEnd/>
                          </a:ln>
                        </wps:spPr>
                        <wps:txbx>
                          <w:txbxContent>
                            <w:p w14:paraId="358B7BE5" w14:textId="77777777" w:rsidR="005770E1" w:rsidRDefault="005770E1" w:rsidP="00010167">
                              <w:pPr>
                                <w:pStyle w:val="iTableBody"/>
                                <w:jc w:val="center"/>
                              </w:pPr>
                              <w:r>
                                <w:t>Project</w:t>
                              </w:r>
                            </w:p>
                          </w:txbxContent>
                        </wps:txbx>
                        <wps:bodyPr rot="0" vert="horz" wrap="square" lIns="91440" tIns="45720" rIns="91440" bIns="45720" anchor="t" anchorCtr="0" upright="1">
                          <a:noAutofit/>
                        </wps:bodyPr>
                      </wps:wsp>
                      <wps:wsp>
                        <wps:cNvPr id="108" name="AutoShape 235"/>
                        <wps:cNvCnPr>
                          <a:cxnSpLocks noChangeShapeType="1"/>
                        </wps:cNvCnPr>
                        <wps:spPr bwMode="auto">
                          <a:xfrm flipH="1" flipV="1">
                            <a:off x="7089" y="7527"/>
                            <a:ext cx="11" cy="87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9" name="Text Box 236"/>
                        <wps:cNvSpPr txBox="1">
                          <a:spLocks noChangeArrowheads="1"/>
                        </wps:cNvSpPr>
                        <wps:spPr bwMode="auto">
                          <a:xfrm>
                            <a:off x="7305" y="7620"/>
                            <a:ext cx="3044"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386865B" w14:textId="77777777" w:rsidR="005770E1" w:rsidRDefault="005770E1" w:rsidP="0001016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wps:txbx>
                        <wps:bodyPr rot="0" vert="horz" wrap="square" lIns="91440" tIns="45720" rIns="91440" bIns="45720" anchor="t" anchorCtr="0" upright="1">
                          <a:noAutofit/>
                        </wps:bodyPr>
                      </wps:wsp>
                      <wps:wsp>
                        <wps:cNvPr id="110" name="AutoShape 237"/>
                        <wps:cNvSpPr>
                          <a:spLocks noChangeArrowheads="1"/>
                        </wps:cNvSpPr>
                        <wps:spPr bwMode="auto">
                          <a:xfrm>
                            <a:off x="6321" y="8397"/>
                            <a:ext cx="1557" cy="1440"/>
                          </a:xfrm>
                          <a:prstGeom prst="can">
                            <a:avLst>
                              <a:gd name="adj" fmla="val 25000"/>
                            </a:avLst>
                          </a:prstGeom>
                          <a:solidFill>
                            <a:schemeClr val="bg1">
                              <a:lumMod val="100000"/>
                              <a:lumOff val="0"/>
                            </a:schemeClr>
                          </a:solidFill>
                          <a:ln w="12700">
                            <a:solidFill>
                              <a:srgbClr val="FF0000"/>
                            </a:solidFill>
                            <a:round/>
                            <a:headEnd/>
                            <a:tailEnd/>
                          </a:ln>
                        </wps:spPr>
                        <wps:txbx>
                          <w:txbxContent>
                            <w:p w14:paraId="324D8505" w14:textId="77777777" w:rsidR="005770E1" w:rsidRDefault="005770E1" w:rsidP="00010167">
                              <w:pPr>
                                <w:pStyle w:val="iTableBody"/>
                                <w:jc w:val="center"/>
                              </w:pPr>
                              <w:r>
                                <w:t>Data File</w:t>
                              </w:r>
                            </w:p>
                          </w:txbxContent>
                        </wps:txbx>
                        <wps:bodyPr rot="0" vert="horz" wrap="square" lIns="91440" tIns="45720" rIns="91440" bIns="45720" anchor="t" anchorCtr="0" upright="1">
                          <a:noAutofit/>
                        </wps:bodyPr>
                      </wps:wsp>
                      <wps:wsp>
                        <wps:cNvPr id="111" name="Text Box 238"/>
                        <wps:cNvSpPr txBox="1">
                          <a:spLocks noChangeArrowheads="1"/>
                        </wps:cNvSpPr>
                        <wps:spPr bwMode="auto">
                          <a:xfrm>
                            <a:off x="7305" y="5780"/>
                            <a:ext cx="3044"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67E3CBD3" w14:textId="77777777" w:rsidR="005770E1" w:rsidRDefault="005770E1" w:rsidP="00010167">
                              <w:pPr>
                                <w:pStyle w:val="iTableBody"/>
                              </w:pPr>
                              <w:r>
                                <w:t xml:space="preserve">Each </w:t>
                              </w:r>
                              <w:r w:rsidRPr="000C4E82">
                                <w:rPr>
                                  <w:rStyle w:val="iOption"/>
                                </w:rPr>
                                <w:t>Project</w:t>
                              </w:r>
                              <w:r>
                                <w:t xml:space="preserve"> belongs to just one </w:t>
                              </w:r>
                              <w:r w:rsidRPr="000C4E82">
                                <w:rPr>
                                  <w:rStyle w:val="iOption"/>
                                </w:rPr>
                                <w:t>Organisational Unit</w:t>
                              </w:r>
                            </w:p>
                          </w:txbxContent>
                        </wps:txbx>
                        <wps:bodyPr rot="0" vert="horz" wrap="square" lIns="91440" tIns="45720" rIns="91440" bIns="45720" anchor="t" anchorCtr="0" upright="1">
                          <a:noAutofit/>
                        </wps:bodyPr>
                      </wps:wsp>
                      <wps:wsp>
                        <wps:cNvPr id="112" name="Rectangle 239"/>
                        <wps:cNvSpPr>
                          <a:spLocks noChangeArrowheads="1"/>
                        </wps:cNvSpPr>
                        <wps:spPr bwMode="auto">
                          <a:xfrm>
                            <a:off x="6213" y="4870"/>
                            <a:ext cx="1752" cy="819"/>
                          </a:xfrm>
                          <a:prstGeom prst="rect">
                            <a:avLst/>
                          </a:prstGeom>
                          <a:solidFill>
                            <a:schemeClr val="bg1">
                              <a:lumMod val="100000"/>
                              <a:lumOff val="0"/>
                            </a:schemeClr>
                          </a:solidFill>
                          <a:ln w="12700">
                            <a:solidFill>
                              <a:srgbClr val="FF0000"/>
                            </a:solidFill>
                            <a:miter lim="800000"/>
                            <a:headEnd/>
                            <a:tailEnd/>
                          </a:ln>
                        </wps:spPr>
                        <wps:txbx>
                          <w:txbxContent>
                            <w:p w14:paraId="491E1F71" w14:textId="77777777" w:rsidR="005770E1" w:rsidRPr="00047DE7" w:rsidRDefault="005770E1" w:rsidP="00010167">
                              <w:pPr>
                                <w:pStyle w:val="iTableBody"/>
                                <w:jc w:val="center"/>
                              </w:pPr>
                              <w:r>
                                <w:t>Organisational Unit</w:t>
                              </w:r>
                            </w:p>
                          </w:txbxContent>
                        </wps:txbx>
                        <wps:bodyPr rot="0" vert="horz" wrap="square" lIns="91440" tIns="45720" rIns="91440" bIns="45720" anchor="t" anchorCtr="0" upright="1">
                          <a:noAutofit/>
                        </wps:bodyPr>
                      </wps:wsp>
                      <wps:wsp>
                        <wps:cNvPr id="113" name="AutoShape 240"/>
                        <wps:cNvCnPr>
                          <a:cxnSpLocks noChangeShapeType="1"/>
                        </wps:cNvCnPr>
                        <wps:spPr bwMode="auto">
                          <a:xfrm flipV="1">
                            <a:off x="7089" y="5689"/>
                            <a:ext cx="1" cy="969"/>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232" o:spid="_x0000_s1066" style="width:339.1pt;height:266.9pt;mso-position-horizontal-relative:char;mso-position-vertical-relative:line" coordorigin="3700,4701" coordsize="6782,5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">
                <o:lock v:ext="edit" aspectratio="t"/>
                <v:rect id="AutoShape 233" o:spid="_x0000_s1067" style="position:absolute;left:3700;top:4701;width:6782;height:5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XMIsMA&#10;AADcAAAADwAAAGRycy9kb3ducmV2LnhtbERPTWsCMRC9C/0PYQreNGkXRFaj1JZK6aHoqj1PN9PN&#10;4may3aS6/nsjFHqbx/uc+bJ3jThRF2rPGh7GCgRx6U3NlYb97nU0BREissHGM2m4UIDl4m4wx9z4&#10;M2/pVMRKpBAOOWqwMba5lKG05DCMfUucuG/fOYwJdpU0HZ5TuGvko1IT6bDm1GCxpWdL5bH4dRoO&#10;2Zd9L7Kf/mOjPteX6mXbrjKr9fC+f5qBiNTHf/Gf+82k+WoCt2fSBXJ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XMIsMAAADcAAAADwAAAAAAAAAAAAAAAACYAgAAZHJzL2Rv&#10;d25yZXYueG1sUEsFBgAAAAAEAAQA9QAAAIgDAAAAAA==&#10;" fillcolor="#d8d8d8 [2732]" stroked="f">
                  <o:lock v:ext="edit" aspectratio="t" text="t"/>
                </v:rect>
                <v:rect id="Rectangle 234" o:spid="_x0000_s1068" style="position:absolute;left:6213;top:6658;width:1752;height: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KovcIA&#10;AADcAAAADwAAAGRycy9kb3ducmV2LnhtbERPS4vCMBC+C/6HMIKXZU3rYZVqFBHExcvi6+Btthmb&#10;ajMpTVbrvzfCgrf5+J4znbe2EjdqfOlYQTpIQBDnTpdcKDjsV59jED4ga6wck4IHeZjPup0pZtrd&#10;eUu3XShEDGGfoQITQp1J6XNDFv3A1cSRO7vGYoiwKaRu8B7DbSWHSfIlLZYcGwzWtDSUX3d/VsHw&#10;57z5XfNje8HqlC7MNf0YrY9K9XvtYgIiUBve4n/3t47zkxG8nokX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gqi9wgAAANwAAAAPAAAAAAAAAAAAAAAAAJgCAABkcnMvZG93&#10;bnJldi54bWxQSwUGAAAAAAQABAD1AAAAhwMAAAAA&#10;" fillcolor="white [3212]" strokecolor="red" strokeweight="1pt">
                  <v:textbox>
                    <w:txbxContent>
                      <w:p w14:paraId="358B7BE5" w14:textId="77777777" w:rsidR="005770E1" w:rsidRDefault="005770E1" w:rsidP="00010167">
                        <w:pPr>
                          <w:pStyle w:val="iTableBody"/>
                          <w:jc w:val="center"/>
                        </w:pPr>
                        <w:r>
                          <w:t>Project</w:t>
                        </w:r>
                      </w:p>
                    </w:txbxContent>
                  </v:textbox>
                </v:rect>
                <v:shapetype id="_x0000_t32" coordsize="21600,21600" o:spt="32" o:oned="t" path="m,l21600,21600e" filled="f">
                  <v:path arrowok="t" fillok="f" o:connecttype="none"/>
                  <o:lock v:ext="edit" shapetype="t"/>
                </v:shapetype>
                <v:shape id="AutoShape 235" o:spid="_x0000_s1069" type="#_x0000_t32" style="position:absolute;left:7089;top:7527;width:11;height:8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dLkcQAAADcAAAADwAAAGRycy9kb3ducmV2LnhtbESPQWvDMAyF74P9B6PCbqvTHpotq1tK&#10;YKwwBluaHyBiNQ6N5RB7Sfbvp8NgN4n39N6n/XHxvZpojF1gA5t1Boq4Cbbj1kB9eX18AhUTssU+&#10;MBn4oQjHw/3dHgsbZv6iqUqtkhCOBRpwKQ2F1rFx5DGuw0As2jWMHpOsY6vtiLOE+15vs2ynPXYs&#10;DQ4HKh01t+rbG+CYl3npnj8+r1NVbfP3eua32piH1XJ6AZVoSf/mv+uzFfxMaOUZmUAf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d0uRxAAAANwAAAAPAAAAAAAAAAAA&#10;AAAAAKECAABkcnMvZG93bnJldi54bWxQSwUGAAAAAAQABAD5AAAAkgMAAAAA&#10;" strokecolor="red" strokeweight="1pt">
                  <v:stroke endarrow="block"/>
                </v:shape>
                <v:shape id="Text Box 236" o:spid="_x0000_s1070" type="#_x0000_t202" style="position:absolute;left:7305;top:7620;width:3044;height: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3jpsAA&#10;AADcAAAADwAAAGRycy9kb3ducmV2LnhtbERPzWoCMRC+C75DGMGLaFYPRVejiFTpqdDoAwybcbO4&#10;mSxJuq5v3xQKvc3H9zu7w+Ba0VOIjWcFy0UBgrjypuFawe16nq9BxIRssPVMCl4U4bAfj3ZYGv/k&#10;L+p1qkUO4ViiAptSV0oZK0sO48J3xJm7++AwZRhqaQI+c7hr5aoo3qTDhnODxY5OlqqH/nYK3i+f&#10;Tmu/eiTdhvPdzta2r6NS08lw3IJINKR/8Z/7w+T5xQZ+n8kXyP0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l3jpsAAAADcAAAADwAAAAAAAAAAAAAAAACYAgAAZHJzL2Rvd25y&#10;ZXYueG1sUEsFBgAAAAAEAAQA9QAAAIUDAAAAAA==&#10;" filled="f" stroked="f" strokecolor="red" strokeweight="1pt">
                  <v:textbox>
                    <w:txbxContent>
                      <w:p w14:paraId="4386865B" w14:textId="77777777" w:rsidR="005770E1" w:rsidRDefault="005770E1" w:rsidP="0001016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37" o:spid="_x0000_s1071" type="#_x0000_t22" style="position:absolute;left:6321;top:8397;width:1557;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EhlsYA&#10;AADcAAAADwAAAGRycy9kb3ducmV2LnhtbESPzW7CQAyE75V4h5WReiubcEBVYEGUH4kDVVVAPVtZ&#10;k6TNekN2IaFPXx8qcbM145nPs0XvanWjNlSeDaSjBBRx7m3FhYHTcfvyCipEZIu1ZzJwpwCL+eBp&#10;hpn1HX/S7RALJSEcMjRQxthkWoe8JIdh5Bti0c6+dRhlbQttW+wk3NV6nCQT7bBiaSixoVVJ+c/h&#10;6gx075tT/faVXtbL3/N9Tx/p/jtsjXke9sspqEh9fJj/r3dW8FPBl2dkAj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EhlsYAAADcAAAADwAAAAAAAAAAAAAAAACYAgAAZHJz&#10;L2Rvd25yZXYueG1sUEsFBgAAAAAEAAQA9QAAAIsDAAAAAA==&#10;" fillcolor="white [3212]" strokecolor="red" strokeweight="1pt">
                  <v:textbox>
                    <w:txbxContent>
                      <w:p w14:paraId="324D8505" w14:textId="77777777" w:rsidR="005770E1" w:rsidRDefault="005770E1" w:rsidP="00010167">
                        <w:pPr>
                          <w:pStyle w:val="iTableBody"/>
                          <w:jc w:val="center"/>
                        </w:pPr>
                        <w:r>
                          <w:t>Data File</w:t>
                        </w:r>
                      </w:p>
                    </w:txbxContent>
                  </v:textbox>
                </v:shape>
                <v:shape id="Text Box 238" o:spid="_x0000_s1072" type="#_x0000_t202" style="position:absolute;left:7305;top:5780;width:3044;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J5fcAA&#10;AADcAAAADwAAAGRycy9kb3ducmV2LnhtbERPzYrCMBC+L+w7hFnYi2haD4tUoyyLiidhow8wNGNT&#10;bCYlibW+vVkQ9jYf3++sNqPrxEAhtp4VlLMCBHHtTcuNgvNpN12AiAnZYOeZFDwowmb9/rbCyvg7&#10;/9KgUyNyCMcKFdiU+krKWFtyGGe+J87cxQeHKcPQSBPwnsNdJ+dF8SUdtpwbLPb0Y6m+6ptTsN0f&#10;ndZ+fk26C7uLnSzs0ESlPj/G7yWIRGP6F7/cB5PnlyX8PZMvkO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fJ5fcAAAADcAAAADwAAAAAAAAAAAAAAAACYAgAAZHJzL2Rvd25y&#10;ZXYueG1sUEsFBgAAAAAEAAQA9QAAAIUDAAAAAA==&#10;" filled="f" stroked="f" strokecolor="red" strokeweight="1pt">
                  <v:textbox>
                    <w:txbxContent>
                      <w:p w14:paraId="67E3CBD3" w14:textId="77777777" w:rsidR="005770E1" w:rsidRDefault="005770E1" w:rsidP="00010167">
                        <w:pPr>
                          <w:pStyle w:val="iTableBody"/>
                        </w:pPr>
                        <w:r>
                          <w:t xml:space="preserve">Each </w:t>
                        </w:r>
                        <w:r w:rsidRPr="000C4E82">
                          <w:rPr>
                            <w:rStyle w:val="iOption"/>
                          </w:rPr>
                          <w:t>Project</w:t>
                        </w:r>
                        <w:r>
                          <w:t xml:space="preserve"> belongs to just one </w:t>
                        </w:r>
                        <w:r w:rsidRPr="000C4E82">
                          <w:rPr>
                            <w:rStyle w:val="iOption"/>
                          </w:rPr>
                          <w:t>Organisational Unit</w:t>
                        </w:r>
                      </w:p>
                    </w:txbxContent>
                  </v:textbox>
                </v:shape>
                <v:rect id="Rectangle 239" o:spid="_x0000_s1073" style="position:absolute;left:6213;top:4870;width:1752;height: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yd+MMA&#10;AADcAAAADwAAAGRycy9kb3ducmV2LnhtbERPS4vCMBC+C/6HMMJeZE3bg0rXKCIsLntZfB32NtuM&#10;TbWZlCar9d8bQfA2H99zZovO1uJCra8cK0hHCQjiwumKSwX73ef7FIQPyBprx6TgRh4W835vhrl2&#10;V97QZRtKEUPY56jAhNDkUvrCkEU/cg1x5I6utRgibEupW7zGcFvLLEnG0mLFscFgQytDxXn7bxVk&#10;P8fvvzXfNiesf9OlOafDyfqg1NugW36ACNSFl/jp/tJxfprB45l4gZ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yd+MMAAADcAAAADwAAAAAAAAAAAAAAAACYAgAAZHJzL2Rv&#10;d25yZXYueG1sUEsFBgAAAAAEAAQA9QAAAIgDAAAAAA==&#10;" fillcolor="white [3212]" strokecolor="red" strokeweight="1pt">
                  <v:textbox>
                    <w:txbxContent>
                      <w:p w14:paraId="491E1F71" w14:textId="77777777" w:rsidR="005770E1" w:rsidRPr="00047DE7" w:rsidRDefault="005770E1" w:rsidP="00010167">
                        <w:pPr>
                          <w:pStyle w:val="iTableBody"/>
                          <w:jc w:val="center"/>
                        </w:pPr>
                        <w:r>
                          <w:t>Organisational Unit</w:t>
                        </w:r>
                      </w:p>
                    </w:txbxContent>
                  </v:textbox>
                </v:rect>
                <v:shape id="AutoShape 240" o:spid="_x0000_s1074" type="#_x0000_t32" style="position:absolute;left:7089;top:5689;width:1;height:9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AKC8MAAADcAAAADwAAAGRycy9kb3ducmV2LnhtbERPTWvCQBC9C/0PyxR6Ed1oQUt0FSkU&#10;PJRatXgesmMSm50Nu1OT/vuuUPA2j/c5y3XvGnWlEGvPBibjDBRx4W3NpYGv49voBVQUZIuNZzLw&#10;SxHWq4fBEnPrO97T9SClSiEcczRQibS51rGoyGEc+5Y4cWcfHEqCodQ2YJfCXaOnWTbTDmtODRW2&#10;9FpR8X34cQbmQ/yYn96PTRc+99uLbE67mUyNeXrsNwtQQr3cxf/urU3zJ89weyZdoF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CgvDAAAA3AAAAA8AAAAAAAAAAAAA&#10;AAAAoQIAAGRycy9kb3ducmV2LnhtbFBLBQYAAAAABAAEAPkAAACRAwAAAAA=&#10;" strokecolor="red" strokeweight="1pt">
                  <v:stroke endarrow="block"/>
                </v:shape>
                <w10:anchorlock/>
              </v:group>
            </w:pict>
          </mc:Fallback>
        </mc:AlternateContent>
      </w:r>
    </w:p>
    <w:p w14:paraId="6028DA08" w14:textId="77777777" w:rsidR="002E5280" w:rsidRDefault="002E5280" w:rsidP="002E5280">
      <w:pPr>
        <w:pStyle w:val="iNote"/>
      </w:pPr>
      <w:r>
        <w:lastRenderedPageBreak/>
        <w:t>Note</w:t>
      </w:r>
      <w:r>
        <w:tab/>
        <w:t xml:space="preserve">Throughout this document, the terms “Organisational Unit” and “Project” are used. However, the screens which DC21 displays use the terms which are tailored for your DC21 Implementation. For example, this document will describe a tab named </w:t>
      </w:r>
      <w:r w:rsidRPr="000C4E82">
        <w:rPr>
          <w:rStyle w:val="iOption"/>
        </w:rPr>
        <w:t>Organisational Units</w:t>
      </w:r>
      <w:r>
        <w:t xml:space="preserve">, but on your system it will be named with your tailored term. Similarly, the </w:t>
      </w:r>
      <w:proofErr w:type="gramStart"/>
      <w:r>
        <w:t xml:space="preserve">button </w:t>
      </w:r>
      <w:r w:rsidRPr="00C414DD">
        <w:rPr>
          <w:rStyle w:val="iButton"/>
        </w:rPr>
        <w:t> New</w:t>
      </w:r>
      <w:proofErr w:type="gramEnd"/>
      <w:r w:rsidRPr="00C414DD">
        <w:rPr>
          <w:rStyle w:val="iButton"/>
        </w:rPr>
        <w:t> Organisational Unit </w:t>
      </w:r>
      <w:r>
        <w:t>, which creates an entry for a new Organisational Unit in DC21’s table of Organisational Units, will be named with your tailored term.</w:t>
      </w:r>
    </w:p>
    <w:p w14:paraId="1A415D78" w14:textId="77777777" w:rsidR="002E5280" w:rsidRDefault="002E5280" w:rsidP="002E5280">
      <w:pPr>
        <w:pStyle w:val="iNormal"/>
        <w:rPr>
          <w:lang w:eastAsia="ja-JP"/>
        </w:rPr>
      </w:pPr>
      <w:r>
        <w:rPr>
          <w:lang w:eastAsia="ja-JP"/>
        </w:rPr>
        <w:t>Organisational Unit entries are stored in a table, as are Project entries.</w:t>
      </w:r>
    </w:p>
    <w:p w14:paraId="58AB8209" w14:textId="77777777" w:rsidR="002E5280" w:rsidRDefault="002E5280" w:rsidP="002E5280">
      <w:pPr>
        <w:pStyle w:val="iNormal"/>
        <w:rPr>
          <w:lang w:eastAsia="ja-JP"/>
        </w:rPr>
      </w:pPr>
      <w:r>
        <w:rPr>
          <w:lang w:eastAsia="ja-JP"/>
        </w:rPr>
        <w:t>Before a Data File is uploaded, the Organisational Unit and Project entries it uses must already exist.</w:t>
      </w:r>
    </w:p>
    <w:p w14:paraId="46A86B03" w14:textId="325402E3" w:rsidR="002E5280" w:rsidRPr="00876BDD" w:rsidRDefault="002E5280" w:rsidP="002E5280">
      <w:pPr>
        <w:pStyle w:val="iNormal"/>
        <w:rPr>
          <w:lang w:val="en-US" w:eastAsia="ja-JP"/>
          <w:rPrChange w:id="205" w:author="Peter Bugeia" w:date="2014-04-28T18:01:00Z">
            <w:rPr>
              <w:lang w:eastAsia="ja-JP"/>
            </w:rPr>
          </w:rPrChange>
        </w:rPr>
      </w:pPr>
      <w:r>
        <w:rPr>
          <w:lang w:eastAsia="ja-JP"/>
        </w:rPr>
        <w:t>Organisational Unit and Project entries</w:t>
      </w:r>
      <w:r>
        <w:rPr>
          <w:rFonts w:hint="eastAsia"/>
          <w:lang w:eastAsia="ja-JP"/>
        </w:rPr>
        <w:t xml:space="preserve"> are </w:t>
      </w:r>
      <w:r>
        <w:rPr>
          <w:lang w:eastAsia="ja-JP"/>
        </w:rPr>
        <w:t xml:space="preserve">created </w:t>
      </w:r>
      <w:r>
        <w:rPr>
          <w:rFonts w:hint="eastAsia"/>
          <w:lang w:eastAsia="ja-JP"/>
        </w:rPr>
        <w:t xml:space="preserve">and updated using the </w:t>
      </w:r>
      <w:r>
        <w:rPr>
          <w:rStyle w:val="iOption"/>
        </w:rPr>
        <w:t>Organisational Units</w:t>
      </w:r>
      <w:r>
        <w:rPr>
          <w:lang w:eastAsia="ja-JP"/>
        </w:rPr>
        <w:t xml:space="preserve"> </w:t>
      </w:r>
      <w:r>
        <w:rPr>
          <w:rFonts w:hint="eastAsia"/>
          <w:lang w:eastAsia="ja-JP"/>
        </w:rPr>
        <w:t xml:space="preserve">tab </w:t>
      </w:r>
      <w:r>
        <w:rPr>
          <w:lang w:eastAsia="ja-JP"/>
        </w:rPr>
        <w:t>(</w:t>
      </w:r>
      <w:r w:rsidR="009034FE">
        <w:rPr>
          <w:lang w:eastAsia="ja-JP"/>
        </w:rPr>
        <w:t xml:space="preserve">which will be </w:t>
      </w:r>
      <w:r>
        <w:t>named with your system’s tailored name</w:t>
      </w:r>
      <w:r>
        <w:rPr>
          <w:lang w:eastAsia="ja-JP"/>
        </w:rPr>
        <w:t xml:space="preserve">) </w:t>
      </w:r>
      <w:r>
        <w:rPr>
          <w:rFonts w:hint="eastAsia"/>
          <w:lang w:eastAsia="ja-JP"/>
        </w:rPr>
        <w:t xml:space="preserve">on the main </w:t>
      </w:r>
      <w:r>
        <w:rPr>
          <w:lang w:eastAsia="ja-JP"/>
        </w:rPr>
        <w:t xml:space="preserve">DC21 </w:t>
      </w:r>
      <w:r>
        <w:rPr>
          <w:rFonts w:hint="eastAsia"/>
          <w:lang w:eastAsia="ja-JP"/>
        </w:rPr>
        <w:t>screen.</w:t>
      </w:r>
      <w:ins w:id="206" w:author="Peter Bugeia" w:date="2014-04-28T18:01:00Z">
        <w:r w:rsidR="00876BDD">
          <w:rPr>
            <w:lang w:val="en-US" w:eastAsia="ja-JP"/>
          </w:rPr>
          <w:t xml:space="preserve"> </w:t>
        </w:r>
        <w:r w:rsidR="00876BDD" w:rsidRPr="00CB35E7">
          <w:rPr>
            <w:highlight w:val="yellow"/>
          </w:rPr>
          <w:t>*** UPDATE ***</w:t>
        </w:r>
      </w:ins>
    </w:p>
    <w:p w14:paraId="461E2077" w14:textId="77777777" w:rsidR="00351BB3" w:rsidRDefault="00A5049D">
      <w:pPr>
        <w:pStyle w:val="iNormal"/>
        <w:rPr>
          <w:lang w:val="en-US"/>
        </w:rPr>
      </w:pPr>
      <w:r>
        <w:rPr>
          <w:noProof/>
          <w:lang w:eastAsia="en-AU"/>
        </w:rPr>
        <mc:AlternateContent>
          <mc:Choice Requires="wpg">
            <w:drawing>
              <wp:inline distT="0" distB="0" distL="0" distR="0" wp14:anchorId="6065264C" wp14:editId="237B26B9">
                <wp:extent cx="5828030" cy="3243580"/>
                <wp:effectExtent l="0" t="0" r="1270" b="0"/>
                <wp:docPr id="97" name="Group 1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828030" cy="3243580"/>
                          <a:chOff x="1418" y="7217"/>
                          <a:chExt cx="9178" cy="5108"/>
                        </a:xfrm>
                      </wpg:grpSpPr>
                      <wps:wsp>
                        <wps:cNvPr id="99" name="AutoShape 141"/>
                        <wps:cNvSpPr>
                          <a:spLocks noChangeAspect="1" noChangeArrowheads="1" noTextEdit="1"/>
                        </wps:cNvSpPr>
                        <wps:spPr bwMode="auto">
                          <a:xfrm>
                            <a:off x="1418" y="7217"/>
                            <a:ext cx="9178" cy="510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1" name="Picture 1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418" y="7217"/>
                            <a:ext cx="9178" cy="5108"/>
                          </a:xfrm>
                          <a:prstGeom prst="rect">
                            <a:avLst/>
                          </a:prstGeom>
                          <a:noFill/>
                          <a:extLst>
                            <a:ext uri="{909E8E84-426E-40DD-AFC4-6F175D3DCCD1}">
                              <a14:hiddenFill xmlns:a14="http://schemas.microsoft.com/office/drawing/2010/main">
                                <a:solidFill>
                                  <a:srgbClr val="FFFFFF"/>
                                </a:solidFill>
                              </a14:hiddenFill>
                            </a:ext>
                          </a:extLst>
                        </pic:spPr>
                      </pic:pic>
                      <wps:wsp>
                        <wps:cNvPr id="102" name="Oval 144"/>
                        <wps:cNvSpPr>
                          <a:spLocks noChangeArrowheads="1"/>
                        </wps:cNvSpPr>
                        <wps:spPr bwMode="auto">
                          <a:xfrm>
                            <a:off x="4286" y="9136"/>
                            <a:ext cx="1451" cy="316"/>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xmlns:mv="urn:schemas-microsoft-com:mac:vml" xmlns:mo="http://schemas.microsoft.com/office/mac/office/2008/main">
            <w:pict>
              <v:group id="Group 142" o:spid="_x0000_s1026" style="width:458.9pt;height:255.4pt;mso-position-horizontal-relative:char;mso-position-vertical-relative:line" coordorigin="1418,7217" coordsize="9178,510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">
                <o:lock v:ext="edit" aspectratio="t"/>
                <v:rect id="AutoShape 141" o:spid="_x0000_s1027" style="position:absolute;left:1418;top:7217;width:9178;height:51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V3YxQAA&#10;ANsAAAAPAAAAZHJzL2Rvd25yZXYueG1sRI9Pa8JAFMTvgt9heUIvUjd6KCZ1FRHEUApi/HN+ZF+T&#10;0OzbmF2T9Nt3CwWPw8z8hlltBlOLjlpXWVYwn0UgiHOrKy4UXM771yUI55E11pZJwQ852KzHoxUm&#10;2vZ8oi7zhQgQdgkqKL1vEildXpJBN7MNcfC+bGvQB9kWUrfYB7ip5SKK3qTBisNCiQ3tSsq/s4dR&#10;0OfH7nb+PMjj9JZavqf3XXb9UOplMmzfQXga/DP83061gjiGvy/hB8j1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PlXdjFAAAA2wAAAA8AAAAAAAAAAAAAAAAAlwIAAGRycy9k&#10;b3ducmV2LnhtbFBLBQYAAAAABAAEAPUAAACJAwAAAAA=&#10;" filled="f" stroked="f">
                  <o:lock v:ext="edit" aspectratio="t" text="t"/>
                </v:rect>
                <v:shape id="Picture 145" o:spid="_x0000_s1028" type="#_x0000_t75" style="position:absolute;left:1418;top:7217;width:9178;height:51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n&#10;gV/DAAAA3AAAAA8AAABkcnMvZG93bnJldi54bWxET01rwkAQvQv9D8sUvNVNpIiNriGtLZSih6oH&#10;cxuyYzaYnQ3ZVdN/3y0UvM3jfc4yH2wrrtT7xrGCdJKAIK6cbrhWcNh/PM1B+ICssXVMCn7IQ756&#10;GC0x0+7G33TdhVrEEPYZKjAhdJmUvjJk0U9cRxy5k+sthgj7WuoebzHctnKaJDNpseHYYLCjN0PV&#10;eXexCtab8tmW/DVr7PG1TN/liyvMVqnx41AsQAQawl387/7UcX6Swt8z8QK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8WeBX8MAAADcAAAADwAAAAAAAAAAAAAAAACcAgAA&#10;ZHJzL2Rvd25yZXYueG1sUEsFBgAAAAAEAAQA9wAAAIwDAAAAAA==&#10;">
                  <v:imagedata r:id="rId40" o:title=""/>
                </v:shape>
                <v:oval id="Oval 144" o:spid="_x0000_s1029" style="position:absolute;left:4286;top:9136;width:1451;height:3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AswgAA&#10;ANwAAAAPAAAAZHJzL2Rvd25yZXYueG1sRE9Na4NAEL0H+h+WCfSW7CaHEkxWKQkpLXhoo7kP7lRF&#10;d1bcrdp/3y0UepvH+5xTttheTDT61rGG3VaBIK6cabnWUBbXzQGED8gGe8ek4Zs8ZOnD6oSJcTN/&#10;0HQLtYgh7BPU0IQwJFL6qiGLfusG4sh9utFiiHCspRlxjuG2l3ulnqTFlmNDgwOdG6q625fV8F4W&#10;l3t1IPV2ydslP1+nrnuZtH5cL89HEIGW8C/+c7+aOF/t4feZeIFM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hP8CzCAAAA3AAAAA8AAAAAAAAAAAAAAAAAlwIAAGRycy9kb3du&#10;cmV2LnhtbFBLBQYAAAAABAAEAPUAAACGAwAAAAA=&#10;" filled="f" fillcolor="white [3212]" strokecolor="red" strokeweight="1pt"/>
                <w10:anchorlock/>
              </v:group>
            </w:pict>
          </mc:Fallback>
        </mc:AlternateContent>
      </w:r>
    </w:p>
    <w:p w14:paraId="0CD04EEC" w14:textId="77777777" w:rsidR="002E5280" w:rsidRPr="00FF6F0F" w:rsidRDefault="002E5280" w:rsidP="002E5280">
      <w:pPr>
        <w:pStyle w:val="iNormal"/>
        <w:rPr>
          <w:lang w:eastAsia="ja-JP"/>
        </w:rPr>
      </w:pPr>
      <w:r>
        <w:rPr>
          <w:rFonts w:hint="eastAsia"/>
          <w:lang w:eastAsia="ja-JP"/>
        </w:rPr>
        <w:t xml:space="preserve">The </w:t>
      </w:r>
      <w:r>
        <w:rPr>
          <w:rStyle w:val="iOption"/>
        </w:rPr>
        <w:t>Organisational Units</w:t>
      </w:r>
      <w:r>
        <w:rPr>
          <w:lang w:eastAsia="ja-JP"/>
        </w:rPr>
        <w:t xml:space="preserve"> </w:t>
      </w:r>
      <w:r>
        <w:rPr>
          <w:rFonts w:hint="eastAsia"/>
          <w:lang w:eastAsia="ja-JP"/>
        </w:rPr>
        <w:t xml:space="preserve">tab lists all of the </w:t>
      </w:r>
      <w:r w:rsidRPr="007F709C">
        <w:t>Organisational Unit</w:t>
      </w:r>
      <w:r>
        <w:t>s</w:t>
      </w:r>
      <w:r>
        <w:rPr>
          <w:lang w:eastAsia="ja-JP"/>
        </w:rPr>
        <w:t xml:space="preserve"> </w:t>
      </w:r>
      <w:r>
        <w:rPr>
          <w:rFonts w:hint="eastAsia"/>
          <w:lang w:eastAsia="ja-JP"/>
        </w:rPr>
        <w:t>currently defined in</w:t>
      </w:r>
      <w:r>
        <w:rPr>
          <w:lang w:eastAsia="ja-JP"/>
        </w:rPr>
        <w:t xml:space="preserve"> </w:t>
      </w:r>
      <w:r>
        <w:t>DC21</w:t>
      </w:r>
      <w:r>
        <w:rPr>
          <w:rFonts w:hint="eastAsia"/>
          <w:lang w:eastAsia="ja-JP"/>
        </w:rPr>
        <w:t>.</w:t>
      </w:r>
    </w:p>
    <w:p w14:paraId="2E707779" w14:textId="627185ED" w:rsidR="002E5280" w:rsidRPr="005879DC" w:rsidRDefault="002E5280" w:rsidP="002E5280">
      <w:pPr>
        <w:pStyle w:val="iHeading2"/>
      </w:pPr>
      <w:bookmarkStart w:id="207" w:name="_Ref351968182"/>
      <w:bookmarkStart w:id="208" w:name="_Toc233706951"/>
      <w:bookmarkStart w:id="209" w:name="_Toc386636185"/>
      <w:r w:rsidRPr="005879DC">
        <w:t xml:space="preserve">Creating </w:t>
      </w:r>
      <w:r w:rsidR="00F40E2A" w:rsidRPr="00582270">
        <w:rPr>
          <w:rFonts w:eastAsia="MS Mincho"/>
        </w:rPr>
        <w:t>an</w:t>
      </w:r>
      <w:r w:rsidRPr="00582270">
        <w:rPr>
          <w:rFonts w:eastAsia="MS Mincho" w:hint="eastAsia"/>
        </w:rPr>
        <w:t xml:space="preserve"> </w:t>
      </w:r>
      <w:r w:rsidRPr="000D273B">
        <w:t>Organisational Unit</w:t>
      </w:r>
      <w:r>
        <w:t xml:space="preserve"> </w:t>
      </w:r>
      <w:r w:rsidRPr="00582270">
        <w:rPr>
          <w:rFonts w:eastAsia="MS Mincho" w:hint="eastAsia"/>
        </w:rPr>
        <w:t>Entry</w:t>
      </w:r>
      <w:bookmarkEnd w:id="207"/>
      <w:bookmarkEnd w:id="208"/>
      <w:bookmarkEnd w:id="209"/>
    </w:p>
    <w:p w14:paraId="2BA4183A" w14:textId="77777777" w:rsidR="002E5280" w:rsidRDefault="002E5280" w:rsidP="002E5280">
      <w:pPr>
        <w:pStyle w:val="iNote"/>
      </w:pPr>
      <w:r>
        <w:t>Note</w:t>
      </w:r>
      <w:r>
        <w:tab/>
        <w:t xml:space="preserve">Take care. Once created, an </w:t>
      </w:r>
      <w:r w:rsidRPr="000D273B">
        <w:rPr>
          <w:lang w:eastAsia="ja-JP"/>
        </w:rPr>
        <w:t>Organisational Unit</w:t>
      </w:r>
      <w:r>
        <w:t xml:space="preserve"> entry cannot be deleted. This restriction prevents Projects which </w:t>
      </w:r>
      <w:r w:rsidRPr="00197228">
        <w:t>reference</w:t>
      </w:r>
      <w:r>
        <w:t xml:space="preserve"> an </w:t>
      </w:r>
      <w:r w:rsidRPr="000D273B">
        <w:rPr>
          <w:lang w:eastAsia="ja-JP"/>
        </w:rPr>
        <w:t>Organisational Unit</w:t>
      </w:r>
      <w:r>
        <w:t xml:space="preserve"> from becoming invalid if the </w:t>
      </w:r>
      <w:r w:rsidRPr="000D273B">
        <w:rPr>
          <w:lang w:eastAsia="ja-JP"/>
        </w:rPr>
        <w:t>Organisational Unit</w:t>
      </w:r>
      <w:r>
        <w:rPr>
          <w:lang w:eastAsia="ja-JP"/>
        </w:rPr>
        <w:t xml:space="preserve"> </w:t>
      </w:r>
      <w:r>
        <w:t>were to be deleted.</w:t>
      </w:r>
    </w:p>
    <w:p w14:paraId="5142368C" w14:textId="77777777" w:rsidR="002E5280" w:rsidRDefault="002E5280" w:rsidP="002E5280">
      <w:pPr>
        <w:pStyle w:val="iNormal"/>
        <w:jc w:val="left"/>
      </w:pPr>
      <w:r>
        <w:t xml:space="preserve">To create an </w:t>
      </w:r>
      <w:r w:rsidRPr="000D273B">
        <w:rPr>
          <w:lang w:eastAsia="ja-JP"/>
        </w:rPr>
        <w:t>Organisational Unit</w:t>
      </w:r>
      <w:r>
        <w:rPr>
          <w:lang w:eastAsia="ja-JP"/>
        </w:rPr>
        <w:t xml:space="preserve"> </w:t>
      </w:r>
      <w:r>
        <w:t>entry:</w:t>
      </w:r>
    </w:p>
    <w:p w14:paraId="74336BA7" w14:textId="77777777" w:rsidR="005C6831" w:rsidRDefault="002E5280">
      <w:pPr>
        <w:pStyle w:val="iNormal"/>
        <w:numPr>
          <w:ilvl w:val="0"/>
          <w:numId w:val="21"/>
        </w:numPr>
        <w:jc w:val="left"/>
      </w:pPr>
      <w:r>
        <w:t xml:space="preserve">Click </w:t>
      </w:r>
      <w:proofErr w:type="gramStart"/>
      <w:r>
        <w:t>the</w:t>
      </w:r>
      <w:r w:rsidRPr="005879DC">
        <w:t xml:space="preserve"> </w:t>
      </w:r>
      <w:r>
        <w:rPr>
          <w:rStyle w:val="iButton"/>
        </w:rPr>
        <w:t> N</w:t>
      </w:r>
      <w:r w:rsidRPr="00826B57">
        <w:rPr>
          <w:rStyle w:val="iButton"/>
        </w:rPr>
        <w:t>ew</w:t>
      </w:r>
      <w:proofErr w:type="gramEnd"/>
      <w:r w:rsidRPr="00826B57">
        <w:rPr>
          <w:rStyle w:val="iButton"/>
        </w:rPr>
        <w:t> </w:t>
      </w:r>
      <w:r w:rsidRPr="000D273B">
        <w:rPr>
          <w:rStyle w:val="iButton"/>
        </w:rPr>
        <w:t>Organisational</w:t>
      </w:r>
      <w:r>
        <w:rPr>
          <w:rStyle w:val="iButton"/>
        </w:rPr>
        <w:t> </w:t>
      </w:r>
      <w:r w:rsidRPr="000D273B">
        <w:rPr>
          <w:rStyle w:val="iButton"/>
        </w:rPr>
        <w:t>Unit</w:t>
      </w:r>
      <w:r w:rsidRPr="00826B57">
        <w:rPr>
          <w:rStyle w:val="iButton"/>
        </w:rPr>
        <w:t> </w:t>
      </w:r>
      <w:r>
        <w:rPr>
          <w:lang w:eastAsia="ja-JP"/>
        </w:rPr>
        <w:t xml:space="preserve"> button (</w:t>
      </w:r>
      <w:r w:rsidR="009034FE">
        <w:rPr>
          <w:lang w:eastAsia="ja-JP"/>
        </w:rPr>
        <w:t xml:space="preserve">which will be </w:t>
      </w:r>
      <w:r>
        <w:rPr>
          <w:lang w:eastAsia="ja-JP"/>
        </w:rPr>
        <w:t xml:space="preserve">named with your system’s tailored term) </w:t>
      </w:r>
      <w:r w:rsidRPr="005879DC">
        <w:t>at the top-</w:t>
      </w:r>
      <w:r>
        <w:t>left</w:t>
      </w:r>
      <w:r w:rsidRPr="005879DC">
        <w:t xml:space="preserve"> of the </w:t>
      </w:r>
      <w:r w:rsidRPr="007F709C">
        <w:t>Organisational Unit</w:t>
      </w:r>
      <w:r>
        <w:t>s</w:t>
      </w:r>
      <w:r>
        <w:rPr>
          <w:lang w:eastAsia="ja-JP"/>
        </w:rPr>
        <w:t xml:space="preserve"> </w:t>
      </w:r>
      <w:r w:rsidRPr="005879DC">
        <w:t>tab</w:t>
      </w:r>
      <w:r>
        <w:t>.</w:t>
      </w:r>
    </w:p>
    <w:p w14:paraId="73B5DADA" w14:textId="77777777" w:rsidR="00351BB3" w:rsidRDefault="00A5049D">
      <w:pPr>
        <w:pStyle w:val="iFigureCaption"/>
      </w:pPr>
      <w:r>
        <w:rPr>
          <w:noProof/>
          <w:lang w:eastAsia="en-AU"/>
        </w:rPr>
        <w:lastRenderedPageBreak/>
        <mc:AlternateContent>
          <mc:Choice Requires="wpg">
            <w:drawing>
              <wp:inline distT="0" distB="0" distL="0" distR="0" wp14:anchorId="46895D60" wp14:editId="1ED0015F">
                <wp:extent cx="3212465" cy="1626870"/>
                <wp:effectExtent l="0" t="0" r="635" b="0"/>
                <wp:docPr id="91" name="Group 1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212465" cy="1626870"/>
                          <a:chOff x="3418" y="10267"/>
                          <a:chExt cx="5059" cy="2562"/>
                        </a:xfrm>
                      </wpg:grpSpPr>
                      <wps:wsp>
                        <wps:cNvPr id="93" name="AutoShape 146"/>
                        <wps:cNvSpPr>
                          <a:spLocks noChangeAspect="1" noChangeArrowheads="1" noTextEdit="1"/>
                        </wps:cNvSpPr>
                        <wps:spPr bwMode="auto">
                          <a:xfrm>
                            <a:off x="3418" y="10267"/>
                            <a:ext cx="5059" cy="256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 name="Picture 1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3418" y="10267"/>
                            <a:ext cx="5059" cy="2562"/>
                          </a:xfrm>
                          <a:prstGeom prst="rect">
                            <a:avLst/>
                          </a:prstGeom>
                          <a:noFill/>
                          <a:extLst>
                            <a:ext uri="{909E8E84-426E-40DD-AFC4-6F175D3DCCD1}">
                              <a14:hiddenFill xmlns:a14="http://schemas.microsoft.com/office/drawing/2010/main">
                                <a:solidFill>
                                  <a:srgbClr val="FFFFFF"/>
                                </a:solidFill>
                              </a14:hiddenFill>
                            </a:ext>
                          </a:extLst>
                        </pic:spPr>
                      </pic:pic>
                      <wps:wsp>
                        <wps:cNvPr id="96" name="Oval 149"/>
                        <wps:cNvSpPr>
                          <a:spLocks noChangeArrowheads="1"/>
                        </wps:cNvSpPr>
                        <wps:spPr bwMode="auto">
                          <a:xfrm>
                            <a:off x="3957" y="11707"/>
                            <a:ext cx="1581" cy="35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xmlns:mv="urn:schemas-microsoft-com:mac:vml" xmlns:mo="http://schemas.microsoft.com/office/mac/office/2008/main">
            <w:pict>
              <v:group id="Group 147" o:spid="_x0000_s1026" style="width:252.95pt;height:128.1pt;mso-position-horizontal-relative:char;mso-position-vertical-relative:line" coordorigin="3418,10267" coordsize="5059,25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">
                <o:lock v:ext="edit" aspectratio="t"/>
                <v:rect id="AutoShape 146" o:spid="_x0000_s1027" style="position:absolute;left:3418;top:10267;width:5059;height:25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DWoyxAAA&#10;ANsAAAAPAAAAZHJzL2Rvd25yZXYueG1sRI9Ba8JAFITvBf/D8gQvohstFE1dRQQxSEGM1vMj+5qE&#10;Zt/G7Jqk/75bEHocZuYbZrXpTSVaalxpWcFsGoEgzqwuOVdwvewnCxDOI2usLJOCH3KwWQ9eVhhr&#10;2/GZ2tTnIkDYxaig8L6OpXRZQQbd1NbEwfuyjUEfZJNL3WAX4KaS8yh6kwZLDgsF1rQrKPtOH0ZB&#10;l53a2+XjIE/jW2L5ntx36edRqdGw376D8NT7//CznWgFy1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g1qMsQAAADbAAAADwAAAAAAAAAAAAAAAACXAgAAZHJzL2Rv&#10;d25yZXYueG1sUEsFBgAAAAAEAAQA9QAAAIgDAAAAAA==&#10;" filled="f" stroked="f">
                  <o:lock v:ext="edit" aspectratio="t" text="t"/>
                </v:rect>
                <v:shape id="Picture 148" o:spid="_x0000_s1028" type="#_x0000_t75" style="position:absolute;left:3418;top:10267;width:5059;height:25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v&#10;oubFAAAA2wAAAA8AAABkcnMvZG93bnJldi54bWxEj09rwkAUxO8Fv8PyhN7qRgn+ia4SBEFapDZ6&#10;8PjMPpNg9m3IbmP67bsFocdhZn7DrDa9qUVHrassKxiPIhDEudUVFwrOp93bHITzyBpry6Tghxxs&#10;1oOXFSbaPviLuswXIkDYJaig9L5JpHR5SQbdyDbEwbvZ1qAPsi2kbvER4KaWkyiaSoMVh4USG9qW&#10;lN+zb6Mg7T7S6/TzcDn078fZOb7G2+POKvU67NMlCE+9/w8/23utYBHD35fwA+T6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mr6LmxQAAANsAAAAPAAAAAAAAAAAAAAAAAJwC&#10;AABkcnMvZG93bnJldi54bWxQSwUGAAAAAAQABAD3AAAAjgMAAAAA&#10;">
                  <v:imagedata r:id="rId42" o:title=""/>
                </v:shape>
                <v:oval id="Oval 149" o:spid="_x0000_s1029" style="position:absolute;left:3957;top:11707;width:1581;height: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Xu/3wgAA&#10;ANsAAAAPAAAAZHJzL2Rvd25yZXYueG1sRI9Pi8IwFMTvC36H8ARva7oeRLumZVEUBQ/+vT+at21p&#10;81KaWOu3N4LgcZiZ3zCLtDe16Kh1pWUFP+MIBHFmdcm5gst5/T0D4TyyxtoyKXiQgzQZfC0w1vbO&#10;R+pOPhcBwi5GBYX3TSylywoy6Ma2IQ7ev20N+iDbXOoW7wFuajmJoqk0WHJYKLChZUFZdboZBYfL&#10;eXXNZhTtVvuy3y/XXVVtOqVGw/7vF4Sn3n/C7/ZWK5hP4fUl/ACZP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Re7/fCAAAA2wAAAA8AAAAAAAAAAAAAAAAAlwIAAGRycy9kb3du&#10;cmV2LnhtbFBLBQYAAAAABAAEAPUAAACGAwAAAAA=&#10;" filled="f" fillcolor="white [3212]" strokecolor="red" strokeweight="1pt"/>
                <w10:anchorlock/>
              </v:group>
            </w:pict>
          </mc:Fallback>
        </mc:AlternateContent>
      </w:r>
    </w:p>
    <w:p w14:paraId="2299E0B2" w14:textId="77777777" w:rsidR="002E5280" w:rsidRPr="005879DC" w:rsidRDefault="002E5280" w:rsidP="002E5280">
      <w:pPr>
        <w:pStyle w:val="iNormal"/>
        <w:ind w:left="720"/>
        <w:jc w:val="left"/>
      </w:pPr>
      <w:r w:rsidRPr="005879DC">
        <w:t xml:space="preserve">This will display a form that allows you to add details about </w:t>
      </w:r>
      <w:r w:rsidRPr="006273E1">
        <w:t xml:space="preserve">the </w:t>
      </w:r>
      <w:r w:rsidRPr="000D273B">
        <w:t>Organisational Unit</w:t>
      </w:r>
      <w:r w:rsidRPr="006273E1">
        <w:t xml:space="preserve"> you</w:t>
      </w:r>
      <w:r w:rsidRPr="005879DC">
        <w:t xml:space="preserve"> would like to create</w:t>
      </w:r>
      <w:r>
        <w:t>. (The words “Organisational Unit” will be replaced by your system’s tailored term).</w:t>
      </w:r>
    </w:p>
    <w:p w14:paraId="044DDE1D" w14:textId="77777777" w:rsidR="002E5280" w:rsidRDefault="002E5280" w:rsidP="002E5280">
      <w:pPr>
        <w:pStyle w:val="iFigureCaption"/>
      </w:pPr>
      <w:r>
        <w:rPr>
          <w:b w:val="0"/>
          <w:noProof/>
          <w:lang w:eastAsia="en-AU"/>
        </w:rPr>
        <w:drawing>
          <wp:inline distT="0" distB="0" distL="0" distR="0" wp14:anchorId="2CD156A8" wp14:editId="75F626E5">
            <wp:extent cx="4804311" cy="4308088"/>
            <wp:effectExtent l="190500" t="152400" r="167739" b="130562"/>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srcRect l="3930" t="22500" r="6267" b="9674"/>
                    <a:stretch>
                      <a:fillRect/>
                    </a:stretch>
                  </pic:blipFill>
                  <pic:spPr bwMode="auto">
                    <a:xfrm>
                      <a:off x="0" y="0"/>
                      <a:ext cx="4803678" cy="4307521"/>
                    </a:xfrm>
                    <a:prstGeom prst="rect">
                      <a:avLst/>
                    </a:prstGeom>
                    <a:ln>
                      <a:noFill/>
                    </a:ln>
                    <a:effectLst>
                      <a:outerShdw blurRad="190500" algn="tl" rotWithShape="0">
                        <a:srgbClr val="000000">
                          <a:alpha val="70000"/>
                        </a:srgbClr>
                      </a:outerShdw>
                    </a:effectLst>
                  </pic:spPr>
                </pic:pic>
              </a:graphicData>
            </a:graphic>
          </wp:inline>
        </w:drawing>
      </w:r>
    </w:p>
    <w:p w14:paraId="3A4EC305" w14:textId="77777777" w:rsidR="002E5280" w:rsidRPr="006273E1" w:rsidRDefault="002E5280" w:rsidP="002E5280">
      <w:pPr>
        <w:pStyle w:val="iNormal"/>
        <w:numPr>
          <w:ilvl w:val="0"/>
          <w:numId w:val="21"/>
        </w:numPr>
      </w:pPr>
      <w:r>
        <w:t xml:space="preserve">Enter the details </w:t>
      </w:r>
      <w:r w:rsidRPr="006273E1">
        <w:t xml:space="preserve">for the </w:t>
      </w:r>
      <w:r w:rsidRPr="000D273B">
        <w:t>Organisational Unit</w:t>
      </w:r>
      <w:r w:rsidRPr="006273E1">
        <w:t>.</w:t>
      </w:r>
    </w:p>
    <w:tbl>
      <w:tblPr>
        <w:tblW w:w="0" w:type="auto"/>
        <w:tblInd w:w="817" w:type="dxa"/>
        <w:tblLayout w:type="fixed"/>
        <w:tblLook w:val="04A0" w:firstRow="1" w:lastRow="0" w:firstColumn="1" w:lastColumn="0" w:noHBand="0" w:noVBand="1"/>
      </w:tblPr>
      <w:tblGrid>
        <w:gridCol w:w="1559"/>
        <w:gridCol w:w="6904"/>
      </w:tblGrid>
      <w:tr w:rsidR="002E5280" w:rsidRPr="00582270" w14:paraId="3DED2BB0" w14:textId="77777777" w:rsidTr="002E5280">
        <w:tc>
          <w:tcPr>
            <w:tcW w:w="1559" w:type="dxa"/>
            <w:shd w:val="clear" w:color="auto" w:fill="auto"/>
          </w:tcPr>
          <w:p w14:paraId="7A9C7167" w14:textId="77777777" w:rsidR="002E5280" w:rsidRPr="00582270" w:rsidRDefault="002E5280" w:rsidP="002E5280">
            <w:pPr>
              <w:pStyle w:val="iNormal"/>
              <w:jc w:val="left"/>
            </w:pPr>
            <w:r w:rsidRPr="00582270">
              <w:t>Name</w:t>
            </w:r>
          </w:p>
        </w:tc>
        <w:tc>
          <w:tcPr>
            <w:tcW w:w="6904" w:type="dxa"/>
            <w:shd w:val="clear" w:color="auto" w:fill="auto"/>
          </w:tcPr>
          <w:p w14:paraId="5EB76D69" w14:textId="77777777" w:rsidR="002E5280" w:rsidRPr="00582270" w:rsidRDefault="002E5280" w:rsidP="002E5280">
            <w:pPr>
              <w:pStyle w:val="iNormal"/>
              <w:jc w:val="left"/>
            </w:pPr>
            <w:r w:rsidRPr="00582270">
              <w:t xml:space="preserve">The Name for </w:t>
            </w:r>
            <w:r w:rsidRPr="006273E1">
              <w:t xml:space="preserve">the </w:t>
            </w:r>
            <w:r w:rsidRPr="000D273B">
              <w:t>Organisational Unit</w:t>
            </w:r>
            <w:r w:rsidRPr="006273E1">
              <w:t xml:space="preserve"> is a short</w:t>
            </w:r>
            <w:r w:rsidRPr="00582270">
              <w:t xml:space="preserve">, plain-English title that will be used in the application interface to refer to </w:t>
            </w:r>
            <w:r w:rsidRPr="006273E1">
              <w:t xml:space="preserve">the </w:t>
            </w:r>
            <w:r w:rsidRPr="000D273B">
              <w:t>Organisational Unit</w:t>
            </w:r>
            <w:r w:rsidRPr="006273E1">
              <w:t>.</w:t>
            </w:r>
            <w:r w:rsidRPr="00582270">
              <w:t xml:space="preserve"> The Name must be unique.</w:t>
            </w:r>
          </w:p>
        </w:tc>
      </w:tr>
      <w:tr w:rsidR="002E5280" w:rsidRPr="00582270" w14:paraId="511A3D99" w14:textId="77777777" w:rsidTr="002E5280">
        <w:tc>
          <w:tcPr>
            <w:tcW w:w="1559" w:type="dxa"/>
            <w:shd w:val="clear" w:color="auto" w:fill="auto"/>
          </w:tcPr>
          <w:p w14:paraId="4EB1D0E9" w14:textId="77777777" w:rsidR="002E5280" w:rsidRPr="00582270" w:rsidRDefault="002E5280" w:rsidP="002E5280">
            <w:pPr>
              <w:pStyle w:val="iNormal"/>
              <w:jc w:val="left"/>
            </w:pPr>
            <w:r w:rsidRPr="00582270">
              <w:t>Code</w:t>
            </w:r>
          </w:p>
        </w:tc>
        <w:tc>
          <w:tcPr>
            <w:tcW w:w="6904" w:type="dxa"/>
            <w:shd w:val="clear" w:color="auto" w:fill="auto"/>
          </w:tcPr>
          <w:p w14:paraId="16A8498C" w14:textId="77777777" w:rsidR="002E5280" w:rsidRPr="00582270" w:rsidRDefault="002E5280" w:rsidP="009034FE">
            <w:pPr>
              <w:pStyle w:val="iNormal"/>
              <w:jc w:val="left"/>
            </w:pPr>
            <w:r w:rsidRPr="00582270">
              <w:t xml:space="preserve">The Code for the </w:t>
            </w:r>
            <w:r w:rsidRPr="000D273B">
              <w:t>Organisational Unit</w:t>
            </w:r>
            <w:r>
              <w:t xml:space="preserve"> </w:t>
            </w:r>
            <w:r w:rsidRPr="00582270">
              <w:t xml:space="preserve">is a short </w:t>
            </w:r>
            <w:r w:rsidR="009034FE">
              <w:t>identifying</w:t>
            </w:r>
            <w:r w:rsidRPr="00582270">
              <w:t xml:space="preserve"> string. </w:t>
            </w:r>
            <w:r w:rsidRPr="00582270">
              <w:lastRenderedPageBreak/>
              <w:t>The Code must be unique.</w:t>
            </w:r>
          </w:p>
        </w:tc>
      </w:tr>
      <w:tr w:rsidR="002E5280" w:rsidRPr="00582270" w14:paraId="797F20F3" w14:textId="77777777" w:rsidTr="002E5280">
        <w:tc>
          <w:tcPr>
            <w:tcW w:w="1559" w:type="dxa"/>
            <w:shd w:val="clear" w:color="auto" w:fill="auto"/>
          </w:tcPr>
          <w:p w14:paraId="76BA0A32" w14:textId="77777777" w:rsidR="002E5280" w:rsidRPr="00582270" w:rsidRDefault="002E5280" w:rsidP="002E5280">
            <w:pPr>
              <w:pStyle w:val="iNormal"/>
              <w:jc w:val="left"/>
            </w:pPr>
            <w:r w:rsidRPr="00582270">
              <w:lastRenderedPageBreak/>
              <w:t>Description</w:t>
            </w:r>
          </w:p>
        </w:tc>
        <w:tc>
          <w:tcPr>
            <w:tcW w:w="6904" w:type="dxa"/>
            <w:shd w:val="clear" w:color="auto" w:fill="auto"/>
          </w:tcPr>
          <w:p w14:paraId="5A26046B" w14:textId="77777777" w:rsidR="002E5280" w:rsidRPr="00582270" w:rsidRDefault="002E5280" w:rsidP="002E5280">
            <w:pPr>
              <w:pStyle w:val="iNormal"/>
            </w:pPr>
            <w:r w:rsidRPr="00582270">
              <w:t xml:space="preserve">The Description of the </w:t>
            </w:r>
            <w:r w:rsidRPr="000D273B">
              <w:t>Organisational Unit</w:t>
            </w:r>
            <w:r>
              <w:t xml:space="preserve"> </w:t>
            </w:r>
            <w:r w:rsidRPr="00582270">
              <w:t xml:space="preserve">should be as comprehensive as possible, describing details that would help a researcher both discover the </w:t>
            </w:r>
            <w:r w:rsidRPr="000D273B">
              <w:t>Organisational Unit</w:t>
            </w:r>
            <w:r>
              <w:t xml:space="preserve"> </w:t>
            </w:r>
            <w:r w:rsidRPr="00582270">
              <w:t xml:space="preserve">when searching and assist that researcher in being able to interpret the data that is produced by the </w:t>
            </w:r>
            <w:r w:rsidRPr="000D273B">
              <w:t>Organisational Unit</w:t>
            </w:r>
            <w:r w:rsidRPr="00582270">
              <w:t>. These details would include things such as:</w:t>
            </w:r>
          </w:p>
          <w:p w14:paraId="7F845835" w14:textId="77777777" w:rsidR="002E5280" w:rsidRPr="00582270" w:rsidRDefault="002E5280" w:rsidP="002E5280">
            <w:pPr>
              <w:pStyle w:val="iNormal"/>
              <w:numPr>
                <w:ilvl w:val="0"/>
                <w:numId w:val="2"/>
              </w:numPr>
              <w:jc w:val="left"/>
            </w:pPr>
            <w:r w:rsidRPr="00582270">
              <w:t xml:space="preserve">The purpose of the </w:t>
            </w:r>
            <w:r w:rsidRPr="000D273B">
              <w:t>Organisational Unit</w:t>
            </w:r>
          </w:p>
          <w:p w14:paraId="1338D335" w14:textId="77777777" w:rsidR="002E5280" w:rsidRPr="00582270" w:rsidRDefault="002E5280" w:rsidP="002E5280">
            <w:pPr>
              <w:pStyle w:val="iNormal"/>
              <w:numPr>
                <w:ilvl w:val="0"/>
                <w:numId w:val="2"/>
              </w:numPr>
              <w:jc w:val="left"/>
            </w:pPr>
            <w:r w:rsidRPr="00582270">
              <w:t xml:space="preserve">Types of sensors installed at the </w:t>
            </w:r>
            <w:r w:rsidRPr="000D273B">
              <w:t>Organisational Unit</w:t>
            </w:r>
            <w:r>
              <w:t>, if appropriate</w:t>
            </w:r>
          </w:p>
          <w:p w14:paraId="060B45BD" w14:textId="77777777" w:rsidR="002E5280" w:rsidRPr="00582270" w:rsidRDefault="002E5280" w:rsidP="002E5280">
            <w:pPr>
              <w:pStyle w:val="iNormal"/>
              <w:numPr>
                <w:ilvl w:val="0"/>
                <w:numId w:val="2"/>
              </w:numPr>
              <w:jc w:val="left"/>
            </w:pPr>
            <w:r w:rsidRPr="00582270">
              <w:t xml:space="preserve">Location of the sensors within the </w:t>
            </w:r>
            <w:r w:rsidRPr="000D273B">
              <w:t>Organisational Unit</w:t>
            </w:r>
            <w:r>
              <w:t>, if appropriate</w:t>
            </w:r>
          </w:p>
        </w:tc>
      </w:tr>
      <w:tr w:rsidR="002E5280" w:rsidRPr="00582270" w14:paraId="3776E644" w14:textId="77777777" w:rsidTr="002E5280">
        <w:tc>
          <w:tcPr>
            <w:tcW w:w="1559" w:type="dxa"/>
            <w:shd w:val="clear" w:color="auto" w:fill="auto"/>
          </w:tcPr>
          <w:p w14:paraId="1D1FFA73" w14:textId="77777777" w:rsidR="002E5280" w:rsidRPr="00582270" w:rsidRDefault="002E5280" w:rsidP="002E5280">
            <w:pPr>
              <w:pStyle w:val="iNormal"/>
              <w:jc w:val="left"/>
            </w:pPr>
            <w:r w:rsidRPr="00582270">
              <w:t>Latitude and</w:t>
            </w:r>
            <w:r w:rsidRPr="00582270">
              <w:br/>
              <w:t>Longitude fields</w:t>
            </w:r>
          </w:p>
        </w:tc>
        <w:tc>
          <w:tcPr>
            <w:tcW w:w="6904" w:type="dxa"/>
            <w:shd w:val="clear" w:color="auto" w:fill="auto"/>
          </w:tcPr>
          <w:p w14:paraId="6ED7BE1B" w14:textId="77777777" w:rsidR="002E5280" w:rsidRDefault="002E5280" w:rsidP="002E5280">
            <w:pPr>
              <w:pStyle w:val="iNormal"/>
              <w:jc w:val="left"/>
            </w:pPr>
            <w:r>
              <w:t>If appropriate, t</w:t>
            </w:r>
            <w:r w:rsidRPr="00582270">
              <w:t xml:space="preserve">he Latitude and Longitude for the </w:t>
            </w:r>
            <w:r w:rsidRPr="000D273B">
              <w:t>Organisational Unit</w:t>
            </w:r>
            <w:r>
              <w:t xml:space="preserve"> </w:t>
            </w:r>
            <w:r w:rsidRPr="00582270">
              <w:t>are expressed in Decimal Degrees (</w:t>
            </w:r>
            <w:r w:rsidR="004F4F42">
              <w:fldChar w:fldCharType="begin"/>
            </w:r>
            <w:r w:rsidR="004F4F42">
              <w:instrText xml:space="preserve"> HYPERLINK "http://en.wikipedia.org/wiki/Decimal_degrees" </w:instrText>
            </w:r>
            <w:r w:rsidR="004F4F42">
              <w:fldChar w:fldCharType="separate"/>
            </w:r>
            <w:r w:rsidRPr="00582270">
              <w:rPr>
                <w:rStyle w:val="Hyperlink"/>
              </w:rPr>
              <w:t>http://en.wikipedia.org/wiki/Decimal_degrees</w:t>
            </w:r>
            <w:r w:rsidR="004F4F42">
              <w:rPr>
                <w:rStyle w:val="Hyperlink"/>
              </w:rPr>
              <w:fldChar w:fldCharType="end"/>
            </w:r>
            <w:r w:rsidRPr="00582270">
              <w:t>) and can be taken directly from Google Maps.</w:t>
            </w:r>
          </w:p>
          <w:p w14:paraId="65A4F1B7" w14:textId="77777777" w:rsidR="002E5280" w:rsidRPr="00582270" w:rsidRDefault="002E5280" w:rsidP="002E5280">
            <w:pPr>
              <w:pStyle w:val="iNormal"/>
              <w:jc w:val="left"/>
            </w:pPr>
            <w:r>
              <w:t>If inappropriate, these fields can be left blank.</w:t>
            </w:r>
          </w:p>
          <w:p w14:paraId="03D9E681" w14:textId="77777777" w:rsidR="002E5280" w:rsidRPr="00582270" w:rsidRDefault="002E5280" w:rsidP="002E5280">
            <w:pPr>
              <w:pStyle w:val="iNormal"/>
            </w:pPr>
            <w:r w:rsidRPr="00582270">
              <w:t xml:space="preserve">If a single set of co-ordinates is given, it is considered to be the central point for the </w:t>
            </w:r>
            <w:r w:rsidRPr="000D273B">
              <w:t>Organisational Unit</w:t>
            </w:r>
            <w:r w:rsidRPr="00582270">
              <w:t>. Enter them only in the Latitude and Longitude fields, leaving the fields for the bottom-right corner empty.</w:t>
            </w:r>
          </w:p>
          <w:p w14:paraId="596CA15A" w14:textId="77777777" w:rsidR="002E5280" w:rsidRPr="00582270" w:rsidRDefault="002E5280" w:rsidP="002E5280">
            <w:pPr>
              <w:pStyle w:val="iNormal"/>
            </w:pPr>
            <w:r w:rsidRPr="00582270">
              <w:t xml:space="preserve">If two sets of co-ordinates are given they are considered to be a rectangle that bounds the </w:t>
            </w:r>
            <w:r w:rsidRPr="000D273B">
              <w:t>Organisational Unit</w:t>
            </w:r>
            <w:r w:rsidRPr="00582270">
              <w:t>. Enter the northwest corner in the first two fields and the southeast corner in the fields labelled “bottom right”.</w:t>
            </w:r>
          </w:p>
        </w:tc>
      </w:tr>
      <w:tr w:rsidR="002E5280" w:rsidRPr="00582270" w14:paraId="14C5AD6C" w14:textId="77777777" w:rsidTr="002E5280">
        <w:tc>
          <w:tcPr>
            <w:tcW w:w="1559" w:type="dxa"/>
            <w:shd w:val="clear" w:color="auto" w:fill="auto"/>
          </w:tcPr>
          <w:p w14:paraId="676CA01C" w14:textId="77777777" w:rsidR="002E5280" w:rsidRPr="00582270" w:rsidRDefault="002E5280" w:rsidP="002E5280">
            <w:pPr>
              <w:pStyle w:val="iNormal"/>
              <w:jc w:val="left"/>
            </w:pPr>
            <w:r w:rsidRPr="00582270">
              <w:t>Contacts</w:t>
            </w:r>
          </w:p>
        </w:tc>
        <w:tc>
          <w:tcPr>
            <w:tcW w:w="6904" w:type="dxa"/>
            <w:shd w:val="clear" w:color="auto" w:fill="auto"/>
          </w:tcPr>
          <w:p w14:paraId="4D47311B" w14:textId="77777777" w:rsidR="002E5280" w:rsidRPr="00582270" w:rsidRDefault="002E5280" w:rsidP="002E5280">
            <w:pPr>
              <w:pStyle w:val="iNormal"/>
              <w:rPr>
                <w:lang w:eastAsia="ja-JP"/>
              </w:rPr>
            </w:pPr>
            <w:r w:rsidRPr="00582270">
              <w:t xml:space="preserve">The Contacts for the </w:t>
            </w:r>
            <w:r w:rsidRPr="000D273B">
              <w:t>Organisational Unit</w:t>
            </w:r>
            <w:r>
              <w:t xml:space="preserve"> </w:t>
            </w:r>
            <w:r w:rsidRPr="00582270">
              <w:t xml:space="preserve">are selected from the Users registered within </w:t>
            </w:r>
            <w:r>
              <w:t>DC21</w:t>
            </w:r>
            <w:r w:rsidRPr="00582270">
              <w:t xml:space="preserve">. There must be at least one Contact for each </w:t>
            </w:r>
            <w:r w:rsidRPr="000D273B">
              <w:t>Organisational Unit</w:t>
            </w:r>
            <w:r w:rsidRPr="00582270">
              <w:t>.</w:t>
            </w:r>
          </w:p>
          <w:p w14:paraId="3F33B7F8" w14:textId="77777777" w:rsidR="002E5280" w:rsidRPr="00582270" w:rsidRDefault="002E5280" w:rsidP="002E5280">
            <w:pPr>
              <w:pStyle w:val="iFigureCaption"/>
            </w:pPr>
            <w:r>
              <w:rPr>
                <w:b w:val="0"/>
                <w:noProof/>
                <w:lang w:eastAsia="en-AU"/>
              </w:rPr>
              <w:drawing>
                <wp:inline distT="0" distB="0" distL="0" distR="0" wp14:anchorId="7F3F2469" wp14:editId="3464CED9">
                  <wp:extent cx="4044890" cy="810159"/>
                  <wp:effectExtent l="203200" t="203200" r="197485" b="206375"/>
                  <wp:docPr id="3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44"/>
                          <a:srcRect l="19566" t="74124" r="31296" b="12129"/>
                          <a:stretch>
                            <a:fillRect/>
                          </a:stretch>
                        </pic:blipFill>
                        <pic:spPr bwMode="auto">
                          <a:xfrm>
                            <a:off x="0" y="0"/>
                            <a:ext cx="4044315" cy="809625"/>
                          </a:xfrm>
                          <a:prstGeom prst="rect">
                            <a:avLst/>
                          </a:prstGeom>
                          <a:ln>
                            <a:noFill/>
                          </a:ln>
                          <a:effectLst>
                            <a:outerShdw blurRad="190500" algn="tl" rotWithShape="0">
                              <a:srgbClr val="000000">
                                <a:alpha val="70000"/>
                              </a:srgbClr>
                            </a:outerShdw>
                          </a:effectLst>
                        </pic:spPr>
                      </pic:pic>
                    </a:graphicData>
                  </a:graphic>
                </wp:inline>
              </w:drawing>
            </w:r>
          </w:p>
          <w:p w14:paraId="3E2572CB" w14:textId="77777777" w:rsidR="002E5280" w:rsidRPr="00582270" w:rsidRDefault="002E5280" w:rsidP="002E5280">
            <w:pPr>
              <w:pStyle w:val="iNormal"/>
            </w:pPr>
            <w:r w:rsidRPr="00582270">
              <w:t xml:space="preserve">Select a Contact from the email addresses shown in the dropdown list and </w:t>
            </w:r>
            <w:proofErr w:type="gramStart"/>
            <w:r>
              <w:t>click</w:t>
            </w:r>
            <w:r w:rsidRPr="00582270">
              <w:t xml:space="preserve"> </w:t>
            </w:r>
            <w:r w:rsidRPr="00CA08C8">
              <w:rPr>
                <w:rStyle w:val="iButtonBlue"/>
              </w:rPr>
              <w:t> Add</w:t>
            </w:r>
            <w:proofErr w:type="gramEnd"/>
            <w:r w:rsidRPr="00CA08C8">
              <w:rPr>
                <w:rStyle w:val="iButtonBlue"/>
              </w:rPr>
              <w:t> </w:t>
            </w:r>
            <w:r w:rsidRPr="00582270">
              <w:t xml:space="preserve"> to add it to the Contact list shown below this question.</w:t>
            </w:r>
          </w:p>
          <w:p w14:paraId="3DB1BD73" w14:textId="77777777" w:rsidR="002E5280" w:rsidRPr="00582270" w:rsidRDefault="002E5280" w:rsidP="002E5280">
            <w:pPr>
              <w:pStyle w:val="iNormal"/>
              <w:rPr>
                <w:lang w:eastAsia="ja-JP"/>
              </w:rPr>
            </w:pPr>
            <w:r w:rsidRPr="00582270">
              <w:t xml:space="preserve">To remove an incorrectly added Contact, </w:t>
            </w:r>
            <w:r>
              <w:t xml:space="preserve">click the word </w:t>
            </w:r>
            <w:r w:rsidRPr="00CA08C8">
              <w:rPr>
                <w:rStyle w:val="iOption"/>
                <w:rFonts w:hint="eastAsia"/>
              </w:rPr>
              <w:t>Delete</w:t>
            </w:r>
            <w:proofErr w:type="gramStart"/>
            <w:r w:rsidRPr="00CA08C8">
              <w:rPr>
                <w:rStyle w:val="iOption"/>
              </w:rPr>
              <w:t> </w:t>
            </w:r>
            <w:r w:rsidRPr="00582270">
              <w:rPr>
                <w:rFonts w:hint="eastAsia"/>
                <w:lang w:eastAsia="ja-JP"/>
              </w:rPr>
              <w:t xml:space="preserve"> corresponding</w:t>
            </w:r>
            <w:proofErr w:type="gramEnd"/>
            <w:r w:rsidRPr="00582270">
              <w:rPr>
                <w:rFonts w:hint="eastAsia"/>
                <w:lang w:eastAsia="ja-JP"/>
              </w:rPr>
              <w:t xml:space="preserve"> to that </w:t>
            </w:r>
            <w:r w:rsidRPr="00582270">
              <w:rPr>
                <w:lang w:eastAsia="ja-JP"/>
              </w:rPr>
              <w:t>Contact’s email address in the Contact list</w:t>
            </w:r>
            <w:r w:rsidRPr="00582270">
              <w:rPr>
                <w:rFonts w:hint="eastAsia"/>
                <w:lang w:eastAsia="ja-JP"/>
              </w:rPr>
              <w:t>.</w:t>
            </w:r>
          </w:p>
          <w:p w14:paraId="66BDA73D" w14:textId="77777777" w:rsidR="002E5280" w:rsidRPr="00582270" w:rsidRDefault="002E5280" w:rsidP="002E5280">
            <w:pPr>
              <w:pStyle w:val="iNormal"/>
              <w:rPr>
                <w:lang w:eastAsia="ja-JP"/>
              </w:rPr>
            </w:pPr>
            <w:r w:rsidRPr="00582270">
              <w:rPr>
                <w:rFonts w:hint="eastAsia"/>
                <w:lang w:eastAsia="ja-JP"/>
              </w:rPr>
              <w:lastRenderedPageBreak/>
              <w:t xml:space="preserve">Ensure that the primary </w:t>
            </w:r>
            <w:r w:rsidRPr="00582270">
              <w:rPr>
                <w:lang w:eastAsia="ja-JP"/>
              </w:rPr>
              <w:t xml:space="preserve">Contact </w:t>
            </w:r>
            <w:r w:rsidRPr="00582270">
              <w:rPr>
                <w:rFonts w:hint="eastAsia"/>
                <w:lang w:eastAsia="ja-JP"/>
              </w:rPr>
              <w:t xml:space="preserve">is highlighted correctly with </w:t>
            </w:r>
            <w:r w:rsidRPr="00582270">
              <w:rPr>
                <w:lang w:eastAsia="ja-JP"/>
              </w:rPr>
              <w:t>the</w:t>
            </w:r>
            <w:r w:rsidRPr="00582270">
              <w:rPr>
                <w:rFonts w:hint="eastAsia"/>
                <w:lang w:eastAsia="ja-JP"/>
              </w:rPr>
              <w:t xml:space="preserve"> radio buttons to the left of the </w:t>
            </w:r>
            <w:r w:rsidRPr="00582270">
              <w:rPr>
                <w:lang w:eastAsia="ja-JP"/>
              </w:rPr>
              <w:t>Contacts in the Contact list</w:t>
            </w:r>
            <w:r w:rsidRPr="00582270">
              <w:rPr>
                <w:rFonts w:hint="eastAsia"/>
                <w:lang w:eastAsia="ja-JP"/>
              </w:rPr>
              <w:t>.</w:t>
            </w:r>
          </w:p>
        </w:tc>
      </w:tr>
    </w:tbl>
    <w:p w14:paraId="7E9ACF0A" w14:textId="77777777" w:rsidR="002E5280" w:rsidRDefault="002E5280" w:rsidP="002E5280">
      <w:pPr>
        <w:pStyle w:val="iNormal"/>
        <w:numPr>
          <w:ilvl w:val="0"/>
          <w:numId w:val="22"/>
        </w:numPr>
        <w:jc w:val="left"/>
      </w:pPr>
      <w:proofErr w:type="gramStart"/>
      <w:r>
        <w:lastRenderedPageBreak/>
        <w:t xml:space="preserve">Click </w:t>
      </w:r>
      <w:r w:rsidRPr="00CA08C8">
        <w:rPr>
          <w:rStyle w:val="iButtonBlue"/>
        </w:rPr>
        <w:t> Save</w:t>
      </w:r>
      <w:proofErr w:type="gramEnd"/>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t xml:space="preserve"> to save the </w:t>
      </w:r>
      <w:r w:rsidRPr="000D273B">
        <w:t>Organisational Unit</w:t>
      </w:r>
      <w:r>
        <w:t xml:space="preserve">’s details and return to the </w:t>
      </w:r>
      <w:r w:rsidRPr="007F709C">
        <w:t>Organisational Unit</w:t>
      </w:r>
      <w:r>
        <w:t>s</w:t>
      </w:r>
      <w:r>
        <w:rPr>
          <w:lang w:eastAsia="ja-JP"/>
        </w:rPr>
        <w:t xml:space="preserve"> </w:t>
      </w:r>
      <w:r>
        <w:t>list.</w:t>
      </w:r>
    </w:p>
    <w:p w14:paraId="1405A56D" w14:textId="77777777"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w:t>
      </w:r>
      <w:r w:rsidRPr="000D273B">
        <w:t>Organisational Unit</w:t>
      </w:r>
      <w:r>
        <w:t xml:space="preserve"> entry, </w:t>
      </w:r>
      <w:proofErr w:type="gramStart"/>
      <w:r>
        <w:t xml:space="preserve">click </w:t>
      </w:r>
      <w:r w:rsidRPr="00430835">
        <w:rPr>
          <w:rStyle w:val="iButton"/>
        </w:rPr>
        <w:t> Cancel</w:t>
      </w:r>
      <w:proofErr w:type="gramEnd"/>
      <w:r>
        <w:rPr>
          <w:rStyle w:val="iButton"/>
        </w:rPr>
        <w:t> </w:t>
      </w:r>
      <w:r w:rsidRPr="005879DC">
        <w:t>.</w:t>
      </w:r>
    </w:p>
    <w:p w14:paraId="37A80490" w14:textId="77777777" w:rsidR="002E5280" w:rsidRPr="005879DC" w:rsidRDefault="002E5280" w:rsidP="002E5280">
      <w:pPr>
        <w:pStyle w:val="iNormal"/>
        <w:jc w:val="left"/>
      </w:pPr>
      <w:r w:rsidRPr="005879DC">
        <w:t xml:space="preserve">Once </w:t>
      </w:r>
      <w:r w:rsidRPr="007F709C">
        <w:t>Organisational Unit</w:t>
      </w:r>
      <w:r>
        <w:t>s</w:t>
      </w:r>
      <w:r>
        <w:rPr>
          <w:lang w:eastAsia="ja-JP"/>
        </w:rPr>
        <w:t xml:space="preserve"> </w:t>
      </w:r>
      <w:r w:rsidRPr="005879DC">
        <w:t>have</w:t>
      </w:r>
      <w:r>
        <w:t xml:space="preserve"> been created they will appear i</w:t>
      </w:r>
      <w:r w:rsidRPr="005879DC">
        <w:t xml:space="preserve">n the </w:t>
      </w:r>
      <w:r>
        <w:t xml:space="preserve">list on the </w:t>
      </w:r>
      <w:r w:rsidRPr="007F709C">
        <w:t>Organisational Unit</w:t>
      </w:r>
      <w:r>
        <w:t>s</w:t>
      </w:r>
      <w:r>
        <w:rPr>
          <w:lang w:eastAsia="ja-JP"/>
        </w:rPr>
        <w:t xml:space="preserve"> </w:t>
      </w:r>
      <w:r>
        <w:t>tab.</w:t>
      </w:r>
    </w:p>
    <w:p w14:paraId="43C3EA78" w14:textId="77777777" w:rsidR="002E5280" w:rsidRPr="00582270" w:rsidRDefault="002E5280" w:rsidP="002E5280">
      <w:pPr>
        <w:pStyle w:val="iHeading2"/>
        <w:rPr>
          <w:rFonts w:eastAsia="MS Mincho"/>
        </w:rPr>
      </w:pPr>
      <w:bookmarkStart w:id="210" w:name="_Toc233706952"/>
      <w:bookmarkStart w:id="211" w:name="_Toc215047183"/>
      <w:bookmarkStart w:id="212" w:name="_Toc386636186"/>
      <w:r w:rsidRPr="00582270">
        <w:rPr>
          <w:rFonts w:eastAsia="MS Mincho" w:hint="eastAsia"/>
        </w:rPr>
        <w:t xml:space="preserve">Editing </w:t>
      </w:r>
      <w:r>
        <w:rPr>
          <w:rFonts w:eastAsia="MS Mincho"/>
        </w:rPr>
        <w:t xml:space="preserve">an </w:t>
      </w:r>
      <w:r w:rsidRPr="000D273B">
        <w:t>Organisational Unit</w:t>
      </w:r>
      <w:r>
        <w:t xml:space="preserve"> </w:t>
      </w:r>
      <w:r w:rsidRPr="00582270">
        <w:rPr>
          <w:rFonts w:eastAsia="MS Mincho" w:hint="eastAsia"/>
        </w:rPr>
        <w:t>Entry</w:t>
      </w:r>
      <w:bookmarkEnd w:id="210"/>
      <w:bookmarkEnd w:id="212"/>
    </w:p>
    <w:p w14:paraId="4E06D57C" w14:textId="77777777"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parameters for </w:t>
      </w:r>
      <w:r>
        <w:t xml:space="preserve">an </w:t>
      </w:r>
      <w:r w:rsidRPr="000D273B">
        <w:t>Organisational Unit</w:t>
      </w:r>
      <w:r>
        <w:rPr>
          <w:rFonts w:hint="eastAsia"/>
          <w:lang w:eastAsia="ja-JP"/>
        </w:rPr>
        <w:t xml:space="preserve"> entry:</w:t>
      </w:r>
    </w:p>
    <w:p w14:paraId="7738D25B" w14:textId="77777777" w:rsidR="002E5280" w:rsidRDefault="002E5280" w:rsidP="002E5280">
      <w:pPr>
        <w:pStyle w:val="iNormal"/>
        <w:numPr>
          <w:ilvl w:val="0"/>
          <w:numId w:val="15"/>
        </w:numPr>
        <w:rPr>
          <w:lang w:eastAsia="ja-JP"/>
        </w:rPr>
      </w:pPr>
      <w:r>
        <w:rPr>
          <w:rFonts w:hint="eastAsia"/>
          <w:lang w:eastAsia="ja-JP"/>
        </w:rPr>
        <w:t xml:space="preserve">From the </w:t>
      </w:r>
      <w:r w:rsidRPr="007F709C">
        <w:rPr>
          <w:rStyle w:val="iOption"/>
        </w:rPr>
        <w:t>Organisational Units</w:t>
      </w:r>
      <w:r>
        <w:t xml:space="preserve"> </w:t>
      </w:r>
      <w:r>
        <w:rPr>
          <w:rFonts w:hint="eastAsia"/>
          <w:lang w:eastAsia="ja-JP"/>
        </w:rPr>
        <w:t xml:space="preserve">tab, click on the </w:t>
      </w:r>
      <w:r>
        <w:rPr>
          <w:lang w:eastAsia="ja-JP"/>
        </w:rPr>
        <w:t xml:space="preserve">name of the </w:t>
      </w:r>
      <w:r w:rsidRPr="000D273B">
        <w:t>Organisational Unit</w:t>
      </w:r>
      <w:r>
        <w:t xml:space="preserve"> </w:t>
      </w:r>
      <w:r>
        <w:rPr>
          <w:rFonts w:hint="eastAsia"/>
          <w:lang w:eastAsia="ja-JP"/>
        </w:rPr>
        <w:t xml:space="preserve">you wish to edit. The </w:t>
      </w:r>
      <w:r w:rsidRPr="000D273B">
        <w:t>Organisational Unit</w:t>
      </w:r>
      <w:r>
        <w:rPr>
          <w:lang w:eastAsia="ja-JP"/>
        </w:rPr>
        <w:t>’s</w:t>
      </w:r>
      <w:r>
        <w:rPr>
          <w:rFonts w:hint="eastAsia"/>
          <w:lang w:eastAsia="ja-JP"/>
        </w:rPr>
        <w:t xml:space="preserve"> </w:t>
      </w:r>
      <w:r>
        <w:rPr>
          <w:lang w:eastAsia="ja-JP"/>
        </w:rPr>
        <w:t>details</w:t>
      </w:r>
      <w:r>
        <w:rPr>
          <w:rFonts w:hint="eastAsia"/>
          <w:lang w:eastAsia="ja-JP"/>
        </w:rPr>
        <w:t xml:space="preserve"> will be displayed.</w:t>
      </w:r>
    </w:p>
    <w:p w14:paraId="59EAE4DE" w14:textId="3414D5B3" w:rsidR="002E5280" w:rsidRDefault="002E5280" w:rsidP="002E5280">
      <w:pPr>
        <w:pStyle w:val="iNormal"/>
        <w:numPr>
          <w:ilvl w:val="0"/>
          <w:numId w:val="15"/>
        </w:numPr>
        <w:rPr>
          <w:lang w:eastAsia="ja-JP"/>
        </w:rPr>
      </w:pPr>
      <w:proofErr w:type="gramStart"/>
      <w:r>
        <w:rPr>
          <w:rFonts w:hint="eastAsia"/>
          <w:lang w:eastAsia="ja-JP"/>
        </w:rPr>
        <w:t xml:space="preserve">Click </w:t>
      </w:r>
      <w:r w:rsidRPr="00CA08C8">
        <w:rPr>
          <w:rStyle w:val="iButtonBlue"/>
        </w:rPr>
        <w:t> </w:t>
      </w:r>
      <w:r w:rsidRPr="00CA08C8">
        <w:rPr>
          <w:rStyle w:val="iButtonBlue"/>
          <w:rFonts w:hint="eastAsia"/>
        </w:rPr>
        <w:t>Edit</w:t>
      </w:r>
      <w:proofErr w:type="gramEnd"/>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rPr>
          <w:rFonts w:hint="eastAsia"/>
          <w:lang w:eastAsia="ja-JP"/>
        </w:rPr>
        <w:t xml:space="preserve"> to open the </w:t>
      </w:r>
      <w:r>
        <w:rPr>
          <w:lang w:eastAsia="ja-JP"/>
        </w:rPr>
        <w:t>details</w:t>
      </w:r>
      <w:r>
        <w:rPr>
          <w:rFonts w:hint="eastAsia"/>
          <w:lang w:eastAsia="ja-JP"/>
        </w:rPr>
        <w:t xml:space="preserve"> </w:t>
      </w:r>
      <w:r>
        <w:rPr>
          <w:lang w:eastAsia="ja-JP"/>
        </w:rPr>
        <w:t>edit</w:t>
      </w:r>
      <w:r>
        <w:rPr>
          <w:rFonts w:hint="eastAsia"/>
          <w:lang w:eastAsia="ja-JP"/>
        </w:rPr>
        <w:t xml:space="preserve"> screen, which is the same as </w:t>
      </w:r>
      <w:r>
        <w:rPr>
          <w:lang w:eastAsia="ja-JP"/>
        </w:rPr>
        <w:t>the one</w:t>
      </w:r>
      <w:r>
        <w:rPr>
          <w:rFonts w:hint="eastAsia"/>
          <w:lang w:eastAsia="ja-JP"/>
        </w:rPr>
        <w:t xml:space="preserve"> described in </w:t>
      </w:r>
      <w:r w:rsidR="00C23447">
        <w:fldChar w:fldCharType="begin"/>
      </w:r>
      <w:r w:rsidR="00C23447">
        <w:instrText xml:space="preserve"> REF _Ref351968182 \r \h  \* MERGEFORMAT </w:instrText>
      </w:r>
      <w:r w:rsidR="00C23447">
        <w:fldChar w:fldCharType="separate"/>
      </w:r>
      <w:r w:rsidR="00443106" w:rsidRPr="00443106">
        <w:rPr>
          <w:rStyle w:val="CrossReference"/>
        </w:rPr>
        <w:t>5.1</w:t>
      </w:r>
      <w:r w:rsidR="00C23447">
        <w:fldChar w:fldCharType="end"/>
      </w:r>
      <w:r w:rsidRPr="00EA2978">
        <w:rPr>
          <w:rStyle w:val="CrossReference"/>
          <w:rFonts w:hint="eastAsia"/>
        </w:rPr>
        <w:t xml:space="preserve"> </w:t>
      </w:r>
      <w:r w:rsidR="00C23447">
        <w:fldChar w:fldCharType="begin"/>
      </w:r>
      <w:r w:rsidR="00C23447">
        <w:instrText xml:space="preserve"> REF _Ref351968182 \h  \* MERGEFORMAT </w:instrText>
      </w:r>
      <w:r w:rsidR="00C23447">
        <w:fldChar w:fldCharType="separate"/>
      </w:r>
      <w:r w:rsidR="00443106" w:rsidRPr="00443106">
        <w:rPr>
          <w:rStyle w:val="CrossReference"/>
        </w:rPr>
        <w:t xml:space="preserve">Creating </w:t>
      </w:r>
      <w:r w:rsidR="00F40E2A" w:rsidRPr="00443106">
        <w:rPr>
          <w:rStyle w:val="CrossReference"/>
        </w:rPr>
        <w:t>an</w:t>
      </w:r>
      <w:r w:rsidR="00443106" w:rsidRPr="00443106">
        <w:rPr>
          <w:rStyle w:val="CrossReference"/>
          <w:rFonts w:hint="eastAsia"/>
        </w:rPr>
        <w:t xml:space="preserve"> </w:t>
      </w:r>
      <w:r w:rsidR="00443106" w:rsidRPr="00443106">
        <w:rPr>
          <w:rStyle w:val="CrossReference"/>
        </w:rPr>
        <w:t xml:space="preserve">Organisational Unit </w:t>
      </w:r>
      <w:r w:rsidR="00443106" w:rsidRPr="00443106">
        <w:rPr>
          <w:rStyle w:val="CrossReference"/>
          <w:rFonts w:hint="eastAsia"/>
        </w:rPr>
        <w:t>Entry</w:t>
      </w:r>
      <w:r w:rsidR="00C23447">
        <w:fldChar w:fldCharType="end"/>
      </w:r>
      <w:r>
        <w:rPr>
          <w:rFonts w:hint="eastAsia"/>
          <w:lang w:eastAsia="ja-JP"/>
        </w:rPr>
        <w:t xml:space="preserve"> </w:t>
      </w:r>
      <w:r w:rsidR="00FE17CB">
        <w:rPr>
          <w:lang w:eastAsia="ja-JP"/>
        </w:rPr>
        <w:fldChar w:fldCharType="begin"/>
      </w:r>
      <w:r>
        <w:rPr>
          <w:lang w:eastAsia="ja-JP"/>
        </w:rPr>
        <w:instrText xml:space="preserve"> REF _Ref351968182 \p \h </w:instrText>
      </w:r>
      <w:r w:rsidR="00FE17CB">
        <w:rPr>
          <w:lang w:eastAsia="ja-JP"/>
        </w:rPr>
      </w:r>
      <w:r w:rsidR="00FE17CB">
        <w:rPr>
          <w:lang w:eastAsia="ja-JP"/>
        </w:rPr>
        <w:fldChar w:fldCharType="separate"/>
      </w:r>
      <w:r w:rsidR="00443106">
        <w:rPr>
          <w:lang w:eastAsia="ja-JP"/>
        </w:rPr>
        <w:t>above</w:t>
      </w:r>
      <w:r w:rsidR="00FE17CB">
        <w:rPr>
          <w:lang w:eastAsia="ja-JP"/>
        </w:rPr>
        <w:fldChar w:fldCharType="end"/>
      </w:r>
      <w:r>
        <w:rPr>
          <w:rFonts w:hint="eastAsia"/>
          <w:lang w:eastAsia="ja-JP"/>
        </w:rPr>
        <w:t>.</w:t>
      </w:r>
    </w:p>
    <w:p w14:paraId="235B0393" w14:textId="77777777" w:rsidR="002E5280" w:rsidRDefault="002E5280" w:rsidP="002E5280">
      <w:pPr>
        <w:pStyle w:val="iNormal"/>
        <w:numPr>
          <w:ilvl w:val="0"/>
          <w:numId w:val="15"/>
        </w:numPr>
        <w:rPr>
          <w:lang w:eastAsia="ja-JP"/>
        </w:rPr>
      </w:pPr>
      <w:r>
        <w:rPr>
          <w:rFonts w:hint="eastAsia"/>
          <w:lang w:eastAsia="ja-JP"/>
        </w:rPr>
        <w:t xml:space="preserve">Change the </w:t>
      </w:r>
      <w:r>
        <w:rPr>
          <w:lang w:eastAsia="ja-JP"/>
        </w:rPr>
        <w:t>details</w:t>
      </w:r>
      <w:r>
        <w:rPr>
          <w:rFonts w:hint="eastAsia"/>
          <w:lang w:eastAsia="ja-JP"/>
        </w:rPr>
        <w:t xml:space="preserve"> as required.</w:t>
      </w:r>
    </w:p>
    <w:p w14:paraId="75A4D998" w14:textId="77777777" w:rsidR="002E5280" w:rsidRPr="00F12853" w:rsidRDefault="002E5280" w:rsidP="002E5280">
      <w:pPr>
        <w:pStyle w:val="iNormal"/>
        <w:numPr>
          <w:ilvl w:val="0"/>
          <w:numId w:val="15"/>
        </w:numPr>
        <w:rPr>
          <w:lang w:eastAsia="ja-JP"/>
        </w:rPr>
      </w:pPr>
      <w:proofErr w:type="gramStart"/>
      <w:r>
        <w:rPr>
          <w:rFonts w:hint="eastAsia"/>
          <w:lang w:eastAsia="ja-JP"/>
        </w:rPr>
        <w:t xml:space="preserve">Click </w:t>
      </w:r>
      <w:r w:rsidRPr="00CA08C8">
        <w:rPr>
          <w:rStyle w:val="iButtonBlue"/>
        </w:rPr>
        <w:t> </w:t>
      </w:r>
      <w:r w:rsidRPr="00CA08C8">
        <w:rPr>
          <w:rStyle w:val="iButtonBlue"/>
          <w:rFonts w:hint="eastAsia"/>
        </w:rPr>
        <w:t>Update</w:t>
      </w:r>
      <w:proofErr w:type="gramEnd"/>
      <w:r w:rsidRPr="00CA08C8">
        <w:rPr>
          <w:rStyle w:val="iButtonBlue"/>
        </w:rPr>
        <w:t> </w:t>
      </w:r>
      <w:r>
        <w:rPr>
          <w:rFonts w:hint="eastAsia"/>
          <w:lang w:eastAsia="ja-JP"/>
        </w:rPr>
        <w:t xml:space="preserve"> </w:t>
      </w:r>
      <w:r>
        <w:rPr>
          <w:lang w:eastAsia="ja-JP"/>
        </w:rPr>
        <w:t>t</w:t>
      </w:r>
      <w:r>
        <w:rPr>
          <w:rFonts w:hint="eastAsia"/>
          <w:lang w:eastAsia="ja-JP"/>
        </w:rPr>
        <w:t>o save your changes.</w:t>
      </w:r>
    </w:p>
    <w:p w14:paraId="503C8917" w14:textId="77777777" w:rsidR="002E5280" w:rsidRPr="005879DC" w:rsidRDefault="002E5280" w:rsidP="002E5280">
      <w:pPr>
        <w:pStyle w:val="iHeading2"/>
      </w:pPr>
      <w:bookmarkStart w:id="213" w:name="_Ref351968996"/>
      <w:bookmarkStart w:id="214" w:name="_Toc233706953"/>
      <w:bookmarkStart w:id="215" w:name="_Toc386636187"/>
      <w:r w:rsidRPr="005879DC">
        <w:t xml:space="preserve">Creating </w:t>
      </w:r>
      <w:bookmarkEnd w:id="211"/>
      <w:r>
        <w:t>a Project</w:t>
      </w:r>
      <w:r w:rsidRPr="00582270">
        <w:rPr>
          <w:rFonts w:eastAsia="MS Mincho" w:hint="eastAsia"/>
        </w:rPr>
        <w:t xml:space="preserve"> Entry</w:t>
      </w:r>
      <w:bookmarkEnd w:id="213"/>
      <w:bookmarkEnd w:id="214"/>
      <w:bookmarkEnd w:id="215"/>
    </w:p>
    <w:p w14:paraId="3D640E59" w14:textId="77777777" w:rsidR="002E5280" w:rsidRDefault="002E5280" w:rsidP="002E5280">
      <w:pPr>
        <w:pStyle w:val="iNote"/>
      </w:pPr>
      <w:r>
        <w:t>Note</w:t>
      </w:r>
      <w:r>
        <w:tab/>
        <w:t>Take care. Once created, a Project entry cannot be deleted. This prevents Data Files which reference this Project from becoming invalid if the Project were to be deleted.</w:t>
      </w:r>
    </w:p>
    <w:p w14:paraId="428741C0" w14:textId="77777777" w:rsidR="002E5280" w:rsidRDefault="002E5280" w:rsidP="002E5280">
      <w:pPr>
        <w:pStyle w:val="iNormal"/>
        <w:rPr>
          <w:lang w:eastAsia="ja-JP"/>
        </w:rPr>
      </w:pPr>
      <w:r>
        <w:rPr>
          <w:lang w:eastAsia="ja-JP"/>
        </w:rPr>
        <w:t xml:space="preserve">To create </w:t>
      </w:r>
      <w:r>
        <w:t>a Project</w:t>
      </w:r>
      <w:r>
        <w:rPr>
          <w:lang w:eastAsia="ja-JP"/>
        </w:rPr>
        <w:t xml:space="preserve"> entry:</w:t>
      </w:r>
    </w:p>
    <w:p w14:paraId="59F23F49" w14:textId="77777777" w:rsidR="002E5280" w:rsidRDefault="002E5280" w:rsidP="002E5280">
      <w:pPr>
        <w:pStyle w:val="iNormal"/>
        <w:numPr>
          <w:ilvl w:val="0"/>
          <w:numId w:val="19"/>
        </w:numPr>
        <w:rPr>
          <w:lang w:eastAsia="ja-JP"/>
        </w:rPr>
      </w:pPr>
      <w:r>
        <w:rPr>
          <w:lang w:eastAsia="ja-JP"/>
        </w:rPr>
        <w:t xml:space="preserve">On the </w:t>
      </w:r>
      <w:r w:rsidRPr="007F709C">
        <w:rPr>
          <w:rStyle w:val="iOption"/>
        </w:rPr>
        <w:t>Organisational Units</w:t>
      </w:r>
      <w:r>
        <w:rPr>
          <w:lang w:eastAsia="ja-JP"/>
        </w:rPr>
        <w:t xml:space="preserve"> tab, v</w:t>
      </w:r>
      <w:r>
        <w:rPr>
          <w:rFonts w:hint="eastAsia"/>
          <w:lang w:eastAsia="ja-JP"/>
        </w:rPr>
        <w:t xml:space="preserve">iew the </w:t>
      </w:r>
      <w:r>
        <w:t xml:space="preserve">details of the </w:t>
      </w:r>
      <w:r w:rsidRPr="000D273B">
        <w:t>Organisational Unit</w:t>
      </w:r>
      <w:r>
        <w:t xml:space="preserve"> to </w:t>
      </w:r>
      <w:r>
        <w:rPr>
          <w:lang w:eastAsia="ja-JP"/>
        </w:rPr>
        <w:t xml:space="preserve">which the </w:t>
      </w:r>
      <w:r>
        <w:t>Project</w:t>
      </w:r>
      <w:r>
        <w:rPr>
          <w:lang w:eastAsia="ja-JP"/>
        </w:rPr>
        <w:t xml:space="preserve"> applies</w:t>
      </w:r>
      <w:r>
        <w:rPr>
          <w:rFonts w:hint="eastAsia"/>
          <w:lang w:eastAsia="ja-JP"/>
        </w:rPr>
        <w:t xml:space="preserve"> by clicking on </w:t>
      </w:r>
      <w:r>
        <w:rPr>
          <w:lang w:eastAsia="ja-JP"/>
        </w:rPr>
        <w:t>the</w:t>
      </w:r>
      <w:r>
        <w:rPr>
          <w:rFonts w:hint="eastAsia"/>
          <w:lang w:eastAsia="ja-JP"/>
        </w:rPr>
        <w:t xml:space="preserve"> </w:t>
      </w:r>
      <w:r w:rsidRPr="000D273B">
        <w:t>Organisational Unit</w:t>
      </w:r>
      <w:r>
        <w:t xml:space="preserve"> </w:t>
      </w:r>
      <w:r>
        <w:rPr>
          <w:rFonts w:hint="eastAsia"/>
          <w:lang w:eastAsia="ja-JP"/>
        </w:rPr>
        <w:t>name</w:t>
      </w:r>
      <w:r w:rsidRPr="005879DC">
        <w:t>.</w:t>
      </w:r>
      <w:r>
        <w:rPr>
          <w:rFonts w:hint="eastAsia"/>
          <w:lang w:eastAsia="ja-JP"/>
        </w:rPr>
        <w:t xml:space="preserve"> </w:t>
      </w:r>
      <w:r>
        <w:rPr>
          <w:lang w:eastAsia="ja-JP"/>
        </w:rPr>
        <w:t xml:space="preserve">The </w:t>
      </w:r>
      <w:r w:rsidRPr="000D273B">
        <w:t>Organisational Unit</w:t>
      </w:r>
      <w:r>
        <w:t xml:space="preserve"> </w:t>
      </w:r>
      <w:r>
        <w:rPr>
          <w:lang w:eastAsia="ja-JP"/>
        </w:rPr>
        <w:t>details will be displayed and a</w:t>
      </w:r>
      <w:r>
        <w:rPr>
          <w:rFonts w:hint="eastAsia"/>
          <w:lang w:eastAsia="ja-JP"/>
        </w:rPr>
        <w:t xml:space="preserve">ll of the </w:t>
      </w:r>
      <w:r>
        <w:t>Projects</w:t>
      </w:r>
      <w:r>
        <w:rPr>
          <w:lang w:eastAsia="ja-JP"/>
        </w:rPr>
        <w:t xml:space="preserve"> registered for that </w:t>
      </w:r>
      <w:r w:rsidRPr="000D273B">
        <w:t>Organisational Unit</w:t>
      </w:r>
      <w:r>
        <w:t xml:space="preserve"> </w:t>
      </w:r>
      <w:r>
        <w:rPr>
          <w:lang w:eastAsia="ja-JP"/>
        </w:rPr>
        <w:t>will be</w:t>
      </w:r>
      <w:r>
        <w:rPr>
          <w:rFonts w:hint="eastAsia"/>
          <w:lang w:eastAsia="ja-JP"/>
        </w:rPr>
        <w:t xml:space="preserve"> listed below </w:t>
      </w:r>
      <w:r>
        <w:rPr>
          <w:lang w:eastAsia="ja-JP"/>
        </w:rPr>
        <w:t>the</w:t>
      </w:r>
      <w:r>
        <w:rPr>
          <w:rFonts w:hint="eastAsia"/>
          <w:lang w:eastAsia="ja-JP"/>
        </w:rPr>
        <w:t xml:space="preserve"> </w:t>
      </w:r>
      <w:r>
        <w:rPr>
          <w:lang w:eastAsia="ja-JP"/>
        </w:rPr>
        <w:t>details</w:t>
      </w:r>
      <w:r>
        <w:rPr>
          <w:rFonts w:hint="eastAsia"/>
          <w:lang w:eastAsia="ja-JP"/>
        </w:rPr>
        <w:t xml:space="preserve"> </w:t>
      </w:r>
      <w:r>
        <w:rPr>
          <w:lang w:eastAsia="ja-JP"/>
        </w:rPr>
        <w:t>of</w:t>
      </w:r>
      <w:r>
        <w:rPr>
          <w:rFonts w:hint="eastAsia"/>
          <w:lang w:eastAsia="ja-JP"/>
        </w:rPr>
        <w:t xml:space="preserve"> the </w:t>
      </w:r>
      <w:r w:rsidRPr="000D273B">
        <w:t>Organisational Unit</w:t>
      </w:r>
      <w:r>
        <w:t xml:space="preserve"> </w:t>
      </w:r>
      <w:r>
        <w:rPr>
          <w:lang w:eastAsia="ja-JP"/>
        </w:rPr>
        <w:t>itself</w:t>
      </w:r>
      <w:r>
        <w:rPr>
          <w:rFonts w:hint="eastAsia"/>
          <w:lang w:eastAsia="ja-JP"/>
        </w:rPr>
        <w:t>.</w:t>
      </w:r>
    </w:p>
    <w:p w14:paraId="3D72B9DF" w14:textId="77777777" w:rsidR="002E5280" w:rsidRPr="005879DC" w:rsidRDefault="00CD0140" w:rsidP="00CD3B6A">
      <w:pPr>
        <w:pStyle w:val="iFigureCaption"/>
      </w:pPr>
      <w:r>
        <w:rPr>
          <w:b w:val="0"/>
          <w:noProof/>
          <w:lang w:eastAsia="en-AU"/>
        </w:rPr>
        <w:lastRenderedPageBreak/>
        <w:drawing>
          <wp:inline distT="0" distB="0" distL="0" distR="0" wp14:anchorId="1A603AAB" wp14:editId="78B771CF">
            <wp:extent cx="3827370" cy="2789208"/>
            <wp:effectExtent l="190500" t="152400" r="173130" b="125442"/>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srcRect l="1993" t="22340" r="2912" b="6250"/>
                    <a:stretch>
                      <a:fillRect/>
                    </a:stretch>
                  </pic:blipFill>
                  <pic:spPr bwMode="auto">
                    <a:xfrm>
                      <a:off x="0" y="0"/>
                      <a:ext cx="3827370" cy="2789208"/>
                    </a:xfrm>
                    <a:prstGeom prst="rect">
                      <a:avLst/>
                    </a:prstGeom>
                    <a:ln>
                      <a:noFill/>
                    </a:ln>
                    <a:effectLst>
                      <a:outerShdw blurRad="190500" algn="tl" rotWithShape="0">
                        <a:srgbClr val="000000">
                          <a:alpha val="70000"/>
                        </a:srgbClr>
                      </a:outerShdw>
                    </a:effectLst>
                  </pic:spPr>
                </pic:pic>
              </a:graphicData>
            </a:graphic>
          </wp:inline>
        </w:drawing>
      </w:r>
    </w:p>
    <w:p w14:paraId="75517E7E" w14:textId="77777777" w:rsidR="002E5280" w:rsidRPr="005879DC" w:rsidRDefault="002E5280" w:rsidP="002E5280">
      <w:pPr>
        <w:pStyle w:val="iNormal"/>
        <w:numPr>
          <w:ilvl w:val="0"/>
          <w:numId w:val="19"/>
        </w:numPr>
        <w:rPr>
          <w:lang w:eastAsia="ja-JP"/>
        </w:rPr>
      </w:pPr>
      <w:r>
        <w:rPr>
          <w:lang w:eastAsia="ja-JP"/>
        </w:rPr>
        <w:t>C</w:t>
      </w:r>
      <w:r>
        <w:rPr>
          <w:rFonts w:hint="eastAsia"/>
          <w:lang w:eastAsia="ja-JP"/>
        </w:rPr>
        <w:t xml:space="preserve">lick on </w:t>
      </w:r>
      <w:proofErr w:type="gramStart"/>
      <w:r>
        <w:rPr>
          <w:rFonts w:hint="eastAsia"/>
          <w:lang w:eastAsia="ja-JP"/>
        </w:rPr>
        <w:t xml:space="preserve">the </w:t>
      </w:r>
      <w:r w:rsidRPr="0024061A">
        <w:rPr>
          <w:rStyle w:val="iButton"/>
        </w:rPr>
        <w:t> New</w:t>
      </w:r>
      <w:proofErr w:type="gramEnd"/>
      <w:r>
        <w:rPr>
          <w:rStyle w:val="iButton"/>
        </w:rPr>
        <w:t> </w:t>
      </w:r>
      <w:r w:rsidRPr="00743B5A">
        <w:rPr>
          <w:rStyle w:val="iButton"/>
        </w:rPr>
        <w:t>Project</w:t>
      </w:r>
      <w:r w:rsidRPr="0024061A">
        <w:rPr>
          <w:rStyle w:val="iButton"/>
        </w:rPr>
        <w:t> </w:t>
      </w:r>
      <w:r>
        <w:t xml:space="preserve"> button</w:t>
      </w:r>
      <w:r>
        <w:rPr>
          <w:rFonts w:hint="eastAsia"/>
          <w:lang w:eastAsia="ja-JP"/>
        </w:rPr>
        <w:t xml:space="preserve"> at the top left of the </w:t>
      </w:r>
      <w:r>
        <w:t>Project</w:t>
      </w:r>
      <w:r>
        <w:rPr>
          <w:rFonts w:hint="eastAsia"/>
          <w:lang w:eastAsia="ja-JP"/>
        </w:rPr>
        <w:t xml:space="preserve"> list to show the </w:t>
      </w:r>
      <w:r>
        <w:t>Project</w:t>
      </w:r>
      <w:r>
        <w:rPr>
          <w:rFonts w:hint="eastAsia"/>
          <w:lang w:eastAsia="ja-JP"/>
        </w:rPr>
        <w:t xml:space="preserve"> parameters entry dialog.</w:t>
      </w:r>
    </w:p>
    <w:p w14:paraId="526EA9D9" w14:textId="77777777" w:rsidR="002E5280" w:rsidRDefault="00CD3B6A" w:rsidP="002E5280">
      <w:pPr>
        <w:pStyle w:val="iFigureCaption"/>
      </w:pPr>
      <w:r>
        <w:rPr>
          <w:b w:val="0"/>
          <w:noProof/>
          <w:lang w:eastAsia="en-AU"/>
        </w:rPr>
        <w:drawing>
          <wp:inline distT="0" distB="0" distL="0" distR="0" wp14:anchorId="3095FB2D" wp14:editId="04D1B342">
            <wp:extent cx="4200346" cy="3387211"/>
            <wp:effectExtent l="190500" t="152400" r="162104" b="137039"/>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l="1735" t="23729" r="3686" b="9492"/>
                    <a:stretch>
                      <a:fillRect/>
                    </a:stretch>
                  </pic:blipFill>
                  <pic:spPr bwMode="auto">
                    <a:xfrm>
                      <a:off x="0" y="0"/>
                      <a:ext cx="4207792" cy="3393215"/>
                    </a:xfrm>
                    <a:prstGeom prst="rect">
                      <a:avLst/>
                    </a:prstGeom>
                    <a:ln>
                      <a:noFill/>
                    </a:ln>
                    <a:effectLst>
                      <a:outerShdw blurRad="190500" algn="tl" rotWithShape="0">
                        <a:srgbClr val="000000">
                          <a:alpha val="70000"/>
                        </a:srgbClr>
                      </a:outerShdw>
                    </a:effectLst>
                  </pic:spPr>
                </pic:pic>
              </a:graphicData>
            </a:graphic>
          </wp:inline>
        </w:drawing>
      </w:r>
    </w:p>
    <w:p w14:paraId="7A76D041" w14:textId="77777777" w:rsidR="002E5280" w:rsidRPr="005879DC" w:rsidRDefault="002E5280" w:rsidP="002E5280">
      <w:pPr>
        <w:pStyle w:val="iNormal"/>
        <w:numPr>
          <w:ilvl w:val="0"/>
          <w:numId w:val="19"/>
        </w:numPr>
        <w:jc w:val="left"/>
      </w:pPr>
      <w:r>
        <w:t>Enter the details for the Project.</w:t>
      </w:r>
    </w:p>
    <w:tbl>
      <w:tblPr>
        <w:tblW w:w="0" w:type="auto"/>
        <w:tblInd w:w="817" w:type="dxa"/>
        <w:tblLayout w:type="fixed"/>
        <w:tblLook w:val="04A0" w:firstRow="1" w:lastRow="0" w:firstColumn="1" w:lastColumn="0" w:noHBand="0" w:noVBand="1"/>
      </w:tblPr>
      <w:tblGrid>
        <w:gridCol w:w="1701"/>
        <w:gridCol w:w="6762"/>
      </w:tblGrid>
      <w:tr w:rsidR="002E5280" w:rsidRPr="00582270" w14:paraId="043BCFC5" w14:textId="77777777" w:rsidTr="002E5280">
        <w:tc>
          <w:tcPr>
            <w:tcW w:w="1701" w:type="dxa"/>
            <w:shd w:val="clear" w:color="auto" w:fill="auto"/>
          </w:tcPr>
          <w:p w14:paraId="3B20596E" w14:textId="77777777" w:rsidR="002E5280" w:rsidRPr="00582270" w:rsidRDefault="002E5280" w:rsidP="002E5280">
            <w:pPr>
              <w:pStyle w:val="iNormal"/>
              <w:jc w:val="left"/>
            </w:pPr>
            <w:r w:rsidRPr="00582270">
              <w:t>Parent</w:t>
            </w:r>
          </w:p>
        </w:tc>
        <w:tc>
          <w:tcPr>
            <w:tcW w:w="6762" w:type="dxa"/>
            <w:shd w:val="clear" w:color="auto" w:fill="auto"/>
          </w:tcPr>
          <w:p w14:paraId="6313A8B3" w14:textId="77777777" w:rsidR="002E5280" w:rsidRPr="00582270" w:rsidRDefault="002E5280" w:rsidP="002E5280">
            <w:pPr>
              <w:pStyle w:val="iNormal"/>
            </w:pPr>
            <w:r w:rsidRPr="00582270">
              <w:t xml:space="preserve">The Parent for </w:t>
            </w:r>
            <w:r>
              <w:t>a Project</w:t>
            </w:r>
            <w:r w:rsidRPr="00582270">
              <w:t xml:space="preserve"> is either the current</w:t>
            </w:r>
            <w:r>
              <w:t xml:space="preserve"> </w:t>
            </w:r>
            <w:r w:rsidRPr="000D273B">
              <w:t>Organisational Unit</w:t>
            </w:r>
            <w:r w:rsidRPr="00582270">
              <w:t xml:space="preserve"> or another </w:t>
            </w:r>
            <w:r>
              <w:t xml:space="preserve">Project for </w:t>
            </w:r>
            <w:r w:rsidRPr="00582270">
              <w:t>the current</w:t>
            </w:r>
            <w:r>
              <w:t xml:space="preserve"> </w:t>
            </w:r>
            <w:r w:rsidRPr="000D273B">
              <w:t>Organisational Unit</w:t>
            </w:r>
            <w:r w:rsidRPr="00582270">
              <w:t xml:space="preserve">. If </w:t>
            </w:r>
            <w:r>
              <w:t>a Project</w:t>
            </w:r>
            <w:r w:rsidRPr="00582270">
              <w:t xml:space="preserve"> is selected, the new </w:t>
            </w:r>
            <w:r>
              <w:t>Project</w:t>
            </w:r>
            <w:r w:rsidRPr="00582270">
              <w:t xml:space="preserve"> is considered a sub-</w:t>
            </w:r>
            <w:r>
              <w:t>Project</w:t>
            </w:r>
            <w:r w:rsidRPr="00582270">
              <w:t xml:space="preserve"> of the one </w:t>
            </w:r>
            <w:r w:rsidRPr="00582270">
              <w:lastRenderedPageBreak/>
              <w:t>selected.</w:t>
            </w:r>
            <w:r>
              <w:t xml:space="preserve"> (Note that this is different from the general Parent-Child Relationships which are defined between Data Files.)</w:t>
            </w:r>
          </w:p>
        </w:tc>
      </w:tr>
      <w:tr w:rsidR="002E5280" w:rsidRPr="00582270" w14:paraId="2BA3ACBB" w14:textId="77777777" w:rsidTr="002E5280">
        <w:tc>
          <w:tcPr>
            <w:tcW w:w="1701" w:type="dxa"/>
            <w:shd w:val="clear" w:color="auto" w:fill="auto"/>
          </w:tcPr>
          <w:p w14:paraId="059E6BE5" w14:textId="77777777" w:rsidR="002E5280" w:rsidRPr="00582270" w:rsidRDefault="002E5280" w:rsidP="002E5280">
            <w:pPr>
              <w:pStyle w:val="iNormal"/>
              <w:jc w:val="left"/>
            </w:pPr>
            <w:r w:rsidRPr="00582270">
              <w:lastRenderedPageBreak/>
              <w:t>Name</w:t>
            </w:r>
          </w:p>
        </w:tc>
        <w:tc>
          <w:tcPr>
            <w:tcW w:w="6762" w:type="dxa"/>
            <w:shd w:val="clear" w:color="auto" w:fill="auto"/>
          </w:tcPr>
          <w:p w14:paraId="299DF3EE" w14:textId="77777777" w:rsidR="002E5280" w:rsidRPr="00582270" w:rsidRDefault="002E5280" w:rsidP="002E5280">
            <w:pPr>
              <w:pStyle w:val="iNormal"/>
            </w:pPr>
            <w:r w:rsidRPr="00582270">
              <w:t xml:space="preserve">The Name for the </w:t>
            </w:r>
            <w:r>
              <w:t>Project</w:t>
            </w:r>
            <w:r w:rsidRPr="00582270">
              <w:t xml:space="preserve"> should be short, but descriptive enough to uniquely identify the </w:t>
            </w:r>
            <w:r>
              <w:t>Project</w:t>
            </w:r>
            <w:r w:rsidRPr="00582270">
              <w:t xml:space="preserve">, including distinguishing </w:t>
            </w:r>
            <w:r>
              <w:t>a Project</w:t>
            </w:r>
            <w:r w:rsidRPr="00582270">
              <w:t xml:space="preserve"> from those that are likely to come in the future. The Name should be unique for this </w:t>
            </w:r>
            <w:r w:rsidRPr="007F709C">
              <w:t>Organisational Unit</w:t>
            </w:r>
            <w:r w:rsidRPr="00582270">
              <w:t>.</w:t>
            </w:r>
          </w:p>
        </w:tc>
      </w:tr>
      <w:tr w:rsidR="002E5280" w:rsidRPr="00582270" w14:paraId="120B8961" w14:textId="77777777" w:rsidTr="002E5280">
        <w:tc>
          <w:tcPr>
            <w:tcW w:w="1701" w:type="dxa"/>
            <w:shd w:val="clear" w:color="auto" w:fill="auto"/>
          </w:tcPr>
          <w:p w14:paraId="41264F69" w14:textId="77777777" w:rsidR="002E5280" w:rsidRPr="00582270" w:rsidRDefault="002E5280" w:rsidP="002E5280">
            <w:pPr>
              <w:pStyle w:val="iNormal"/>
              <w:jc w:val="left"/>
            </w:pPr>
            <w:r w:rsidRPr="00582270">
              <w:t>Description</w:t>
            </w:r>
          </w:p>
        </w:tc>
        <w:tc>
          <w:tcPr>
            <w:tcW w:w="6762" w:type="dxa"/>
            <w:shd w:val="clear" w:color="auto" w:fill="auto"/>
          </w:tcPr>
          <w:p w14:paraId="75C141F0" w14:textId="77777777" w:rsidR="002E5280" w:rsidRPr="00582270" w:rsidRDefault="002E5280" w:rsidP="002E5280">
            <w:pPr>
              <w:pStyle w:val="iNormal"/>
            </w:pPr>
            <w:r w:rsidRPr="00582270">
              <w:t xml:space="preserve">The Description for the </w:t>
            </w:r>
            <w:r>
              <w:t>Project</w:t>
            </w:r>
            <w:r w:rsidRPr="00582270">
              <w:t xml:space="preserve"> should describe the purpose of the </w:t>
            </w:r>
            <w:r>
              <w:t>Project</w:t>
            </w:r>
            <w:r w:rsidRPr="00582270">
              <w:t xml:space="preserve"> and the techniques employed. Particular focus should be given to aspects of the </w:t>
            </w:r>
            <w:r>
              <w:t>Project</w:t>
            </w:r>
            <w:r w:rsidRPr="00582270">
              <w:t xml:space="preserve"> that produce data that are stored in this system.</w:t>
            </w:r>
          </w:p>
        </w:tc>
      </w:tr>
      <w:tr w:rsidR="002E5280" w:rsidRPr="00582270" w14:paraId="55EF33BF" w14:textId="77777777" w:rsidTr="002E5280">
        <w:tc>
          <w:tcPr>
            <w:tcW w:w="1701" w:type="dxa"/>
            <w:shd w:val="clear" w:color="auto" w:fill="auto"/>
          </w:tcPr>
          <w:p w14:paraId="5FA20502" w14:textId="77777777" w:rsidR="002E5280" w:rsidRPr="00582270" w:rsidRDefault="002E5280" w:rsidP="004A0857">
            <w:pPr>
              <w:pStyle w:val="iNormal"/>
              <w:jc w:val="left"/>
            </w:pPr>
            <w:r w:rsidRPr="00582270">
              <w:t>Start date</w:t>
            </w:r>
            <w:r w:rsidR="004A0857">
              <w:br/>
            </w:r>
            <w:r w:rsidR="004A0857" w:rsidRPr="00582270">
              <w:t>End date</w:t>
            </w:r>
          </w:p>
        </w:tc>
        <w:tc>
          <w:tcPr>
            <w:tcW w:w="6762" w:type="dxa"/>
            <w:shd w:val="clear" w:color="auto" w:fill="auto"/>
          </w:tcPr>
          <w:p w14:paraId="65A71576" w14:textId="77777777" w:rsidR="002E5280" w:rsidRPr="00582270" w:rsidRDefault="002E5280" w:rsidP="004A0857">
            <w:pPr>
              <w:pStyle w:val="iNormal"/>
            </w:pPr>
            <w:r w:rsidRPr="00582270">
              <w:t xml:space="preserve">The Start </w:t>
            </w:r>
            <w:r w:rsidR="004A0857">
              <w:t xml:space="preserve">and End </w:t>
            </w:r>
            <w:r w:rsidRPr="00582270">
              <w:t>date</w:t>
            </w:r>
            <w:r w:rsidR="004A0857">
              <w:t>s</w:t>
            </w:r>
            <w:r w:rsidRPr="00582270">
              <w:t xml:space="preserve"> for the </w:t>
            </w:r>
            <w:r>
              <w:t>Project</w:t>
            </w:r>
            <w:r w:rsidR="004A0857">
              <w:t>. These dates are not checked against the dates in the Data Files for the project.</w:t>
            </w:r>
          </w:p>
        </w:tc>
      </w:tr>
      <w:tr w:rsidR="002E5280" w:rsidRPr="00582270" w14:paraId="728F6F4E" w14:textId="77777777" w:rsidTr="002E5280">
        <w:tc>
          <w:tcPr>
            <w:tcW w:w="1701" w:type="dxa"/>
            <w:shd w:val="clear" w:color="auto" w:fill="auto"/>
          </w:tcPr>
          <w:p w14:paraId="54A10518" w14:textId="77777777" w:rsidR="002E5280" w:rsidRPr="00582270" w:rsidRDefault="002E5280" w:rsidP="002E5280">
            <w:pPr>
              <w:pStyle w:val="iNormal"/>
            </w:pPr>
            <w:r w:rsidRPr="00582270">
              <w:t>Subject</w:t>
            </w:r>
          </w:p>
        </w:tc>
        <w:tc>
          <w:tcPr>
            <w:tcW w:w="6762" w:type="dxa"/>
            <w:shd w:val="clear" w:color="auto" w:fill="auto"/>
          </w:tcPr>
          <w:p w14:paraId="404D5A56" w14:textId="77777777" w:rsidR="002E5280" w:rsidRPr="00582270" w:rsidRDefault="002E5280" w:rsidP="008A44A8">
            <w:pPr>
              <w:pStyle w:val="iNormal"/>
            </w:pPr>
            <w:r w:rsidRPr="00582270">
              <w:t xml:space="preserve">The Subject for the </w:t>
            </w:r>
            <w:r>
              <w:t>Project</w:t>
            </w:r>
            <w:r w:rsidRPr="00582270">
              <w:t xml:space="preserve"> is a short phrase describing the </w:t>
            </w:r>
            <w:r>
              <w:t>Project</w:t>
            </w:r>
            <w:r w:rsidRPr="00582270">
              <w:t xml:space="preserve">'s main research area. The Subject is primarily recorded to support </w:t>
            </w:r>
            <w:r w:rsidR="008A44A8">
              <w:t>data publication such as to Research Data Australia</w:t>
            </w:r>
            <w:r w:rsidRPr="00582270">
              <w:t xml:space="preserve">, who requests </w:t>
            </w:r>
            <w:r w:rsidRPr="009034FE">
              <w:rPr>
                <w:i/>
              </w:rPr>
              <w:t>“A subject is a term, keyword, classification code or phrase representing the primary topic or topics covered by a registry object.”</w:t>
            </w:r>
          </w:p>
        </w:tc>
      </w:tr>
      <w:tr w:rsidR="002E5280" w:rsidRPr="00582270" w14:paraId="35F99F7D" w14:textId="77777777" w:rsidTr="002E5280">
        <w:tc>
          <w:tcPr>
            <w:tcW w:w="1701" w:type="dxa"/>
            <w:shd w:val="clear" w:color="auto" w:fill="auto"/>
          </w:tcPr>
          <w:p w14:paraId="03ADE9EB" w14:textId="77777777" w:rsidR="002E5280" w:rsidRPr="00582270" w:rsidRDefault="002E5280" w:rsidP="002E5280">
            <w:pPr>
              <w:pStyle w:val="iNormal"/>
              <w:jc w:val="left"/>
            </w:pPr>
            <w:r w:rsidRPr="00582270">
              <w:t>Access rights</w:t>
            </w:r>
          </w:p>
        </w:tc>
        <w:tc>
          <w:tcPr>
            <w:tcW w:w="6762" w:type="dxa"/>
            <w:shd w:val="clear" w:color="auto" w:fill="auto"/>
          </w:tcPr>
          <w:p w14:paraId="41F3831C" w14:textId="77777777" w:rsidR="002E5280" w:rsidRPr="00582270" w:rsidRDefault="002E5280" w:rsidP="002E5280">
            <w:pPr>
              <w:pStyle w:val="iNormal"/>
            </w:pPr>
            <w:r w:rsidRPr="00582270">
              <w:t xml:space="preserve">The Access rights dropdown list box provides a selection of licences under which the data from this </w:t>
            </w:r>
            <w:r>
              <w:t>Project</w:t>
            </w:r>
            <w:r w:rsidRPr="00582270">
              <w:t xml:space="preserve"> will be released. In Australia it is preferred that data is released under a </w:t>
            </w:r>
            <w:r w:rsidR="004F4F42">
              <w:fldChar w:fldCharType="begin"/>
            </w:r>
            <w:r w:rsidR="004F4F42">
              <w:instrText xml:space="preserve"> HYPERLINK "http://creativecommons.org.au/learn-more/licences" </w:instrText>
            </w:r>
            <w:r w:rsidR="004F4F42">
              <w:fldChar w:fldCharType="separate"/>
            </w:r>
            <w:r w:rsidRPr="00582270">
              <w:rPr>
                <w:rStyle w:val="Hyperlink"/>
              </w:rPr>
              <w:t>Creative Commons</w:t>
            </w:r>
            <w:r w:rsidR="004F4F42">
              <w:rPr>
                <w:rStyle w:val="Hyperlink"/>
              </w:rPr>
              <w:fldChar w:fldCharType="end"/>
            </w:r>
            <w:r w:rsidRPr="00582270">
              <w:t xml:space="preserve"> licence. The list of licences shown in the dropdown list is hard-coded in </w:t>
            </w:r>
            <w:r>
              <w:t>DC21</w:t>
            </w:r>
            <w:r w:rsidRPr="00582270">
              <w:t xml:space="preserve">. More information about these licences can be found at </w:t>
            </w:r>
            <w:r w:rsidR="004F4F42">
              <w:fldChar w:fldCharType="begin"/>
            </w:r>
            <w:r w:rsidR="004F4F42">
              <w:instrText xml:space="preserve"> HYPERLINK "http://creativecommons.org/licenses/" </w:instrText>
            </w:r>
            <w:r w:rsidR="004F4F42">
              <w:fldChar w:fldCharType="separate"/>
            </w:r>
            <w:r w:rsidRPr="00582270">
              <w:rPr>
                <w:rStyle w:val="Hyperlink"/>
              </w:rPr>
              <w:t>http://creativecommons.org/licenses/</w:t>
            </w:r>
            <w:r w:rsidR="004F4F42">
              <w:rPr>
                <w:rStyle w:val="Hyperlink"/>
              </w:rPr>
              <w:fldChar w:fldCharType="end"/>
            </w:r>
            <w:r w:rsidRPr="00582270">
              <w:t>.</w:t>
            </w:r>
          </w:p>
        </w:tc>
      </w:tr>
      <w:tr w:rsidR="002E5280" w:rsidRPr="00582270" w14:paraId="47A425EA" w14:textId="77777777" w:rsidTr="002E5280">
        <w:tc>
          <w:tcPr>
            <w:tcW w:w="1701" w:type="dxa"/>
            <w:shd w:val="clear" w:color="auto" w:fill="auto"/>
          </w:tcPr>
          <w:p w14:paraId="446861D7" w14:textId="77777777" w:rsidR="002E5280" w:rsidRPr="00582270" w:rsidRDefault="002E5280" w:rsidP="002E5280">
            <w:pPr>
              <w:pStyle w:val="iNormal"/>
            </w:pPr>
            <w:r w:rsidRPr="00582270">
              <w:t>FOR codes</w:t>
            </w:r>
          </w:p>
        </w:tc>
        <w:tc>
          <w:tcPr>
            <w:tcW w:w="6762" w:type="dxa"/>
            <w:shd w:val="clear" w:color="auto" w:fill="auto"/>
          </w:tcPr>
          <w:p w14:paraId="737E505E" w14:textId="77777777" w:rsidR="002E5280" w:rsidRPr="00582270" w:rsidRDefault="002E5280" w:rsidP="002E5280">
            <w:pPr>
              <w:pStyle w:val="iNormal"/>
            </w:pPr>
            <w:r w:rsidRPr="00582270">
              <w:t xml:space="preserve">Each </w:t>
            </w:r>
            <w:r>
              <w:t>Project</w:t>
            </w:r>
            <w:r w:rsidRPr="00582270">
              <w:t xml:space="preserve"> can have one or more Fields of Research (FOR) Codes. These FOR codes are the Australian and New Zealand Standard Research Classification (ANZSRC) codes. More information can be found at </w:t>
            </w:r>
            <w:r w:rsidR="004F4F42">
              <w:fldChar w:fldCharType="begin"/>
            </w:r>
            <w:r w:rsidR="004F4F42">
              <w:instrText xml:space="preserve"> HYPERLINK "http://www.abs.gov.au/ausstats/abs@.nsf/Products/1297.0~2008~Main+Features~Chapter+3,Fields+of+Research?OpenDocument" \l "112714291310995051" </w:instrText>
            </w:r>
            <w:r w:rsidR="004F4F42">
              <w:fldChar w:fldCharType="separate"/>
            </w:r>
            <w:r w:rsidRPr="00582270">
              <w:rPr>
                <w:rStyle w:val="Hyperlink"/>
              </w:rPr>
              <w:t>http://www.abs.gov.au/ausstats/abs@.nsf/Products/1297.0~2008~Main+Features~Chapter+3,Fields+of+Research?OpenDocument#112714291310995051</w:t>
            </w:r>
            <w:r w:rsidR="004F4F42">
              <w:rPr>
                <w:rStyle w:val="Hyperlink"/>
              </w:rPr>
              <w:fldChar w:fldCharType="end"/>
            </w:r>
            <w:r w:rsidRPr="00582270">
              <w:t>, which says, in part,</w:t>
            </w:r>
          </w:p>
          <w:p w14:paraId="4FDE0921" w14:textId="77777777" w:rsidR="002E5280" w:rsidRPr="00582270" w:rsidRDefault="002E5280" w:rsidP="002E5280">
            <w:pPr>
              <w:pStyle w:val="iNormal"/>
              <w:ind w:left="720"/>
              <w:rPr>
                <w:i/>
              </w:rPr>
            </w:pPr>
            <w:r w:rsidRPr="00582270">
              <w:rPr>
                <w:i/>
              </w:rPr>
              <w:t>The FOR is a hierarchical classification with three levels, namely Divisions (2 digits), Groups (4 digits) and Fields (6 digits). Each level is identified by a unique number.</w:t>
            </w:r>
          </w:p>
          <w:p w14:paraId="14110EE2" w14:textId="77777777" w:rsidR="002E5280" w:rsidRPr="00582270" w:rsidRDefault="002E5280" w:rsidP="002E5280">
            <w:pPr>
              <w:pStyle w:val="iNormal"/>
              <w:ind w:left="720"/>
              <w:rPr>
                <w:i/>
              </w:rPr>
            </w:pPr>
            <w:r w:rsidRPr="00582270">
              <w:rPr>
                <w:i/>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14:paraId="6D74AA0C" w14:textId="77777777" w:rsidR="002E5280" w:rsidRPr="00582270" w:rsidRDefault="002E5280" w:rsidP="002E5280">
            <w:pPr>
              <w:pStyle w:val="iNormal"/>
            </w:pPr>
            <w:r w:rsidRPr="00582270">
              <w:t>A unique number identifies each level. FOR codes can be specified to Division, Group or Field of Research level.</w:t>
            </w:r>
          </w:p>
          <w:p w14:paraId="2FAC862C" w14:textId="77777777" w:rsidR="002E5280" w:rsidRPr="00582270" w:rsidRDefault="002E5280" w:rsidP="002E5280">
            <w:pPr>
              <w:pStyle w:val="iFigureCaption"/>
            </w:pPr>
            <w:r>
              <w:rPr>
                <w:noProof/>
                <w:lang w:eastAsia="en-AU"/>
              </w:rPr>
              <w:lastRenderedPageBreak/>
              <w:drawing>
                <wp:inline distT="0" distB="0" distL="0" distR="0" wp14:anchorId="7BD6B082" wp14:editId="763E5AA4">
                  <wp:extent cx="3741956" cy="945547"/>
                  <wp:effectExtent l="203200" t="203200" r="195580" b="197485"/>
                  <wp:docPr id="5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47"/>
                          <a:srcRect l="19980" t="69492" r="31436" b="13317"/>
                          <a:stretch>
                            <a:fillRect/>
                          </a:stretch>
                        </pic:blipFill>
                        <pic:spPr bwMode="auto">
                          <a:xfrm>
                            <a:off x="0" y="0"/>
                            <a:ext cx="3741420" cy="945515"/>
                          </a:xfrm>
                          <a:prstGeom prst="rect">
                            <a:avLst/>
                          </a:prstGeom>
                          <a:ln>
                            <a:noFill/>
                          </a:ln>
                          <a:effectLst>
                            <a:outerShdw blurRad="190500" algn="tl" rotWithShape="0">
                              <a:srgbClr val="000000">
                                <a:alpha val="70000"/>
                              </a:srgbClr>
                            </a:outerShdw>
                          </a:effectLst>
                        </pic:spPr>
                      </pic:pic>
                    </a:graphicData>
                  </a:graphic>
                </wp:inline>
              </w:drawing>
            </w:r>
          </w:p>
          <w:p w14:paraId="08A40A8C" w14:textId="77777777" w:rsidR="002E5280" w:rsidRPr="00582270" w:rsidRDefault="002E5280" w:rsidP="002E5280">
            <w:pPr>
              <w:pStyle w:val="iNormal"/>
            </w:pPr>
            <w:r w:rsidRPr="00582270">
              <w:t>The FOR codes are selected two digits at a time. After the Division is selected, a dropdown list box is displayed to allow selection from the Groups which are relevant to the selected Division. Similarly, after the Group is selected, a dropdown list box is shown to allow selection from the Fields of Research which are relevant to the selected Group.</w:t>
            </w:r>
          </w:p>
          <w:p w14:paraId="1835580E" w14:textId="77777777" w:rsidR="002E5280" w:rsidRPr="00582270" w:rsidRDefault="002E5280" w:rsidP="002E5280">
            <w:pPr>
              <w:pStyle w:val="iNormal"/>
            </w:pPr>
            <w:proofErr w:type="gramStart"/>
            <w:r w:rsidRPr="00582270">
              <w:t xml:space="preserve">Click </w:t>
            </w:r>
            <w:r w:rsidRPr="0024061A">
              <w:rPr>
                <w:rStyle w:val="iButtonBlue"/>
              </w:rPr>
              <w:t> Add</w:t>
            </w:r>
            <w:proofErr w:type="gramEnd"/>
            <w:r w:rsidRPr="0024061A">
              <w:rPr>
                <w:rStyle w:val="iButtonBlue"/>
              </w:rPr>
              <w:t> </w:t>
            </w:r>
            <w:r w:rsidRPr="00582270">
              <w:rPr>
                <w:rStyle w:val="iOption"/>
              </w:rPr>
              <w:t xml:space="preserve"> </w:t>
            </w:r>
            <w:r w:rsidRPr="00582270">
              <w:t xml:space="preserve">to add the selected FOR code to the list for this </w:t>
            </w:r>
            <w:r>
              <w:t>Project</w:t>
            </w:r>
            <w:r w:rsidRPr="00582270">
              <w:t>, which will appear below the FOR code selection boxes.</w:t>
            </w:r>
          </w:p>
          <w:p w14:paraId="517FD798" w14:textId="77777777" w:rsidR="002E5280" w:rsidRPr="00582270" w:rsidRDefault="002E5280" w:rsidP="002E5280">
            <w:pPr>
              <w:pStyle w:val="iNormal"/>
            </w:pPr>
            <w:r w:rsidRPr="00582270">
              <w:t xml:space="preserve">You can </w:t>
            </w:r>
            <w:proofErr w:type="gramStart"/>
            <w:r w:rsidRPr="00582270">
              <w:t xml:space="preserve">click </w:t>
            </w:r>
            <w:r w:rsidRPr="0024061A">
              <w:rPr>
                <w:rStyle w:val="iButtonBlue"/>
              </w:rPr>
              <w:t> Add</w:t>
            </w:r>
            <w:proofErr w:type="gramEnd"/>
            <w:r w:rsidRPr="0024061A">
              <w:rPr>
                <w:rStyle w:val="iButtonBlue"/>
              </w:rPr>
              <w:t> </w:t>
            </w:r>
            <w:r w:rsidRPr="00582270">
              <w:t xml:space="preserve"> after selecting just the Division, the Division and Group, or all three levels, as appropriate for your </w:t>
            </w:r>
            <w:r>
              <w:t>Project</w:t>
            </w:r>
            <w:r w:rsidRPr="00582270">
              <w:t>.</w:t>
            </w:r>
          </w:p>
          <w:p w14:paraId="307EB923" w14:textId="77777777" w:rsidR="002E5280" w:rsidRPr="00582270" w:rsidRDefault="002E5280" w:rsidP="002E5280">
            <w:pPr>
              <w:pStyle w:val="iNormal"/>
            </w:pPr>
            <w:r w:rsidRPr="00582270">
              <w:t xml:space="preserve">FOR codes can be removed from this </w:t>
            </w:r>
            <w:r>
              <w:t>Project</w:t>
            </w:r>
            <w:r w:rsidRPr="00582270">
              <w:t xml:space="preserve"> by clicking the</w:t>
            </w:r>
            <w:r>
              <w:t xml:space="preserve"> word</w:t>
            </w:r>
            <w:r w:rsidRPr="00582270">
              <w:t xml:space="preserve"> </w:t>
            </w:r>
            <w:r w:rsidRPr="00582270">
              <w:rPr>
                <w:rStyle w:val="iOption"/>
              </w:rPr>
              <w:t>Delete</w:t>
            </w:r>
            <w:r w:rsidRPr="00582270">
              <w:t xml:space="preserve"> to the right of the FOR code in the list.</w:t>
            </w:r>
          </w:p>
          <w:p w14:paraId="0891422B" w14:textId="77777777" w:rsidR="002B635C" w:rsidRPr="00582270" w:rsidRDefault="002E5280" w:rsidP="009034FE">
            <w:pPr>
              <w:pStyle w:val="iNote"/>
            </w:pPr>
            <w:r w:rsidRPr="00582270">
              <w:t>Note</w:t>
            </w:r>
            <w:r w:rsidRPr="00582270">
              <w:tab/>
            </w:r>
            <w:r>
              <w:t xml:space="preserve">DC21 </w:t>
            </w:r>
            <w:r w:rsidRPr="00582270">
              <w:t xml:space="preserve">obtains FOR codes from a separate </w:t>
            </w:r>
            <w:r w:rsidR="008A44A8">
              <w:t xml:space="preserve">MINT </w:t>
            </w:r>
            <w:r w:rsidRPr="00582270">
              <w:t xml:space="preserve">server, the details of which were set up during </w:t>
            </w:r>
            <w:r>
              <w:t xml:space="preserve">DC21 </w:t>
            </w:r>
            <w:r w:rsidRPr="00582270">
              <w:t>installation.</w:t>
            </w:r>
            <w:r w:rsidR="004A0857">
              <w:t xml:space="preserve"> (See the Context Diagram in Chapter </w:t>
            </w:r>
            <w:r w:rsidR="00C23447">
              <w:fldChar w:fldCharType="begin"/>
            </w:r>
            <w:r w:rsidR="00C23447">
              <w:instrText xml:space="preserve"> REF _Ref377654860 \r \h  \* MERGEFORMAT </w:instrText>
            </w:r>
            <w:r w:rsidR="00C23447">
              <w:fldChar w:fldCharType="separate"/>
            </w:r>
            <w:r w:rsidR="00443106">
              <w:t>1</w:t>
            </w:r>
            <w:r w:rsidR="00C23447">
              <w:fldChar w:fldCharType="end"/>
            </w:r>
            <w:r w:rsidR="004A0857" w:rsidRPr="009034FE">
              <w:t xml:space="preserve"> </w:t>
            </w:r>
            <w:r w:rsidR="00C23447">
              <w:fldChar w:fldCharType="begin"/>
            </w:r>
            <w:r w:rsidR="00C23447">
              <w:instrText xml:space="preserve"> REF _Ref377654860 \h  \* MERGEFORMAT </w:instrText>
            </w:r>
            <w:r w:rsidR="00C23447">
              <w:fldChar w:fldCharType="separate"/>
            </w:r>
            <w:r w:rsidR="00443106" w:rsidRPr="00443106">
              <w:rPr>
                <w:rStyle w:val="CrossReference"/>
              </w:rPr>
              <w:t>Overview</w:t>
            </w:r>
            <w:r w:rsidR="00C23447">
              <w:fldChar w:fldCharType="end"/>
            </w:r>
            <w:r w:rsidR="004A0857">
              <w:t>.)</w:t>
            </w:r>
            <w:r w:rsidRPr="00582270">
              <w:t xml:space="preserve"> If this server is not available at the time you are creating or updating an experiment, you will not be able to </w:t>
            </w:r>
            <w:proofErr w:type="gramStart"/>
            <w:r w:rsidRPr="00582270">
              <w:t>select  FOR</w:t>
            </w:r>
            <w:proofErr w:type="gramEnd"/>
            <w:r w:rsidRPr="00582270">
              <w:t xml:space="preserve"> codes. If this occurs, you </w:t>
            </w:r>
            <w:r w:rsidR="009034FE">
              <w:t>will</w:t>
            </w:r>
            <w:r w:rsidRPr="00582270">
              <w:t xml:space="preserve"> receive an error message </w:t>
            </w:r>
            <w:r w:rsidR="00693895">
              <w:t>which</w:t>
            </w:r>
            <w:r w:rsidRPr="00582270">
              <w:t xml:space="preserve"> you should report to your system administrator.  You should still be able to save your experiment and then add FOR codes </w:t>
            </w:r>
            <w:r w:rsidR="00693895" w:rsidRPr="00582270">
              <w:t xml:space="preserve">later </w:t>
            </w:r>
            <w:r w:rsidRPr="00582270">
              <w:t xml:space="preserve">when the FOR </w:t>
            </w:r>
            <w:r w:rsidR="009034FE">
              <w:t xml:space="preserve">code Mint </w:t>
            </w:r>
            <w:r w:rsidRPr="00582270">
              <w:t>server is available again.</w:t>
            </w:r>
          </w:p>
        </w:tc>
      </w:tr>
    </w:tbl>
    <w:p w14:paraId="7F4F67FB" w14:textId="77777777" w:rsidR="002E5280" w:rsidRPr="0024061A" w:rsidRDefault="002E5280" w:rsidP="002E5280">
      <w:pPr>
        <w:pStyle w:val="iNormal"/>
        <w:numPr>
          <w:ilvl w:val="0"/>
          <w:numId w:val="23"/>
        </w:numPr>
      </w:pPr>
      <w:r>
        <w:lastRenderedPageBreak/>
        <w:t>After you have correctly entered</w:t>
      </w:r>
      <w:r w:rsidRPr="005879DC">
        <w:t xml:space="preserve"> </w:t>
      </w:r>
      <w:r>
        <w:rPr>
          <w:rFonts w:hint="eastAsia"/>
          <w:lang w:eastAsia="ja-JP"/>
        </w:rPr>
        <w:t xml:space="preserve">the </w:t>
      </w:r>
      <w:r>
        <w:t>Project</w:t>
      </w:r>
      <w:r>
        <w:rPr>
          <w:lang w:eastAsia="ja-JP"/>
        </w:rPr>
        <w:t xml:space="preserve"> details</w:t>
      </w:r>
      <w:r w:rsidRPr="005879DC">
        <w:t xml:space="preserve">, </w:t>
      </w:r>
      <w:proofErr w:type="gramStart"/>
      <w:r w:rsidRPr="005879DC">
        <w:t>click</w:t>
      </w:r>
      <w:r>
        <w:t xml:space="preserve"> </w:t>
      </w:r>
      <w:r>
        <w:rPr>
          <w:rStyle w:val="iButtonBlue"/>
        </w:rPr>
        <w:t> </w:t>
      </w:r>
      <w:r w:rsidRPr="0024061A">
        <w:rPr>
          <w:rStyle w:val="iButtonBlue"/>
        </w:rPr>
        <w:t>Save</w:t>
      </w:r>
      <w:proofErr w:type="gramEnd"/>
      <w:r>
        <w:rPr>
          <w:rStyle w:val="iButtonBlue"/>
        </w:rPr>
        <w:t> </w:t>
      </w:r>
      <w:r w:rsidRPr="00743B5A">
        <w:rPr>
          <w:rFonts w:ascii="Arial" w:hAnsi="Arial" w:cs="Arial"/>
          <w:color w:val="FFFFFF" w:themeColor="background1"/>
          <w:sz w:val="20"/>
          <w:szCs w:val="20"/>
          <w:shd w:val="clear" w:color="auto" w:fill="548DD4" w:themeFill="text2" w:themeFillTint="99"/>
        </w:rPr>
        <w:t>Project</w:t>
      </w:r>
      <w:r>
        <w:rPr>
          <w:rStyle w:val="iButtonBlue"/>
        </w:rPr>
        <w:t> </w:t>
      </w:r>
      <w:r>
        <w:t xml:space="preserve"> </w:t>
      </w:r>
      <w:r w:rsidRPr="0024061A">
        <w:t>at the bottom of the page.</w:t>
      </w:r>
    </w:p>
    <w:p w14:paraId="2455108E" w14:textId="77777777"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Project, </w:t>
      </w:r>
      <w:proofErr w:type="gramStart"/>
      <w:r>
        <w:t xml:space="preserve">click </w:t>
      </w:r>
      <w:r w:rsidRPr="00342CE7">
        <w:rPr>
          <w:rStyle w:val="iButton"/>
        </w:rPr>
        <w:t> Cancel</w:t>
      </w:r>
      <w:proofErr w:type="gramEnd"/>
      <w:r w:rsidRPr="00342CE7">
        <w:rPr>
          <w:rStyle w:val="iButton"/>
        </w:rPr>
        <w:t> </w:t>
      </w:r>
      <w:r w:rsidRPr="005879DC">
        <w:t>.</w:t>
      </w:r>
    </w:p>
    <w:p w14:paraId="6E68E18A" w14:textId="77777777" w:rsidR="002E5280" w:rsidRPr="000A3A71" w:rsidRDefault="002E5280" w:rsidP="002E5280">
      <w:pPr>
        <w:pStyle w:val="iHeading2"/>
      </w:pPr>
      <w:bookmarkStart w:id="216" w:name="_Toc233706954"/>
      <w:bookmarkStart w:id="217" w:name="_Toc215047184"/>
      <w:bookmarkStart w:id="218" w:name="_Toc386636188"/>
      <w:r w:rsidRPr="00582270">
        <w:rPr>
          <w:rFonts w:eastAsia="MS Mincho" w:hint="eastAsia"/>
        </w:rPr>
        <w:t xml:space="preserve">Editing </w:t>
      </w:r>
      <w:r>
        <w:t>a Project</w:t>
      </w:r>
      <w:r w:rsidRPr="00582270">
        <w:rPr>
          <w:rFonts w:eastAsia="MS Mincho" w:hint="eastAsia"/>
        </w:rPr>
        <w:t xml:space="preserve"> Entry</w:t>
      </w:r>
      <w:bookmarkEnd w:id="216"/>
      <w:bookmarkEnd w:id="218"/>
    </w:p>
    <w:p w14:paraId="48A14FB0" w14:textId="77777777"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w:t>
      </w:r>
      <w:r>
        <w:rPr>
          <w:lang w:eastAsia="ja-JP"/>
        </w:rPr>
        <w:t>details</w:t>
      </w:r>
      <w:r>
        <w:rPr>
          <w:rFonts w:hint="eastAsia"/>
          <w:lang w:eastAsia="ja-JP"/>
        </w:rPr>
        <w:t xml:space="preserve"> for </w:t>
      </w:r>
      <w:r>
        <w:t>a Project</w:t>
      </w:r>
      <w:r>
        <w:rPr>
          <w:rFonts w:hint="eastAsia"/>
          <w:lang w:eastAsia="ja-JP"/>
        </w:rPr>
        <w:t xml:space="preserve"> entry:</w:t>
      </w:r>
    </w:p>
    <w:p w14:paraId="6F7AE3C8" w14:textId="77777777" w:rsidR="002E5280" w:rsidRDefault="002E5280" w:rsidP="002E5280">
      <w:pPr>
        <w:pStyle w:val="iNormal"/>
        <w:numPr>
          <w:ilvl w:val="0"/>
          <w:numId w:val="15"/>
        </w:numPr>
        <w:rPr>
          <w:lang w:eastAsia="ja-JP"/>
        </w:rPr>
      </w:pPr>
      <w:r>
        <w:rPr>
          <w:rFonts w:hint="eastAsia"/>
          <w:lang w:eastAsia="ja-JP"/>
        </w:rPr>
        <w:t xml:space="preserve">From the </w:t>
      </w:r>
      <w:r w:rsidRPr="007F709C">
        <w:t>Organisational Unit</w:t>
      </w:r>
      <w:r>
        <w:t>s</w:t>
      </w:r>
      <w:r>
        <w:rPr>
          <w:lang w:eastAsia="ja-JP"/>
        </w:rPr>
        <w:t xml:space="preserve"> </w:t>
      </w:r>
      <w:r>
        <w:rPr>
          <w:rFonts w:hint="eastAsia"/>
          <w:lang w:eastAsia="ja-JP"/>
        </w:rPr>
        <w:t>tab, click on the</w:t>
      </w:r>
      <w:r>
        <w:rPr>
          <w:lang w:eastAsia="ja-JP"/>
        </w:rPr>
        <w:t xml:space="preserve"> name of the</w:t>
      </w:r>
      <w:r>
        <w:rPr>
          <w:rFonts w:hint="eastAsia"/>
          <w:lang w:eastAsia="ja-JP"/>
        </w:rPr>
        <w:t xml:space="preserve"> </w:t>
      </w:r>
      <w:r w:rsidRPr="007F709C">
        <w:rPr>
          <w:lang w:eastAsia="ja-JP"/>
        </w:rPr>
        <w:t>Organisational Unit</w:t>
      </w:r>
      <w:r>
        <w:rPr>
          <w:lang w:eastAsia="ja-JP"/>
        </w:rPr>
        <w:t xml:space="preserve"> </w:t>
      </w:r>
      <w:r>
        <w:rPr>
          <w:rFonts w:hint="eastAsia"/>
          <w:lang w:eastAsia="ja-JP"/>
        </w:rPr>
        <w:t>which hosts the</w:t>
      </w:r>
      <w:r>
        <w:rPr>
          <w:lang w:eastAsia="ja-JP"/>
        </w:rPr>
        <w:t xml:space="preserve"> </w:t>
      </w:r>
      <w:r>
        <w:t>Project</w:t>
      </w:r>
      <w:r>
        <w:rPr>
          <w:rFonts w:hint="eastAsia"/>
          <w:lang w:eastAsia="ja-JP"/>
        </w:rPr>
        <w:t xml:space="preserve">. The </w:t>
      </w:r>
      <w:r w:rsidRPr="007F709C">
        <w:rPr>
          <w:lang w:eastAsia="ja-JP"/>
        </w:rPr>
        <w:t>Organisational Unit</w:t>
      </w:r>
      <w:r>
        <w:rPr>
          <w:lang w:eastAsia="ja-JP"/>
        </w:rPr>
        <w:t xml:space="preserve"> details</w:t>
      </w:r>
      <w:r>
        <w:rPr>
          <w:rFonts w:hint="eastAsia"/>
          <w:lang w:eastAsia="ja-JP"/>
        </w:rPr>
        <w:t xml:space="preserve"> and </w:t>
      </w:r>
      <w:r>
        <w:t>Projects</w:t>
      </w:r>
      <w:r>
        <w:rPr>
          <w:rFonts w:hint="eastAsia"/>
          <w:lang w:eastAsia="ja-JP"/>
        </w:rPr>
        <w:t xml:space="preserve"> for the </w:t>
      </w:r>
      <w:r w:rsidRPr="007F709C">
        <w:rPr>
          <w:lang w:eastAsia="ja-JP"/>
        </w:rPr>
        <w:t>Organisational Unit</w:t>
      </w:r>
      <w:r>
        <w:rPr>
          <w:lang w:eastAsia="ja-JP"/>
        </w:rPr>
        <w:t xml:space="preserve"> </w:t>
      </w:r>
      <w:r>
        <w:rPr>
          <w:rFonts w:hint="eastAsia"/>
          <w:lang w:eastAsia="ja-JP"/>
        </w:rPr>
        <w:t>will be displayed.</w:t>
      </w:r>
    </w:p>
    <w:p w14:paraId="58816F7C" w14:textId="77777777" w:rsidR="002E5280" w:rsidRDefault="002E5280" w:rsidP="002E5280">
      <w:pPr>
        <w:pStyle w:val="iNormal"/>
        <w:numPr>
          <w:ilvl w:val="0"/>
          <w:numId w:val="15"/>
        </w:numPr>
        <w:rPr>
          <w:lang w:eastAsia="ja-JP"/>
        </w:rPr>
      </w:pPr>
      <w:r>
        <w:rPr>
          <w:rFonts w:hint="eastAsia"/>
          <w:lang w:eastAsia="ja-JP"/>
        </w:rPr>
        <w:lastRenderedPageBreak/>
        <w:t xml:space="preserve">Click on the name </w:t>
      </w:r>
      <w:r>
        <w:rPr>
          <w:lang w:eastAsia="ja-JP"/>
        </w:rPr>
        <w:t>of</w:t>
      </w:r>
      <w:r>
        <w:rPr>
          <w:rFonts w:hint="eastAsia"/>
          <w:lang w:eastAsia="ja-JP"/>
        </w:rPr>
        <w:t xml:space="preserve"> the </w:t>
      </w:r>
      <w:r>
        <w:t>Project</w:t>
      </w:r>
      <w:r>
        <w:rPr>
          <w:rFonts w:hint="eastAsia"/>
          <w:lang w:eastAsia="ja-JP"/>
        </w:rPr>
        <w:t xml:space="preserve"> you wish to modify. The </w:t>
      </w:r>
      <w:r>
        <w:t>Project</w:t>
      </w:r>
      <w:r>
        <w:rPr>
          <w:lang w:eastAsia="ja-JP"/>
        </w:rPr>
        <w:t xml:space="preserve"> details</w:t>
      </w:r>
      <w:r>
        <w:rPr>
          <w:rFonts w:hint="eastAsia"/>
          <w:lang w:eastAsia="ja-JP"/>
        </w:rPr>
        <w:t xml:space="preserve"> will be displayed.</w:t>
      </w:r>
    </w:p>
    <w:p w14:paraId="789EBD63" w14:textId="77777777" w:rsidR="002E5280" w:rsidRDefault="002E5280" w:rsidP="002E5280">
      <w:pPr>
        <w:pStyle w:val="iNormal"/>
        <w:numPr>
          <w:ilvl w:val="0"/>
          <w:numId w:val="15"/>
        </w:numPr>
        <w:rPr>
          <w:lang w:eastAsia="ja-JP"/>
        </w:rPr>
      </w:pPr>
      <w:r>
        <w:rPr>
          <w:rFonts w:hint="eastAsia"/>
          <w:lang w:eastAsia="ja-JP"/>
        </w:rPr>
        <w:t xml:space="preserve">Click </w:t>
      </w:r>
      <w:proofErr w:type="gramStart"/>
      <w:r>
        <w:rPr>
          <w:rFonts w:hint="eastAsia"/>
          <w:lang w:eastAsia="ja-JP"/>
        </w:rPr>
        <w:t xml:space="preserve">on </w:t>
      </w:r>
      <w:r w:rsidR="009034FE" w:rsidRPr="009034FE">
        <w:rPr>
          <w:rStyle w:val="iButtonBlue"/>
        </w:rPr>
        <w:t> </w:t>
      </w:r>
      <w:r w:rsidRPr="009034FE">
        <w:rPr>
          <w:rStyle w:val="iButtonBlue"/>
          <w:rFonts w:hint="eastAsia"/>
        </w:rPr>
        <w:t>Edit</w:t>
      </w:r>
      <w:proofErr w:type="gramEnd"/>
      <w:r w:rsidR="009034FE" w:rsidRPr="009034FE">
        <w:rPr>
          <w:rStyle w:val="iButtonBlue"/>
        </w:rPr>
        <w:t> </w:t>
      </w:r>
      <w:r w:rsidRPr="009034FE">
        <w:rPr>
          <w:rStyle w:val="iButtonBlue"/>
        </w:rPr>
        <w:t>Project</w:t>
      </w:r>
      <w:r w:rsidR="009034FE" w:rsidRPr="009034FE">
        <w:rPr>
          <w:rStyle w:val="iButtonBlue"/>
        </w:rPr>
        <w:t> </w:t>
      </w:r>
      <w:r w:rsidRPr="00743B5A">
        <w:rPr>
          <w:rFonts w:hint="eastAsia"/>
          <w:b/>
          <w:lang w:eastAsia="ja-JP"/>
        </w:rPr>
        <w:t xml:space="preserve"> </w:t>
      </w:r>
      <w:r>
        <w:rPr>
          <w:rFonts w:hint="eastAsia"/>
          <w:lang w:eastAsia="ja-JP"/>
        </w:rPr>
        <w:t xml:space="preserve">to open the </w:t>
      </w:r>
      <w:r>
        <w:t>Project</w:t>
      </w:r>
      <w:r>
        <w:rPr>
          <w:lang w:eastAsia="ja-JP"/>
        </w:rPr>
        <w:t xml:space="preserve"> detail</w:t>
      </w:r>
      <w:r>
        <w:rPr>
          <w:rFonts w:hint="eastAsia"/>
          <w:lang w:eastAsia="ja-JP"/>
        </w:rPr>
        <w:t xml:space="preserve"> entry screen, which is the same as </w:t>
      </w:r>
      <w:r>
        <w:rPr>
          <w:lang w:eastAsia="ja-JP"/>
        </w:rPr>
        <w:t>the one</w:t>
      </w:r>
      <w:r>
        <w:rPr>
          <w:rFonts w:hint="eastAsia"/>
          <w:lang w:eastAsia="ja-JP"/>
        </w:rPr>
        <w:t xml:space="preserve"> described in </w:t>
      </w:r>
      <w:r w:rsidR="00C23447">
        <w:fldChar w:fldCharType="begin"/>
      </w:r>
      <w:r w:rsidR="00C23447">
        <w:instrText xml:space="preserve"> REF _Ref351968996 \r \h  \* MERGEFORMAT </w:instrText>
      </w:r>
      <w:r w:rsidR="00C23447">
        <w:fldChar w:fldCharType="separate"/>
      </w:r>
      <w:r w:rsidR="00443106" w:rsidRPr="00443106">
        <w:rPr>
          <w:rStyle w:val="CrossReference"/>
        </w:rPr>
        <w:t>5.3</w:t>
      </w:r>
      <w:r w:rsidR="00C23447">
        <w:fldChar w:fldCharType="end"/>
      </w:r>
      <w:r w:rsidRPr="005D59E8">
        <w:rPr>
          <w:rStyle w:val="CrossReference"/>
          <w:rFonts w:hint="eastAsia"/>
        </w:rPr>
        <w:t xml:space="preserve"> </w:t>
      </w:r>
      <w:r w:rsidR="00C23447">
        <w:fldChar w:fldCharType="begin"/>
      </w:r>
      <w:r w:rsidR="00C23447">
        <w:instrText xml:space="preserve"> REF _Ref351968996 \h  \* MERGEFORMAT </w:instrText>
      </w:r>
      <w:r w:rsidR="00C23447">
        <w:fldChar w:fldCharType="separate"/>
      </w:r>
      <w:r w:rsidR="00443106" w:rsidRPr="00443106">
        <w:rPr>
          <w:rStyle w:val="CrossReference"/>
        </w:rPr>
        <w:t>Creating a Project</w:t>
      </w:r>
      <w:r w:rsidR="00443106" w:rsidRPr="00443106">
        <w:rPr>
          <w:rStyle w:val="CrossReference"/>
          <w:rFonts w:hint="eastAsia"/>
        </w:rPr>
        <w:t xml:space="preserve"> Entry</w:t>
      </w:r>
      <w:r w:rsidR="00C23447">
        <w:fldChar w:fldCharType="end"/>
      </w:r>
      <w:r>
        <w:rPr>
          <w:rFonts w:hint="eastAsia"/>
          <w:lang w:eastAsia="ja-JP"/>
        </w:rPr>
        <w:t xml:space="preserve"> </w:t>
      </w:r>
      <w:r w:rsidR="00FE17CB">
        <w:rPr>
          <w:lang w:eastAsia="ja-JP"/>
        </w:rPr>
        <w:fldChar w:fldCharType="begin"/>
      </w:r>
      <w:r>
        <w:rPr>
          <w:lang w:eastAsia="ja-JP"/>
        </w:rPr>
        <w:instrText xml:space="preserve"> </w:instrText>
      </w:r>
      <w:r>
        <w:rPr>
          <w:rFonts w:hint="eastAsia"/>
          <w:lang w:eastAsia="ja-JP"/>
        </w:rPr>
        <w:instrText>REF _Ref351968996 \p \h</w:instrText>
      </w:r>
      <w:r>
        <w:rPr>
          <w:lang w:eastAsia="ja-JP"/>
        </w:rPr>
        <w:instrText xml:space="preserve"> </w:instrText>
      </w:r>
      <w:r w:rsidR="00FE17CB">
        <w:rPr>
          <w:lang w:eastAsia="ja-JP"/>
        </w:rPr>
      </w:r>
      <w:r w:rsidR="00FE17CB">
        <w:rPr>
          <w:lang w:eastAsia="ja-JP"/>
        </w:rPr>
        <w:fldChar w:fldCharType="separate"/>
      </w:r>
      <w:r w:rsidR="00443106">
        <w:rPr>
          <w:lang w:eastAsia="ja-JP"/>
        </w:rPr>
        <w:t>above</w:t>
      </w:r>
      <w:r w:rsidR="00FE17CB">
        <w:rPr>
          <w:lang w:eastAsia="ja-JP"/>
        </w:rPr>
        <w:fldChar w:fldCharType="end"/>
      </w:r>
      <w:r>
        <w:rPr>
          <w:rFonts w:hint="eastAsia"/>
          <w:lang w:eastAsia="ja-JP"/>
        </w:rPr>
        <w:t>.</w:t>
      </w:r>
    </w:p>
    <w:p w14:paraId="7CD47AE5" w14:textId="77777777" w:rsidR="002E5280" w:rsidRDefault="002E5280" w:rsidP="002E5280">
      <w:pPr>
        <w:pStyle w:val="iNormal"/>
        <w:numPr>
          <w:ilvl w:val="0"/>
          <w:numId w:val="15"/>
        </w:numPr>
        <w:rPr>
          <w:lang w:eastAsia="ja-JP"/>
        </w:rPr>
      </w:pPr>
      <w:r>
        <w:rPr>
          <w:rFonts w:hint="eastAsia"/>
          <w:lang w:eastAsia="ja-JP"/>
        </w:rPr>
        <w:t xml:space="preserve">Change the </w:t>
      </w:r>
      <w:r>
        <w:rPr>
          <w:lang w:eastAsia="ja-JP"/>
        </w:rPr>
        <w:t xml:space="preserve">details </w:t>
      </w:r>
      <w:r>
        <w:rPr>
          <w:rFonts w:hint="eastAsia"/>
          <w:lang w:eastAsia="ja-JP"/>
        </w:rPr>
        <w:t>as required.</w:t>
      </w:r>
    </w:p>
    <w:p w14:paraId="7E7B8DD0" w14:textId="77777777" w:rsidR="002E5280" w:rsidRPr="00F12853" w:rsidRDefault="002E5280" w:rsidP="002E5280">
      <w:pPr>
        <w:pStyle w:val="iNormal"/>
        <w:numPr>
          <w:ilvl w:val="0"/>
          <w:numId w:val="15"/>
        </w:numPr>
        <w:rPr>
          <w:lang w:eastAsia="ja-JP"/>
        </w:rPr>
      </w:pPr>
      <w:r>
        <w:rPr>
          <w:rFonts w:hint="eastAsia"/>
          <w:lang w:eastAsia="ja-JP"/>
        </w:rPr>
        <w:t xml:space="preserve">Click on </w:t>
      </w:r>
      <w:proofErr w:type="gramStart"/>
      <w:r>
        <w:rPr>
          <w:rFonts w:hint="eastAsia"/>
          <w:lang w:eastAsia="ja-JP"/>
        </w:rPr>
        <w:t xml:space="preserve">the </w:t>
      </w:r>
      <w:r w:rsidR="009034FE" w:rsidRPr="009034FE">
        <w:rPr>
          <w:rStyle w:val="iButtonBlue"/>
        </w:rPr>
        <w:t> Save</w:t>
      </w:r>
      <w:proofErr w:type="gramEnd"/>
      <w:r w:rsidR="009034FE" w:rsidRPr="009034FE">
        <w:rPr>
          <w:rStyle w:val="iButtonBlue"/>
        </w:rPr>
        <w:t> Project </w:t>
      </w:r>
      <w:r>
        <w:rPr>
          <w:rFonts w:hint="eastAsia"/>
          <w:lang w:eastAsia="ja-JP"/>
        </w:rPr>
        <w:t xml:space="preserve"> button </w:t>
      </w:r>
      <w:r>
        <w:rPr>
          <w:lang w:eastAsia="ja-JP"/>
        </w:rPr>
        <w:t>to</w:t>
      </w:r>
      <w:r>
        <w:rPr>
          <w:rFonts w:hint="eastAsia"/>
          <w:lang w:eastAsia="ja-JP"/>
        </w:rPr>
        <w:t xml:space="preserve"> save your changes.</w:t>
      </w:r>
    </w:p>
    <w:p w14:paraId="64FC50AF" w14:textId="77777777" w:rsidR="002E5280" w:rsidRPr="005879DC" w:rsidRDefault="002E5280" w:rsidP="002E5280">
      <w:pPr>
        <w:pStyle w:val="iHeading2"/>
      </w:pPr>
      <w:bookmarkStart w:id="219" w:name="_Toc233706955"/>
      <w:bookmarkStart w:id="220" w:name="_Ref377736666"/>
      <w:bookmarkStart w:id="221" w:name="_Ref377736669"/>
      <w:bookmarkStart w:id="222" w:name="_Toc386636189"/>
      <w:r>
        <w:t>Setting Up Project</w:t>
      </w:r>
      <w:r w:rsidRPr="005879DC">
        <w:t xml:space="preserve"> Parameters</w:t>
      </w:r>
      <w:bookmarkEnd w:id="217"/>
      <w:bookmarkEnd w:id="219"/>
      <w:bookmarkEnd w:id="220"/>
      <w:bookmarkEnd w:id="221"/>
      <w:bookmarkEnd w:id="222"/>
    </w:p>
    <w:p w14:paraId="3EB0279C" w14:textId="77777777" w:rsidR="002E5280" w:rsidRDefault="002E5280" w:rsidP="002E5280">
      <w:pPr>
        <w:pStyle w:val="iNormal"/>
      </w:pPr>
      <w:r>
        <w:t>Projects</w:t>
      </w:r>
      <w:r w:rsidRPr="005879DC">
        <w:t xml:space="preserve"> can optionally have one or more </w:t>
      </w:r>
      <w:r>
        <w:t>Project</w:t>
      </w:r>
      <w:r w:rsidRPr="005879DC">
        <w:t xml:space="preserve"> Parameters. These Parameters provide a structured way to describe </w:t>
      </w:r>
      <w:r>
        <w:t>e</w:t>
      </w:r>
      <w:r w:rsidRPr="005879DC">
        <w:t>xperimental treatments</w:t>
      </w:r>
      <w:r>
        <w:rPr>
          <w:rFonts w:hint="eastAsia"/>
          <w:lang w:eastAsia="ja-JP"/>
        </w:rPr>
        <w:t>. They are documentary only</w:t>
      </w:r>
      <w:r>
        <w:rPr>
          <w:lang w:eastAsia="ja-JP"/>
        </w:rPr>
        <w:t xml:space="preserve">. </w:t>
      </w:r>
      <w:r>
        <w:t>Projects can have multiple Parameters or none at all.</w:t>
      </w:r>
    </w:p>
    <w:p w14:paraId="06EC63F1" w14:textId="77777777" w:rsidR="002E5280" w:rsidRDefault="002E5280" w:rsidP="002E5280">
      <w:pPr>
        <w:pStyle w:val="iNormal"/>
      </w:pPr>
      <w:r>
        <w:t>Because Parameters are not directly referenced by Data Files, the option to delete them is provided.</w:t>
      </w:r>
    </w:p>
    <w:p w14:paraId="35C2C6FA" w14:textId="77777777" w:rsidR="002E5280" w:rsidRDefault="002E5280" w:rsidP="002E5280">
      <w:pPr>
        <w:pStyle w:val="iNormal"/>
      </w:pPr>
      <w:r>
        <w:t>To add a Project</w:t>
      </w:r>
      <w:r w:rsidRPr="005879DC">
        <w:t xml:space="preserve"> Parame</w:t>
      </w:r>
      <w:r>
        <w:t>ter:</w:t>
      </w:r>
    </w:p>
    <w:p w14:paraId="0C584807" w14:textId="77777777" w:rsidR="002E5280" w:rsidRDefault="002E5280" w:rsidP="002E5280">
      <w:pPr>
        <w:pStyle w:val="iNormal"/>
        <w:numPr>
          <w:ilvl w:val="0"/>
          <w:numId w:val="24"/>
        </w:numPr>
      </w:pPr>
      <w:r>
        <w:t xml:space="preserve">From the </w:t>
      </w:r>
      <w:r w:rsidRPr="007F709C">
        <w:t>Organisational Unit</w:t>
      </w:r>
      <w:r>
        <w:t xml:space="preserve">s tab, click on the name of the </w:t>
      </w:r>
      <w:r w:rsidRPr="007F709C">
        <w:t>Organisational Unit</w:t>
      </w:r>
      <w:r>
        <w:t xml:space="preserve"> hosting the Project and then the name of the Project to which you wish to add a Parameter. The Project details will be shown.</w:t>
      </w:r>
    </w:p>
    <w:p w14:paraId="31CFFAE7" w14:textId="77777777" w:rsidR="002E5280" w:rsidRPr="005879DC" w:rsidRDefault="002E5280" w:rsidP="002E5280">
      <w:pPr>
        <w:pStyle w:val="iNormal"/>
        <w:numPr>
          <w:ilvl w:val="0"/>
          <w:numId w:val="24"/>
        </w:numPr>
      </w:pPr>
      <w:r>
        <w:t xml:space="preserve">Click </w:t>
      </w:r>
      <w:proofErr w:type="gramStart"/>
      <w:r>
        <w:t xml:space="preserve">the </w:t>
      </w:r>
      <w:r w:rsidR="009034FE" w:rsidRPr="009034FE">
        <w:rPr>
          <w:rStyle w:val="iButton"/>
        </w:rPr>
        <w:t> </w:t>
      </w:r>
      <w:r w:rsidRPr="009034FE">
        <w:rPr>
          <w:rStyle w:val="iButton"/>
        </w:rPr>
        <w:t>New</w:t>
      </w:r>
      <w:proofErr w:type="gramEnd"/>
      <w:r w:rsidR="009034FE" w:rsidRPr="009034FE">
        <w:rPr>
          <w:rStyle w:val="iButton"/>
        </w:rPr>
        <w:t> </w:t>
      </w:r>
      <w:r w:rsidRPr="009034FE">
        <w:rPr>
          <w:rStyle w:val="iButton"/>
        </w:rPr>
        <w:t>Parameter</w:t>
      </w:r>
      <w:r w:rsidR="009034FE" w:rsidRPr="009034FE">
        <w:rPr>
          <w:rStyle w:val="iButton"/>
        </w:rPr>
        <w:t> </w:t>
      </w:r>
      <w:r w:rsidRPr="005879DC">
        <w:t xml:space="preserve"> button directly below the </w:t>
      </w:r>
      <w:r>
        <w:t>Project details.</w:t>
      </w:r>
    </w:p>
    <w:p w14:paraId="12D938E7" w14:textId="77777777" w:rsidR="002E5280" w:rsidRPr="005879DC" w:rsidRDefault="00A5049D" w:rsidP="002E5280">
      <w:pPr>
        <w:pStyle w:val="iNormal"/>
        <w:ind w:left="720"/>
      </w:pPr>
      <w:r>
        <w:rPr>
          <w:noProof/>
          <w:lang w:eastAsia="en-AU"/>
        </w:rPr>
        <mc:AlternateContent>
          <mc:Choice Requires="wpg">
            <w:drawing>
              <wp:inline distT="0" distB="0" distL="0" distR="0" wp14:anchorId="512849AD" wp14:editId="119F54AE">
                <wp:extent cx="4664710" cy="1724660"/>
                <wp:effectExtent l="0" t="0" r="0" b="2540"/>
                <wp:docPr id="84" name="Group 1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664710" cy="1724660"/>
                          <a:chOff x="2353" y="1861"/>
                          <a:chExt cx="5835" cy="2158"/>
                        </a:xfrm>
                      </wpg:grpSpPr>
                      <wps:wsp>
                        <wps:cNvPr id="85" name="AutoShape 155"/>
                        <wps:cNvSpPr>
                          <a:spLocks noChangeAspect="1" noChangeArrowheads="1" noTextEdit="1"/>
                        </wps:cNvSpPr>
                        <wps:spPr bwMode="auto">
                          <a:xfrm>
                            <a:off x="2353" y="1861"/>
                            <a:ext cx="5835" cy="215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7" name="Picture 1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2353" y="1861"/>
                            <a:ext cx="5835" cy="2158"/>
                          </a:xfrm>
                          <a:prstGeom prst="rect">
                            <a:avLst/>
                          </a:prstGeom>
                          <a:noFill/>
                          <a:extLst>
                            <a:ext uri="{909E8E84-426E-40DD-AFC4-6F175D3DCCD1}">
                              <a14:hiddenFill xmlns:a14="http://schemas.microsoft.com/office/drawing/2010/main">
                                <a:solidFill>
                                  <a:srgbClr val="FFFFFF"/>
                                </a:solidFill>
                              </a14:hiddenFill>
                            </a:ext>
                          </a:extLst>
                        </pic:spPr>
                      </pic:pic>
                      <wps:wsp>
                        <wps:cNvPr id="88" name="Oval 158"/>
                        <wps:cNvSpPr>
                          <a:spLocks noChangeArrowheads="1"/>
                        </wps:cNvSpPr>
                        <wps:spPr bwMode="auto">
                          <a:xfrm>
                            <a:off x="2706" y="2977"/>
                            <a:ext cx="813" cy="271"/>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mv="urn:schemas-microsoft-com:mac:vml" xmlns:mo="http://schemas.microsoft.com/office/mac/office/2008/main">
            <w:pict>
              <v:group id="Group 156" o:spid="_x0000_s1026" style="width:367.3pt;height:135.8pt;mso-position-horizontal-relative:char;mso-position-vertical-relative:line" coordorigin="2353,1861" coordsize="5835,215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">
                <o:lock v:ext="edit" aspectratio="t"/>
                <v:rect id="AutoShape 155" o:spid="_x0000_s1027" style="position:absolute;left:2353;top:1861;width:5835;height:21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ccEAxAAA&#10;ANsAAAAPAAAAZHJzL2Rvd25yZXYueG1sRI/dasJAFITvBd9hOUJvpG4UKiF1FRHEUApi/Lk+ZE+T&#10;0OzZmF2T9O27hYKXw8x8w6w2g6lFR62rLCuYzyIQxLnVFRcKLuf9awzCeWSNtWVS8EMONuvxaIWJ&#10;tj2fqMt8IQKEXYIKSu+bREqXl2TQzWxDHLwv2xr0QbaF1C32AW5quYiipTRYcVgosaFdSfl39jAK&#10;+vzY3c6fB3mc3lLL9/S+y64fSr1Mhu07CE+Df4b/26lWEL/B35fwA+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3HBAMQAAADbAAAADwAAAAAAAAAAAAAAAACXAgAAZHJzL2Rv&#10;d25yZXYueG1sUEsFBgAAAAAEAAQA9QAAAIgDAAAAAA==&#10;" filled="f" stroked="f">
                  <o:lock v:ext="edit" aspectratio="t" text="t"/>
                </v:rect>
                <v:shape id="Picture 157" o:spid="_x0000_s1028" type="#_x0000_t75" style="position:absolute;left:2353;top:1861;width:5835;height:21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y&#10;LefEAAAA2wAAAA8AAABkcnMvZG93bnJldi54bWxEj0FrwkAUhO+F/oflFbzppgoaUjfBCoK9BNSW&#10;Xl+zL9nQ7NuQXTX117uFQo/DzHzDrIvRduJCg28dK3ieJSCIK6dbbhS8n3bTFIQPyBo7x6TghzwU&#10;+ePDGjPtrnygyzE0IkLYZ6jAhNBnUvrKkEU/cz1x9Go3WAxRDo3UA14j3HZyniRLabHluGCwp62h&#10;6vt4tgqC3ZS3LzLLuv6oylv55l4Xn3ulJk/j5gVEoDH8h//ae60gXcHvl/gDZH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tyLefEAAAA2wAAAA8AAAAAAAAAAAAAAAAAnAIA&#10;AGRycy9kb3ducmV2LnhtbFBLBQYAAAAABAAEAPcAAACNAwAAAAA=&#10;">
                  <v:imagedata r:id="rId53" o:title=""/>
                </v:shape>
                <v:oval id="Oval 158" o:spid="_x0000_s1029" style="position:absolute;left:2706;top:2977;width:813;height:2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qwlRwAAA&#10;ANsAAAAPAAAAZHJzL2Rvd25yZXYueG1sRE/LisIwFN0L/kO4wuw0VXAs1Sg+EIZZjPj4gEtzbavN&#10;TU1irX8/WQzM8nDei1VnatGS85VlBeNRAoI4t7riQsHlvB+mIHxA1lhbJgVv8rBa9nsLzLR98ZHa&#10;UyhEDGGfoYIyhCaT0uclGfQj2xBH7mqdwRChK6R2+IrhppaTJPmUBiuODSU2tC0pv5+eRsH0Vjwm&#10;P4fNm2bVrnbjrrWPb6nUx6Bbz0EE6sK/+M/9pRWkcWz8En+AXP4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vqwlRwAAAANsAAAAPAAAAAAAAAAAAAAAAAJcCAABkcnMvZG93bnJl&#10;di54bWxQSwUGAAAAAAQABAD1AAAAhAMAAAAA&#10;" filled="f" strokecolor="red" strokeweight="1pt"/>
                <w10:anchorlock/>
              </v:group>
            </w:pict>
          </mc:Fallback>
        </mc:AlternateContent>
      </w:r>
    </w:p>
    <w:p w14:paraId="3268A63F" w14:textId="77777777" w:rsidR="002E5280" w:rsidRPr="005879DC" w:rsidRDefault="002E5280" w:rsidP="002E5280">
      <w:pPr>
        <w:pStyle w:val="iNormal"/>
        <w:ind w:left="720"/>
      </w:pPr>
      <w:r w:rsidRPr="005879DC">
        <w:t>This button will display the form below</w:t>
      </w:r>
      <w:r>
        <w:t>.</w:t>
      </w:r>
    </w:p>
    <w:p w14:paraId="73BE9ECB" w14:textId="77777777" w:rsidR="002E5280" w:rsidRPr="005879DC" w:rsidRDefault="00E464DC" w:rsidP="002E5280">
      <w:pPr>
        <w:pStyle w:val="iFigureCaption"/>
      </w:pPr>
      <w:r>
        <w:rPr>
          <w:b w:val="0"/>
          <w:noProof/>
          <w:lang w:eastAsia="en-AU"/>
        </w:rPr>
        <w:lastRenderedPageBreak/>
        <w:drawing>
          <wp:inline distT="0" distB="0" distL="0" distR="0" wp14:anchorId="28806118" wp14:editId="60198CF0">
            <wp:extent cx="4731369" cy="2581198"/>
            <wp:effectExtent l="190500" t="152400" r="164481" b="123902"/>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srcRect l="1996" t="19355" r="3418" b="5977"/>
                    <a:stretch>
                      <a:fillRect/>
                    </a:stretch>
                  </pic:blipFill>
                  <pic:spPr bwMode="auto">
                    <a:xfrm>
                      <a:off x="0" y="0"/>
                      <a:ext cx="4731369" cy="2581198"/>
                    </a:xfrm>
                    <a:prstGeom prst="rect">
                      <a:avLst/>
                    </a:prstGeom>
                    <a:ln>
                      <a:noFill/>
                    </a:ln>
                    <a:effectLst>
                      <a:outerShdw blurRad="190500" algn="tl" rotWithShape="0">
                        <a:srgbClr val="000000">
                          <a:alpha val="70000"/>
                        </a:srgbClr>
                      </a:outerShdw>
                    </a:effectLst>
                  </pic:spPr>
                </pic:pic>
              </a:graphicData>
            </a:graphic>
          </wp:inline>
        </w:drawing>
      </w:r>
    </w:p>
    <w:p w14:paraId="72DEBEC4" w14:textId="77777777" w:rsidR="002E5280" w:rsidRDefault="002E5280" w:rsidP="002E5280">
      <w:pPr>
        <w:pStyle w:val="iNormal"/>
        <w:numPr>
          <w:ilvl w:val="0"/>
          <w:numId w:val="25"/>
        </w:numPr>
      </w:pPr>
      <w:r>
        <w:t xml:space="preserve">Enter the details of the Parameter. </w:t>
      </w:r>
      <w:r w:rsidRPr="005879DC">
        <w:t xml:space="preserve">The System Administrator </w:t>
      </w:r>
      <w:r>
        <w:t xml:space="preserve">configures the </w:t>
      </w:r>
      <w:r w:rsidRPr="005879DC">
        <w:t>values availa</w:t>
      </w:r>
      <w:r>
        <w:t>ble in the dropdown list boxes for the questions in this form.</w:t>
      </w:r>
    </w:p>
    <w:tbl>
      <w:tblPr>
        <w:tblW w:w="0" w:type="auto"/>
        <w:tblInd w:w="675" w:type="dxa"/>
        <w:tblLook w:val="04A0" w:firstRow="1" w:lastRow="0" w:firstColumn="1" w:lastColumn="0" w:noHBand="0" w:noVBand="1"/>
      </w:tblPr>
      <w:tblGrid>
        <w:gridCol w:w="1842"/>
        <w:gridCol w:w="6763"/>
      </w:tblGrid>
      <w:tr w:rsidR="002E5280" w:rsidRPr="00582270" w14:paraId="39CF4333" w14:textId="77777777" w:rsidTr="002E5280">
        <w:tc>
          <w:tcPr>
            <w:tcW w:w="1843" w:type="dxa"/>
            <w:shd w:val="clear" w:color="auto" w:fill="auto"/>
          </w:tcPr>
          <w:p w14:paraId="66494A21" w14:textId="77777777" w:rsidR="002E5280" w:rsidRPr="00582270" w:rsidRDefault="002E5280" w:rsidP="002E5280">
            <w:pPr>
              <w:pStyle w:val="iNormal"/>
              <w:jc w:val="left"/>
            </w:pPr>
            <w:r w:rsidRPr="00582270">
              <w:t>Category and</w:t>
            </w:r>
            <w:r w:rsidRPr="00582270">
              <w:br/>
              <w:t>Subcategory</w:t>
            </w:r>
          </w:p>
        </w:tc>
        <w:tc>
          <w:tcPr>
            <w:tcW w:w="6770" w:type="dxa"/>
            <w:shd w:val="clear" w:color="auto" w:fill="auto"/>
          </w:tcPr>
          <w:p w14:paraId="24ADC79B" w14:textId="77777777" w:rsidR="002E5280" w:rsidRPr="00582270" w:rsidRDefault="002E5280" w:rsidP="002E5280">
            <w:pPr>
              <w:pStyle w:val="iNormal"/>
            </w:pPr>
            <w:r w:rsidRPr="00582270">
              <w:t>These fields allow you to select the medium that is being modified from the dropdown lists. These fields are mandatory.</w:t>
            </w:r>
          </w:p>
        </w:tc>
      </w:tr>
      <w:tr w:rsidR="002E5280" w:rsidRPr="00582270" w14:paraId="5FB0EBB5" w14:textId="77777777" w:rsidTr="002E5280">
        <w:tc>
          <w:tcPr>
            <w:tcW w:w="1843" w:type="dxa"/>
            <w:shd w:val="clear" w:color="auto" w:fill="auto"/>
          </w:tcPr>
          <w:p w14:paraId="5F51D6B7" w14:textId="77777777" w:rsidR="002E5280" w:rsidRPr="00582270" w:rsidRDefault="002E5280" w:rsidP="002E5280">
            <w:pPr>
              <w:pStyle w:val="iNormal"/>
            </w:pPr>
            <w:r w:rsidRPr="00582270">
              <w:t>Modification</w:t>
            </w:r>
          </w:p>
        </w:tc>
        <w:tc>
          <w:tcPr>
            <w:tcW w:w="6770" w:type="dxa"/>
            <w:shd w:val="clear" w:color="auto" w:fill="auto"/>
          </w:tcPr>
          <w:p w14:paraId="61A7067E" w14:textId="77777777" w:rsidR="002E5280" w:rsidRPr="00582270" w:rsidRDefault="002E5280" w:rsidP="002E5280">
            <w:pPr>
              <w:pStyle w:val="iNormal"/>
            </w:pPr>
            <w:r w:rsidRPr="00582270">
              <w:t>The Modification indicates the general way in which the medium has been modified. This field is mandatory.</w:t>
            </w:r>
          </w:p>
        </w:tc>
      </w:tr>
      <w:tr w:rsidR="002E5280" w:rsidRPr="00582270" w14:paraId="2FE43958" w14:textId="77777777" w:rsidTr="002E5280">
        <w:tc>
          <w:tcPr>
            <w:tcW w:w="1843" w:type="dxa"/>
            <w:shd w:val="clear" w:color="auto" w:fill="auto"/>
          </w:tcPr>
          <w:p w14:paraId="214F7A17" w14:textId="77777777" w:rsidR="002E5280" w:rsidRPr="00582270" w:rsidRDefault="002E5280" w:rsidP="002E5280">
            <w:pPr>
              <w:pStyle w:val="iNormal"/>
              <w:jc w:val="left"/>
            </w:pPr>
            <w:r w:rsidRPr="00582270">
              <w:t>Amount and</w:t>
            </w:r>
            <w:r w:rsidRPr="00582270">
              <w:br/>
              <w:t>Units</w:t>
            </w:r>
          </w:p>
        </w:tc>
        <w:tc>
          <w:tcPr>
            <w:tcW w:w="6770" w:type="dxa"/>
            <w:shd w:val="clear" w:color="auto" w:fill="auto"/>
          </w:tcPr>
          <w:p w14:paraId="010B7716" w14:textId="77777777" w:rsidR="002E5280" w:rsidRPr="00582270" w:rsidRDefault="002E5280" w:rsidP="002E5280">
            <w:pPr>
              <w:pStyle w:val="iNormal"/>
            </w:pPr>
            <w:r w:rsidRPr="00582270">
              <w:t>These optional fields allow more specific information to be recorded about the Modification.</w:t>
            </w:r>
          </w:p>
        </w:tc>
      </w:tr>
      <w:tr w:rsidR="002E5280" w:rsidRPr="00582270" w14:paraId="3478A904" w14:textId="77777777" w:rsidTr="002E5280">
        <w:tc>
          <w:tcPr>
            <w:tcW w:w="1843" w:type="dxa"/>
            <w:shd w:val="clear" w:color="auto" w:fill="auto"/>
          </w:tcPr>
          <w:p w14:paraId="6178C134" w14:textId="77777777" w:rsidR="002E5280" w:rsidRPr="00582270" w:rsidRDefault="002E5280" w:rsidP="002E5280">
            <w:pPr>
              <w:pStyle w:val="iNormal"/>
            </w:pPr>
            <w:r w:rsidRPr="00582270">
              <w:t>Comments</w:t>
            </w:r>
          </w:p>
        </w:tc>
        <w:tc>
          <w:tcPr>
            <w:tcW w:w="6770" w:type="dxa"/>
            <w:shd w:val="clear" w:color="auto" w:fill="auto"/>
          </w:tcPr>
          <w:p w14:paraId="7098E43B" w14:textId="77777777" w:rsidR="002E5280" w:rsidRPr="00582270" w:rsidRDefault="002E5280" w:rsidP="002E5280">
            <w:pPr>
              <w:pStyle w:val="iNormal"/>
            </w:pPr>
            <w:r w:rsidRPr="00582270">
              <w:t>This field can be used to record any unstructured, plain-text information you would like to record about the treatment.</w:t>
            </w:r>
          </w:p>
        </w:tc>
      </w:tr>
    </w:tbl>
    <w:p w14:paraId="13F8C26B" w14:textId="77777777" w:rsidR="002E5280" w:rsidRDefault="002E5280" w:rsidP="002E5280">
      <w:pPr>
        <w:pStyle w:val="iNormal"/>
        <w:numPr>
          <w:ilvl w:val="0"/>
          <w:numId w:val="25"/>
        </w:numPr>
      </w:pPr>
      <w:r>
        <w:t>Click</w:t>
      </w:r>
      <w:r w:rsidRPr="001A1419">
        <w:t xml:space="preserve"> </w:t>
      </w:r>
      <w:proofErr w:type="gramStart"/>
      <w:r w:rsidRPr="001A1419">
        <w:t xml:space="preserve">the </w:t>
      </w:r>
      <w:r w:rsidR="00442099" w:rsidRPr="00442099">
        <w:rPr>
          <w:rStyle w:val="iButtonBlue"/>
        </w:rPr>
        <w:t> </w:t>
      </w:r>
      <w:r w:rsidRPr="00442099">
        <w:rPr>
          <w:rStyle w:val="iButtonBlue"/>
        </w:rPr>
        <w:t>Save</w:t>
      </w:r>
      <w:proofErr w:type="gramEnd"/>
      <w:r w:rsidR="00442099" w:rsidRPr="00442099">
        <w:rPr>
          <w:rStyle w:val="iButtonBlue"/>
        </w:rPr>
        <w:t> </w:t>
      </w:r>
      <w:r w:rsidRPr="001A1419">
        <w:t xml:space="preserve"> button at the bottom of the form</w:t>
      </w:r>
      <w:r>
        <w:t xml:space="preserve"> to save your Parameter details and return to the Project details screen</w:t>
      </w:r>
      <w:r w:rsidRPr="001A1419">
        <w:t>.</w:t>
      </w:r>
    </w:p>
    <w:p w14:paraId="49472CAE" w14:textId="77777777" w:rsidR="002E5280" w:rsidRPr="005879DC" w:rsidRDefault="002E5280" w:rsidP="002E5280">
      <w:pPr>
        <w:pStyle w:val="iNormal"/>
      </w:pPr>
      <w:r w:rsidRPr="005879DC">
        <w:t xml:space="preserve">Once </w:t>
      </w:r>
      <w:r>
        <w:t>a Project</w:t>
      </w:r>
      <w:r w:rsidRPr="005879DC">
        <w:t xml:space="preserve"> Parameter has been created</w:t>
      </w:r>
      <w:r>
        <w:t>,</w:t>
      </w:r>
      <w:r w:rsidRPr="005879DC">
        <w:t xml:space="preserve"> it will appear </w:t>
      </w:r>
      <w:r>
        <w:t xml:space="preserve">in the Parameters list </w:t>
      </w:r>
      <w:r w:rsidRPr="005879DC">
        <w:t xml:space="preserve">below the </w:t>
      </w:r>
      <w:r>
        <w:t>Project details.</w:t>
      </w:r>
    </w:p>
    <w:p w14:paraId="4A89F6B0" w14:textId="77777777" w:rsidR="002E5280" w:rsidRPr="005879DC" w:rsidRDefault="002E5280" w:rsidP="002E5280">
      <w:pPr>
        <w:pStyle w:val="iNormal"/>
      </w:pPr>
      <w:r>
        <w:t>Existing Project</w:t>
      </w:r>
      <w:r w:rsidRPr="005879DC">
        <w:t xml:space="preserve"> Parameters can be edited or deleted using </w:t>
      </w:r>
      <w:proofErr w:type="gramStart"/>
      <w:r w:rsidRPr="005879DC">
        <w:t xml:space="preserve">the </w:t>
      </w:r>
      <w:r w:rsidR="00442099" w:rsidRPr="00442099">
        <w:rPr>
          <w:rStyle w:val="iButtonBlue"/>
        </w:rPr>
        <w:t> Edit</w:t>
      </w:r>
      <w:proofErr w:type="gramEnd"/>
      <w:r w:rsidR="00442099" w:rsidRPr="00442099">
        <w:rPr>
          <w:rStyle w:val="iButtonBlue"/>
        </w:rPr>
        <w:t> </w:t>
      </w:r>
      <w:r w:rsidR="00442099">
        <w:t xml:space="preserve"> and </w:t>
      </w:r>
      <w:r w:rsidR="00442099" w:rsidRPr="00442099">
        <w:rPr>
          <w:rStyle w:val="iButtonRed"/>
        </w:rPr>
        <w:t> Delete </w:t>
      </w:r>
      <w:r w:rsidRPr="005879DC">
        <w:t xml:space="preserve"> button</w:t>
      </w:r>
      <w:r w:rsidR="00442099">
        <w:t>s</w:t>
      </w:r>
      <w:r w:rsidRPr="005879DC">
        <w:t xml:space="preserve"> to the right of the parameter in the </w:t>
      </w:r>
      <w:r w:rsidRPr="005879DC">
        <w:rPr>
          <w:b/>
        </w:rPr>
        <w:t>Actions</w:t>
      </w:r>
      <w:r w:rsidRPr="005879DC">
        <w:t xml:space="preserve"> column.</w:t>
      </w:r>
    </w:p>
    <w:p w14:paraId="29C991DC" w14:textId="77777777" w:rsidR="00840870" w:rsidRDefault="00415DC9" w:rsidP="00B6457B">
      <w:pPr>
        <w:pStyle w:val="iHeading1"/>
      </w:pPr>
      <w:bookmarkStart w:id="223" w:name="_Toc386636190"/>
      <w:r>
        <w:lastRenderedPageBreak/>
        <w:t>Data File</w:t>
      </w:r>
      <w:r w:rsidR="00D2127E">
        <w:t xml:space="preserve"> </w:t>
      </w:r>
      <w:r w:rsidR="00840870">
        <w:t xml:space="preserve">Storage and </w:t>
      </w:r>
      <w:r w:rsidR="003829A3">
        <w:t>Metadata</w:t>
      </w:r>
      <w:bookmarkEnd w:id="203"/>
      <w:bookmarkEnd w:id="223"/>
    </w:p>
    <w:p w14:paraId="34ED692F" w14:textId="77777777" w:rsidR="00422C63" w:rsidRDefault="004725C5" w:rsidP="00840870">
      <w:pPr>
        <w:pStyle w:val="iNormal"/>
        <w:rPr>
          <w:lang w:eastAsia="ja-JP"/>
        </w:rPr>
      </w:pPr>
      <w:r>
        <w:t>DC21</w:t>
      </w:r>
      <w:r w:rsidR="0088464C">
        <w:t xml:space="preserve"> </w:t>
      </w:r>
      <w:r w:rsidR="00840870">
        <w:rPr>
          <w:lang w:eastAsia="ja-JP"/>
        </w:rPr>
        <w:t xml:space="preserve">stores uploaded </w:t>
      </w:r>
      <w:r w:rsidR="00415DC9">
        <w:rPr>
          <w:lang w:eastAsia="ja-JP"/>
        </w:rPr>
        <w:t>Data File</w:t>
      </w:r>
      <w:r w:rsidR="009B7E78">
        <w:rPr>
          <w:lang w:eastAsia="ja-JP"/>
        </w:rPr>
        <w:t>s</w:t>
      </w:r>
      <w:r w:rsidR="00840870">
        <w:rPr>
          <w:lang w:eastAsia="ja-JP"/>
        </w:rPr>
        <w:t xml:space="preserve"> using a d</w:t>
      </w:r>
      <w:r w:rsidR="00422C63">
        <w:rPr>
          <w:lang w:eastAsia="ja-JP"/>
        </w:rPr>
        <w:t>atabase structure.</w:t>
      </w:r>
    </w:p>
    <w:p w14:paraId="12E8F5C3" w14:textId="77777777" w:rsidR="00422C63" w:rsidRPr="00422C63" w:rsidRDefault="00422C63" w:rsidP="00840870">
      <w:pPr>
        <w:pStyle w:val="iNormal"/>
      </w:pPr>
      <w:r>
        <w:rPr>
          <w:lang w:eastAsia="ja-JP"/>
        </w:rPr>
        <w:t>The Data Files</w:t>
      </w:r>
      <w:r>
        <w:t xml:space="preserve"> stored within DC21 can only be accessed by using the DC21 system.</w:t>
      </w:r>
    </w:p>
    <w:p w14:paraId="0E28EA79" w14:textId="77777777" w:rsidR="00422C63" w:rsidRDefault="00422C63" w:rsidP="00422C63">
      <w:pPr>
        <w:pStyle w:val="iHeading2"/>
      </w:pPr>
      <w:bookmarkStart w:id="224" w:name="_Toc386636191"/>
      <w:r>
        <w:t>Data File Types</w:t>
      </w:r>
      <w:bookmarkEnd w:id="224"/>
    </w:p>
    <w:p w14:paraId="52B7D303" w14:textId="77777777" w:rsidR="00422C63" w:rsidRDefault="00422C63" w:rsidP="00422C63">
      <w:pPr>
        <w:pStyle w:val="iNormal"/>
        <w:rPr>
          <w:lang w:eastAsia="ja-JP"/>
        </w:rPr>
      </w:pPr>
      <w:r>
        <w:rPr>
          <w:lang w:eastAsia="ja-JP"/>
        </w:rPr>
        <w:t>DC21 supports uploading and storage of any format Data File, regardless of its content or purpose.</w:t>
      </w:r>
    </w:p>
    <w:p w14:paraId="7126F6A0" w14:textId="77777777" w:rsidR="00422C63" w:rsidRDefault="00422C63" w:rsidP="00422C63">
      <w:pPr>
        <w:pStyle w:val="iNormal"/>
        <w:rPr>
          <w:lang w:eastAsia="ja-JP"/>
        </w:rPr>
      </w:pPr>
      <w:r>
        <w:rPr>
          <w:lang w:eastAsia="ja-JP"/>
        </w:rPr>
        <w:t xml:space="preserve">When Data Files are uploaded, DC21 examines the file content to determine its format and sets its MIME Type into the Data File’s Metadata based on the format discovered. </w:t>
      </w:r>
    </w:p>
    <w:p w14:paraId="7ED03E79" w14:textId="77777777" w:rsidR="00422C63" w:rsidRDefault="00422C63" w:rsidP="00422C63">
      <w:pPr>
        <w:pStyle w:val="iNormal"/>
        <w:rPr>
          <w:lang w:eastAsia="ja-JP"/>
        </w:rPr>
      </w:pPr>
      <w:r>
        <w:rPr>
          <w:lang w:eastAsia="ja-JP"/>
        </w:rPr>
        <w:t>There are some Data File types for which DC21 provides special processing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3"/>
        <w:gridCol w:w="7627"/>
      </w:tblGrid>
      <w:tr w:rsidR="00422C63" w:rsidRPr="00155121" w14:paraId="16930346" w14:textId="77777777" w:rsidTr="002E5280">
        <w:tc>
          <w:tcPr>
            <w:tcW w:w="0" w:type="auto"/>
          </w:tcPr>
          <w:p w14:paraId="15F9ACF5" w14:textId="77777777" w:rsidR="00422C63" w:rsidRPr="00155121" w:rsidRDefault="00422C63" w:rsidP="002E5280">
            <w:pPr>
              <w:pStyle w:val="iNormal"/>
              <w:jc w:val="left"/>
              <w:rPr>
                <w:lang w:eastAsia="ja-JP"/>
              </w:rPr>
            </w:pPr>
            <w:r w:rsidRPr="00155121">
              <w:rPr>
                <w:lang w:eastAsia="ja-JP"/>
              </w:rPr>
              <w:t>TOA5</w:t>
            </w:r>
          </w:p>
        </w:tc>
        <w:tc>
          <w:tcPr>
            <w:tcW w:w="0" w:type="auto"/>
          </w:tcPr>
          <w:p w14:paraId="266CF65E" w14:textId="77777777" w:rsidR="00422C63" w:rsidRDefault="00422C63" w:rsidP="002E5280">
            <w:pPr>
              <w:pStyle w:val="iNormal"/>
            </w:pPr>
            <w:r w:rsidRPr="00582270">
              <w:t xml:space="preserve">TOA5 </w:t>
            </w:r>
            <w:r>
              <w:t>Data F</w:t>
            </w:r>
            <w:r w:rsidRPr="00582270">
              <w:t>iles are produced by the Campbell Scientific LoggerNet program.</w:t>
            </w:r>
            <w:r w:rsidR="003D58D1">
              <w:t xml:space="preserve"> Not all DC21 installations will use this file format.</w:t>
            </w:r>
          </w:p>
          <w:p w14:paraId="3D3432F0" w14:textId="77777777" w:rsidR="00422C63" w:rsidRPr="00155121" w:rsidRDefault="00422C63" w:rsidP="009034FE">
            <w:pPr>
              <w:pStyle w:val="iNormal"/>
              <w:rPr>
                <w:lang w:eastAsia="ja-JP"/>
              </w:rPr>
            </w:pPr>
            <w:r>
              <w:t>DC21 processes these files specifically, as described in</w:t>
            </w:r>
            <w:r w:rsidR="009034FE">
              <w:t xml:space="preserve"> section </w:t>
            </w:r>
            <w:r w:rsidR="00C23447">
              <w:fldChar w:fldCharType="begin"/>
            </w:r>
            <w:r w:rsidR="00C23447">
              <w:instrText xml:space="preserve"> REF _Ref378839908 \r \h  \* MERGEFORMAT </w:instrText>
            </w:r>
            <w:r w:rsidR="00C23447">
              <w:fldChar w:fldCharType="separate"/>
            </w:r>
            <w:r w:rsidR="00443106" w:rsidRPr="00443106">
              <w:rPr>
                <w:rStyle w:val="CrossReference"/>
              </w:rPr>
              <w:t>7.3</w:t>
            </w:r>
            <w:r w:rsidR="00C23447">
              <w:fldChar w:fldCharType="end"/>
            </w:r>
            <w:r w:rsidR="009034FE" w:rsidRPr="009034FE">
              <w:rPr>
                <w:rStyle w:val="CrossReference"/>
              </w:rPr>
              <w:t xml:space="preserve"> </w:t>
            </w:r>
            <w:r w:rsidR="00C23447">
              <w:fldChar w:fldCharType="begin"/>
            </w:r>
            <w:r w:rsidR="00C23447">
              <w:instrText xml:space="preserve"> REF _Ref378839908 \h  \* MERGEFORMAT </w:instrText>
            </w:r>
            <w:r w:rsidR="00C23447">
              <w:fldChar w:fldCharType="separate"/>
            </w:r>
            <w:r w:rsidR="00443106" w:rsidRPr="00443106">
              <w:rPr>
                <w:rStyle w:val="CrossReference"/>
              </w:rPr>
              <w:t>Uploading RAW TOA5 Data Files</w:t>
            </w:r>
            <w:r w:rsidR="00C23447">
              <w:fldChar w:fldCharType="end"/>
            </w:r>
            <w:r>
              <w:t>.</w:t>
            </w:r>
          </w:p>
        </w:tc>
      </w:tr>
      <w:tr w:rsidR="00422C63" w:rsidRPr="00155121" w14:paraId="40B9110B" w14:textId="77777777" w:rsidTr="002E5280">
        <w:tc>
          <w:tcPr>
            <w:tcW w:w="0" w:type="auto"/>
          </w:tcPr>
          <w:p w14:paraId="20F13EFE" w14:textId="77777777" w:rsidR="00422C63" w:rsidRPr="00155121" w:rsidRDefault="00422C63" w:rsidP="002E5280">
            <w:pPr>
              <w:pStyle w:val="iNormal"/>
              <w:jc w:val="left"/>
              <w:rPr>
                <w:lang w:eastAsia="ja-JP"/>
              </w:rPr>
            </w:pPr>
            <w:r w:rsidRPr="00155121">
              <w:rPr>
                <w:lang w:eastAsia="ja-JP"/>
              </w:rPr>
              <w:t>Images with Text</w:t>
            </w:r>
          </w:p>
        </w:tc>
        <w:tc>
          <w:tcPr>
            <w:tcW w:w="0" w:type="auto"/>
          </w:tcPr>
          <w:p w14:paraId="620A5057" w14:textId="77777777" w:rsidR="00422C63" w:rsidRPr="00155121" w:rsidRDefault="00422C63" w:rsidP="00422C63">
            <w:pPr>
              <w:pStyle w:val="iNormal"/>
              <w:rPr>
                <w:lang w:eastAsia="ja-JP"/>
              </w:rPr>
            </w:pPr>
            <w:r>
              <w:rPr>
                <w:lang w:eastAsia="ja-JP"/>
              </w:rPr>
              <w:t xml:space="preserve">DC21 can be configured to extract the text from certain image files and write it to a text file. See </w:t>
            </w:r>
            <w:r w:rsidR="00C23447">
              <w:fldChar w:fldCharType="begin"/>
            </w:r>
            <w:r w:rsidR="00C23447">
              <w:instrText xml:space="preserve"> REF _Ref377981992 \r \h  \* MERGEFORMAT </w:instrText>
            </w:r>
            <w:r w:rsidR="00C23447">
              <w:fldChar w:fldCharType="separate"/>
            </w:r>
            <w:r w:rsidR="00443106" w:rsidRPr="00443106">
              <w:rPr>
                <w:rStyle w:val="CrossReference"/>
              </w:rPr>
              <w:t>7.1</w:t>
            </w:r>
            <w:r w:rsidR="00C23447">
              <w:fldChar w:fldCharType="end"/>
            </w:r>
            <w:r w:rsidRPr="00422C63">
              <w:rPr>
                <w:rStyle w:val="CrossReference"/>
              </w:rPr>
              <w:t xml:space="preserve"> </w:t>
            </w:r>
            <w:r w:rsidR="00C23447">
              <w:fldChar w:fldCharType="begin"/>
            </w:r>
            <w:r w:rsidR="00C23447">
              <w:instrText xml:space="preserve"> REF _Ref377981992 \h  \* MERGEFORMAT </w:instrText>
            </w:r>
            <w:r w:rsidR="00C23447">
              <w:fldChar w:fldCharType="separate"/>
            </w:r>
            <w:r w:rsidR="00443106" w:rsidRPr="00443106">
              <w:rPr>
                <w:rStyle w:val="CrossReference"/>
              </w:rPr>
              <w:t>Uploading Image Files</w:t>
            </w:r>
            <w:r w:rsidR="00C23447">
              <w:fldChar w:fldCharType="end"/>
            </w:r>
            <w:r>
              <w:rPr>
                <w:lang w:eastAsia="ja-JP"/>
              </w:rPr>
              <w:t xml:space="preserve"> and </w:t>
            </w:r>
            <w:r w:rsidR="00C23447">
              <w:fldChar w:fldCharType="begin"/>
            </w:r>
            <w:r w:rsidR="00C23447">
              <w:instrText xml:space="preserve"> REF _Ref377979077 \r \h  \* MERGEFORMAT </w:instrText>
            </w:r>
            <w:r w:rsidR="00C23447">
              <w:fldChar w:fldCharType="separate"/>
            </w:r>
            <w:r w:rsidR="00443106" w:rsidRPr="00443106">
              <w:rPr>
                <w:rStyle w:val="CrossReference"/>
              </w:rPr>
              <w:t>11.5.2</w:t>
            </w:r>
            <w:r w:rsidR="00C23447">
              <w:fldChar w:fldCharType="end"/>
            </w:r>
            <w:r w:rsidRPr="00422C63">
              <w:rPr>
                <w:rStyle w:val="CrossReference"/>
              </w:rPr>
              <w:t xml:space="preserve"> </w:t>
            </w:r>
            <w:r w:rsidR="00C23447">
              <w:fldChar w:fldCharType="begin"/>
            </w:r>
            <w:r w:rsidR="00C23447">
              <w:instrText xml:space="preserve"> REF _Ref377979077 \h  \* MERGEFORMAT </w:instrText>
            </w:r>
            <w:r w:rsidR="00C23447">
              <w:fldChar w:fldCharType="separate"/>
            </w:r>
            <w:r w:rsidR="00443106" w:rsidRPr="00443106">
              <w:rPr>
                <w:rStyle w:val="CrossReference"/>
              </w:rPr>
              <w:t>OCR Processing parameters</w:t>
            </w:r>
            <w:r w:rsidR="00C23447">
              <w:fldChar w:fldCharType="end"/>
            </w:r>
            <w:r>
              <w:rPr>
                <w:lang w:eastAsia="ja-JP"/>
              </w:rPr>
              <w:t xml:space="preserve"> for more information. </w:t>
            </w:r>
          </w:p>
        </w:tc>
      </w:tr>
      <w:tr w:rsidR="00422C63" w:rsidRPr="00155121" w14:paraId="2DB0CCEC" w14:textId="77777777" w:rsidTr="002E5280">
        <w:tc>
          <w:tcPr>
            <w:tcW w:w="0" w:type="auto"/>
          </w:tcPr>
          <w:p w14:paraId="16CF9B01" w14:textId="77777777" w:rsidR="00422C63" w:rsidRPr="00155121" w:rsidRDefault="00422C63" w:rsidP="002E5280">
            <w:pPr>
              <w:pStyle w:val="iNormal"/>
              <w:jc w:val="left"/>
              <w:rPr>
                <w:lang w:eastAsia="ja-JP"/>
              </w:rPr>
            </w:pPr>
            <w:r w:rsidRPr="00155121">
              <w:rPr>
                <w:lang w:eastAsia="ja-JP"/>
              </w:rPr>
              <w:t>Audio/video with speech</w:t>
            </w:r>
          </w:p>
        </w:tc>
        <w:tc>
          <w:tcPr>
            <w:tcW w:w="0" w:type="auto"/>
          </w:tcPr>
          <w:p w14:paraId="357A3E32" w14:textId="77777777" w:rsidR="00422C63" w:rsidRPr="00155121" w:rsidRDefault="00422C63" w:rsidP="00422C63">
            <w:pPr>
              <w:pStyle w:val="iNormal"/>
              <w:rPr>
                <w:lang w:eastAsia="ja-JP"/>
              </w:rPr>
            </w:pPr>
            <w:r>
              <w:rPr>
                <w:lang w:eastAsia="ja-JP"/>
              </w:rPr>
              <w:t xml:space="preserve">DC21 can be configured to interpret the speech in certain video and audio files, convert it to text and write it to a text file. See </w:t>
            </w:r>
            <w:r w:rsidR="00C23447">
              <w:fldChar w:fldCharType="begin"/>
            </w:r>
            <w:r w:rsidR="00C23447">
              <w:instrText xml:space="preserve"> REF _Ref377982059 \r \h  \* MERGEFORMAT </w:instrText>
            </w:r>
            <w:r w:rsidR="00C23447">
              <w:fldChar w:fldCharType="separate"/>
            </w:r>
            <w:r w:rsidR="00443106" w:rsidRPr="00443106">
              <w:rPr>
                <w:rStyle w:val="CrossReference"/>
              </w:rPr>
              <w:t>7.2</w:t>
            </w:r>
            <w:r w:rsidR="00C23447">
              <w:fldChar w:fldCharType="end"/>
            </w:r>
            <w:r w:rsidRPr="00422C63">
              <w:rPr>
                <w:rStyle w:val="CrossReference"/>
              </w:rPr>
              <w:t xml:space="preserve"> </w:t>
            </w:r>
            <w:r w:rsidR="00C23447">
              <w:fldChar w:fldCharType="begin"/>
            </w:r>
            <w:r w:rsidR="00C23447">
              <w:instrText xml:space="preserve"> REF _Ref377982059 \h  \* MERGEFORMAT </w:instrText>
            </w:r>
            <w:r w:rsidR="00C23447">
              <w:fldChar w:fldCharType="separate"/>
            </w:r>
            <w:r w:rsidR="00443106" w:rsidRPr="00443106">
              <w:rPr>
                <w:rStyle w:val="CrossReference"/>
              </w:rPr>
              <w:t>Uploading Video and Audio Files</w:t>
            </w:r>
            <w:r w:rsidR="00C23447">
              <w:fldChar w:fldCharType="end"/>
            </w:r>
            <w:r>
              <w:rPr>
                <w:lang w:eastAsia="ja-JP"/>
              </w:rPr>
              <w:t xml:space="preserve"> and </w:t>
            </w:r>
            <w:r w:rsidR="00C23447">
              <w:fldChar w:fldCharType="begin"/>
            </w:r>
            <w:r w:rsidR="00C23447">
              <w:instrText xml:space="preserve"> REF _Ref377979408 \r \h  \* MERGEFORMAT </w:instrText>
            </w:r>
            <w:r w:rsidR="00C23447">
              <w:fldChar w:fldCharType="separate"/>
            </w:r>
            <w:r w:rsidR="00443106" w:rsidRPr="00443106">
              <w:rPr>
                <w:rStyle w:val="CrossReference"/>
              </w:rPr>
              <w:t>11.5.3</w:t>
            </w:r>
            <w:r w:rsidR="00C23447">
              <w:fldChar w:fldCharType="end"/>
            </w:r>
            <w:r w:rsidRPr="00422C63">
              <w:rPr>
                <w:rStyle w:val="CrossReference"/>
              </w:rPr>
              <w:t xml:space="preserve"> </w:t>
            </w:r>
            <w:r w:rsidR="00C23447">
              <w:fldChar w:fldCharType="begin"/>
            </w:r>
            <w:r w:rsidR="00C23447">
              <w:instrText xml:space="preserve"> REF _Ref377979408 \h  \* MERGEFORMAT </w:instrText>
            </w:r>
            <w:r w:rsidR="00C23447">
              <w:fldChar w:fldCharType="separate"/>
            </w:r>
            <w:r w:rsidR="00443106" w:rsidRPr="00443106">
              <w:rPr>
                <w:rStyle w:val="CrossReference"/>
              </w:rPr>
              <w:t>Speech Recognition Processing parameters</w:t>
            </w:r>
            <w:r w:rsidR="00C23447">
              <w:fldChar w:fldCharType="end"/>
            </w:r>
            <w:r>
              <w:rPr>
                <w:lang w:eastAsia="ja-JP"/>
              </w:rPr>
              <w:t xml:space="preserve"> for more information.</w:t>
            </w:r>
          </w:p>
        </w:tc>
      </w:tr>
      <w:tr w:rsidR="00422C63" w:rsidRPr="00682209" w14:paraId="7EEDEB76" w14:textId="77777777" w:rsidTr="002E5280">
        <w:tc>
          <w:tcPr>
            <w:tcW w:w="0" w:type="auto"/>
          </w:tcPr>
          <w:p w14:paraId="72B23B85" w14:textId="77777777" w:rsidR="00422C63" w:rsidRPr="00682209" w:rsidRDefault="00422C63" w:rsidP="002E5280">
            <w:pPr>
              <w:pStyle w:val="iNormal"/>
              <w:jc w:val="left"/>
              <w:rPr>
                <w:lang w:eastAsia="ja-JP"/>
              </w:rPr>
            </w:pPr>
            <w:r w:rsidRPr="00155121">
              <w:rPr>
                <w:lang w:eastAsia="ja-JP"/>
              </w:rPr>
              <w:t>Package Files</w:t>
            </w:r>
          </w:p>
        </w:tc>
        <w:tc>
          <w:tcPr>
            <w:tcW w:w="0" w:type="auto"/>
          </w:tcPr>
          <w:p w14:paraId="3AA24997" w14:textId="77777777" w:rsidR="00422C63" w:rsidRPr="00155121" w:rsidRDefault="00422C63" w:rsidP="004E3F53">
            <w:pPr>
              <w:pStyle w:val="iNormal"/>
              <w:rPr>
                <w:lang w:eastAsia="ja-JP"/>
              </w:rPr>
            </w:pPr>
            <w:r>
              <w:rPr>
                <w:lang w:eastAsia="ja-JP"/>
              </w:rPr>
              <w:t xml:space="preserve">Package Files are generated by DC21 and contain data and metadata ready for Publishing to ANDS. Package Files are in BAGIT format. See </w:t>
            </w:r>
            <w:r w:rsidR="00C23447">
              <w:fldChar w:fldCharType="begin"/>
            </w:r>
            <w:r w:rsidR="00C23447">
              <w:instrText xml:space="preserve"> REF _Ref351732800 \r \h  \* MERGEFORMAT </w:instrText>
            </w:r>
            <w:r w:rsidR="00C23447">
              <w:fldChar w:fldCharType="separate"/>
            </w:r>
            <w:r w:rsidR="00443106" w:rsidRPr="00443106">
              <w:rPr>
                <w:rStyle w:val="CrossReference"/>
              </w:rPr>
              <w:t>Appendix A -</w:t>
            </w:r>
            <w:r w:rsidR="00C23447">
              <w:fldChar w:fldCharType="end"/>
            </w:r>
            <w:r w:rsidR="00C23447">
              <w:fldChar w:fldCharType="begin"/>
            </w:r>
            <w:r w:rsidR="00C23447">
              <w:instrText xml:space="preserve"> REF _Ref351732800 \h  \* MERGEFORMAT </w:instrText>
            </w:r>
            <w:r w:rsidR="00C23447">
              <w:fldChar w:fldCharType="separate"/>
            </w:r>
            <w:r w:rsidR="00443106" w:rsidRPr="00443106">
              <w:rPr>
                <w:rStyle w:val="CrossReference"/>
              </w:rPr>
              <w:t>The Bagit format</w:t>
            </w:r>
            <w:r w:rsidR="00C23447">
              <w:fldChar w:fldCharType="end"/>
            </w:r>
            <w:r>
              <w:rPr>
                <w:lang w:eastAsia="ja-JP"/>
              </w:rPr>
              <w:t xml:space="preserve"> for info on this format, and </w:t>
            </w:r>
            <w:r w:rsidR="004E3F53" w:rsidRPr="002E5280">
              <w:t xml:space="preserve">Chapter </w:t>
            </w:r>
            <w:r w:rsidR="00C23447">
              <w:fldChar w:fldCharType="begin"/>
            </w:r>
            <w:r w:rsidR="00C23447">
              <w:instrText xml:space="preserve"> REF _Ref351648922 \r \h  \* MERGEFORMAT </w:instrText>
            </w:r>
            <w:r w:rsidR="00C23447">
              <w:fldChar w:fldCharType="separate"/>
            </w:r>
            <w:r w:rsidR="00443106">
              <w:t>9</w:t>
            </w:r>
            <w:r w:rsidR="00C23447">
              <w:fldChar w:fldCharType="end"/>
            </w:r>
            <w:r w:rsidR="004E3F53" w:rsidRPr="00B87B66">
              <w:t xml:space="preserve"> </w:t>
            </w:r>
            <w:r w:rsidR="00C23447">
              <w:fldChar w:fldCharType="begin"/>
            </w:r>
            <w:r w:rsidR="00C23447">
              <w:instrText xml:space="preserve"> REF _Ref351648922 \h  \* MERGEFORMAT </w:instrText>
            </w:r>
            <w:r w:rsidR="00C23447">
              <w:fldChar w:fldCharType="separate"/>
            </w:r>
            <w:r w:rsidR="00443106" w:rsidRPr="00443106">
              <w:rPr>
                <w:rStyle w:val="CrossReference"/>
              </w:rPr>
              <w:t>Publishing Your Data</w:t>
            </w:r>
            <w:r w:rsidR="00C23447">
              <w:fldChar w:fldCharType="end"/>
            </w:r>
            <w:r>
              <w:rPr>
                <w:lang w:eastAsia="ja-JP"/>
              </w:rPr>
              <w:t xml:space="preserve"> for instructions to create and Publish a Package File.</w:t>
            </w:r>
          </w:p>
        </w:tc>
      </w:tr>
    </w:tbl>
    <w:p w14:paraId="086F0442" w14:textId="77777777" w:rsidR="00422C63" w:rsidRDefault="00422C63" w:rsidP="00422C63">
      <w:pPr>
        <w:pStyle w:val="iHeading2"/>
      </w:pPr>
      <w:bookmarkStart w:id="225" w:name="_Toc386636192"/>
      <w:r>
        <w:t>Metadata</w:t>
      </w:r>
      <w:bookmarkEnd w:id="225"/>
    </w:p>
    <w:p w14:paraId="26030B28" w14:textId="77777777" w:rsidR="00840870" w:rsidRPr="00840870" w:rsidRDefault="00840870" w:rsidP="00840870">
      <w:pPr>
        <w:pStyle w:val="iNormal"/>
        <w:rPr>
          <w:lang w:eastAsia="ja-JP"/>
        </w:rPr>
      </w:pPr>
      <w:r>
        <w:rPr>
          <w:lang w:eastAsia="ja-JP"/>
        </w:rPr>
        <w:t xml:space="preserve">In addition to storing the files themselves, </w:t>
      </w:r>
      <w:r w:rsidR="004725C5">
        <w:t>DC21</w:t>
      </w:r>
      <w:r w:rsidR="0088464C">
        <w:t xml:space="preserve"> </w:t>
      </w:r>
      <w:r>
        <w:rPr>
          <w:lang w:eastAsia="ja-JP"/>
        </w:rPr>
        <w:t xml:space="preserve">also stores </w:t>
      </w:r>
      <w:r w:rsidR="007E12BD">
        <w:rPr>
          <w:lang w:eastAsia="ja-JP"/>
        </w:rPr>
        <w:t xml:space="preserve">information </w:t>
      </w:r>
      <w:r>
        <w:rPr>
          <w:lang w:eastAsia="ja-JP"/>
        </w:rPr>
        <w:t>about each file</w:t>
      </w:r>
      <w:r w:rsidR="007E12BD">
        <w:rPr>
          <w:lang w:eastAsia="ja-JP"/>
        </w:rPr>
        <w:t>, known as “Metadata”</w:t>
      </w:r>
      <w:r>
        <w:rPr>
          <w:lang w:eastAsia="ja-JP"/>
        </w:rPr>
        <w:t xml:space="preserve">. This </w:t>
      </w:r>
      <w:r w:rsidR="003829A3">
        <w:rPr>
          <w:lang w:eastAsia="ja-JP"/>
        </w:rPr>
        <w:t>Metadata</w:t>
      </w:r>
      <w:r>
        <w:rPr>
          <w:lang w:eastAsia="ja-JP"/>
        </w:rPr>
        <w:t xml:space="preserve"> falls into </w:t>
      </w:r>
      <w:r w:rsidR="0088464C">
        <w:rPr>
          <w:lang w:eastAsia="ja-JP"/>
        </w:rPr>
        <w:t>four</w:t>
      </w:r>
      <w:r>
        <w:rPr>
          <w:lang w:eastAsia="ja-JP"/>
        </w:rPr>
        <w:t xml:space="preserve"> categories.</w:t>
      </w:r>
    </w:p>
    <w:p w14:paraId="5DCFB354" w14:textId="77777777" w:rsidR="00840870" w:rsidRDefault="00840870" w:rsidP="00422C63">
      <w:pPr>
        <w:pStyle w:val="iHeading3"/>
      </w:pPr>
      <w:bookmarkStart w:id="226" w:name="_Ref351730692"/>
      <w:bookmarkStart w:id="227" w:name="_Toc386636193"/>
      <w:r>
        <w:t>Basic Information</w:t>
      </w:r>
      <w:bookmarkEnd w:id="226"/>
      <w:bookmarkEnd w:id="227"/>
    </w:p>
    <w:p w14:paraId="041F8765" w14:textId="77777777" w:rsidR="00840870" w:rsidRDefault="00840870" w:rsidP="00840870">
      <w:pPr>
        <w:pStyle w:val="iNormal"/>
        <w:rPr>
          <w:lang w:eastAsia="ja-JP"/>
        </w:rPr>
      </w:pPr>
      <w:r>
        <w:rPr>
          <w:lang w:eastAsia="ja-JP"/>
        </w:rPr>
        <w:t xml:space="preserve">The Basic Information is </w:t>
      </w:r>
      <w:r w:rsidR="003829A3">
        <w:rPr>
          <w:lang w:eastAsia="ja-JP"/>
        </w:rPr>
        <w:t>Metadata</w:t>
      </w:r>
      <w:r>
        <w:rPr>
          <w:lang w:eastAsia="ja-JP"/>
        </w:rPr>
        <w:t xml:space="preserve"> entered by the user when the </w:t>
      </w:r>
      <w:r w:rsidR="00415DC9">
        <w:rPr>
          <w:lang w:eastAsia="ja-JP"/>
        </w:rPr>
        <w:t>Data File</w:t>
      </w:r>
      <w:r w:rsidR="001932DB">
        <w:rPr>
          <w:lang w:eastAsia="ja-JP"/>
        </w:rPr>
        <w:t xml:space="preserve"> </w:t>
      </w:r>
      <w:r>
        <w:rPr>
          <w:lang w:eastAsia="ja-JP"/>
        </w:rPr>
        <w:t>is uploaded. It consists of the following fields.</w:t>
      </w:r>
    </w:p>
    <w:tbl>
      <w:tblPr>
        <w:tblW w:w="9322" w:type="dxa"/>
        <w:tblLook w:val="04A0" w:firstRow="1" w:lastRow="0" w:firstColumn="1" w:lastColumn="0" w:noHBand="0" w:noVBand="1"/>
      </w:tblPr>
      <w:tblGrid>
        <w:gridCol w:w="2093"/>
        <w:gridCol w:w="7229"/>
      </w:tblGrid>
      <w:tr w:rsidR="00840870" w:rsidRPr="00582270" w14:paraId="65D5B3C4" w14:textId="77777777" w:rsidTr="00F537EB">
        <w:trPr>
          <w:cantSplit/>
        </w:trPr>
        <w:tc>
          <w:tcPr>
            <w:tcW w:w="2093" w:type="dxa"/>
            <w:shd w:val="clear" w:color="auto" w:fill="auto"/>
          </w:tcPr>
          <w:p w14:paraId="4899D40E" w14:textId="77777777" w:rsidR="00840870" w:rsidRPr="00582270" w:rsidRDefault="00840870" w:rsidP="00582270">
            <w:pPr>
              <w:pStyle w:val="iNormal"/>
              <w:jc w:val="left"/>
            </w:pPr>
            <w:r w:rsidRPr="00582270">
              <w:t>Name</w:t>
            </w:r>
          </w:p>
        </w:tc>
        <w:tc>
          <w:tcPr>
            <w:tcW w:w="7229" w:type="dxa"/>
            <w:shd w:val="clear" w:color="auto" w:fill="auto"/>
          </w:tcPr>
          <w:p w14:paraId="5068F6ED" w14:textId="77777777" w:rsidR="00840870" w:rsidRPr="00582270" w:rsidRDefault="00840870" w:rsidP="00371148">
            <w:pPr>
              <w:pStyle w:val="iNormal"/>
            </w:pPr>
            <w:r w:rsidRPr="00582270">
              <w:t xml:space="preserve">The </w:t>
            </w:r>
            <w:r w:rsidR="00E344C6" w:rsidRPr="00582270">
              <w:t>N</w:t>
            </w:r>
            <w:r w:rsidRPr="00582270">
              <w:t xml:space="preserve">ame </w:t>
            </w:r>
            <w:r w:rsidR="00E344C6" w:rsidRPr="00582270">
              <w:t xml:space="preserve">to be used for the </w:t>
            </w:r>
            <w:r w:rsidRPr="00582270">
              <w:t xml:space="preserve">file </w:t>
            </w:r>
            <w:r w:rsidR="00E344C6" w:rsidRPr="00582270">
              <w:t xml:space="preserve">which stores the data in </w:t>
            </w:r>
            <w:r w:rsidR="004725C5">
              <w:t>DC21</w:t>
            </w:r>
            <w:r w:rsidR="00371148">
              <w:t xml:space="preserve"> Working Store</w:t>
            </w:r>
            <w:r w:rsidRPr="00582270">
              <w:t>.</w:t>
            </w:r>
          </w:p>
        </w:tc>
      </w:tr>
      <w:tr w:rsidR="00840870" w:rsidRPr="00582270" w14:paraId="56EA9E66" w14:textId="77777777" w:rsidTr="00F537EB">
        <w:trPr>
          <w:cantSplit/>
        </w:trPr>
        <w:tc>
          <w:tcPr>
            <w:tcW w:w="2093" w:type="dxa"/>
            <w:shd w:val="clear" w:color="auto" w:fill="auto"/>
          </w:tcPr>
          <w:p w14:paraId="525E65F4" w14:textId="77777777" w:rsidR="00840870" w:rsidRPr="00582270" w:rsidRDefault="00840870" w:rsidP="00582270">
            <w:pPr>
              <w:pStyle w:val="iNormal"/>
              <w:jc w:val="left"/>
            </w:pPr>
            <w:r w:rsidRPr="00582270">
              <w:lastRenderedPageBreak/>
              <w:t>Type</w:t>
            </w:r>
          </w:p>
        </w:tc>
        <w:tc>
          <w:tcPr>
            <w:tcW w:w="7229" w:type="dxa"/>
            <w:shd w:val="clear" w:color="auto" w:fill="auto"/>
          </w:tcPr>
          <w:p w14:paraId="0A7A363C" w14:textId="77777777" w:rsidR="00840870" w:rsidRPr="00582270" w:rsidRDefault="00840870" w:rsidP="00840870">
            <w:pPr>
              <w:pStyle w:val="iNormal"/>
            </w:pPr>
            <w:r w:rsidRPr="00582270">
              <w:t xml:space="preserve">The Type of the </w:t>
            </w:r>
            <w:r w:rsidR="00415DC9">
              <w:t>Data File</w:t>
            </w:r>
            <w:r w:rsidRPr="00582270">
              <w:t xml:space="preserve"> is a single value that describes the data contained within the file. This value is chosen from a constrained list of possibilities defined by the </w:t>
            </w:r>
            <w:r w:rsidR="006652E7">
              <w:t>Application Administrator</w:t>
            </w:r>
            <w:r w:rsidRPr="00582270">
              <w:t>. The file's Type is generally aimed at tracking data through its various stages of processing.</w:t>
            </w:r>
          </w:p>
          <w:p w14:paraId="0D7F4131" w14:textId="77777777" w:rsidR="00E344C6" w:rsidRPr="00582270" w:rsidRDefault="007E12BD" w:rsidP="00E344C6">
            <w:pPr>
              <w:pStyle w:val="iNormal"/>
            </w:pPr>
            <w:r w:rsidRPr="00582270">
              <w:t>There</w:t>
            </w:r>
            <w:r w:rsidR="00E344C6" w:rsidRPr="00582270">
              <w:t xml:space="preserve"> are </w:t>
            </w:r>
            <w:r w:rsidR="00B442AD" w:rsidRPr="00582270">
              <w:t>three</w:t>
            </w:r>
            <w:r w:rsidR="00E344C6" w:rsidRPr="00582270">
              <w:t xml:space="preserve"> predefined data Types</w:t>
            </w:r>
            <w:r w:rsidRPr="00582270">
              <w:t xml:space="preserve"> which are built into the system and cannot be changed</w:t>
            </w:r>
            <w:r w:rsidR="00E344C6" w:rsidRPr="00582270">
              <w:t>:</w:t>
            </w:r>
          </w:p>
          <w:p w14:paraId="65F49A6A" w14:textId="77777777" w:rsidR="00E344C6" w:rsidRPr="00582270" w:rsidRDefault="00E23762" w:rsidP="00582270">
            <w:pPr>
              <w:pStyle w:val="iNormal"/>
              <w:tabs>
                <w:tab w:val="left" w:pos="1168"/>
              </w:tabs>
              <w:ind w:left="1168" w:hanging="1168"/>
            </w:pPr>
            <w:r w:rsidRPr="00582270">
              <w:rPr>
                <w:rStyle w:val="iOption"/>
              </w:rPr>
              <w:t>RAW</w:t>
            </w:r>
            <w:r w:rsidR="00E344C6" w:rsidRPr="00582270">
              <w:tab/>
              <w:t xml:space="preserve">indicates a file </w:t>
            </w:r>
            <w:r w:rsidR="00AC18CD">
              <w:t>that</w:t>
            </w:r>
            <w:r w:rsidR="00E344C6" w:rsidRPr="00582270">
              <w:t xml:space="preserve"> will be tested for known upload File Formats on file upload.</w:t>
            </w:r>
          </w:p>
          <w:p w14:paraId="73D4B563" w14:textId="77777777" w:rsidR="00B442AD" w:rsidRPr="00582270" w:rsidRDefault="00E23762" w:rsidP="00582270">
            <w:pPr>
              <w:pStyle w:val="iNormal"/>
              <w:tabs>
                <w:tab w:val="left" w:pos="1168"/>
              </w:tabs>
              <w:ind w:left="1168" w:hanging="1168"/>
            </w:pPr>
            <w:r w:rsidRPr="00582270">
              <w:rPr>
                <w:rStyle w:val="iOption"/>
              </w:rPr>
              <w:t>ERROR</w:t>
            </w:r>
            <w:r w:rsidR="00B442AD" w:rsidRPr="00582270">
              <w:rPr>
                <w:rStyle w:val="iOption"/>
              </w:rPr>
              <w:tab/>
            </w:r>
            <w:r w:rsidR="00AC18CD">
              <w:t>indicates a file that</w:t>
            </w:r>
            <w:r w:rsidR="00B442AD" w:rsidRPr="00582270">
              <w:t xml:space="preserve"> has failed to </w:t>
            </w:r>
            <w:r w:rsidR="008A44A8">
              <w:t xml:space="preserve">process or </w:t>
            </w:r>
            <w:r w:rsidR="00B442AD" w:rsidRPr="00582270">
              <w:t xml:space="preserve">upload correctly. </w:t>
            </w:r>
            <w:r w:rsidR="00CE0A35">
              <w:t xml:space="preserve">Errors typically occur on uploading </w:t>
            </w:r>
            <w:r w:rsidR="00B442AD" w:rsidRPr="00582270">
              <w:t>TOA5 files</w:t>
            </w:r>
            <w:r w:rsidR="00CE0A35">
              <w:t xml:space="preserve"> or on OCR or SR processing</w:t>
            </w:r>
            <w:r w:rsidRPr="00582270">
              <w:t xml:space="preserve">. </w:t>
            </w:r>
            <w:r w:rsidR="004A0857">
              <w:t xml:space="preserve">For OCR and SR processing, the output file will have this Type set. </w:t>
            </w:r>
            <w:r w:rsidR="00FB3E01" w:rsidRPr="00582270">
              <w:t>(</w:t>
            </w:r>
            <w:r w:rsidR="00B442AD" w:rsidRPr="00582270">
              <w:t xml:space="preserve">See </w:t>
            </w:r>
            <w:r w:rsidR="00C23447">
              <w:fldChar w:fldCharType="begin"/>
            </w:r>
            <w:r w:rsidR="00C23447">
              <w:instrText xml:space="preserve"> REF _Ref378839908 \r \h  \* MERGEFORMAT </w:instrText>
            </w:r>
            <w:r w:rsidR="00C23447">
              <w:fldChar w:fldCharType="separate"/>
            </w:r>
            <w:r w:rsidR="00443106" w:rsidRPr="00443106">
              <w:rPr>
                <w:rStyle w:val="CrossReference"/>
              </w:rPr>
              <w:t>7.3</w:t>
            </w:r>
            <w:r w:rsidR="00C23447">
              <w:fldChar w:fldCharType="end"/>
            </w:r>
            <w:r w:rsidR="00B87B66" w:rsidRPr="00B87B66">
              <w:rPr>
                <w:rStyle w:val="CrossReference"/>
              </w:rPr>
              <w:t xml:space="preserve"> </w:t>
            </w:r>
            <w:r w:rsidR="00C23447">
              <w:fldChar w:fldCharType="begin"/>
            </w:r>
            <w:r w:rsidR="00C23447">
              <w:instrText xml:space="preserve"> REF _Ref378839908 \h  \* MERGEFORMAT </w:instrText>
            </w:r>
            <w:r w:rsidR="00C23447">
              <w:fldChar w:fldCharType="separate"/>
            </w:r>
            <w:r w:rsidR="00443106" w:rsidRPr="00443106">
              <w:rPr>
                <w:rStyle w:val="CrossReference"/>
              </w:rPr>
              <w:t>Uploading RAW TOA5 Data Files</w:t>
            </w:r>
            <w:r w:rsidR="00C23447">
              <w:fldChar w:fldCharType="end"/>
            </w:r>
            <w:r w:rsidR="00B87B66">
              <w:t xml:space="preserve"> </w:t>
            </w:r>
            <w:r w:rsidR="00B442AD" w:rsidRPr="00582270">
              <w:t>for more information</w:t>
            </w:r>
            <w:r w:rsidR="00FB3E01" w:rsidRPr="00582270">
              <w:t xml:space="preserve"> about TOA5 </w:t>
            </w:r>
            <w:r w:rsidR="00415DC9">
              <w:t>Data File</w:t>
            </w:r>
            <w:r w:rsidR="009B7E78">
              <w:t>s</w:t>
            </w:r>
            <w:r w:rsidR="00CE0A35">
              <w:t xml:space="preserve"> and sections </w:t>
            </w:r>
            <w:r w:rsidR="00C23447">
              <w:fldChar w:fldCharType="begin"/>
            </w:r>
            <w:r w:rsidR="00C23447">
              <w:instrText xml:space="preserve"> REF _Ref377979077 \r \h  \* MERGEFORMAT </w:instrText>
            </w:r>
            <w:r w:rsidR="00C23447">
              <w:fldChar w:fldCharType="separate"/>
            </w:r>
            <w:r w:rsidR="00443106" w:rsidRPr="00443106">
              <w:rPr>
                <w:rStyle w:val="CrossReference"/>
              </w:rPr>
              <w:t>11.5.2</w:t>
            </w:r>
            <w:r w:rsidR="00C23447">
              <w:fldChar w:fldCharType="end"/>
            </w:r>
            <w:r w:rsidR="00CE0A35">
              <w:t xml:space="preserve"> and </w:t>
            </w:r>
            <w:r w:rsidR="00C23447">
              <w:fldChar w:fldCharType="begin"/>
            </w:r>
            <w:r w:rsidR="00C23447">
              <w:instrText xml:space="preserve"> REF _Ref378325623 \r \h  \* MERGEFORMAT </w:instrText>
            </w:r>
            <w:r w:rsidR="00C23447">
              <w:fldChar w:fldCharType="separate"/>
            </w:r>
            <w:r w:rsidR="00443106" w:rsidRPr="00443106">
              <w:rPr>
                <w:rStyle w:val="CrossReference"/>
              </w:rPr>
              <w:t>11.5.3</w:t>
            </w:r>
            <w:r w:rsidR="00C23447">
              <w:fldChar w:fldCharType="end"/>
            </w:r>
            <w:r w:rsidR="00CE0A35">
              <w:t xml:space="preserve"> for information on OCR and SR processing</w:t>
            </w:r>
            <w:r w:rsidR="00B442AD" w:rsidRPr="00582270">
              <w:t>.</w:t>
            </w:r>
            <w:r w:rsidR="00FB3E01" w:rsidRPr="00582270">
              <w:t>)</w:t>
            </w:r>
          </w:p>
          <w:p w14:paraId="423F91D9" w14:textId="77777777" w:rsidR="00F577A2" w:rsidRPr="00582270" w:rsidRDefault="00E23762" w:rsidP="00582270">
            <w:pPr>
              <w:pStyle w:val="iNormal"/>
              <w:tabs>
                <w:tab w:val="left" w:pos="1168"/>
              </w:tabs>
              <w:ind w:left="1168" w:hanging="1168"/>
            </w:pPr>
            <w:r w:rsidRPr="00582270">
              <w:rPr>
                <w:b/>
              </w:rPr>
              <w:t>PACKAGE</w:t>
            </w:r>
            <w:r w:rsidR="00E344C6" w:rsidRPr="00582270">
              <w:tab/>
            </w:r>
            <w:r w:rsidR="00F577A2" w:rsidRPr="00582270">
              <w:t xml:space="preserve">indicates a file containing a collection of </w:t>
            </w:r>
            <w:r w:rsidR="00415DC9">
              <w:t>Data File</w:t>
            </w:r>
            <w:r w:rsidR="009B7E78">
              <w:t>s</w:t>
            </w:r>
            <w:r w:rsidR="00F577A2" w:rsidRPr="00582270">
              <w:t xml:space="preserve"> which is intended for Publishing. See </w:t>
            </w:r>
            <w:r w:rsidR="00FD7F3B" w:rsidRPr="002E5280">
              <w:t xml:space="preserve">Chapter </w:t>
            </w:r>
            <w:r w:rsidR="00C23447">
              <w:fldChar w:fldCharType="begin"/>
            </w:r>
            <w:r w:rsidR="00C23447">
              <w:instrText xml:space="preserve"> REF _Ref351648922 \r \h  \* MERGEFORMAT </w:instrText>
            </w:r>
            <w:r w:rsidR="00C23447">
              <w:fldChar w:fldCharType="separate"/>
            </w:r>
            <w:r w:rsidR="00443106">
              <w:t>9</w:t>
            </w:r>
            <w:r w:rsidR="00C23447">
              <w:fldChar w:fldCharType="end"/>
            </w:r>
            <w:r w:rsidR="00FD7F3B" w:rsidRPr="00B87B66">
              <w:t xml:space="preserve"> </w:t>
            </w:r>
            <w:r w:rsidR="00C23447">
              <w:fldChar w:fldCharType="begin"/>
            </w:r>
            <w:r w:rsidR="00C23447">
              <w:instrText xml:space="preserve"> REF _Ref351648922 \h  \* MERGEFORMAT </w:instrText>
            </w:r>
            <w:r w:rsidR="00C23447">
              <w:fldChar w:fldCharType="separate"/>
            </w:r>
            <w:r w:rsidR="00443106" w:rsidRPr="00443106">
              <w:rPr>
                <w:rStyle w:val="CrossReference"/>
              </w:rPr>
              <w:t>Publishing Your Data</w:t>
            </w:r>
            <w:r w:rsidR="00C23447">
              <w:fldChar w:fldCharType="end"/>
            </w:r>
            <w:r w:rsidR="00F577A2" w:rsidRPr="00582270">
              <w:t xml:space="preserve"> for more information.</w:t>
            </w:r>
          </w:p>
          <w:p w14:paraId="1BCB077A" w14:textId="77777777" w:rsidR="009E59A7" w:rsidRPr="00582270" w:rsidRDefault="00E23762" w:rsidP="00E23762">
            <w:pPr>
              <w:pStyle w:val="iNormal"/>
            </w:pPr>
            <w:r w:rsidRPr="00582270">
              <w:t xml:space="preserve">If </w:t>
            </w:r>
            <w:r w:rsidR="00B87B66">
              <w:t xml:space="preserve">the </w:t>
            </w:r>
            <w:r w:rsidRPr="00582270">
              <w:t>Type field has been set to one of the above predefined Types, it cannot be changed. If it has been set to one of the non-predefined Types, it can be changed, but only to another non-predefined Type.</w:t>
            </w:r>
          </w:p>
        </w:tc>
      </w:tr>
      <w:tr w:rsidR="00840870" w:rsidRPr="00582270" w14:paraId="68F56D69" w14:textId="77777777" w:rsidTr="00F537EB">
        <w:tc>
          <w:tcPr>
            <w:tcW w:w="2093" w:type="dxa"/>
            <w:shd w:val="clear" w:color="auto" w:fill="auto"/>
          </w:tcPr>
          <w:p w14:paraId="01CB890C" w14:textId="77777777" w:rsidR="00840870" w:rsidRPr="00582270" w:rsidRDefault="00840870" w:rsidP="00582270">
            <w:pPr>
              <w:pStyle w:val="iNormal"/>
              <w:jc w:val="left"/>
            </w:pPr>
            <w:r w:rsidRPr="00582270">
              <w:t>File Format</w:t>
            </w:r>
          </w:p>
        </w:tc>
        <w:tc>
          <w:tcPr>
            <w:tcW w:w="7229" w:type="dxa"/>
            <w:shd w:val="clear" w:color="auto" w:fill="auto"/>
          </w:tcPr>
          <w:p w14:paraId="78554A9A" w14:textId="77777777" w:rsidR="005F6944" w:rsidRDefault="005F6944" w:rsidP="00840870">
            <w:pPr>
              <w:pStyle w:val="iNormal"/>
            </w:pPr>
            <w:r>
              <w:t xml:space="preserve">This field will display the </w:t>
            </w:r>
            <w:r w:rsidR="009D2602">
              <w:t>MIME Type</w:t>
            </w:r>
            <w:r>
              <w:t xml:space="preserve"> of the </w:t>
            </w:r>
            <w:r w:rsidR="00415DC9">
              <w:t>Data File</w:t>
            </w:r>
            <w:r>
              <w:t xml:space="preserve"> in the standard format, such as </w:t>
            </w:r>
            <w:r w:rsidRPr="00371148">
              <w:rPr>
                <w:rStyle w:val="iOption"/>
              </w:rPr>
              <w:t>text/plain</w:t>
            </w:r>
            <w:r>
              <w:t xml:space="preserve"> or </w:t>
            </w:r>
            <w:r w:rsidRPr="00371148">
              <w:rPr>
                <w:rStyle w:val="iOption"/>
              </w:rPr>
              <w:t>image/jpeg</w:t>
            </w:r>
            <w:r>
              <w:t>.</w:t>
            </w:r>
          </w:p>
          <w:p w14:paraId="7B1BED74" w14:textId="77777777" w:rsidR="00840870" w:rsidRPr="00582270" w:rsidRDefault="005F6944" w:rsidP="00840870">
            <w:pPr>
              <w:pStyle w:val="iNormal"/>
            </w:pPr>
            <w:r>
              <w:t>If the file is known to be a specific format which is handled by DC21, one of the</w:t>
            </w:r>
            <w:r w:rsidR="00B87B66">
              <w:t>se</w:t>
            </w:r>
            <w:r>
              <w:t xml:space="preserve"> following specific values may be shown.</w:t>
            </w:r>
          </w:p>
          <w:p w14:paraId="7971877A" w14:textId="77777777" w:rsidR="00840870" w:rsidRPr="00582270" w:rsidRDefault="00840870" w:rsidP="00582270">
            <w:pPr>
              <w:pStyle w:val="iNormal"/>
              <w:ind w:left="1309" w:hanging="1309"/>
            </w:pPr>
            <w:r w:rsidRPr="00582270">
              <w:rPr>
                <w:rStyle w:val="iOption"/>
              </w:rPr>
              <w:t>TOA5</w:t>
            </w:r>
            <w:r w:rsidRPr="00582270">
              <w:tab/>
              <w:t>The file was inspected on upload and discovered to be TOA5 format. TOA5 files are processed dif</w:t>
            </w:r>
            <w:r w:rsidR="00FD7F3B" w:rsidRPr="00582270">
              <w:t xml:space="preserve">ferently on file upload. See section </w:t>
            </w:r>
            <w:r w:rsidR="00C23447">
              <w:fldChar w:fldCharType="begin"/>
            </w:r>
            <w:r w:rsidR="00C23447">
              <w:instrText xml:space="preserve"> REF _Ref378839908 \r \h  \* MERGEFORMAT </w:instrText>
            </w:r>
            <w:r w:rsidR="00C23447">
              <w:fldChar w:fldCharType="separate"/>
            </w:r>
            <w:r w:rsidR="00443106" w:rsidRPr="00443106">
              <w:rPr>
                <w:rStyle w:val="CrossReference"/>
              </w:rPr>
              <w:t>7.3</w:t>
            </w:r>
            <w:r w:rsidR="00C23447">
              <w:fldChar w:fldCharType="end"/>
            </w:r>
            <w:r w:rsidR="00B87B66" w:rsidRPr="00B87B66">
              <w:rPr>
                <w:rStyle w:val="CrossReference"/>
              </w:rPr>
              <w:t xml:space="preserve"> </w:t>
            </w:r>
            <w:r w:rsidR="00C23447">
              <w:fldChar w:fldCharType="begin"/>
            </w:r>
            <w:r w:rsidR="00C23447">
              <w:instrText xml:space="preserve"> REF _Ref378839908 \h  \* MERGEFORMAT </w:instrText>
            </w:r>
            <w:r w:rsidR="00C23447">
              <w:fldChar w:fldCharType="separate"/>
            </w:r>
            <w:r w:rsidR="00443106" w:rsidRPr="00443106">
              <w:rPr>
                <w:rStyle w:val="CrossReference"/>
              </w:rPr>
              <w:t>Uploading RAW TOA5 Data Files</w:t>
            </w:r>
            <w:r w:rsidR="00C23447">
              <w:fldChar w:fldCharType="end"/>
            </w:r>
            <w:r w:rsidR="00B87B66">
              <w:t xml:space="preserve"> </w:t>
            </w:r>
            <w:r w:rsidR="00FD7F3B" w:rsidRPr="00582270">
              <w:t>for more information.</w:t>
            </w:r>
          </w:p>
          <w:p w14:paraId="13675BC5" w14:textId="77777777" w:rsidR="00840870" w:rsidRDefault="00840870" w:rsidP="00582270">
            <w:pPr>
              <w:pStyle w:val="iNormal"/>
              <w:ind w:left="1309" w:hanging="1309"/>
            </w:pPr>
            <w:r w:rsidRPr="00582270">
              <w:rPr>
                <w:rStyle w:val="iOption"/>
              </w:rPr>
              <w:t>BAGIT</w:t>
            </w:r>
            <w:r w:rsidRPr="00582270">
              <w:tab/>
              <w:t xml:space="preserve">The file is a Package which is formatted as a BAGIT ZIP file. See </w:t>
            </w:r>
            <w:r w:rsidR="00C23447">
              <w:fldChar w:fldCharType="begin"/>
            </w:r>
            <w:r w:rsidR="00C23447">
              <w:instrText xml:space="preserve"> REF _Ref351732800 \r \h  \* MERGEFORMAT </w:instrText>
            </w:r>
            <w:r w:rsidR="00C23447">
              <w:fldChar w:fldCharType="separate"/>
            </w:r>
            <w:r w:rsidR="00443106" w:rsidRPr="00443106">
              <w:rPr>
                <w:rStyle w:val="CrossReference"/>
              </w:rPr>
              <w:t>Appendix A -</w:t>
            </w:r>
            <w:r w:rsidR="00C23447">
              <w:fldChar w:fldCharType="end"/>
            </w:r>
            <w:r w:rsidR="00FD7F3B"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443106" w:rsidRPr="00443106">
              <w:rPr>
                <w:rStyle w:val="CrossReference"/>
              </w:rPr>
              <w:t>The Bagit format</w:t>
            </w:r>
            <w:r w:rsidR="00C23447">
              <w:fldChar w:fldCharType="end"/>
            </w:r>
            <w:r w:rsidR="00FD7F3B" w:rsidRPr="00582270">
              <w:t xml:space="preserve"> </w:t>
            </w:r>
            <w:r w:rsidRPr="00582270">
              <w:t>for more information on BAGIT files.</w:t>
            </w:r>
          </w:p>
          <w:p w14:paraId="7F383F32" w14:textId="77777777" w:rsidR="00840870" w:rsidRPr="005F6944" w:rsidRDefault="005F6944" w:rsidP="00B87B66">
            <w:pPr>
              <w:pStyle w:val="iNormal"/>
            </w:pPr>
            <w:r w:rsidRPr="005F6944">
              <w:t xml:space="preserve">If the file format cannot be determined, this field will display </w:t>
            </w:r>
            <w:r w:rsidR="00840870" w:rsidRPr="005F6944">
              <w:rPr>
                <w:rStyle w:val="iOption"/>
              </w:rPr>
              <w:t>UNKNOWN</w:t>
            </w:r>
            <w:r w:rsidRPr="005F6944">
              <w:t>.</w:t>
            </w:r>
          </w:p>
          <w:p w14:paraId="2BDD6EEE" w14:textId="77777777" w:rsidR="009E59A7" w:rsidRPr="00582270" w:rsidRDefault="00FB3E01" w:rsidP="005F6944">
            <w:pPr>
              <w:pStyle w:val="iNormal"/>
            </w:pPr>
            <w:r w:rsidRPr="00582270">
              <w:t>The File</w:t>
            </w:r>
            <w:r w:rsidR="009E59A7" w:rsidRPr="00582270">
              <w:t xml:space="preserve"> Format is set automatically </w:t>
            </w:r>
            <w:r w:rsidR="005F6944">
              <w:t xml:space="preserve">when the </w:t>
            </w:r>
            <w:r w:rsidR="00415DC9">
              <w:t>Data File</w:t>
            </w:r>
            <w:r w:rsidR="005F6944">
              <w:t xml:space="preserve"> is uploaded or created</w:t>
            </w:r>
            <w:r w:rsidR="009E59A7" w:rsidRPr="00582270">
              <w:t>.</w:t>
            </w:r>
          </w:p>
        </w:tc>
      </w:tr>
      <w:tr w:rsidR="00840870" w:rsidRPr="00582270" w14:paraId="5CB5E43A" w14:textId="77777777" w:rsidTr="00F537EB">
        <w:trPr>
          <w:cantSplit/>
        </w:trPr>
        <w:tc>
          <w:tcPr>
            <w:tcW w:w="2093" w:type="dxa"/>
            <w:shd w:val="clear" w:color="auto" w:fill="auto"/>
          </w:tcPr>
          <w:p w14:paraId="2A7343E4" w14:textId="77777777" w:rsidR="00840870" w:rsidRPr="00582270" w:rsidRDefault="00840870" w:rsidP="00582270">
            <w:pPr>
              <w:pStyle w:val="iNormal"/>
              <w:jc w:val="left"/>
            </w:pPr>
            <w:r w:rsidRPr="00582270">
              <w:t>Description</w:t>
            </w:r>
          </w:p>
        </w:tc>
        <w:tc>
          <w:tcPr>
            <w:tcW w:w="7229" w:type="dxa"/>
            <w:shd w:val="clear" w:color="auto" w:fill="auto"/>
          </w:tcPr>
          <w:p w14:paraId="23004724" w14:textId="77777777" w:rsidR="00840870" w:rsidRPr="00582270" w:rsidRDefault="00840870" w:rsidP="00F577A2">
            <w:pPr>
              <w:pStyle w:val="iNormal"/>
            </w:pPr>
            <w:r w:rsidRPr="00582270">
              <w:t xml:space="preserve">The </w:t>
            </w:r>
            <w:r w:rsidR="00371148" w:rsidRPr="00582270">
              <w:t xml:space="preserve">Description </w:t>
            </w:r>
            <w:r w:rsidR="00F577A2" w:rsidRPr="00582270">
              <w:t xml:space="preserve">entered by the </w:t>
            </w:r>
            <w:r w:rsidR="001902BA" w:rsidRPr="00582270">
              <w:t>User</w:t>
            </w:r>
            <w:r w:rsidR="00F577A2" w:rsidRPr="00582270">
              <w:t xml:space="preserve"> to describe the contents of this file.</w:t>
            </w:r>
          </w:p>
        </w:tc>
      </w:tr>
      <w:tr w:rsidR="00840870" w:rsidRPr="00582270" w14:paraId="43C8C9F3" w14:textId="77777777" w:rsidTr="00F537EB">
        <w:trPr>
          <w:cantSplit/>
        </w:trPr>
        <w:tc>
          <w:tcPr>
            <w:tcW w:w="2093" w:type="dxa"/>
            <w:shd w:val="clear" w:color="auto" w:fill="auto"/>
          </w:tcPr>
          <w:p w14:paraId="49016F18" w14:textId="77777777" w:rsidR="00840870" w:rsidRPr="00582270" w:rsidRDefault="00840870" w:rsidP="00582270">
            <w:pPr>
              <w:pStyle w:val="iNormal"/>
              <w:jc w:val="left"/>
            </w:pPr>
            <w:r w:rsidRPr="00582270">
              <w:lastRenderedPageBreak/>
              <w:t>Tags</w:t>
            </w:r>
          </w:p>
        </w:tc>
        <w:tc>
          <w:tcPr>
            <w:tcW w:w="7229" w:type="dxa"/>
            <w:shd w:val="clear" w:color="auto" w:fill="auto"/>
          </w:tcPr>
          <w:p w14:paraId="570FC662" w14:textId="77777777" w:rsidR="00840870" w:rsidRDefault="00840870" w:rsidP="00DB6BC7">
            <w:pPr>
              <w:pStyle w:val="iNormal"/>
            </w:pPr>
            <w:r w:rsidRPr="00582270">
              <w:t xml:space="preserve">The file Tags are a set of flags that have been given </w:t>
            </w:r>
            <w:r w:rsidR="00A11F3A" w:rsidRPr="00582270">
              <w:t xml:space="preserve">by the </w:t>
            </w:r>
            <w:r w:rsidR="001902BA" w:rsidRPr="00582270">
              <w:t>U</w:t>
            </w:r>
            <w:r w:rsidR="00A11F3A" w:rsidRPr="00582270">
              <w:t xml:space="preserve">ser </w:t>
            </w:r>
            <w:r w:rsidRPr="00582270">
              <w:t xml:space="preserve">to the </w:t>
            </w:r>
            <w:r w:rsidR="00371148">
              <w:t>Data File</w:t>
            </w:r>
            <w:r w:rsidR="00371148" w:rsidRPr="00582270">
              <w:t xml:space="preserve"> </w:t>
            </w:r>
            <w:r w:rsidRPr="00582270">
              <w:t xml:space="preserve">from a constrained list </w:t>
            </w:r>
            <w:r w:rsidR="00FB3E01" w:rsidRPr="00582270">
              <w:t>of possibilities defined by your Application Administrator</w:t>
            </w:r>
            <w:r w:rsidRPr="00582270">
              <w:t>.</w:t>
            </w:r>
            <w:r w:rsidR="00FB3E01" w:rsidRPr="00582270">
              <w:t xml:space="preserve"> A </w:t>
            </w:r>
            <w:r w:rsidR="00371148">
              <w:t>Data File</w:t>
            </w:r>
            <w:r w:rsidR="00FB3E01" w:rsidRPr="00582270">
              <w:t xml:space="preserve"> may be assigned multiple Tags or no Tags at all.</w:t>
            </w:r>
          </w:p>
          <w:p w14:paraId="133A6F34" w14:textId="77777777" w:rsidR="00B35946" w:rsidRPr="00582270" w:rsidRDefault="00B35946" w:rsidP="00371148">
            <w:pPr>
              <w:pStyle w:val="iNormal"/>
            </w:pPr>
            <w:r>
              <w:t xml:space="preserve">It is recommended that </w:t>
            </w:r>
            <w:r w:rsidR="00371148">
              <w:t xml:space="preserve">for new work </w:t>
            </w:r>
            <w:r>
              <w:t>you use the newer Labels functionality instead of Tags. Labels provide the same functionality in a more flexible and comprehensive way.</w:t>
            </w:r>
          </w:p>
        </w:tc>
      </w:tr>
      <w:tr w:rsidR="0068100A" w:rsidRPr="00582270" w14:paraId="445EF14A" w14:textId="77777777" w:rsidTr="00F537EB">
        <w:trPr>
          <w:cantSplit/>
        </w:trPr>
        <w:tc>
          <w:tcPr>
            <w:tcW w:w="2093" w:type="dxa"/>
            <w:shd w:val="clear" w:color="auto" w:fill="auto"/>
          </w:tcPr>
          <w:p w14:paraId="08F841A1" w14:textId="77777777" w:rsidR="0068100A" w:rsidRPr="00582270" w:rsidRDefault="0068100A" w:rsidP="00582270">
            <w:pPr>
              <w:pStyle w:val="iNormal"/>
              <w:jc w:val="left"/>
            </w:pPr>
            <w:r>
              <w:t>Labels</w:t>
            </w:r>
          </w:p>
        </w:tc>
        <w:tc>
          <w:tcPr>
            <w:tcW w:w="7229" w:type="dxa"/>
            <w:shd w:val="clear" w:color="auto" w:fill="auto"/>
          </w:tcPr>
          <w:p w14:paraId="36FA6281" w14:textId="77777777" w:rsidR="00BD4CF9" w:rsidRDefault="00B35946" w:rsidP="00B35946">
            <w:pPr>
              <w:pStyle w:val="iNormal"/>
            </w:pPr>
            <w:r>
              <w:t xml:space="preserve">Labels are user-defined character strings which can be assigned to </w:t>
            </w:r>
            <w:r w:rsidR="00415DC9">
              <w:t>Data File</w:t>
            </w:r>
            <w:r w:rsidR="009B7E78">
              <w:t>s</w:t>
            </w:r>
            <w:r>
              <w:t xml:space="preserve"> to help identify or describe the </w:t>
            </w:r>
            <w:r w:rsidR="00415DC9">
              <w:t>Data File</w:t>
            </w:r>
            <w:r>
              <w:t xml:space="preserve">. </w:t>
            </w:r>
            <w:r w:rsidR="00BD4CF9">
              <w:t xml:space="preserve">Once defined, a </w:t>
            </w:r>
            <w:r w:rsidR="004A0857">
              <w:t xml:space="preserve">new </w:t>
            </w:r>
            <w:r w:rsidR="00BD4CF9">
              <w:t xml:space="preserve">Label is available for use </w:t>
            </w:r>
            <w:r w:rsidR="00B87B66">
              <w:t xml:space="preserve">by all Users </w:t>
            </w:r>
            <w:r w:rsidR="00BD4CF9">
              <w:t>across all files, Projects and Organisational Units.</w:t>
            </w:r>
          </w:p>
          <w:p w14:paraId="3EA1BE5D" w14:textId="77777777" w:rsidR="004A0857" w:rsidRDefault="00B35946" w:rsidP="00B35946">
            <w:pPr>
              <w:pStyle w:val="iNormal"/>
            </w:pPr>
            <w:r>
              <w:t xml:space="preserve">Multiple Labels can be assigned to any </w:t>
            </w:r>
            <w:r w:rsidR="00415DC9">
              <w:t>Data File</w:t>
            </w:r>
            <w:r>
              <w:t>.</w:t>
            </w:r>
          </w:p>
          <w:p w14:paraId="5E10C4E8" w14:textId="77777777" w:rsidR="00B35946" w:rsidRPr="00B35946" w:rsidRDefault="00B35946" w:rsidP="00B35946">
            <w:pPr>
              <w:pStyle w:val="iNormal"/>
            </w:pPr>
            <w:r>
              <w:t xml:space="preserve">This field lists all Labels which are assigned to this </w:t>
            </w:r>
            <w:r w:rsidR="00415DC9">
              <w:t>Data File</w:t>
            </w:r>
            <w:r>
              <w:t>.</w:t>
            </w:r>
          </w:p>
        </w:tc>
      </w:tr>
      <w:tr w:rsidR="00840870" w:rsidRPr="00582270" w14:paraId="3FBEE28F" w14:textId="77777777" w:rsidTr="00F537EB">
        <w:trPr>
          <w:cantSplit/>
        </w:trPr>
        <w:tc>
          <w:tcPr>
            <w:tcW w:w="2093" w:type="dxa"/>
            <w:shd w:val="clear" w:color="auto" w:fill="auto"/>
          </w:tcPr>
          <w:p w14:paraId="095B8B23" w14:textId="77777777" w:rsidR="00840870" w:rsidRPr="00582270" w:rsidRDefault="004725C5" w:rsidP="00B87B66">
            <w:pPr>
              <w:pStyle w:val="iNormal"/>
              <w:jc w:val="left"/>
            </w:pPr>
            <w:r>
              <w:t>Project</w:t>
            </w:r>
            <w:r w:rsidR="002F54FB">
              <w:br/>
              <w:t xml:space="preserve">(this </w:t>
            </w:r>
            <w:r w:rsidR="004D304C">
              <w:t xml:space="preserve">name </w:t>
            </w:r>
            <w:r w:rsidR="002F54FB">
              <w:t xml:space="preserve">will be replaced </w:t>
            </w:r>
            <w:r w:rsidR="00B87B66">
              <w:t>by</w:t>
            </w:r>
            <w:r w:rsidR="002F54FB">
              <w:t xml:space="preserve"> your system’s tailored term)</w:t>
            </w:r>
          </w:p>
        </w:tc>
        <w:tc>
          <w:tcPr>
            <w:tcW w:w="7229" w:type="dxa"/>
            <w:shd w:val="clear" w:color="auto" w:fill="auto"/>
          </w:tcPr>
          <w:p w14:paraId="17F57CBB" w14:textId="77777777" w:rsidR="00840870" w:rsidRPr="00582270" w:rsidRDefault="00A11F3A" w:rsidP="00B87B66">
            <w:pPr>
              <w:pStyle w:val="iNormal"/>
            </w:pPr>
            <w:r w:rsidRPr="00582270">
              <w:t>This</w:t>
            </w:r>
            <w:r w:rsidR="00840870" w:rsidRPr="00582270">
              <w:t xml:space="preserve"> field indicates which </w:t>
            </w:r>
            <w:r w:rsidR="004725C5">
              <w:t>Project</w:t>
            </w:r>
            <w:r w:rsidR="00023111">
              <w:t xml:space="preserve"> </w:t>
            </w:r>
            <w:r w:rsidR="00840870" w:rsidRPr="00582270">
              <w:t xml:space="preserve">produced the </w:t>
            </w:r>
            <w:r w:rsidR="004D304C">
              <w:t>Data File</w:t>
            </w:r>
            <w:r w:rsidR="00840870" w:rsidRPr="00582270">
              <w:t xml:space="preserve">. </w:t>
            </w:r>
            <w:r w:rsidR="001902BA" w:rsidRPr="00582270">
              <w:t>A</w:t>
            </w:r>
            <w:r w:rsidR="00840870" w:rsidRPr="00582270">
              <w:t xml:space="preserve"> </w:t>
            </w:r>
            <w:r w:rsidR="004D304C">
              <w:t>Data File</w:t>
            </w:r>
            <w:r w:rsidR="004D304C" w:rsidRPr="00582270">
              <w:t xml:space="preserve"> </w:t>
            </w:r>
            <w:r w:rsidRPr="00582270">
              <w:t>can</w:t>
            </w:r>
            <w:r w:rsidR="00840870" w:rsidRPr="00582270">
              <w:t xml:space="preserve"> be associated with </w:t>
            </w:r>
            <w:r w:rsidRPr="00582270">
              <w:t>only</w:t>
            </w:r>
            <w:r w:rsidR="00840870" w:rsidRPr="00582270">
              <w:t xml:space="preserve"> one </w:t>
            </w:r>
            <w:r w:rsidR="004725C5">
              <w:t>Project</w:t>
            </w:r>
            <w:r w:rsidR="00840870" w:rsidRPr="00582270">
              <w:t xml:space="preserve">. Any </w:t>
            </w:r>
            <w:r w:rsidR="001902BA" w:rsidRPr="00582270">
              <w:t>User</w:t>
            </w:r>
            <w:r w:rsidR="00840870" w:rsidRPr="00582270">
              <w:t xml:space="preserve"> can create </w:t>
            </w:r>
            <w:r w:rsidR="00743B5A">
              <w:t>Projects</w:t>
            </w:r>
            <w:r w:rsidR="00840870" w:rsidRPr="00582270">
              <w:t xml:space="preserve">. </w:t>
            </w:r>
            <w:r w:rsidR="0068100A" w:rsidRPr="00582270">
              <w:t xml:space="preserve">See </w:t>
            </w:r>
            <w:r w:rsidR="0068100A" w:rsidRPr="002E5280">
              <w:t xml:space="preserve">Chapter </w:t>
            </w:r>
            <w:r w:rsidR="00C23447">
              <w:fldChar w:fldCharType="begin"/>
            </w:r>
            <w:r w:rsidR="00C23447">
              <w:instrText xml:space="preserve"> REF _Ref351965455 \r \h  \* MERGEFORMAT </w:instrText>
            </w:r>
            <w:r w:rsidR="00C23447">
              <w:fldChar w:fldCharType="separate"/>
            </w:r>
            <w:r w:rsidR="00443106">
              <w:t>5</w:t>
            </w:r>
            <w:r w:rsidR="00C23447">
              <w:fldChar w:fldCharType="end"/>
            </w:r>
            <w:r w:rsidR="00B87B66" w:rsidRPr="00B87B66">
              <w:t xml:space="preserve"> </w:t>
            </w:r>
            <w:r w:rsidR="00C23447">
              <w:fldChar w:fldCharType="begin"/>
            </w:r>
            <w:r w:rsidR="00C23447">
              <w:instrText xml:space="preserve"> REF _Ref377645911 \h  \* MERGEFORMAT </w:instrText>
            </w:r>
            <w:r w:rsidR="00C23447">
              <w:fldChar w:fldCharType="separate"/>
            </w:r>
            <w:r w:rsidR="00443106" w:rsidRPr="00443106">
              <w:rPr>
                <w:rStyle w:val="CrossReference"/>
              </w:rPr>
              <w:t>Organisational Units and Projects</w:t>
            </w:r>
            <w:r w:rsidR="00C23447">
              <w:fldChar w:fldCharType="end"/>
            </w:r>
            <w:r w:rsidR="00B87B66">
              <w:t xml:space="preserve"> f</w:t>
            </w:r>
            <w:r w:rsidR="0068100A" w:rsidRPr="00582270">
              <w:t>or more information</w:t>
            </w:r>
            <w:r w:rsidR="00F577A2" w:rsidRPr="00582270">
              <w:t>.</w:t>
            </w:r>
          </w:p>
        </w:tc>
      </w:tr>
      <w:tr w:rsidR="00840870" w:rsidRPr="00582270" w14:paraId="43A1FD87" w14:textId="77777777" w:rsidTr="00F537EB">
        <w:trPr>
          <w:cantSplit/>
        </w:trPr>
        <w:tc>
          <w:tcPr>
            <w:tcW w:w="2093" w:type="dxa"/>
            <w:shd w:val="clear" w:color="auto" w:fill="auto"/>
          </w:tcPr>
          <w:p w14:paraId="19064C83" w14:textId="77777777" w:rsidR="00840870" w:rsidRPr="00582270" w:rsidRDefault="004725C5" w:rsidP="00B87B66">
            <w:pPr>
              <w:pStyle w:val="iNormal"/>
              <w:jc w:val="left"/>
            </w:pPr>
            <w:r w:rsidRPr="004725C5">
              <w:t>Organisational Unit</w:t>
            </w:r>
            <w:r w:rsidR="002F54FB">
              <w:br/>
              <w:t xml:space="preserve">(this </w:t>
            </w:r>
            <w:r w:rsidR="004D304C">
              <w:t xml:space="preserve">name </w:t>
            </w:r>
            <w:r w:rsidR="002F54FB">
              <w:t xml:space="preserve">will be replaced </w:t>
            </w:r>
            <w:r w:rsidR="00B87B66">
              <w:t>by</w:t>
            </w:r>
            <w:r w:rsidR="002F54FB">
              <w:t xml:space="preserve"> your system’s tailored term)</w:t>
            </w:r>
          </w:p>
        </w:tc>
        <w:tc>
          <w:tcPr>
            <w:tcW w:w="7229" w:type="dxa"/>
            <w:shd w:val="clear" w:color="auto" w:fill="auto"/>
          </w:tcPr>
          <w:p w14:paraId="21B1F8C9" w14:textId="77777777" w:rsidR="00840870" w:rsidRPr="00582270" w:rsidRDefault="00F577A2" w:rsidP="00B87B66">
            <w:pPr>
              <w:pStyle w:val="iNormal"/>
            </w:pPr>
            <w:r w:rsidRPr="00582270">
              <w:t xml:space="preserve">The </w:t>
            </w:r>
            <w:r w:rsidR="000D273B" w:rsidRPr="000D273B">
              <w:t>Organisational Unit</w:t>
            </w:r>
            <w:r w:rsidR="00023111">
              <w:t xml:space="preserve"> </w:t>
            </w:r>
            <w:r w:rsidRPr="00582270">
              <w:t xml:space="preserve">field indicates which </w:t>
            </w:r>
            <w:r w:rsidR="000D273B" w:rsidRPr="000D273B">
              <w:t>Organisational Unit</w:t>
            </w:r>
            <w:r w:rsidR="00023111">
              <w:t xml:space="preserve"> is associated with </w:t>
            </w:r>
            <w:r w:rsidRPr="00582270">
              <w:t xml:space="preserve">the above </w:t>
            </w:r>
            <w:r w:rsidR="00743B5A">
              <w:t>Project</w:t>
            </w:r>
            <w:r w:rsidRPr="00582270">
              <w:t xml:space="preserve">. Each </w:t>
            </w:r>
            <w:r w:rsidR="004D304C">
              <w:t>Data File</w:t>
            </w:r>
            <w:r w:rsidR="004D304C" w:rsidRPr="00582270">
              <w:t xml:space="preserve"> </w:t>
            </w:r>
            <w:r w:rsidRPr="00582270">
              <w:t xml:space="preserve">must be associated with exactly one </w:t>
            </w:r>
            <w:r w:rsidR="000D273B" w:rsidRPr="000D273B">
              <w:t>Organisational Unit</w:t>
            </w:r>
            <w:r w:rsidRPr="00582270">
              <w:t xml:space="preserve">. Any </w:t>
            </w:r>
            <w:r w:rsidR="001902BA" w:rsidRPr="00582270">
              <w:t>User</w:t>
            </w:r>
            <w:r w:rsidRPr="00582270">
              <w:t xml:space="preserve"> can create </w:t>
            </w:r>
            <w:r w:rsidR="007F709C" w:rsidRPr="007F709C">
              <w:t>Organisational Unit</w:t>
            </w:r>
            <w:r w:rsidR="007F709C">
              <w:t>s</w:t>
            </w:r>
            <w:r w:rsidRPr="00582270">
              <w:t xml:space="preserve">. </w:t>
            </w:r>
            <w:r w:rsidR="009E59A7" w:rsidRPr="00582270">
              <w:t xml:space="preserve">The </w:t>
            </w:r>
            <w:r w:rsidR="000D273B" w:rsidRPr="000D273B">
              <w:t>Organisational Unit</w:t>
            </w:r>
            <w:r w:rsidR="00023111">
              <w:t xml:space="preserve"> </w:t>
            </w:r>
            <w:r w:rsidR="009E59A7" w:rsidRPr="00582270">
              <w:t xml:space="preserve">field cannot be directly set. Its value is copied from the </w:t>
            </w:r>
            <w:r w:rsidR="000D273B" w:rsidRPr="000D273B">
              <w:t>Organisational Unit</w:t>
            </w:r>
            <w:r w:rsidR="00023111">
              <w:t xml:space="preserve"> </w:t>
            </w:r>
            <w:r w:rsidR="009E59A7" w:rsidRPr="00582270">
              <w:t xml:space="preserve">field in the selected </w:t>
            </w:r>
            <w:r w:rsidR="00743B5A">
              <w:t>Project</w:t>
            </w:r>
            <w:r w:rsidR="009E59A7" w:rsidRPr="00582270">
              <w:t xml:space="preserve">. </w:t>
            </w:r>
            <w:r w:rsidRPr="00582270">
              <w:t xml:space="preserve">See </w:t>
            </w:r>
            <w:r w:rsidR="00FD7F3B" w:rsidRPr="002E5280">
              <w:t xml:space="preserve">Chapter </w:t>
            </w:r>
            <w:r w:rsidR="00C23447">
              <w:fldChar w:fldCharType="begin"/>
            </w:r>
            <w:r w:rsidR="00C23447">
              <w:instrText xml:space="preserve"> REF _Ref351965455 \r \h  \* MERGEFORMAT </w:instrText>
            </w:r>
            <w:r w:rsidR="00C23447">
              <w:fldChar w:fldCharType="separate"/>
            </w:r>
            <w:r w:rsidR="00443106">
              <w:t>5</w:t>
            </w:r>
            <w:r w:rsidR="00C23447">
              <w:fldChar w:fldCharType="end"/>
            </w:r>
            <w:r w:rsidR="005F6944">
              <w:t xml:space="preserve"> </w:t>
            </w:r>
            <w:r w:rsidR="00C23447">
              <w:fldChar w:fldCharType="begin"/>
            </w:r>
            <w:r w:rsidR="00C23447">
              <w:instrText xml:space="preserve"> REF _Ref377645937 \h  \* MERGEFORMAT </w:instrText>
            </w:r>
            <w:r w:rsidR="00C23447">
              <w:fldChar w:fldCharType="separate"/>
            </w:r>
            <w:r w:rsidR="00443106" w:rsidRPr="00443106">
              <w:rPr>
                <w:rStyle w:val="CrossReference"/>
              </w:rPr>
              <w:t>Organisational Units and Projects</w:t>
            </w:r>
            <w:r w:rsidR="00C23447">
              <w:fldChar w:fldCharType="end"/>
            </w:r>
            <w:r w:rsidR="005F6944">
              <w:t xml:space="preserve"> </w:t>
            </w:r>
            <w:r w:rsidRPr="00582270">
              <w:t>for more information.</w:t>
            </w:r>
          </w:p>
        </w:tc>
      </w:tr>
      <w:tr w:rsidR="00840870" w:rsidRPr="00582270" w14:paraId="27EE9B96" w14:textId="77777777" w:rsidTr="00F537EB">
        <w:trPr>
          <w:cantSplit/>
        </w:trPr>
        <w:tc>
          <w:tcPr>
            <w:tcW w:w="2093" w:type="dxa"/>
            <w:shd w:val="clear" w:color="auto" w:fill="auto"/>
          </w:tcPr>
          <w:p w14:paraId="3887FAF6" w14:textId="77777777" w:rsidR="00840870" w:rsidRPr="00582270" w:rsidRDefault="00840870" w:rsidP="00582270">
            <w:pPr>
              <w:pStyle w:val="iNormal"/>
              <w:jc w:val="left"/>
            </w:pPr>
            <w:r w:rsidRPr="00582270">
              <w:t>Date added</w:t>
            </w:r>
          </w:p>
        </w:tc>
        <w:tc>
          <w:tcPr>
            <w:tcW w:w="7229" w:type="dxa"/>
            <w:shd w:val="clear" w:color="auto" w:fill="auto"/>
          </w:tcPr>
          <w:p w14:paraId="53B37DD1" w14:textId="77777777" w:rsidR="009E59A7" w:rsidRPr="00582270" w:rsidRDefault="00D2127E" w:rsidP="005F6944">
            <w:pPr>
              <w:pStyle w:val="iNormal"/>
            </w:pPr>
            <w:r w:rsidRPr="00582270">
              <w:t xml:space="preserve">The date on which this </w:t>
            </w:r>
            <w:r w:rsidR="004D304C">
              <w:t>Data File</w:t>
            </w:r>
            <w:r w:rsidR="004D304C" w:rsidRPr="00582270">
              <w:t xml:space="preserve"> </w:t>
            </w:r>
            <w:r w:rsidRPr="00582270">
              <w:t xml:space="preserve">was added to the database. For Packages, it’s the date on which </w:t>
            </w:r>
            <w:r w:rsidR="00FB3E01" w:rsidRPr="00582270">
              <w:t xml:space="preserve">the package was created. </w:t>
            </w:r>
            <w:r w:rsidR="009E59A7" w:rsidRPr="00582270">
              <w:t xml:space="preserve">This field is set automatically by the </w:t>
            </w:r>
            <w:r w:rsidR="00FB3E01" w:rsidRPr="00582270">
              <w:t>s</w:t>
            </w:r>
            <w:r w:rsidR="00523659" w:rsidRPr="00582270">
              <w:t>ystem</w:t>
            </w:r>
            <w:r w:rsidR="009E59A7" w:rsidRPr="00582270">
              <w:t>.</w:t>
            </w:r>
          </w:p>
        </w:tc>
      </w:tr>
      <w:tr w:rsidR="0068100A" w:rsidRPr="00582270" w14:paraId="7BBBC5E0" w14:textId="77777777" w:rsidTr="00F537EB">
        <w:trPr>
          <w:cantSplit/>
        </w:trPr>
        <w:tc>
          <w:tcPr>
            <w:tcW w:w="2093" w:type="dxa"/>
            <w:shd w:val="clear" w:color="auto" w:fill="auto"/>
          </w:tcPr>
          <w:p w14:paraId="07D3891C" w14:textId="77777777" w:rsidR="0068100A" w:rsidRPr="00582270" w:rsidRDefault="0068100A" w:rsidP="006273E1">
            <w:pPr>
              <w:pStyle w:val="iNormal"/>
              <w:jc w:val="left"/>
            </w:pPr>
            <w:r w:rsidRPr="00582270">
              <w:t>Creation Status</w:t>
            </w:r>
          </w:p>
        </w:tc>
        <w:tc>
          <w:tcPr>
            <w:tcW w:w="7229" w:type="dxa"/>
            <w:shd w:val="clear" w:color="auto" w:fill="auto"/>
          </w:tcPr>
          <w:p w14:paraId="593FB2D0" w14:textId="77777777" w:rsidR="0068100A" w:rsidRPr="00582270" w:rsidRDefault="0068100A" w:rsidP="00DA5E86">
            <w:pPr>
              <w:pStyle w:val="iNormal"/>
            </w:pPr>
            <w:r w:rsidRPr="00582270">
              <w:t xml:space="preserve">This field tracks the progress of </w:t>
            </w:r>
            <w:r w:rsidR="004D304C">
              <w:t>background file</w:t>
            </w:r>
            <w:r w:rsidRPr="00582270">
              <w:t xml:space="preserve"> creation</w:t>
            </w:r>
            <w:r w:rsidR="00D53619">
              <w:t xml:space="preserve">, such as </w:t>
            </w:r>
            <w:r w:rsidR="004A0857">
              <w:t xml:space="preserve">the </w:t>
            </w:r>
            <w:r w:rsidR="00D53619">
              <w:t xml:space="preserve">creation of Package .ZIP files or </w:t>
            </w:r>
            <w:r w:rsidR="00DA5E86">
              <w:t xml:space="preserve">the processing of </w:t>
            </w:r>
            <w:r w:rsidR="00D53619">
              <w:t>OCR and SR</w:t>
            </w:r>
            <w:r w:rsidRPr="00582270">
              <w:t xml:space="preserve">. Valid Status values are QUEUED, </w:t>
            </w:r>
            <w:r>
              <w:t xml:space="preserve">WORKING, </w:t>
            </w:r>
            <w:r w:rsidRPr="00582270">
              <w:t>COMPLETED</w:t>
            </w:r>
            <w:r>
              <w:t xml:space="preserve"> and FAILED</w:t>
            </w:r>
            <w:r w:rsidRPr="00582270">
              <w:t xml:space="preserve">. </w:t>
            </w:r>
            <w:r w:rsidR="00D53619">
              <w:t>For Package .ZIP file creation, it works together with the “Packaging Progress Field”.</w:t>
            </w:r>
            <w:r w:rsidR="00DA5E86">
              <w:t xml:space="preserve"> For OCR and SR processing, this Status is applied to the output file.</w:t>
            </w:r>
          </w:p>
        </w:tc>
      </w:tr>
      <w:tr w:rsidR="00840870" w:rsidRPr="00582270" w14:paraId="2538DD43" w14:textId="77777777" w:rsidTr="00F537EB">
        <w:trPr>
          <w:cantSplit/>
        </w:trPr>
        <w:tc>
          <w:tcPr>
            <w:tcW w:w="2093" w:type="dxa"/>
            <w:shd w:val="clear" w:color="auto" w:fill="auto"/>
          </w:tcPr>
          <w:p w14:paraId="6DA32D4A" w14:textId="77777777" w:rsidR="00840870" w:rsidRPr="00582270" w:rsidRDefault="00840870" w:rsidP="00582270">
            <w:pPr>
              <w:pStyle w:val="iNormal"/>
              <w:jc w:val="left"/>
            </w:pPr>
            <w:r w:rsidRPr="00582270">
              <w:t>Size</w:t>
            </w:r>
          </w:p>
        </w:tc>
        <w:tc>
          <w:tcPr>
            <w:tcW w:w="7229" w:type="dxa"/>
            <w:shd w:val="clear" w:color="auto" w:fill="auto"/>
          </w:tcPr>
          <w:p w14:paraId="280D6718" w14:textId="77777777" w:rsidR="00840870" w:rsidRPr="00582270" w:rsidRDefault="00D2127E" w:rsidP="004E137E">
            <w:pPr>
              <w:pStyle w:val="iNormal"/>
            </w:pPr>
            <w:r w:rsidRPr="00582270">
              <w:t>The size of this file.</w:t>
            </w:r>
            <w:r w:rsidR="009E59A7" w:rsidRPr="00582270">
              <w:t xml:space="preserve"> This field is set automatically by the </w:t>
            </w:r>
            <w:r w:rsidR="00FB3E01" w:rsidRPr="00582270">
              <w:t>s</w:t>
            </w:r>
            <w:r w:rsidR="00523659" w:rsidRPr="00582270">
              <w:t>ystem</w:t>
            </w:r>
            <w:r w:rsidR="00DA20A1" w:rsidRPr="00582270">
              <w:t xml:space="preserve"> when a file is uploaded</w:t>
            </w:r>
            <w:r w:rsidR="00AC18CD">
              <w:t xml:space="preserve"> or a Package is created</w:t>
            </w:r>
            <w:r w:rsidR="009E59A7" w:rsidRPr="00582270">
              <w:t>.</w:t>
            </w:r>
            <w:r w:rsidR="00DA20A1" w:rsidRPr="00582270">
              <w:t xml:space="preserve"> </w:t>
            </w:r>
            <w:r w:rsidR="004E137E">
              <w:t>For Packages, OCR output and SR output, this field will show zero until the processing has completed without error.</w:t>
            </w:r>
          </w:p>
        </w:tc>
      </w:tr>
      <w:tr w:rsidR="00AC18CD" w:rsidRPr="00582270" w14:paraId="410D0695" w14:textId="77777777" w:rsidTr="00F537EB">
        <w:trPr>
          <w:cantSplit/>
        </w:trPr>
        <w:tc>
          <w:tcPr>
            <w:tcW w:w="2093" w:type="dxa"/>
            <w:shd w:val="clear" w:color="auto" w:fill="auto"/>
          </w:tcPr>
          <w:p w14:paraId="118D0924" w14:textId="77777777" w:rsidR="00AC18CD" w:rsidRPr="00582270" w:rsidRDefault="00AC18CD" w:rsidP="00AC18CD">
            <w:pPr>
              <w:pStyle w:val="iNormal"/>
              <w:jc w:val="left"/>
            </w:pPr>
            <w:r>
              <w:t>Packaging progress</w:t>
            </w:r>
          </w:p>
        </w:tc>
        <w:tc>
          <w:tcPr>
            <w:tcW w:w="7229" w:type="dxa"/>
            <w:shd w:val="clear" w:color="auto" w:fill="auto"/>
          </w:tcPr>
          <w:p w14:paraId="6AA46D96" w14:textId="77777777" w:rsidR="00AC18CD" w:rsidRPr="00582270" w:rsidRDefault="00AC18CD" w:rsidP="003D7626">
            <w:pPr>
              <w:pStyle w:val="iNormal"/>
            </w:pPr>
            <w:r w:rsidRPr="00582270">
              <w:t xml:space="preserve">This </w:t>
            </w:r>
            <w:r>
              <w:t xml:space="preserve">is a temporary </w:t>
            </w:r>
            <w:r w:rsidRPr="00582270">
              <w:t xml:space="preserve">field </w:t>
            </w:r>
            <w:r>
              <w:t xml:space="preserve">that is only available while a Package is being created. This field </w:t>
            </w:r>
            <w:r w:rsidRPr="00582270">
              <w:t xml:space="preserve">tracks the progress of Package </w:t>
            </w:r>
            <w:r>
              <w:t>creation</w:t>
            </w:r>
            <w:r w:rsidR="003D7626">
              <w:t xml:space="preserve"> by showing</w:t>
            </w:r>
            <w:r>
              <w:t xml:space="preserve"> </w:t>
            </w:r>
            <w:r w:rsidRPr="00582270">
              <w:t xml:space="preserve">the progressive number of bytes </w:t>
            </w:r>
            <w:r w:rsidR="00BE118B">
              <w:t>that</w:t>
            </w:r>
            <w:r w:rsidRPr="00582270">
              <w:t xml:space="preserve"> have been packaged</w:t>
            </w:r>
            <w:r w:rsidR="003D7626">
              <w:t xml:space="preserve"> so far</w:t>
            </w:r>
            <w:r w:rsidRPr="00582270">
              <w:t xml:space="preserve">. See </w:t>
            </w:r>
            <w:r w:rsidR="00A87DD0">
              <w:t>section</w:t>
            </w:r>
            <w:r w:rsidRPr="00582270">
              <w:t xml:space="preserve"> </w:t>
            </w:r>
            <w:r w:rsidR="00C23447">
              <w:fldChar w:fldCharType="begin"/>
            </w:r>
            <w:r w:rsidR="00C23447">
              <w:instrText xml:space="preserve"> REF _Ref351561800 \r \h  \* MERGEFORMAT </w:instrText>
            </w:r>
            <w:r w:rsidR="00C23447">
              <w:fldChar w:fldCharType="separate"/>
            </w:r>
            <w:r w:rsidR="00443106" w:rsidRPr="00443106">
              <w:rPr>
                <w:rStyle w:val="CrossReference"/>
              </w:rPr>
              <w:t>9.1</w:t>
            </w:r>
            <w:r w:rsidR="00C23447">
              <w:fldChar w:fldCharType="end"/>
            </w:r>
            <w:r w:rsidRPr="00582270">
              <w:rPr>
                <w:rStyle w:val="CrossReference"/>
              </w:rPr>
              <w:t xml:space="preserve"> </w:t>
            </w:r>
            <w:r w:rsidR="00C23447">
              <w:fldChar w:fldCharType="begin"/>
            </w:r>
            <w:r w:rsidR="00C23447">
              <w:instrText xml:space="preserve"> REF _Ref351561800 \h  \* MERGEFORMAT </w:instrText>
            </w:r>
            <w:r w:rsidR="00C23447">
              <w:fldChar w:fldCharType="separate"/>
            </w:r>
            <w:r w:rsidR="00443106" w:rsidRPr="00443106">
              <w:rPr>
                <w:rStyle w:val="CrossReference"/>
              </w:rPr>
              <w:t>Creating a Package</w:t>
            </w:r>
            <w:r w:rsidR="00C23447">
              <w:fldChar w:fldCharType="end"/>
            </w:r>
            <w:r w:rsidR="00BE118B">
              <w:t xml:space="preserve"> </w:t>
            </w:r>
            <w:r w:rsidRPr="00582270">
              <w:t>for more information.</w:t>
            </w:r>
          </w:p>
        </w:tc>
      </w:tr>
      <w:tr w:rsidR="00BE236C" w:rsidRPr="00582270" w14:paraId="255CDA98" w14:textId="77777777" w:rsidTr="00F537EB">
        <w:trPr>
          <w:cantSplit/>
        </w:trPr>
        <w:tc>
          <w:tcPr>
            <w:tcW w:w="2093" w:type="dxa"/>
            <w:shd w:val="clear" w:color="auto" w:fill="auto"/>
          </w:tcPr>
          <w:p w14:paraId="2BC25BF8" w14:textId="77777777" w:rsidR="00BE236C" w:rsidRPr="00582270" w:rsidRDefault="00BE236C" w:rsidP="00582270">
            <w:pPr>
              <w:pStyle w:val="iNormal"/>
              <w:jc w:val="left"/>
            </w:pPr>
            <w:r w:rsidRPr="00582270">
              <w:lastRenderedPageBreak/>
              <w:t>File ID</w:t>
            </w:r>
          </w:p>
        </w:tc>
        <w:tc>
          <w:tcPr>
            <w:tcW w:w="7229" w:type="dxa"/>
            <w:shd w:val="clear" w:color="auto" w:fill="auto"/>
          </w:tcPr>
          <w:p w14:paraId="5A4F0AC4" w14:textId="77777777" w:rsidR="00BE236C" w:rsidRPr="00582270" w:rsidRDefault="00BE236C" w:rsidP="007F709C">
            <w:pPr>
              <w:pStyle w:val="iNormal"/>
            </w:pPr>
            <w:r w:rsidRPr="00582270">
              <w:t xml:space="preserve">File IDs are unique integers which are assigned and used internally by </w:t>
            </w:r>
            <w:r w:rsidR="007F709C">
              <w:t>DC21</w:t>
            </w:r>
            <w:r w:rsidR="00023111">
              <w:t xml:space="preserve"> </w:t>
            </w:r>
            <w:r w:rsidRPr="00582270">
              <w:t>to identify files. File IDs cannot be changed by the User. In general, they will not change, but in the case of TOA5 files, may sometimes change after uploading further TOA5 data.</w:t>
            </w:r>
          </w:p>
        </w:tc>
      </w:tr>
      <w:tr w:rsidR="00BE236C" w:rsidRPr="00582270" w14:paraId="166539AD" w14:textId="77777777" w:rsidTr="00F537EB">
        <w:trPr>
          <w:cantSplit/>
        </w:trPr>
        <w:tc>
          <w:tcPr>
            <w:tcW w:w="2093" w:type="dxa"/>
            <w:shd w:val="clear" w:color="auto" w:fill="auto"/>
          </w:tcPr>
          <w:p w14:paraId="763AC771" w14:textId="77777777" w:rsidR="00BE236C" w:rsidRPr="00582270" w:rsidRDefault="00BE236C" w:rsidP="00582270">
            <w:pPr>
              <w:pStyle w:val="iNormal"/>
              <w:jc w:val="left"/>
            </w:pPr>
            <w:r w:rsidRPr="00582270">
              <w:t>ID</w:t>
            </w:r>
          </w:p>
        </w:tc>
        <w:tc>
          <w:tcPr>
            <w:tcW w:w="7229" w:type="dxa"/>
            <w:shd w:val="clear" w:color="auto" w:fill="auto"/>
          </w:tcPr>
          <w:p w14:paraId="48022C2B" w14:textId="77777777" w:rsidR="00BE236C" w:rsidRPr="00582270" w:rsidRDefault="00BE236C" w:rsidP="0073599A">
            <w:pPr>
              <w:pStyle w:val="iNormal"/>
            </w:pPr>
            <w:r w:rsidRPr="00582270">
              <w:t xml:space="preserve">This field provides the opportunity for Users to enter an additional external ID which has been used outside of </w:t>
            </w:r>
            <w:r w:rsidR="007F709C">
              <w:t>DC21</w:t>
            </w:r>
            <w:r w:rsidR="00023111">
              <w:t xml:space="preserve"> </w:t>
            </w:r>
            <w:r w:rsidRPr="00582270">
              <w:t xml:space="preserve">to identify this data. It is a character string. For </w:t>
            </w:r>
            <w:r w:rsidR="00415DC9">
              <w:t>Data File</w:t>
            </w:r>
            <w:r w:rsidR="009B7E78">
              <w:t>s</w:t>
            </w:r>
            <w:r w:rsidRPr="00582270">
              <w:t xml:space="preserve">, the field is input by the user and it can be used to provide an ID to identify an individual </w:t>
            </w:r>
            <w:r w:rsidR="00415DC9">
              <w:t>Data File</w:t>
            </w:r>
            <w:r w:rsidRPr="00582270">
              <w:t xml:space="preserve">. For </w:t>
            </w:r>
            <w:r w:rsidR="007F709C">
              <w:t>DC21</w:t>
            </w:r>
            <w:r w:rsidR="00023111">
              <w:t xml:space="preserve"> </w:t>
            </w:r>
            <w:r w:rsidRPr="00582270">
              <w:t xml:space="preserve">Packages, the field is read-only and auto-generated on Package creation. The ID field, along with other Metadata, is copied into the RIF-CS file when the file is copied into a Package. No two files in </w:t>
            </w:r>
            <w:r w:rsidR="007F709C">
              <w:t>DC21</w:t>
            </w:r>
            <w:r w:rsidR="00023111">
              <w:t xml:space="preserve"> </w:t>
            </w:r>
            <w:r w:rsidRPr="00582270">
              <w:t xml:space="preserve">can have the same non-null ID. See sections </w:t>
            </w:r>
            <w:r w:rsidR="00C23447">
              <w:fldChar w:fldCharType="begin"/>
            </w:r>
            <w:r w:rsidR="00C23447">
              <w:instrText xml:space="preserve"> REF _Ref351561800 \r \h  \* MERGEFORMAT </w:instrText>
            </w:r>
            <w:r w:rsidR="00C23447">
              <w:fldChar w:fldCharType="separate"/>
            </w:r>
            <w:r w:rsidR="00443106" w:rsidRPr="00443106">
              <w:rPr>
                <w:rStyle w:val="CrossReference"/>
              </w:rPr>
              <w:t>9.1</w:t>
            </w:r>
            <w:r w:rsidR="00C23447">
              <w:fldChar w:fldCharType="end"/>
            </w:r>
            <w:r w:rsidRPr="00582270">
              <w:rPr>
                <w:rStyle w:val="CrossReference"/>
              </w:rPr>
              <w:t xml:space="preserve"> </w:t>
            </w:r>
            <w:r w:rsidR="00C23447">
              <w:fldChar w:fldCharType="begin"/>
            </w:r>
            <w:r w:rsidR="00C23447">
              <w:instrText xml:space="preserve"> REF _Ref351561800 \h  \* MERGEFORMAT </w:instrText>
            </w:r>
            <w:r w:rsidR="00C23447">
              <w:fldChar w:fldCharType="separate"/>
            </w:r>
            <w:r w:rsidR="00443106" w:rsidRPr="00443106">
              <w:rPr>
                <w:rStyle w:val="CrossReference"/>
              </w:rPr>
              <w:t>Creating a Package</w:t>
            </w:r>
            <w:r w:rsidR="00C23447">
              <w:fldChar w:fldCharType="end"/>
            </w:r>
            <w:r w:rsidRPr="00582270">
              <w:t xml:space="preserve"> and </w:t>
            </w:r>
            <w:r w:rsidR="00C23447">
              <w:fldChar w:fldCharType="begin"/>
            </w:r>
            <w:r w:rsidR="00C23447">
              <w:instrText xml:space="preserve"> REF _Ref351642104 \r \h  \* MERGEFORMAT </w:instrText>
            </w:r>
            <w:r w:rsidR="00C23447">
              <w:fldChar w:fldCharType="separate"/>
            </w:r>
            <w:r w:rsidR="00443106" w:rsidRPr="00443106">
              <w:rPr>
                <w:rStyle w:val="CrossReference"/>
              </w:rPr>
              <w:t>9.3</w:t>
            </w:r>
            <w:r w:rsidR="00C23447">
              <w:fldChar w:fldCharType="end"/>
            </w:r>
            <w:r w:rsidRPr="00582270">
              <w:rPr>
                <w:rStyle w:val="CrossReference"/>
              </w:rPr>
              <w:t xml:space="preserve"> </w:t>
            </w:r>
            <w:r w:rsidR="00C23447">
              <w:fldChar w:fldCharType="begin"/>
            </w:r>
            <w:r w:rsidR="00C23447">
              <w:instrText xml:space="preserve"> REF _Ref351642104 \h  \* MERGEFORMAT </w:instrText>
            </w:r>
            <w:r w:rsidR="00C23447">
              <w:fldChar w:fldCharType="separate"/>
            </w:r>
            <w:r w:rsidR="00443106" w:rsidRPr="00443106">
              <w:rPr>
                <w:rStyle w:val="CrossReference"/>
              </w:rPr>
              <w:t>Managing Published Packages</w:t>
            </w:r>
            <w:r w:rsidR="00C23447">
              <w:fldChar w:fldCharType="end"/>
            </w:r>
            <w:r w:rsidRPr="00582270">
              <w:rPr>
                <w:rStyle w:val="CrossReference"/>
              </w:rPr>
              <w:t xml:space="preserve"> </w:t>
            </w:r>
            <w:r w:rsidRPr="00582270">
              <w:t>for more information about the use of this ID field.</w:t>
            </w:r>
          </w:p>
        </w:tc>
      </w:tr>
      <w:tr w:rsidR="00BE236C" w:rsidRPr="00582270" w14:paraId="75642B98" w14:textId="77777777" w:rsidTr="00F537EB">
        <w:trPr>
          <w:cantSplit/>
        </w:trPr>
        <w:tc>
          <w:tcPr>
            <w:tcW w:w="2093" w:type="dxa"/>
            <w:shd w:val="clear" w:color="auto" w:fill="auto"/>
          </w:tcPr>
          <w:p w14:paraId="44626356" w14:textId="77777777" w:rsidR="00BE236C" w:rsidRPr="00582270" w:rsidRDefault="00BE236C" w:rsidP="00582270">
            <w:pPr>
              <w:pStyle w:val="iNormal"/>
              <w:jc w:val="left"/>
            </w:pPr>
            <w:r w:rsidRPr="00582270">
              <w:t>Added by</w:t>
            </w:r>
          </w:p>
        </w:tc>
        <w:tc>
          <w:tcPr>
            <w:tcW w:w="7229" w:type="dxa"/>
            <w:shd w:val="clear" w:color="auto" w:fill="auto"/>
          </w:tcPr>
          <w:p w14:paraId="0D89AAA5" w14:textId="77777777" w:rsidR="00BE236C" w:rsidRPr="00582270" w:rsidRDefault="00BE236C" w:rsidP="00B87B66">
            <w:pPr>
              <w:pStyle w:val="iNormal"/>
            </w:pPr>
            <w:r w:rsidRPr="00582270">
              <w:t xml:space="preserve">This field indicates the User who uploaded the file to </w:t>
            </w:r>
            <w:r w:rsidR="007F709C">
              <w:t>DC21</w:t>
            </w:r>
            <w:r w:rsidRPr="00582270">
              <w:t xml:space="preserve">. For Packages, it’s the User who Packaged it. </w:t>
            </w:r>
            <w:r w:rsidR="00B87B66">
              <w:t xml:space="preserve">For OCR and SR output .TXT files, it’s the User who ran the processing. </w:t>
            </w:r>
            <w:r w:rsidRPr="00582270">
              <w:t xml:space="preserve">This field is set automatically by </w:t>
            </w:r>
            <w:r w:rsidR="007F709C">
              <w:t>DC21</w:t>
            </w:r>
            <w:r w:rsidRPr="00582270">
              <w:t>.</w:t>
            </w:r>
          </w:p>
        </w:tc>
      </w:tr>
      <w:tr w:rsidR="00BE236C" w:rsidRPr="00582270" w14:paraId="572DA638" w14:textId="77777777" w:rsidTr="00F537EB">
        <w:trPr>
          <w:cantSplit/>
        </w:trPr>
        <w:tc>
          <w:tcPr>
            <w:tcW w:w="2093" w:type="dxa"/>
            <w:shd w:val="clear" w:color="auto" w:fill="auto"/>
          </w:tcPr>
          <w:p w14:paraId="1EE95424" w14:textId="77777777" w:rsidR="00BE236C" w:rsidRPr="00582270" w:rsidRDefault="00BE236C" w:rsidP="00582270">
            <w:pPr>
              <w:pStyle w:val="iNormal"/>
              <w:jc w:val="left"/>
            </w:pPr>
            <w:r w:rsidRPr="00582270">
              <w:t>Published</w:t>
            </w:r>
          </w:p>
        </w:tc>
        <w:tc>
          <w:tcPr>
            <w:tcW w:w="7229" w:type="dxa"/>
            <w:shd w:val="clear" w:color="auto" w:fill="auto"/>
          </w:tcPr>
          <w:p w14:paraId="784DAE89" w14:textId="77777777" w:rsidR="00BE236C" w:rsidRPr="00582270" w:rsidRDefault="00BE236C" w:rsidP="00840870">
            <w:pPr>
              <w:pStyle w:val="iNormal"/>
            </w:pPr>
            <w:r w:rsidRPr="00582270">
              <w:t xml:space="preserve">This applies to Packages only and indicates whether the Package has been Published or not. This field is set automatically by </w:t>
            </w:r>
            <w:r w:rsidR="007F709C">
              <w:t>DC21</w:t>
            </w:r>
            <w:r w:rsidRPr="00582270">
              <w:t>.</w:t>
            </w:r>
          </w:p>
        </w:tc>
      </w:tr>
      <w:tr w:rsidR="00BE236C" w:rsidRPr="00582270" w14:paraId="4DC4FCF8" w14:textId="77777777" w:rsidTr="00F537EB">
        <w:trPr>
          <w:cantSplit/>
        </w:trPr>
        <w:tc>
          <w:tcPr>
            <w:tcW w:w="2093" w:type="dxa"/>
            <w:shd w:val="clear" w:color="auto" w:fill="auto"/>
          </w:tcPr>
          <w:p w14:paraId="0D4E9447" w14:textId="77777777" w:rsidR="00BE236C" w:rsidRPr="00582270" w:rsidRDefault="00BE236C" w:rsidP="00582270">
            <w:pPr>
              <w:pStyle w:val="iNormal"/>
              <w:jc w:val="left"/>
            </w:pPr>
            <w:r w:rsidRPr="00582270">
              <w:t>Published date</w:t>
            </w:r>
          </w:p>
        </w:tc>
        <w:tc>
          <w:tcPr>
            <w:tcW w:w="7229" w:type="dxa"/>
            <w:shd w:val="clear" w:color="auto" w:fill="auto"/>
          </w:tcPr>
          <w:p w14:paraId="1A9B2AC8" w14:textId="77777777" w:rsidR="00BE236C" w:rsidRPr="00582270" w:rsidRDefault="00BE236C" w:rsidP="00DB25E0">
            <w:pPr>
              <w:pStyle w:val="iNormal"/>
            </w:pPr>
            <w:r w:rsidRPr="00582270">
              <w:t xml:space="preserve">This applies only to Packages which have been Published and indicates whether the date on which the Package was Published. This field is set automatically by </w:t>
            </w:r>
            <w:r w:rsidR="007F709C">
              <w:t>DC21</w:t>
            </w:r>
            <w:r w:rsidRPr="00582270">
              <w:t>.</w:t>
            </w:r>
          </w:p>
        </w:tc>
      </w:tr>
      <w:tr w:rsidR="00BE236C" w:rsidRPr="00582270" w14:paraId="201C7A6A" w14:textId="77777777" w:rsidTr="00F537EB">
        <w:trPr>
          <w:cantSplit/>
        </w:trPr>
        <w:tc>
          <w:tcPr>
            <w:tcW w:w="2093" w:type="dxa"/>
            <w:shd w:val="clear" w:color="auto" w:fill="auto"/>
          </w:tcPr>
          <w:p w14:paraId="1929866B" w14:textId="77777777" w:rsidR="00BE236C" w:rsidRPr="00582270" w:rsidRDefault="00BE236C" w:rsidP="00582270">
            <w:pPr>
              <w:pStyle w:val="iNormal"/>
              <w:jc w:val="left"/>
            </w:pPr>
            <w:r w:rsidRPr="00582270">
              <w:t>Start time</w:t>
            </w:r>
            <w:r w:rsidRPr="00582270">
              <w:br/>
              <w:t>End time</w:t>
            </w:r>
          </w:p>
        </w:tc>
        <w:tc>
          <w:tcPr>
            <w:tcW w:w="7229" w:type="dxa"/>
            <w:shd w:val="clear" w:color="auto" w:fill="auto"/>
          </w:tcPr>
          <w:p w14:paraId="691685EB" w14:textId="77777777" w:rsidR="00BE236C" w:rsidRPr="00582270" w:rsidRDefault="00BE236C" w:rsidP="00DB25E0">
            <w:pPr>
              <w:pStyle w:val="iNormal"/>
            </w:pPr>
            <w:r w:rsidRPr="00582270">
              <w:t xml:space="preserve">These fields only apply to Packages and non-TOA5 </w:t>
            </w:r>
            <w:r w:rsidR="00415DC9">
              <w:t>Data File</w:t>
            </w:r>
            <w:r w:rsidR="009B7E78">
              <w:t>s</w:t>
            </w:r>
            <w:r w:rsidRPr="00582270">
              <w:t>. They hold the dates and times which were manually entered when the file was uploaded or created. These times can be specified with a precision of one second and indicate the start and end times of the data in the file. (For TOA5 files, start and end times are automatically extracted and stored as part of the Summary Information.)</w:t>
            </w:r>
          </w:p>
        </w:tc>
      </w:tr>
    </w:tbl>
    <w:p w14:paraId="4DD3C2C4" w14:textId="51E16010" w:rsidR="00C84273" w:rsidRDefault="000F1B90" w:rsidP="00422C63">
      <w:pPr>
        <w:pStyle w:val="iHeading3"/>
        <w:rPr>
          <w:ins w:id="228" w:author="Peter Bugeia" w:date="2014-04-23T10:45:00Z"/>
        </w:rPr>
      </w:pPr>
      <w:bookmarkStart w:id="229" w:name="_Ref377740401"/>
      <w:bookmarkStart w:id="230" w:name="_Ref351730614"/>
      <w:bookmarkStart w:id="231" w:name="_Toc386636194"/>
      <w:ins w:id="232" w:author="Peter Bugeia" w:date="2014-04-23T10:45:00Z">
        <w:r>
          <w:rPr>
            <w:noProof/>
            <w:lang w:eastAsia="en-AU"/>
          </w:rPr>
          <mc:AlternateContent>
            <mc:Choice Requires="wps">
              <w:drawing>
                <wp:anchor distT="0" distB="0" distL="114300" distR="114300" simplePos="0" relativeHeight="251676160" behindDoc="0" locked="0" layoutInCell="1" allowOverlap="1" wp14:anchorId="43AE4BC2" wp14:editId="4E2F2618">
                  <wp:simplePos x="0" y="0"/>
                  <wp:positionH relativeFrom="column">
                    <wp:posOffset>-628650</wp:posOffset>
                  </wp:positionH>
                  <wp:positionV relativeFrom="paragraph">
                    <wp:posOffset>24765</wp:posOffset>
                  </wp:positionV>
                  <wp:extent cx="1731010" cy="375285"/>
                  <wp:effectExtent l="0" t="0" r="0" b="5715"/>
                  <wp:wrapNone/>
                  <wp:docPr id="161" name="Text Box 161"/>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1511D23"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33" w:author="Peter Bugeia" w:date="2014-04-15T14:50:00Z">
                                    <w:rPr/>
                                  </w:rPrChange>
                                </w:rPr>
                                <w:pPrChange w:id="234" w:author="Peter Bugeia" w:date="2014-04-15T14:49:00Z">
                                  <w:pPr>
                                    <w:pStyle w:val="iNormal"/>
                                  </w:pPr>
                                </w:pPrChange>
                              </w:pPr>
                              <w:del w:id="235"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3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237"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3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239"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4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1" o:spid="_x0000_s1075" type="#_x0000_t202" style="position:absolute;left:0;text-align:left;margin-left:-49.5pt;margin-top:1.95pt;width:136.3pt;height:29.55pt;z-index:251676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" filled="f" stroked="f">
                  <v:textbox style="mso-fit-shape-to-text:t">
                    <w:txbxContent>
                      <w:p w14:paraId="11511D23"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41" w:author="Peter Bugeia" w:date="2014-04-15T14:50:00Z">
                              <w:rPr/>
                            </w:rPrChange>
                          </w:rPr>
                          <w:pPrChange w:id="242" w:author="Peter Bugeia" w:date="2014-04-15T14:49:00Z">
                            <w:pPr>
                              <w:pStyle w:val="iNormal"/>
                            </w:pPr>
                          </w:pPrChange>
                        </w:pPr>
                        <w:del w:id="243"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4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245"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4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247"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4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249" w:author="Peter Bugeia" w:date="2014-04-23T10:42:00Z">
        <w:r w:rsidR="00C84273">
          <w:t>Access Control</w:t>
        </w:r>
      </w:ins>
      <w:bookmarkEnd w:id="231"/>
    </w:p>
    <w:p w14:paraId="23BB1FE2" w14:textId="0AF06234" w:rsidR="00FA4EBF" w:rsidRDefault="000F1B90">
      <w:pPr>
        <w:pStyle w:val="iNormal"/>
        <w:rPr>
          <w:ins w:id="250" w:author="Peter Bugeia" w:date="2014-04-23T13:07:00Z"/>
        </w:rPr>
        <w:pPrChange w:id="251" w:author="Peter Bugeia" w:date="2014-04-23T10:45:00Z">
          <w:pPr>
            <w:pStyle w:val="iHeading3"/>
          </w:pPr>
        </w:pPrChange>
      </w:pPr>
      <w:ins w:id="252" w:author="Peter Bugeia" w:date="2014-04-23T10:45:00Z">
        <w:r>
          <w:t>Access Control</w:t>
        </w:r>
      </w:ins>
      <w:ins w:id="253" w:author="Peter Bugeia" w:date="2014-04-23T10:47:00Z">
        <w:r>
          <w:t xml:space="preserve"> </w:t>
        </w:r>
      </w:ins>
      <w:ins w:id="254" w:author="Peter Bugeia" w:date="2014-04-23T10:45:00Z">
        <w:r>
          <w:t>indicates which</w:t>
        </w:r>
        <w:r w:rsidR="00F81EE4">
          <w:t xml:space="preserve"> </w:t>
        </w:r>
        <w:r>
          <w:t xml:space="preserve">users </w:t>
        </w:r>
      </w:ins>
      <w:ins w:id="255" w:author="Peter Bugeia" w:date="2014-04-23T14:27:00Z">
        <w:r w:rsidR="00CC71B2">
          <w:t xml:space="preserve">are authorised to </w:t>
        </w:r>
      </w:ins>
      <w:ins w:id="256" w:author="Peter Bugeia" w:date="2014-04-23T11:09:00Z">
        <w:r w:rsidR="002A570D">
          <w:t xml:space="preserve">access the file. Users who </w:t>
        </w:r>
      </w:ins>
      <w:ins w:id="257" w:author="Peter Bugeia" w:date="2014-04-23T14:28:00Z">
        <w:r w:rsidR="00CC71B2">
          <w:t xml:space="preserve">can </w:t>
        </w:r>
      </w:ins>
      <w:ins w:id="258" w:author="Peter Bugeia" w:date="2014-04-23T11:09:00Z">
        <w:r w:rsidR="002A570D">
          <w:t xml:space="preserve">access a file can </w:t>
        </w:r>
      </w:ins>
      <w:ins w:id="259" w:author="Peter Bugeia" w:date="2014-04-23T10:45:00Z">
        <w:r w:rsidR="002A570D">
          <w:t>view it</w:t>
        </w:r>
      </w:ins>
      <w:ins w:id="260" w:author="Peter Bugeia" w:date="2014-04-23T12:03:00Z">
        <w:r w:rsidR="002A570D">
          <w:t>s metadata</w:t>
        </w:r>
      </w:ins>
      <w:ins w:id="261" w:author="Peter Bugeia" w:date="2014-04-23T10:46:00Z">
        <w:r>
          <w:t xml:space="preserve"> and download it</w:t>
        </w:r>
      </w:ins>
      <w:ins w:id="262" w:author="Peter Bugeia" w:date="2014-04-23T12:04:00Z">
        <w:r w:rsidR="002A570D">
          <w:t>s contents</w:t>
        </w:r>
      </w:ins>
      <w:ins w:id="263" w:author="Peter Bugeia" w:date="2014-04-23T10:46:00Z">
        <w:r w:rsidR="002A570D">
          <w:t xml:space="preserve"> to their computer. </w:t>
        </w:r>
      </w:ins>
      <w:ins w:id="264" w:author="Peter Bugeia" w:date="2014-04-23T13:07:00Z">
        <w:r w:rsidR="00FA4EBF">
          <w:t>Following is a typical access control setup for a file:</w:t>
        </w:r>
      </w:ins>
    </w:p>
    <w:p w14:paraId="3CE2DB17" w14:textId="65FBC6F6" w:rsidR="00FA4EBF" w:rsidRDefault="00FA4EBF">
      <w:pPr>
        <w:pStyle w:val="iNormal"/>
        <w:rPr>
          <w:ins w:id="265" w:author="Peter Bugeia" w:date="2014-04-23T13:07:00Z"/>
        </w:rPr>
        <w:pPrChange w:id="266" w:author="Peter Bugeia" w:date="2014-04-23T10:45:00Z">
          <w:pPr>
            <w:pStyle w:val="iHeading3"/>
          </w:pPr>
        </w:pPrChange>
      </w:pPr>
      <w:ins w:id="267" w:author="Peter Bugeia" w:date="2014-04-23T13:07:00Z">
        <w:r w:rsidRPr="005770E1">
          <w:rPr>
            <w:noProof/>
            <w:lang w:eastAsia="en-AU"/>
          </w:rPr>
          <w:lastRenderedPageBreak/>
          <w:drawing>
            <wp:inline distT="0" distB="0" distL="0" distR="0" wp14:anchorId="070CC1C2" wp14:editId="00416A0F">
              <wp:extent cx="5755640" cy="1572895"/>
              <wp:effectExtent l="203200" t="203200" r="213360" b="205105"/>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5640" cy="1572895"/>
                      </a:xfrm>
                      <a:prstGeom prst="rect">
                        <a:avLst/>
                      </a:prstGeom>
                      <a:noFill/>
                      <a:ln>
                        <a:noFill/>
                      </a:ln>
                      <a:effectLst>
                        <a:outerShdw blurRad="190500" algn="tl" rotWithShape="0">
                          <a:srgbClr val="000000">
                            <a:alpha val="70000"/>
                          </a:srgbClr>
                        </a:outerShdw>
                      </a:effectLst>
                    </pic:spPr>
                  </pic:pic>
                </a:graphicData>
              </a:graphic>
            </wp:inline>
          </w:drawing>
        </w:r>
      </w:ins>
    </w:p>
    <w:p w14:paraId="20C9D0B7" w14:textId="6E443745" w:rsidR="00955458" w:rsidRDefault="00955458" w:rsidP="00955458">
      <w:pPr>
        <w:pStyle w:val="iNormal"/>
        <w:ind w:left="59"/>
        <w:rPr>
          <w:ins w:id="268" w:author="Peter Bugeia" w:date="2014-04-23T15:57:00Z"/>
        </w:rPr>
      </w:pPr>
      <w:ins w:id="269" w:author="Peter Bugeia" w:date="2014-04-23T15:57:00Z">
        <w:r>
          <w:t xml:space="preserve">Changing </w:t>
        </w:r>
      </w:ins>
      <w:ins w:id="270" w:author="Peter Bugeia" w:date="2014-04-23T16:01:00Z">
        <w:r>
          <w:t xml:space="preserve">who can </w:t>
        </w:r>
      </w:ins>
      <w:ins w:id="271" w:author="Peter Bugeia" w:date="2014-04-23T15:59:00Z">
        <w:r>
          <w:t xml:space="preserve">access </w:t>
        </w:r>
      </w:ins>
      <w:ins w:id="272" w:author="Peter Bugeia" w:date="2014-04-23T15:57:00Z">
        <w:r>
          <w:t xml:space="preserve">a file is done using the Metadata Edit screen. See section </w:t>
        </w:r>
        <w:r>
          <w:fldChar w:fldCharType="begin"/>
        </w:r>
        <w:r>
          <w:instrText xml:space="preserve"> REF _Ref351647273 \r \h  \* MERGEFORMAT </w:instrText>
        </w:r>
      </w:ins>
      <w:ins w:id="273" w:author="Peter Bugeia" w:date="2014-04-23T15:57:00Z">
        <w:r>
          <w:fldChar w:fldCharType="separate"/>
        </w:r>
      </w:ins>
      <w:r w:rsidRPr="00955458">
        <w:rPr>
          <w:rStyle w:val="CrossReference"/>
        </w:rPr>
        <w:t>8.4</w:t>
      </w:r>
      <w:ins w:id="274" w:author="Peter Bugeia" w:date="2014-04-23T15:57:00Z">
        <w:r>
          <w:fldChar w:fldCharType="end"/>
        </w:r>
        <w:r>
          <w:rPr>
            <w:rStyle w:val="CrossReference"/>
          </w:rPr>
          <w:t xml:space="preserve"> </w:t>
        </w:r>
        <w:r>
          <w:fldChar w:fldCharType="begin"/>
        </w:r>
        <w:r>
          <w:instrText xml:space="preserve"> REF _Ref351647273 \h  \* MERGEFORMAT </w:instrText>
        </w:r>
      </w:ins>
      <w:ins w:id="275" w:author="Peter Bugeia" w:date="2014-04-23T15:57:00Z">
        <w:r>
          <w:fldChar w:fldCharType="separate"/>
        </w:r>
        <w:r w:rsidRPr="00955458">
          <w:rPr>
            <w:rStyle w:val="CrossReference"/>
          </w:rPr>
          <w:t>Viewing and Editing a File's Metadata</w:t>
        </w:r>
        <w:r>
          <w:fldChar w:fldCharType="end"/>
        </w:r>
        <w:r>
          <w:t>.</w:t>
        </w:r>
      </w:ins>
    </w:p>
    <w:p w14:paraId="063B0209" w14:textId="77777777" w:rsidR="00955458" w:rsidRDefault="00955458">
      <w:pPr>
        <w:pStyle w:val="iNormal"/>
        <w:keepNext/>
        <w:keepLines/>
        <w:rPr>
          <w:ins w:id="276" w:author="Peter Bugeia" w:date="2014-04-23T15:57:00Z"/>
        </w:rPr>
        <w:pPrChange w:id="277" w:author="Peter Bugeia" w:date="2014-04-23T13:08:00Z">
          <w:pPr>
            <w:pStyle w:val="iHeading3"/>
          </w:pPr>
        </w:pPrChange>
      </w:pPr>
    </w:p>
    <w:p w14:paraId="01D55039" w14:textId="53B3745D" w:rsidR="000F1B90" w:rsidRDefault="002A570D">
      <w:pPr>
        <w:pStyle w:val="iNormal"/>
        <w:keepNext/>
        <w:keepLines/>
        <w:rPr>
          <w:ins w:id="278" w:author="Peter Bugeia" w:date="2014-04-23T10:48:00Z"/>
        </w:rPr>
        <w:pPrChange w:id="279" w:author="Peter Bugeia" w:date="2014-04-23T13:08:00Z">
          <w:pPr>
            <w:pStyle w:val="iHeading3"/>
          </w:pPr>
        </w:pPrChange>
      </w:pPr>
      <w:ins w:id="280" w:author="Peter Bugeia" w:date="2014-04-23T10:46:00Z">
        <w:r>
          <w:t xml:space="preserve">The </w:t>
        </w:r>
      </w:ins>
      <w:ins w:id="281" w:author="Peter Bugeia" w:date="2014-04-23T16:00:00Z">
        <w:r w:rsidR="00955458">
          <w:t>Meta</w:t>
        </w:r>
      </w:ins>
      <w:ins w:id="282" w:author="Peter Bugeia" w:date="2014-04-23T16:02:00Z">
        <w:r w:rsidR="00955458">
          <w:t>d</w:t>
        </w:r>
      </w:ins>
      <w:ins w:id="283" w:author="Peter Bugeia" w:date="2014-04-23T16:00:00Z">
        <w:r w:rsidR="00955458">
          <w:t>ata V</w:t>
        </w:r>
      </w:ins>
      <w:ins w:id="284" w:author="Peter Bugeia" w:date="2014-04-28T13:44:00Z">
        <w:r w:rsidR="00EB3456">
          <w:t>i</w:t>
        </w:r>
      </w:ins>
      <w:ins w:id="285" w:author="Peter Bugeia" w:date="2014-04-23T16:00:00Z">
        <w:r w:rsidR="00955458">
          <w:t xml:space="preserve">ew screen has the following access control </w:t>
        </w:r>
      </w:ins>
      <w:ins w:id="286" w:author="Peter Bugeia" w:date="2014-04-23T12:05:00Z">
        <w:r>
          <w:t>fields</w:t>
        </w:r>
      </w:ins>
      <w:ins w:id="287" w:author="Peter Bugeia" w:date="2014-04-23T12:10:00Z">
        <w:r w:rsidR="00F55654">
          <w:t>:</w:t>
        </w:r>
      </w:ins>
    </w:p>
    <w:tbl>
      <w:tblPr>
        <w:tblW w:w="9322" w:type="dxa"/>
        <w:tblLook w:val="04A0" w:firstRow="1" w:lastRow="0" w:firstColumn="1" w:lastColumn="0" w:noHBand="0" w:noVBand="1"/>
      </w:tblPr>
      <w:tblGrid>
        <w:gridCol w:w="2093"/>
        <w:gridCol w:w="7229"/>
      </w:tblGrid>
      <w:tr w:rsidR="006F7939" w:rsidRPr="00582270" w14:paraId="66B83667" w14:textId="77777777" w:rsidTr="006F7939">
        <w:trPr>
          <w:cantSplit/>
          <w:ins w:id="288" w:author="Peter Bugeia" w:date="2014-04-23T10:48:00Z"/>
        </w:trPr>
        <w:tc>
          <w:tcPr>
            <w:tcW w:w="2093" w:type="dxa"/>
            <w:shd w:val="clear" w:color="auto" w:fill="auto"/>
          </w:tcPr>
          <w:p w14:paraId="378A8AD2" w14:textId="190C9122" w:rsidR="006F7939" w:rsidRPr="00582270" w:rsidRDefault="006F7939">
            <w:pPr>
              <w:pStyle w:val="iNormal"/>
              <w:keepNext/>
              <w:keepLines/>
              <w:jc w:val="left"/>
              <w:rPr>
                <w:ins w:id="289" w:author="Peter Bugeia" w:date="2014-04-23T10:48:00Z"/>
                <w:rFonts w:eastAsiaTheme="minorEastAsia" w:cstheme="minorBidi"/>
              </w:rPr>
              <w:pPrChange w:id="290" w:author="Peter Bugeia" w:date="2014-04-23T13:08:00Z">
                <w:pPr>
                  <w:pStyle w:val="iNormal"/>
                  <w:jc w:val="left"/>
                </w:pPr>
              </w:pPrChange>
            </w:pPr>
            <w:ins w:id="291" w:author="Peter Bugeia" w:date="2014-04-23T10:48:00Z">
              <w:r>
                <w:t>Access</w:t>
              </w:r>
            </w:ins>
          </w:p>
        </w:tc>
        <w:tc>
          <w:tcPr>
            <w:tcW w:w="7229" w:type="dxa"/>
            <w:shd w:val="clear" w:color="auto" w:fill="auto"/>
          </w:tcPr>
          <w:p w14:paraId="0189024A" w14:textId="5C8D6F00" w:rsidR="006F7939" w:rsidRPr="00582270" w:rsidRDefault="00F55654">
            <w:pPr>
              <w:pStyle w:val="iNormal"/>
              <w:keepNext/>
              <w:keepLines/>
              <w:rPr>
                <w:ins w:id="292" w:author="Peter Bugeia" w:date="2014-04-23T10:50:00Z"/>
                <w:rFonts w:eastAsiaTheme="minorEastAsia" w:cstheme="minorBidi"/>
              </w:rPr>
              <w:pPrChange w:id="293" w:author="Peter Bugeia" w:date="2014-04-23T13:08:00Z">
                <w:pPr>
                  <w:pStyle w:val="iNormal"/>
                </w:pPr>
              </w:pPrChange>
            </w:pPr>
            <w:ins w:id="294" w:author="Peter Bugeia" w:date="2014-04-23T10:50:00Z">
              <w:r>
                <w:t>This field indicates</w:t>
              </w:r>
            </w:ins>
            <w:ins w:id="295" w:author="Peter Bugeia" w:date="2014-04-23T12:10:00Z">
              <w:r>
                <w:t xml:space="preserve"> </w:t>
              </w:r>
            </w:ins>
            <w:ins w:id="296" w:author="Peter Bugeia" w:date="2014-04-23T10:53:00Z">
              <w:r w:rsidR="00F81EE4">
                <w:t xml:space="preserve">whether the file is open to </w:t>
              </w:r>
              <w:r w:rsidR="006F7939">
                <w:t>Public</w:t>
              </w:r>
            </w:ins>
            <w:ins w:id="297" w:author="Peter Bugeia" w:date="2014-04-23T10:55:00Z">
              <w:r w:rsidR="00F81EE4">
                <w:t xml:space="preserve"> or Private access.</w:t>
              </w:r>
            </w:ins>
            <w:ins w:id="298" w:author="Peter Bugeia" w:date="2014-04-23T10:53:00Z">
              <w:r w:rsidR="006F7939">
                <w:t xml:space="preserve"> </w:t>
              </w:r>
            </w:ins>
            <w:ins w:id="299" w:author="Peter Bugeia" w:date="2014-04-23T10:50:00Z">
              <w:r w:rsidR="006F7939">
                <w:t xml:space="preserve"> </w:t>
              </w:r>
            </w:ins>
          </w:p>
          <w:p w14:paraId="00297F1E" w14:textId="0C933AAB" w:rsidR="006F7939" w:rsidRPr="00582270" w:rsidRDefault="00F81EE4">
            <w:pPr>
              <w:pStyle w:val="iNormal"/>
              <w:keepNext/>
              <w:keepLines/>
              <w:ind w:left="1309" w:hanging="1309"/>
              <w:rPr>
                <w:ins w:id="300" w:author="Peter Bugeia" w:date="2014-04-23T10:50:00Z"/>
              </w:rPr>
              <w:pPrChange w:id="301" w:author="Peter Bugeia" w:date="2014-04-23T13:08:00Z">
                <w:pPr>
                  <w:pStyle w:val="iNormal"/>
                  <w:ind w:left="1309" w:hanging="1309"/>
                </w:pPr>
              </w:pPrChange>
            </w:pPr>
            <w:ins w:id="302" w:author="Peter Bugeia" w:date="2014-04-23T10:50:00Z">
              <w:r w:rsidRPr="00CC34BE">
                <w:rPr>
                  <w:rStyle w:val="iOption"/>
                </w:rPr>
                <w:t>Public</w:t>
              </w:r>
              <w:r w:rsidR="006F7939" w:rsidRPr="00582270">
                <w:tab/>
              </w:r>
            </w:ins>
            <w:ins w:id="303" w:author="Peter Bugeia" w:date="2014-04-23T10:56:00Z">
              <w:r>
                <w:t xml:space="preserve">All users can </w:t>
              </w:r>
            </w:ins>
            <w:ins w:id="304" w:author="Peter Bugeia" w:date="2014-04-23T11:10:00Z">
              <w:r w:rsidR="00661024">
                <w:t>access the file.</w:t>
              </w:r>
            </w:ins>
          </w:p>
          <w:p w14:paraId="7F1FA362" w14:textId="4273D315" w:rsidR="006F7939" w:rsidRDefault="00F81EE4">
            <w:pPr>
              <w:pStyle w:val="iNormal"/>
              <w:keepNext/>
              <w:keepLines/>
              <w:ind w:left="1309" w:hanging="1309"/>
              <w:rPr>
                <w:ins w:id="305" w:author="Peter Bugeia" w:date="2014-04-23T11:11:00Z"/>
                <w:rFonts w:eastAsiaTheme="minorEastAsia" w:cstheme="minorBidi"/>
              </w:rPr>
              <w:pPrChange w:id="306" w:author="Peter Bugeia" w:date="2014-04-23T13:08:00Z">
                <w:pPr>
                  <w:pStyle w:val="iNormal"/>
                </w:pPr>
              </w:pPrChange>
            </w:pPr>
            <w:ins w:id="307" w:author="Peter Bugeia" w:date="2014-04-23T10:50:00Z">
              <w:r w:rsidRPr="00CC34BE">
                <w:rPr>
                  <w:rStyle w:val="iOption"/>
                </w:rPr>
                <w:t>Private</w:t>
              </w:r>
              <w:r w:rsidR="006F7939" w:rsidRPr="00582270">
                <w:tab/>
              </w:r>
            </w:ins>
            <w:ins w:id="308" w:author="Peter Bugeia" w:date="2014-04-23T10:57:00Z">
              <w:r>
                <w:t>Only select</w:t>
              </w:r>
            </w:ins>
            <w:ins w:id="309" w:author="Peter Bugeia" w:date="2014-04-23T12:10:00Z">
              <w:r w:rsidR="00F55654">
                <w:t>ed</w:t>
              </w:r>
            </w:ins>
            <w:ins w:id="310" w:author="Peter Bugeia" w:date="2014-04-23T10:57:00Z">
              <w:r>
                <w:t xml:space="preserve"> users can </w:t>
              </w:r>
            </w:ins>
            <w:ins w:id="311" w:author="Peter Bugeia" w:date="2014-04-23T11:10:00Z">
              <w:r w:rsidR="00661024">
                <w:t>access the file; refer Options below</w:t>
              </w:r>
            </w:ins>
            <w:ins w:id="312" w:author="Peter Bugeia" w:date="2014-04-23T10:57:00Z">
              <w:r>
                <w:t>.</w:t>
              </w:r>
            </w:ins>
            <w:ins w:id="313" w:author="Peter Bugeia" w:date="2014-04-23T11:38:00Z">
              <w:r w:rsidR="00F537DD">
                <w:t xml:space="preserve"> This is the default </w:t>
              </w:r>
            </w:ins>
            <w:ins w:id="314" w:author="Peter Bugeia" w:date="2014-04-23T12:10:00Z">
              <w:r w:rsidR="00F55654">
                <w:t xml:space="preserve">option </w:t>
              </w:r>
            </w:ins>
            <w:ins w:id="315" w:author="Peter Bugeia" w:date="2014-04-23T11:38:00Z">
              <w:r w:rsidR="00F537DD">
                <w:t>when a file is uploaded.</w:t>
              </w:r>
            </w:ins>
          </w:p>
          <w:p w14:paraId="58FC6B96" w14:textId="68A438B0" w:rsidR="00661024" w:rsidRPr="00582270" w:rsidRDefault="00661024">
            <w:pPr>
              <w:pStyle w:val="iNormal"/>
              <w:keepNext/>
              <w:keepLines/>
              <w:ind w:left="1309" w:hanging="1309"/>
              <w:rPr>
                <w:ins w:id="316" w:author="Peter Bugeia" w:date="2014-04-23T10:48:00Z"/>
                <w:rFonts w:eastAsiaTheme="minorEastAsia" w:cstheme="minorBidi"/>
              </w:rPr>
              <w:pPrChange w:id="317" w:author="Peter Bugeia" w:date="2014-04-23T13:08:00Z">
                <w:pPr>
                  <w:pStyle w:val="iNormal"/>
                </w:pPr>
              </w:pPrChange>
            </w:pPr>
          </w:p>
        </w:tc>
      </w:tr>
      <w:tr w:rsidR="006F7939" w:rsidRPr="00582270" w14:paraId="6BE65039" w14:textId="77777777" w:rsidTr="006F7939">
        <w:trPr>
          <w:cantSplit/>
          <w:ins w:id="318" w:author="Peter Bugeia" w:date="2014-04-23T10:48:00Z"/>
        </w:trPr>
        <w:tc>
          <w:tcPr>
            <w:tcW w:w="2093" w:type="dxa"/>
            <w:shd w:val="clear" w:color="auto" w:fill="auto"/>
          </w:tcPr>
          <w:p w14:paraId="4CBC9DDC" w14:textId="7DA092AA" w:rsidR="006F7939" w:rsidRDefault="006F7939" w:rsidP="006F7939">
            <w:pPr>
              <w:pStyle w:val="iNormal"/>
              <w:jc w:val="left"/>
              <w:rPr>
                <w:ins w:id="319" w:author="Peter Bugeia" w:date="2014-04-23T10:48:00Z"/>
              </w:rPr>
            </w:pPr>
            <w:ins w:id="320" w:author="Peter Bugeia" w:date="2014-04-23T10:48:00Z">
              <w:r>
                <w:t>Options</w:t>
              </w:r>
            </w:ins>
          </w:p>
        </w:tc>
        <w:tc>
          <w:tcPr>
            <w:tcW w:w="7229" w:type="dxa"/>
            <w:shd w:val="clear" w:color="auto" w:fill="auto"/>
          </w:tcPr>
          <w:p w14:paraId="7E8D17E2" w14:textId="0B5A870B" w:rsidR="00EF0D9A" w:rsidRPr="00661024" w:rsidRDefault="00F81EE4">
            <w:pPr>
              <w:pStyle w:val="iNormal"/>
              <w:rPr>
                <w:ins w:id="321" w:author="Peter Bugeia" w:date="2014-04-23T11:04:00Z"/>
                <w:rPrChange w:id="322" w:author="Peter Bugeia" w:date="2014-04-23T11:11:00Z">
                  <w:rPr>
                    <w:ins w:id="323" w:author="Peter Bugeia" w:date="2014-04-23T11:04:00Z"/>
                    <w:rFonts w:ascii="Helvetica" w:eastAsia="Times New Roman" w:hAnsi="Helvetica" w:cs="Times New Roman"/>
                    <w:b/>
                    <w:bCs/>
                    <w:i/>
                    <w:iCs/>
                    <w:color w:val="333333"/>
                    <w:shd w:val="clear" w:color="auto" w:fill="FFFFFF"/>
                  </w:rPr>
                </w:rPrChange>
              </w:rPr>
              <w:pPrChange w:id="324" w:author="Peter Bugeia" w:date="2014-04-23T11:11:00Z">
                <w:pPr>
                  <w:keepNext/>
                  <w:keepLines/>
                  <w:spacing w:before="200"/>
                  <w:outlineLvl w:val="3"/>
                </w:pPr>
              </w:pPrChange>
            </w:pPr>
            <w:ins w:id="325" w:author="Peter Bugeia" w:date="2014-04-23T10:59:00Z">
              <w:r>
                <w:t xml:space="preserve">This field </w:t>
              </w:r>
            </w:ins>
            <w:ins w:id="326" w:author="Peter Bugeia" w:date="2014-04-23T12:07:00Z">
              <w:r w:rsidR="00F55654">
                <w:t>only applies when</w:t>
              </w:r>
            </w:ins>
            <w:ins w:id="327" w:author="Peter Bugeia" w:date="2014-04-23T10:59:00Z">
              <w:r>
                <w:t xml:space="preserve"> Private Ac</w:t>
              </w:r>
            </w:ins>
            <w:ins w:id="328" w:author="Peter Bugeia" w:date="2014-04-23T11:00:00Z">
              <w:r>
                <w:t>c</w:t>
              </w:r>
            </w:ins>
            <w:ins w:id="329" w:author="Peter Bugeia" w:date="2014-04-23T10:59:00Z">
              <w:r>
                <w:t>ess</w:t>
              </w:r>
            </w:ins>
            <w:ins w:id="330" w:author="Peter Bugeia" w:date="2014-04-23T11:00:00Z">
              <w:r w:rsidR="00EF0D9A">
                <w:t xml:space="preserve"> is specified. </w:t>
              </w:r>
            </w:ins>
            <w:ins w:id="331" w:author="Peter Bugeia" w:date="2014-04-23T12:07:00Z">
              <w:r w:rsidR="00F55654">
                <w:t>It</w:t>
              </w:r>
            </w:ins>
            <w:ins w:id="332" w:author="Peter Bugeia" w:date="2014-04-23T11:42:00Z">
              <w:r w:rsidR="00F55654">
                <w:t xml:space="preserve"> will contain </w:t>
              </w:r>
              <w:r w:rsidR="00F537DD">
                <w:t xml:space="preserve">a list of </w:t>
              </w:r>
            </w:ins>
            <w:ins w:id="333" w:author="Peter Bugeia" w:date="2014-04-23T11:43:00Z">
              <w:r w:rsidR="00F537DD">
                <w:t xml:space="preserve">zero or more </w:t>
              </w:r>
            </w:ins>
            <w:ins w:id="334" w:author="Peter Bugeia" w:date="2014-04-23T11:46:00Z">
              <w:r w:rsidR="00A71AA9">
                <w:t xml:space="preserve">“grant” </w:t>
              </w:r>
            </w:ins>
            <w:ins w:id="335" w:author="Peter Bugeia" w:date="2014-04-23T11:42:00Z">
              <w:r w:rsidR="00F537DD">
                <w:t>option</w:t>
              </w:r>
            </w:ins>
            <w:ins w:id="336" w:author="Peter Bugeia" w:date="2014-04-23T11:43:00Z">
              <w:r w:rsidR="00F537DD">
                <w:t>s:</w:t>
              </w:r>
            </w:ins>
          </w:p>
          <w:p w14:paraId="0DB47A31" w14:textId="2AFB5BA2" w:rsidR="00EF0D9A" w:rsidRPr="00582270" w:rsidRDefault="00661024" w:rsidP="00EF0D9A">
            <w:pPr>
              <w:pStyle w:val="iNormal"/>
              <w:ind w:left="1309" w:hanging="1309"/>
              <w:rPr>
                <w:ins w:id="337" w:author="Peter Bugeia" w:date="2014-04-23T11:05:00Z"/>
              </w:rPr>
            </w:pPr>
            <w:ins w:id="338" w:author="Peter Bugeia" w:date="2014-04-23T11:08:00Z">
              <w:r w:rsidRPr="004666F7">
                <w:rPr>
                  <w:rStyle w:val="iOption"/>
                </w:rPr>
                <w:t>(</w:t>
              </w:r>
            </w:ins>
            <w:ins w:id="339" w:author="Peter Bugeia" w:date="2014-04-23T11:05:00Z">
              <w:r w:rsidRPr="006324EB">
                <w:rPr>
                  <w:rStyle w:val="iOption"/>
                </w:rPr>
                <w:t>None)</w:t>
              </w:r>
              <w:r w:rsidR="00EF0D9A" w:rsidRPr="00582270">
                <w:tab/>
              </w:r>
            </w:ins>
            <w:ins w:id="340" w:author="Peter Bugeia" w:date="2014-04-23T11:45:00Z">
              <w:r w:rsidR="00A71AA9">
                <w:t xml:space="preserve">If </w:t>
              </w:r>
            </w:ins>
            <w:ins w:id="341" w:author="Peter Bugeia" w:date="2014-04-23T12:11:00Z">
              <w:r w:rsidR="00F55654">
                <w:t xml:space="preserve">there are </w:t>
              </w:r>
            </w:ins>
            <w:ins w:id="342" w:author="Peter Bugeia" w:date="2014-04-23T11:45:00Z">
              <w:r w:rsidR="00A71AA9">
                <w:t xml:space="preserve">no </w:t>
              </w:r>
            </w:ins>
            <w:ins w:id="343" w:author="Peter Bugeia" w:date="2014-04-23T11:46:00Z">
              <w:r w:rsidR="00A71AA9">
                <w:t xml:space="preserve">“grant” </w:t>
              </w:r>
            </w:ins>
            <w:ins w:id="344" w:author="Peter Bugeia" w:date="2014-04-23T11:45:00Z">
              <w:r w:rsidR="00F55654">
                <w:t>options</w:t>
              </w:r>
              <w:r w:rsidR="00A71AA9">
                <w:t xml:space="preserve">, then </w:t>
              </w:r>
            </w:ins>
            <w:ins w:id="345" w:author="Peter Bugeia" w:date="2014-04-23T11:08:00Z">
              <w:r w:rsidR="00A71AA9">
                <w:t>o</w:t>
              </w:r>
              <w:r w:rsidR="00942FD8">
                <w:t xml:space="preserve">nly the user who added the file (see </w:t>
              </w:r>
            </w:ins>
            <w:ins w:id="346" w:author="Peter Bugeia" w:date="2014-04-23T11:28:00Z">
              <w:r w:rsidR="00942FD8">
                <w:t>“</w:t>
              </w:r>
            </w:ins>
            <w:ins w:id="347" w:author="Peter Bugeia" w:date="2014-04-23T11:08:00Z">
              <w:r w:rsidR="00942FD8">
                <w:t>Added By</w:t>
              </w:r>
            </w:ins>
            <w:ins w:id="348" w:author="Peter Bugeia" w:date="2014-04-23T11:28:00Z">
              <w:r w:rsidR="00942FD8">
                <w:t>”</w:t>
              </w:r>
            </w:ins>
            <w:ins w:id="349" w:author="Peter Bugeia" w:date="2014-04-23T11:08:00Z">
              <w:r w:rsidR="00942FD8">
                <w:t xml:space="preserve"> field)</w:t>
              </w:r>
            </w:ins>
            <w:ins w:id="350" w:author="Peter Bugeia" w:date="2014-04-23T11:28:00Z">
              <w:r w:rsidR="00942FD8">
                <w:t xml:space="preserve"> </w:t>
              </w:r>
            </w:ins>
            <w:ins w:id="351" w:author="Peter Bugeia" w:date="2014-04-23T11:08:00Z">
              <w:r>
                <w:t>and administrators</w:t>
              </w:r>
            </w:ins>
            <w:ins w:id="352" w:author="Peter Bugeia" w:date="2014-04-23T11:09:00Z">
              <w:r>
                <w:t xml:space="preserve"> can </w:t>
              </w:r>
            </w:ins>
            <w:ins w:id="353" w:author="Peter Bugeia" w:date="2014-04-23T11:12:00Z">
              <w:r>
                <w:t>access the file.</w:t>
              </w:r>
            </w:ins>
          </w:p>
          <w:p w14:paraId="1A8F0FF9" w14:textId="77777777" w:rsidR="00C67350" w:rsidRPr="006324EB" w:rsidRDefault="00C67350" w:rsidP="00EF0D9A">
            <w:pPr>
              <w:pStyle w:val="iNormal"/>
              <w:keepNext/>
              <w:keepLines/>
              <w:ind w:left="1309" w:hanging="1309"/>
              <w:outlineLvl w:val="3"/>
              <w:rPr>
                <w:ins w:id="354" w:author="Peter Bugeia" w:date="2014-04-23T11:14:00Z"/>
                <w:rStyle w:val="iOption"/>
              </w:rPr>
            </w:pPr>
            <w:ins w:id="355" w:author="Peter Bugeia" w:date="2014-04-23T11:13:00Z">
              <w:r w:rsidRPr="004666F7">
                <w:rPr>
                  <w:rStyle w:val="iOption"/>
                </w:rPr>
                <w:t>Access to all institutional users</w:t>
              </w:r>
            </w:ins>
          </w:p>
          <w:p w14:paraId="7079CD77" w14:textId="665409E6" w:rsidR="00EF0D9A" w:rsidRPr="00582270" w:rsidRDefault="00C67350" w:rsidP="00EF0D9A">
            <w:pPr>
              <w:pStyle w:val="iNormal"/>
              <w:ind w:left="1309" w:hanging="1309"/>
              <w:rPr>
                <w:ins w:id="356" w:author="Peter Bugeia" w:date="2014-04-23T11:05:00Z"/>
              </w:rPr>
            </w:pPr>
            <w:ins w:id="357" w:author="Peter Bugeia" w:date="2014-04-23T11:14:00Z">
              <w:r w:rsidRPr="00582270">
                <w:tab/>
              </w:r>
            </w:ins>
            <w:ins w:id="358" w:author="Peter Bugeia" w:date="2014-04-23T11:44:00Z">
              <w:r w:rsidR="00F537DD">
                <w:t xml:space="preserve">This option </w:t>
              </w:r>
            </w:ins>
            <w:ins w:id="359" w:author="Peter Bugeia" w:date="2014-04-23T11:46:00Z">
              <w:r w:rsidR="00A71AA9">
                <w:t xml:space="preserve">additionally </w:t>
              </w:r>
            </w:ins>
            <w:ins w:id="360" w:author="Peter Bugeia" w:date="2014-04-23T11:44:00Z">
              <w:r w:rsidR="00F537DD">
                <w:t xml:space="preserve">grants </w:t>
              </w:r>
            </w:ins>
            <w:ins w:id="361" w:author="Peter Bugeia" w:date="2014-04-23T11:05:00Z">
              <w:r w:rsidR="00F537DD">
                <w:t>a</w:t>
              </w:r>
              <w:r w:rsidR="00EF0D9A">
                <w:t xml:space="preserve">ll </w:t>
              </w:r>
            </w:ins>
            <w:ins w:id="362" w:author="Peter Bugeia" w:date="2014-04-23T11:15:00Z">
              <w:r w:rsidR="00F537DD">
                <w:t xml:space="preserve">Institutional users with </w:t>
              </w:r>
              <w:r w:rsidR="009C3BE9">
                <w:t xml:space="preserve">access </w:t>
              </w:r>
            </w:ins>
            <w:ins w:id="363" w:author="Peter Bugeia" w:date="2014-04-23T11:44:00Z">
              <w:r w:rsidR="00F537DD">
                <w:t xml:space="preserve">to </w:t>
              </w:r>
            </w:ins>
            <w:ins w:id="364" w:author="Peter Bugeia" w:date="2014-04-23T11:15:00Z">
              <w:r w:rsidR="009C3BE9">
                <w:t xml:space="preserve">the file. </w:t>
              </w:r>
            </w:ins>
            <w:ins w:id="365" w:author="Peter Bugeia" w:date="2014-04-23T11:38:00Z">
              <w:r w:rsidR="00F537DD">
                <w:t xml:space="preserve">This is the default </w:t>
              </w:r>
            </w:ins>
            <w:ins w:id="366" w:author="Peter Bugeia" w:date="2014-04-23T11:47:00Z">
              <w:r w:rsidR="00A71AA9">
                <w:t xml:space="preserve">“grant” </w:t>
              </w:r>
            </w:ins>
            <w:ins w:id="367" w:author="Peter Bugeia" w:date="2014-04-23T11:46:00Z">
              <w:r w:rsidR="00A71AA9">
                <w:t xml:space="preserve">option setting </w:t>
              </w:r>
            </w:ins>
            <w:ins w:id="368" w:author="Peter Bugeia" w:date="2014-04-23T11:38:00Z">
              <w:r w:rsidR="00F537DD">
                <w:t>when a file is uploaded.</w:t>
              </w:r>
            </w:ins>
          </w:p>
          <w:p w14:paraId="43220B87" w14:textId="7C2FBA55" w:rsidR="00FE68E4" w:rsidRPr="00CB35E7" w:rsidRDefault="00F537DD" w:rsidP="00FE68E4">
            <w:pPr>
              <w:pStyle w:val="iNormal"/>
              <w:ind w:left="1309" w:hanging="1309"/>
              <w:rPr>
                <w:ins w:id="369" w:author="Peter Bugeia" w:date="2014-04-23T11:37:00Z"/>
                <w:rStyle w:val="iOption"/>
              </w:rPr>
            </w:pPr>
            <w:ins w:id="370" w:author="Peter Bugeia" w:date="2014-04-23T11:41:00Z">
              <w:r>
                <w:rPr>
                  <w:rStyle w:val="iOption"/>
                </w:rPr>
                <w:t>Access to user groups</w:t>
              </w:r>
            </w:ins>
          </w:p>
          <w:p w14:paraId="7B00E1E0" w14:textId="13FE924E" w:rsidR="006F7939" w:rsidRPr="00582270" w:rsidRDefault="00A71AA9">
            <w:pPr>
              <w:pStyle w:val="iNormal"/>
              <w:ind w:left="1309" w:hanging="1309"/>
              <w:rPr>
                <w:ins w:id="371" w:author="Peter Bugeia" w:date="2014-04-23T10:48:00Z"/>
                <w:rFonts w:eastAsiaTheme="minorEastAsia" w:cstheme="minorBidi"/>
              </w:rPr>
              <w:pPrChange w:id="372" w:author="Peter Bugeia" w:date="2014-04-28T13:42:00Z">
                <w:pPr>
                  <w:pStyle w:val="iNormal"/>
                </w:pPr>
              </w:pPrChange>
            </w:pPr>
            <w:ins w:id="373" w:author="Peter Bugeia" w:date="2014-04-23T11:47:00Z">
              <w:r w:rsidRPr="00582270">
                <w:tab/>
              </w:r>
            </w:ins>
            <w:ins w:id="374" w:author="Peter Bugeia" w:date="2014-04-23T12:12:00Z">
              <w:r w:rsidR="00F55654">
                <w:t xml:space="preserve">This option additionally grants </w:t>
              </w:r>
            </w:ins>
            <w:ins w:id="375" w:author="Peter Bugeia" w:date="2014-04-28T13:42:00Z">
              <w:r w:rsidR="00C54965">
                <w:t xml:space="preserve">access to </w:t>
              </w:r>
            </w:ins>
            <w:ins w:id="376" w:author="Peter Bugeia" w:date="2014-04-23T12:12:00Z">
              <w:r w:rsidR="00F55654">
                <w:t>users who belong to</w:t>
              </w:r>
            </w:ins>
            <w:ins w:id="377" w:author="Peter Bugeia" w:date="2014-04-23T12:13:00Z">
              <w:r w:rsidR="00F55654">
                <w:t xml:space="preserve"> one or more </w:t>
              </w:r>
            </w:ins>
            <w:ins w:id="378" w:author="Peter Bugeia" w:date="2014-04-28T10:29:00Z">
              <w:r w:rsidR="000823F8">
                <w:t xml:space="preserve">active </w:t>
              </w:r>
            </w:ins>
            <w:ins w:id="379" w:author="Peter Bugeia" w:date="2014-04-23T12:13:00Z">
              <w:r w:rsidR="00C54965">
                <w:t>Access G</w:t>
              </w:r>
              <w:r w:rsidR="00F55654">
                <w:t>roups associated with the file</w:t>
              </w:r>
            </w:ins>
            <w:ins w:id="380" w:author="Peter Bugeia" w:date="2014-04-23T12:14:00Z">
              <w:r w:rsidR="00C54965">
                <w:t xml:space="preserve">. </w:t>
              </w:r>
              <w:r w:rsidR="00F55654">
                <w:t xml:space="preserve">The list of </w:t>
              </w:r>
            </w:ins>
            <w:ins w:id="381" w:author="Peter Bugeia" w:date="2014-04-23T12:15:00Z">
              <w:r w:rsidR="00C54965">
                <w:t>the</w:t>
              </w:r>
              <w:r w:rsidR="00FA0F11">
                <w:t xml:space="preserve"> </w:t>
              </w:r>
            </w:ins>
            <w:ins w:id="382" w:author="Peter Bugeia" w:date="2014-04-23T12:14:00Z">
              <w:r w:rsidR="00C54965">
                <w:t>Access G</w:t>
              </w:r>
              <w:r w:rsidR="00F55654">
                <w:t>roups is</w:t>
              </w:r>
            </w:ins>
            <w:ins w:id="383" w:author="Peter Bugeia" w:date="2014-04-23T12:15:00Z">
              <w:r w:rsidR="00FA0F11">
                <w:t xml:space="preserve"> available in the </w:t>
              </w:r>
              <w:r w:rsidR="00FA0F11" w:rsidRPr="00FA0F11">
                <w:rPr>
                  <w:b/>
                  <w:rPrChange w:id="384" w:author="Peter Bugeia" w:date="2014-04-23T12:16:00Z">
                    <w:rPr/>
                  </w:rPrChange>
                </w:rPr>
                <w:t>Groups</w:t>
              </w:r>
              <w:r w:rsidR="00FA0F11">
                <w:t xml:space="preserve"> field.</w:t>
              </w:r>
            </w:ins>
            <w:ins w:id="385" w:author="Peter Bugeia" w:date="2014-04-23T12:14:00Z">
              <w:r w:rsidR="00F55654">
                <w:t xml:space="preserve"> </w:t>
              </w:r>
            </w:ins>
            <w:ins w:id="386" w:author="Peter Bugeia" w:date="2014-04-23T15:49:00Z">
              <w:r w:rsidR="002C1C6E">
                <w:t xml:space="preserve"> For more information about Access Groups, see section </w:t>
              </w:r>
            </w:ins>
            <w:ins w:id="387" w:author="Peter Bugeia" w:date="2014-04-23T15:50:00Z">
              <w:r w:rsidR="002C1C6E">
                <w:fldChar w:fldCharType="begin"/>
              </w:r>
              <w:r w:rsidR="002C1C6E">
                <w:instrText xml:space="preserve"> REF _Ref259887537 \r \h </w:instrText>
              </w:r>
            </w:ins>
            <w:r w:rsidR="002C1C6E">
              <w:fldChar w:fldCharType="separate"/>
            </w:r>
            <w:ins w:id="388" w:author="Peter Bugeia" w:date="2014-04-23T15:50:00Z">
              <w:r w:rsidR="002C1C6E">
                <w:t>11.3</w:t>
              </w:r>
              <w:r w:rsidR="002C1C6E">
                <w:fldChar w:fldCharType="end"/>
              </w:r>
              <w:r w:rsidR="002C1C6E">
                <w:t xml:space="preserve"> </w:t>
              </w:r>
              <w:r w:rsidR="002C1C6E">
                <w:fldChar w:fldCharType="begin"/>
              </w:r>
              <w:r w:rsidR="002C1C6E">
                <w:instrText xml:space="preserve"> REF _Ref259887545 \h </w:instrText>
              </w:r>
            </w:ins>
            <w:r w:rsidR="002C1C6E">
              <w:fldChar w:fldCharType="separate"/>
            </w:r>
            <w:ins w:id="389" w:author="Peter Bugeia" w:date="2014-04-23T15:50:00Z">
              <w:r w:rsidR="002C1C6E">
                <w:t>Managing Access Groups</w:t>
              </w:r>
              <w:r w:rsidR="002C1C6E">
                <w:fldChar w:fldCharType="end"/>
              </w:r>
              <w:r w:rsidR="002C1C6E">
                <w:t>.</w:t>
              </w:r>
            </w:ins>
          </w:p>
        </w:tc>
      </w:tr>
    </w:tbl>
    <w:p w14:paraId="643F5515" w14:textId="297B1C8F" w:rsidR="00942FD8" w:rsidRDefault="00942FD8">
      <w:pPr>
        <w:pStyle w:val="iNote"/>
        <w:spacing w:before="120" w:after="120"/>
        <w:rPr>
          <w:ins w:id="390" w:author="Peter Bugeia" w:date="2014-04-23T11:29:00Z"/>
        </w:rPr>
        <w:pPrChange w:id="391" w:author="Peter Bugeia" w:date="2014-04-23T13:11:00Z">
          <w:pPr>
            <w:pStyle w:val="iNote"/>
          </w:pPr>
        </w:pPrChange>
      </w:pPr>
      <w:ins w:id="392" w:author="Peter Bugeia" w:date="2014-04-23T11:25:00Z">
        <w:r w:rsidRPr="00472510">
          <w:t>Note</w:t>
        </w:r>
        <w:r w:rsidRPr="00472510">
          <w:tab/>
        </w:r>
      </w:ins>
      <w:ins w:id="393" w:author="Peter Bugeia" w:date="2014-04-23T11:30:00Z">
        <w:r>
          <w:t xml:space="preserve">The user who added a file </w:t>
        </w:r>
      </w:ins>
      <w:ins w:id="394" w:author="Peter Bugeia" w:date="2014-04-23T11:32:00Z">
        <w:r>
          <w:t xml:space="preserve">and Administrator users </w:t>
        </w:r>
      </w:ins>
      <w:ins w:id="395" w:author="Peter Bugeia" w:date="2014-04-23T11:30:00Z">
        <w:r>
          <w:t xml:space="preserve">can </w:t>
        </w:r>
      </w:ins>
      <w:ins w:id="396" w:author="Peter Bugeia" w:date="2014-04-23T11:31:00Z">
        <w:r>
          <w:t xml:space="preserve">always </w:t>
        </w:r>
      </w:ins>
      <w:ins w:id="397" w:author="Peter Bugeia" w:date="2014-04-23T11:30:00Z">
        <w:r>
          <w:t xml:space="preserve">access </w:t>
        </w:r>
      </w:ins>
      <w:ins w:id="398" w:author="Peter Bugeia" w:date="2014-04-23T11:32:00Z">
        <w:r w:rsidR="003F285B">
          <w:t>the file</w:t>
        </w:r>
      </w:ins>
      <w:ins w:id="399" w:author="Peter Bugeia" w:date="2014-04-23T11:30:00Z">
        <w:r>
          <w:t xml:space="preserve"> regardless of </w:t>
        </w:r>
      </w:ins>
      <w:ins w:id="400" w:author="Peter Bugeia" w:date="2014-04-23T11:31:00Z">
        <w:r>
          <w:t>Access Control settings.</w:t>
        </w:r>
      </w:ins>
    </w:p>
    <w:p w14:paraId="0CA97CED" w14:textId="2DF1DEBB" w:rsidR="00942FD8" w:rsidRDefault="00942FD8">
      <w:pPr>
        <w:pStyle w:val="iNote"/>
        <w:spacing w:before="120" w:after="120"/>
        <w:rPr>
          <w:ins w:id="401" w:author="Peter Bugeia" w:date="2014-04-23T12:17:00Z"/>
        </w:rPr>
        <w:pPrChange w:id="402" w:author="Peter Bugeia" w:date="2014-04-23T13:11:00Z">
          <w:pPr>
            <w:pStyle w:val="iNote"/>
          </w:pPr>
        </w:pPrChange>
      </w:pPr>
      <w:ins w:id="403" w:author="Peter Bugeia" w:date="2014-04-23T11:31:00Z">
        <w:r w:rsidRPr="00472510">
          <w:t>Note</w:t>
        </w:r>
        <w:r w:rsidRPr="00472510">
          <w:tab/>
        </w:r>
      </w:ins>
      <w:ins w:id="404" w:author="Peter Bugeia" w:date="2014-04-23T11:36:00Z">
        <w:r w:rsidR="0013580F">
          <w:t xml:space="preserve">For the purposes of access control, </w:t>
        </w:r>
      </w:ins>
      <w:ins w:id="405" w:author="Peter Bugeia" w:date="2014-04-23T11:31:00Z">
        <w:r w:rsidR="0013580F">
          <w:t>t</w:t>
        </w:r>
        <w:r>
          <w:t xml:space="preserve">he </w:t>
        </w:r>
      </w:ins>
      <w:ins w:id="406" w:author="Peter Bugeia" w:date="2014-04-23T11:35:00Z">
        <w:r w:rsidR="0013580F">
          <w:t>c</w:t>
        </w:r>
      </w:ins>
      <w:ins w:id="407" w:author="Peter Bugeia" w:date="2014-04-23T11:33:00Z">
        <w:r>
          <w:t xml:space="preserve">lass of </w:t>
        </w:r>
      </w:ins>
      <w:ins w:id="408" w:author="Peter Bugeia" w:date="2014-04-23T11:31:00Z">
        <w:r>
          <w:t>user</w:t>
        </w:r>
      </w:ins>
      <w:ins w:id="409" w:author="Peter Bugeia" w:date="2014-04-23T11:35:00Z">
        <w:r>
          <w:t>s</w:t>
        </w:r>
      </w:ins>
      <w:ins w:id="410" w:author="Peter Bugeia" w:date="2014-04-23T11:33:00Z">
        <w:r>
          <w:t xml:space="preserve"> known as “API</w:t>
        </w:r>
        <w:r w:rsidR="003F285B">
          <w:t xml:space="preserve"> Uploader” are </w:t>
        </w:r>
      </w:ins>
      <w:ins w:id="411" w:author="Peter Bugeia" w:date="2014-04-23T13:04:00Z">
        <w:r w:rsidR="003F285B">
          <w:t>Institutional</w:t>
        </w:r>
      </w:ins>
      <w:ins w:id="412" w:author="Peter Bugeia" w:date="2014-04-23T11:33:00Z">
        <w:r>
          <w:t xml:space="preserve"> users</w:t>
        </w:r>
      </w:ins>
      <w:ins w:id="413" w:author="Peter Bugeia" w:date="2014-04-23T11:36:00Z">
        <w:r w:rsidR="0013580F">
          <w:t>.</w:t>
        </w:r>
      </w:ins>
    </w:p>
    <w:p w14:paraId="34AF063F" w14:textId="13C21034" w:rsidR="00FA0F11" w:rsidRDefault="00FA0F11">
      <w:pPr>
        <w:pStyle w:val="iNote"/>
        <w:spacing w:before="120" w:after="120"/>
        <w:rPr>
          <w:ins w:id="414" w:author="Peter Bugeia" w:date="2014-04-23T14:29:00Z"/>
        </w:rPr>
        <w:pPrChange w:id="415" w:author="Peter Bugeia" w:date="2014-04-23T13:11:00Z">
          <w:pPr>
            <w:pStyle w:val="iNote"/>
          </w:pPr>
        </w:pPrChange>
      </w:pPr>
      <w:ins w:id="416" w:author="Peter Bugeia" w:date="2014-04-23T12:17:00Z">
        <w:r>
          <w:lastRenderedPageBreak/>
          <w:t>Note</w:t>
        </w:r>
        <w:r>
          <w:tab/>
          <w:t>Access control does not affect who can edit a file</w:t>
        </w:r>
      </w:ins>
      <w:ins w:id="417" w:author="Peter Bugeia" w:date="2014-04-23T12:18:00Z">
        <w:r>
          <w:t>’s metadata – only the user who added a file and administrators can edit the metadata of a file.</w:t>
        </w:r>
      </w:ins>
    </w:p>
    <w:p w14:paraId="42F414C5" w14:textId="7EF68E06" w:rsidR="00CC71B2" w:rsidRDefault="00CC71B2">
      <w:pPr>
        <w:pStyle w:val="iNote"/>
        <w:spacing w:before="120" w:after="120"/>
        <w:rPr>
          <w:ins w:id="418" w:author="Peter Bugeia" w:date="2014-04-23T11:33:00Z"/>
        </w:rPr>
        <w:pPrChange w:id="419" w:author="Peter Bugeia" w:date="2014-04-23T13:11:00Z">
          <w:pPr>
            <w:pStyle w:val="iNote"/>
          </w:pPr>
        </w:pPrChange>
      </w:pPr>
      <w:ins w:id="420" w:author="Peter Bugeia" w:date="2014-04-23T14:29:00Z">
        <w:r>
          <w:t>Note:</w:t>
        </w:r>
        <w:r>
          <w:tab/>
          <w:t xml:space="preserve">All users can search for files and </w:t>
        </w:r>
      </w:ins>
      <w:ins w:id="421" w:author="Peter Bugeia" w:date="2014-04-23T14:30:00Z">
        <w:r>
          <w:t xml:space="preserve">see all files in browse lists regardless of </w:t>
        </w:r>
      </w:ins>
      <w:ins w:id="422" w:author="Peter Bugeia" w:date="2014-04-28T13:43:00Z">
        <w:r w:rsidR="00C54965">
          <w:t xml:space="preserve">which files </w:t>
        </w:r>
      </w:ins>
      <w:ins w:id="423" w:author="Peter Bugeia" w:date="2014-04-23T14:30:00Z">
        <w:r>
          <w:t>they</w:t>
        </w:r>
        <w:r w:rsidR="00C54965">
          <w:t xml:space="preserve"> are authorised to access</w:t>
        </w:r>
        <w:r w:rsidR="00EB3456">
          <w:t>.</w:t>
        </w:r>
      </w:ins>
    </w:p>
    <w:p w14:paraId="32D7D158" w14:textId="77777777" w:rsidR="00FA4EBF" w:rsidRDefault="00FA4EBF">
      <w:pPr>
        <w:pStyle w:val="iNormal"/>
        <w:rPr>
          <w:ins w:id="424" w:author="Peter Bugeia" w:date="2014-04-23T13:11:00Z"/>
        </w:rPr>
        <w:pPrChange w:id="425" w:author="Peter Bugeia" w:date="2014-04-23T13:02:00Z">
          <w:pPr>
            <w:pStyle w:val="iNote"/>
          </w:pPr>
        </w:pPrChange>
      </w:pPr>
    </w:p>
    <w:p w14:paraId="367575F7" w14:textId="2067207D" w:rsidR="003F285B" w:rsidRDefault="00FA4EBF">
      <w:pPr>
        <w:pStyle w:val="iNormal"/>
        <w:rPr>
          <w:ins w:id="426" w:author="Peter Bugeia" w:date="2014-04-23T13:10:00Z"/>
        </w:rPr>
        <w:pPrChange w:id="427" w:author="Peter Bugeia" w:date="2014-04-23T13:02:00Z">
          <w:pPr>
            <w:pStyle w:val="iNote"/>
          </w:pPr>
        </w:pPrChange>
      </w:pPr>
      <w:ins w:id="428" w:author="Peter Bugeia" w:date="2014-04-23T13:09:00Z">
        <w:r>
          <w:t>T</w:t>
        </w:r>
      </w:ins>
      <w:ins w:id="429" w:author="Peter Bugeia" w:date="2014-04-23T13:10:00Z">
        <w:r>
          <w:t>h</w:t>
        </w:r>
      </w:ins>
      <w:ins w:id="430" w:author="Peter Bugeia" w:date="2014-04-23T13:09:00Z">
        <w:r>
          <w:t xml:space="preserve">e following table summarises </w:t>
        </w:r>
      </w:ins>
      <w:ins w:id="431" w:author="Peter Bugeia" w:date="2014-04-23T13:10:00Z">
        <w:r>
          <w:t xml:space="preserve">how </w:t>
        </w:r>
      </w:ins>
      <w:ins w:id="432" w:author="Peter Bugeia" w:date="2014-04-23T13:09:00Z">
        <w:r>
          <w:t>access control</w:t>
        </w:r>
      </w:ins>
      <w:ins w:id="433" w:author="Peter Bugeia" w:date="2014-04-23T13:10:00Z">
        <w:r w:rsidR="00644903">
          <w:t xml:space="preserve"> applies to </w:t>
        </w:r>
        <w:r>
          <w:t>each class of user.</w:t>
        </w:r>
      </w:ins>
    </w:p>
    <w:p w14:paraId="537BF6E4" w14:textId="77777777" w:rsidR="00FA4EBF" w:rsidRDefault="00FA4EBF">
      <w:pPr>
        <w:pStyle w:val="iNormal"/>
        <w:rPr>
          <w:ins w:id="434" w:author="Peter Bugeia" w:date="2014-04-23T11:31:00Z"/>
        </w:rPr>
        <w:pPrChange w:id="435" w:author="Peter Bugeia" w:date="2014-04-23T13:02:00Z">
          <w:pPr>
            <w:pStyle w:val="iNote"/>
          </w:pPr>
        </w:pPrChange>
      </w:pPr>
    </w:p>
    <w:tbl>
      <w:tblPr>
        <w:tblStyle w:val="TableGrid"/>
        <w:tblW w:w="9747" w:type="dxa"/>
        <w:tblLook w:val="04A0" w:firstRow="1" w:lastRow="0" w:firstColumn="1" w:lastColumn="0" w:noHBand="0" w:noVBand="1"/>
        <w:tblPrChange w:id="436" w:author="Peter Bugeia" w:date="2014-04-28T10:32:00Z">
          <w:tblPr>
            <w:tblStyle w:val="TableGrid"/>
            <w:tblW w:w="9747" w:type="dxa"/>
            <w:tblLook w:val="04A0" w:firstRow="1" w:lastRow="0" w:firstColumn="1" w:lastColumn="0" w:noHBand="0" w:noVBand="1"/>
          </w:tblPr>
        </w:tblPrChange>
      </w:tblPr>
      <w:tblGrid>
        <w:gridCol w:w="6283"/>
        <w:gridCol w:w="629"/>
        <w:gridCol w:w="709"/>
        <w:gridCol w:w="718"/>
        <w:gridCol w:w="700"/>
        <w:gridCol w:w="708"/>
        <w:tblGridChange w:id="437">
          <w:tblGrid>
            <w:gridCol w:w="5637"/>
            <w:gridCol w:w="567"/>
            <w:gridCol w:w="141"/>
            <w:gridCol w:w="567"/>
            <w:gridCol w:w="567"/>
            <w:gridCol w:w="142"/>
            <w:gridCol w:w="718"/>
            <w:gridCol w:w="700"/>
            <w:gridCol w:w="708"/>
          </w:tblGrid>
        </w:tblGridChange>
      </w:tblGrid>
      <w:tr w:rsidR="000823F8" w:rsidRPr="00FA0F11" w14:paraId="6A1BB5E6" w14:textId="77777777" w:rsidTr="000823F8">
        <w:trPr>
          <w:ins w:id="438" w:author="Peter Bugeia" w:date="2014-04-23T12:21:00Z"/>
        </w:trPr>
        <w:tc>
          <w:tcPr>
            <w:tcW w:w="6283" w:type="dxa"/>
            <w:shd w:val="clear" w:color="auto" w:fill="00FFFF"/>
            <w:tcPrChange w:id="439" w:author="Peter Bugeia" w:date="2014-04-28T10:32:00Z">
              <w:tcPr>
                <w:tcW w:w="6204" w:type="dxa"/>
                <w:gridSpan w:val="2"/>
                <w:shd w:val="clear" w:color="auto" w:fill="00FFFF"/>
              </w:tcPr>
            </w:tcPrChange>
          </w:tcPr>
          <w:p w14:paraId="0024912E" w14:textId="183FEE0A" w:rsidR="00FA0F11" w:rsidRPr="003F285B" w:rsidRDefault="004E21FB">
            <w:pPr>
              <w:pStyle w:val="iNormal"/>
              <w:keepNext/>
              <w:keepLines/>
              <w:jc w:val="left"/>
              <w:rPr>
                <w:ins w:id="440" w:author="Peter Bugeia" w:date="2014-04-23T12:21:00Z"/>
                <w:b/>
                <w:sz w:val="16"/>
                <w:szCs w:val="16"/>
                <w:rPrChange w:id="441" w:author="Peter Bugeia" w:date="2014-04-23T13:01:00Z">
                  <w:rPr>
                    <w:ins w:id="442" w:author="Peter Bugeia" w:date="2014-04-23T12:21:00Z"/>
                    <w:rFonts w:eastAsiaTheme="minorEastAsia" w:cstheme="minorBidi"/>
                    <w:b/>
                    <w:bCs/>
                    <w:i/>
                    <w:iCs/>
                  </w:rPr>
                </w:rPrChange>
              </w:rPr>
              <w:pPrChange w:id="443" w:author="Peter Bugeia" w:date="2014-04-23T12:43:00Z">
                <w:pPr>
                  <w:pStyle w:val="iNormal"/>
                  <w:keepNext/>
                  <w:keepLines/>
                  <w:outlineLvl w:val="3"/>
                </w:pPr>
              </w:pPrChange>
            </w:pPr>
            <w:ins w:id="444" w:author="Peter Bugeia" w:date="2014-04-23T12:32:00Z">
              <w:r w:rsidRPr="003F285B">
                <w:rPr>
                  <w:b/>
                  <w:sz w:val="16"/>
                  <w:szCs w:val="16"/>
                  <w:rPrChange w:id="445" w:author="Peter Bugeia" w:date="2014-04-23T13:01:00Z">
                    <w:rPr>
                      <w:sz w:val="16"/>
                      <w:szCs w:val="16"/>
                    </w:rPr>
                  </w:rPrChange>
                </w:rPr>
                <w:t xml:space="preserve">Type of </w:t>
              </w:r>
            </w:ins>
            <w:ins w:id="446" w:author="Peter Bugeia" w:date="2014-04-23T12:27:00Z">
              <w:r w:rsidR="00DD2448" w:rsidRPr="003F285B">
                <w:rPr>
                  <w:b/>
                  <w:sz w:val="16"/>
                  <w:szCs w:val="16"/>
                  <w:rPrChange w:id="447" w:author="Peter Bugeia" w:date="2014-04-23T13:01:00Z">
                    <w:rPr>
                      <w:sz w:val="16"/>
                      <w:szCs w:val="16"/>
                    </w:rPr>
                  </w:rPrChange>
                </w:rPr>
                <w:t>Access</w:t>
              </w:r>
            </w:ins>
            <w:ins w:id="448" w:author="Peter Bugeia" w:date="2014-04-23T12:33:00Z">
              <w:r w:rsidRPr="003F285B">
                <w:rPr>
                  <w:b/>
                  <w:sz w:val="16"/>
                  <w:szCs w:val="16"/>
                  <w:rPrChange w:id="449" w:author="Peter Bugeia" w:date="2014-04-23T13:01:00Z">
                    <w:rPr>
                      <w:sz w:val="16"/>
                      <w:szCs w:val="16"/>
                    </w:rPr>
                  </w:rPrChange>
                </w:rPr>
                <w:t xml:space="preserve"> selected</w:t>
              </w:r>
            </w:ins>
          </w:p>
        </w:tc>
        <w:tc>
          <w:tcPr>
            <w:tcW w:w="629" w:type="dxa"/>
            <w:shd w:val="clear" w:color="auto" w:fill="00FFFF"/>
            <w:tcPrChange w:id="450" w:author="Peter Bugeia" w:date="2014-04-28T10:32:00Z">
              <w:tcPr>
                <w:tcW w:w="708" w:type="dxa"/>
                <w:gridSpan w:val="2"/>
                <w:shd w:val="clear" w:color="auto" w:fill="00FFFF"/>
              </w:tcPr>
            </w:tcPrChange>
          </w:tcPr>
          <w:p w14:paraId="15E23D19" w14:textId="56C5A2CA" w:rsidR="00FA0F11" w:rsidRPr="00FA0F11" w:rsidRDefault="00FA0F11">
            <w:pPr>
              <w:pStyle w:val="iNormal"/>
              <w:keepNext/>
              <w:keepLines/>
              <w:jc w:val="center"/>
              <w:rPr>
                <w:ins w:id="451" w:author="Peter Bugeia" w:date="2014-04-23T12:21:00Z"/>
                <w:sz w:val="16"/>
                <w:szCs w:val="16"/>
                <w:rPrChange w:id="452" w:author="Peter Bugeia" w:date="2014-04-23T12:25:00Z">
                  <w:rPr>
                    <w:ins w:id="453" w:author="Peter Bugeia" w:date="2014-04-23T12:21:00Z"/>
                    <w:rFonts w:eastAsiaTheme="minorEastAsia" w:cstheme="minorBidi"/>
                    <w:b/>
                    <w:bCs/>
                    <w:i/>
                    <w:iCs/>
                  </w:rPr>
                </w:rPrChange>
              </w:rPr>
              <w:pPrChange w:id="454" w:author="Peter Bugeia" w:date="2014-04-23T12:43:00Z">
                <w:pPr>
                  <w:pStyle w:val="iNormal"/>
                  <w:keepNext/>
                  <w:keepLines/>
                  <w:outlineLvl w:val="3"/>
                </w:pPr>
              </w:pPrChange>
            </w:pPr>
            <w:ins w:id="455" w:author="Peter Bugeia" w:date="2014-04-23T12:21:00Z">
              <w:r w:rsidRPr="00FA0F11">
                <w:rPr>
                  <w:sz w:val="16"/>
                  <w:szCs w:val="16"/>
                  <w:rPrChange w:id="456" w:author="Peter Bugeia" w:date="2014-04-23T12:25:00Z">
                    <w:rPr/>
                  </w:rPrChange>
                </w:rPr>
                <w:t>Public</w:t>
              </w:r>
            </w:ins>
          </w:p>
        </w:tc>
        <w:tc>
          <w:tcPr>
            <w:tcW w:w="709" w:type="dxa"/>
            <w:shd w:val="clear" w:color="auto" w:fill="00FFFF"/>
            <w:tcPrChange w:id="457" w:author="Peter Bugeia" w:date="2014-04-28T10:32:00Z">
              <w:tcPr>
                <w:tcW w:w="709" w:type="dxa"/>
                <w:gridSpan w:val="2"/>
                <w:shd w:val="clear" w:color="auto" w:fill="00FFFF"/>
              </w:tcPr>
            </w:tcPrChange>
          </w:tcPr>
          <w:p w14:paraId="234EA214" w14:textId="7514458D" w:rsidR="00FA0F11" w:rsidRPr="00FA0F11" w:rsidRDefault="00FA0F11">
            <w:pPr>
              <w:pStyle w:val="iNormal"/>
              <w:keepNext/>
              <w:keepLines/>
              <w:jc w:val="center"/>
              <w:rPr>
                <w:ins w:id="458" w:author="Peter Bugeia" w:date="2014-04-23T12:21:00Z"/>
                <w:sz w:val="16"/>
                <w:szCs w:val="16"/>
                <w:rPrChange w:id="459" w:author="Peter Bugeia" w:date="2014-04-23T12:25:00Z">
                  <w:rPr>
                    <w:ins w:id="460" w:author="Peter Bugeia" w:date="2014-04-23T12:21:00Z"/>
                    <w:rFonts w:eastAsiaTheme="minorEastAsia" w:cstheme="minorBidi"/>
                    <w:b/>
                    <w:bCs/>
                    <w:i/>
                    <w:iCs/>
                  </w:rPr>
                </w:rPrChange>
              </w:rPr>
              <w:pPrChange w:id="461" w:author="Peter Bugeia" w:date="2014-04-23T12:43:00Z">
                <w:pPr>
                  <w:pStyle w:val="iNormal"/>
                  <w:keepNext/>
                  <w:keepLines/>
                  <w:outlineLvl w:val="3"/>
                </w:pPr>
              </w:pPrChange>
            </w:pPr>
            <w:ins w:id="462" w:author="Peter Bugeia" w:date="2014-04-23T12:22:00Z">
              <w:r w:rsidRPr="00FA0F11">
                <w:rPr>
                  <w:sz w:val="16"/>
                  <w:szCs w:val="16"/>
                  <w:rPrChange w:id="463" w:author="Peter Bugeia" w:date="2014-04-23T12:25:00Z">
                    <w:rPr/>
                  </w:rPrChange>
                </w:rPr>
                <w:t>Privat</w:t>
              </w:r>
              <w:r w:rsidR="00DD2448">
                <w:rPr>
                  <w:sz w:val="16"/>
                  <w:szCs w:val="16"/>
                </w:rPr>
                <w:t>e</w:t>
              </w:r>
            </w:ins>
          </w:p>
        </w:tc>
        <w:tc>
          <w:tcPr>
            <w:tcW w:w="718" w:type="dxa"/>
            <w:shd w:val="clear" w:color="auto" w:fill="00FFFF"/>
            <w:tcPrChange w:id="464" w:author="Peter Bugeia" w:date="2014-04-28T10:32:00Z">
              <w:tcPr>
                <w:tcW w:w="718" w:type="dxa"/>
                <w:shd w:val="clear" w:color="auto" w:fill="00FFFF"/>
              </w:tcPr>
            </w:tcPrChange>
          </w:tcPr>
          <w:p w14:paraId="1AACB1BD" w14:textId="33486A29" w:rsidR="00FA0F11" w:rsidRPr="00FA0F11" w:rsidRDefault="00FA0F11">
            <w:pPr>
              <w:pStyle w:val="iNormal"/>
              <w:keepNext/>
              <w:keepLines/>
              <w:jc w:val="center"/>
              <w:rPr>
                <w:ins w:id="465" w:author="Peter Bugeia" w:date="2014-04-23T12:21:00Z"/>
                <w:sz w:val="16"/>
                <w:szCs w:val="16"/>
                <w:rPrChange w:id="466" w:author="Peter Bugeia" w:date="2014-04-23T12:25:00Z">
                  <w:rPr>
                    <w:ins w:id="467" w:author="Peter Bugeia" w:date="2014-04-23T12:21:00Z"/>
                    <w:rFonts w:eastAsiaTheme="minorEastAsia" w:cstheme="minorBidi"/>
                    <w:b/>
                    <w:bCs/>
                    <w:i/>
                    <w:iCs/>
                  </w:rPr>
                </w:rPrChange>
              </w:rPr>
              <w:pPrChange w:id="468" w:author="Peter Bugeia" w:date="2014-04-23T12:43:00Z">
                <w:pPr>
                  <w:pStyle w:val="iNormal"/>
                  <w:keepNext/>
                  <w:keepLines/>
                  <w:outlineLvl w:val="3"/>
                </w:pPr>
              </w:pPrChange>
            </w:pPr>
            <w:ins w:id="469" w:author="Peter Bugeia" w:date="2014-04-23T12:22:00Z">
              <w:r w:rsidRPr="00FA0F11">
                <w:rPr>
                  <w:sz w:val="16"/>
                  <w:szCs w:val="16"/>
                  <w:rPrChange w:id="470" w:author="Peter Bugeia" w:date="2014-04-23T12:25:00Z">
                    <w:rPr/>
                  </w:rPrChange>
                </w:rPr>
                <w:t>Private</w:t>
              </w:r>
            </w:ins>
          </w:p>
        </w:tc>
        <w:tc>
          <w:tcPr>
            <w:tcW w:w="700" w:type="dxa"/>
            <w:shd w:val="clear" w:color="auto" w:fill="00FFFF"/>
            <w:tcPrChange w:id="471" w:author="Peter Bugeia" w:date="2014-04-28T10:32:00Z">
              <w:tcPr>
                <w:tcW w:w="700" w:type="dxa"/>
                <w:shd w:val="clear" w:color="auto" w:fill="00FFFF"/>
              </w:tcPr>
            </w:tcPrChange>
          </w:tcPr>
          <w:p w14:paraId="6E2B6EDB" w14:textId="3909427C" w:rsidR="00FA0F11" w:rsidRPr="00FA0F11" w:rsidRDefault="00FA0F11">
            <w:pPr>
              <w:pStyle w:val="iNormal"/>
              <w:keepNext/>
              <w:keepLines/>
              <w:jc w:val="center"/>
              <w:rPr>
                <w:ins w:id="472" w:author="Peter Bugeia" w:date="2014-04-23T12:21:00Z"/>
                <w:sz w:val="16"/>
                <w:szCs w:val="16"/>
                <w:rPrChange w:id="473" w:author="Peter Bugeia" w:date="2014-04-23T12:25:00Z">
                  <w:rPr>
                    <w:ins w:id="474" w:author="Peter Bugeia" w:date="2014-04-23T12:21:00Z"/>
                    <w:rFonts w:eastAsiaTheme="minorEastAsia" w:cstheme="minorBidi"/>
                    <w:b/>
                    <w:bCs/>
                    <w:i/>
                    <w:iCs/>
                  </w:rPr>
                </w:rPrChange>
              </w:rPr>
              <w:pPrChange w:id="475" w:author="Peter Bugeia" w:date="2014-04-23T12:43:00Z">
                <w:pPr>
                  <w:pStyle w:val="iNormal"/>
                  <w:keepNext/>
                  <w:keepLines/>
                  <w:outlineLvl w:val="3"/>
                </w:pPr>
              </w:pPrChange>
            </w:pPr>
            <w:ins w:id="476" w:author="Peter Bugeia" w:date="2014-04-23T12:23:00Z">
              <w:r w:rsidRPr="00FA0F11">
                <w:rPr>
                  <w:sz w:val="16"/>
                  <w:szCs w:val="16"/>
                  <w:rPrChange w:id="477" w:author="Peter Bugeia" w:date="2014-04-23T12:25:00Z">
                    <w:rPr/>
                  </w:rPrChange>
                </w:rPr>
                <w:t>Private</w:t>
              </w:r>
            </w:ins>
          </w:p>
        </w:tc>
        <w:tc>
          <w:tcPr>
            <w:tcW w:w="708" w:type="dxa"/>
            <w:shd w:val="clear" w:color="auto" w:fill="00FFFF"/>
            <w:tcPrChange w:id="478" w:author="Peter Bugeia" w:date="2014-04-28T10:32:00Z">
              <w:tcPr>
                <w:tcW w:w="708" w:type="dxa"/>
                <w:shd w:val="clear" w:color="auto" w:fill="00FFFF"/>
              </w:tcPr>
            </w:tcPrChange>
          </w:tcPr>
          <w:p w14:paraId="1348C78A" w14:textId="5F902C88" w:rsidR="00FA0F11" w:rsidRPr="00FA0F11" w:rsidRDefault="00FA0F11">
            <w:pPr>
              <w:pStyle w:val="iNormal"/>
              <w:keepNext/>
              <w:keepLines/>
              <w:jc w:val="center"/>
              <w:rPr>
                <w:ins w:id="479" w:author="Peter Bugeia" w:date="2014-04-23T12:21:00Z"/>
                <w:sz w:val="16"/>
                <w:szCs w:val="16"/>
                <w:rPrChange w:id="480" w:author="Peter Bugeia" w:date="2014-04-23T12:25:00Z">
                  <w:rPr>
                    <w:ins w:id="481" w:author="Peter Bugeia" w:date="2014-04-23T12:21:00Z"/>
                    <w:rFonts w:eastAsiaTheme="minorEastAsia" w:cstheme="minorBidi"/>
                    <w:b/>
                    <w:bCs/>
                    <w:i/>
                    <w:iCs/>
                  </w:rPr>
                </w:rPrChange>
              </w:rPr>
              <w:pPrChange w:id="482" w:author="Peter Bugeia" w:date="2014-04-23T12:43:00Z">
                <w:pPr>
                  <w:pStyle w:val="iNormal"/>
                  <w:keepNext/>
                  <w:keepLines/>
                  <w:outlineLvl w:val="3"/>
                </w:pPr>
              </w:pPrChange>
            </w:pPr>
            <w:ins w:id="483" w:author="Peter Bugeia" w:date="2014-04-23T12:23:00Z">
              <w:r w:rsidRPr="00FA0F11">
                <w:rPr>
                  <w:sz w:val="16"/>
                  <w:szCs w:val="16"/>
                  <w:rPrChange w:id="484" w:author="Peter Bugeia" w:date="2014-04-23T12:25:00Z">
                    <w:rPr/>
                  </w:rPrChange>
                </w:rPr>
                <w:t>Privat</w:t>
              </w:r>
              <w:r w:rsidR="00DD2448">
                <w:rPr>
                  <w:sz w:val="16"/>
                  <w:szCs w:val="16"/>
                </w:rPr>
                <w:t>e</w:t>
              </w:r>
            </w:ins>
          </w:p>
        </w:tc>
      </w:tr>
      <w:tr w:rsidR="000823F8" w14:paraId="3E113CBE" w14:textId="77777777" w:rsidTr="000823F8">
        <w:trPr>
          <w:ins w:id="485" w:author="Peter Bugeia" w:date="2014-04-23T12:21:00Z"/>
        </w:trPr>
        <w:tc>
          <w:tcPr>
            <w:tcW w:w="6283" w:type="dxa"/>
            <w:shd w:val="clear" w:color="auto" w:fill="00FFFF"/>
            <w:tcPrChange w:id="486" w:author="Peter Bugeia" w:date="2014-04-28T10:32:00Z">
              <w:tcPr>
                <w:tcW w:w="6204" w:type="dxa"/>
                <w:gridSpan w:val="2"/>
                <w:shd w:val="clear" w:color="auto" w:fill="00FFFF"/>
              </w:tcPr>
            </w:tcPrChange>
          </w:tcPr>
          <w:p w14:paraId="441E1E4F" w14:textId="5EBD373A" w:rsidR="00FA0F11" w:rsidRPr="003F285B" w:rsidRDefault="003F285B">
            <w:pPr>
              <w:pStyle w:val="iNormal"/>
              <w:keepNext/>
              <w:keepLines/>
              <w:jc w:val="left"/>
              <w:rPr>
                <w:ins w:id="487" w:author="Peter Bugeia" w:date="2014-04-23T12:21:00Z"/>
                <w:b/>
                <w:sz w:val="16"/>
                <w:szCs w:val="16"/>
                <w:rPrChange w:id="488" w:author="Peter Bugeia" w:date="2014-04-23T13:01:00Z">
                  <w:rPr>
                    <w:ins w:id="489" w:author="Peter Bugeia" w:date="2014-04-23T12:21:00Z"/>
                    <w:rFonts w:eastAsiaTheme="minorEastAsia" w:cstheme="minorBidi"/>
                    <w:b/>
                    <w:bCs/>
                    <w:i/>
                    <w:iCs/>
                  </w:rPr>
                </w:rPrChange>
              </w:rPr>
              <w:pPrChange w:id="490" w:author="Peter Bugeia" w:date="2014-04-23T12:43:00Z">
                <w:pPr>
                  <w:pStyle w:val="iNormal"/>
                  <w:keepNext/>
                  <w:keepLines/>
                  <w:outlineLvl w:val="3"/>
                </w:pPr>
              </w:pPrChange>
            </w:pPr>
            <w:ins w:id="491" w:author="Peter Bugeia" w:date="2014-04-23T13:01:00Z">
              <w:r>
                <w:rPr>
                  <w:b/>
                  <w:sz w:val="16"/>
                  <w:szCs w:val="16"/>
                </w:rPr>
                <w:t xml:space="preserve">Is </w:t>
              </w:r>
            </w:ins>
            <w:ins w:id="492" w:author="Peter Bugeia" w:date="2014-04-23T12:26:00Z">
              <w:r w:rsidR="00DD2448" w:rsidRPr="003F285B">
                <w:rPr>
                  <w:b/>
                  <w:sz w:val="16"/>
                  <w:szCs w:val="16"/>
                  <w:rPrChange w:id="493" w:author="Peter Bugeia" w:date="2014-04-23T13:01:00Z">
                    <w:rPr>
                      <w:sz w:val="16"/>
                      <w:szCs w:val="16"/>
                    </w:rPr>
                  </w:rPrChange>
                </w:rPr>
                <w:t xml:space="preserve">Access to Institutional </w:t>
              </w:r>
            </w:ins>
            <w:r w:rsidR="00F40E2A" w:rsidRPr="00F40E2A">
              <w:rPr>
                <w:b/>
                <w:sz w:val="16"/>
                <w:szCs w:val="16"/>
              </w:rPr>
              <w:t>user’s</w:t>
            </w:r>
            <w:ins w:id="494" w:author="Peter Bugeia" w:date="2014-04-23T12:30:00Z">
              <w:r w:rsidR="00DD2448" w:rsidRPr="003F285B">
                <w:rPr>
                  <w:b/>
                  <w:sz w:val="16"/>
                  <w:szCs w:val="16"/>
                  <w:rPrChange w:id="495" w:author="Peter Bugeia" w:date="2014-04-23T13:01:00Z">
                    <w:rPr>
                      <w:sz w:val="16"/>
                      <w:szCs w:val="16"/>
                    </w:rPr>
                  </w:rPrChange>
                </w:rPr>
                <w:t xml:space="preserve"> option selected</w:t>
              </w:r>
            </w:ins>
            <w:ins w:id="496" w:author="Peter Bugeia" w:date="2014-04-23T13:01:00Z">
              <w:r>
                <w:rPr>
                  <w:b/>
                  <w:sz w:val="16"/>
                  <w:szCs w:val="16"/>
                </w:rPr>
                <w:t>?</w:t>
              </w:r>
            </w:ins>
          </w:p>
        </w:tc>
        <w:tc>
          <w:tcPr>
            <w:tcW w:w="629" w:type="dxa"/>
            <w:shd w:val="clear" w:color="auto" w:fill="00FFFF"/>
            <w:tcPrChange w:id="497" w:author="Peter Bugeia" w:date="2014-04-28T10:32:00Z">
              <w:tcPr>
                <w:tcW w:w="708" w:type="dxa"/>
                <w:gridSpan w:val="2"/>
                <w:shd w:val="clear" w:color="auto" w:fill="00FFFF"/>
              </w:tcPr>
            </w:tcPrChange>
          </w:tcPr>
          <w:p w14:paraId="527D89CD" w14:textId="7C1D7BEF" w:rsidR="00FA0F11" w:rsidRPr="003F285B" w:rsidRDefault="00DD2448">
            <w:pPr>
              <w:pStyle w:val="iNormal"/>
              <w:keepNext/>
              <w:keepLines/>
              <w:jc w:val="center"/>
              <w:rPr>
                <w:ins w:id="498" w:author="Peter Bugeia" w:date="2014-04-23T12:21:00Z"/>
                <w:sz w:val="16"/>
                <w:szCs w:val="16"/>
                <w:rPrChange w:id="499" w:author="Peter Bugeia" w:date="2014-04-23T12:59:00Z">
                  <w:rPr>
                    <w:ins w:id="500" w:author="Peter Bugeia" w:date="2014-04-23T12:21:00Z"/>
                    <w:rFonts w:eastAsiaTheme="minorEastAsia" w:cstheme="minorBidi"/>
                  </w:rPr>
                </w:rPrChange>
              </w:rPr>
              <w:pPrChange w:id="501" w:author="Peter Bugeia" w:date="2014-04-23T12:43:00Z">
                <w:pPr>
                  <w:pStyle w:val="iNormal"/>
                </w:pPr>
              </w:pPrChange>
            </w:pPr>
            <w:ins w:id="502" w:author="Peter Bugeia" w:date="2014-04-23T12:29:00Z">
              <w:r w:rsidRPr="003F285B">
                <w:rPr>
                  <w:sz w:val="16"/>
                  <w:szCs w:val="16"/>
                  <w:rPrChange w:id="503" w:author="Peter Bugeia" w:date="2014-04-23T12:59:00Z">
                    <w:rPr/>
                  </w:rPrChange>
                </w:rPr>
                <w:t>n/a</w:t>
              </w:r>
            </w:ins>
          </w:p>
        </w:tc>
        <w:tc>
          <w:tcPr>
            <w:tcW w:w="709" w:type="dxa"/>
            <w:shd w:val="clear" w:color="auto" w:fill="00FFFF"/>
            <w:tcPrChange w:id="504" w:author="Peter Bugeia" w:date="2014-04-28T10:32:00Z">
              <w:tcPr>
                <w:tcW w:w="709" w:type="dxa"/>
                <w:gridSpan w:val="2"/>
                <w:shd w:val="clear" w:color="auto" w:fill="00FFFF"/>
              </w:tcPr>
            </w:tcPrChange>
          </w:tcPr>
          <w:p w14:paraId="351C53CB" w14:textId="3D0AFF75" w:rsidR="00FA0F11" w:rsidRPr="003F285B" w:rsidRDefault="00DD2448">
            <w:pPr>
              <w:pStyle w:val="iNormal"/>
              <w:keepNext/>
              <w:keepLines/>
              <w:jc w:val="center"/>
              <w:rPr>
                <w:ins w:id="505" w:author="Peter Bugeia" w:date="2014-04-23T12:21:00Z"/>
                <w:sz w:val="16"/>
                <w:szCs w:val="16"/>
                <w:rPrChange w:id="506" w:author="Peter Bugeia" w:date="2014-04-23T12:59:00Z">
                  <w:rPr>
                    <w:ins w:id="507" w:author="Peter Bugeia" w:date="2014-04-23T12:21:00Z"/>
                    <w:rFonts w:eastAsiaTheme="minorEastAsia" w:cstheme="minorBidi"/>
                    <w:b/>
                    <w:bCs/>
                    <w:i/>
                    <w:iCs/>
                  </w:rPr>
                </w:rPrChange>
              </w:rPr>
              <w:pPrChange w:id="508" w:author="Peter Bugeia" w:date="2014-04-23T12:43:00Z">
                <w:pPr>
                  <w:pStyle w:val="iNormal"/>
                  <w:keepNext/>
                  <w:keepLines/>
                  <w:outlineLvl w:val="3"/>
                </w:pPr>
              </w:pPrChange>
            </w:pPr>
            <w:ins w:id="509" w:author="Peter Bugeia" w:date="2014-04-23T12:29:00Z">
              <w:r w:rsidRPr="003F285B">
                <w:rPr>
                  <w:sz w:val="16"/>
                  <w:szCs w:val="16"/>
                  <w:rPrChange w:id="510" w:author="Peter Bugeia" w:date="2014-04-23T12:59:00Z">
                    <w:rPr/>
                  </w:rPrChange>
                </w:rPr>
                <w:t>No</w:t>
              </w:r>
            </w:ins>
          </w:p>
        </w:tc>
        <w:tc>
          <w:tcPr>
            <w:tcW w:w="718" w:type="dxa"/>
            <w:shd w:val="clear" w:color="auto" w:fill="00FFFF"/>
            <w:tcPrChange w:id="511" w:author="Peter Bugeia" w:date="2014-04-28T10:32:00Z">
              <w:tcPr>
                <w:tcW w:w="718" w:type="dxa"/>
                <w:shd w:val="clear" w:color="auto" w:fill="00FFFF"/>
              </w:tcPr>
            </w:tcPrChange>
          </w:tcPr>
          <w:p w14:paraId="1AC74FD1" w14:textId="7D731725" w:rsidR="00FA0F11" w:rsidRPr="003F285B" w:rsidRDefault="00DD2448">
            <w:pPr>
              <w:pStyle w:val="iNormal"/>
              <w:keepNext/>
              <w:keepLines/>
              <w:jc w:val="center"/>
              <w:rPr>
                <w:ins w:id="512" w:author="Peter Bugeia" w:date="2014-04-23T12:21:00Z"/>
                <w:sz w:val="16"/>
                <w:szCs w:val="16"/>
                <w:rPrChange w:id="513" w:author="Peter Bugeia" w:date="2014-04-23T12:59:00Z">
                  <w:rPr>
                    <w:ins w:id="514" w:author="Peter Bugeia" w:date="2014-04-23T12:21:00Z"/>
                    <w:rFonts w:eastAsiaTheme="minorEastAsia" w:cstheme="minorBidi"/>
                    <w:b/>
                    <w:bCs/>
                    <w:i/>
                    <w:iCs/>
                  </w:rPr>
                </w:rPrChange>
              </w:rPr>
              <w:pPrChange w:id="515" w:author="Peter Bugeia" w:date="2014-04-23T12:43:00Z">
                <w:pPr>
                  <w:pStyle w:val="iNormal"/>
                  <w:keepNext/>
                  <w:keepLines/>
                  <w:outlineLvl w:val="3"/>
                </w:pPr>
              </w:pPrChange>
            </w:pPr>
            <w:ins w:id="516" w:author="Peter Bugeia" w:date="2014-04-23T12:31:00Z">
              <w:r w:rsidRPr="003F285B">
                <w:rPr>
                  <w:sz w:val="16"/>
                  <w:szCs w:val="16"/>
                  <w:rPrChange w:id="517" w:author="Peter Bugeia" w:date="2014-04-23T12:59:00Z">
                    <w:rPr/>
                  </w:rPrChange>
                </w:rPr>
                <w:t>Yes</w:t>
              </w:r>
            </w:ins>
          </w:p>
        </w:tc>
        <w:tc>
          <w:tcPr>
            <w:tcW w:w="700" w:type="dxa"/>
            <w:shd w:val="clear" w:color="auto" w:fill="00FFFF"/>
            <w:tcPrChange w:id="518" w:author="Peter Bugeia" w:date="2014-04-28T10:32:00Z">
              <w:tcPr>
                <w:tcW w:w="700" w:type="dxa"/>
                <w:shd w:val="clear" w:color="auto" w:fill="00FFFF"/>
              </w:tcPr>
            </w:tcPrChange>
          </w:tcPr>
          <w:p w14:paraId="6B4DB9D3" w14:textId="51F038DB" w:rsidR="00FA0F11" w:rsidRPr="003F285B" w:rsidRDefault="00DD2448">
            <w:pPr>
              <w:pStyle w:val="iNormal"/>
              <w:keepNext/>
              <w:keepLines/>
              <w:jc w:val="center"/>
              <w:rPr>
                <w:ins w:id="519" w:author="Peter Bugeia" w:date="2014-04-23T12:21:00Z"/>
                <w:sz w:val="16"/>
                <w:szCs w:val="16"/>
                <w:rPrChange w:id="520" w:author="Peter Bugeia" w:date="2014-04-23T12:59:00Z">
                  <w:rPr>
                    <w:ins w:id="521" w:author="Peter Bugeia" w:date="2014-04-23T12:21:00Z"/>
                    <w:rFonts w:eastAsiaTheme="minorEastAsia" w:cstheme="minorBidi"/>
                    <w:b/>
                    <w:bCs/>
                    <w:i/>
                    <w:iCs/>
                  </w:rPr>
                </w:rPrChange>
              </w:rPr>
              <w:pPrChange w:id="522" w:author="Peter Bugeia" w:date="2014-04-23T12:43:00Z">
                <w:pPr>
                  <w:pStyle w:val="iNormal"/>
                  <w:keepNext/>
                  <w:keepLines/>
                  <w:outlineLvl w:val="3"/>
                </w:pPr>
              </w:pPrChange>
            </w:pPr>
            <w:ins w:id="523" w:author="Peter Bugeia" w:date="2014-04-23T12:31:00Z">
              <w:r w:rsidRPr="003F285B">
                <w:rPr>
                  <w:sz w:val="16"/>
                  <w:szCs w:val="16"/>
                  <w:rPrChange w:id="524" w:author="Peter Bugeia" w:date="2014-04-23T12:59:00Z">
                    <w:rPr/>
                  </w:rPrChange>
                </w:rPr>
                <w:t>No</w:t>
              </w:r>
            </w:ins>
          </w:p>
        </w:tc>
        <w:tc>
          <w:tcPr>
            <w:tcW w:w="708" w:type="dxa"/>
            <w:shd w:val="clear" w:color="auto" w:fill="00FFFF"/>
            <w:tcPrChange w:id="525" w:author="Peter Bugeia" w:date="2014-04-28T10:32:00Z">
              <w:tcPr>
                <w:tcW w:w="708" w:type="dxa"/>
                <w:shd w:val="clear" w:color="auto" w:fill="00FFFF"/>
              </w:tcPr>
            </w:tcPrChange>
          </w:tcPr>
          <w:p w14:paraId="1FDEB6A3" w14:textId="3C7BAA06" w:rsidR="00FA0F11" w:rsidRPr="003F285B" w:rsidRDefault="00DD2448">
            <w:pPr>
              <w:pStyle w:val="iNormal"/>
              <w:keepNext/>
              <w:keepLines/>
              <w:jc w:val="center"/>
              <w:rPr>
                <w:ins w:id="526" w:author="Peter Bugeia" w:date="2014-04-23T12:21:00Z"/>
                <w:sz w:val="16"/>
                <w:szCs w:val="16"/>
                <w:rPrChange w:id="527" w:author="Peter Bugeia" w:date="2014-04-23T12:59:00Z">
                  <w:rPr>
                    <w:ins w:id="528" w:author="Peter Bugeia" w:date="2014-04-23T12:21:00Z"/>
                    <w:rFonts w:eastAsiaTheme="minorEastAsia" w:cstheme="minorBidi"/>
                    <w:b/>
                    <w:bCs/>
                    <w:i/>
                    <w:iCs/>
                  </w:rPr>
                </w:rPrChange>
              </w:rPr>
              <w:pPrChange w:id="529" w:author="Peter Bugeia" w:date="2014-04-23T12:43:00Z">
                <w:pPr>
                  <w:pStyle w:val="iNormal"/>
                  <w:keepNext/>
                  <w:keepLines/>
                  <w:outlineLvl w:val="3"/>
                </w:pPr>
              </w:pPrChange>
            </w:pPr>
            <w:ins w:id="530" w:author="Peter Bugeia" w:date="2014-04-23T12:31:00Z">
              <w:r w:rsidRPr="003F285B">
                <w:rPr>
                  <w:sz w:val="16"/>
                  <w:szCs w:val="16"/>
                  <w:rPrChange w:id="531" w:author="Peter Bugeia" w:date="2014-04-23T12:59:00Z">
                    <w:rPr/>
                  </w:rPrChange>
                </w:rPr>
                <w:t>Yes</w:t>
              </w:r>
            </w:ins>
          </w:p>
        </w:tc>
      </w:tr>
      <w:tr w:rsidR="000823F8" w14:paraId="559B60EC" w14:textId="77777777" w:rsidTr="000823F8">
        <w:trPr>
          <w:ins w:id="532" w:author="Peter Bugeia" w:date="2014-04-23T12:21:00Z"/>
        </w:trPr>
        <w:tc>
          <w:tcPr>
            <w:tcW w:w="6283" w:type="dxa"/>
            <w:shd w:val="clear" w:color="auto" w:fill="00FFFF"/>
            <w:tcPrChange w:id="533" w:author="Peter Bugeia" w:date="2014-04-28T10:32:00Z">
              <w:tcPr>
                <w:tcW w:w="6204" w:type="dxa"/>
                <w:gridSpan w:val="2"/>
                <w:shd w:val="clear" w:color="auto" w:fill="00FFFF"/>
              </w:tcPr>
            </w:tcPrChange>
          </w:tcPr>
          <w:p w14:paraId="36542156" w14:textId="678DDA1D" w:rsidR="00FA0F11" w:rsidRPr="003F285B" w:rsidRDefault="003F285B">
            <w:pPr>
              <w:pStyle w:val="iNormal"/>
              <w:keepNext/>
              <w:keepLines/>
              <w:jc w:val="left"/>
              <w:rPr>
                <w:ins w:id="534" w:author="Peter Bugeia" w:date="2014-04-23T12:21:00Z"/>
                <w:b/>
                <w:sz w:val="16"/>
                <w:szCs w:val="16"/>
                <w:rPrChange w:id="535" w:author="Peter Bugeia" w:date="2014-04-23T13:01:00Z">
                  <w:rPr>
                    <w:ins w:id="536" w:author="Peter Bugeia" w:date="2014-04-23T12:21:00Z"/>
                    <w:rFonts w:eastAsiaTheme="minorEastAsia" w:cstheme="minorBidi"/>
                    <w:b/>
                    <w:bCs/>
                    <w:i/>
                    <w:iCs/>
                  </w:rPr>
                </w:rPrChange>
              </w:rPr>
              <w:pPrChange w:id="537" w:author="Peter Bugeia" w:date="2014-04-23T12:43:00Z">
                <w:pPr>
                  <w:pStyle w:val="iNormal"/>
                  <w:keepNext/>
                  <w:keepLines/>
                  <w:outlineLvl w:val="3"/>
                </w:pPr>
              </w:pPrChange>
            </w:pPr>
            <w:ins w:id="538" w:author="Peter Bugeia" w:date="2014-04-23T13:01:00Z">
              <w:r>
                <w:rPr>
                  <w:b/>
                  <w:sz w:val="16"/>
                  <w:szCs w:val="16"/>
                </w:rPr>
                <w:t xml:space="preserve">Is </w:t>
              </w:r>
            </w:ins>
            <w:ins w:id="539" w:author="Peter Bugeia" w:date="2014-04-23T12:26:00Z">
              <w:r w:rsidR="00DD2448" w:rsidRPr="003F285B">
                <w:rPr>
                  <w:b/>
                  <w:sz w:val="16"/>
                  <w:szCs w:val="16"/>
                  <w:rPrChange w:id="540" w:author="Peter Bugeia" w:date="2014-04-23T13:01:00Z">
                    <w:rPr>
                      <w:sz w:val="16"/>
                      <w:szCs w:val="16"/>
                    </w:rPr>
                  </w:rPrChange>
                </w:rPr>
                <w:t xml:space="preserve">Access to users in </w:t>
              </w:r>
            </w:ins>
            <w:r w:rsidR="00F40E2A" w:rsidRPr="00F40E2A">
              <w:rPr>
                <w:b/>
                <w:sz w:val="16"/>
                <w:szCs w:val="16"/>
              </w:rPr>
              <w:t>group’s</w:t>
            </w:r>
            <w:ins w:id="541" w:author="Peter Bugeia" w:date="2014-04-23T12:30:00Z">
              <w:r w:rsidR="00DD2448" w:rsidRPr="003F285B">
                <w:rPr>
                  <w:b/>
                  <w:sz w:val="16"/>
                  <w:szCs w:val="16"/>
                  <w:rPrChange w:id="542" w:author="Peter Bugeia" w:date="2014-04-23T13:01:00Z">
                    <w:rPr>
                      <w:sz w:val="16"/>
                      <w:szCs w:val="16"/>
                    </w:rPr>
                  </w:rPrChange>
                </w:rPr>
                <w:t xml:space="preserve"> option selected</w:t>
              </w:r>
            </w:ins>
            <w:ins w:id="543" w:author="Peter Bugeia" w:date="2014-04-23T13:01:00Z">
              <w:r>
                <w:rPr>
                  <w:b/>
                  <w:sz w:val="16"/>
                  <w:szCs w:val="16"/>
                </w:rPr>
                <w:t>?</w:t>
              </w:r>
            </w:ins>
          </w:p>
        </w:tc>
        <w:tc>
          <w:tcPr>
            <w:tcW w:w="629" w:type="dxa"/>
            <w:shd w:val="clear" w:color="auto" w:fill="00FFFF"/>
            <w:tcPrChange w:id="544" w:author="Peter Bugeia" w:date="2014-04-28T10:32:00Z">
              <w:tcPr>
                <w:tcW w:w="708" w:type="dxa"/>
                <w:gridSpan w:val="2"/>
                <w:shd w:val="clear" w:color="auto" w:fill="00FFFF"/>
              </w:tcPr>
            </w:tcPrChange>
          </w:tcPr>
          <w:p w14:paraId="548FB1B0" w14:textId="5D360BE4" w:rsidR="00FA0F11" w:rsidRPr="003F285B" w:rsidRDefault="00DD2448">
            <w:pPr>
              <w:pStyle w:val="iNormal"/>
              <w:keepNext/>
              <w:keepLines/>
              <w:jc w:val="center"/>
              <w:rPr>
                <w:ins w:id="545" w:author="Peter Bugeia" w:date="2014-04-23T12:21:00Z"/>
                <w:sz w:val="16"/>
                <w:szCs w:val="16"/>
                <w:rPrChange w:id="546" w:author="Peter Bugeia" w:date="2014-04-23T12:59:00Z">
                  <w:rPr>
                    <w:ins w:id="547" w:author="Peter Bugeia" w:date="2014-04-23T12:21:00Z"/>
                    <w:rFonts w:eastAsiaTheme="minorEastAsia" w:cstheme="minorBidi"/>
                    <w:b/>
                    <w:bCs/>
                    <w:i/>
                    <w:iCs/>
                  </w:rPr>
                </w:rPrChange>
              </w:rPr>
              <w:pPrChange w:id="548" w:author="Peter Bugeia" w:date="2014-04-23T12:43:00Z">
                <w:pPr>
                  <w:pStyle w:val="iNormal"/>
                  <w:keepNext/>
                  <w:keepLines/>
                  <w:outlineLvl w:val="3"/>
                </w:pPr>
              </w:pPrChange>
            </w:pPr>
            <w:ins w:id="549" w:author="Peter Bugeia" w:date="2014-04-23T12:31:00Z">
              <w:r w:rsidRPr="003F285B">
                <w:rPr>
                  <w:sz w:val="16"/>
                  <w:szCs w:val="16"/>
                  <w:rPrChange w:id="550" w:author="Peter Bugeia" w:date="2014-04-23T12:59:00Z">
                    <w:rPr/>
                  </w:rPrChange>
                </w:rPr>
                <w:t>n/a</w:t>
              </w:r>
            </w:ins>
          </w:p>
        </w:tc>
        <w:tc>
          <w:tcPr>
            <w:tcW w:w="709" w:type="dxa"/>
            <w:shd w:val="clear" w:color="auto" w:fill="00FFFF"/>
            <w:tcPrChange w:id="551" w:author="Peter Bugeia" w:date="2014-04-28T10:32:00Z">
              <w:tcPr>
                <w:tcW w:w="709" w:type="dxa"/>
                <w:gridSpan w:val="2"/>
                <w:shd w:val="clear" w:color="auto" w:fill="00FFFF"/>
              </w:tcPr>
            </w:tcPrChange>
          </w:tcPr>
          <w:p w14:paraId="27A097C9" w14:textId="37B2F3A2" w:rsidR="00FA0F11" w:rsidRPr="003F285B" w:rsidRDefault="00DD2448">
            <w:pPr>
              <w:pStyle w:val="iNormal"/>
              <w:keepNext/>
              <w:keepLines/>
              <w:jc w:val="center"/>
              <w:rPr>
                <w:ins w:id="552" w:author="Peter Bugeia" w:date="2014-04-23T12:21:00Z"/>
                <w:sz w:val="16"/>
                <w:szCs w:val="16"/>
                <w:rPrChange w:id="553" w:author="Peter Bugeia" w:date="2014-04-23T12:59:00Z">
                  <w:rPr>
                    <w:ins w:id="554" w:author="Peter Bugeia" w:date="2014-04-23T12:21:00Z"/>
                    <w:rFonts w:eastAsiaTheme="minorEastAsia" w:cstheme="minorBidi"/>
                  </w:rPr>
                </w:rPrChange>
              </w:rPr>
              <w:pPrChange w:id="555" w:author="Peter Bugeia" w:date="2014-04-23T12:43:00Z">
                <w:pPr>
                  <w:pStyle w:val="iNormal"/>
                </w:pPr>
              </w:pPrChange>
            </w:pPr>
            <w:ins w:id="556" w:author="Peter Bugeia" w:date="2014-04-23T12:29:00Z">
              <w:r w:rsidRPr="003F285B">
                <w:rPr>
                  <w:sz w:val="16"/>
                  <w:szCs w:val="16"/>
                  <w:rPrChange w:id="557" w:author="Peter Bugeia" w:date="2014-04-23T12:59:00Z">
                    <w:rPr/>
                  </w:rPrChange>
                </w:rPr>
                <w:t>No</w:t>
              </w:r>
            </w:ins>
          </w:p>
        </w:tc>
        <w:tc>
          <w:tcPr>
            <w:tcW w:w="718" w:type="dxa"/>
            <w:shd w:val="clear" w:color="auto" w:fill="00FFFF"/>
            <w:tcPrChange w:id="558" w:author="Peter Bugeia" w:date="2014-04-28T10:32:00Z">
              <w:tcPr>
                <w:tcW w:w="718" w:type="dxa"/>
                <w:shd w:val="clear" w:color="auto" w:fill="00FFFF"/>
              </w:tcPr>
            </w:tcPrChange>
          </w:tcPr>
          <w:p w14:paraId="56EBD49B" w14:textId="434BE72B" w:rsidR="00FA0F11" w:rsidRPr="003F285B" w:rsidRDefault="00DD2448">
            <w:pPr>
              <w:pStyle w:val="iNormal"/>
              <w:keepNext/>
              <w:keepLines/>
              <w:jc w:val="center"/>
              <w:rPr>
                <w:ins w:id="559" w:author="Peter Bugeia" w:date="2014-04-23T12:21:00Z"/>
                <w:sz w:val="16"/>
                <w:szCs w:val="16"/>
                <w:rPrChange w:id="560" w:author="Peter Bugeia" w:date="2014-04-23T12:59:00Z">
                  <w:rPr>
                    <w:ins w:id="561" w:author="Peter Bugeia" w:date="2014-04-23T12:21:00Z"/>
                    <w:rFonts w:eastAsiaTheme="minorEastAsia" w:cstheme="minorBidi"/>
                    <w:b/>
                    <w:bCs/>
                    <w:i/>
                    <w:iCs/>
                  </w:rPr>
                </w:rPrChange>
              </w:rPr>
              <w:pPrChange w:id="562" w:author="Peter Bugeia" w:date="2014-04-23T12:43:00Z">
                <w:pPr>
                  <w:pStyle w:val="iNormal"/>
                  <w:keepNext/>
                  <w:keepLines/>
                  <w:outlineLvl w:val="3"/>
                </w:pPr>
              </w:pPrChange>
            </w:pPr>
            <w:ins w:id="563" w:author="Peter Bugeia" w:date="2014-04-23T12:31:00Z">
              <w:r w:rsidRPr="003F285B">
                <w:rPr>
                  <w:sz w:val="16"/>
                  <w:szCs w:val="16"/>
                  <w:rPrChange w:id="564" w:author="Peter Bugeia" w:date="2014-04-23T12:59:00Z">
                    <w:rPr/>
                  </w:rPrChange>
                </w:rPr>
                <w:t>No</w:t>
              </w:r>
            </w:ins>
          </w:p>
        </w:tc>
        <w:tc>
          <w:tcPr>
            <w:tcW w:w="700" w:type="dxa"/>
            <w:shd w:val="clear" w:color="auto" w:fill="00FFFF"/>
            <w:tcPrChange w:id="565" w:author="Peter Bugeia" w:date="2014-04-28T10:32:00Z">
              <w:tcPr>
                <w:tcW w:w="700" w:type="dxa"/>
                <w:shd w:val="clear" w:color="auto" w:fill="00FFFF"/>
              </w:tcPr>
            </w:tcPrChange>
          </w:tcPr>
          <w:p w14:paraId="30482F4D" w14:textId="07C21A68" w:rsidR="00FA0F11" w:rsidRPr="003F285B" w:rsidRDefault="00DD2448">
            <w:pPr>
              <w:pStyle w:val="iNormal"/>
              <w:keepNext/>
              <w:keepLines/>
              <w:jc w:val="center"/>
              <w:rPr>
                <w:ins w:id="566" w:author="Peter Bugeia" w:date="2014-04-23T12:21:00Z"/>
                <w:sz w:val="16"/>
                <w:szCs w:val="16"/>
                <w:rPrChange w:id="567" w:author="Peter Bugeia" w:date="2014-04-23T12:59:00Z">
                  <w:rPr>
                    <w:ins w:id="568" w:author="Peter Bugeia" w:date="2014-04-23T12:21:00Z"/>
                    <w:rFonts w:eastAsiaTheme="minorEastAsia" w:cstheme="minorBidi"/>
                    <w:b/>
                    <w:bCs/>
                    <w:i/>
                    <w:iCs/>
                  </w:rPr>
                </w:rPrChange>
              </w:rPr>
              <w:pPrChange w:id="569" w:author="Peter Bugeia" w:date="2014-04-23T12:43:00Z">
                <w:pPr>
                  <w:pStyle w:val="iNormal"/>
                  <w:keepNext/>
                  <w:keepLines/>
                  <w:outlineLvl w:val="3"/>
                </w:pPr>
              </w:pPrChange>
            </w:pPr>
            <w:ins w:id="570" w:author="Peter Bugeia" w:date="2014-04-23T12:31:00Z">
              <w:r w:rsidRPr="003F285B">
                <w:rPr>
                  <w:sz w:val="16"/>
                  <w:szCs w:val="16"/>
                  <w:rPrChange w:id="571" w:author="Peter Bugeia" w:date="2014-04-23T12:59:00Z">
                    <w:rPr/>
                  </w:rPrChange>
                </w:rPr>
                <w:t>Yes</w:t>
              </w:r>
            </w:ins>
          </w:p>
        </w:tc>
        <w:tc>
          <w:tcPr>
            <w:tcW w:w="708" w:type="dxa"/>
            <w:shd w:val="clear" w:color="auto" w:fill="00FFFF"/>
            <w:tcPrChange w:id="572" w:author="Peter Bugeia" w:date="2014-04-28T10:32:00Z">
              <w:tcPr>
                <w:tcW w:w="708" w:type="dxa"/>
                <w:shd w:val="clear" w:color="auto" w:fill="00FFFF"/>
              </w:tcPr>
            </w:tcPrChange>
          </w:tcPr>
          <w:p w14:paraId="5C4B7383" w14:textId="6F368264" w:rsidR="00FA0F11" w:rsidRPr="003F285B" w:rsidRDefault="00DD2448">
            <w:pPr>
              <w:pStyle w:val="iNormal"/>
              <w:keepNext/>
              <w:keepLines/>
              <w:jc w:val="center"/>
              <w:rPr>
                <w:ins w:id="573" w:author="Peter Bugeia" w:date="2014-04-23T12:21:00Z"/>
                <w:sz w:val="16"/>
                <w:szCs w:val="16"/>
                <w:rPrChange w:id="574" w:author="Peter Bugeia" w:date="2014-04-23T12:59:00Z">
                  <w:rPr>
                    <w:ins w:id="575" w:author="Peter Bugeia" w:date="2014-04-23T12:21:00Z"/>
                    <w:rFonts w:eastAsiaTheme="minorEastAsia" w:cstheme="minorBidi"/>
                    <w:b/>
                    <w:bCs/>
                    <w:i/>
                    <w:iCs/>
                  </w:rPr>
                </w:rPrChange>
              </w:rPr>
              <w:pPrChange w:id="576" w:author="Peter Bugeia" w:date="2014-04-23T12:43:00Z">
                <w:pPr>
                  <w:pStyle w:val="iNormal"/>
                  <w:keepNext/>
                  <w:keepLines/>
                  <w:outlineLvl w:val="3"/>
                </w:pPr>
              </w:pPrChange>
            </w:pPr>
            <w:ins w:id="577" w:author="Peter Bugeia" w:date="2014-04-23T12:31:00Z">
              <w:r w:rsidRPr="003F285B">
                <w:rPr>
                  <w:sz w:val="16"/>
                  <w:szCs w:val="16"/>
                  <w:rPrChange w:id="578" w:author="Peter Bugeia" w:date="2014-04-23T12:59:00Z">
                    <w:rPr/>
                  </w:rPrChange>
                </w:rPr>
                <w:t>Yes</w:t>
              </w:r>
            </w:ins>
          </w:p>
        </w:tc>
      </w:tr>
      <w:tr w:rsidR="000823F8" w14:paraId="50A551EA" w14:textId="77777777" w:rsidTr="000823F8">
        <w:trPr>
          <w:ins w:id="579" w:author="Peter Bugeia" w:date="2014-04-23T12:21:00Z"/>
        </w:trPr>
        <w:tc>
          <w:tcPr>
            <w:tcW w:w="6283" w:type="dxa"/>
            <w:tcPrChange w:id="580" w:author="Peter Bugeia" w:date="2014-04-28T10:32:00Z">
              <w:tcPr>
                <w:tcW w:w="5637" w:type="dxa"/>
              </w:tcPr>
            </w:tcPrChange>
          </w:tcPr>
          <w:p w14:paraId="44E232FF" w14:textId="679BB518" w:rsidR="00FA0F11" w:rsidRPr="00F84DA7" w:rsidRDefault="004E21FB">
            <w:pPr>
              <w:pStyle w:val="iNormal"/>
              <w:keepNext/>
              <w:keepLines/>
              <w:jc w:val="left"/>
              <w:rPr>
                <w:ins w:id="581" w:author="Peter Bugeia" w:date="2014-04-23T12:21:00Z"/>
                <w:sz w:val="16"/>
                <w:szCs w:val="16"/>
                <w:rPrChange w:id="582" w:author="Peter Bugeia" w:date="2014-04-23T12:44:00Z">
                  <w:rPr>
                    <w:ins w:id="583" w:author="Peter Bugeia" w:date="2014-04-23T12:21:00Z"/>
                    <w:rFonts w:eastAsiaTheme="minorEastAsia" w:cstheme="minorBidi"/>
                    <w:b/>
                    <w:bCs/>
                    <w:i/>
                    <w:iCs/>
                  </w:rPr>
                </w:rPrChange>
              </w:rPr>
              <w:pPrChange w:id="584" w:author="Peter Bugeia" w:date="2014-04-23T12:43:00Z">
                <w:pPr>
                  <w:pStyle w:val="iNormal"/>
                  <w:keepNext/>
                  <w:keepLines/>
                  <w:outlineLvl w:val="3"/>
                </w:pPr>
              </w:pPrChange>
            </w:pPr>
            <w:ins w:id="585" w:author="Peter Bugeia" w:date="2014-04-23T12:33:00Z">
              <w:r w:rsidRPr="00F84DA7">
                <w:rPr>
                  <w:b/>
                  <w:sz w:val="16"/>
                  <w:szCs w:val="16"/>
                  <w:rPrChange w:id="586" w:author="Peter Bugeia" w:date="2014-04-23T12:44:00Z">
                    <w:rPr/>
                  </w:rPrChange>
                </w:rPr>
                <w:t>User</w:t>
              </w:r>
              <w:r w:rsidRPr="00F84DA7">
                <w:rPr>
                  <w:sz w:val="16"/>
                  <w:szCs w:val="16"/>
                  <w:rPrChange w:id="587" w:author="Peter Bugeia" w:date="2014-04-23T12:44:00Z">
                    <w:rPr/>
                  </w:rPrChange>
                </w:rPr>
                <w:t xml:space="preserve"> who added the file</w:t>
              </w:r>
            </w:ins>
          </w:p>
        </w:tc>
        <w:tc>
          <w:tcPr>
            <w:tcW w:w="629" w:type="dxa"/>
            <w:tcPrChange w:id="588" w:author="Peter Bugeia" w:date="2014-04-28T10:32:00Z">
              <w:tcPr>
                <w:tcW w:w="708" w:type="dxa"/>
                <w:gridSpan w:val="2"/>
              </w:tcPr>
            </w:tcPrChange>
          </w:tcPr>
          <w:p w14:paraId="34CB44BE" w14:textId="5868E479" w:rsidR="00FA0F11" w:rsidRPr="003F285B" w:rsidRDefault="00F84DA7">
            <w:pPr>
              <w:pStyle w:val="iNormal"/>
              <w:keepNext/>
              <w:keepLines/>
              <w:jc w:val="center"/>
              <w:rPr>
                <w:ins w:id="589" w:author="Peter Bugeia" w:date="2014-04-23T12:21:00Z"/>
                <w:sz w:val="16"/>
                <w:szCs w:val="16"/>
                <w:rPrChange w:id="590" w:author="Peter Bugeia" w:date="2014-04-23T12:59:00Z">
                  <w:rPr>
                    <w:ins w:id="591" w:author="Peter Bugeia" w:date="2014-04-23T12:21:00Z"/>
                    <w:rFonts w:eastAsiaTheme="minorEastAsia" w:cstheme="minorBidi"/>
                    <w:b/>
                    <w:bCs/>
                    <w:i/>
                    <w:iCs/>
                  </w:rPr>
                </w:rPrChange>
              </w:rPr>
              <w:pPrChange w:id="592" w:author="Peter Bugeia" w:date="2014-04-23T12:43:00Z">
                <w:pPr>
                  <w:pStyle w:val="iNormal"/>
                  <w:keepNext/>
                  <w:keepLines/>
                  <w:outlineLvl w:val="3"/>
                </w:pPr>
              </w:pPrChange>
            </w:pPr>
            <w:ins w:id="593" w:author="Peter Bugeia" w:date="2014-04-23T12:37:00Z">
              <w:r w:rsidRPr="003F285B">
                <w:rPr>
                  <w:rFonts w:ascii="Zapf Dingbats" w:hAnsi="Zapf Dingbats"/>
                  <w:color w:val="000000"/>
                  <w:sz w:val="16"/>
                  <w:szCs w:val="16"/>
                  <w:rPrChange w:id="594" w:author="Peter Bugeia" w:date="2014-04-23T12:59:00Z">
                    <w:rPr>
                      <w:rFonts w:ascii="Zapf Dingbats" w:hAnsi="Zapf Dingbats"/>
                      <w:color w:val="000000"/>
                    </w:rPr>
                  </w:rPrChange>
                </w:rPr>
                <w:t>✔</w:t>
              </w:r>
            </w:ins>
          </w:p>
        </w:tc>
        <w:tc>
          <w:tcPr>
            <w:tcW w:w="709" w:type="dxa"/>
            <w:tcPrChange w:id="595" w:author="Peter Bugeia" w:date="2014-04-28T10:32:00Z">
              <w:tcPr>
                <w:tcW w:w="1134" w:type="dxa"/>
                <w:gridSpan w:val="2"/>
              </w:tcPr>
            </w:tcPrChange>
          </w:tcPr>
          <w:p w14:paraId="7518FA46" w14:textId="63A815B1" w:rsidR="00FA0F11" w:rsidRPr="003F285B" w:rsidRDefault="00F84DA7">
            <w:pPr>
              <w:pStyle w:val="iNormal"/>
              <w:keepNext/>
              <w:keepLines/>
              <w:jc w:val="center"/>
              <w:rPr>
                <w:ins w:id="596" w:author="Peter Bugeia" w:date="2014-04-23T12:21:00Z"/>
                <w:sz w:val="16"/>
                <w:szCs w:val="16"/>
                <w:rPrChange w:id="597" w:author="Peter Bugeia" w:date="2014-04-23T12:59:00Z">
                  <w:rPr>
                    <w:ins w:id="598" w:author="Peter Bugeia" w:date="2014-04-23T12:21:00Z"/>
                    <w:rFonts w:eastAsiaTheme="minorEastAsia" w:cstheme="minorBidi"/>
                  </w:rPr>
                </w:rPrChange>
              </w:rPr>
              <w:pPrChange w:id="599" w:author="Peter Bugeia" w:date="2014-04-23T12:43:00Z">
                <w:pPr>
                  <w:pStyle w:val="iNormal"/>
                </w:pPr>
              </w:pPrChange>
            </w:pPr>
            <w:ins w:id="600" w:author="Peter Bugeia" w:date="2014-04-23T12:37:00Z">
              <w:r w:rsidRPr="003F285B">
                <w:rPr>
                  <w:rFonts w:ascii="Zapf Dingbats" w:hAnsi="Zapf Dingbats"/>
                  <w:color w:val="000000"/>
                  <w:sz w:val="16"/>
                  <w:szCs w:val="16"/>
                  <w:rPrChange w:id="601" w:author="Peter Bugeia" w:date="2014-04-23T12:59:00Z">
                    <w:rPr>
                      <w:rFonts w:ascii="Zapf Dingbats" w:hAnsi="Zapf Dingbats"/>
                      <w:color w:val="000000"/>
                    </w:rPr>
                  </w:rPrChange>
                </w:rPr>
                <w:t>✔</w:t>
              </w:r>
            </w:ins>
          </w:p>
        </w:tc>
        <w:tc>
          <w:tcPr>
            <w:tcW w:w="718" w:type="dxa"/>
            <w:tcPrChange w:id="602" w:author="Peter Bugeia" w:date="2014-04-28T10:32:00Z">
              <w:tcPr>
                <w:tcW w:w="860" w:type="dxa"/>
                <w:gridSpan w:val="2"/>
              </w:tcPr>
            </w:tcPrChange>
          </w:tcPr>
          <w:p w14:paraId="5A4633AF" w14:textId="12914FE5" w:rsidR="00FA0F11" w:rsidRPr="003F285B" w:rsidRDefault="00F84DA7">
            <w:pPr>
              <w:pStyle w:val="iNormal"/>
              <w:keepNext/>
              <w:keepLines/>
              <w:jc w:val="center"/>
              <w:rPr>
                <w:ins w:id="603" w:author="Peter Bugeia" w:date="2014-04-23T12:21:00Z"/>
                <w:sz w:val="16"/>
                <w:szCs w:val="16"/>
                <w:rPrChange w:id="604" w:author="Peter Bugeia" w:date="2014-04-23T12:59:00Z">
                  <w:rPr>
                    <w:ins w:id="605" w:author="Peter Bugeia" w:date="2014-04-23T12:21:00Z"/>
                    <w:rFonts w:eastAsiaTheme="minorEastAsia" w:cstheme="minorBidi"/>
                    <w:b/>
                    <w:bCs/>
                    <w:i/>
                    <w:iCs/>
                  </w:rPr>
                </w:rPrChange>
              </w:rPr>
              <w:pPrChange w:id="606" w:author="Peter Bugeia" w:date="2014-04-23T12:43:00Z">
                <w:pPr>
                  <w:pStyle w:val="iNormal"/>
                  <w:keepNext/>
                  <w:keepLines/>
                  <w:outlineLvl w:val="3"/>
                </w:pPr>
              </w:pPrChange>
            </w:pPr>
            <w:ins w:id="607" w:author="Peter Bugeia" w:date="2014-04-23T12:37:00Z">
              <w:r w:rsidRPr="003F285B">
                <w:rPr>
                  <w:rFonts w:ascii="Zapf Dingbats" w:hAnsi="Zapf Dingbats"/>
                  <w:color w:val="000000"/>
                  <w:sz w:val="16"/>
                  <w:szCs w:val="16"/>
                  <w:rPrChange w:id="608" w:author="Peter Bugeia" w:date="2014-04-23T12:59:00Z">
                    <w:rPr>
                      <w:rFonts w:ascii="Zapf Dingbats" w:hAnsi="Zapf Dingbats"/>
                      <w:color w:val="000000"/>
                    </w:rPr>
                  </w:rPrChange>
                </w:rPr>
                <w:t>✔</w:t>
              </w:r>
            </w:ins>
          </w:p>
        </w:tc>
        <w:tc>
          <w:tcPr>
            <w:tcW w:w="700" w:type="dxa"/>
            <w:tcPrChange w:id="609" w:author="Peter Bugeia" w:date="2014-04-28T10:32:00Z">
              <w:tcPr>
                <w:tcW w:w="700" w:type="dxa"/>
              </w:tcPr>
            </w:tcPrChange>
          </w:tcPr>
          <w:p w14:paraId="52399BE9" w14:textId="23B8544B" w:rsidR="00FA0F11" w:rsidRPr="003F285B" w:rsidRDefault="00F84DA7">
            <w:pPr>
              <w:pStyle w:val="iNormal"/>
              <w:keepNext/>
              <w:keepLines/>
              <w:jc w:val="center"/>
              <w:rPr>
                <w:ins w:id="610" w:author="Peter Bugeia" w:date="2014-04-23T12:21:00Z"/>
                <w:sz w:val="16"/>
                <w:szCs w:val="16"/>
                <w:rPrChange w:id="611" w:author="Peter Bugeia" w:date="2014-04-23T12:59:00Z">
                  <w:rPr>
                    <w:ins w:id="612" w:author="Peter Bugeia" w:date="2014-04-23T12:21:00Z"/>
                    <w:rFonts w:eastAsiaTheme="minorEastAsia" w:cstheme="minorBidi"/>
                    <w:b/>
                    <w:bCs/>
                    <w:i/>
                    <w:iCs/>
                  </w:rPr>
                </w:rPrChange>
              </w:rPr>
              <w:pPrChange w:id="613" w:author="Peter Bugeia" w:date="2014-04-23T12:43:00Z">
                <w:pPr>
                  <w:pStyle w:val="iNormal"/>
                  <w:keepNext/>
                  <w:keepLines/>
                  <w:outlineLvl w:val="3"/>
                </w:pPr>
              </w:pPrChange>
            </w:pPr>
            <w:ins w:id="614" w:author="Peter Bugeia" w:date="2014-04-23T12:37:00Z">
              <w:r w:rsidRPr="003F285B">
                <w:rPr>
                  <w:rFonts w:ascii="Zapf Dingbats" w:hAnsi="Zapf Dingbats"/>
                  <w:color w:val="000000"/>
                  <w:sz w:val="16"/>
                  <w:szCs w:val="16"/>
                  <w:rPrChange w:id="615" w:author="Peter Bugeia" w:date="2014-04-23T12:59:00Z">
                    <w:rPr>
                      <w:rFonts w:ascii="Zapf Dingbats" w:hAnsi="Zapf Dingbats"/>
                      <w:color w:val="000000"/>
                    </w:rPr>
                  </w:rPrChange>
                </w:rPr>
                <w:t>✔</w:t>
              </w:r>
            </w:ins>
          </w:p>
        </w:tc>
        <w:tc>
          <w:tcPr>
            <w:tcW w:w="708" w:type="dxa"/>
            <w:tcPrChange w:id="616" w:author="Peter Bugeia" w:date="2014-04-28T10:32:00Z">
              <w:tcPr>
                <w:tcW w:w="708" w:type="dxa"/>
              </w:tcPr>
            </w:tcPrChange>
          </w:tcPr>
          <w:p w14:paraId="071F2399" w14:textId="46303748" w:rsidR="00FA0F11" w:rsidRPr="003F285B" w:rsidRDefault="00F84DA7">
            <w:pPr>
              <w:pStyle w:val="iNormal"/>
              <w:keepNext/>
              <w:keepLines/>
              <w:jc w:val="center"/>
              <w:rPr>
                <w:ins w:id="617" w:author="Peter Bugeia" w:date="2014-04-23T12:21:00Z"/>
                <w:sz w:val="16"/>
                <w:szCs w:val="16"/>
                <w:rPrChange w:id="618" w:author="Peter Bugeia" w:date="2014-04-23T12:59:00Z">
                  <w:rPr>
                    <w:ins w:id="619" w:author="Peter Bugeia" w:date="2014-04-23T12:21:00Z"/>
                    <w:rFonts w:eastAsiaTheme="minorEastAsia" w:cstheme="minorBidi"/>
                    <w:b/>
                    <w:bCs/>
                    <w:i/>
                    <w:iCs/>
                  </w:rPr>
                </w:rPrChange>
              </w:rPr>
              <w:pPrChange w:id="620" w:author="Peter Bugeia" w:date="2014-04-23T12:43:00Z">
                <w:pPr>
                  <w:pStyle w:val="iNormal"/>
                  <w:keepNext/>
                  <w:keepLines/>
                  <w:outlineLvl w:val="3"/>
                </w:pPr>
              </w:pPrChange>
            </w:pPr>
            <w:ins w:id="621" w:author="Peter Bugeia" w:date="2014-04-23T12:37:00Z">
              <w:r w:rsidRPr="003F285B">
                <w:rPr>
                  <w:rFonts w:ascii="Zapf Dingbats" w:hAnsi="Zapf Dingbats"/>
                  <w:color w:val="000000"/>
                  <w:sz w:val="16"/>
                  <w:szCs w:val="16"/>
                  <w:rPrChange w:id="622" w:author="Peter Bugeia" w:date="2014-04-23T12:59:00Z">
                    <w:rPr>
                      <w:rFonts w:ascii="Zapf Dingbats" w:hAnsi="Zapf Dingbats"/>
                      <w:color w:val="000000"/>
                    </w:rPr>
                  </w:rPrChange>
                </w:rPr>
                <w:t>✔</w:t>
              </w:r>
            </w:ins>
          </w:p>
        </w:tc>
      </w:tr>
      <w:tr w:rsidR="000823F8" w14:paraId="45D456D8" w14:textId="77777777" w:rsidTr="000823F8">
        <w:trPr>
          <w:ins w:id="623" w:author="Peter Bugeia" w:date="2014-04-23T12:35:00Z"/>
        </w:trPr>
        <w:tc>
          <w:tcPr>
            <w:tcW w:w="6283" w:type="dxa"/>
            <w:tcPrChange w:id="624" w:author="Peter Bugeia" w:date="2014-04-28T10:32:00Z">
              <w:tcPr>
                <w:tcW w:w="5637" w:type="dxa"/>
              </w:tcPr>
            </w:tcPrChange>
          </w:tcPr>
          <w:p w14:paraId="751FF6F4" w14:textId="7E146BE4" w:rsidR="00F84DA7" w:rsidRPr="00F84DA7" w:rsidRDefault="00F84DA7">
            <w:pPr>
              <w:pStyle w:val="iNormal"/>
              <w:keepNext/>
              <w:keepLines/>
              <w:jc w:val="left"/>
              <w:rPr>
                <w:ins w:id="625" w:author="Peter Bugeia" w:date="2014-04-23T12:35:00Z"/>
                <w:b/>
                <w:sz w:val="16"/>
                <w:szCs w:val="16"/>
                <w:rPrChange w:id="626" w:author="Peter Bugeia" w:date="2014-04-23T12:44:00Z">
                  <w:rPr>
                    <w:ins w:id="627" w:author="Peter Bugeia" w:date="2014-04-23T12:35:00Z"/>
                    <w:rFonts w:eastAsiaTheme="minorEastAsia" w:cstheme="minorBidi"/>
                    <w:b/>
                    <w:bCs/>
                    <w:i/>
                    <w:iCs/>
                  </w:rPr>
                </w:rPrChange>
              </w:rPr>
              <w:pPrChange w:id="628" w:author="Peter Bugeia" w:date="2014-04-23T12:43:00Z">
                <w:pPr>
                  <w:pStyle w:val="iNormal"/>
                  <w:keepNext/>
                  <w:keepLines/>
                  <w:jc w:val="left"/>
                  <w:outlineLvl w:val="3"/>
                </w:pPr>
              </w:pPrChange>
            </w:pPr>
            <w:ins w:id="629" w:author="Peter Bugeia" w:date="2014-04-23T12:35:00Z">
              <w:r w:rsidRPr="00F84DA7">
                <w:rPr>
                  <w:b/>
                  <w:sz w:val="16"/>
                  <w:szCs w:val="16"/>
                  <w:rPrChange w:id="630" w:author="Peter Bugeia" w:date="2014-04-23T12:44:00Z">
                    <w:rPr/>
                  </w:rPrChange>
                </w:rPr>
                <w:t>Administrator</w:t>
              </w:r>
            </w:ins>
          </w:p>
        </w:tc>
        <w:tc>
          <w:tcPr>
            <w:tcW w:w="629" w:type="dxa"/>
            <w:tcPrChange w:id="631" w:author="Peter Bugeia" w:date="2014-04-28T10:32:00Z">
              <w:tcPr>
                <w:tcW w:w="708" w:type="dxa"/>
                <w:gridSpan w:val="2"/>
              </w:tcPr>
            </w:tcPrChange>
          </w:tcPr>
          <w:p w14:paraId="6651D66A" w14:textId="0EB71F67" w:rsidR="00F84DA7" w:rsidRPr="003F285B" w:rsidRDefault="00F84DA7">
            <w:pPr>
              <w:pStyle w:val="iNormal"/>
              <w:keepNext/>
              <w:keepLines/>
              <w:jc w:val="center"/>
              <w:rPr>
                <w:ins w:id="632" w:author="Peter Bugeia" w:date="2014-04-23T12:35:00Z"/>
                <w:sz w:val="16"/>
                <w:szCs w:val="16"/>
                <w:rPrChange w:id="633" w:author="Peter Bugeia" w:date="2014-04-23T12:59:00Z">
                  <w:rPr>
                    <w:ins w:id="634" w:author="Peter Bugeia" w:date="2014-04-23T12:35:00Z"/>
                    <w:rFonts w:eastAsiaTheme="minorEastAsia" w:cstheme="minorBidi"/>
                    <w:b/>
                    <w:bCs/>
                    <w:i/>
                    <w:iCs/>
                  </w:rPr>
                </w:rPrChange>
              </w:rPr>
              <w:pPrChange w:id="635" w:author="Peter Bugeia" w:date="2014-04-23T12:43:00Z">
                <w:pPr>
                  <w:pStyle w:val="iNormal"/>
                  <w:keepNext/>
                  <w:keepLines/>
                  <w:jc w:val="center"/>
                  <w:outlineLvl w:val="3"/>
                </w:pPr>
              </w:pPrChange>
            </w:pPr>
            <w:ins w:id="636" w:author="Peter Bugeia" w:date="2014-04-23T12:38:00Z">
              <w:r w:rsidRPr="003F285B">
                <w:rPr>
                  <w:rFonts w:ascii="Zapf Dingbats" w:hAnsi="Zapf Dingbats"/>
                  <w:color w:val="000000"/>
                  <w:sz w:val="16"/>
                  <w:szCs w:val="16"/>
                  <w:rPrChange w:id="637" w:author="Peter Bugeia" w:date="2014-04-23T12:59:00Z">
                    <w:rPr>
                      <w:rFonts w:ascii="Zapf Dingbats" w:hAnsi="Zapf Dingbats"/>
                      <w:color w:val="000000"/>
                    </w:rPr>
                  </w:rPrChange>
                </w:rPr>
                <w:t>✔</w:t>
              </w:r>
            </w:ins>
          </w:p>
        </w:tc>
        <w:tc>
          <w:tcPr>
            <w:tcW w:w="709" w:type="dxa"/>
            <w:tcPrChange w:id="638" w:author="Peter Bugeia" w:date="2014-04-28T10:32:00Z">
              <w:tcPr>
                <w:tcW w:w="1134" w:type="dxa"/>
                <w:gridSpan w:val="2"/>
              </w:tcPr>
            </w:tcPrChange>
          </w:tcPr>
          <w:p w14:paraId="6C9B9060" w14:textId="561E4CE5" w:rsidR="00F84DA7" w:rsidRPr="003F285B" w:rsidRDefault="00F84DA7">
            <w:pPr>
              <w:pStyle w:val="iNormal"/>
              <w:keepNext/>
              <w:keepLines/>
              <w:jc w:val="center"/>
              <w:rPr>
                <w:ins w:id="639" w:author="Peter Bugeia" w:date="2014-04-23T12:35:00Z"/>
                <w:sz w:val="16"/>
                <w:szCs w:val="16"/>
                <w:rPrChange w:id="640" w:author="Peter Bugeia" w:date="2014-04-23T12:59:00Z">
                  <w:rPr>
                    <w:ins w:id="641" w:author="Peter Bugeia" w:date="2014-04-23T12:35:00Z"/>
                    <w:rFonts w:eastAsiaTheme="minorEastAsia" w:cstheme="minorBidi"/>
                    <w:b/>
                    <w:bCs/>
                    <w:i/>
                    <w:iCs/>
                  </w:rPr>
                </w:rPrChange>
              </w:rPr>
              <w:pPrChange w:id="642" w:author="Peter Bugeia" w:date="2014-04-23T12:43:00Z">
                <w:pPr>
                  <w:pStyle w:val="iNormal"/>
                  <w:keepNext/>
                  <w:keepLines/>
                  <w:jc w:val="center"/>
                  <w:outlineLvl w:val="3"/>
                </w:pPr>
              </w:pPrChange>
            </w:pPr>
            <w:ins w:id="643" w:author="Peter Bugeia" w:date="2014-04-23T12:38:00Z">
              <w:r w:rsidRPr="003F285B">
                <w:rPr>
                  <w:rFonts w:ascii="Zapf Dingbats" w:hAnsi="Zapf Dingbats"/>
                  <w:color w:val="000000"/>
                  <w:sz w:val="16"/>
                  <w:szCs w:val="16"/>
                  <w:rPrChange w:id="644" w:author="Peter Bugeia" w:date="2014-04-23T12:59:00Z">
                    <w:rPr>
                      <w:rFonts w:ascii="Zapf Dingbats" w:hAnsi="Zapf Dingbats"/>
                      <w:color w:val="000000"/>
                    </w:rPr>
                  </w:rPrChange>
                </w:rPr>
                <w:t>✔</w:t>
              </w:r>
            </w:ins>
          </w:p>
        </w:tc>
        <w:tc>
          <w:tcPr>
            <w:tcW w:w="718" w:type="dxa"/>
            <w:tcPrChange w:id="645" w:author="Peter Bugeia" w:date="2014-04-28T10:32:00Z">
              <w:tcPr>
                <w:tcW w:w="860" w:type="dxa"/>
                <w:gridSpan w:val="2"/>
              </w:tcPr>
            </w:tcPrChange>
          </w:tcPr>
          <w:p w14:paraId="26FE93FC" w14:textId="22E97761" w:rsidR="00F84DA7" w:rsidRPr="003F285B" w:rsidRDefault="00F84DA7">
            <w:pPr>
              <w:pStyle w:val="iNormal"/>
              <w:keepNext/>
              <w:keepLines/>
              <w:jc w:val="center"/>
              <w:rPr>
                <w:ins w:id="646" w:author="Peter Bugeia" w:date="2014-04-23T12:35:00Z"/>
                <w:sz w:val="16"/>
                <w:szCs w:val="16"/>
                <w:rPrChange w:id="647" w:author="Peter Bugeia" w:date="2014-04-23T12:59:00Z">
                  <w:rPr>
                    <w:ins w:id="648" w:author="Peter Bugeia" w:date="2014-04-23T12:35:00Z"/>
                    <w:rFonts w:eastAsiaTheme="minorEastAsia" w:cstheme="minorBidi"/>
                    <w:b/>
                    <w:bCs/>
                    <w:i/>
                    <w:iCs/>
                  </w:rPr>
                </w:rPrChange>
              </w:rPr>
              <w:pPrChange w:id="649" w:author="Peter Bugeia" w:date="2014-04-23T12:43:00Z">
                <w:pPr>
                  <w:pStyle w:val="iNormal"/>
                  <w:keepNext/>
                  <w:keepLines/>
                  <w:jc w:val="center"/>
                  <w:outlineLvl w:val="3"/>
                </w:pPr>
              </w:pPrChange>
            </w:pPr>
            <w:ins w:id="650" w:author="Peter Bugeia" w:date="2014-04-23T12:38:00Z">
              <w:r w:rsidRPr="003F285B">
                <w:rPr>
                  <w:rFonts w:ascii="Zapf Dingbats" w:hAnsi="Zapf Dingbats"/>
                  <w:color w:val="000000"/>
                  <w:sz w:val="16"/>
                  <w:szCs w:val="16"/>
                  <w:rPrChange w:id="651" w:author="Peter Bugeia" w:date="2014-04-23T12:59:00Z">
                    <w:rPr>
                      <w:rFonts w:ascii="Zapf Dingbats" w:hAnsi="Zapf Dingbats"/>
                      <w:color w:val="000000"/>
                    </w:rPr>
                  </w:rPrChange>
                </w:rPr>
                <w:t>✔</w:t>
              </w:r>
            </w:ins>
          </w:p>
        </w:tc>
        <w:tc>
          <w:tcPr>
            <w:tcW w:w="700" w:type="dxa"/>
            <w:tcPrChange w:id="652" w:author="Peter Bugeia" w:date="2014-04-28T10:32:00Z">
              <w:tcPr>
                <w:tcW w:w="700" w:type="dxa"/>
              </w:tcPr>
            </w:tcPrChange>
          </w:tcPr>
          <w:p w14:paraId="0F7FED9C" w14:textId="06643BDF" w:rsidR="00F84DA7" w:rsidRPr="003F285B" w:rsidRDefault="00F84DA7">
            <w:pPr>
              <w:pStyle w:val="iNormal"/>
              <w:keepNext/>
              <w:keepLines/>
              <w:jc w:val="center"/>
              <w:rPr>
                <w:ins w:id="653" w:author="Peter Bugeia" w:date="2014-04-23T12:35:00Z"/>
                <w:sz w:val="16"/>
                <w:szCs w:val="16"/>
                <w:rPrChange w:id="654" w:author="Peter Bugeia" w:date="2014-04-23T12:59:00Z">
                  <w:rPr>
                    <w:ins w:id="655" w:author="Peter Bugeia" w:date="2014-04-23T12:35:00Z"/>
                    <w:rFonts w:eastAsiaTheme="minorEastAsia" w:cstheme="minorBidi"/>
                    <w:b/>
                    <w:bCs/>
                    <w:i/>
                    <w:iCs/>
                  </w:rPr>
                </w:rPrChange>
              </w:rPr>
              <w:pPrChange w:id="656" w:author="Peter Bugeia" w:date="2014-04-23T12:43:00Z">
                <w:pPr>
                  <w:pStyle w:val="iNormal"/>
                  <w:keepNext/>
                  <w:keepLines/>
                  <w:jc w:val="center"/>
                  <w:outlineLvl w:val="3"/>
                </w:pPr>
              </w:pPrChange>
            </w:pPr>
            <w:ins w:id="657" w:author="Peter Bugeia" w:date="2014-04-23T12:38:00Z">
              <w:r w:rsidRPr="003F285B">
                <w:rPr>
                  <w:rFonts w:ascii="Zapf Dingbats" w:hAnsi="Zapf Dingbats"/>
                  <w:color w:val="000000"/>
                  <w:sz w:val="16"/>
                  <w:szCs w:val="16"/>
                  <w:rPrChange w:id="658" w:author="Peter Bugeia" w:date="2014-04-23T12:59:00Z">
                    <w:rPr>
                      <w:rFonts w:ascii="Zapf Dingbats" w:hAnsi="Zapf Dingbats"/>
                      <w:color w:val="000000"/>
                    </w:rPr>
                  </w:rPrChange>
                </w:rPr>
                <w:t>✔</w:t>
              </w:r>
            </w:ins>
          </w:p>
        </w:tc>
        <w:tc>
          <w:tcPr>
            <w:tcW w:w="708" w:type="dxa"/>
            <w:tcPrChange w:id="659" w:author="Peter Bugeia" w:date="2014-04-28T10:32:00Z">
              <w:tcPr>
                <w:tcW w:w="708" w:type="dxa"/>
              </w:tcPr>
            </w:tcPrChange>
          </w:tcPr>
          <w:p w14:paraId="39CB42F4" w14:textId="00441845" w:rsidR="00F84DA7" w:rsidRPr="003F285B" w:rsidRDefault="00F84DA7">
            <w:pPr>
              <w:pStyle w:val="iNormal"/>
              <w:keepNext/>
              <w:keepLines/>
              <w:jc w:val="center"/>
              <w:rPr>
                <w:ins w:id="660" w:author="Peter Bugeia" w:date="2014-04-23T12:35:00Z"/>
                <w:sz w:val="16"/>
                <w:szCs w:val="16"/>
                <w:rPrChange w:id="661" w:author="Peter Bugeia" w:date="2014-04-23T12:59:00Z">
                  <w:rPr>
                    <w:ins w:id="662" w:author="Peter Bugeia" w:date="2014-04-23T12:35:00Z"/>
                    <w:rFonts w:eastAsiaTheme="minorEastAsia" w:cstheme="minorBidi"/>
                    <w:b/>
                    <w:bCs/>
                    <w:i/>
                    <w:iCs/>
                  </w:rPr>
                </w:rPrChange>
              </w:rPr>
              <w:pPrChange w:id="663" w:author="Peter Bugeia" w:date="2014-04-23T12:43:00Z">
                <w:pPr>
                  <w:pStyle w:val="iNormal"/>
                  <w:keepNext/>
                  <w:keepLines/>
                  <w:jc w:val="center"/>
                  <w:outlineLvl w:val="3"/>
                </w:pPr>
              </w:pPrChange>
            </w:pPr>
            <w:ins w:id="664" w:author="Peter Bugeia" w:date="2014-04-23T12:38:00Z">
              <w:r w:rsidRPr="003F285B">
                <w:rPr>
                  <w:rFonts w:ascii="Zapf Dingbats" w:hAnsi="Zapf Dingbats"/>
                  <w:color w:val="000000"/>
                  <w:sz w:val="16"/>
                  <w:szCs w:val="16"/>
                  <w:rPrChange w:id="665" w:author="Peter Bugeia" w:date="2014-04-23T12:59:00Z">
                    <w:rPr>
                      <w:rFonts w:ascii="Zapf Dingbats" w:hAnsi="Zapf Dingbats"/>
                      <w:color w:val="000000"/>
                    </w:rPr>
                  </w:rPrChange>
                </w:rPr>
                <w:t>✔</w:t>
              </w:r>
            </w:ins>
          </w:p>
        </w:tc>
      </w:tr>
      <w:tr w:rsidR="000823F8" w14:paraId="3D975C4D" w14:textId="77777777" w:rsidTr="000823F8">
        <w:trPr>
          <w:ins w:id="666" w:author="Peter Bugeia" w:date="2014-04-23T12:39:00Z"/>
        </w:trPr>
        <w:tc>
          <w:tcPr>
            <w:tcW w:w="6283" w:type="dxa"/>
            <w:tcPrChange w:id="667" w:author="Peter Bugeia" w:date="2014-04-28T10:32:00Z">
              <w:tcPr>
                <w:tcW w:w="5637" w:type="dxa"/>
              </w:tcPr>
            </w:tcPrChange>
          </w:tcPr>
          <w:p w14:paraId="37CB7671" w14:textId="4877E933" w:rsidR="00F84DA7" w:rsidRPr="00F84DA7" w:rsidRDefault="00F84DA7">
            <w:pPr>
              <w:pStyle w:val="iNormal"/>
              <w:keepNext/>
              <w:keepLines/>
              <w:jc w:val="left"/>
              <w:rPr>
                <w:ins w:id="668" w:author="Peter Bugeia" w:date="2014-04-23T12:39:00Z"/>
                <w:sz w:val="16"/>
                <w:szCs w:val="16"/>
                <w:rPrChange w:id="669" w:author="Peter Bugeia" w:date="2014-04-23T12:44:00Z">
                  <w:rPr>
                    <w:ins w:id="670" w:author="Peter Bugeia" w:date="2014-04-23T12:39:00Z"/>
                    <w:rFonts w:eastAsiaTheme="minorEastAsia" w:cstheme="minorBidi"/>
                    <w:b/>
                    <w:bCs/>
                    <w:i/>
                    <w:iCs/>
                  </w:rPr>
                </w:rPrChange>
              </w:rPr>
              <w:pPrChange w:id="671" w:author="Peter Bugeia" w:date="2014-04-23T12:43:00Z">
                <w:pPr>
                  <w:pStyle w:val="iNormal"/>
                  <w:keepNext/>
                  <w:keepLines/>
                  <w:jc w:val="left"/>
                  <w:outlineLvl w:val="3"/>
                </w:pPr>
              </w:pPrChange>
            </w:pPr>
            <w:ins w:id="672" w:author="Peter Bugeia" w:date="2014-04-23T12:39:00Z">
              <w:r w:rsidRPr="00F84DA7">
                <w:rPr>
                  <w:b/>
                  <w:sz w:val="16"/>
                  <w:szCs w:val="16"/>
                  <w:rPrChange w:id="673" w:author="Peter Bugeia" w:date="2014-04-23T12:44:00Z">
                    <w:rPr/>
                  </w:rPrChange>
                </w:rPr>
                <w:t>Institutional User</w:t>
              </w:r>
              <w:r w:rsidRPr="00F84DA7">
                <w:rPr>
                  <w:sz w:val="16"/>
                  <w:szCs w:val="16"/>
                  <w:rPrChange w:id="674" w:author="Peter Bugeia" w:date="2014-04-23T12:44:00Z">
                    <w:rPr/>
                  </w:rPrChange>
                </w:rPr>
                <w:t xml:space="preserve"> who is </w:t>
              </w:r>
              <w:r w:rsidRPr="00F84DA7">
                <w:rPr>
                  <w:b/>
                  <w:sz w:val="16"/>
                  <w:szCs w:val="16"/>
                  <w:rPrChange w:id="675" w:author="Peter Bugeia" w:date="2014-04-23T12:44:00Z">
                    <w:rPr/>
                  </w:rPrChange>
                </w:rPr>
                <w:t xml:space="preserve">not </w:t>
              </w:r>
              <w:r w:rsidRPr="00F84DA7">
                <w:rPr>
                  <w:sz w:val="16"/>
                  <w:szCs w:val="16"/>
                  <w:rPrChange w:id="676" w:author="Peter Bugeia" w:date="2014-04-23T12:44:00Z">
                    <w:rPr/>
                  </w:rPrChange>
                </w:rPr>
                <w:t xml:space="preserve">in an </w:t>
              </w:r>
            </w:ins>
            <w:ins w:id="677" w:author="Peter Bugeia" w:date="2014-04-28T10:31:00Z">
              <w:r w:rsidR="000823F8">
                <w:rPr>
                  <w:sz w:val="16"/>
                  <w:szCs w:val="16"/>
                </w:rPr>
                <w:t xml:space="preserve">active </w:t>
              </w:r>
            </w:ins>
            <w:ins w:id="678" w:author="Peter Bugeia" w:date="2014-04-23T12:39:00Z">
              <w:r w:rsidRPr="00F84DA7">
                <w:rPr>
                  <w:sz w:val="16"/>
                  <w:szCs w:val="16"/>
                  <w:rPrChange w:id="679" w:author="Peter Bugeia" w:date="2014-04-23T12:44:00Z">
                    <w:rPr/>
                  </w:rPrChange>
                </w:rPr>
                <w:t>access group</w:t>
              </w:r>
              <w:r>
                <w:rPr>
                  <w:sz w:val="16"/>
                  <w:szCs w:val="16"/>
                </w:rPr>
                <w:t xml:space="preserve"> assoc.</w:t>
              </w:r>
              <w:r w:rsidRPr="00F84DA7">
                <w:rPr>
                  <w:sz w:val="16"/>
                  <w:szCs w:val="16"/>
                  <w:rPrChange w:id="680" w:author="Peter Bugeia" w:date="2014-04-23T12:44:00Z">
                    <w:rPr/>
                  </w:rPrChange>
                </w:rPr>
                <w:t xml:space="preserve"> with the file</w:t>
              </w:r>
            </w:ins>
          </w:p>
        </w:tc>
        <w:tc>
          <w:tcPr>
            <w:tcW w:w="629" w:type="dxa"/>
            <w:tcPrChange w:id="681" w:author="Peter Bugeia" w:date="2014-04-28T10:32:00Z">
              <w:tcPr>
                <w:tcW w:w="708" w:type="dxa"/>
                <w:gridSpan w:val="2"/>
              </w:tcPr>
            </w:tcPrChange>
          </w:tcPr>
          <w:p w14:paraId="138B9369" w14:textId="77777777" w:rsidR="00F84DA7" w:rsidRPr="003F285B" w:rsidRDefault="00F84DA7">
            <w:pPr>
              <w:pStyle w:val="iNormal"/>
              <w:keepNext/>
              <w:keepLines/>
              <w:jc w:val="center"/>
              <w:rPr>
                <w:ins w:id="682" w:author="Peter Bugeia" w:date="2014-04-23T12:39:00Z"/>
                <w:sz w:val="16"/>
                <w:szCs w:val="16"/>
                <w:rPrChange w:id="683" w:author="Peter Bugeia" w:date="2014-04-23T12:59:00Z">
                  <w:rPr>
                    <w:ins w:id="684" w:author="Peter Bugeia" w:date="2014-04-23T12:39:00Z"/>
                    <w:rFonts w:eastAsiaTheme="minorEastAsia" w:cstheme="minorBidi"/>
                  </w:rPr>
                </w:rPrChange>
              </w:rPr>
              <w:pPrChange w:id="685" w:author="Peter Bugeia" w:date="2014-04-23T12:43:00Z">
                <w:pPr>
                  <w:pStyle w:val="iNormal"/>
                  <w:jc w:val="center"/>
                </w:pPr>
              </w:pPrChange>
            </w:pPr>
            <w:ins w:id="686" w:author="Peter Bugeia" w:date="2014-04-23T12:39:00Z">
              <w:r w:rsidRPr="003F285B">
                <w:rPr>
                  <w:rFonts w:ascii="Zapf Dingbats" w:hAnsi="Zapf Dingbats"/>
                  <w:color w:val="000000"/>
                  <w:sz w:val="16"/>
                  <w:szCs w:val="16"/>
                  <w:rPrChange w:id="687" w:author="Peter Bugeia" w:date="2014-04-23T12:59:00Z">
                    <w:rPr>
                      <w:rFonts w:ascii="Zapf Dingbats" w:hAnsi="Zapf Dingbats"/>
                      <w:color w:val="000000"/>
                    </w:rPr>
                  </w:rPrChange>
                </w:rPr>
                <w:t>✔</w:t>
              </w:r>
            </w:ins>
          </w:p>
        </w:tc>
        <w:tc>
          <w:tcPr>
            <w:tcW w:w="709" w:type="dxa"/>
            <w:tcPrChange w:id="688" w:author="Peter Bugeia" w:date="2014-04-28T10:32:00Z">
              <w:tcPr>
                <w:tcW w:w="1134" w:type="dxa"/>
                <w:gridSpan w:val="2"/>
              </w:tcPr>
            </w:tcPrChange>
          </w:tcPr>
          <w:p w14:paraId="6CA2EC1F" w14:textId="5F450238" w:rsidR="00F84DA7" w:rsidRPr="003F285B" w:rsidRDefault="00F05E8C">
            <w:pPr>
              <w:pStyle w:val="iNormal"/>
              <w:keepNext/>
              <w:keepLines/>
              <w:jc w:val="center"/>
              <w:rPr>
                <w:ins w:id="689" w:author="Peter Bugeia" w:date="2014-04-23T12:39:00Z"/>
                <w:sz w:val="16"/>
                <w:szCs w:val="16"/>
                <w:rPrChange w:id="690" w:author="Peter Bugeia" w:date="2014-04-23T12:59:00Z">
                  <w:rPr>
                    <w:ins w:id="691" w:author="Peter Bugeia" w:date="2014-04-23T12:39:00Z"/>
                    <w:rFonts w:eastAsiaTheme="minorEastAsia" w:cstheme="minorBidi"/>
                    <w:b/>
                    <w:bCs/>
                    <w:i/>
                    <w:iCs/>
                  </w:rPr>
                </w:rPrChange>
              </w:rPr>
              <w:pPrChange w:id="692" w:author="Peter Bugeia" w:date="2014-04-23T12:43:00Z">
                <w:pPr>
                  <w:pStyle w:val="iNormal"/>
                  <w:keepNext/>
                  <w:keepLines/>
                  <w:jc w:val="center"/>
                  <w:outlineLvl w:val="3"/>
                </w:pPr>
              </w:pPrChange>
            </w:pPr>
            <w:ins w:id="693" w:author="Peter Bugeia" w:date="2014-04-23T12:46:00Z">
              <w:r w:rsidRPr="003F285B">
                <w:rPr>
                  <w:rFonts w:ascii="Zapf Dingbats" w:hAnsi="Zapf Dingbats"/>
                  <w:sz w:val="16"/>
                  <w:szCs w:val="16"/>
                  <w:rPrChange w:id="694" w:author="Peter Bugeia" w:date="2014-04-23T12:59:00Z">
                    <w:rPr>
                      <w:rFonts w:ascii="Zapf Dingbats" w:hAnsi="Zapf Dingbats"/>
                    </w:rPr>
                  </w:rPrChange>
                </w:rPr>
                <w:t>✗</w:t>
              </w:r>
            </w:ins>
          </w:p>
        </w:tc>
        <w:tc>
          <w:tcPr>
            <w:tcW w:w="718" w:type="dxa"/>
            <w:tcPrChange w:id="695" w:author="Peter Bugeia" w:date="2014-04-28T10:32:00Z">
              <w:tcPr>
                <w:tcW w:w="860" w:type="dxa"/>
                <w:gridSpan w:val="2"/>
              </w:tcPr>
            </w:tcPrChange>
          </w:tcPr>
          <w:p w14:paraId="41495E51" w14:textId="63A083F2" w:rsidR="00F84DA7" w:rsidRPr="003F285B" w:rsidRDefault="00F05E8C">
            <w:pPr>
              <w:pStyle w:val="iNormal"/>
              <w:keepNext/>
              <w:keepLines/>
              <w:jc w:val="center"/>
              <w:rPr>
                <w:ins w:id="696" w:author="Peter Bugeia" w:date="2014-04-23T12:39:00Z"/>
                <w:sz w:val="16"/>
                <w:szCs w:val="16"/>
                <w:rPrChange w:id="697" w:author="Peter Bugeia" w:date="2014-04-23T12:59:00Z">
                  <w:rPr>
                    <w:ins w:id="698" w:author="Peter Bugeia" w:date="2014-04-23T12:39:00Z"/>
                    <w:rFonts w:eastAsiaTheme="minorEastAsia" w:cstheme="minorBidi"/>
                    <w:b/>
                    <w:bCs/>
                    <w:i/>
                    <w:iCs/>
                  </w:rPr>
                </w:rPrChange>
              </w:rPr>
              <w:pPrChange w:id="699" w:author="Peter Bugeia" w:date="2014-04-23T12:43:00Z">
                <w:pPr>
                  <w:pStyle w:val="iNormal"/>
                  <w:keepNext/>
                  <w:keepLines/>
                  <w:jc w:val="center"/>
                  <w:outlineLvl w:val="3"/>
                </w:pPr>
              </w:pPrChange>
            </w:pPr>
            <w:ins w:id="700" w:author="Peter Bugeia" w:date="2014-04-23T12:45:00Z">
              <w:r w:rsidRPr="003F285B">
                <w:rPr>
                  <w:rFonts w:ascii="Zapf Dingbats" w:hAnsi="Zapf Dingbats"/>
                  <w:color w:val="000000"/>
                  <w:sz w:val="16"/>
                  <w:szCs w:val="16"/>
                  <w:rPrChange w:id="701" w:author="Peter Bugeia" w:date="2014-04-23T12:59:00Z">
                    <w:rPr>
                      <w:rFonts w:ascii="Zapf Dingbats" w:hAnsi="Zapf Dingbats"/>
                      <w:color w:val="000000"/>
                    </w:rPr>
                  </w:rPrChange>
                </w:rPr>
                <w:t>✔</w:t>
              </w:r>
            </w:ins>
          </w:p>
        </w:tc>
        <w:tc>
          <w:tcPr>
            <w:tcW w:w="700" w:type="dxa"/>
            <w:tcPrChange w:id="702" w:author="Peter Bugeia" w:date="2014-04-28T10:32:00Z">
              <w:tcPr>
                <w:tcW w:w="700" w:type="dxa"/>
              </w:tcPr>
            </w:tcPrChange>
          </w:tcPr>
          <w:p w14:paraId="36B42969" w14:textId="430F9B82" w:rsidR="00F84DA7" w:rsidRPr="003F285B" w:rsidRDefault="00F05E8C">
            <w:pPr>
              <w:pStyle w:val="iNormal"/>
              <w:keepNext/>
              <w:keepLines/>
              <w:jc w:val="center"/>
              <w:rPr>
                <w:ins w:id="703" w:author="Peter Bugeia" w:date="2014-04-23T12:39:00Z"/>
                <w:sz w:val="16"/>
                <w:szCs w:val="16"/>
                <w:rPrChange w:id="704" w:author="Peter Bugeia" w:date="2014-04-23T12:59:00Z">
                  <w:rPr>
                    <w:ins w:id="705" w:author="Peter Bugeia" w:date="2014-04-23T12:39:00Z"/>
                    <w:rFonts w:eastAsiaTheme="minorEastAsia" w:cstheme="minorBidi"/>
                    <w:b/>
                    <w:bCs/>
                    <w:i/>
                    <w:iCs/>
                  </w:rPr>
                </w:rPrChange>
              </w:rPr>
              <w:pPrChange w:id="706" w:author="Peter Bugeia" w:date="2014-04-23T12:43:00Z">
                <w:pPr>
                  <w:pStyle w:val="iNormal"/>
                  <w:keepNext/>
                  <w:keepLines/>
                  <w:jc w:val="center"/>
                  <w:outlineLvl w:val="3"/>
                </w:pPr>
              </w:pPrChange>
            </w:pPr>
            <w:ins w:id="707" w:author="Peter Bugeia" w:date="2014-04-23T12:53:00Z">
              <w:r w:rsidRPr="003F285B">
                <w:rPr>
                  <w:rFonts w:ascii="Zapf Dingbats" w:hAnsi="Zapf Dingbats"/>
                  <w:sz w:val="16"/>
                  <w:szCs w:val="16"/>
                  <w:rPrChange w:id="708" w:author="Peter Bugeia" w:date="2014-04-23T12:59:00Z">
                    <w:rPr>
                      <w:rFonts w:ascii="Zapf Dingbats" w:hAnsi="Zapf Dingbats"/>
                    </w:rPr>
                  </w:rPrChange>
                </w:rPr>
                <w:t>✗</w:t>
              </w:r>
            </w:ins>
          </w:p>
        </w:tc>
        <w:tc>
          <w:tcPr>
            <w:tcW w:w="708" w:type="dxa"/>
            <w:tcPrChange w:id="709" w:author="Peter Bugeia" w:date="2014-04-28T10:32:00Z">
              <w:tcPr>
                <w:tcW w:w="708" w:type="dxa"/>
              </w:tcPr>
            </w:tcPrChange>
          </w:tcPr>
          <w:p w14:paraId="38A56EC5" w14:textId="1FF2C76A" w:rsidR="00F84DA7" w:rsidRPr="003F285B" w:rsidRDefault="00F05E8C">
            <w:pPr>
              <w:pStyle w:val="iNormal"/>
              <w:keepNext/>
              <w:keepLines/>
              <w:jc w:val="center"/>
              <w:rPr>
                <w:ins w:id="710" w:author="Peter Bugeia" w:date="2014-04-23T12:39:00Z"/>
                <w:sz w:val="16"/>
                <w:szCs w:val="16"/>
                <w:rPrChange w:id="711" w:author="Peter Bugeia" w:date="2014-04-23T12:59:00Z">
                  <w:rPr>
                    <w:ins w:id="712" w:author="Peter Bugeia" w:date="2014-04-23T12:39:00Z"/>
                    <w:rFonts w:eastAsiaTheme="minorEastAsia" w:cstheme="minorBidi"/>
                    <w:b/>
                    <w:bCs/>
                    <w:i/>
                    <w:iCs/>
                  </w:rPr>
                </w:rPrChange>
              </w:rPr>
              <w:pPrChange w:id="713" w:author="Peter Bugeia" w:date="2014-04-23T12:43:00Z">
                <w:pPr>
                  <w:pStyle w:val="iNormal"/>
                  <w:keepNext/>
                  <w:keepLines/>
                  <w:jc w:val="center"/>
                  <w:outlineLvl w:val="3"/>
                </w:pPr>
              </w:pPrChange>
            </w:pPr>
            <w:ins w:id="714" w:author="Peter Bugeia" w:date="2014-04-23T12:45:00Z">
              <w:r w:rsidRPr="003F285B">
                <w:rPr>
                  <w:rFonts w:ascii="Zapf Dingbats" w:hAnsi="Zapf Dingbats"/>
                  <w:color w:val="000000"/>
                  <w:sz w:val="16"/>
                  <w:szCs w:val="16"/>
                  <w:rPrChange w:id="715" w:author="Peter Bugeia" w:date="2014-04-23T12:59:00Z">
                    <w:rPr>
                      <w:rFonts w:ascii="Zapf Dingbats" w:hAnsi="Zapf Dingbats"/>
                      <w:color w:val="000000"/>
                    </w:rPr>
                  </w:rPrChange>
                </w:rPr>
                <w:t>✔</w:t>
              </w:r>
            </w:ins>
          </w:p>
        </w:tc>
      </w:tr>
      <w:tr w:rsidR="000823F8" w14:paraId="76F84361" w14:textId="77777777" w:rsidTr="000823F8">
        <w:trPr>
          <w:ins w:id="716" w:author="Peter Bugeia" w:date="2014-04-23T12:39:00Z"/>
        </w:trPr>
        <w:tc>
          <w:tcPr>
            <w:tcW w:w="6283" w:type="dxa"/>
            <w:tcPrChange w:id="717" w:author="Peter Bugeia" w:date="2014-04-28T10:32:00Z">
              <w:tcPr>
                <w:tcW w:w="5637" w:type="dxa"/>
              </w:tcPr>
            </w:tcPrChange>
          </w:tcPr>
          <w:p w14:paraId="72BCBC8D" w14:textId="3B3A2E88" w:rsidR="00F84DA7" w:rsidRPr="00F84DA7" w:rsidRDefault="00F84DA7">
            <w:pPr>
              <w:pStyle w:val="iNormal"/>
              <w:keepNext/>
              <w:keepLines/>
              <w:jc w:val="left"/>
              <w:rPr>
                <w:ins w:id="718" w:author="Peter Bugeia" w:date="2014-04-23T12:39:00Z"/>
                <w:sz w:val="16"/>
                <w:szCs w:val="16"/>
                <w:rPrChange w:id="719" w:author="Peter Bugeia" w:date="2014-04-23T12:44:00Z">
                  <w:rPr>
                    <w:ins w:id="720" w:author="Peter Bugeia" w:date="2014-04-23T12:39:00Z"/>
                    <w:rFonts w:eastAsiaTheme="minorEastAsia" w:cstheme="minorBidi"/>
                    <w:b/>
                    <w:bCs/>
                    <w:i/>
                    <w:iCs/>
                  </w:rPr>
                </w:rPrChange>
              </w:rPr>
              <w:pPrChange w:id="721" w:author="Peter Bugeia" w:date="2014-04-23T12:43:00Z">
                <w:pPr>
                  <w:pStyle w:val="iNormal"/>
                  <w:keepNext/>
                  <w:keepLines/>
                  <w:jc w:val="left"/>
                  <w:outlineLvl w:val="3"/>
                </w:pPr>
              </w:pPrChange>
            </w:pPr>
            <w:ins w:id="722" w:author="Peter Bugeia" w:date="2014-04-23T12:39:00Z">
              <w:r w:rsidRPr="00F84DA7">
                <w:rPr>
                  <w:b/>
                  <w:sz w:val="16"/>
                  <w:szCs w:val="16"/>
                  <w:rPrChange w:id="723" w:author="Peter Bugeia" w:date="2014-04-23T12:44:00Z">
                    <w:rPr/>
                  </w:rPrChange>
                </w:rPr>
                <w:t>Institutional User</w:t>
              </w:r>
              <w:r w:rsidRPr="00F84DA7">
                <w:rPr>
                  <w:sz w:val="16"/>
                  <w:szCs w:val="16"/>
                  <w:rPrChange w:id="724" w:author="Peter Bugeia" w:date="2014-04-23T12:44:00Z">
                    <w:rPr/>
                  </w:rPrChange>
                </w:rPr>
                <w:t xml:space="preserve"> who </w:t>
              </w:r>
              <w:r>
                <w:rPr>
                  <w:sz w:val="16"/>
                  <w:szCs w:val="16"/>
                </w:rPr>
                <w:t xml:space="preserve">is in an </w:t>
              </w:r>
            </w:ins>
            <w:ins w:id="725" w:author="Peter Bugeia" w:date="2014-04-28T10:31:00Z">
              <w:r w:rsidR="000823F8">
                <w:rPr>
                  <w:sz w:val="16"/>
                  <w:szCs w:val="16"/>
                </w:rPr>
                <w:t xml:space="preserve">active </w:t>
              </w:r>
            </w:ins>
            <w:ins w:id="726" w:author="Peter Bugeia" w:date="2014-04-23T12:39:00Z">
              <w:r>
                <w:rPr>
                  <w:sz w:val="16"/>
                  <w:szCs w:val="16"/>
                </w:rPr>
                <w:t xml:space="preserve">access group assoc. </w:t>
              </w:r>
              <w:r w:rsidRPr="00F84DA7">
                <w:rPr>
                  <w:sz w:val="16"/>
                  <w:szCs w:val="16"/>
                  <w:rPrChange w:id="727" w:author="Peter Bugeia" w:date="2014-04-23T12:44:00Z">
                    <w:rPr/>
                  </w:rPrChange>
                </w:rPr>
                <w:t>with the file</w:t>
              </w:r>
            </w:ins>
          </w:p>
        </w:tc>
        <w:tc>
          <w:tcPr>
            <w:tcW w:w="629" w:type="dxa"/>
            <w:tcPrChange w:id="728" w:author="Peter Bugeia" w:date="2014-04-28T10:32:00Z">
              <w:tcPr>
                <w:tcW w:w="708" w:type="dxa"/>
                <w:gridSpan w:val="2"/>
              </w:tcPr>
            </w:tcPrChange>
          </w:tcPr>
          <w:p w14:paraId="4D9A7178" w14:textId="77777777" w:rsidR="00F84DA7" w:rsidRPr="003F285B" w:rsidRDefault="00F84DA7">
            <w:pPr>
              <w:pStyle w:val="iNormal"/>
              <w:keepNext/>
              <w:keepLines/>
              <w:jc w:val="center"/>
              <w:rPr>
                <w:ins w:id="729" w:author="Peter Bugeia" w:date="2014-04-23T12:39:00Z"/>
                <w:sz w:val="16"/>
                <w:szCs w:val="16"/>
                <w:rPrChange w:id="730" w:author="Peter Bugeia" w:date="2014-04-23T12:59:00Z">
                  <w:rPr>
                    <w:ins w:id="731" w:author="Peter Bugeia" w:date="2014-04-23T12:39:00Z"/>
                    <w:rFonts w:eastAsiaTheme="minorEastAsia" w:cstheme="minorBidi"/>
                    <w:b/>
                    <w:bCs/>
                    <w:i/>
                    <w:iCs/>
                  </w:rPr>
                </w:rPrChange>
              </w:rPr>
              <w:pPrChange w:id="732" w:author="Peter Bugeia" w:date="2014-04-23T12:43:00Z">
                <w:pPr>
                  <w:pStyle w:val="iNormal"/>
                  <w:keepNext/>
                  <w:keepLines/>
                  <w:jc w:val="center"/>
                  <w:outlineLvl w:val="3"/>
                </w:pPr>
              </w:pPrChange>
            </w:pPr>
            <w:ins w:id="733" w:author="Peter Bugeia" w:date="2014-04-23T12:39:00Z">
              <w:r w:rsidRPr="003F285B">
                <w:rPr>
                  <w:rFonts w:ascii="Zapf Dingbats" w:hAnsi="Zapf Dingbats"/>
                  <w:color w:val="000000"/>
                  <w:sz w:val="16"/>
                  <w:szCs w:val="16"/>
                  <w:rPrChange w:id="734" w:author="Peter Bugeia" w:date="2014-04-23T12:59:00Z">
                    <w:rPr>
                      <w:rFonts w:ascii="Zapf Dingbats" w:hAnsi="Zapf Dingbats"/>
                      <w:color w:val="000000"/>
                    </w:rPr>
                  </w:rPrChange>
                </w:rPr>
                <w:t>✔</w:t>
              </w:r>
            </w:ins>
          </w:p>
        </w:tc>
        <w:tc>
          <w:tcPr>
            <w:tcW w:w="709" w:type="dxa"/>
            <w:tcPrChange w:id="735" w:author="Peter Bugeia" w:date="2014-04-28T10:32:00Z">
              <w:tcPr>
                <w:tcW w:w="1134" w:type="dxa"/>
                <w:gridSpan w:val="2"/>
              </w:tcPr>
            </w:tcPrChange>
          </w:tcPr>
          <w:p w14:paraId="38FFF95D" w14:textId="3D4D4025" w:rsidR="00F84DA7" w:rsidRPr="003F285B" w:rsidRDefault="00F05E8C">
            <w:pPr>
              <w:pStyle w:val="iNormal"/>
              <w:keepNext/>
              <w:keepLines/>
              <w:jc w:val="center"/>
              <w:rPr>
                <w:ins w:id="736" w:author="Peter Bugeia" w:date="2014-04-23T12:39:00Z"/>
                <w:sz w:val="16"/>
                <w:szCs w:val="16"/>
                <w:rPrChange w:id="737" w:author="Peter Bugeia" w:date="2014-04-23T12:59:00Z">
                  <w:rPr>
                    <w:ins w:id="738" w:author="Peter Bugeia" w:date="2014-04-23T12:39:00Z"/>
                    <w:rFonts w:eastAsiaTheme="minorEastAsia" w:cstheme="minorBidi"/>
                  </w:rPr>
                </w:rPrChange>
              </w:rPr>
              <w:pPrChange w:id="739" w:author="Peter Bugeia" w:date="2014-04-23T12:43:00Z">
                <w:pPr>
                  <w:pStyle w:val="iNormal"/>
                  <w:jc w:val="center"/>
                </w:pPr>
              </w:pPrChange>
            </w:pPr>
            <w:ins w:id="740" w:author="Peter Bugeia" w:date="2014-04-23T12:52:00Z">
              <w:r w:rsidRPr="003F285B">
                <w:rPr>
                  <w:sz w:val="16"/>
                  <w:szCs w:val="16"/>
                  <w:rPrChange w:id="741" w:author="Peter Bugeia" w:date="2014-04-23T12:59:00Z">
                    <w:rPr/>
                  </w:rPrChange>
                </w:rPr>
                <w:t>n/a</w:t>
              </w:r>
            </w:ins>
          </w:p>
        </w:tc>
        <w:tc>
          <w:tcPr>
            <w:tcW w:w="718" w:type="dxa"/>
            <w:tcPrChange w:id="742" w:author="Peter Bugeia" w:date="2014-04-28T10:32:00Z">
              <w:tcPr>
                <w:tcW w:w="860" w:type="dxa"/>
                <w:gridSpan w:val="2"/>
              </w:tcPr>
            </w:tcPrChange>
          </w:tcPr>
          <w:p w14:paraId="4F0E266C" w14:textId="136CA6B2" w:rsidR="00F84DA7" w:rsidRPr="003F285B" w:rsidRDefault="00F05E8C">
            <w:pPr>
              <w:pStyle w:val="iNormal"/>
              <w:keepNext/>
              <w:keepLines/>
              <w:jc w:val="center"/>
              <w:rPr>
                <w:ins w:id="743" w:author="Peter Bugeia" w:date="2014-04-23T12:39:00Z"/>
                <w:sz w:val="16"/>
                <w:szCs w:val="16"/>
                <w:rPrChange w:id="744" w:author="Peter Bugeia" w:date="2014-04-23T12:59:00Z">
                  <w:rPr>
                    <w:ins w:id="745" w:author="Peter Bugeia" w:date="2014-04-23T12:39:00Z"/>
                    <w:rFonts w:eastAsiaTheme="minorEastAsia" w:cstheme="minorBidi"/>
                    <w:b/>
                    <w:bCs/>
                    <w:i/>
                    <w:iCs/>
                  </w:rPr>
                </w:rPrChange>
              </w:rPr>
              <w:pPrChange w:id="746" w:author="Peter Bugeia" w:date="2014-04-23T12:43:00Z">
                <w:pPr>
                  <w:pStyle w:val="iNormal"/>
                  <w:keepNext/>
                  <w:keepLines/>
                  <w:jc w:val="center"/>
                  <w:outlineLvl w:val="3"/>
                </w:pPr>
              </w:pPrChange>
            </w:pPr>
            <w:ins w:id="747" w:author="Peter Bugeia" w:date="2014-04-23T12:52:00Z">
              <w:r w:rsidRPr="003F285B">
                <w:rPr>
                  <w:sz w:val="16"/>
                  <w:szCs w:val="16"/>
                  <w:rPrChange w:id="748" w:author="Peter Bugeia" w:date="2014-04-23T12:59:00Z">
                    <w:rPr/>
                  </w:rPrChange>
                </w:rPr>
                <w:t>n/a</w:t>
              </w:r>
            </w:ins>
          </w:p>
        </w:tc>
        <w:tc>
          <w:tcPr>
            <w:tcW w:w="700" w:type="dxa"/>
            <w:tcPrChange w:id="749" w:author="Peter Bugeia" w:date="2014-04-28T10:32:00Z">
              <w:tcPr>
                <w:tcW w:w="700" w:type="dxa"/>
              </w:tcPr>
            </w:tcPrChange>
          </w:tcPr>
          <w:p w14:paraId="6CE4DB91" w14:textId="7BF4F4AD" w:rsidR="00F84DA7" w:rsidRPr="003F285B" w:rsidRDefault="00F05E8C">
            <w:pPr>
              <w:pStyle w:val="iNormal"/>
              <w:keepNext/>
              <w:keepLines/>
              <w:jc w:val="center"/>
              <w:rPr>
                <w:ins w:id="750" w:author="Peter Bugeia" w:date="2014-04-23T12:39:00Z"/>
                <w:sz w:val="16"/>
                <w:szCs w:val="16"/>
                <w:rPrChange w:id="751" w:author="Peter Bugeia" w:date="2014-04-23T12:59:00Z">
                  <w:rPr>
                    <w:ins w:id="752" w:author="Peter Bugeia" w:date="2014-04-23T12:39:00Z"/>
                    <w:rFonts w:eastAsiaTheme="minorEastAsia" w:cstheme="minorBidi"/>
                  </w:rPr>
                </w:rPrChange>
              </w:rPr>
              <w:pPrChange w:id="753" w:author="Peter Bugeia" w:date="2014-04-23T12:43:00Z">
                <w:pPr>
                  <w:pStyle w:val="iNormal"/>
                  <w:jc w:val="center"/>
                </w:pPr>
              </w:pPrChange>
            </w:pPr>
            <w:ins w:id="754" w:author="Peter Bugeia" w:date="2014-04-23T12:53:00Z">
              <w:r w:rsidRPr="003F285B">
                <w:rPr>
                  <w:rFonts w:ascii="Zapf Dingbats" w:hAnsi="Zapf Dingbats"/>
                  <w:color w:val="000000"/>
                  <w:sz w:val="16"/>
                  <w:szCs w:val="16"/>
                  <w:rPrChange w:id="755" w:author="Peter Bugeia" w:date="2014-04-23T12:59:00Z">
                    <w:rPr>
                      <w:rFonts w:ascii="Zapf Dingbats" w:hAnsi="Zapf Dingbats"/>
                      <w:color w:val="000000"/>
                    </w:rPr>
                  </w:rPrChange>
                </w:rPr>
                <w:t>✔</w:t>
              </w:r>
            </w:ins>
          </w:p>
        </w:tc>
        <w:tc>
          <w:tcPr>
            <w:tcW w:w="708" w:type="dxa"/>
            <w:tcPrChange w:id="756" w:author="Peter Bugeia" w:date="2014-04-28T10:32:00Z">
              <w:tcPr>
                <w:tcW w:w="708" w:type="dxa"/>
              </w:tcPr>
            </w:tcPrChange>
          </w:tcPr>
          <w:p w14:paraId="22C83DD1" w14:textId="6D7DF239" w:rsidR="00F84DA7" w:rsidRPr="003F285B" w:rsidRDefault="00F05E8C">
            <w:pPr>
              <w:pStyle w:val="iNormal"/>
              <w:keepNext/>
              <w:keepLines/>
              <w:jc w:val="center"/>
              <w:rPr>
                <w:ins w:id="757" w:author="Peter Bugeia" w:date="2014-04-23T12:39:00Z"/>
                <w:sz w:val="16"/>
                <w:szCs w:val="16"/>
                <w:rPrChange w:id="758" w:author="Peter Bugeia" w:date="2014-04-23T12:59:00Z">
                  <w:rPr>
                    <w:ins w:id="759" w:author="Peter Bugeia" w:date="2014-04-23T12:39:00Z"/>
                    <w:rFonts w:eastAsiaTheme="minorEastAsia" w:cstheme="minorBidi"/>
                    <w:b/>
                    <w:bCs/>
                    <w:i/>
                    <w:iCs/>
                  </w:rPr>
                </w:rPrChange>
              </w:rPr>
              <w:pPrChange w:id="760" w:author="Peter Bugeia" w:date="2014-04-23T12:43:00Z">
                <w:pPr>
                  <w:pStyle w:val="iNormal"/>
                  <w:keepNext/>
                  <w:keepLines/>
                  <w:jc w:val="center"/>
                  <w:outlineLvl w:val="3"/>
                </w:pPr>
              </w:pPrChange>
            </w:pPr>
            <w:ins w:id="761" w:author="Peter Bugeia" w:date="2014-04-23T12:47:00Z">
              <w:r w:rsidRPr="003F285B">
                <w:rPr>
                  <w:rFonts w:ascii="Zapf Dingbats" w:hAnsi="Zapf Dingbats"/>
                  <w:color w:val="000000"/>
                  <w:sz w:val="16"/>
                  <w:szCs w:val="16"/>
                  <w:rPrChange w:id="762" w:author="Peter Bugeia" w:date="2014-04-23T12:59:00Z">
                    <w:rPr>
                      <w:rFonts w:ascii="Zapf Dingbats" w:hAnsi="Zapf Dingbats"/>
                      <w:color w:val="000000"/>
                    </w:rPr>
                  </w:rPrChange>
                </w:rPr>
                <w:t>✔</w:t>
              </w:r>
            </w:ins>
          </w:p>
        </w:tc>
      </w:tr>
      <w:tr w:rsidR="000823F8" w14:paraId="67C87B4F" w14:textId="77777777" w:rsidTr="000823F8">
        <w:trPr>
          <w:ins w:id="763" w:author="Peter Bugeia" w:date="2014-04-23T12:21:00Z"/>
        </w:trPr>
        <w:tc>
          <w:tcPr>
            <w:tcW w:w="6283" w:type="dxa"/>
            <w:tcPrChange w:id="764" w:author="Peter Bugeia" w:date="2014-04-28T10:32:00Z">
              <w:tcPr>
                <w:tcW w:w="5637" w:type="dxa"/>
              </w:tcPr>
            </w:tcPrChange>
          </w:tcPr>
          <w:p w14:paraId="714453B9" w14:textId="4217EB8D" w:rsidR="00FA0F11" w:rsidRPr="00F84DA7" w:rsidRDefault="00F84DA7">
            <w:pPr>
              <w:pStyle w:val="iNormal"/>
              <w:keepNext/>
              <w:keepLines/>
              <w:jc w:val="left"/>
              <w:rPr>
                <w:ins w:id="765" w:author="Peter Bugeia" w:date="2014-04-23T12:21:00Z"/>
                <w:sz w:val="16"/>
                <w:szCs w:val="16"/>
                <w:rPrChange w:id="766" w:author="Peter Bugeia" w:date="2014-04-23T12:44:00Z">
                  <w:rPr>
                    <w:ins w:id="767" w:author="Peter Bugeia" w:date="2014-04-23T12:21:00Z"/>
                    <w:rFonts w:eastAsiaTheme="minorEastAsia" w:cstheme="minorBidi"/>
                    <w:b/>
                    <w:bCs/>
                    <w:i/>
                    <w:iCs/>
                  </w:rPr>
                </w:rPrChange>
              </w:rPr>
              <w:pPrChange w:id="768" w:author="Peter Bugeia" w:date="2014-04-23T12:43:00Z">
                <w:pPr>
                  <w:pStyle w:val="iNormal"/>
                  <w:keepNext/>
                  <w:keepLines/>
                  <w:outlineLvl w:val="3"/>
                </w:pPr>
              </w:pPrChange>
            </w:pPr>
            <w:ins w:id="769" w:author="Peter Bugeia" w:date="2014-04-23T12:39:00Z">
              <w:r w:rsidRPr="00F84DA7">
                <w:rPr>
                  <w:b/>
                  <w:sz w:val="16"/>
                  <w:szCs w:val="16"/>
                  <w:rPrChange w:id="770" w:author="Peter Bugeia" w:date="2014-04-23T12:44:00Z">
                    <w:rPr/>
                  </w:rPrChange>
                </w:rPr>
                <w:t>API Uploader</w:t>
              </w:r>
            </w:ins>
            <w:ins w:id="771" w:author="Peter Bugeia" w:date="2014-04-23T12:33:00Z">
              <w:r w:rsidR="004E21FB" w:rsidRPr="00F84DA7">
                <w:rPr>
                  <w:sz w:val="16"/>
                  <w:szCs w:val="16"/>
                  <w:rPrChange w:id="772" w:author="Peter Bugeia" w:date="2014-04-23T12:44:00Z">
                    <w:rPr/>
                  </w:rPrChange>
                </w:rPr>
                <w:t xml:space="preserve"> </w:t>
              </w:r>
            </w:ins>
            <w:ins w:id="773" w:author="Peter Bugeia" w:date="2014-04-23T12:36:00Z">
              <w:r w:rsidRPr="00F84DA7">
                <w:rPr>
                  <w:sz w:val="16"/>
                  <w:szCs w:val="16"/>
                  <w:rPrChange w:id="774" w:author="Peter Bugeia" w:date="2014-04-23T12:44:00Z">
                    <w:rPr/>
                  </w:rPrChange>
                </w:rPr>
                <w:t xml:space="preserve">who is </w:t>
              </w:r>
            </w:ins>
            <w:ins w:id="775" w:author="Peter Bugeia" w:date="2014-04-23T12:33:00Z">
              <w:r w:rsidR="004E21FB" w:rsidRPr="00F84DA7">
                <w:rPr>
                  <w:b/>
                  <w:sz w:val="16"/>
                  <w:szCs w:val="16"/>
                  <w:rPrChange w:id="776" w:author="Peter Bugeia" w:date="2014-04-23T12:44:00Z">
                    <w:rPr/>
                  </w:rPrChange>
                </w:rPr>
                <w:t>not</w:t>
              </w:r>
              <w:r w:rsidR="004E21FB" w:rsidRPr="00F84DA7">
                <w:rPr>
                  <w:sz w:val="16"/>
                  <w:szCs w:val="16"/>
                  <w:rPrChange w:id="777" w:author="Peter Bugeia" w:date="2014-04-23T12:44:00Z">
                    <w:rPr/>
                  </w:rPrChange>
                </w:rPr>
                <w:t xml:space="preserve"> in an </w:t>
              </w:r>
            </w:ins>
            <w:ins w:id="778" w:author="Peter Bugeia" w:date="2014-04-28T10:31:00Z">
              <w:r w:rsidR="000823F8">
                <w:rPr>
                  <w:sz w:val="16"/>
                  <w:szCs w:val="16"/>
                </w:rPr>
                <w:t xml:space="preserve">active </w:t>
              </w:r>
            </w:ins>
            <w:ins w:id="779" w:author="Peter Bugeia" w:date="2014-04-23T12:33:00Z">
              <w:r w:rsidR="004E21FB" w:rsidRPr="00F84DA7">
                <w:rPr>
                  <w:sz w:val="16"/>
                  <w:szCs w:val="16"/>
                  <w:rPrChange w:id="780" w:author="Peter Bugeia" w:date="2014-04-23T12:44:00Z">
                    <w:rPr/>
                  </w:rPrChange>
                </w:rPr>
                <w:t>access group</w:t>
              </w:r>
            </w:ins>
            <w:ins w:id="781" w:author="Peter Bugeia" w:date="2014-04-23T12:34:00Z">
              <w:r>
                <w:rPr>
                  <w:sz w:val="16"/>
                  <w:szCs w:val="16"/>
                </w:rPr>
                <w:t xml:space="preserve"> assoc.</w:t>
              </w:r>
              <w:r w:rsidR="004E21FB" w:rsidRPr="00F84DA7">
                <w:rPr>
                  <w:sz w:val="16"/>
                  <w:szCs w:val="16"/>
                  <w:rPrChange w:id="782" w:author="Peter Bugeia" w:date="2014-04-23T12:44:00Z">
                    <w:rPr/>
                  </w:rPrChange>
                </w:rPr>
                <w:t xml:space="preserve"> with the file</w:t>
              </w:r>
            </w:ins>
          </w:p>
        </w:tc>
        <w:tc>
          <w:tcPr>
            <w:tcW w:w="629" w:type="dxa"/>
            <w:tcPrChange w:id="783" w:author="Peter Bugeia" w:date="2014-04-28T10:32:00Z">
              <w:tcPr>
                <w:tcW w:w="708" w:type="dxa"/>
                <w:gridSpan w:val="2"/>
              </w:tcPr>
            </w:tcPrChange>
          </w:tcPr>
          <w:p w14:paraId="654CD89D" w14:textId="5AEA96D9" w:rsidR="00FA0F11" w:rsidRPr="003F285B" w:rsidRDefault="00F84DA7">
            <w:pPr>
              <w:pStyle w:val="iNormal"/>
              <w:keepNext/>
              <w:keepLines/>
              <w:jc w:val="center"/>
              <w:rPr>
                <w:ins w:id="784" w:author="Peter Bugeia" w:date="2014-04-23T12:21:00Z"/>
                <w:sz w:val="16"/>
                <w:szCs w:val="16"/>
                <w:rPrChange w:id="785" w:author="Peter Bugeia" w:date="2014-04-23T12:59:00Z">
                  <w:rPr>
                    <w:ins w:id="786" w:author="Peter Bugeia" w:date="2014-04-23T12:21:00Z"/>
                    <w:rFonts w:eastAsiaTheme="minorEastAsia" w:cstheme="minorBidi"/>
                    <w:b/>
                    <w:bCs/>
                    <w:i/>
                    <w:iCs/>
                  </w:rPr>
                </w:rPrChange>
              </w:rPr>
              <w:pPrChange w:id="787" w:author="Peter Bugeia" w:date="2014-04-23T12:43:00Z">
                <w:pPr>
                  <w:pStyle w:val="iNormal"/>
                  <w:keepNext/>
                  <w:keepLines/>
                  <w:outlineLvl w:val="3"/>
                </w:pPr>
              </w:pPrChange>
            </w:pPr>
            <w:ins w:id="788" w:author="Peter Bugeia" w:date="2014-04-23T12:38:00Z">
              <w:r w:rsidRPr="003F285B">
                <w:rPr>
                  <w:rFonts w:ascii="Zapf Dingbats" w:hAnsi="Zapf Dingbats"/>
                  <w:color w:val="000000"/>
                  <w:sz w:val="16"/>
                  <w:szCs w:val="16"/>
                  <w:rPrChange w:id="789" w:author="Peter Bugeia" w:date="2014-04-23T12:59:00Z">
                    <w:rPr>
                      <w:rFonts w:ascii="Zapf Dingbats" w:hAnsi="Zapf Dingbats"/>
                      <w:color w:val="000000"/>
                    </w:rPr>
                  </w:rPrChange>
                </w:rPr>
                <w:t>✔</w:t>
              </w:r>
            </w:ins>
          </w:p>
        </w:tc>
        <w:tc>
          <w:tcPr>
            <w:tcW w:w="709" w:type="dxa"/>
            <w:tcPrChange w:id="790" w:author="Peter Bugeia" w:date="2014-04-28T10:32:00Z">
              <w:tcPr>
                <w:tcW w:w="1134" w:type="dxa"/>
                <w:gridSpan w:val="2"/>
              </w:tcPr>
            </w:tcPrChange>
          </w:tcPr>
          <w:p w14:paraId="501EFB57" w14:textId="571DCF71" w:rsidR="00FA0F11" w:rsidRPr="003F285B" w:rsidRDefault="00F05E8C">
            <w:pPr>
              <w:pStyle w:val="iNormal"/>
              <w:keepNext/>
              <w:keepLines/>
              <w:jc w:val="center"/>
              <w:rPr>
                <w:ins w:id="791" w:author="Peter Bugeia" w:date="2014-04-23T12:21:00Z"/>
                <w:sz w:val="16"/>
                <w:szCs w:val="16"/>
                <w:rPrChange w:id="792" w:author="Peter Bugeia" w:date="2014-04-23T12:59:00Z">
                  <w:rPr>
                    <w:ins w:id="793" w:author="Peter Bugeia" w:date="2014-04-23T12:21:00Z"/>
                    <w:rFonts w:eastAsiaTheme="minorEastAsia" w:cstheme="minorBidi"/>
                    <w:b/>
                    <w:bCs/>
                    <w:i/>
                    <w:iCs/>
                  </w:rPr>
                </w:rPrChange>
              </w:rPr>
              <w:pPrChange w:id="794" w:author="Peter Bugeia" w:date="2014-04-23T12:43:00Z">
                <w:pPr>
                  <w:pStyle w:val="iNormal"/>
                  <w:keepNext/>
                  <w:keepLines/>
                  <w:outlineLvl w:val="3"/>
                </w:pPr>
              </w:pPrChange>
            </w:pPr>
            <w:ins w:id="795" w:author="Peter Bugeia" w:date="2014-04-23T12:46:00Z">
              <w:r w:rsidRPr="003F285B">
                <w:rPr>
                  <w:rFonts w:ascii="Zapf Dingbats" w:hAnsi="Zapf Dingbats"/>
                  <w:sz w:val="16"/>
                  <w:szCs w:val="16"/>
                  <w:rPrChange w:id="796" w:author="Peter Bugeia" w:date="2014-04-23T12:59:00Z">
                    <w:rPr>
                      <w:rFonts w:ascii="Zapf Dingbats" w:hAnsi="Zapf Dingbats"/>
                    </w:rPr>
                  </w:rPrChange>
                </w:rPr>
                <w:t>✗</w:t>
              </w:r>
            </w:ins>
          </w:p>
        </w:tc>
        <w:tc>
          <w:tcPr>
            <w:tcW w:w="718" w:type="dxa"/>
            <w:tcPrChange w:id="797" w:author="Peter Bugeia" w:date="2014-04-28T10:32:00Z">
              <w:tcPr>
                <w:tcW w:w="860" w:type="dxa"/>
                <w:gridSpan w:val="2"/>
              </w:tcPr>
            </w:tcPrChange>
          </w:tcPr>
          <w:p w14:paraId="4F9D1F8E" w14:textId="635DFF03" w:rsidR="00FA0F11" w:rsidRPr="003F285B" w:rsidRDefault="00F05E8C">
            <w:pPr>
              <w:pStyle w:val="iNormal"/>
              <w:keepNext/>
              <w:keepLines/>
              <w:jc w:val="center"/>
              <w:rPr>
                <w:ins w:id="798" w:author="Peter Bugeia" w:date="2014-04-23T12:21:00Z"/>
                <w:sz w:val="16"/>
                <w:szCs w:val="16"/>
                <w:rPrChange w:id="799" w:author="Peter Bugeia" w:date="2014-04-23T12:59:00Z">
                  <w:rPr>
                    <w:ins w:id="800" w:author="Peter Bugeia" w:date="2014-04-23T12:21:00Z"/>
                    <w:rFonts w:eastAsiaTheme="minorEastAsia" w:cstheme="minorBidi"/>
                    <w:b/>
                    <w:bCs/>
                    <w:i/>
                    <w:iCs/>
                  </w:rPr>
                </w:rPrChange>
              </w:rPr>
              <w:pPrChange w:id="801" w:author="Peter Bugeia" w:date="2014-04-23T12:43:00Z">
                <w:pPr>
                  <w:pStyle w:val="iNormal"/>
                  <w:keepNext/>
                  <w:keepLines/>
                  <w:outlineLvl w:val="3"/>
                </w:pPr>
              </w:pPrChange>
            </w:pPr>
            <w:ins w:id="802" w:author="Peter Bugeia" w:date="2014-04-23T12:46:00Z">
              <w:r w:rsidRPr="003F285B">
                <w:rPr>
                  <w:rFonts w:ascii="Zapf Dingbats" w:hAnsi="Zapf Dingbats"/>
                  <w:color w:val="000000"/>
                  <w:sz w:val="16"/>
                  <w:szCs w:val="16"/>
                  <w:rPrChange w:id="803" w:author="Peter Bugeia" w:date="2014-04-23T12:59:00Z">
                    <w:rPr>
                      <w:rFonts w:ascii="Zapf Dingbats" w:hAnsi="Zapf Dingbats"/>
                      <w:color w:val="000000"/>
                    </w:rPr>
                  </w:rPrChange>
                </w:rPr>
                <w:t>✔</w:t>
              </w:r>
            </w:ins>
          </w:p>
        </w:tc>
        <w:tc>
          <w:tcPr>
            <w:tcW w:w="700" w:type="dxa"/>
            <w:tcPrChange w:id="804" w:author="Peter Bugeia" w:date="2014-04-28T10:32:00Z">
              <w:tcPr>
                <w:tcW w:w="700" w:type="dxa"/>
              </w:tcPr>
            </w:tcPrChange>
          </w:tcPr>
          <w:p w14:paraId="59D07A74" w14:textId="2AB34CF9" w:rsidR="00FA0F11" w:rsidRPr="003F285B" w:rsidRDefault="00F05E8C">
            <w:pPr>
              <w:pStyle w:val="iNormal"/>
              <w:keepNext/>
              <w:keepLines/>
              <w:jc w:val="center"/>
              <w:rPr>
                <w:ins w:id="805" w:author="Peter Bugeia" w:date="2014-04-23T12:21:00Z"/>
                <w:sz w:val="16"/>
                <w:szCs w:val="16"/>
                <w:rPrChange w:id="806" w:author="Peter Bugeia" w:date="2014-04-23T12:59:00Z">
                  <w:rPr>
                    <w:ins w:id="807" w:author="Peter Bugeia" w:date="2014-04-23T12:21:00Z"/>
                    <w:rFonts w:eastAsiaTheme="minorEastAsia" w:cstheme="minorBidi"/>
                    <w:b/>
                    <w:bCs/>
                    <w:i/>
                    <w:iCs/>
                  </w:rPr>
                </w:rPrChange>
              </w:rPr>
              <w:pPrChange w:id="808" w:author="Peter Bugeia" w:date="2014-04-23T12:43:00Z">
                <w:pPr>
                  <w:pStyle w:val="iNormal"/>
                  <w:keepNext/>
                  <w:keepLines/>
                  <w:outlineLvl w:val="3"/>
                </w:pPr>
              </w:pPrChange>
            </w:pPr>
            <w:ins w:id="809" w:author="Peter Bugeia" w:date="2014-04-23T12:53:00Z">
              <w:r w:rsidRPr="003F285B">
                <w:rPr>
                  <w:rFonts w:ascii="Zapf Dingbats" w:hAnsi="Zapf Dingbats"/>
                  <w:sz w:val="16"/>
                  <w:szCs w:val="16"/>
                  <w:rPrChange w:id="810" w:author="Peter Bugeia" w:date="2014-04-23T12:59:00Z">
                    <w:rPr>
                      <w:rFonts w:ascii="Zapf Dingbats" w:hAnsi="Zapf Dingbats"/>
                    </w:rPr>
                  </w:rPrChange>
                </w:rPr>
                <w:t>✗</w:t>
              </w:r>
            </w:ins>
          </w:p>
        </w:tc>
        <w:tc>
          <w:tcPr>
            <w:tcW w:w="708" w:type="dxa"/>
            <w:tcPrChange w:id="811" w:author="Peter Bugeia" w:date="2014-04-28T10:32:00Z">
              <w:tcPr>
                <w:tcW w:w="708" w:type="dxa"/>
              </w:tcPr>
            </w:tcPrChange>
          </w:tcPr>
          <w:p w14:paraId="2DF69540" w14:textId="13C26C12" w:rsidR="00FA0F11" w:rsidRPr="003F285B" w:rsidRDefault="00F05E8C">
            <w:pPr>
              <w:pStyle w:val="iNormal"/>
              <w:keepNext/>
              <w:keepLines/>
              <w:jc w:val="center"/>
              <w:rPr>
                <w:ins w:id="812" w:author="Peter Bugeia" w:date="2014-04-23T12:21:00Z"/>
                <w:sz w:val="16"/>
                <w:szCs w:val="16"/>
                <w:rPrChange w:id="813" w:author="Peter Bugeia" w:date="2014-04-23T12:59:00Z">
                  <w:rPr>
                    <w:ins w:id="814" w:author="Peter Bugeia" w:date="2014-04-23T12:21:00Z"/>
                    <w:rFonts w:eastAsiaTheme="minorEastAsia" w:cstheme="minorBidi"/>
                    <w:b/>
                    <w:bCs/>
                    <w:i/>
                    <w:iCs/>
                  </w:rPr>
                </w:rPrChange>
              </w:rPr>
              <w:pPrChange w:id="815" w:author="Peter Bugeia" w:date="2014-04-23T12:43:00Z">
                <w:pPr>
                  <w:pStyle w:val="iNormal"/>
                  <w:keepNext/>
                  <w:keepLines/>
                  <w:outlineLvl w:val="3"/>
                </w:pPr>
              </w:pPrChange>
            </w:pPr>
            <w:ins w:id="816" w:author="Peter Bugeia" w:date="2014-04-23T12:47:00Z">
              <w:r w:rsidRPr="003F285B">
                <w:rPr>
                  <w:rFonts w:ascii="Zapf Dingbats" w:hAnsi="Zapf Dingbats"/>
                  <w:color w:val="000000"/>
                  <w:sz w:val="16"/>
                  <w:szCs w:val="16"/>
                  <w:rPrChange w:id="817" w:author="Peter Bugeia" w:date="2014-04-23T12:59:00Z">
                    <w:rPr>
                      <w:rFonts w:ascii="Zapf Dingbats" w:hAnsi="Zapf Dingbats"/>
                      <w:color w:val="000000"/>
                    </w:rPr>
                  </w:rPrChange>
                </w:rPr>
                <w:t>✔</w:t>
              </w:r>
            </w:ins>
          </w:p>
        </w:tc>
      </w:tr>
      <w:tr w:rsidR="000823F8" w14:paraId="5A5BE9AB" w14:textId="77777777" w:rsidTr="000823F8">
        <w:trPr>
          <w:ins w:id="818" w:author="Peter Bugeia" w:date="2014-04-23T12:21:00Z"/>
        </w:trPr>
        <w:tc>
          <w:tcPr>
            <w:tcW w:w="6283" w:type="dxa"/>
            <w:tcPrChange w:id="819" w:author="Peter Bugeia" w:date="2014-04-28T10:32:00Z">
              <w:tcPr>
                <w:tcW w:w="5637" w:type="dxa"/>
              </w:tcPr>
            </w:tcPrChange>
          </w:tcPr>
          <w:p w14:paraId="112F7558" w14:textId="2AB45964" w:rsidR="00FA0F11" w:rsidRPr="00F84DA7" w:rsidRDefault="00F84DA7">
            <w:pPr>
              <w:pStyle w:val="iNormal"/>
              <w:keepNext/>
              <w:keepLines/>
              <w:jc w:val="left"/>
              <w:rPr>
                <w:ins w:id="820" w:author="Peter Bugeia" w:date="2014-04-23T12:21:00Z"/>
                <w:sz w:val="16"/>
                <w:szCs w:val="16"/>
                <w:rPrChange w:id="821" w:author="Peter Bugeia" w:date="2014-04-23T12:44:00Z">
                  <w:rPr>
                    <w:ins w:id="822" w:author="Peter Bugeia" w:date="2014-04-23T12:21:00Z"/>
                    <w:rFonts w:eastAsiaTheme="minorEastAsia" w:cstheme="minorBidi"/>
                    <w:b/>
                    <w:bCs/>
                    <w:i/>
                    <w:iCs/>
                  </w:rPr>
                </w:rPrChange>
              </w:rPr>
              <w:pPrChange w:id="823" w:author="Peter Bugeia" w:date="2014-04-23T12:43:00Z">
                <w:pPr>
                  <w:pStyle w:val="iNormal"/>
                  <w:keepNext/>
                  <w:keepLines/>
                  <w:outlineLvl w:val="3"/>
                </w:pPr>
              </w:pPrChange>
            </w:pPr>
            <w:ins w:id="824" w:author="Peter Bugeia" w:date="2014-04-23T12:39:00Z">
              <w:r w:rsidRPr="00F84DA7">
                <w:rPr>
                  <w:b/>
                  <w:sz w:val="16"/>
                  <w:szCs w:val="16"/>
                  <w:rPrChange w:id="825" w:author="Peter Bugeia" w:date="2014-04-23T12:44:00Z">
                    <w:rPr/>
                  </w:rPrChange>
                </w:rPr>
                <w:t>API Uploader</w:t>
              </w:r>
            </w:ins>
            <w:ins w:id="826" w:author="Peter Bugeia" w:date="2014-04-23T12:34:00Z">
              <w:r w:rsidR="004E21FB" w:rsidRPr="00F84DA7">
                <w:rPr>
                  <w:sz w:val="16"/>
                  <w:szCs w:val="16"/>
                  <w:rPrChange w:id="827" w:author="Peter Bugeia" w:date="2014-04-23T12:44:00Z">
                    <w:rPr/>
                  </w:rPrChange>
                </w:rPr>
                <w:t xml:space="preserve"> who </w:t>
              </w:r>
              <w:r>
                <w:rPr>
                  <w:sz w:val="16"/>
                  <w:szCs w:val="16"/>
                </w:rPr>
                <w:t xml:space="preserve">is in an </w:t>
              </w:r>
            </w:ins>
            <w:ins w:id="828" w:author="Peter Bugeia" w:date="2014-04-28T10:31:00Z">
              <w:r w:rsidR="000823F8">
                <w:rPr>
                  <w:sz w:val="16"/>
                  <w:szCs w:val="16"/>
                </w:rPr>
                <w:t xml:space="preserve">active </w:t>
              </w:r>
            </w:ins>
            <w:ins w:id="829" w:author="Peter Bugeia" w:date="2014-04-23T12:34:00Z">
              <w:r>
                <w:rPr>
                  <w:sz w:val="16"/>
                  <w:szCs w:val="16"/>
                </w:rPr>
                <w:t>access group assoc.</w:t>
              </w:r>
              <w:r w:rsidR="004E21FB" w:rsidRPr="00F84DA7">
                <w:rPr>
                  <w:sz w:val="16"/>
                  <w:szCs w:val="16"/>
                  <w:rPrChange w:id="830" w:author="Peter Bugeia" w:date="2014-04-23T12:44:00Z">
                    <w:rPr/>
                  </w:rPrChange>
                </w:rPr>
                <w:t xml:space="preserve"> with the file</w:t>
              </w:r>
            </w:ins>
          </w:p>
        </w:tc>
        <w:tc>
          <w:tcPr>
            <w:tcW w:w="629" w:type="dxa"/>
            <w:tcPrChange w:id="831" w:author="Peter Bugeia" w:date="2014-04-28T10:32:00Z">
              <w:tcPr>
                <w:tcW w:w="708" w:type="dxa"/>
                <w:gridSpan w:val="2"/>
              </w:tcPr>
            </w:tcPrChange>
          </w:tcPr>
          <w:p w14:paraId="64B57D2B" w14:textId="76ACB04B" w:rsidR="00FA0F11" w:rsidRPr="003F285B" w:rsidRDefault="00F84DA7">
            <w:pPr>
              <w:pStyle w:val="iNormal"/>
              <w:keepNext/>
              <w:keepLines/>
              <w:jc w:val="center"/>
              <w:rPr>
                <w:ins w:id="832" w:author="Peter Bugeia" w:date="2014-04-23T12:21:00Z"/>
                <w:sz w:val="16"/>
                <w:szCs w:val="16"/>
                <w:rPrChange w:id="833" w:author="Peter Bugeia" w:date="2014-04-23T12:59:00Z">
                  <w:rPr>
                    <w:ins w:id="834" w:author="Peter Bugeia" w:date="2014-04-23T12:21:00Z"/>
                    <w:rFonts w:eastAsiaTheme="minorEastAsia" w:cstheme="minorBidi"/>
                    <w:b/>
                    <w:bCs/>
                    <w:i/>
                    <w:iCs/>
                  </w:rPr>
                </w:rPrChange>
              </w:rPr>
              <w:pPrChange w:id="835" w:author="Peter Bugeia" w:date="2014-04-23T12:43:00Z">
                <w:pPr>
                  <w:pStyle w:val="iNormal"/>
                  <w:keepNext/>
                  <w:keepLines/>
                  <w:outlineLvl w:val="3"/>
                </w:pPr>
              </w:pPrChange>
            </w:pPr>
            <w:ins w:id="836" w:author="Peter Bugeia" w:date="2014-04-23T12:38:00Z">
              <w:r w:rsidRPr="003F285B">
                <w:rPr>
                  <w:rFonts w:ascii="Zapf Dingbats" w:hAnsi="Zapf Dingbats"/>
                  <w:color w:val="000000"/>
                  <w:sz w:val="16"/>
                  <w:szCs w:val="16"/>
                  <w:rPrChange w:id="837" w:author="Peter Bugeia" w:date="2014-04-23T12:59:00Z">
                    <w:rPr>
                      <w:rFonts w:ascii="Zapf Dingbats" w:hAnsi="Zapf Dingbats"/>
                      <w:color w:val="000000"/>
                    </w:rPr>
                  </w:rPrChange>
                </w:rPr>
                <w:t>✔</w:t>
              </w:r>
            </w:ins>
          </w:p>
        </w:tc>
        <w:tc>
          <w:tcPr>
            <w:tcW w:w="709" w:type="dxa"/>
            <w:tcPrChange w:id="838" w:author="Peter Bugeia" w:date="2014-04-28T10:32:00Z">
              <w:tcPr>
                <w:tcW w:w="1134" w:type="dxa"/>
                <w:gridSpan w:val="2"/>
              </w:tcPr>
            </w:tcPrChange>
          </w:tcPr>
          <w:p w14:paraId="218FD069" w14:textId="3AD9AFF1" w:rsidR="00FA0F11" w:rsidRPr="003F285B" w:rsidRDefault="00F05E8C">
            <w:pPr>
              <w:pStyle w:val="iNormal"/>
              <w:keepNext/>
              <w:keepLines/>
              <w:jc w:val="center"/>
              <w:rPr>
                <w:ins w:id="839" w:author="Peter Bugeia" w:date="2014-04-23T12:21:00Z"/>
                <w:sz w:val="16"/>
                <w:szCs w:val="16"/>
                <w:rPrChange w:id="840" w:author="Peter Bugeia" w:date="2014-04-23T12:59:00Z">
                  <w:rPr>
                    <w:ins w:id="841" w:author="Peter Bugeia" w:date="2014-04-23T12:21:00Z"/>
                    <w:rFonts w:eastAsiaTheme="minorEastAsia" w:cstheme="minorBidi"/>
                    <w:b/>
                    <w:bCs/>
                    <w:i/>
                    <w:iCs/>
                  </w:rPr>
                </w:rPrChange>
              </w:rPr>
              <w:pPrChange w:id="842" w:author="Peter Bugeia" w:date="2014-04-23T12:43:00Z">
                <w:pPr>
                  <w:pStyle w:val="iNormal"/>
                  <w:keepNext/>
                  <w:keepLines/>
                  <w:outlineLvl w:val="3"/>
                </w:pPr>
              </w:pPrChange>
            </w:pPr>
            <w:ins w:id="843" w:author="Peter Bugeia" w:date="2014-04-23T12:52:00Z">
              <w:r w:rsidRPr="003F285B">
                <w:rPr>
                  <w:sz w:val="16"/>
                  <w:szCs w:val="16"/>
                  <w:rPrChange w:id="844" w:author="Peter Bugeia" w:date="2014-04-23T12:59:00Z">
                    <w:rPr/>
                  </w:rPrChange>
                </w:rPr>
                <w:t>n/a</w:t>
              </w:r>
            </w:ins>
          </w:p>
        </w:tc>
        <w:tc>
          <w:tcPr>
            <w:tcW w:w="718" w:type="dxa"/>
            <w:tcPrChange w:id="845" w:author="Peter Bugeia" w:date="2014-04-28T10:32:00Z">
              <w:tcPr>
                <w:tcW w:w="860" w:type="dxa"/>
                <w:gridSpan w:val="2"/>
              </w:tcPr>
            </w:tcPrChange>
          </w:tcPr>
          <w:p w14:paraId="253B144D" w14:textId="3BD279D4" w:rsidR="00FA0F11" w:rsidRPr="003F285B" w:rsidRDefault="00F05E8C">
            <w:pPr>
              <w:pStyle w:val="iNormal"/>
              <w:keepNext/>
              <w:keepLines/>
              <w:jc w:val="center"/>
              <w:rPr>
                <w:ins w:id="846" w:author="Peter Bugeia" w:date="2014-04-23T12:21:00Z"/>
                <w:sz w:val="16"/>
                <w:szCs w:val="16"/>
                <w:rPrChange w:id="847" w:author="Peter Bugeia" w:date="2014-04-23T12:59:00Z">
                  <w:rPr>
                    <w:ins w:id="848" w:author="Peter Bugeia" w:date="2014-04-23T12:21:00Z"/>
                    <w:rFonts w:eastAsiaTheme="minorEastAsia" w:cstheme="minorBidi"/>
                    <w:b/>
                    <w:bCs/>
                    <w:i/>
                    <w:iCs/>
                  </w:rPr>
                </w:rPrChange>
              </w:rPr>
              <w:pPrChange w:id="849" w:author="Peter Bugeia" w:date="2014-04-23T12:43:00Z">
                <w:pPr>
                  <w:pStyle w:val="iNormal"/>
                  <w:keepNext/>
                  <w:keepLines/>
                  <w:outlineLvl w:val="3"/>
                </w:pPr>
              </w:pPrChange>
            </w:pPr>
            <w:ins w:id="850" w:author="Peter Bugeia" w:date="2014-04-23T12:52:00Z">
              <w:r w:rsidRPr="003F285B">
                <w:rPr>
                  <w:sz w:val="16"/>
                  <w:szCs w:val="16"/>
                  <w:rPrChange w:id="851" w:author="Peter Bugeia" w:date="2014-04-23T12:59:00Z">
                    <w:rPr/>
                  </w:rPrChange>
                </w:rPr>
                <w:t>n/a</w:t>
              </w:r>
            </w:ins>
          </w:p>
        </w:tc>
        <w:tc>
          <w:tcPr>
            <w:tcW w:w="700" w:type="dxa"/>
            <w:tcPrChange w:id="852" w:author="Peter Bugeia" w:date="2014-04-28T10:32:00Z">
              <w:tcPr>
                <w:tcW w:w="700" w:type="dxa"/>
              </w:tcPr>
            </w:tcPrChange>
          </w:tcPr>
          <w:p w14:paraId="6686A4BD" w14:textId="1663263E" w:rsidR="00FA0F11" w:rsidRPr="003F285B" w:rsidRDefault="00F05E8C">
            <w:pPr>
              <w:pStyle w:val="iNormal"/>
              <w:keepNext/>
              <w:keepLines/>
              <w:jc w:val="center"/>
              <w:rPr>
                <w:ins w:id="853" w:author="Peter Bugeia" w:date="2014-04-23T12:21:00Z"/>
                <w:sz w:val="16"/>
                <w:szCs w:val="16"/>
                <w:rPrChange w:id="854" w:author="Peter Bugeia" w:date="2014-04-23T12:59:00Z">
                  <w:rPr>
                    <w:ins w:id="855" w:author="Peter Bugeia" w:date="2014-04-23T12:21:00Z"/>
                    <w:rFonts w:eastAsiaTheme="minorEastAsia" w:cstheme="minorBidi"/>
                    <w:b/>
                    <w:bCs/>
                    <w:i/>
                    <w:iCs/>
                  </w:rPr>
                </w:rPrChange>
              </w:rPr>
              <w:pPrChange w:id="856" w:author="Peter Bugeia" w:date="2014-04-23T12:43:00Z">
                <w:pPr>
                  <w:pStyle w:val="iNormal"/>
                  <w:keepNext/>
                  <w:keepLines/>
                  <w:outlineLvl w:val="3"/>
                </w:pPr>
              </w:pPrChange>
            </w:pPr>
            <w:ins w:id="857" w:author="Peter Bugeia" w:date="2014-04-23T12:53:00Z">
              <w:r w:rsidRPr="003F285B">
                <w:rPr>
                  <w:rFonts w:ascii="Zapf Dingbats" w:hAnsi="Zapf Dingbats"/>
                  <w:color w:val="000000"/>
                  <w:sz w:val="16"/>
                  <w:szCs w:val="16"/>
                  <w:rPrChange w:id="858" w:author="Peter Bugeia" w:date="2014-04-23T12:59:00Z">
                    <w:rPr>
                      <w:rFonts w:ascii="Zapf Dingbats" w:hAnsi="Zapf Dingbats"/>
                      <w:color w:val="000000"/>
                    </w:rPr>
                  </w:rPrChange>
                </w:rPr>
                <w:t>✔</w:t>
              </w:r>
            </w:ins>
          </w:p>
        </w:tc>
        <w:tc>
          <w:tcPr>
            <w:tcW w:w="708" w:type="dxa"/>
            <w:tcPrChange w:id="859" w:author="Peter Bugeia" w:date="2014-04-28T10:32:00Z">
              <w:tcPr>
                <w:tcW w:w="708" w:type="dxa"/>
              </w:tcPr>
            </w:tcPrChange>
          </w:tcPr>
          <w:p w14:paraId="566ACD89" w14:textId="24B8AFA7" w:rsidR="00FA0F11" w:rsidRPr="003F285B" w:rsidRDefault="00F05E8C">
            <w:pPr>
              <w:pStyle w:val="iNormal"/>
              <w:keepNext/>
              <w:keepLines/>
              <w:jc w:val="center"/>
              <w:rPr>
                <w:ins w:id="860" w:author="Peter Bugeia" w:date="2014-04-23T12:21:00Z"/>
                <w:sz w:val="16"/>
                <w:szCs w:val="16"/>
                <w:rPrChange w:id="861" w:author="Peter Bugeia" w:date="2014-04-23T12:59:00Z">
                  <w:rPr>
                    <w:ins w:id="862" w:author="Peter Bugeia" w:date="2014-04-23T12:21:00Z"/>
                    <w:rFonts w:eastAsiaTheme="minorEastAsia" w:cstheme="minorBidi"/>
                  </w:rPr>
                </w:rPrChange>
              </w:rPr>
              <w:pPrChange w:id="863" w:author="Peter Bugeia" w:date="2014-04-23T12:43:00Z">
                <w:pPr>
                  <w:pStyle w:val="iNormal"/>
                </w:pPr>
              </w:pPrChange>
            </w:pPr>
            <w:ins w:id="864" w:author="Peter Bugeia" w:date="2014-04-23T12:47:00Z">
              <w:r w:rsidRPr="003F285B">
                <w:rPr>
                  <w:rFonts w:ascii="Zapf Dingbats" w:hAnsi="Zapf Dingbats"/>
                  <w:color w:val="000000"/>
                  <w:sz w:val="16"/>
                  <w:szCs w:val="16"/>
                  <w:rPrChange w:id="865" w:author="Peter Bugeia" w:date="2014-04-23T12:59:00Z">
                    <w:rPr>
                      <w:rFonts w:ascii="Zapf Dingbats" w:hAnsi="Zapf Dingbats"/>
                      <w:color w:val="000000"/>
                    </w:rPr>
                  </w:rPrChange>
                </w:rPr>
                <w:t>✔</w:t>
              </w:r>
            </w:ins>
          </w:p>
        </w:tc>
      </w:tr>
      <w:tr w:rsidR="000823F8" w14:paraId="553E05BF" w14:textId="77777777" w:rsidTr="000823F8">
        <w:trPr>
          <w:ins w:id="866" w:author="Peter Bugeia" w:date="2014-04-23T12:21:00Z"/>
        </w:trPr>
        <w:tc>
          <w:tcPr>
            <w:tcW w:w="6283" w:type="dxa"/>
            <w:tcPrChange w:id="867" w:author="Peter Bugeia" w:date="2014-04-28T10:32:00Z">
              <w:tcPr>
                <w:tcW w:w="5637" w:type="dxa"/>
              </w:tcPr>
            </w:tcPrChange>
          </w:tcPr>
          <w:p w14:paraId="13202A5A" w14:textId="63D60AA5" w:rsidR="00FA0F11" w:rsidRPr="00F84DA7" w:rsidRDefault="004E21FB">
            <w:pPr>
              <w:pStyle w:val="iNormal"/>
              <w:keepNext/>
              <w:keepLines/>
              <w:jc w:val="left"/>
              <w:rPr>
                <w:ins w:id="868" w:author="Peter Bugeia" w:date="2014-04-23T12:21:00Z"/>
                <w:sz w:val="16"/>
                <w:szCs w:val="16"/>
                <w:rPrChange w:id="869" w:author="Peter Bugeia" w:date="2014-04-23T12:44:00Z">
                  <w:rPr>
                    <w:ins w:id="870" w:author="Peter Bugeia" w:date="2014-04-23T12:21:00Z"/>
                    <w:rFonts w:eastAsiaTheme="minorEastAsia" w:cstheme="minorBidi"/>
                    <w:b/>
                    <w:bCs/>
                    <w:i/>
                    <w:iCs/>
                  </w:rPr>
                </w:rPrChange>
              </w:rPr>
              <w:pPrChange w:id="871" w:author="Peter Bugeia" w:date="2014-04-23T12:43:00Z">
                <w:pPr>
                  <w:pStyle w:val="iNormal"/>
                  <w:keepNext/>
                  <w:keepLines/>
                  <w:outlineLvl w:val="3"/>
                </w:pPr>
              </w:pPrChange>
            </w:pPr>
            <w:ins w:id="872" w:author="Peter Bugeia" w:date="2014-04-23T12:35:00Z">
              <w:r w:rsidRPr="00F84DA7">
                <w:rPr>
                  <w:b/>
                  <w:sz w:val="16"/>
                  <w:szCs w:val="16"/>
                  <w:rPrChange w:id="873" w:author="Peter Bugeia" w:date="2014-04-23T12:44:00Z">
                    <w:rPr/>
                  </w:rPrChange>
                </w:rPr>
                <w:t>Non-institutional User</w:t>
              </w:r>
              <w:r w:rsidRPr="00F84DA7">
                <w:rPr>
                  <w:sz w:val="16"/>
                  <w:szCs w:val="16"/>
                  <w:rPrChange w:id="874" w:author="Peter Bugeia" w:date="2014-04-23T12:44:00Z">
                    <w:rPr/>
                  </w:rPrChange>
                </w:rPr>
                <w:t xml:space="preserve"> </w:t>
              </w:r>
            </w:ins>
            <w:ins w:id="875" w:author="Peter Bugeia" w:date="2014-04-23T12:36:00Z">
              <w:r w:rsidR="00F84DA7" w:rsidRPr="00F84DA7">
                <w:rPr>
                  <w:sz w:val="16"/>
                  <w:szCs w:val="16"/>
                  <w:rPrChange w:id="876" w:author="Peter Bugeia" w:date="2014-04-23T12:44:00Z">
                    <w:rPr/>
                  </w:rPrChange>
                </w:rPr>
                <w:t xml:space="preserve">who is </w:t>
              </w:r>
            </w:ins>
            <w:ins w:id="877" w:author="Peter Bugeia" w:date="2014-04-23T12:35:00Z">
              <w:r w:rsidRPr="00F84DA7">
                <w:rPr>
                  <w:b/>
                  <w:sz w:val="16"/>
                  <w:szCs w:val="16"/>
                  <w:rPrChange w:id="878" w:author="Peter Bugeia" w:date="2014-04-23T12:44:00Z">
                    <w:rPr/>
                  </w:rPrChange>
                </w:rPr>
                <w:t>not</w:t>
              </w:r>
              <w:r w:rsidR="00F84DA7">
                <w:rPr>
                  <w:sz w:val="16"/>
                  <w:szCs w:val="16"/>
                </w:rPr>
                <w:t xml:space="preserve"> in an </w:t>
              </w:r>
            </w:ins>
            <w:ins w:id="879" w:author="Peter Bugeia" w:date="2014-04-28T10:31:00Z">
              <w:r w:rsidR="000823F8">
                <w:rPr>
                  <w:sz w:val="16"/>
                  <w:szCs w:val="16"/>
                </w:rPr>
                <w:t xml:space="preserve">active </w:t>
              </w:r>
            </w:ins>
            <w:ins w:id="880" w:author="Peter Bugeia" w:date="2014-04-23T12:35:00Z">
              <w:r w:rsidR="00F84DA7">
                <w:rPr>
                  <w:sz w:val="16"/>
                  <w:szCs w:val="16"/>
                </w:rPr>
                <w:t>access group assoc.</w:t>
              </w:r>
              <w:r w:rsidRPr="00F84DA7">
                <w:rPr>
                  <w:sz w:val="16"/>
                  <w:szCs w:val="16"/>
                  <w:rPrChange w:id="881" w:author="Peter Bugeia" w:date="2014-04-23T12:44:00Z">
                    <w:rPr/>
                  </w:rPrChange>
                </w:rPr>
                <w:t xml:space="preserve"> with the file</w:t>
              </w:r>
            </w:ins>
          </w:p>
        </w:tc>
        <w:tc>
          <w:tcPr>
            <w:tcW w:w="629" w:type="dxa"/>
            <w:tcPrChange w:id="882" w:author="Peter Bugeia" w:date="2014-04-28T10:32:00Z">
              <w:tcPr>
                <w:tcW w:w="708" w:type="dxa"/>
                <w:gridSpan w:val="2"/>
              </w:tcPr>
            </w:tcPrChange>
          </w:tcPr>
          <w:p w14:paraId="54058161" w14:textId="5698A001" w:rsidR="00FA0F11" w:rsidRPr="003F285B" w:rsidRDefault="00F84DA7">
            <w:pPr>
              <w:pStyle w:val="iNormal"/>
              <w:keepNext/>
              <w:keepLines/>
              <w:jc w:val="center"/>
              <w:rPr>
                <w:ins w:id="883" w:author="Peter Bugeia" w:date="2014-04-23T12:21:00Z"/>
                <w:sz w:val="16"/>
                <w:szCs w:val="16"/>
                <w:rPrChange w:id="884" w:author="Peter Bugeia" w:date="2014-04-23T12:59:00Z">
                  <w:rPr>
                    <w:ins w:id="885" w:author="Peter Bugeia" w:date="2014-04-23T12:21:00Z"/>
                    <w:rFonts w:eastAsiaTheme="minorEastAsia" w:cstheme="minorBidi"/>
                  </w:rPr>
                </w:rPrChange>
              </w:rPr>
              <w:pPrChange w:id="886" w:author="Peter Bugeia" w:date="2014-04-23T12:43:00Z">
                <w:pPr>
                  <w:pStyle w:val="iNormal"/>
                </w:pPr>
              </w:pPrChange>
            </w:pPr>
            <w:ins w:id="887" w:author="Peter Bugeia" w:date="2014-04-23T12:38:00Z">
              <w:r w:rsidRPr="003F285B">
                <w:rPr>
                  <w:rFonts w:ascii="Zapf Dingbats" w:hAnsi="Zapf Dingbats"/>
                  <w:color w:val="000000"/>
                  <w:sz w:val="16"/>
                  <w:szCs w:val="16"/>
                  <w:rPrChange w:id="888" w:author="Peter Bugeia" w:date="2014-04-23T12:59:00Z">
                    <w:rPr>
                      <w:rFonts w:ascii="Zapf Dingbats" w:hAnsi="Zapf Dingbats"/>
                      <w:color w:val="000000"/>
                    </w:rPr>
                  </w:rPrChange>
                </w:rPr>
                <w:t>✔</w:t>
              </w:r>
            </w:ins>
          </w:p>
        </w:tc>
        <w:tc>
          <w:tcPr>
            <w:tcW w:w="709" w:type="dxa"/>
            <w:tcPrChange w:id="889" w:author="Peter Bugeia" w:date="2014-04-28T10:32:00Z">
              <w:tcPr>
                <w:tcW w:w="1134" w:type="dxa"/>
                <w:gridSpan w:val="2"/>
              </w:tcPr>
            </w:tcPrChange>
          </w:tcPr>
          <w:p w14:paraId="72415966" w14:textId="3D4984B4" w:rsidR="00FA0F11" w:rsidRPr="003F285B" w:rsidRDefault="00F05E8C">
            <w:pPr>
              <w:pStyle w:val="iNormal"/>
              <w:keepNext/>
              <w:keepLines/>
              <w:jc w:val="center"/>
              <w:rPr>
                <w:ins w:id="890" w:author="Peter Bugeia" w:date="2014-04-23T12:21:00Z"/>
                <w:sz w:val="16"/>
                <w:szCs w:val="16"/>
                <w:rPrChange w:id="891" w:author="Peter Bugeia" w:date="2014-04-23T12:59:00Z">
                  <w:rPr>
                    <w:ins w:id="892" w:author="Peter Bugeia" w:date="2014-04-23T12:21:00Z"/>
                    <w:rFonts w:eastAsiaTheme="minorEastAsia" w:cstheme="minorBidi"/>
                    <w:b/>
                    <w:bCs/>
                    <w:i/>
                    <w:iCs/>
                  </w:rPr>
                </w:rPrChange>
              </w:rPr>
              <w:pPrChange w:id="893" w:author="Peter Bugeia" w:date="2014-04-23T12:43:00Z">
                <w:pPr>
                  <w:pStyle w:val="iNormal"/>
                  <w:keepNext/>
                  <w:keepLines/>
                  <w:outlineLvl w:val="3"/>
                </w:pPr>
              </w:pPrChange>
            </w:pPr>
            <w:ins w:id="894" w:author="Peter Bugeia" w:date="2014-04-23T12:46:00Z">
              <w:r w:rsidRPr="003F285B">
                <w:rPr>
                  <w:rFonts w:ascii="Zapf Dingbats" w:hAnsi="Zapf Dingbats"/>
                  <w:sz w:val="16"/>
                  <w:szCs w:val="16"/>
                  <w:rPrChange w:id="895" w:author="Peter Bugeia" w:date="2014-04-23T12:59:00Z">
                    <w:rPr>
                      <w:rFonts w:ascii="Zapf Dingbats" w:hAnsi="Zapf Dingbats"/>
                    </w:rPr>
                  </w:rPrChange>
                </w:rPr>
                <w:t>✗</w:t>
              </w:r>
            </w:ins>
          </w:p>
        </w:tc>
        <w:tc>
          <w:tcPr>
            <w:tcW w:w="718" w:type="dxa"/>
            <w:tcPrChange w:id="896" w:author="Peter Bugeia" w:date="2014-04-28T10:32:00Z">
              <w:tcPr>
                <w:tcW w:w="860" w:type="dxa"/>
                <w:gridSpan w:val="2"/>
              </w:tcPr>
            </w:tcPrChange>
          </w:tcPr>
          <w:p w14:paraId="500FA53A" w14:textId="5DE88A95" w:rsidR="00FA0F11" w:rsidRPr="003F285B" w:rsidRDefault="00F05E8C">
            <w:pPr>
              <w:pStyle w:val="iNormal"/>
              <w:keepNext/>
              <w:keepLines/>
              <w:jc w:val="center"/>
              <w:rPr>
                <w:ins w:id="897" w:author="Peter Bugeia" w:date="2014-04-23T12:21:00Z"/>
                <w:sz w:val="16"/>
                <w:szCs w:val="16"/>
                <w:rPrChange w:id="898" w:author="Peter Bugeia" w:date="2014-04-23T12:59:00Z">
                  <w:rPr>
                    <w:ins w:id="899" w:author="Peter Bugeia" w:date="2014-04-23T12:21:00Z"/>
                    <w:rFonts w:eastAsiaTheme="minorEastAsia" w:cstheme="minorBidi"/>
                    <w:b/>
                    <w:bCs/>
                    <w:i/>
                    <w:iCs/>
                  </w:rPr>
                </w:rPrChange>
              </w:rPr>
              <w:pPrChange w:id="900" w:author="Peter Bugeia" w:date="2014-04-23T12:43:00Z">
                <w:pPr>
                  <w:pStyle w:val="iNormal"/>
                  <w:keepNext/>
                  <w:keepLines/>
                  <w:outlineLvl w:val="3"/>
                </w:pPr>
              </w:pPrChange>
            </w:pPr>
            <w:ins w:id="901" w:author="Peter Bugeia" w:date="2014-04-23T12:48:00Z">
              <w:r w:rsidRPr="003F285B">
                <w:rPr>
                  <w:rFonts w:ascii="Zapf Dingbats" w:hAnsi="Zapf Dingbats"/>
                  <w:sz w:val="16"/>
                  <w:szCs w:val="16"/>
                  <w:rPrChange w:id="902" w:author="Peter Bugeia" w:date="2014-04-23T12:59:00Z">
                    <w:rPr>
                      <w:rFonts w:ascii="Zapf Dingbats" w:hAnsi="Zapf Dingbats"/>
                    </w:rPr>
                  </w:rPrChange>
                </w:rPr>
                <w:t>✗</w:t>
              </w:r>
            </w:ins>
          </w:p>
        </w:tc>
        <w:tc>
          <w:tcPr>
            <w:tcW w:w="700" w:type="dxa"/>
            <w:tcPrChange w:id="903" w:author="Peter Bugeia" w:date="2014-04-28T10:32:00Z">
              <w:tcPr>
                <w:tcW w:w="700" w:type="dxa"/>
              </w:tcPr>
            </w:tcPrChange>
          </w:tcPr>
          <w:p w14:paraId="03426FA0" w14:textId="0EB073AF" w:rsidR="00FA0F11" w:rsidRPr="003F285B" w:rsidRDefault="00F05E8C">
            <w:pPr>
              <w:pStyle w:val="iNormal"/>
              <w:keepNext/>
              <w:keepLines/>
              <w:jc w:val="center"/>
              <w:rPr>
                <w:ins w:id="904" w:author="Peter Bugeia" w:date="2014-04-23T12:21:00Z"/>
                <w:sz w:val="16"/>
                <w:szCs w:val="16"/>
                <w:rPrChange w:id="905" w:author="Peter Bugeia" w:date="2014-04-23T12:59:00Z">
                  <w:rPr>
                    <w:ins w:id="906" w:author="Peter Bugeia" w:date="2014-04-23T12:21:00Z"/>
                    <w:rFonts w:eastAsiaTheme="minorEastAsia" w:cstheme="minorBidi"/>
                    <w:b/>
                    <w:bCs/>
                    <w:i/>
                    <w:iCs/>
                  </w:rPr>
                </w:rPrChange>
              </w:rPr>
              <w:pPrChange w:id="907" w:author="Peter Bugeia" w:date="2014-04-23T12:43:00Z">
                <w:pPr>
                  <w:pStyle w:val="iNormal"/>
                  <w:keepNext/>
                  <w:keepLines/>
                  <w:outlineLvl w:val="3"/>
                </w:pPr>
              </w:pPrChange>
            </w:pPr>
            <w:ins w:id="908" w:author="Peter Bugeia" w:date="2014-04-23T12:48:00Z">
              <w:r w:rsidRPr="003F285B">
                <w:rPr>
                  <w:rFonts w:ascii="Zapf Dingbats" w:hAnsi="Zapf Dingbats"/>
                  <w:sz w:val="16"/>
                  <w:szCs w:val="16"/>
                  <w:rPrChange w:id="909" w:author="Peter Bugeia" w:date="2014-04-23T12:59:00Z">
                    <w:rPr>
                      <w:rFonts w:ascii="Zapf Dingbats" w:hAnsi="Zapf Dingbats"/>
                    </w:rPr>
                  </w:rPrChange>
                </w:rPr>
                <w:t>✗</w:t>
              </w:r>
            </w:ins>
          </w:p>
        </w:tc>
        <w:tc>
          <w:tcPr>
            <w:tcW w:w="708" w:type="dxa"/>
            <w:tcPrChange w:id="910" w:author="Peter Bugeia" w:date="2014-04-28T10:32:00Z">
              <w:tcPr>
                <w:tcW w:w="708" w:type="dxa"/>
              </w:tcPr>
            </w:tcPrChange>
          </w:tcPr>
          <w:p w14:paraId="26C10087" w14:textId="2AA07034" w:rsidR="00FA0F11" w:rsidRPr="003F285B" w:rsidRDefault="002A63B5">
            <w:pPr>
              <w:pStyle w:val="iNormal"/>
              <w:keepNext/>
              <w:keepLines/>
              <w:jc w:val="center"/>
              <w:rPr>
                <w:ins w:id="911" w:author="Peter Bugeia" w:date="2014-04-23T12:21:00Z"/>
                <w:sz w:val="16"/>
                <w:szCs w:val="16"/>
                <w:rPrChange w:id="912" w:author="Peter Bugeia" w:date="2014-04-23T12:59:00Z">
                  <w:rPr>
                    <w:ins w:id="913" w:author="Peter Bugeia" w:date="2014-04-23T12:21:00Z"/>
                    <w:rFonts w:eastAsiaTheme="minorEastAsia" w:cstheme="minorBidi"/>
                    <w:b/>
                    <w:bCs/>
                    <w:i/>
                    <w:iCs/>
                  </w:rPr>
                </w:rPrChange>
              </w:rPr>
              <w:pPrChange w:id="914" w:author="Peter Bugeia" w:date="2014-04-23T12:43:00Z">
                <w:pPr>
                  <w:pStyle w:val="iNormal"/>
                  <w:keepNext/>
                  <w:keepLines/>
                  <w:outlineLvl w:val="3"/>
                </w:pPr>
              </w:pPrChange>
            </w:pPr>
            <w:ins w:id="915" w:author="Peter Bugeia" w:date="2014-04-23T12:55:00Z">
              <w:r w:rsidRPr="003F285B">
                <w:rPr>
                  <w:rFonts w:ascii="Zapf Dingbats" w:hAnsi="Zapf Dingbats"/>
                  <w:sz w:val="16"/>
                  <w:szCs w:val="16"/>
                  <w:rPrChange w:id="916" w:author="Peter Bugeia" w:date="2014-04-23T12:59:00Z">
                    <w:rPr>
                      <w:rFonts w:ascii="Zapf Dingbats" w:hAnsi="Zapf Dingbats"/>
                    </w:rPr>
                  </w:rPrChange>
                </w:rPr>
                <w:t>✗</w:t>
              </w:r>
            </w:ins>
          </w:p>
        </w:tc>
      </w:tr>
      <w:tr w:rsidR="000823F8" w14:paraId="02FD9EE7" w14:textId="77777777" w:rsidTr="000823F8">
        <w:trPr>
          <w:ins w:id="917" w:author="Peter Bugeia" w:date="2014-04-23T12:21:00Z"/>
        </w:trPr>
        <w:tc>
          <w:tcPr>
            <w:tcW w:w="6283" w:type="dxa"/>
            <w:tcPrChange w:id="918" w:author="Peter Bugeia" w:date="2014-04-28T10:32:00Z">
              <w:tcPr>
                <w:tcW w:w="5637" w:type="dxa"/>
              </w:tcPr>
            </w:tcPrChange>
          </w:tcPr>
          <w:p w14:paraId="476F64E6" w14:textId="6F90AC16" w:rsidR="00FA0F11" w:rsidRPr="00F84DA7" w:rsidRDefault="004E21FB">
            <w:pPr>
              <w:pStyle w:val="iNormal"/>
              <w:jc w:val="left"/>
              <w:rPr>
                <w:ins w:id="919" w:author="Peter Bugeia" w:date="2014-04-23T12:21:00Z"/>
                <w:sz w:val="16"/>
                <w:szCs w:val="16"/>
                <w:rPrChange w:id="920" w:author="Peter Bugeia" w:date="2014-04-23T12:44:00Z">
                  <w:rPr>
                    <w:ins w:id="921" w:author="Peter Bugeia" w:date="2014-04-23T12:21:00Z"/>
                    <w:rFonts w:eastAsiaTheme="minorEastAsia" w:cstheme="minorBidi"/>
                    <w:b/>
                    <w:bCs/>
                    <w:i/>
                    <w:iCs/>
                  </w:rPr>
                </w:rPrChange>
              </w:rPr>
              <w:pPrChange w:id="922" w:author="Peter Bugeia" w:date="2014-04-23T12:35:00Z">
                <w:pPr>
                  <w:pStyle w:val="iNormal"/>
                  <w:keepNext/>
                  <w:keepLines/>
                  <w:outlineLvl w:val="3"/>
                </w:pPr>
              </w:pPrChange>
            </w:pPr>
            <w:ins w:id="923" w:author="Peter Bugeia" w:date="2014-04-23T12:35:00Z">
              <w:r w:rsidRPr="00F84DA7">
                <w:rPr>
                  <w:b/>
                  <w:sz w:val="16"/>
                  <w:szCs w:val="16"/>
                  <w:rPrChange w:id="924" w:author="Peter Bugeia" w:date="2014-04-23T12:44:00Z">
                    <w:rPr/>
                  </w:rPrChange>
                </w:rPr>
                <w:t>Non-institutional User</w:t>
              </w:r>
              <w:r w:rsidRPr="00F84DA7">
                <w:rPr>
                  <w:sz w:val="16"/>
                  <w:szCs w:val="16"/>
                  <w:rPrChange w:id="925" w:author="Peter Bugeia" w:date="2014-04-23T12:44:00Z">
                    <w:rPr/>
                  </w:rPrChange>
                </w:rPr>
                <w:t xml:space="preserve"> w</w:t>
              </w:r>
              <w:r w:rsidR="00F84DA7">
                <w:rPr>
                  <w:sz w:val="16"/>
                  <w:szCs w:val="16"/>
                </w:rPr>
                <w:t xml:space="preserve">ho is </w:t>
              </w:r>
            </w:ins>
            <w:ins w:id="926" w:author="Peter Bugeia" w:date="2014-04-28T10:32:00Z">
              <w:r w:rsidR="000823F8">
                <w:rPr>
                  <w:sz w:val="16"/>
                  <w:szCs w:val="16"/>
                </w:rPr>
                <w:t xml:space="preserve">in </w:t>
              </w:r>
            </w:ins>
            <w:ins w:id="927" w:author="Peter Bugeia" w:date="2014-04-23T12:35:00Z">
              <w:r w:rsidR="00F84DA7">
                <w:rPr>
                  <w:sz w:val="16"/>
                  <w:szCs w:val="16"/>
                </w:rPr>
                <w:t xml:space="preserve">an </w:t>
              </w:r>
            </w:ins>
            <w:ins w:id="928" w:author="Peter Bugeia" w:date="2014-04-28T10:32:00Z">
              <w:r w:rsidR="000823F8">
                <w:rPr>
                  <w:sz w:val="16"/>
                  <w:szCs w:val="16"/>
                </w:rPr>
                <w:t xml:space="preserve">active </w:t>
              </w:r>
            </w:ins>
            <w:ins w:id="929" w:author="Peter Bugeia" w:date="2014-04-23T12:35:00Z">
              <w:r w:rsidR="00F84DA7">
                <w:rPr>
                  <w:sz w:val="16"/>
                  <w:szCs w:val="16"/>
                </w:rPr>
                <w:t>access group assoc.</w:t>
              </w:r>
              <w:r w:rsidRPr="00F84DA7">
                <w:rPr>
                  <w:sz w:val="16"/>
                  <w:szCs w:val="16"/>
                  <w:rPrChange w:id="930" w:author="Peter Bugeia" w:date="2014-04-23T12:44:00Z">
                    <w:rPr/>
                  </w:rPrChange>
                </w:rPr>
                <w:t xml:space="preserve"> with the file</w:t>
              </w:r>
            </w:ins>
          </w:p>
        </w:tc>
        <w:tc>
          <w:tcPr>
            <w:tcW w:w="629" w:type="dxa"/>
            <w:tcPrChange w:id="931" w:author="Peter Bugeia" w:date="2014-04-28T10:32:00Z">
              <w:tcPr>
                <w:tcW w:w="708" w:type="dxa"/>
                <w:gridSpan w:val="2"/>
              </w:tcPr>
            </w:tcPrChange>
          </w:tcPr>
          <w:p w14:paraId="177EB6B4" w14:textId="50738E64" w:rsidR="00FA0F11" w:rsidRPr="003F285B" w:rsidRDefault="00F84DA7">
            <w:pPr>
              <w:pStyle w:val="iNormal"/>
              <w:jc w:val="center"/>
              <w:rPr>
                <w:ins w:id="932" w:author="Peter Bugeia" w:date="2014-04-23T12:21:00Z"/>
                <w:sz w:val="16"/>
                <w:szCs w:val="16"/>
                <w:rPrChange w:id="933" w:author="Peter Bugeia" w:date="2014-04-23T12:59:00Z">
                  <w:rPr>
                    <w:ins w:id="934" w:author="Peter Bugeia" w:date="2014-04-23T12:21:00Z"/>
                    <w:rFonts w:eastAsiaTheme="minorEastAsia" w:cstheme="minorBidi"/>
                    <w:b/>
                    <w:bCs/>
                    <w:i/>
                    <w:iCs/>
                  </w:rPr>
                </w:rPrChange>
              </w:rPr>
              <w:pPrChange w:id="935" w:author="Peter Bugeia" w:date="2014-04-23T12:29:00Z">
                <w:pPr>
                  <w:pStyle w:val="iNormal"/>
                  <w:keepNext/>
                  <w:keepLines/>
                  <w:outlineLvl w:val="3"/>
                </w:pPr>
              </w:pPrChange>
            </w:pPr>
            <w:ins w:id="936" w:author="Peter Bugeia" w:date="2014-04-23T12:38:00Z">
              <w:r w:rsidRPr="003F285B">
                <w:rPr>
                  <w:rFonts w:ascii="Zapf Dingbats" w:hAnsi="Zapf Dingbats"/>
                  <w:color w:val="000000"/>
                  <w:sz w:val="16"/>
                  <w:szCs w:val="16"/>
                  <w:rPrChange w:id="937" w:author="Peter Bugeia" w:date="2014-04-23T12:59:00Z">
                    <w:rPr>
                      <w:rFonts w:ascii="Zapf Dingbats" w:hAnsi="Zapf Dingbats"/>
                      <w:color w:val="000000"/>
                    </w:rPr>
                  </w:rPrChange>
                </w:rPr>
                <w:t>✔</w:t>
              </w:r>
            </w:ins>
          </w:p>
        </w:tc>
        <w:tc>
          <w:tcPr>
            <w:tcW w:w="709" w:type="dxa"/>
            <w:tcPrChange w:id="938" w:author="Peter Bugeia" w:date="2014-04-28T10:32:00Z">
              <w:tcPr>
                <w:tcW w:w="1134" w:type="dxa"/>
                <w:gridSpan w:val="2"/>
              </w:tcPr>
            </w:tcPrChange>
          </w:tcPr>
          <w:p w14:paraId="7333E77C" w14:textId="419FB823" w:rsidR="00FA0F11" w:rsidRPr="003F285B" w:rsidRDefault="00F05E8C">
            <w:pPr>
              <w:pStyle w:val="iNormal"/>
              <w:jc w:val="center"/>
              <w:rPr>
                <w:ins w:id="939" w:author="Peter Bugeia" w:date="2014-04-23T12:21:00Z"/>
                <w:sz w:val="16"/>
                <w:szCs w:val="16"/>
                <w:rPrChange w:id="940" w:author="Peter Bugeia" w:date="2014-04-23T12:59:00Z">
                  <w:rPr>
                    <w:ins w:id="941" w:author="Peter Bugeia" w:date="2014-04-23T12:21:00Z"/>
                    <w:rFonts w:eastAsiaTheme="minorEastAsia" w:cstheme="minorBidi"/>
                    <w:b/>
                    <w:bCs/>
                    <w:i/>
                    <w:iCs/>
                  </w:rPr>
                </w:rPrChange>
              </w:rPr>
              <w:pPrChange w:id="942" w:author="Peter Bugeia" w:date="2014-04-23T12:29:00Z">
                <w:pPr>
                  <w:pStyle w:val="iNormal"/>
                  <w:keepNext/>
                  <w:keepLines/>
                  <w:outlineLvl w:val="3"/>
                </w:pPr>
              </w:pPrChange>
            </w:pPr>
            <w:ins w:id="943" w:author="Peter Bugeia" w:date="2014-04-23T12:51:00Z">
              <w:r w:rsidRPr="003F285B">
                <w:rPr>
                  <w:sz w:val="16"/>
                  <w:szCs w:val="16"/>
                  <w:rPrChange w:id="944" w:author="Peter Bugeia" w:date="2014-04-23T12:59:00Z">
                    <w:rPr/>
                  </w:rPrChange>
                </w:rPr>
                <w:t>n/a</w:t>
              </w:r>
            </w:ins>
          </w:p>
        </w:tc>
        <w:tc>
          <w:tcPr>
            <w:tcW w:w="718" w:type="dxa"/>
            <w:tcPrChange w:id="945" w:author="Peter Bugeia" w:date="2014-04-28T10:32:00Z">
              <w:tcPr>
                <w:tcW w:w="860" w:type="dxa"/>
                <w:gridSpan w:val="2"/>
              </w:tcPr>
            </w:tcPrChange>
          </w:tcPr>
          <w:p w14:paraId="294486EB" w14:textId="4933E685" w:rsidR="00FA0F11" w:rsidRPr="003F285B" w:rsidRDefault="00F05E8C">
            <w:pPr>
              <w:pStyle w:val="iNormal"/>
              <w:jc w:val="center"/>
              <w:rPr>
                <w:ins w:id="946" w:author="Peter Bugeia" w:date="2014-04-23T12:21:00Z"/>
                <w:sz w:val="16"/>
                <w:szCs w:val="16"/>
                <w:rPrChange w:id="947" w:author="Peter Bugeia" w:date="2014-04-23T12:59:00Z">
                  <w:rPr>
                    <w:ins w:id="948" w:author="Peter Bugeia" w:date="2014-04-23T12:21:00Z"/>
                    <w:rFonts w:eastAsiaTheme="minorEastAsia" w:cstheme="minorBidi"/>
                  </w:rPr>
                </w:rPrChange>
              </w:rPr>
              <w:pPrChange w:id="949" w:author="Peter Bugeia" w:date="2014-04-23T12:29:00Z">
                <w:pPr>
                  <w:pStyle w:val="iNormal"/>
                </w:pPr>
              </w:pPrChange>
            </w:pPr>
            <w:ins w:id="950" w:author="Peter Bugeia" w:date="2014-04-23T12:51:00Z">
              <w:r w:rsidRPr="003F285B">
                <w:rPr>
                  <w:sz w:val="16"/>
                  <w:szCs w:val="16"/>
                  <w:rPrChange w:id="951" w:author="Peter Bugeia" w:date="2014-04-23T12:59:00Z">
                    <w:rPr/>
                  </w:rPrChange>
                </w:rPr>
                <w:t>n/a</w:t>
              </w:r>
            </w:ins>
          </w:p>
        </w:tc>
        <w:tc>
          <w:tcPr>
            <w:tcW w:w="700" w:type="dxa"/>
            <w:tcPrChange w:id="952" w:author="Peter Bugeia" w:date="2014-04-28T10:32:00Z">
              <w:tcPr>
                <w:tcW w:w="700" w:type="dxa"/>
              </w:tcPr>
            </w:tcPrChange>
          </w:tcPr>
          <w:p w14:paraId="44F8BD69" w14:textId="704B6824" w:rsidR="00FA0F11" w:rsidRPr="003F285B" w:rsidRDefault="00F05E8C">
            <w:pPr>
              <w:pStyle w:val="iNormal"/>
              <w:jc w:val="center"/>
              <w:rPr>
                <w:ins w:id="953" w:author="Peter Bugeia" w:date="2014-04-23T12:21:00Z"/>
                <w:sz w:val="16"/>
                <w:szCs w:val="16"/>
                <w:rPrChange w:id="954" w:author="Peter Bugeia" w:date="2014-04-23T12:59:00Z">
                  <w:rPr>
                    <w:ins w:id="955" w:author="Peter Bugeia" w:date="2014-04-23T12:21:00Z"/>
                    <w:rFonts w:eastAsiaTheme="minorEastAsia" w:cstheme="minorBidi"/>
                  </w:rPr>
                </w:rPrChange>
              </w:rPr>
              <w:pPrChange w:id="956" w:author="Peter Bugeia" w:date="2014-04-23T12:29:00Z">
                <w:pPr>
                  <w:pStyle w:val="iNormal"/>
                </w:pPr>
              </w:pPrChange>
            </w:pPr>
            <w:ins w:id="957" w:author="Peter Bugeia" w:date="2014-04-23T12:48:00Z">
              <w:r w:rsidRPr="003F285B">
                <w:rPr>
                  <w:rFonts w:ascii="Zapf Dingbats" w:hAnsi="Zapf Dingbats"/>
                  <w:color w:val="000000"/>
                  <w:sz w:val="16"/>
                  <w:szCs w:val="16"/>
                  <w:rPrChange w:id="958" w:author="Peter Bugeia" w:date="2014-04-23T12:59:00Z">
                    <w:rPr>
                      <w:rFonts w:ascii="Zapf Dingbats" w:hAnsi="Zapf Dingbats"/>
                      <w:color w:val="000000"/>
                    </w:rPr>
                  </w:rPrChange>
                </w:rPr>
                <w:t>✔</w:t>
              </w:r>
            </w:ins>
          </w:p>
        </w:tc>
        <w:tc>
          <w:tcPr>
            <w:tcW w:w="708" w:type="dxa"/>
            <w:tcPrChange w:id="959" w:author="Peter Bugeia" w:date="2014-04-28T10:32:00Z">
              <w:tcPr>
                <w:tcW w:w="708" w:type="dxa"/>
              </w:tcPr>
            </w:tcPrChange>
          </w:tcPr>
          <w:p w14:paraId="15874F65" w14:textId="4CE7EE5A" w:rsidR="00FA0F11" w:rsidRPr="003F285B" w:rsidRDefault="00F05E8C">
            <w:pPr>
              <w:pStyle w:val="iNormal"/>
              <w:jc w:val="center"/>
              <w:rPr>
                <w:ins w:id="960" w:author="Peter Bugeia" w:date="2014-04-23T12:21:00Z"/>
                <w:sz w:val="16"/>
                <w:szCs w:val="16"/>
                <w:rPrChange w:id="961" w:author="Peter Bugeia" w:date="2014-04-23T12:59:00Z">
                  <w:rPr>
                    <w:ins w:id="962" w:author="Peter Bugeia" w:date="2014-04-23T12:21:00Z"/>
                    <w:rFonts w:eastAsiaTheme="minorEastAsia" w:cstheme="minorBidi"/>
                    <w:b/>
                    <w:bCs/>
                    <w:i/>
                    <w:iCs/>
                  </w:rPr>
                </w:rPrChange>
              </w:rPr>
              <w:pPrChange w:id="963" w:author="Peter Bugeia" w:date="2014-04-23T12:29:00Z">
                <w:pPr>
                  <w:pStyle w:val="iNormal"/>
                  <w:keepNext/>
                  <w:keepLines/>
                  <w:outlineLvl w:val="3"/>
                </w:pPr>
              </w:pPrChange>
            </w:pPr>
            <w:ins w:id="964" w:author="Peter Bugeia" w:date="2014-04-23T12:54:00Z">
              <w:r w:rsidRPr="003F285B">
                <w:rPr>
                  <w:rFonts w:ascii="Zapf Dingbats" w:hAnsi="Zapf Dingbats"/>
                  <w:color w:val="000000"/>
                  <w:sz w:val="16"/>
                  <w:szCs w:val="16"/>
                  <w:rPrChange w:id="965" w:author="Peter Bugeia" w:date="2014-04-23T12:59:00Z">
                    <w:rPr>
                      <w:rFonts w:ascii="Zapf Dingbats" w:hAnsi="Zapf Dingbats"/>
                      <w:color w:val="000000"/>
                    </w:rPr>
                  </w:rPrChange>
                </w:rPr>
                <w:t>✔</w:t>
              </w:r>
            </w:ins>
          </w:p>
        </w:tc>
      </w:tr>
    </w:tbl>
    <w:p w14:paraId="4FE3A88D" w14:textId="075C08D8" w:rsidR="00C84273" w:rsidRPr="004666F7" w:rsidRDefault="003D73D6">
      <w:pPr>
        <w:pStyle w:val="iNormal"/>
        <w:jc w:val="center"/>
        <w:rPr>
          <w:ins w:id="966" w:author="Peter Bugeia" w:date="2014-04-23T10:41:00Z"/>
        </w:rPr>
        <w:pPrChange w:id="967" w:author="Peter Bugeia" w:date="2014-04-23T16:03:00Z">
          <w:pPr>
            <w:pStyle w:val="iHeading3"/>
          </w:pPr>
        </w:pPrChange>
      </w:pPr>
      <w:ins w:id="968" w:author="Peter Bugeia" w:date="2014-04-23T16:03:00Z">
        <w:r>
          <w:t>Access Control User Permissions</w:t>
        </w:r>
      </w:ins>
      <w:ins w:id="969" w:author="Peter Bugeia" w:date="2014-04-23T16:32:00Z">
        <w:r w:rsidR="00D92CAD">
          <w:t xml:space="preserve"> </w:t>
        </w:r>
      </w:ins>
      <w:ins w:id="970" w:author="Peter Bugeia" w:date="2014-04-23T16:03:00Z">
        <w:r>
          <w:t>Table</w:t>
        </w:r>
      </w:ins>
    </w:p>
    <w:p w14:paraId="7F90F983" w14:textId="77777777" w:rsidR="00865706" w:rsidRDefault="00865706" w:rsidP="00422C63">
      <w:pPr>
        <w:pStyle w:val="iHeading3"/>
      </w:pPr>
      <w:bookmarkStart w:id="971" w:name="_Toc386636195"/>
      <w:r>
        <w:t>File Relationships</w:t>
      </w:r>
      <w:bookmarkEnd w:id="229"/>
      <w:bookmarkEnd w:id="971"/>
    </w:p>
    <w:p w14:paraId="77C121F4" w14:textId="77777777" w:rsidR="0033682C" w:rsidRDefault="00465CA3" w:rsidP="0094399D">
      <w:pPr>
        <w:pStyle w:val="iNormal"/>
      </w:pPr>
      <w:r>
        <w:t xml:space="preserve">Parent-Child </w:t>
      </w:r>
      <w:r w:rsidR="0094399D">
        <w:t xml:space="preserve">File Relationships </w:t>
      </w:r>
      <w:r>
        <w:t xml:space="preserve">indicate the origin of </w:t>
      </w:r>
      <w:r w:rsidR="00415DC9">
        <w:t>Data File</w:t>
      </w:r>
      <w:r w:rsidR="009B7E78">
        <w:t>s</w:t>
      </w:r>
      <w:r>
        <w:t xml:space="preserve"> or the use of</w:t>
      </w:r>
      <w:r w:rsidR="00200AC4">
        <w:t xml:space="preserve"> </w:t>
      </w:r>
      <w:r w:rsidR="00415DC9">
        <w:t>Data File</w:t>
      </w:r>
      <w:r w:rsidR="009B7E78">
        <w:t>s</w:t>
      </w:r>
      <w:r w:rsidR="00200AC4">
        <w:t xml:space="preserve">. The existence of a relationship indicates that the Parent </w:t>
      </w:r>
      <w:r w:rsidR="00415DC9">
        <w:t>Data File</w:t>
      </w:r>
      <w:r w:rsidR="00200AC4">
        <w:t xml:space="preserve"> was used to generate or create the Child </w:t>
      </w:r>
      <w:r w:rsidR="00415DC9">
        <w:t>Data File</w:t>
      </w:r>
      <w:r w:rsidR="00200AC4">
        <w:t>.</w:t>
      </w:r>
      <w:r w:rsidR="00DA5E86">
        <w:t xml:space="preserve"> A file can have multiple relationships, either as Parent or Child.</w:t>
      </w:r>
    </w:p>
    <w:p w14:paraId="47408826" w14:textId="77777777" w:rsidR="0033682C" w:rsidRDefault="00200AC4" w:rsidP="0094399D">
      <w:pPr>
        <w:pStyle w:val="iNormal"/>
      </w:pPr>
      <w:r>
        <w:t xml:space="preserve">If the </w:t>
      </w:r>
      <w:r w:rsidR="00B87B66">
        <w:t xml:space="preserve">Metadata </w:t>
      </w:r>
      <w:r>
        <w:t xml:space="preserve">of a particular </w:t>
      </w:r>
      <w:r w:rsidR="00415DC9">
        <w:t>Data File</w:t>
      </w:r>
      <w:r>
        <w:t xml:space="preserve"> reports a Child </w:t>
      </w:r>
      <w:r w:rsidR="00415DC9">
        <w:t>Data File</w:t>
      </w:r>
      <w:r>
        <w:t xml:space="preserve">, then that Child </w:t>
      </w:r>
      <w:r w:rsidR="00415DC9">
        <w:t>Data File</w:t>
      </w:r>
      <w:r>
        <w:t xml:space="preserve">’s </w:t>
      </w:r>
      <w:r w:rsidR="00B87B66">
        <w:t xml:space="preserve">Metadata </w:t>
      </w:r>
      <w:r>
        <w:t xml:space="preserve">will show this particular </w:t>
      </w:r>
      <w:r w:rsidR="00415DC9">
        <w:t>Data File</w:t>
      </w:r>
      <w:r>
        <w:t xml:space="preserve"> as </w:t>
      </w:r>
      <w:r w:rsidR="0033682C">
        <w:t xml:space="preserve">one of </w:t>
      </w:r>
      <w:r>
        <w:t>its Parent</w:t>
      </w:r>
      <w:r w:rsidR="0033682C">
        <w:t>s.</w:t>
      </w:r>
    </w:p>
    <w:p w14:paraId="11B3F30C" w14:textId="77777777" w:rsidR="00200AC4" w:rsidRDefault="00200AC4" w:rsidP="0094399D">
      <w:pPr>
        <w:pStyle w:val="iNormal"/>
      </w:pPr>
      <w:r>
        <w:t xml:space="preserve">There is no restriction on the number of Parents or Children that any </w:t>
      </w:r>
      <w:r w:rsidR="00415DC9">
        <w:t>Data File</w:t>
      </w:r>
      <w:r>
        <w:t xml:space="preserve"> can have.</w:t>
      </w:r>
    </w:p>
    <w:p w14:paraId="3F7FD3A6" w14:textId="77777777" w:rsidR="00465CA3" w:rsidRDefault="00200AC4" w:rsidP="0094399D">
      <w:pPr>
        <w:pStyle w:val="iNormal"/>
      </w:pPr>
      <w:r>
        <w:t xml:space="preserve">Parent-Child </w:t>
      </w:r>
      <w:r w:rsidR="00465CA3">
        <w:t xml:space="preserve">File relationships </w:t>
      </w:r>
      <w:r w:rsidR="0094399D">
        <w:t xml:space="preserve">can be created manually or automatically. </w:t>
      </w:r>
      <w:r w:rsidR="00465CA3">
        <w:t>Examples of automatic creation include:</w:t>
      </w:r>
    </w:p>
    <w:p w14:paraId="25E75B4D" w14:textId="77777777" w:rsidR="0094399D" w:rsidRDefault="00465CA3" w:rsidP="00465CA3">
      <w:pPr>
        <w:pStyle w:val="iNormal"/>
        <w:numPr>
          <w:ilvl w:val="0"/>
          <w:numId w:val="32"/>
        </w:numPr>
      </w:pPr>
      <w:r>
        <w:t>When a text file is generated from an image file by using Optical Character Recognition (OCR), the image file is set as a Parent of the generated text file.</w:t>
      </w:r>
    </w:p>
    <w:p w14:paraId="37A66434" w14:textId="77777777" w:rsidR="00465CA3" w:rsidRDefault="00465CA3" w:rsidP="00465CA3">
      <w:pPr>
        <w:pStyle w:val="iNormal"/>
        <w:numPr>
          <w:ilvl w:val="0"/>
          <w:numId w:val="32"/>
        </w:numPr>
      </w:pPr>
      <w:r>
        <w:t>When a text file is generated from a</w:t>
      </w:r>
      <w:r w:rsidR="00B87B66">
        <w:t>n audio or</w:t>
      </w:r>
      <w:r>
        <w:t xml:space="preserve"> video file by using Speech Recognition (SR), the</w:t>
      </w:r>
      <w:r w:rsidR="00E91F72">
        <w:t xml:space="preserve"> audio or</w:t>
      </w:r>
      <w:r>
        <w:t xml:space="preserve"> video file is set as a Parent of the generated text file.</w:t>
      </w:r>
    </w:p>
    <w:p w14:paraId="055EE075" w14:textId="77777777" w:rsidR="00465CA3" w:rsidRDefault="00465CA3" w:rsidP="00465CA3">
      <w:pPr>
        <w:pStyle w:val="iNormal"/>
        <w:numPr>
          <w:ilvl w:val="0"/>
          <w:numId w:val="32"/>
        </w:numPr>
      </w:pPr>
      <w:r>
        <w:t xml:space="preserve">When a </w:t>
      </w:r>
      <w:r w:rsidR="004E3F53">
        <w:t xml:space="preserve">Package </w:t>
      </w:r>
      <w:r>
        <w:t xml:space="preserve">file is constructed from a number of </w:t>
      </w:r>
      <w:r w:rsidR="00415DC9">
        <w:t>Data File</w:t>
      </w:r>
      <w:r w:rsidR="009B7E78">
        <w:t>s</w:t>
      </w:r>
      <w:r>
        <w:t xml:space="preserve">, </w:t>
      </w:r>
      <w:r w:rsidR="00200AC4">
        <w:t xml:space="preserve">all of those </w:t>
      </w:r>
      <w:r w:rsidR="00415DC9">
        <w:t>Data File</w:t>
      </w:r>
      <w:r w:rsidR="009B7E78">
        <w:t>s</w:t>
      </w:r>
      <w:r>
        <w:t xml:space="preserve"> are set as Parents of the newly constructed </w:t>
      </w:r>
      <w:r w:rsidR="00E91F72">
        <w:t xml:space="preserve">Package </w:t>
      </w:r>
      <w:r>
        <w:t>file.</w:t>
      </w:r>
      <w:r w:rsidR="00200AC4">
        <w:t xml:space="preserve"> (There can be very many Parent </w:t>
      </w:r>
      <w:r w:rsidR="00415DC9">
        <w:t>Data File</w:t>
      </w:r>
      <w:r w:rsidR="009B7E78">
        <w:t>s</w:t>
      </w:r>
      <w:r w:rsidR="00200AC4">
        <w:t xml:space="preserve"> of a package file.) See </w:t>
      </w:r>
      <w:r w:rsidR="00200AC4" w:rsidRPr="002E5280">
        <w:t xml:space="preserve">Chapter </w:t>
      </w:r>
      <w:r w:rsidR="00C23447">
        <w:fldChar w:fldCharType="begin"/>
      </w:r>
      <w:r w:rsidR="00C23447">
        <w:instrText xml:space="preserve"> REF _Ref351648922 \r \h  \* MERGEFORMAT </w:instrText>
      </w:r>
      <w:r w:rsidR="00C23447">
        <w:fldChar w:fldCharType="separate"/>
      </w:r>
      <w:r w:rsidR="00443106">
        <w:t>9</w:t>
      </w:r>
      <w:r w:rsidR="00C23447">
        <w:fldChar w:fldCharType="end"/>
      </w:r>
      <w:r w:rsidR="00200AC4" w:rsidRPr="00E91F72">
        <w:t xml:space="preserve"> </w:t>
      </w:r>
      <w:r w:rsidR="00C23447">
        <w:fldChar w:fldCharType="begin"/>
      </w:r>
      <w:r w:rsidR="00C23447">
        <w:instrText xml:space="preserve"> REF _Ref351648922 \h  \* MERGEFORMAT </w:instrText>
      </w:r>
      <w:r w:rsidR="00C23447">
        <w:fldChar w:fldCharType="separate"/>
      </w:r>
      <w:r w:rsidR="00443106" w:rsidRPr="00443106">
        <w:rPr>
          <w:rStyle w:val="CrossReference"/>
        </w:rPr>
        <w:t>Publishing Your Data</w:t>
      </w:r>
      <w:r w:rsidR="00C23447">
        <w:fldChar w:fldCharType="end"/>
      </w:r>
      <w:r w:rsidR="00200AC4">
        <w:t xml:space="preserve"> for more information on creating Packages.</w:t>
      </w:r>
    </w:p>
    <w:p w14:paraId="23D59982" w14:textId="558A07AD" w:rsidR="00465CA3" w:rsidRDefault="00465CA3" w:rsidP="00465CA3">
      <w:pPr>
        <w:pStyle w:val="iNormal"/>
        <w:ind w:left="59"/>
      </w:pPr>
      <w:r>
        <w:lastRenderedPageBreak/>
        <w:t>Manual creat</w:t>
      </w:r>
      <w:r w:rsidR="00200AC4">
        <w:t xml:space="preserve">ion of Parent-Child </w:t>
      </w:r>
      <w:r>
        <w:t>relationship</w:t>
      </w:r>
      <w:r w:rsidR="00200AC4">
        <w:t>s</w:t>
      </w:r>
      <w:r>
        <w:t xml:space="preserve"> is done using the Metadata Edit screen.</w:t>
      </w:r>
      <w:r w:rsidR="0033682C">
        <w:t xml:space="preserve"> You can use this to </w:t>
      </w:r>
      <w:r w:rsidR="00E91F72">
        <w:t xml:space="preserve">manually </w:t>
      </w:r>
      <w:r w:rsidR="0033682C">
        <w:t xml:space="preserve">indicate </w:t>
      </w:r>
      <w:ins w:id="972" w:author="Peter Bugeia" w:date="2014-04-24T11:43:00Z">
        <w:r w:rsidR="00B73871">
          <w:t xml:space="preserve">those </w:t>
        </w:r>
      </w:ins>
      <w:r w:rsidR="0033682C">
        <w:t xml:space="preserve">files which are derived in some manner from another </w:t>
      </w:r>
      <w:r w:rsidR="00415DC9">
        <w:t>Data File</w:t>
      </w:r>
      <w:r w:rsidR="0033682C">
        <w:t>.</w:t>
      </w:r>
      <w:r>
        <w:t xml:space="preserve"> See </w:t>
      </w:r>
      <w:r w:rsidR="00200AC4">
        <w:t xml:space="preserve">section </w:t>
      </w:r>
      <w:r w:rsidR="00C23447">
        <w:fldChar w:fldCharType="begin"/>
      </w:r>
      <w:r w:rsidR="00C23447">
        <w:instrText xml:space="preserve"> REF _Ref351647273 \r \h  \* MERGEFORMAT </w:instrText>
      </w:r>
      <w:r w:rsidR="00C23447">
        <w:fldChar w:fldCharType="separate"/>
      </w:r>
      <w:r w:rsidR="00443106" w:rsidRPr="00443106">
        <w:rPr>
          <w:rStyle w:val="CrossReference"/>
        </w:rPr>
        <w:t>8.4</w:t>
      </w:r>
      <w:r w:rsidR="00C23447">
        <w:fldChar w:fldCharType="end"/>
      </w:r>
      <w:r w:rsidR="00200AC4">
        <w:rPr>
          <w:rStyle w:val="CrossReference"/>
        </w:rPr>
        <w:t xml:space="preserve"> </w:t>
      </w:r>
      <w:r w:rsidR="00C23447">
        <w:fldChar w:fldCharType="begin"/>
      </w:r>
      <w:r w:rsidR="00C23447">
        <w:instrText xml:space="preserve"> REF _Ref351647273 \h  \* MERGEFORMAT </w:instrText>
      </w:r>
      <w:r w:rsidR="00C23447">
        <w:fldChar w:fldCharType="separate"/>
      </w:r>
      <w:r w:rsidR="00443106" w:rsidRPr="00443106">
        <w:rPr>
          <w:rStyle w:val="CrossReference"/>
        </w:rPr>
        <w:t>Viewing and Editing a File's Metadata</w:t>
      </w:r>
      <w:r w:rsidR="00C23447">
        <w:fldChar w:fldCharType="end"/>
      </w:r>
      <w:r w:rsidR="00200AC4">
        <w:t>.</w:t>
      </w:r>
    </w:p>
    <w:p w14:paraId="546EE21F" w14:textId="77777777" w:rsidR="00E91F72" w:rsidRPr="0094399D" w:rsidRDefault="00E91F72" w:rsidP="00465CA3">
      <w:pPr>
        <w:pStyle w:val="iNormal"/>
        <w:ind w:left="59"/>
      </w:pPr>
      <w:r>
        <w:t>The Metadata View screen shows two fields:</w:t>
      </w:r>
    </w:p>
    <w:tbl>
      <w:tblPr>
        <w:tblW w:w="9322" w:type="dxa"/>
        <w:tblLook w:val="04A0" w:firstRow="1" w:lastRow="0" w:firstColumn="1" w:lastColumn="0" w:noHBand="0" w:noVBand="1"/>
      </w:tblPr>
      <w:tblGrid>
        <w:gridCol w:w="2093"/>
        <w:gridCol w:w="7229"/>
      </w:tblGrid>
      <w:tr w:rsidR="0068100A" w:rsidRPr="00582270" w14:paraId="53151076" w14:textId="77777777" w:rsidTr="00F537EB">
        <w:trPr>
          <w:cantSplit/>
        </w:trPr>
        <w:tc>
          <w:tcPr>
            <w:tcW w:w="2093" w:type="dxa"/>
            <w:shd w:val="clear" w:color="auto" w:fill="auto"/>
          </w:tcPr>
          <w:p w14:paraId="3CE5AD8F" w14:textId="2711F105" w:rsidR="0068100A" w:rsidRPr="00582270" w:rsidRDefault="0068100A" w:rsidP="006273E1">
            <w:pPr>
              <w:pStyle w:val="iNormal"/>
              <w:jc w:val="left"/>
            </w:pPr>
            <w:r>
              <w:t>Parents</w:t>
            </w:r>
          </w:p>
        </w:tc>
        <w:tc>
          <w:tcPr>
            <w:tcW w:w="7229" w:type="dxa"/>
            <w:shd w:val="clear" w:color="auto" w:fill="auto"/>
          </w:tcPr>
          <w:p w14:paraId="524008CF" w14:textId="77777777" w:rsidR="0068100A" w:rsidRDefault="0033682C" w:rsidP="004E3F53">
            <w:pPr>
              <w:pStyle w:val="iNormal"/>
            </w:pPr>
            <w:r>
              <w:t>A</w:t>
            </w:r>
            <w:r w:rsidR="00200AC4">
              <w:t xml:space="preserve">ll files which are recorded as Parents of the current </w:t>
            </w:r>
            <w:r w:rsidR="00415DC9">
              <w:t>Data File</w:t>
            </w:r>
            <w:r w:rsidR="004E3F53">
              <w:t>. The files listed here will have the current Data File listed as their Child.</w:t>
            </w:r>
          </w:p>
          <w:p w14:paraId="7D9EE06F" w14:textId="2B554DDE" w:rsidR="00126B2E" w:rsidRPr="00582270" w:rsidRDefault="00C10AB9">
            <w:pPr>
              <w:pStyle w:val="iNormal"/>
              <w:rPr>
                <w:rFonts w:eastAsiaTheme="minorEastAsia" w:cstheme="minorBidi"/>
              </w:rPr>
            </w:pPr>
            <w:ins w:id="973" w:author="Peter Bugeia" w:date="2014-04-23T16:26:00Z">
              <w:r>
                <w:t>If you are authorised to access a parent</w:t>
              </w:r>
            </w:ins>
            <w:ins w:id="974" w:author="Peter Bugeia" w:date="2014-04-24T11:44:00Z">
              <w:r w:rsidR="00B73871">
                <w:t xml:space="preserve"> file</w:t>
              </w:r>
            </w:ins>
            <w:ins w:id="975" w:author="Peter Bugeia" w:date="2014-04-23T16:26:00Z">
              <w:r>
                <w:t xml:space="preserve">, you can </w:t>
              </w:r>
            </w:ins>
            <w:ins w:id="976" w:author="Peter Bugeia" w:date="2014-04-23T16:27:00Z">
              <w:r>
                <w:t>c</w:t>
              </w:r>
            </w:ins>
            <w:del w:id="977" w:author="Peter Bugeia" w:date="2014-04-23T16:27:00Z">
              <w:r w:rsidR="00126B2E" w:rsidDel="00C10AB9">
                <w:delText>C</w:delText>
              </w:r>
            </w:del>
            <w:r w:rsidR="00126B2E">
              <w:t>lick</w:t>
            </w:r>
            <w:del w:id="978" w:author="Peter Bugeia" w:date="2014-04-23T16:27:00Z">
              <w:r w:rsidR="00126B2E" w:rsidDel="00C10AB9">
                <w:delText>ing</w:delText>
              </w:r>
            </w:del>
            <w:r w:rsidR="00126B2E">
              <w:t xml:space="preserve"> on </w:t>
            </w:r>
            <w:ins w:id="979" w:author="Peter Bugeia" w:date="2014-04-23T16:27:00Z">
              <w:r>
                <w:t>its</w:t>
              </w:r>
            </w:ins>
            <w:del w:id="980" w:author="Peter Bugeia" w:date="2014-04-23T16:27:00Z">
              <w:r w:rsidR="00126B2E" w:rsidDel="00C10AB9">
                <w:delText>the</w:delText>
              </w:r>
            </w:del>
            <w:r w:rsidR="00126B2E">
              <w:t xml:space="preserve"> name </w:t>
            </w:r>
            <w:del w:id="981" w:author="Peter Bugeia" w:date="2014-04-23T16:28:00Z">
              <w:r w:rsidR="00126B2E" w:rsidDel="00C10AB9">
                <w:delText xml:space="preserve">of a file in this list </w:delText>
              </w:r>
            </w:del>
            <w:ins w:id="982" w:author="Peter Bugeia" w:date="2014-04-23T16:28:00Z">
              <w:r>
                <w:t xml:space="preserve">and </w:t>
              </w:r>
            </w:ins>
            <w:ins w:id="983" w:author="Peter Bugeia" w:date="2014-04-23T16:29:00Z">
              <w:r>
                <w:t xml:space="preserve">the </w:t>
              </w:r>
            </w:ins>
            <w:del w:id="984" w:author="Peter Bugeia" w:date="2014-04-23T16:29:00Z">
              <w:r w:rsidR="00126B2E" w:rsidDel="00C10AB9">
                <w:delText xml:space="preserve">will </w:delText>
              </w:r>
            </w:del>
            <w:del w:id="985" w:author="Peter Bugeia" w:date="2014-04-23T16:28:00Z">
              <w:r w:rsidR="00126B2E" w:rsidDel="00C10AB9">
                <w:delText xml:space="preserve">open the </w:delText>
              </w:r>
            </w:del>
            <w:r w:rsidR="00126B2E">
              <w:t xml:space="preserve">Metadata View screen </w:t>
            </w:r>
            <w:ins w:id="986" w:author="Peter Bugeia" w:date="2014-04-23T16:28:00Z">
              <w:r>
                <w:t xml:space="preserve">will open </w:t>
              </w:r>
            </w:ins>
            <w:r w:rsidR="00126B2E">
              <w:t xml:space="preserve">for that </w:t>
            </w:r>
            <w:r w:rsidR="00E91F72">
              <w:t>Data File</w:t>
            </w:r>
            <w:r w:rsidR="00126B2E">
              <w:t>.</w:t>
            </w:r>
          </w:p>
        </w:tc>
      </w:tr>
      <w:tr w:rsidR="0068100A" w:rsidRPr="00582270" w14:paraId="79087ABF" w14:textId="77777777" w:rsidTr="00F537EB">
        <w:trPr>
          <w:cantSplit/>
        </w:trPr>
        <w:tc>
          <w:tcPr>
            <w:tcW w:w="2093" w:type="dxa"/>
            <w:shd w:val="clear" w:color="auto" w:fill="auto"/>
          </w:tcPr>
          <w:p w14:paraId="6A256EBC" w14:textId="77777777" w:rsidR="0068100A" w:rsidRPr="00582270" w:rsidRDefault="0068100A" w:rsidP="006273E1">
            <w:pPr>
              <w:pStyle w:val="iNormal"/>
              <w:jc w:val="left"/>
            </w:pPr>
            <w:r>
              <w:t>Children</w:t>
            </w:r>
          </w:p>
        </w:tc>
        <w:tc>
          <w:tcPr>
            <w:tcW w:w="7229" w:type="dxa"/>
            <w:shd w:val="clear" w:color="auto" w:fill="auto"/>
          </w:tcPr>
          <w:p w14:paraId="39160368" w14:textId="77777777" w:rsidR="0068100A" w:rsidRDefault="0033682C" w:rsidP="004E3F53">
            <w:pPr>
              <w:pStyle w:val="iNormal"/>
            </w:pPr>
            <w:r>
              <w:t>All</w:t>
            </w:r>
            <w:r w:rsidR="00200AC4">
              <w:t xml:space="preserve"> files which are recorded as Children of the current </w:t>
            </w:r>
            <w:r w:rsidR="00415DC9">
              <w:t>Data File</w:t>
            </w:r>
            <w:r w:rsidR="004E3F53">
              <w:t>. The files listed here will have the current Data File listed as their Parent.</w:t>
            </w:r>
          </w:p>
          <w:p w14:paraId="1C8D6FD8" w14:textId="02990536" w:rsidR="00126B2E" w:rsidRPr="004E3F53" w:rsidRDefault="00C10AB9" w:rsidP="00E91F72">
            <w:pPr>
              <w:pStyle w:val="iNormal"/>
            </w:pPr>
            <w:ins w:id="987" w:author="Peter Bugeia" w:date="2014-04-23T16:29:00Z">
              <w:r>
                <w:t>If you are authorised to access a child</w:t>
              </w:r>
            </w:ins>
            <w:ins w:id="988" w:author="Peter Bugeia" w:date="2014-04-24T11:44:00Z">
              <w:r w:rsidR="00B73871">
                <w:t xml:space="preserve"> file</w:t>
              </w:r>
            </w:ins>
            <w:ins w:id="989" w:author="Peter Bugeia" w:date="2014-04-23T16:29:00Z">
              <w:r>
                <w:t>, you can click on its name and the Metadata View screen will open for that Data File</w:t>
              </w:r>
            </w:ins>
            <w:ins w:id="990" w:author="Peter Bugeia" w:date="2014-04-23T16:32:00Z">
              <w:r w:rsidR="00D92CAD">
                <w:t>.</w:t>
              </w:r>
            </w:ins>
            <w:del w:id="991" w:author="Peter Bugeia" w:date="2014-04-23T16:29:00Z">
              <w:r w:rsidR="00126B2E" w:rsidDel="00C10AB9">
                <w:delText xml:space="preserve">Clicking on the name of a file in this list will open the Metadata View screen for that </w:delText>
              </w:r>
              <w:r w:rsidR="00E91F72" w:rsidDel="00C10AB9">
                <w:delText>Data File</w:delText>
              </w:r>
              <w:r w:rsidR="00126B2E" w:rsidDel="00C10AB9">
                <w:delText>.</w:delText>
              </w:r>
            </w:del>
          </w:p>
        </w:tc>
      </w:tr>
    </w:tbl>
    <w:p w14:paraId="5559E3F3" w14:textId="77777777" w:rsidR="00485A4D" w:rsidRPr="00472510" w:rsidRDefault="00BD4CF9">
      <w:pPr>
        <w:pStyle w:val="iNote"/>
      </w:pPr>
      <w:r w:rsidRPr="00472510">
        <w:t>Note</w:t>
      </w:r>
      <w:r w:rsidRPr="00472510">
        <w:tab/>
      </w:r>
      <w:r w:rsidR="00DA5E86">
        <w:t>The Metadata Editor</w:t>
      </w:r>
      <w:r w:rsidR="00DA5E86" w:rsidRPr="00472510">
        <w:t xml:space="preserve"> </w:t>
      </w:r>
      <w:r w:rsidRPr="00472510">
        <w:t>check</w:t>
      </w:r>
      <w:r w:rsidR="00D53619" w:rsidRPr="00472510">
        <w:t>s</w:t>
      </w:r>
      <w:r w:rsidRPr="00472510">
        <w:t xml:space="preserve"> the </w:t>
      </w:r>
      <w:r w:rsidR="00472510" w:rsidRPr="00472510">
        <w:t>validity</w:t>
      </w:r>
      <w:r w:rsidRPr="00472510">
        <w:t xml:space="preserve"> of Parent-Child relationships</w:t>
      </w:r>
      <w:r w:rsidR="00472510" w:rsidRPr="00472510">
        <w:t xml:space="preserve"> and will not allow a Data File to be its own Child, nor its own grandchild</w:t>
      </w:r>
      <w:r w:rsidRPr="00472510">
        <w:t xml:space="preserve">. </w:t>
      </w:r>
      <w:r w:rsidR="00D53619" w:rsidRPr="00472510">
        <w:t xml:space="preserve">However, it does not </w:t>
      </w:r>
      <w:r w:rsidR="00472510">
        <w:t xml:space="preserve">check </w:t>
      </w:r>
      <w:r w:rsidR="00472510" w:rsidRPr="00472510">
        <w:t xml:space="preserve">for relationship </w:t>
      </w:r>
      <w:r w:rsidR="00D53619" w:rsidRPr="00472510">
        <w:t>loops</w:t>
      </w:r>
      <w:r w:rsidR="00472510" w:rsidRPr="00472510">
        <w:t xml:space="preserve"> longer than that. </w:t>
      </w:r>
      <w:r w:rsidRPr="00472510">
        <w:t xml:space="preserve">It is possible to create a set of relationships in which a Data File is </w:t>
      </w:r>
      <w:r w:rsidR="00472510" w:rsidRPr="00472510">
        <w:t>its own great-grandchild. This is not recommended</w:t>
      </w:r>
      <w:r w:rsidR="00402958" w:rsidRPr="00472510">
        <w:t>.</w:t>
      </w:r>
    </w:p>
    <w:p w14:paraId="748AD723" w14:textId="77777777" w:rsidR="00840870" w:rsidRDefault="009E59A7" w:rsidP="00422C63">
      <w:pPr>
        <w:pStyle w:val="iHeading3"/>
      </w:pPr>
      <w:bookmarkStart w:id="992" w:name="_Toc386636196"/>
      <w:r>
        <w:t xml:space="preserve">Summary </w:t>
      </w:r>
      <w:r w:rsidR="00A11F3A">
        <w:t>I</w:t>
      </w:r>
      <w:r w:rsidR="00840870">
        <w:t>nformation</w:t>
      </w:r>
      <w:r w:rsidR="00A11F3A">
        <w:t xml:space="preserve"> Extracted from TOA5 Files</w:t>
      </w:r>
      <w:bookmarkEnd w:id="230"/>
      <w:bookmarkEnd w:id="992"/>
    </w:p>
    <w:p w14:paraId="0D6C4F35" w14:textId="77777777" w:rsidR="00840870" w:rsidRDefault="00840870" w:rsidP="00840870">
      <w:pPr>
        <w:pStyle w:val="iNormal"/>
        <w:rPr>
          <w:lang w:eastAsia="ja-JP"/>
        </w:rPr>
      </w:pPr>
      <w:r>
        <w:rPr>
          <w:lang w:eastAsia="ja-JP"/>
        </w:rPr>
        <w:t xml:space="preserve">Summary Information is stored for TOA5 files only. It is collected automatically from the TOA5 </w:t>
      </w:r>
      <w:r w:rsidR="00415DC9">
        <w:rPr>
          <w:lang w:eastAsia="ja-JP"/>
        </w:rPr>
        <w:t>Data File</w:t>
      </w:r>
      <w:r w:rsidR="00823111">
        <w:rPr>
          <w:lang w:eastAsia="ja-JP"/>
        </w:rPr>
        <w:t xml:space="preserve"> </w:t>
      </w:r>
      <w:r>
        <w:rPr>
          <w:lang w:eastAsia="ja-JP"/>
        </w:rPr>
        <w:t xml:space="preserve">and is not editable by </w:t>
      </w:r>
      <w:r w:rsidR="007F709C">
        <w:t>DC21</w:t>
      </w:r>
      <w:r w:rsidR="0033682C">
        <w:rPr>
          <w:lang w:eastAsia="ja-JP"/>
        </w:rPr>
        <w:t xml:space="preserve"> </w:t>
      </w:r>
      <w:r w:rsidR="001902BA">
        <w:rPr>
          <w:lang w:eastAsia="ja-JP"/>
        </w:rPr>
        <w:t>Users</w:t>
      </w:r>
      <w:r>
        <w:rPr>
          <w:lang w:eastAsia="ja-JP"/>
        </w:rPr>
        <w:t>.</w:t>
      </w:r>
    </w:p>
    <w:tbl>
      <w:tblPr>
        <w:tblW w:w="0" w:type="auto"/>
        <w:tblLook w:val="04A0" w:firstRow="1" w:lastRow="0" w:firstColumn="1" w:lastColumn="0" w:noHBand="0" w:noVBand="1"/>
      </w:tblPr>
      <w:tblGrid>
        <w:gridCol w:w="2093"/>
        <w:gridCol w:w="7187"/>
      </w:tblGrid>
      <w:tr w:rsidR="00BE236C" w:rsidRPr="00582270" w14:paraId="089AC833" w14:textId="77777777" w:rsidTr="00582270">
        <w:trPr>
          <w:cantSplit/>
          <w:trHeight w:val="735"/>
        </w:trPr>
        <w:tc>
          <w:tcPr>
            <w:tcW w:w="2093" w:type="dxa"/>
            <w:shd w:val="clear" w:color="auto" w:fill="auto"/>
          </w:tcPr>
          <w:p w14:paraId="0F27508A" w14:textId="77777777" w:rsidR="00A11F3A" w:rsidRPr="00582270" w:rsidRDefault="00A11F3A" w:rsidP="00582270">
            <w:pPr>
              <w:pStyle w:val="iNormal"/>
              <w:jc w:val="left"/>
            </w:pPr>
            <w:r w:rsidRPr="00582270">
              <w:t>Start time</w:t>
            </w:r>
            <w:r w:rsidRPr="00582270">
              <w:br/>
              <w:t>End time</w:t>
            </w:r>
          </w:p>
        </w:tc>
        <w:tc>
          <w:tcPr>
            <w:tcW w:w="7187" w:type="dxa"/>
            <w:shd w:val="clear" w:color="auto" w:fill="auto"/>
          </w:tcPr>
          <w:p w14:paraId="72497F05" w14:textId="77777777" w:rsidR="00A11F3A" w:rsidRPr="00582270" w:rsidRDefault="00A11F3A" w:rsidP="00654F98">
            <w:pPr>
              <w:pStyle w:val="iNormal"/>
            </w:pPr>
            <w:r w:rsidRPr="00582270">
              <w:t xml:space="preserve">The first and last times of the observations found in the TOA5 </w:t>
            </w:r>
            <w:r w:rsidR="00415DC9">
              <w:t>Data File</w:t>
            </w:r>
            <w:r w:rsidRPr="00582270">
              <w:t>.</w:t>
            </w:r>
          </w:p>
        </w:tc>
      </w:tr>
      <w:tr w:rsidR="00BE236C" w:rsidRPr="00582270" w14:paraId="2D3CD400" w14:textId="77777777" w:rsidTr="00582270">
        <w:trPr>
          <w:cantSplit/>
          <w:trHeight w:val="703"/>
        </w:trPr>
        <w:tc>
          <w:tcPr>
            <w:tcW w:w="2093" w:type="dxa"/>
            <w:shd w:val="clear" w:color="auto" w:fill="auto"/>
          </w:tcPr>
          <w:p w14:paraId="34FEF6DD" w14:textId="77777777" w:rsidR="00F577A2" w:rsidRPr="00582270" w:rsidRDefault="00F577A2" w:rsidP="00582270">
            <w:pPr>
              <w:pStyle w:val="iNormal"/>
              <w:jc w:val="left"/>
            </w:pPr>
            <w:r w:rsidRPr="00582270">
              <w:t>Sample interval field</w:t>
            </w:r>
          </w:p>
        </w:tc>
        <w:tc>
          <w:tcPr>
            <w:tcW w:w="7187" w:type="dxa"/>
            <w:shd w:val="clear" w:color="auto" w:fill="auto"/>
          </w:tcPr>
          <w:p w14:paraId="345147D0" w14:textId="77777777" w:rsidR="00F577A2" w:rsidRPr="00582270" w:rsidRDefault="00F577A2" w:rsidP="00654F98">
            <w:pPr>
              <w:pStyle w:val="iNormal"/>
            </w:pPr>
            <w:r w:rsidRPr="00582270">
              <w:t xml:space="preserve">The frequency of samples in the </w:t>
            </w:r>
            <w:r w:rsidR="00415DC9">
              <w:t>Data File</w:t>
            </w:r>
            <w:r w:rsidR="00823111" w:rsidRPr="00582270">
              <w:t>,</w:t>
            </w:r>
            <w:r w:rsidRPr="00582270">
              <w:t xml:space="preserve"> if </w:t>
            </w:r>
            <w:r w:rsidR="00823111" w:rsidRPr="00582270">
              <w:t>relevant.</w:t>
            </w:r>
          </w:p>
        </w:tc>
      </w:tr>
      <w:tr w:rsidR="00BE236C" w:rsidRPr="00582270" w14:paraId="7261CF58" w14:textId="77777777" w:rsidTr="00582270">
        <w:trPr>
          <w:cantSplit/>
          <w:trHeight w:val="428"/>
        </w:trPr>
        <w:tc>
          <w:tcPr>
            <w:tcW w:w="2093" w:type="dxa"/>
            <w:shd w:val="clear" w:color="auto" w:fill="auto"/>
          </w:tcPr>
          <w:p w14:paraId="119DCAE3" w14:textId="77777777" w:rsidR="00F577A2" w:rsidRPr="00582270" w:rsidRDefault="00F577A2" w:rsidP="00582270">
            <w:pPr>
              <w:pStyle w:val="iNormal"/>
              <w:jc w:val="left"/>
            </w:pPr>
            <w:r w:rsidRPr="00582270">
              <w:t>Datalogger model</w:t>
            </w:r>
          </w:p>
        </w:tc>
        <w:tc>
          <w:tcPr>
            <w:tcW w:w="7187" w:type="dxa"/>
            <w:shd w:val="clear" w:color="auto" w:fill="auto"/>
          </w:tcPr>
          <w:p w14:paraId="6D7D137F" w14:textId="77777777" w:rsidR="00F577A2" w:rsidRPr="00582270" w:rsidRDefault="00F577A2" w:rsidP="00823111">
            <w:pPr>
              <w:pStyle w:val="iNormal"/>
            </w:pPr>
            <w:r w:rsidRPr="00582270">
              <w:t xml:space="preserve">The model of data logger used to generate </w:t>
            </w:r>
            <w:r w:rsidR="00823111" w:rsidRPr="00582270">
              <w:t>the</w:t>
            </w:r>
            <w:r w:rsidRPr="00582270">
              <w:t xml:space="preserve"> TOA5 file.</w:t>
            </w:r>
          </w:p>
        </w:tc>
      </w:tr>
      <w:tr w:rsidR="00BE236C" w:rsidRPr="00582270" w14:paraId="6D80F996" w14:textId="77777777" w:rsidTr="00582270">
        <w:trPr>
          <w:cantSplit/>
          <w:trHeight w:val="987"/>
        </w:trPr>
        <w:tc>
          <w:tcPr>
            <w:tcW w:w="2093" w:type="dxa"/>
            <w:shd w:val="clear" w:color="auto" w:fill="auto"/>
          </w:tcPr>
          <w:p w14:paraId="2D5C4580" w14:textId="77777777" w:rsidR="00A11F3A" w:rsidRPr="00582270" w:rsidRDefault="00A11F3A" w:rsidP="00582270">
            <w:pPr>
              <w:pStyle w:val="iNormal"/>
              <w:jc w:val="left"/>
            </w:pPr>
            <w:r w:rsidRPr="00582270">
              <w:t>Station name</w:t>
            </w:r>
          </w:p>
        </w:tc>
        <w:tc>
          <w:tcPr>
            <w:tcW w:w="7187" w:type="dxa"/>
            <w:shd w:val="clear" w:color="auto" w:fill="auto"/>
          </w:tcPr>
          <w:p w14:paraId="47E313F2" w14:textId="77777777" w:rsidR="00A11F3A" w:rsidRPr="00582270" w:rsidRDefault="008E3B5F" w:rsidP="00DB25E0">
            <w:pPr>
              <w:pStyle w:val="iNormal"/>
            </w:pPr>
            <w:r w:rsidRPr="00582270">
              <w:t>Designates the Data Logger from which this data was generated and is checked during the upload of a TOA5 file to determine whether an existing TOA5 file or files needs to be replaced.</w:t>
            </w:r>
          </w:p>
        </w:tc>
      </w:tr>
      <w:tr w:rsidR="00BE236C" w:rsidRPr="00582270" w14:paraId="51144D07" w14:textId="77777777" w:rsidTr="00582270">
        <w:trPr>
          <w:cantSplit/>
        </w:trPr>
        <w:tc>
          <w:tcPr>
            <w:tcW w:w="2093" w:type="dxa"/>
            <w:shd w:val="clear" w:color="auto" w:fill="auto"/>
          </w:tcPr>
          <w:p w14:paraId="07F3E50F" w14:textId="77777777" w:rsidR="008E3B5F" w:rsidRPr="00582270" w:rsidRDefault="008E3B5F" w:rsidP="00582270">
            <w:pPr>
              <w:pStyle w:val="iNormal"/>
              <w:jc w:val="left"/>
            </w:pPr>
            <w:r w:rsidRPr="00582270">
              <w:t>Serial number</w:t>
            </w:r>
            <w:r w:rsidRPr="00582270">
              <w:br/>
              <w:t>Os version</w:t>
            </w:r>
            <w:r w:rsidRPr="00582270">
              <w:br/>
              <w:t>Dld name</w:t>
            </w:r>
            <w:r w:rsidRPr="00582270">
              <w:br/>
              <w:t>Dld signature</w:t>
            </w:r>
            <w:r w:rsidRPr="00582270">
              <w:br/>
              <w:t>Table name</w:t>
            </w:r>
          </w:p>
        </w:tc>
        <w:tc>
          <w:tcPr>
            <w:tcW w:w="7187" w:type="dxa"/>
            <w:shd w:val="clear" w:color="auto" w:fill="auto"/>
          </w:tcPr>
          <w:p w14:paraId="32A723C7" w14:textId="77777777" w:rsidR="008E3B5F" w:rsidRPr="00582270" w:rsidRDefault="008E3B5F" w:rsidP="00DB25E0">
            <w:pPr>
              <w:pStyle w:val="iNormal"/>
            </w:pPr>
            <w:r w:rsidRPr="00582270">
              <w:t xml:space="preserve">These </w:t>
            </w:r>
            <w:r w:rsidR="00DB25E0" w:rsidRPr="00582270">
              <w:t xml:space="preserve">five </w:t>
            </w:r>
            <w:r w:rsidRPr="00582270">
              <w:t>fields are also checked during the upload of a TOA5 file to determine whether an existing TOA5 file or files needs to be replaced.</w:t>
            </w:r>
          </w:p>
        </w:tc>
      </w:tr>
    </w:tbl>
    <w:p w14:paraId="12DBE72D" w14:textId="77777777" w:rsidR="00840870" w:rsidRDefault="00840870" w:rsidP="00422C63">
      <w:pPr>
        <w:pStyle w:val="iHeading3"/>
      </w:pPr>
      <w:bookmarkStart w:id="993" w:name="_Toc386636197"/>
      <w:r>
        <w:t>Column Information</w:t>
      </w:r>
      <w:r w:rsidR="00A11F3A">
        <w:t xml:space="preserve"> for TOA5 Files</w:t>
      </w:r>
      <w:bookmarkEnd w:id="993"/>
    </w:p>
    <w:p w14:paraId="194076D4" w14:textId="77777777" w:rsidR="00E374EE" w:rsidRDefault="00840870" w:rsidP="00840870">
      <w:pPr>
        <w:pStyle w:val="iNormal"/>
        <w:rPr>
          <w:lang w:eastAsia="ja-JP"/>
        </w:rPr>
      </w:pPr>
      <w:r>
        <w:rPr>
          <w:lang w:eastAsia="ja-JP"/>
        </w:rPr>
        <w:t xml:space="preserve">Column Information </w:t>
      </w:r>
      <w:r w:rsidR="00DB25E0">
        <w:rPr>
          <w:lang w:eastAsia="ja-JP"/>
        </w:rPr>
        <w:t xml:space="preserve">Metadata </w:t>
      </w:r>
      <w:r>
        <w:rPr>
          <w:lang w:eastAsia="ja-JP"/>
        </w:rPr>
        <w:t>is collected automatically from TOA5 files when they are uploaded</w:t>
      </w:r>
      <w:r w:rsidR="00523659">
        <w:rPr>
          <w:lang w:eastAsia="ja-JP"/>
        </w:rPr>
        <w:t xml:space="preserve">. </w:t>
      </w:r>
      <w:r w:rsidR="00E374EE">
        <w:rPr>
          <w:lang w:eastAsia="ja-JP"/>
        </w:rPr>
        <w:t xml:space="preserve">This automatically collected </w:t>
      </w:r>
      <w:r w:rsidR="003829A3">
        <w:rPr>
          <w:lang w:eastAsia="ja-JP"/>
        </w:rPr>
        <w:t>Metadata</w:t>
      </w:r>
      <w:r w:rsidR="00523659">
        <w:rPr>
          <w:lang w:eastAsia="ja-JP"/>
        </w:rPr>
        <w:t xml:space="preserve"> for each</w:t>
      </w:r>
      <w:r w:rsidR="00E374EE">
        <w:rPr>
          <w:lang w:eastAsia="ja-JP"/>
        </w:rPr>
        <w:t xml:space="preserve"> TOA5 </w:t>
      </w:r>
      <w:r w:rsidR="00415DC9">
        <w:rPr>
          <w:lang w:eastAsia="ja-JP"/>
        </w:rPr>
        <w:t>Data File</w:t>
      </w:r>
      <w:r w:rsidR="00E374EE">
        <w:rPr>
          <w:lang w:eastAsia="ja-JP"/>
        </w:rPr>
        <w:t xml:space="preserve"> is displayed whenever the </w:t>
      </w:r>
      <w:r w:rsidR="00E068F0">
        <w:rPr>
          <w:lang w:eastAsia="ja-JP"/>
        </w:rPr>
        <w:t xml:space="preserve">TOA5 </w:t>
      </w:r>
      <w:r w:rsidR="00415DC9">
        <w:rPr>
          <w:lang w:eastAsia="ja-JP"/>
        </w:rPr>
        <w:t>Data File</w:t>
      </w:r>
      <w:r w:rsidR="00E374EE">
        <w:rPr>
          <w:lang w:eastAsia="ja-JP"/>
        </w:rPr>
        <w:t xml:space="preserve">’s </w:t>
      </w:r>
      <w:r w:rsidR="003829A3">
        <w:rPr>
          <w:lang w:eastAsia="ja-JP"/>
        </w:rPr>
        <w:t>Metadata</w:t>
      </w:r>
      <w:r w:rsidR="00E374EE">
        <w:rPr>
          <w:lang w:eastAsia="ja-JP"/>
        </w:rPr>
        <w:t xml:space="preserve"> is displayed.</w:t>
      </w:r>
      <w:r w:rsidR="00523659" w:rsidRPr="00523659">
        <w:rPr>
          <w:lang w:eastAsia="ja-JP"/>
        </w:rPr>
        <w:t xml:space="preserve"> </w:t>
      </w:r>
      <w:r w:rsidR="00523659">
        <w:rPr>
          <w:lang w:eastAsia="ja-JP"/>
        </w:rPr>
        <w:t xml:space="preserve">It cannot be changed by </w:t>
      </w:r>
      <w:r w:rsidR="007F709C">
        <w:t>DC21</w:t>
      </w:r>
      <w:r w:rsidR="0033682C">
        <w:rPr>
          <w:lang w:eastAsia="ja-JP"/>
        </w:rPr>
        <w:t xml:space="preserve"> </w:t>
      </w:r>
      <w:r w:rsidR="001902BA">
        <w:rPr>
          <w:lang w:eastAsia="ja-JP"/>
        </w:rPr>
        <w:t>Users</w:t>
      </w:r>
      <w:r w:rsidR="00523659">
        <w:rPr>
          <w:lang w:eastAsia="ja-JP"/>
        </w:rPr>
        <w:t>.</w:t>
      </w:r>
    </w:p>
    <w:p w14:paraId="591B4F72" w14:textId="77777777" w:rsidR="005C6831" w:rsidRPr="00840870" w:rsidRDefault="00A5049D" w:rsidP="005C6831">
      <w:pPr>
        <w:pStyle w:val="iFigureCaption"/>
      </w:pPr>
      <w:r>
        <w:rPr>
          <w:noProof/>
          <w:lang w:eastAsia="en-AU"/>
        </w:rPr>
        <w:lastRenderedPageBreak/>
        <mc:AlternateContent>
          <mc:Choice Requires="wpg">
            <w:drawing>
              <wp:inline distT="0" distB="0" distL="0" distR="0" wp14:anchorId="4F40CE5E" wp14:editId="0439DDAB">
                <wp:extent cx="4615180" cy="3371215"/>
                <wp:effectExtent l="0" t="0" r="0" b="0"/>
                <wp:docPr id="78" name="Group 2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615180" cy="3371215"/>
                          <a:chOff x="2353" y="11672"/>
                          <a:chExt cx="5774" cy="4218"/>
                        </a:xfrm>
                      </wpg:grpSpPr>
                      <wps:wsp>
                        <wps:cNvPr id="79" name="AutoShape 224"/>
                        <wps:cNvSpPr>
                          <a:spLocks noChangeAspect="1" noChangeArrowheads="1" noTextEdit="1"/>
                        </wps:cNvSpPr>
                        <wps:spPr bwMode="auto">
                          <a:xfrm>
                            <a:off x="2353" y="11672"/>
                            <a:ext cx="5774" cy="421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 name="Picture 2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353" y="11672"/>
                            <a:ext cx="5774" cy="4218"/>
                          </a:xfrm>
                          <a:prstGeom prst="rect">
                            <a:avLst/>
                          </a:prstGeom>
                          <a:noFill/>
                          <a:extLst>
                            <a:ext uri="{909E8E84-426E-40DD-AFC4-6F175D3DCCD1}">
                              <a14:hiddenFill xmlns:a14="http://schemas.microsoft.com/office/drawing/2010/main">
                                <a:solidFill>
                                  <a:srgbClr val="FFFFFF"/>
                                </a:solidFill>
                              </a14:hiddenFill>
                            </a:ext>
                          </a:extLst>
                        </pic:spPr>
                      </pic:pic>
                      <wps:wsp>
                        <wps:cNvPr id="82" name="AutoShape 60"/>
                        <wps:cNvSpPr>
                          <a:spLocks noChangeArrowheads="1"/>
                        </wps:cNvSpPr>
                        <wps:spPr bwMode="auto">
                          <a:xfrm>
                            <a:off x="2799" y="12584"/>
                            <a:ext cx="892" cy="2526"/>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mv="urn:schemas-microsoft-com:mac:vml" xmlns:mo="http://schemas.microsoft.com/office/mac/office/2008/main">
            <w:pict>
              <v:group id="Group 225" o:spid="_x0000_s1026" style="width:363.4pt;height:265.45pt;mso-position-horizontal-relative:char;mso-position-vertical-relative:line" coordorigin="2353,11672" coordsize="5774,42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">
                <o:lock v:ext="edit" aspectratio="t"/>
                <v:rect id="AutoShape 224" o:spid="_x0000_s1027" style="position:absolute;left:2353;top:11672;width:5774;height:42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6bsixAAA&#10;ANsAAAAPAAAAZHJzL2Rvd25yZXYueG1sRI9Ba8JAFITvBf/D8gQvohs9tJq6ighikIIYredH9jUJ&#10;zb6N2TVJ/323IPQ4zMw3zGrTm0q01LjSsoLZNAJBnFldcq7getlPFiCcR9ZYWSYFP+Rgsx68rDDW&#10;tuMztanPRYCwi1FB4X0dS+myggy6qa2Jg/dlG4M+yCaXusEuwE0l51H0Kg2WHBYKrGlXUPadPoyC&#10;Lju1t8vHQZ7Gt8TyPbnv0s+jUqNhv30H4an3/+FnO9EK3pbw9yX8AL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m7IsQAAADbAAAADwAAAAAAAAAAAAAAAACXAgAAZHJzL2Rv&#10;d25yZXYueG1sUEsFBgAAAAAEAAQA9QAAAIgDAAAAAA==&#10;" filled="f" stroked="f">
                  <o:lock v:ext="edit" aspectratio="t" text="t"/>
                </v:rect>
                <v:shape id="Picture 226" o:spid="_x0000_s1028" type="#_x0000_t75" style="position:absolute;left:2353;top:11672;width:5774;height:4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Z&#10;S5C/AAAA2wAAAA8AAABkcnMvZG93bnJldi54bWxET01rwkAQvRf8D8sIvdWJFSREVxGl0JNYI4K3&#10;ITsmwexsyG51++/dQ8Hj430v19F26s6Db51omE4yUCyVM63UGk7l10cOygcSQ50T1vDHHtar0duS&#10;CuMe8sP3Y6hVChFfkIYmhL5A9FXDlvzE9SyJu7rBUkhwqNEM9EjhtsPPLJujpVZSQ0M9bxuubsdf&#10;q6GMuOOD95d9PJc4nW0xz6ur1u/juFmAChzDS/zv/jYa8rQ+fUk/AFd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CWUuQvwAAANsAAAAPAAAAAAAAAAAAAAAAAJwCAABkcnMv&#10;ZG93bnJldi54bWxQSwUGAAAAAAQABAD3AAAAiAMAAAAA&#10;">
                  <v:imagedata r:id="rId57" o:title=""/>
                </v:shape>
                <v:roundrect id="AutoShape 60" o:spid="_x0000_s1029" style="position:absolute;left:2799;top:12584;width:892;height:2526;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98PvQAA&#10;ANsAAAAPAAAAZHJzL2Rvd25yZXYueG1sRI/LCsIwEEX3gv8QRnCnqYoi1SgiCoIbX7gemrEtNpPa&#10;RFv/3giCy8N9cefLxhTiRZXLLSsY9CMQxInVOacKLudtbwrCeWSNhWVS8CYHy0W7NcdY25qP9Dr5&#10;VIQSdjEqyLwvYyldkpFB17clcdButjLoA1ap1BXWodwUchhFE2kw57CQYUnrjJL76WkU+HOA8W5P&#10;m+vqcHls3Ki20UipbqdZzUB4avzf/EvvtILpEL5fwg+Qiw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lc98PvQAAANsAAAAPAAAAAAAAAAAAAAAAAJcCAABkcnMvZG93bnJldi54&#10;bWxQSwUGAAAAAAQABAD1AAAAgQMAAAAA&#10;" filled="f" strokecolor="red" strokeweight="1pt"/>
                <w10:anchorlock/>
              </v:group>
            </w:pict>
          </mc:Fallback>
        </mc:AlternateContent>
      </w:r>
    </w:p>
    <w:p w14:paraId="07C3BD9B" w14:textId="77777777" w:rsidR="00840870" w:rsidRDefault="00E374EE" w:rsidP="00840870">
      <w:pPr>
        <w:pStyle w:val="iNormal"/>
        <w:rPr>
          <w:ins w:id="994" w:author="Peter Bugeia" w:date="2014-04-23T10:00:00Z"/>
          <w:lang w:eastAsia="ja-JP"/>
        </w:rPr>
      </w:pPr>
      <w:r>
        <w:rPr>
          <w:lang w:eastAsia="ja-JP"/>
        </w:rPr>
        <w:t xml:space="preserve">In addition to the </w:t>
      </w:r>
      <w:r w:rsidR="00840870">
        <w:rPr>
          <w:lang w:eastAsia="ja-JP"/>
        </w:rPr>
        <w:t xml:space="preserve">Column Information </w:t>
      </w:r>
      <w:r w:rsidR="004F779E">
        <w:rPr>
          <w:lang w:eastAsia="ja-JP"/>
        </w:rPr>
        <w:t xml:space="preserve">from the TOA5 file </w:t>
      </w:r>
      <w:r>
        <w:rPr>
          <w:lang w:eastAsia="ja-JP"/>
        </w:rPr>
        <w:t xml:space="preserve">there is one </w:t>
      </w:r>
      <w:r w:rsidR="004F779E">
        <w:rPr>
          <w:lang w:eastAsia="ja-JP"/>
        </w:rPr>
        <w:t>extra</w:t>
      </w:r>
      <w:r>
        <w:rPr>
          <w:lang w:eastAsia="ja-JP"/>
        </w:rPr>
        <w:t xml:space="preserve"> column</w:t>
      </w:r>
      <w:r w:rsidR="004F779E">
        <w:rPr>
          <w:lang w:eastAsia="ja-JP"/>
        </w:rPr>
        <w:t xml:space="preserve"> called Column Mapping, circled in red above. The value in this column is assigned by matching the value in the TOA5 column heading against the values in</w:t>
      </w:r>
      <w:r w:rsidR="00DB25E0">
        <w:rPr>
          <w:lang w:eastAsia="ja-JP"/>
        </w:rPr>
        <w:t xml:space="preserve"> </w:t>
      </w:r>
      <w:r w:rsidR="007F709C">
        <w:t>DC21</w:t>
      </w:r>
      <w:r w:rsidR="00DB25E0">
        <w:rPr>
          <w:lang w:eastAsia="ja-JP"/>
        </w:rPr>
        <w:t>’s</w:t>
      </w:r>
      <w:r w:rsidR="004F779E">
        <w:rPr>
          <w:lang w:eastAsia="ja-JP"/>
        </w:rPr>
        <w:t xml:space="preserve"> Column Mapping Table. It </w:t>
      </w:r>
      <w:r>
        <w:rPr>
          <w:lang w:eastAsia="ja-JP"/>
        </w:rPr>
        <w:t xml:space="preserve">is </w:t>
      </w:r>
      <w:r w:rsidR="004F779E">
        <w:rPr>
          <w:lang w:eastAsia="ja-JP"/>
        </w:rPr>
        <w:t>used to simplify searching by</w:t>
      </w:r>
      <w:r>
        <w:rPr>
          <w:lang w:eastAsia="ja-JP"/>
        </w:rPr>
        <w:t xml:space="preserve"> TOA5 column heading. See </w:t>
      </w:r>
      <w:r w:rsidR="00E068F0">
        <w:rPr>
          <w:lang w:eastAsia="ja-JP"/>
        </w:rPr>
        <w:t xml:space="preserve">section </w:t>
      </w:r>
      <w:r w:rsidR="00C23447">
        <w:fldChar w:fldCharType="begin"/>
      </w:r>
      <w:r w:rsidR="00C23447">
        <w:instrText xml:space="preserve"> REF _Ref351736394 \r \h  \* MERGEFORMAT </w:instrText>
      </w:r>
      <w:r w:rsidR="00C23447">
        <w:fldChar w:fldCharType="separate"/>
      </w:r>
      <w:r w:rsidR="00443106" w:rsidRPr="00443106">
        <w:rPr>
          <w:rStyle w:val="CrossReference"/>
        </w:rPr>
        <w:t>11.3</w:t>
      </w:r>
      <w:r w:rsidR="00C23447">
        <w:fldChar w:fldCharType="end"/>
      </w:r>
      <w:r w:rsidR="00E068F0" w:rsidRPr="00E068F0">
        <w:rPr>
          <w:rStyle w:val="CrossReference"/>
        </w:rPr>
        <w:t xml:space="preserve"> </w:t>
      </w:r>
      <w:r w:rsidR="00C23447">
        <w:fldChar w:fldCharType="begin"/>
      </w:r>
      <w:r w:rsidR="00C23447">
        <w:instrText xml:space="preserve"> REF _Ref351736397 \h  \* MERGEFORMAT </w:instrText>
      </w:r>
      <w:r w:rsidR="00C23447">
        <w:fldChar w:fldCharType="separate"/>
      </w:r>
      <w:r w:rsidR="00443106" w:rsidRPr="00443106">
        <w:rPr>
          <w:rStyle w:val="CrossReference"/>
        </w:rPr>
        <w:t>Managing Column Mappings</w:t>
      </w:r>
      <w:r w:rsidR="00C23447">
        <w:fldChar w:fldCharType="end"/>
      </w:r>
      <w:r w:rsidR="00E068F0">
        <w:rPr>
          <w:lang w:eastAsia="ja-JP"/>
        </w:rPr>
        <w:t xml:space="preserve"> for more information about setting up the Column Mapping table</w:t>
      </w:r>
      <w:r>
        <w:rPr>
          <w:lang w:eastAsia="ja-JP"/>
        </w:rPr>
        <w:t>.</w:t>
      </w:r>
    </w:p>
    <w:p w14:paraId="22D2DD61" w14:textId="4E2F66C3" w:rsidR="004F4F42" w:rsidRDefault="00C84273" w:rsidP="004F4F42">
      <w:pPr>
        <w:pStyle w:val="iHeading3"/>
        <w:rPr>
          <w:ins w:id="995" w:author="Peter Bugeia" w:date="2014-04-23T10:00:00Z"/>
        </w:rPr>
      </w:pPr>
      <w:bookmarkStart w:id="996" w:name="_Toc386636198"/>
      <w:ins w:id="997" w:author="Peter Bugeia" w:date="2014-04-23T10:43:00Z">
        <w:r>
          <w:rPr>
            <w:noProof/>
            <w:lang w:eastAsia="en-AU"/>
          </w:rPr>
          <mc:AlternateContent>
            <mc:Choice Requires="wps">
              <w:drawing>
                <wp:anchor distT="0" distB="0" distL="114300" distR="114300" simplePos="0" relativeHeight="251674112" behindDoc="0" locked="0" layoutInCell="1" allowOverlap="1" wp14:anchorId="2B4FA1E6" wp14:editId="4784EDCB">
                  <wp:simplePos x="0" y="0"/>
                  <wp:positionH relativeFrom="column">
                    <wp:posOffset>-698500</wp:posOffset>
                  </wp:positionH>
                  <wp:positionV relativeFrom="paragraph">
                    <wp:posOffset>-4445</wp:posOffset>
                  </wp:positionV>
                  <wp:extent cx="1731010" cy="375285"/>
                  <wp:effectExtent l="0" t="0" r="0" b="5715"/>
                  <wp:wrapNone/>
                  <wp:docPr id="160" name="Text Box 160"/>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010ED8D"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998" w:author="Peter Bugeia" w:date="2014-04-15T14:50:00Z">
                                    <w:rPr/>
                                  </w:rPrChange>
                                </w:rPr>
                                <w:pPrChange w:id="999" w:author="Peter Bugeia" w:date="2014-04-15T14:49:00Z">
                                  <w:pPr>
                                    <w:pStyle w:val="iNormal"/>
                                  </w:pPr>
                                </w:pPrChange>
                              </w:pPr>
                              <w:del w:id="1000"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001"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002"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003"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004"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005"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0" o:spid="_x0000_s1076" type="#_x0000_t202" style="position:absolute;left:0;text-align:left;margin-left:-55pt;margin-top:-.35pt;width:136.3pt;height:29.55pt;z-index:251674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" filled="f" stroked="f">
                  <v:textbox style="mso-fit-shape-to-text:t">
                    <w:txbxContent>
                      <w:p w14:paraId="0010ED8D"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006" w:author="Peter Bugeia" w:date="2014-04-15T14:50:00Z">
                              <w:rPr/>
                            </w:rPrChange>
                          </w:rPr>
                          <w:pPrChange w:id="1007" w:author="Peter Bugeia" w:date="2014-04-15T14:49:00Z">
                            <w:pPr>
                              <w:pStyle w:val="iNormal"/>
                            </w:pPr>
                          </w:pPrChange>
                        </w:pPr>
                        <w:del w:id="1008"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009"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010"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011"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012"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013"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1014" w:author="Peter Bugeia" w:date="2014-04-23T10:00:00Z">
        <w:r w:rsidR="004F4F42">
          <w:t xml:space="preserve">Information Extracted from </w:t>
        </w:r>
      </w:ins>
      <w:ins w:id="1015" w:author="Peter Bugeia" w:date="2014-04-23T10:01:00Z">
        <w:r w:rsidR="004F4F42">
          <w:t xml:space="preserve">Image </w:t>
        </w:r>
      </w:ins>
      <w:ins w:id="1016" w:author="Peter Bugeia" w:date="2014-04-23T10:00:00Z">
        <w:r w:rsidR="004F4F42">
          <w:t>Files</w:t>
        </w:r>
        <w:bookmarkEnd w:id="996"/>
      </w:ins>
    </w:p>
    <w:p w14:paraId="3DC17E17" w14:textId="4E87E37F" w:rsidR="00F64921" w:rsidRDefault="0002548D">
      <w:pPr>
        <w:pStyle w:val="iNormal"/>
        <w:rPr>
          <w:ins w:id="1017" w:author="Peter Bugeia" w:date="2014-04-23T10:12:00Z"/>
          <w:lang w:eastAsia="ja-JP"/>
        </w:rPr>
        <w:pPrChange w:id="1018" w:author="Peter Bugeia" w:date="2014-04-23T10:07:00Z">
          <w:pPr/>
        </w:pPrChange>
      </w:pPr>
      <w:proofErr w:type="gramStart"/>
      <w:ins w:id="1019" w:author="Peter Bugeia" w:date="2014-04-23T10:05:00Z">
        <w:r w:rsidRPr="00F40E2A">
          <w:rPr>
            <w:highlight w:val="yellow"/>
            <w:lang w:eastAsia="ja-JP"/>
          </w:rPr>
          <w:t>present</w:t>
        </w:r>
        <w:proofErr w:type="gramEnd"/>
        <w:r w:rsidRPr="00F40E2A">
          <w:rPr>
            <w:highlight w:val="yellow"/>
            <w:lang w:eastAsia="ja-JP"/>
          </w:rPr>
          <w:t xml:space="preserve"> in the file.</w:t>
        </w:r>
        <w:r>
          <w:rPr>
            <w:lang w:eastAsia="ja-JP"/>
          </w:rPr>
          <w:t xml:space="preserve"> For the information to be extracted, it must have been stored according to the </w:t>
        </w:r>
      </w:ins>
      <w:ins w:id="1020" w:author="Peter Bugeia" w:date="2014-04-23T10:06:00Z">
        <w:r w:rsidRPr="0002548D">
          <w:rPr>
            <w:b/>
            <w:lang w:eastAsia="ja-JP"/>
            <w:rPrChange w:id="1021" w:author="Peter Bugeia" w:date="2014-04-23T10:07:00Z">
              <w:rPr>
                <w:rFonts w:ascii="Helvetica" w:eastAsia="Times New Roman" w:hAnsi="Helvetica"/>
                <w:b/>
                <w:bCs/>
                <w:color w:val="252525"/>
                <w:sz w:val="21"/>
                <w:szCs w:val="21"/>
                <w:shd w:val="clear" w:color="auto" w:fill="FFFFFF"/>
                <w:lang w:val="en-US"/>
              </w:rPr>
            </w:rPrChange>
          </w:rPr>
          <w:t>Exchangeable image file format</w:t>
        </w:r>
      </w:ins>
      <w:ins w:id="1022" w:author="Peter Bugeia" w:date="2014-04-23T10:07:00Z">
        <w:r>
          <w:rPr>
            <w:b/>
            <w:lang w:eastAsia="ja-JP"/>
          </w:rPr>
          <w:t xml:space="preserve"> (Exif)</w:t>
        </w:r>
      </w:ins>
      <w:ins w:id="1023" w:author="Peter Bugeia" w:date="2014-04-23T10:08:00Z">
        <w:r>
          <w:rPr>
            <w:b/>
            <w:lang w:eastAsia="ja-JP"/>
          </w:rPr>
          <w:t xml:space="preserve">. </w:t>
        </w:r>
      </w:ins>
      <w:ins w:id="1024" w:author="Peter Bugeia" w:date="2014-04-23T10:10:00Z">
        <w:r w:rsidRPr="0002548D">
          <w:rPr>
            <w:lang w:eastAsia="ja-JP"/>
            <w:rPrChange w:id="1025" w:author="Peter Bugeia" w:date="2014-04-23T10:10:00Z">
              <w:rPr>
                <w:rFonts w:eastAsiaTheme="minorEastAsia"/>
                <w:b/>
                <w:sz w:val="24"/>
                <w:lang w:val="en-US" w:eastAsia="ja-JP"/>
              </w:rPr>
            </w:rPrChange>
          </w:rPr>
          <w:t>T</w:t>
        </w:r>
      </w:ins>
      <w:ins w:id="1026" w:author="Peter Bugeia" w:date="2014-04-23T10:11:00Z">
        <w:r>
          <w:rPr>
            <w:lang w:eastAsia="ja-JP"/>
          </w:rPr>
          <w:t xml:space="preserve">his information pertains </w:t>
        </w:r>
        <w:proofErr w:type="gramStart"/>
        <w:r>
          <w:rPr>
            <w:lang w:eastAsia="ja-JP"/>
          </w:rPr>
          <w:t xml:space="preserve">to </w:t>
        </w:r>
      </w:ins>
      <w:ins w:id="1027" w:author="Peter Bugeia" w:date="2014-04-23T10:12:00Z">
        <w:r>
          <w:rPr>
            <w:lang w:eastAsia="ja-JP"/>
          </w:rPr>
          <w:t xml:space="preserve"> images</w:t>
        </w:r>
        <w:proofErr w:type="gramEnd"/>
        <w:r>
          <w:rPr>
            <w:lang w:eastAsia="ja-JP"/>
          </w:rPr>
          <w:t xml:space="preserve"> created by devices such as </w:t>
        </w:r>
      </w:ins>
      <w:ins w:id="1028" w:author="Peter Bugeia" w:date="2014-04-23T10:11:00Z">
        <w:r>
          <w:rPr>
            <w:lang w:eastAsia="ja-JP"/>
          </w:rPr>
          <w:t>digital cameras, smartphone</w:t>
        </w:r>
      </w:ins>
      <w:ins w:id="1029" w:author="Peter Bugeia" w:date="2014-04-23T10:12:00Z">
        <w:r>
          <w:rPr>
            <w:lang w:eastAsia="ja-JP"/>
          </w:rPr>
          <w:t>s</w:t>
        </w:r>
      </w:ins>
      <w:ins w:id="1030" w:author="Peter Bugeia" w:date="2014-04-23T10:11:00Z">
        <w:r>
          <w:rPr>
            <w:lang w:eastAsia="ja-JP"/>
          </w:rPr>
          <w:t xml:space="preserve"> and scanners</w:t>
        </w:r>
      </w:ins>
      <w:ins w:id="1031" w:author="Peter Bugeia" w:date="2014-04-23T10:12:00Z">
        <w:r w:rsidR="00C84273">
          <w:rPr>
            <w:lang w:eastAsia="ja-JP"/>
          </w:rPr>
          <w:t xml:space="preserve"> and is </w:t>
        </w:r>
      </w:ins>
      <w:ins w:id="1032" w:author="Peter Bugeia" w:date="2014-04-23T10:38:00Z">
        <w:r w:rsidR="00C84273">
          <w:rPr>
            <w:lang w:eastAsia="ja-JP"/>
          </w:rPr>
          <w:t xml:space="preserve">typically </w:t>
        </w:r>
      </w:ins>
      <w:ins w:id="1033" w:author="Peter Bugeia" w:date="2014-04-23T10:12:00Z">
        <w:r w:rsidR="00C84273">
          <w:rPr>
            <w:lang w:eastAsia="ja-JP"/>
          </w:rPr>
          <w:t>contained in image files with MIME type</w:t>
        </w:r>
      </w:ins>
      <w:ins w:id="1034" w:author="Peter Bugeia" w:date="2014-04-23T10:38:00Z">
        <w:r w:rsidR="00C84273">
          <w:rPr>
            <w:lang w:eastAsia="ja-JP"/>
          </w:rPr>
          <w:t>s</w:t>
        </w:r>
      </w:ins>
      <w:ins w:id="1035" w:author="Peter Bugeia" w:date="2014-04-23T10:12:00Z">
        <w:r w:rsidR="00C84273">
          <w:rPr>
            <w:lang w:eastAsia="ja-JP"/>
          </w:rPr>
          <w:t xml:space="preserve"> </w:t>
        </w:r>
      </w:ins>
      <w:ins w:id="1036" w:author="Peter Bugeia" w:date="2014-04-23T10:37:00Z">
        <w:r w:rsidR="00C84273">
          <w:rPr>
            <w:lang w:eastAsia="ja-JP"/>
          </w:rPr>
          <w:t xml:space="preserve">such as </w:t>
        </w:r>
      </w:ins>
      <w:ins w:id="1037" w:author="Peter Bugeia" w:date="2014-04-23T10:12:00Z">
        <w:r w:rsidR="00C84273">
          <w:rPr>
            <w:lang w:eastAsia="ja-JP"/>
          </w:rPr>
          <w:t xml:space="preserve">image/gif and image/jpeg. </w:t>
        </w:r>
        <w:r>
          <w:rPr>
            <w:lang w:eastAsia="ja-JP"/>
          </w:rPr>
          <w:t xml:space="preserve"> The information varies from devi</w:t>
        </w:r>
        <w:r w:rsidR="00F64921">
          <w:rPr>
            <w:lang w:eastAsia="ja-JP"/>
          </w:rPr>
          <w:t>ce to device but often includes</w:t>
        </w:r>
      </w:ins>
      <w:ins w:id="1038" w:author="Peter Bugeia" w:date="2014-04-23T10:21:00Z">
        <w:r w:rsidR="00F64921">
          <w:rPr>
            <w:lang w:eastAsia="ja-JP"/>
          </w:rPr>
          <w:t>:</w:t>
        </w:r>
      </w:ins>
    </w:p>
    <w:p w14:paraId="2AEE266D" w14:textId="77777777" w:rsidR="00F64921" w:rsidRDefault="0002548D">
      <w:pPr>
        <w:pStyle w:val="iNormal"/>
        <w:numPr>
          <w:ilvl w:val="0"/>
          <w:numId w:val="38"/>
        </w:numPr>
        <w:rPr>
          <w:ins w:id="1039" w:author="Peter Bugeia" w:date="2014-04-23T10:22:00Z"/>
          <w:lang w:eastAsia="ja-JP"/>
        </w:rPr>
        <w:pPrChange w:id="1040" w:author="Peter Bugeia" w:date="2014-04-23T10:21:00Z">
          <w:pPr/>
        </w:pPrChange>
      </w:pPr>
      <w:ins w:id="1041" w:author="Peter Bugeia" w:date="2014-04-23T10:12:00Z">
        <w:r>
          <w:rPr>
            <w:lang w:eastAsia="ja-JP"/>
          </w:rPr>
          <w:t xml:space="preserve">the </w:t>
        </w:r>
      </w:ins>
      <w:ins w:id="1042" w:author="Peter Bugeia" w:date="2014-04-23T10:15:00Z">
        <w:r w:rsidR="00F959FC">
          <w:rPr>
            <w:lang w:eastAsia="ja-JP"/>
          </w:rPr>
          <w:t>date and time the image was created</w:t>
        </w:r>
        <w:r w:rsidR="00F64921">
          <w:rPr>
            <w:lang w:eastAsia="ja-JP"/>
          </w:rPr>
          <w:t>,</w:t>
        </w:r>
      </w:ins>
    </w:p>
    <w:p w14:paraId="4413B092" w14:textId="11B55A4F" w:rsidR="00F64921" w:rsidRDefault="00F64921">
      <w:pPr>
        <w:pStyle w:val="iNormal"/>
        <w:numPr>
          <w:ilvl w:val="0"/>
          <w:numId w:val="38"/>
        </w:numPr>
        <w:rPr>
          <w:ins w:id="1043" w:author="Peter Bugeia" w:date="2014-04-23T10:15:00Z"/>
          <w:lang w:eastAsia="ja-JP"/>
        </w:rPr>
        <w:pPrChange w:id="1044" w:author="Peter Bugeia" w:date="2014-04-23T10:21:00Z">
          <w:pPr/>
        </w:pPrChange>
      </w:pPr>
      <w:ins w:id="1045" w:author="Peter Bugeia" w:date="2014-04-23T10:22:00Z">
        <w:r>
          <w:rPr>
            <w:lang w:eastAsia="ja-JP"/>
          </w:rPr>
          <w:t>the height and width of the image in pixels,</w:t>
        </w:r>
      </w:ins>
    </w:p>
    <w:p w14:paraId="0ED42AC2" w14:textId="77777777" w:rsidR="00F64921" w:rsidRDefault="00F64921">
      <w:pPr>
        <w:pStyle w:val="iNormal"/>
        <w:numPr>
          <w:ilvl w:val="0"/>
          <w:numId w:val="38"/>
        </w:numPr>
        <w:rPr>
          <w:ins w:id="1046" w:author="Peter Bugeia" w:date="2014-04-23T10:17:00Z"/>
          <w:lang w:eastAsia="ja-JP"/>
        </w:rPr>
        <w:pPrChange w:id="1047" w:author="Peter Bugeia" w:date="2014-04-23T10:21:00Z">
          <w:pPr/>
        </w:pPrChange>
      </w:pPr>
      <w:ins w:id="1048" w:author="Peter Bugeia" w:date="2014-04-23T10:21:00Z">
        <w:r>
          <w:rPr>
            <w:lang w:eastAsia="ja-JP"/>
          </w:rPr>
          <w:t xml:space="preserve">the </w:t>
        </w:r>
      </w:ins>
      <w:ins w:id="1049" w:author="Peter Bugeia" w:date="2014-04-23T10:17:00Z">
        <w:r w:rsidR="00F959FC">
          <w:rPr>
            <w:lang w:eastAsia="ja-JP"/>
          </w:rPr>
          <w:t>make and model of the de</w:t>
        </w:r>
        <w:r>
          <w:rPr>
            <w:lang w:eastAsia="ja-JP"/>
          </w:rPr>
          <w:t>vice which generated the image,</w:t>
        </w:r>
      </w:ins>
    </w:p>
    <w:p w14:paraId="687A5E81" w14:textId="3E8A473B" w:rsidR="00F64921" w:rsidRDefault="00F959FC">
      <w:pPr>
        <w:pStyle w:val="iNormal"/>
        <w:numPr>
          <w:ilvl w:val="0"/>
          <w:numId w:val="38"/>
        </w:numPr>
        <w:rPr>
          <w:ins w:id="1050" w:author="Peter Bugeia" w:date="2014-04-23T10:17:00Z"/>
          <w:lang w:eastAsia="ja-JP"/>
        </w:rPr>
        <w:pPrChange w:id="1051" w:author="Peter Bugeia" w:date="2014-04-23T10:21:00Z">
          <w:pPr/>
        </w:pPrChange>
      </w:pPr>
      <w:ins w:id="1052" w:author="Peter Bugeia" w:date="2014-04-23T10:17:00Z">
        <w:r>
          <w:rPr>
            <w:lang w:eastAsia="ja-JP"/>
          </w:rPr>
          <w:t xml:space="preserve">for </w:t>
        </w:r>
      </w:ins>
      <w:ins w:id="1053" w:author="Peter Bugeia" w:date="2014-04-23T10:24:00Z">
        <w:r w:rsidR="00F64921">
          <w:rPr>
            <w:lang w:eastAsia="ja-JP"/>
          </w:rPr>
          <w:t xml:space="preserve">digital </w:t>
        </w:r>
      </w:ins>
      <w:ins w:id="1054" w:author="Peter Bugeia" w:date="2014-04-23T10:17:00Z">
        <w:r>
          <w:rPr>
            <w:lang w:eastAsia="ja-JP"/>
          </w:rPr>
          <w:t xml:space="preserve">cameras </w:t>
        </w:r>
      </w:ins>
      <w:ins w:id="1055" w:author="Peter Bugeia" w:date="2014-04-23T10:15:00Z">
        <w:r>
          <w:rPr>
            <w:lang w:eastAsia="ja-JP"/>
          </w:rPr>
          <w:t xml:space="preserve">the </w:t>
        </w:r>
        <w:r w:rsidR="00F64921">
          <w:rPr>
            <w:lang w:eastAsia="ja-JP"/>
          </w:rPr>
          <w:t xml:space="preserve">lens, </w:t>
        </w:r>
      </w:ins>
      <w:ins w:id="1056" w:author="Peter Bugeia" w:date="2014-04-23T10:16:00Z">
        <w:r>
          <w:rPr>
            <w:lang w:eastAsia="ja-JP"/>
          </w:rPr>
          <w:t>shutter speed</w:t>
        </w:r>
      </w:ins>
      <w:ins w:id="1057" w:author="Peter Bugeia" w:date="2014-04-23T10:17:00Z">
        <w:r w:rsidR="00F64921">
          <w:rPr>
            <w:lang w:eastAsia="ja-JP"/>
          </w:rPr>
          <w:t xml:space="preserve">, </w:t>
        </w:r>
      </w:ins>
      <w:r w:rsidR="00F40E2A">
        <w:rPr>
          <w:lang w:eastAsia="ja-JP"/>
        </w:rPr>
        <w:t>aperture</w:t>
      </w:r>
      <w:ins w:id="1058" w:author="Peter Bugeia" w:date="2014-04-23T10:17:00Z">
        <w:r w:rsidR="00F64921">
          <w:rPr>
            <w:lang w:eastAsia="ja-JP"/>
          </w:rPr>
          <w:t xml:space="preserve"> and flash settings,</w:t>
        </w:r>
      </w:ins>
    </w:p>
    <w:p w14:paraId="6870A26A" w14:textId="600CB28B" w:rsidR="00F64921" w:rsidRDefault="00F959FC">
      <w:pPr>
        <w:pStyle w:val="iNormal"/>
        <w:numPr>
          <w:ilvl w:val="0"/>
          <w:numId w:val="38"/>
        </w:numPr>
        <w:rPr>
          <w:ins w:id="1059" w:author="Peter Bugeia" w:date="2014-04-23T10:21:00Z"/>
          <w:lang w:eastAsia="ja-JP"/>
        </w:rPr>
        <w:pPrChange w:id="1060" w:author="Peter Bugeia" w:date="2014-04-23T10:44:00Z">
          <w:pPr/>
        </w:pPrChange>
      </w:pPr>
      <w:ins w:id="1061" w:author="Peter Bugeia" w:date="2014-04-23T10:18:00Z">
        <w:r>
          <w:rPr>
            <w:lang w:eastAsia="ja-JP"/>
          </w:rPr>
          <w:t>G</w:t>
        </w:r>
      </w:ins>
      <w:ins w:id="1062" w:author="Peter Bugeia" w:date="2014-04-23T10:20:00Z">
        <w:r w:rsidR="00F64921">
          <w:rPr>
            <w:lang w:eastAsia="ja-JP"/>
          </w:rPr>
          <w:t>lobal Positioning System (GPS) co-ordinates</w:t>
        </w:r>
      </w:ins>
      <w:ins w:id="1063" w:author="Peter Bugeia" w:date="2014-04-23T10:18:00Z">
        <w:r w:rsidR="00F64921">
          <w:rPr>
            <w:lang w:eastAsia="ja-JP"/>
          </w:rPr>
          <w:t>.</w:t>
        </w:r>
      </w:ins>
    </w:p>
    <w:p w14:paraId="130560C3" w14:textId="622A5F27" w:rsidR="00C84273" w:rsidRDefault="00F64921">
      <w:pPr>
        <w:pStyle w:val="iNormal"/>
        <w:rPr>
          <w:ins w:id="1064" w:author="Peter Bugeia" w:date="2014-04-23T10:39:00Z"/>
          <w:lang w:eastAsia="ja-JP"/>
        </w:rPr>
        <w:pPrChange w:id="1065" w:author="Peter Bugeia" w:date="2014-04-23T10:22:00Z">
          <w:pPr/>
        </w:pPrChange>
      </w:pPr>
      <w:ins w:id="1066" w:author="Peter Bugeia" w:date="2014-04-23T10:20:00Z">
        <w:r>
          <w:rPr>
            <w:lang w:eastAsia="ja-JP"/>
          </w:rPr>
          <w:t>All of th</w:t>
        </w:r>
      </w:ins>
      <w:ins w:id="1067" w:author="Peter Bugeia" w:date="2014-04-23T10:24:00Z">
        <w:r>
          <w:rPr>
            <w:lang w:eastAsia="ja-JP"/>
          </w:rPr>
          <w:t xml:space="preserve">e Exif information will appear under </w:t>
        </w:r>
      </w:ins>
      <w:ins w:id="1068" w:author="Peter Bugeia" w:date="2014-04-23T10:12:00Z">
        <w:r w:rsidR="0002548D">
          <w:rPr>
            <w:lang w:eastAsia="ja-JP"/>
          </w:rPr>
          <w:t>the</w:t>
        </w:r>
      </w:ins>
      <w:ins w:id="1069" w:author="Peter Bugeia" w:date="2014-04-23T10:25:00Z">
        <w:r w:rsidR="00AE3EAB">
          <w:rPr>
            <w:lang w:eastAsia="ja-JP"/>
          </w:rPr>
          <w:t xml:space="preserve"> heading “</w:t>
        </w:r>
      </w:ins>
      <w:ins w:id="1070" w:author="Peter Bugeia" w:date="2014-04-23T10:38:00Z">
        <w:r w:rsidR="00C84273">
          <w:rPr>
            <w:lang w:eastAsia="ja-JP"/>
          </w:rPr>
          <w:t xml:space="preserve">Information </w:t>
        </w:r>
        <w:proofErr w:type="gramStart"/>
        <w:r w:rsidR="00C84273">
          <w:rPr>
            <w:lang w:eastAsia="ja-JP"/>
          </w:rPr>
          <w:t>From The</w:t>
        </w:r>
        <w:proofErr w:type="gramEnd"/>
        <w:r w:rsidR="00C84273">
          <w:rPr>
            <w:lang w:eastAsia="ja-JP"/>
          </w:rPr>
          <w:t xml:space="preserve"> File</w:t>
        </w:r>
      </w:ins>
      <w:ins w:id="1071" w:author="Peter Bugeia" w:date="2014-04-23T10:39:00Z">
        <w:r w:rsidR="00C84273">
          <w:rPr>
            <w:lang w:eastAsia="ja-JP"/>
          </w:rPr>
          <w:t>”</w:t>
        </w:r>
      </w:ins>
    </w:p>
    <w:p w14:paraId="025C1D0B" w14:textId="1C7B4F86" w:rsidR="004F4F42" w:rsidRDefault="00C84273" w:rsidP="00840870">
      <w:pPr>
        <w:pStyle w:val="iNormal"/>
        <w:rPr>
          <w:lang w:eastAsia="ja-JP"/>
        </w:rPr>
      </w:pPr>
      <w:ins w:id="1072" w:author="Peter Bugeia" w:date="2014-04-23T10:39:00Z">
        <w:r>
          <w:rPr>
            <w:lang w:eastAsia="ja-JP"/>
          </w:rPr>
          <w:t xml:space="preserve">Refer </w:t>
        </w:r>
      </w:ins>
      <w:ins w:id="1073" w:author="Peter Bugeia" w:date="2014-04-23T10:09:00Z">
        <w:r w:rsidR="0002548D">
          <w:rPr>
            <w:lang w:eastAsia="ja-JP"/>
          </w:rPr>
          <w:t xml:space="preserve">to </w:t>
        </w:r>
        <w:r w:rsidR="0002548D">
          <w:rPr>
            <w:lang w:eastAsia="ja-JP"/>
          </w:rPr>
          <w:fldChar w:fldCharType="begin"/>
        </w:r>
        <w:r w:rsidR="0002548D">
          <w:rPr>
            <w:lang w:eastAsia="ja-JP"/>
          </w:rPr>
          <w:instrText xml:space="preserve"> HYPERLINK "</w:instrText>
        </w:r>
        <w:r w:rsidR="0002548D" w:rsidRPr="0002548D">
          <w:rPr>
            <w:lang w:eastAsia="ja-JP"/>
          </w:rPr>
          <w:instrText>http://en.wikipedia.org/wiki/Exchangeable_image_file_format</w:instrText>
        </w:r>
        <w:r w:rsidR="0002548D">
          <w:rPr>
            <w:lang w:eastAsia="ja-JP"/>
          </w:rPr>
          <w:instrText xml:space="preserve">" </w:instrText>
        </w:r>
        <w:r w:rsidR="0002548D">
          <w:rPr>
            <w:lang w:eastAsia="ja-JP"/>
          </w:rPr>
          <w:fldChar w:fldCharType="separate"/>
        </w:r>
        <w:r w:rsidR="0002548D" w:rsidRPr="0028193A">
          <w:rPr>
            <w:rStyle w:val="Hyperlink"/>
            <w:lang w:eastAsia="ja-JP"/>
          </w:rPr>
          <w:t>http://en.wikipedia.org/wiki/Exchangeable_image_file_format</w:t>
        </w:r>
        <w:r w:rsidR="0002548D">
          <w:rPr>
            <w:lang w:eastAsia="ja-JP"/>
          </w:rPr>
          <w:fldChar w:fldCharType="end"/>
        </w:r>
        <w:r>
          <w:rPr>
            <w:lang w:eastAsia="ja-JP"/>
          </w:rPr>
          <w:t xml:space="preserve"> for more information</w:t>
        </w:r>
        <w:r w:rsidR="0002548D">
          <w:rPr>
            <w:lang w:eastAsia="ja-JP"/>
          </w:rPr>
          <w:t xml:space="preserve"> on Exif</w:t>
        </w:r>
      </w:ins>
      <w:ins w:id="1074" w:author="Peter Bugeia" w:date="2014-04-23T10:39:00Z">
        <w:r>
          <w:rPr>
            <w:lang w:eastAsia="ja-JP"/>
          </w:rPr>
          <w:t>.</w:t>
        </w:r>
      </w:ins>
    </w:p>
    <w:p w14:paraId="7B4D9A14" w14:textId="77777777" w:rsidR="009D46EC" w:rsidRPr="005879DC" w:rsidRDefault="009D46EC" w:rsidP="00B6457B">
      <w:pPr>
        <w:pStyle w:val="iHeading1"/>
      </w:pPr>
      <w:bookmarkStart w:id="1075" w:name="_Toc215047185"/>
      <w:bookmarkStart w:id="1076" w:name="_Ref351623355"/>
      <w:bookmarkStart w:id="1077" w:name="_Ref351623361"/>
      <w:bookmarkStart w:id="1078" w:name="_Ref377728802"/>
      <w:bookmarkStart w:id="1079" w:name="_Ref377728804"/>
      <w:bookmarkStart w:id="1080" w:name="_Toc386636199"/>
      <w:r w:rsidRPr="005879DC">
        <w:lastRenderedPageBreak/>
        <w:t xml:space="preserve">Uploading </w:t>
      </w:r>
      <w:r w:rsidR="00415DC9">
        <w:t>Data File</w:t>
      </w:r>
      <w:r w:rsidR="009B7E78">
        <w:t>s</w:t>
      </w:r>
      <w:bookmarkEnd w:id="1075"/>
      <w:bookmarkEnd w:id="1076"/>
      <w:bookmarkEnd w:id="1077"/>
      <w:bookmarkEnd w:id="1078"/>
      <w:bookmarkEnd w:id="1079"/>
      <w:bookmarkEnd w:id="1080"/>
    </w:p>
    <w:p w14:paraId="6B1CE900" w14:textId="77777777" w:rsidR="00B31E6B" w:rsidRDefault="00B31E6B" w:rsidP="00A13A20">
      <w:pPr>
        <w:pStyle w:val="iNormal"/>
      </w:pPr>
      <w:r>
        <w:t xml:space="preserve">To upload one or more new </w:t>
      </w:r>
      <w:r w:rsidR="00415DC9">
        <w:t>Data File</w:t>
      </w:r>
      <w:r w:rsidR="009B7E78">
        <w:t>s</w:t>
      </w:r>
      <w:r>
        <w:t>:</w:t>
      </w:r>
    </w:p>
    <w:p w14:paraId="4F238907" w14:textId="77777777" w:rsidR="009D46EC" w:rsidRDefault="00B31E6B" w:rsidP="00B31E6B">
      <w:pPr>
        <w:pStyle w:val="iNormal"/>
        <w:numPr>
          <w:ilvl w:val="0"/>
          <w:numId w:val="25"/>
        </w:numPr>
      </w:pPr>
      <w:r>
        <w:t>Click</w:t>
      </w:r>
      <w:r w:rsidR="009D46EC" w:rsidRPr="005879DC">
        <w:t xml:space="preserve"> </w:t>
      </w:r>
      <w:proofErr w:type="gramStart"/>
      <w:r w:rsidR="009D46EC" w:rsidRPr="005879DC">
        <w:t xml:space="preserve">the </w:t>
      </w:r>
      <w:r w:rsidR="0033682C" w:rsidRPr="0033682C">
        <w:rPr>
          <w:rStyle w:val="iButtonBlue"/>
        </w:rPr>
        <w:t> </w:t>
      </w:r>
      <w:r w:rsidR="009D46EC" w:rsidRPr="0033682C">
        <w:rPr>
          <w:rStyle w:val="iButtonBlue"/>
        </w:rPr>
        <w:t>Upload</w:t>
      </w:r>
      <w:proofErr w:type="gramEnd"/>
      <w:r w:rsidR="0033682C" w:rsidRPr="0033682C">
        <w:rPr>
          <w:rStyle w:val="iButtonBlue"/>
        </w:rPr>
        <w:t> </w:t>
      </w:r>
      <w:r w:rsidR="009D46EC" w:rsidRPr="005879DC">
        <w:t xml:space="preserve"> button </w:t>
      </w:r>
      <w:r w:rsidR="003829A3">
        <w:t xml:space="preserve">which is displayed </w:t>
      </w:r>
      <w:r w:rsidR="009D46EC" w:rsidRPr="005879DC">
        <w:t xml:space="preserve">at the top left of the </w:t>
      </w:r>
      <w:r w:rsidR="003829A3">
        <w:t xml:space="preserve">main </w:t>
      </w:r>
      <w:r w:rsidR="009D46EC" w:rsidRPr="005879DC">
        <w:t>screen</w:t>
      </w:r>
      <w:r w:rsidR="002F37C0">
        <w:t>.</w:t>
      </w:r>
    </w:p>
    <w:p w14:paraId="214CBE44" w14:textId="77777777" w:rsidR="00351BB3" w:rsidRDefault="00A5049D">
      <w:pPr>
        <w:pStyle w:val="iFigureCaption"/>
      </w:pPr>
      <w:r>
        <w:rPr>
          <w:noProof/>
          <w:lang w:eastAsia="en-AU"/>
        </w:rPr>
        <mc:AlternateContent>
          <mc:Choice Requires="wpg">
            <w:drawing>
              <wp:inline distT="0" distB="0" distL="0" distR="0" wp14:anchorId="3AF9A3B7" wp14:editId="160A7EF9">
                <wp:extent cx="5072380" cy="2407285"/>
                <wp:effectExtent l="0" t="0" r="0" b="5715"/>
                <wp:docPr id="73" name="Group 1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072380" cy="2407285"/>
                          <a:chOff x="2353" y="4823"/>
                          <a:chExt cx="6345" cy="3012"/>
                        </a:xfrm>
                      </wpg:grpSpPr>
                      <wps:wsp>
                        <wps:cNvPr id="75" name="AutoShape 165"/>
                        <wps:cNvSpPr>
                          <a:spLocks noChangeAspect="1" noChangeArrowheads="1" noTextEdit="1"/>
                        </wps:cNvSpPr>
                        <wps:spPr bwMode="auto">
                          <a:xfrm>
                            <a:off x="2353" y="4823"/>
                            <a:ext cx="6345" cy="301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6" name="Picture 16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2353" y="4823"/>
                            <a:ext cx="6345" cy="3012"/>
                          </a:xfrm>
                          <a:prstGeom prst="rect">
                            <a:avLst/>
                          </a:prstGeom>
                          <a:noFill/>
                          <a:extLst>
                            <a:ext uri="{909E8E84-426E-40DD-AFC4-6F175D3DCCD1}">
                              <a14:hiddenFill xmlns:a14="http://schemas.microsoft.com/office/drawing/2010/main">
                                <a:solidFill>
                                  <a:srgbClr val="FFFFFF"/>
                                </a:solidFill>
                              </a14:hiddenFill>
                            </a:ext>
                          </a:extLst>
                        </pic:spPr>
                      </pic:pic>
                      <wps:wsp>
                        <wps:cNvPr id="77" name="Oval 168"/>
                        <wps:cNvSpPr>
                          <a:spLocks noChangeArrowheads="1"/>
                        </wps:cNvSpPr>
                        <wps:spPr bwMode="auto">
                          <a:xfrm>
                            <a:off x="2581" y="5578"/>
                            <a:ext cx="569" cy="244"/>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mv="urn:schemas-microsoft-com:mac:vml" xmlns:mo="http://schemas.microsoft.com/office/mac/office/2008/main">
            <w:pict>
              <v:group id="Group 166" o:spid="_x0000_s1026" style="width:399.4pt;height:189.55pt;mso-position-horizontal-relative:char;mso-position-vertical-relative:line" coordorigin="2353,4823" coordsize="6345,30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">
                <o:lock v:ext="edit" aspectratio="t"/>
                <v:rect id="AutoShape 165" o:spid="_x0000_s1027" style="position:absolute;left:2353;top:4823;width:6345;height:3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pLEnxAAA&#10;ANsAAAAPAAAAZHJzL2Rvd25yZXYueG1sRI9Ba8JAFITvBf/D8gQvohuFVkldRQQxSEGM1vMj+5qE&#10;Zt/G7Jqk/75bEHocZuYbZrXpTSVaalxpWcFsGoEgzqwuOVdwvewnSxDOI2usLJOCH3KwWQ9eVhhr&#10;2/GZ2tTnIkDYxaig8L6OpXRZQQbd1NbEwfuyjUEfZJNL3WAX4KaS8yh6kwZLDgsF1rQrKPtOH0ZB&#10;l53a2+XjIE/jW2L5ntx36edRqdGw376D8NT7//CznWgFi1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qSxJ8QAAADbAAAADwAAAAAAAAAAAAAAAACXAgAAZHJzL2Rv&#10;d25yZXYueG1sUEsFBgAAAAAEAAQA9QAAAIgDAAAAAA==&#10;" filled="f" stroked="f">
                  <o:lock v:ext="edit" aspectratio="t" text="t"/>
                </v:rect>
                <v:shape id="Picture 167" o:spid="_x0000_s1028" type="#_x0000_t75" style="position:absolute;left:2353;top:4823;width:6345;height: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7m&#10;ZOnEAAAA2wAAAA8AAABkcnMvZG93bnJldi54bWxEj91qg0AUhO8DeYflFHqXrFVIgnENSVFaKAnk&#10;5wEO7qlK3bPibo19+26hkMthZr5hst1kOjHS4FrLCl6WEQjiyuqWawW3a7nYgHAeWWNnmRT8kINd&#10;Pp9lmGp75zONF1+LAGGXooLG+z6V0lUNGXRL2xMH79MOBn2QQy31gPcAN52Mo2glDbYcFhrs6bWh&#10;6uvybRQUH9HR79visDklpRnfzvHtmBilnp+m/RaEp8k/wv/td61gvYK/L+EHyP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7mZOnEAAAA2wAAAA8AAAAAAAAAAAAAAAAAnAIA&#10;AGRycy9kb3ducmV2LnhtbFBLBQYAAAAABAAEAPcAAACNAwAAAAA=&#10;">
                  <v:imagedata r:id="rId59" o:title=""/>
                </v:shape>
                <v:oval id="Oval 168" o:spid="_x0000_s1029" style="position:absolute;left:2581;top:5578;width:569;height:2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4e0ExAAA&#10;ANsAAAAPAAAAZHJzL2Rvd25yZXYueG1sRI/RasJAFETfBf9huULf6iaCjaSuYluE0ocWYz/gkr0m&#10;0ezdZHcb4993CwUfh5k5w6y3o2nFQM43lhWk8wQEcWl1w5WC7+P+cQXCB2SNrWVScCMP2810ssZc&#10;2ysfaChCJSKEfY4K6hC6XEpf1mTQz21HHL2TdQZDlK6S2uE1wk0rF0nyJA02HBdq7Oi1pvJS/BgF&#10;y3PVLz6/Xm6UNW+tS8fB9h9SqYfZuHsGEWgM9/B/+10ryDL4+xJ/gNz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HtBMQAAADbAAAADwAAAAAAAAAAAAAAAACXAgAAZHJzL2Rv&#10;d25yZXYueG1sUEsFBgAAAAAEAAQA9QAAAIgDAAAAAA==&#10;" filled="f" strokecolor="red" strokeweight="1pt"/>
                <w10:anchorlock/>
              </v:group>
            </w:pict>
          </mc:Fallback>
        </mc:AlternateContent>
      </w:r>
    </w:p>
    <w:p w14:paraId="182BFFB0" w14:textId="77777777" w:rsidR="009D46EC" w:rsidRPr="005879DC" w:rsidRDefault="009D46EC" w:rsidP="00B31E6B">
      <w:pPr>
        <w:pStyle w:val="iNormal"/>
        <w:ind w:left="720"/>
      </w:pPr>
      <w:r w:rsidRPr="005879DC">
        <w:t xml:space="preserve">Clicking this button will take you to the New </w:t>
      </w:r>
      <w:r w:rsidR="00415DC9">
        <w:t>Data File</w:t>
      </w:r>
      <w:r w:rsidR="009B7E78">
        <w:t>s</w:t>
      </w:r>
      <w:r w:rsidRPr="005879DC">
        <w:t xml:space="preserve"> form</w:t>
      </w:r>
      <w:r w:rsidR="002F37C0">
        <w:t>.</w:t>
      </w:r>
    </w:p>
    <w:p w14:paraId="6AFCB344" w14:textId="77777777" w:rsidR="009D46EC" w:rsidRDefault="00E464DC" w:rsidP="009553ED">
      <w:pPr>
        <w:pStyle w:val="iFigureCaption"/>
      </w:pPr>
      <w:r>
        <w:rPr>
          <w:b w:val="0"/>
          <w:noProof/>
          <w:lang w:eastAsia="en-AU"/>
        </w:rPr>
        <w:lastRenderedPageBreak/>
        <w:drawing>
          <wp:inline distT="0" distB="0" distL="0" distR="0" wp14:anchorId="2BB5C19E" wp14:editId="76D195D9">
            <wp:extent cx="4677012" cy="3920800"/>
            <wp:effectExtent l="190500" t="152400" r="180738" b="136850"/>
            <wp:docPr id="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srcRect l="8837" t="15502" r="10786" b="5167"/>
                    <a:stretch>
                      <a:fillRect/>
                    </a:stretch>
                  </pic:blipFill>
                  <pic:spPr bwMode="auto">
                    <a:xfrm>
                      <a:off x="0" y="0"/>
                      <a:ext cx="4677655" cy="3921339"/>
                    </a:xfrm>
                    <a:prstGeom prst="rect">
                      <a:avLst/>
                    </a:prstGeom>
                    <a:ln>
                      <a:noFill/>
                    </a:ln>
                    <a:effectLst>
                      <a:outerShdw blurRad="190500" algn="tl" rotWithShape="0">
                        <a:srgbClr val="000000">
                          <a:alpha val="70000"/>
                        </a:srgbClr>
                      </a:outerShdw>
                    </a:effectLst>
                  </pic:spPr>
                </pic:pic>
              </a:graphicData>
            </a:graphic>
          </wp:inline>
        </w:drawing>
      </w:r>
    </w:p>
    <w:p w14:paraId="7B76179C" w14:textId="77777777" w:rsidR="00180EE4" w:rsidRPr="00180EE4" w:rsidRDefault="00B31E6B">
      <w:pPr>
        <w:pStyle w:val="iNormal"/>
        <w:keepNext/>
        <w:keepLines/>
        <w:numPr>
          <w:ilvl w:val="0"/>
          <w:numId w:val="25"/>
        </w:numPr>
        <w:ind w:left="714" w:hanging="357"/>
        <w:pPrChange w:id="1081" w:author="Peter Bugeia" w:date="2014-04-24T09:46:00Z">
          <w:pPr>
            <w:pStyle w:val="iNormal"/>
            <w:numPr>
              <w:numId w:val="25"/>
            </w:numPr>
            <w:ind w:left="720" w:hanging="360"/>
          </w:pPr>
        </w:pPrChange>
      </w:pPr>
      <w:r>
        <w:t>E</w:t>
      </w:r>
      <w:r w:rsidR="009D46EC" w:rsidRPr="005879DC">
        <w:t xml:space="preserve">nter all the </w:t>
      </w:r>
      <w:r w:rsidR="003829A3">
        <w:t>Metadata</w:t>
      </w:r>
      <w:r w:rsidR="009D46EC" w:rsidRPr="005879DC">
        <w:t xml:space="preserve"> </w:t>
      </w:r>
      <w:r>
        <w:t xml:space="preserve">that you want applied to </w:t>
      </w:r>
      <w:r w:rsidR="009D46EC" w:rsidRPr="005879DC">
        <w:t>the new file or files</w:t>
      </w:r>
      <w:r>
        <w:t>.</w:t>
      </w:r>
      <w:r w:rsidRPr="005879DC">
        <w:t xml:space="preserve"> </w:t>
      </w:r>
      <w:r>
        <w:t xml:space="preserve">See the section </w:t>
      </w:r>
      <w:r w:rsidR="00C23447">
        <w:fldChar w:fldCharType="begin"/>
      </w:r>
      <w:r w:rsidR="00C23447">
        <w:instrText xml:space="preserve"> REF _Ref351730692 \r \h  \* MERGEFORMAT </w:instrText>
      </w:r>
      <w:r w:rsidR="00C23447">
        <w:fldChar w:fldCharType="separate"/>
      </w:r>
      <w:r w:rsidR="00443106" w:rsidRPr="00443106">
        <w:rPr>
          <w:rStyle w:val="CrossReference"/>
        </w:rPr>
        <w:t>6.2.1</w:t>
      </w:r>
      <w:r w:rsidR="00C23447">
        <w:fldChar w:fldCharType="end"/>
      </w:r>
      <w:r w:rsidRPr="003829A3">
        <w:rPr>
          <w:rStyle w:val="CrossReference"/>
        </w:rPr>
        <w:t xml:space="preserve"> </w:t>
      </w:r>
      <w:r w:rsidR="00C23447">
        <w:fldChar w:fldCharType="begin"/>
      </w:r>
      <w:r w:rsidR="00C23447">
        <w:instrText xml:space="preserve"> REF _Ref351730692 \h  \* MERGEFORMAT </w:instrText>
      </w:r>
      <w:r w:rsidR="00C23447">
        <w:fldChar w:fldCharType="separate"/>
      </w:r>
      <w:r w:rsidR="00443106" w:rsidRPr="00443106">
        <w:rPr>
          <w:rStyle w:val="CrossReference"/>
        </w:rPr>
        <w:t>Basic Information</w:t>
      </w:r>
      <w:r w:rsidR="00C23447">
        <w:fldChar w:fldCharType="end"/>
      </w:r>
      <w:r>
        <w:t xml:space="preserve"> for information about the meaning of Metadata fields.</w:t>
      </w:r>
      <w:r w:rsidR="007105DB">
        <w:t xml:space="preserve"> See section </w:t>
      </w:r>
      <w:r w:rsidR="00C23447">
        <w:fldChar w:fldCharType="begin"/>
      </w:r>
      <w:r w:rsidR="00C23447">
        <w:instrText xml:space="preserve"> REF _Ref377648367 \r \h  \* MERGEFORMAT </w:instrText>
      </w:r>
      <w:r w:rsidR="00C23447">
        <w:fldChar w:fldCharType="separate"/>
      </w:r>
      <w:r w:rsidR="00443106" w:rsidRPr="00443106">
        <w:rPr>
          <w:rStyle w:val="CrossReference"/>
        </w:rPr>
        <w:t>4.3</w:t>
      </w:r>
      <w:r w:rsidR="00C23447">
        <w:fldChar w:fldCharType="end"/>
      </w:r>
      <w:r w:rsidR="007105DB" w:rsidRPr="007105DB">
        <w:rPr>
          <w:rStyle w:val="CrossReference"/>
        </w:rPr>
        <w:t xml:space="preserve"> </w:t>
      </w:r>
      <w:r w:rsidR="00C23447">
        <w:fldChar w:fldCharType="begin"/>
      </w:r>
      <w:r w:rsidR="00C23447">
        <w:instrText xml:space="preserve"> REF _Ref377648367 \h  \* MERGEFORMAT </w:instrText>
      </w:r>
      <w:r w:rsidR="00C23447">
        <w:fldChar w:fldCharType="separate"/>
      </w:r>
      <w:r w:rsidR="00443106" w:rsidRPr="00443106">
        <w:rPr>
          <w:rStyle w:val="CrossReference"/>
        </w:rPr>
        <w:t>Entering Labels</w:t>
      </w:r>
      <w:r w:rsidR="00C23447">
        <w:fldChar w:fldCharType="end"/>
      </w:r>
      <w:r w:rsidR="007105DB">
        <w:t xml:space="preserve"> for information on Labels and how to enter them.</w:t>
      </w:r>
    </w:p>
    <w:p w14:paraId="7C74A8B0" w14:textId="77777777"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r w:rsidR="00C23447">
        <w:fldChar w:fldCharType="begin"/>
      </w:r>
      <w:r w:rsidR="00C23447">
        <w:instrText xml:space="preserve"> REF _Ref378839908 \r \h  \* MERGEFORMAT </w:instrText>
      </w:r>
      <w:r w:rsidR="00C23447">
        <w:fldChar w:fldCharType="separate"/>
      </w:r>
      <w:r w:rsidR="00443106" w:rsidRPr="00443106">
        <w:rPr>
          <w:rStyle w:val="CrossReference"/>
        </w:rPr>
        <w:t>7.3</w:t>
      </w:r>
      <w:r w:rsidR="00C23447">
        <w:fldChar w:fldCharType="end"/>
      </w:r>
      <w:r w:rsidR="005F4623" w:rsidRPr="005F4623">
        <w:rPr>
          <w:rStyle w:val="CrossReference"/>
        </w:rPr>
        <w:t xml:space="preserve"> </w:t>
      </w:r>
      <w:r w:rsidR="00C23447">
        <w:fldChar w:fldCharType="begin"/>
      </w:r>
      <w:r w:rsidR="00C23447">
        <w:instrText xml:space="preserve"> REF _Ref378839910 \h  \* MERGEFORMAT </w:instrText>
      </w:r>
      <w:r w:rsidR="00C23447">
        <w:fldChar w:fldCharType="separate"/>
      </w:r>
      <w:r w:rsidR="00443106" w:rsidRPr="00443106">
        <w:rPr>
          <w:rStyle w:val="CrossReference"/>
        </w:rPr>
        <w:t>Uploading RAW TOA5 Data Files</w:t>
      </w:r>
      <w:r w:rsidR="00C23447">
        <w:fldChar w:fldCharType="end"/>
      </w:r>
      <w:r w:rsidR="005F4623">
        <w:t xml:space="preserve"> </w:t>
      </w:r>
      <w:r w:rsidRPr="005879DC">
        <w:t xml:space="preserve">for more information. </w:t>
      </w:r>
    </w:p>
    <w:p w14:paraId="2278733B" w14:textId="77777777" w:rsidR="009D46EC" w:rsidRDefault="00B31E6B" w:rsidP="00B31E6B">
      <w:pPr>
        <w:pStyle w:val="iNormal"/>
        <w:numPr>
          <w:ilvl w:val="0"/>
          <w:numId w:val="25"/>
        </w:numPr>
      </w:pPr>
      <w:r>
        <w:t xml:space="preserve">Click </w:t>
      </w:r>
      <w:proofErr w:type="gramStart"/>
      <w:r>
        <w:t xml:space="preserve">on </w:t>
      </w:r>
      <w:r w:rsidR="007105DB" w:rsidRPr="007105DB">
        <w:rPr>
          <w:rStyle w:val="iButton"/>
        </w:rPr>
        <w:t> </w:t>
      </w:r>
      <w:r w:rsidRPr="007105DB">
        <w:rPr>
          <w:rStyle w:val="iButton"/>
        </w:rPr>
        <w:t>Choose</w:t>
      </w:r>
      <w:proofErr w:type="gramEnd"/>
      <w:r w:rsidR="007105DB" w:rsidRPr="007105DB">
        <w:rPr>
          <w:rStyle w:val="iButton"/>
        </w:rPr>
        <w:t> </w:t>
      </w:r>
      <w:r w:rsidRPr="007105DB">
        <w:rPr>
          <w:rStyle w:val="iButton"/>
        </w:rPr>
        <w:t>Files</w:t>
      </w:r>
      <w:r w:rsidR="007105DB" w:rsidRPr="007105DB">
        <w:rPr>
          <w:rStyle w:val="iButton"/>
        </w:rPr>
        <w:t> </w:t>
      </w:r>
      <w:r w:rsidR="007105DB">
        <w:rPr>
          <w:rStyle w:val="iOption"/>
        </w:rPr>
        <w:t xml:space="preserve"> </w:t>
      </w:r>
      <w:r>
        <w:t>and use the file dialog which opens to sel</w:t>
      </w:r>
      <w:r w:rsidR="009D46EC" w:rsidRPr="005879DC">
        <w:t xml:space="preserve">ect </w:t>
      </w:r>
      <w:r>
        <w:t>one or more files</w:t>
      </w:r>
      <w:r w:rsidR="009D46EC" w:rsidRPr="005879DC">
        <w:t xml:space="preserve"> to </w:t>
      </w:r>
      <w:r w:rsidR="009D46EC">
        <w:t xml:space="preserve">be </w:t>
      </w:r>
      <w:r w:rsidR="009D46EC" w:rsidRPr="005879DC">
        <w:t>uploaded</w:t>
      </w:r>
      <w:r>
        <w:t xml:space="preserve">. When you confirm your file choice and return to the New </w:t>
      </w:r>
      <w:r w:rsidR="00415DC9">
        <w:t>Data File</w:t>
      </w:r>
      <w:r w:rsidR="009B7E78">
        <w:t>s</w:t>
      </w:r>
      <w:r>
        <w:t xml:space="preserve"> dialog, a </w:t>
      </w:r>
      <w:proofErr w:type="gramStart"/>
      <w:r>
        <w:t xml:space="preserve">second </w:t>
      </w:r>
      <w:r w:rsidR="007105DB" w:rsidRPr="007105DB">
        <w:rPr>
          <w:rStyle w:val="iButton"/>
        </w:rPr>
        <w:t> Choose</w:t>
      </w:r>
      <w:proofErr w:type="gramEnd"/>
      <w:r w:rsidR="007105DB" w:rsidRPr="007105DB">
        <w:rPr>
          <w:rStyle w:val="iButton"/>
        </w:rPr>
        <w:t> Files </w:t>
      </w:r>
      <w:r>
        <w:t xml:space="preserve"> button will appear below the first.</w:t>
      </w:r>
    </w:p>
    <w:p w14:paraId="01E96BB0" w14:textId="77777777" w:rsidR="009553ED" w:rsidRPr="009553ED" w:rsidRDefault="00B31E6B" w:rsidP="009553ED">
      <w:pPr>
        <w:pStyle w:val="iNormal"/>
        <w:numPr>
          <w:ilvl w:val="0"/>
          <w:numId w:val="25"/>
        </w:numPr>
      </w:pPr>
      <w:r>
        <w:t xml:space="preserve">If you require more files to be uploaded, click on the </w:t>
      </w:r>
      <w:proofErr w:type="gramStart"/>
      <w:r>
        <w:t xml:space="preserve">new </w:t>
      </w:r>
      <w:r w:rsidR="007105DB" w:rsidRPr="007105DB">
        <w:rPr>
          <w:rStyle w:val="iButton"/>
        </w:rPr>
        <w:t> Choose</w:t>
      </w:r>
      <w:proofErr w:type="gramEnd"/>
      <w:r w:rsidR="007105DB" w:rsidRPr="007105DB">
        <w:rPr>
          <w:rStyle w:val="iButton"/>
        </w:rPr>
        <w:t> Files </w:t>
      </w:r>
      <w:r>
        <w:t xml:space="preserve"> button and use the file dialog to sel</w:t>
      </w:r>
      <w:r w:rsidRPr="005879DC">
        <w:t xml:space="preserve">ect </w:t>
      </w:r>
      <w:r>
        <w:t>one or more further files</w:t>
      </w:r>
      <w:r w:rsidRPr="005879DC">
        <w:t xml:space="preserve"> to </w:t>
      </w:r>
      <w:r>
        <w:t xml:space="preserve">be </w:t>
      </w:r>
      <w:r w:rsidRPr="005879DC">
        <w:t>uploaded</w:t>
      </w:r>
      <w:r>
        <w:t xml:space="preserve">. Repeat this step using the </w:t>
      </w:r>
      <w:proofErr w:type="gramStart"/>
      <w:r>
        <w:t xml:space="preserve">new </w:t>
      </w:r>
      <w:r w:rsidR="007105DB" w:rsidRPr="007105DB">
        <w:rPr>
          <w:rStyle w:val="iButton"/>
        </w:rPr>
        <w:t> Choose</w:t>
      </w:r>
      <w:proofErr w:type="gramEnd"/>
      <w:r w:rsidR="007105DB" w:rsidRPr="007105DB">
        <w:rPr>
          <w:rStyle w:val="iButton"/>
        </w:rPr>
        <w:t> Files </w:t>
      </w:r>
      <w:r>
        <w:t xml:space="preserve"> button which appears after each file selection dialog is closed until you have selected all the files you require to be uploaded.</w:t>
      </w:r>
    </w:p>
    <w:p w14:paraId="72D4FCD3" w14:textId="77777777" w:rsidR="009553ED" w:rsidRDefault="00065D26" w:rsidP="00B31E6B">
      <w:pPr>
        <w:pStyle w:val="iNormal"/>
        <w:numPr>
          <w:ilvl w:val="0"/>
          <w:numId w:val="25"/>
        </w:numPr>
      </w:pPr>
      <w:r>
        <w:t xml:space="preserve">Click </w:t>
      </w:r>
      <w:proofErr w:type="gramStart"/>
      <w:r>
        <w:t xml:space="preserve">on </w:t>
      </w:r>
      <w:r w:rsidR="007105DB" w:rsidRPr="007105DB">
        <w:rPr>
          <w:rStyle w:val="iButtonBlue"/>
        </w:rPr>
        <w:t> </w:t>
      </w:r>
      <w:r w:rsidRPr="007105DB">
        <w:rPr>
          <w:rStyle w:val="iButtonBlue"/>
        </w:rPr>
        <w:t>Upload</w:t>
      </w:r>
      <w:proofErr w:type="gramEnd"/>
      <w:r w:rsidR="007105DB" w:rsidRPr="007105DB">
        <w:rPr>
          <w:rStyle w:val="iButtonBlue"/>
        </w:rPr>
        <w:t> </w:t>
      </w:r>
      <w:r>
        <w:t xml:space="preserve"> at the bottom of the screen to </w:t>
      </w:r>
      <w:r w:rsidR="009553ED">
        <w:t>cause the files to be uploaded.</w:t>
      </w:r>
    </w:p>
    <w:p w14:paraId="6FF42C34" w14:textId="77777777" w:rsidR="00351BB3" w:rsidRDefault="00A5049D">
      <w:pPr>
        <w:pStyle w:val="iFigureCaption"/>
      </w:pPr>
      <w:r>
        <w:rPr>
          <w:noProof/>
          <w:lang w:eastAsia="en-AU"/>
        </w:rPr>
        <w:lastRenderedPageBreak/>
        <mc:AlternateContent>
          <mc:Choice Requires="wpg">
            <w:drawing>
              <wp:inline distT="0" distB="0" distL="0" distR="0" wp14:anchorId="616EA2A9" wp14:editId="6C631EE9">
                <wp:extent cx="5377180" cy="2310130"/>
                <wp:effectExtent l="0" t="0" r="0" b="1270"/>
                <wp:docPr id="69" name="Group 1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377180" cy="2310130"/>
                          <a:chOff x="2353" y="2429"/>
                          <a:chExt cx="6727" cy="2890"/>
                        </a:xfrm>
                      </wpg:grpSpPr>
                      <wps:wsp>
                        <wps:cNvPr id="70" name="AutoShape 169"/>
                        <wps:cNvSpPr>
                          <a:spLocks noChangeAspect="1" noChangeArrowheads="1" noTextEdit="1"/>
                        </wps:cNvSpPr>
                        <wps:spPr bwMode="auto">
                          <a:xfrm>
                            <a:off x="2353" y="2429"/>
                            <a:ext cx="6727" cy="289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 name="Picture 2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353" y="2429"/>
                            <a:ext cx="6727" cy="2890"/>
                          </a:xfrm>
                          <a:prstGeom prst="rect">
                            <a:avLst/>
                          </a:prstGeom>
                          <a:noFill/>
                          <a:extLst>
                            <a:ext uri="{909E8E84-426E-40DD-AFC4-6F175D3DCCD1}">
                              <a14:hiddenFill xmlns:a14="http://schemas.microsoft.com/office/drawing/2010/main">
                                <a:solidFill>
                                  <a:srgbClr val="FFFFFF"/>
                                </a:solidFill>
                              </a14:hiddenFill>
                            </a:ext>
                          </a:extLst>
                        </pic:spPr>
                      </pic:pic>
                      <wps:wsp>
                        <wps:cNvPr id="72" name="Oval 172"/>
                        <wps:cNvSpPr>
                          <a:spLocks noChangeArrowheads="1"/>
                        </wps:cNvSpPr>
                        <wps:spPr bwMode="auto">
                          <a:xfrm>
                            <a:off x="3631" y="4717"/>
                            <a:ext cx="516" cy="23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mv="urn:schemas-microsoft-com:mac:vml" xmlns:mo="http://schemas.microsoft.com/office/mac/office/2008/main">
            <w:pict>
              <v:group id="Group 170" o:spid="_x0000_s1026" style="width:423.4pt;height:181.9pt;mso-position-horizontal-relative:char;mso-position-vertical-relative:line" coordorigin="2353,2429" coordsize="6727,28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">
                <o:lock v:ext="edit" aspectratio="t"/>
                <v:rect id="AutoShape 169" o:spid="_x0000_s1027" style="position:absolute;left:2353;top:2429;width:6727;height: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xK/wgAA&#10;ANsAAAAPAAAAZHJzL2Rvd25yZXYueG1sRE9Na4NAEL0H+h+WKeQS4poe2mBcpQRKJBRCTZvz4E5V&#10;6s4ad6v233cPgRwf7zvNZ9OJkQbXWlawiWIQxJXVLdcKPs9v6y0I55E1dpZJwR85yLOHRYqJthN/&#10;0Fj6WoQQdgkqaLzvEyld1ZBBF9meOHDfdjDoAxxqqQecQrjp5FMcP0uDLYeGBnvaN1T9lL9GwVSd&#10;xsv5/SBPq0th+Vpc9+XXUanl4/y6A+Fp9nfxzV1oBS9hffgSfoDM/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LTEr/CAAAA2wAAAA8AAAAAAAAAAAAAAAAAlwIAAGRycy9kb3du&#10;cmV2LnhtbFBLBQYAAAAABAAEAPUAAACGAwAAAAA=&#10;" filled="f" stroked="f">
                  <o:lock v:ext="edit" aspectratio="t" text="t"/>
                </v:rect>
                <v:shape id="Picture 215" o:spid="_x0000_s1028" type="#_x0000_t75" style="position:absolute;left:2353;top:2429;width:6727;height:2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4F&#10;RZDFAAAA2wAAAA8AAABkcnMvZG93bnJldi54bWxEj0FrwkAUhO+F/oflFbw1m7SlanSVtlgRvFQN&#10;OT+zzyQ0+zZkVxP/vSsUehxm5htmvhxMIy7UudqygiSKQRAXVtdcKsgO388TEM4ja2wsk4IrOVgu&#10;Hh/mmGrb844ue1+KAGGXooLK+zaV0hUVGXSRbYmDd7KdQR9kV0rdYR/gppEvcfwuDdYcFips6aui&#10;4nd/Ngrq1/VqfbB5f/wZJ5+rdmvzbPqm1Ohp+JiB8DT4//Bfe6MVjBO4fwk/QC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OBUWQxQAAANsAAAAPAAAAAAAAAAAAAAAAAJwC&#10;AABkcnMvZG93bnJldi54bWxQSwUGAAAAAAQABAD3AAAAjgMAAAAA&#10;">
                  <v:imagedata r:id="rId62" o:title=""/>
                </v:shape>
                <v:oval id="Oval 172" o:spid="_x0000_s1029" style="position:absolute;left:3631;top:4717;width:516;height: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lk6cxAAA&#10;ANsAAAAPAAAAZHJzL2Rvd25yZXYueG1sRI/RasJAFETfhf7Dcgu+6SaB1pK6SlspSB8U037AJXtN&#10;YrN3k901xr93CwUfh5k5wyzXo2nFQM43lhWk8wQEcWl1w5WCn+/P2QsIH5A1tpZJwZU8rFcPkyXm&#10;2l74QEMRKhEh7HNUUIfQ5VL6siaDfm474ugdrTMYonSV1A4vEW5amSXJszTYcFyosaOPmsrf4mwU&#10;PJ2qPtvt36+0aDatS8fB9l9Sqenj+PYKItAY7uH/9lYrWGTw9yX+ALm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5ZOnMQAAADbAAAADwAAAAAAAAAAAAAAAACXAgAAZHJzL2Rv&#10;d25yZXYueG1sUEsFBgAAAAAEAAQA9QAAAIgDAAAAAA==&#10;" filled="f" strokecolor="red" strokeweight="1pt"/>
                <w10:anchorlock/>
              </v:group>
            </w:pict>
          </mc:Fallback>
        </mc:AlternateContent>
      </w:r>
    </w:p>
    <w:p w14:paraId="0550B9E9" w14:textId="77777777" w:rsidR="00065D26" w:rsidRPr="005879DC" w:rsidRDefault="00065D26" w:rsidP="00272FA7">
      <w:pPr>
        <w:pStyle w:val="iNormal"/>
        <w:ind w:left="709"/>
      </w:pPr>
      <w:r>
        <w:t>After the file or files have successfully uploaded</w:t>
      </w:r>
      <w:r w:rsidR="00C27150">
        <w:t>,</w:t>
      </w:r>
      <w:r>
        <w:t xml:space="preserve"> a screen will be displayed with a separate section for each uploaded file displaying the Metadata applied to that file.</w:t>
      </w:r>
    </w:p>
    <w:p w14:paraId="04F8CC3B" w14:textId="77777777" w:rsidR="009D46EC" w:rsidDel="00A6285B" w:rsidRDefault="00065D26">
      <w:pPr>
        <w:pStyle w:val="iNormal"/>
        <w:keepNext/>
        <w:keepLines/>
        <w:numPr>
          <w:ilvl w:val="0"/>
          <w:numId w:val="37"/>
        </w:numPr>
        <w:ind w:left="714" w:hanging="357"/>
        <w:rPr>
          <w:del w:id="1082" w:author="Peter Bugeia" w:date="2014-04-24T09:46:00Z"/>
        </w:rPr>
        <w:pPrChange w:id="1083" w:author="Peter Bugeia" w:date="2014-04-24T09:44:00Z">
          <w:pPr>
            <w:pStyle w:val="iNormal"/>
            <w:numPr>
              <w:numId w:val="37"/>
            </w:numPr>
            <w:ind w:left="720" w:hanging="360"/>
          </w:pPr>
        </w:pPrChange>
      </w:pPr>
      <w:r>
        <w:lastRenderedPageBreak/>
        <w:t xml:space="preserve">For each file shown </w:t>
      </w:r>
      <w:r w:rsidRPr="008C4852">
        <w:t>on</w:t>
      </w:r>
      <w:r>
        <w:t xml:space="preserve"> this screen, adjust the Metadata for that file as you require.</w:t>
      </w:r>
    </w:p>
    <w:p w14:paraId="57BFA9D5" w14:textId="0B2F7D08" w:rsidR="001B4223" w:rsidRPr="005879DC" w:rsidDel="00A6285B" w:rsidRDefault="00A5049D">
      <w:pPr>
        <w:pStyle w:val="iNormal"/>
        <w:keepNext/>
        <w:keepLines/>
        <w:numPr>
          <w:ilvl w:val="0"/>
          <w:numId w:val="37"/>
        </w:numPr>
        <w:ind w:left="714" w:hanging="357"/>
        <w:rPr>
          <w:del w:id="1084" w:author="Peter Bugeia" w:date="2014-04-24T09:42:00Z"/>
        </w:rPr>
        <w:pPrChange w:id="1085" w:author="Peter Bugeia" w:date="2014-04-24T09:42:00Z">
          <w:pPr>
            <w:pStyle w:val="iFigureCaption"/>
          </w:pPr>
        </w:pPrChange>
      </w:pPr>
      <w:del w:id="1086" w:author="Peter Bugeia" w:date="2014-04-24T09:42:00Z">
        <w:r w:rsidDel="00A6285B">
          <w:rPr>
            <w:b/>
            <w:noProof/>
            <w:lang w:eastAsia="en-AU"/>
            <w:rPrChange w:id="1087" w:author="Unknown">
              <w:rPr>
                <w:noProof/>
                <w:lang w:eastAsia="en-AU"/>
              </w:rPr>
            </w:rPrChange>
          </w:rPr>
          <mc:AlternateContent>
            <mc:Choice Requires="wpg">
              <w:drawing>
                <wp:inline distT="0" distB="0" distL="0" distR="0" wp14:anchorId="31A5B19A" wp14:editId="2B3AD6F7">
                  <wp:extent cx="5148580" cy="5779770"/>
                  <wp:effectExtent l="0" t="0" r="0" b="0"/>
                  <wp:docPr id="61" name="Group 2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148580" cy="5779770"/>
                            <a:chOff x="2469" y="1983"/>
                            <a:chExt cx="8108" cy="9102"/>
                          </a:xfrm>
                        </wpg:grpSpPr>
                        <wps:wsp>
                          <wps:cNvPr id="62" name="AutoShape 216"/>
                          <wps:cNvSpPr>
                            <a:spLocks noChangeAspect="1" noChangeArrowheads="1" noTextEdit="1"/>
                          </wps:cNvSpPr>
                          <wps:spPr bwMode="auto">
                            <a:xfrm>
                              <a:off x="2469" y="1983"/>
                              <a:ext cx="8108" cy="910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3" name="Picture 2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469" y="1983"/>
                              <a:ext cx="6386" cy="9102"/>
                            </a:xfrm>
                            <a:prstGeom prst="rect">
                              <a:avLst/>
                            </a:prstGeom>
                            <a:noFill/>
                            <a:extLst>
                              <a:ext uri="{909E8E84-426E-40DD-AFC4-6F175D3DCCD1}">
                                <a14:hiddenFill xmlns:a14="http://schemas.microsoft.com/office/drawing/2010/main">
                                  <a:solidFill>
                                    <a:srgbClr val="FFFFFF"/>
                                  </a:solidFill>
                                </a14:hiddenFill>
                              </a:ext>
                            </a:extLst>
                          </pic:spPr>
                        </pic:pic>
                        <wps:wsp>
                          <wps:cNvPr id="64" name="AutoShape 65"/>
                          <wps:cNvSpPr>
                            <a:spLocks/>
                          </wps:cNvSpPr>
                          <wps:spPr bwMode="auto">
                            <a:xfrm>
                              <a:off x="7101" y="3510"/>
                              <a:ext cx="318" cy="3631"/>
                            </a:xfrm>
                            <a:prstGeom prst="rightBrace">
                              <a:avLst>
                                <a:gd name="adj1" fmla="val 95152"/>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AutoShape 66"/>
                          <wps:cNvSpPr>
                            <a:spLocks/>
                          </wps:cNvSpPr>
                          <wps:spPr bwMode="auto">
                            <a:xfrm>
                              <a:off x="7101" y="7141"/>
                              <a:ext cx="318" cy="3795"/>
                            </a:xfrm>
                            <a:prstGeom prst="rightBrace">
                              <a:avLst>
                                <a:gd name="adj1" fmla="val 99450"/>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Text Box 68"/>
                          <wps:cNvSpPr txBox="1">
                            <a:spLocks noChangeArrowheads="1"/>
                          </wps:cNvSpPr>
                          <wps:spPr bwMode="auto">
                            <a:xfrm>
                              <a:off x="7335" y="5127"/>
                              <a:ext cx="2004"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2A421895" w14:textId="77777777" w:rsidR="005770E1" w:rsidRPr="00B56898" w:rsidRDefault="005770E1" w:rsidP="001B4223">
                                <w:pPr>
                                  <w:rPr>
                                    <w:color w:val="FF0000"/>
                                  </w:rPr>
                                </w:pPr>
                                <w:r w:rsidRPr="00B56898">
                                  <w:rPr>
                                    <w:color w:val="FF0000"/>
                                  </w:rPr>
                                  <w:t>1</w:t>
                                </w:r>
                                <w:r w:rsidRPr="00B56898">
                                  <w:rPr>
                                    <w:color w:val="FF0000"/>
                                    <w:vertAlign w:val="superscript"/>
                                  </w:rPr>
                                  <w:t>st</w:t>
                                </w:r>
                                <w:r w:rsidRPr="00B56898">
                                  <w:rPr>
                                    <w:color w:val="FF0000"/>
                                  </w:rPr>
                                  <w:t xml:space="preserve"> file</w:t>
                                </w:r>
                                <w:r>
                                  <w:rPr>
                                    <w:color w:val="FF0000"/>
                                  </w:rPr>
                                  <w:t>’s metadata</w:t>
                                </w:r>
                              </w:p>
                            </w:txbxContent>
                          </wps:txbx>
                          <wps:bodyPr rot="0" vert="horz" wrap="square" lIns="91440" tIns="45720" rIns="91440" bIns="45720" anchor="t" anchorCtr="0" upright="1">
                            <a:noAutofit/>
                          </wps:bodyPr>
                        </wps:wsp>
                        <wps:wsp>
                          <wps:cNvPr id="67" name="Text Box 69"/>
                          <wps:cNvSpPr txBox="1">
                            <a:spLocks noChangeArrowheads="1"/>
                          </wps:cNvSpPr>
                          <wps:spPr bwMode="auto">
                            <a:xfrm>
                              <a:off x="7342" y="8820"/>
                              <a:ext cx="1997"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112D2DCE" w14:textId="77777777" w:rsidR="005770E1" w:rsidRPr="00B56898" w:rsidRDefault="005770E1" w:rsidP="001B4223">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r>
                                  <w:rPr>
                                    <w:color w:val="FF0000"/>
                                  </w:rPr>
                                  <w:t>’s Metadata</w:t>
                                </w:r>
                              </w:p>
                            </w:txbxContent>
                          </wps:txbx>
                          <wps:bodyPr rot="0" vert="horz" wrap="square" lIns="91440" tIns="45720" rIns="91440" bIns="45720" anchor="t" anchorCtr="0" upright="1">
                            <a:noAutofit/>
                          </wps:bodyPr>
                        </wps:wsp>
                        <wps:wsp>
                          <wps:cNvPr id="68" name="Text Box 223"/>
                          <wps:cNvSpPr txBox="1">
                            <a:spLocks noChangeArrowheads="1"/>
                          </wps:cNvSpPr>
                          <wps:spPr bwMode="auto">
                            <a:xfrm>
                              <a:off x="7602" y="10208"/>
                              <a:ext cx="2975" cy="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5A69F7D2" w14:textId="77777777" w:rsidR="005770E1" w:rsidRPr="00B56898" w:rsidRDefault="005770E1" w:rsidP="001B4223">
                                <w:pPr>
                                  <w:rPr>
                                    <w:color w:val="FF0000"/>
                                  </w:rPr>
                                </w:pPr>
                                <w:r>
                                  <w:rPr>
                                    <w:color w:val="FF0000"/>
                                  </w:rPr>
                                  <w:t>Scroll down to see subsequent files’ Metadata…</w:t>
                                </w:r>
                              </w:p>
                            </w:txbxContent>
                          </wps:txbx>
                          <wps:bodyPr rot="0" vert="horz" wrap="square" lIns="91440" tIns="45720" rIns="91440" bIns="45720" anchor="t" anchorCtr="0" upright="1">
                            <a:noAutofit/>
                          </wps:bodyPr>
                        </wps:wsp>
                      </wpg:wgp>
                    </a:graphicData>
                  </a:graphic>
                </wp:inline>
              </w:drawing>
            </mc:Choice>
            <mc:Fallback>
              <w:pict>
                <v:group id="Group 217" o:spid="_x0000_s1077" style="width:405.4pt;height:455.1pt;mso-position-horizontal-relative:char;mso-position-vertical-relative:line" coordorigin="2469,1983" coordsize="8108,9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">
                  <o:lock v:ext="edit" aspectratio="t"/>
                  <v:rect id="AutoShape 216" o:spid="_x0000_s1078" style="position:absolute;left:2469;top:1983;width:8108;height:9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S/jsQA&#10;AADbAAAADwAAAGRycy9kb3ducmV2LnhtbESPQWuDQBSE74X8h+UFcinN2hxCMdmEIoRIKIRq4vnh&#10;vqrUfavuVu2/7xYKPQ4z8w2zP86mFSMNrrGs4HkdgSAurW64UnDLT08vIJxH1thaJgXf5OB4WDzs&#10;MdZ24ncaM1+JAGEXo4La+y6W0pU1GXRr2xEH78MOBn2QQyX1gFOAm1ZuomgrDTYcFmrsKKmp/My+&#10;jIKpvI5F/naW18citdynfZLdL0qtlvPrDoSn2f+H/9qpVrDdwO+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Uv47EAAAA2wAAAA8AAAAAAAAAAAAAAAAAmAIAAGRycy9k&#10;b3ducmV2LnhtbFBLBQYAAAAABAAEAPUAAACJAwAAAAA=&#10;" filled="f" stroked="f">
                    <o:lock v:ext="edit" aspectratio="t" text="t"/>
                  </v:rect>
                  <v:shape id="Picture 218" o:spid="_x0000_s1079" type="#_x0000_t75" style="position:absolute;left:2469;top:1983;width:6386;height:9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Yl13DAAAA2wAAAA8AAABkcnMvZG93bnJldi54bWxEj0+LwjAUxO/CfofwBG+aWkGkmhZZdkUP&#10;Iv4Br4/mbVtsXkqTbeu3NwsLHoeZ+Q2zyQZTi45aV1lWMJ9FIIhzqysuFNyu39MVCOeRNdaWScGT&#10;HGTpx2iDibY9n6m7+EIECLsEFZTeN4mULi/JoJvZhjh4P7Y16INsC6lb7APc1DKOoqU0WHFYKLGh&#10;z5Lyx+XXKOhPcbz/uh5sd3wMxXPrd3fdGKUm42G7BuFp8O/wf3uvFSwX8Pcl/ACZ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NiXXcMAAADbAAAADwAAAAAAAAAAAAAAAACf&#10;AgAAZHJzL2Rvd25yZXYueG1sUEsFBgAAAAAEAAQA9wAAAI8DAAAAAA==&#10;">
                    <v:imagedata r:id="rId64" o:title=""/>
                  </v:shape>
                  <v:shape id="AutoShape 65" o:spid="_x0000_s1080" type="#_x0000_t88" style="position:absolute;left:7101;top:3510;width:318;height:3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6wMEA&#10;AADbAAAADwAAAGRycy9kb3ducmV2LnhtbESPQYvCMBSE78L+h/AWvGm6IiLVKLog6kXQevH2aJ5t&#10;sXkpSdTqrzeC4HGYmW+Y6bw1tbiR85VlBX/9BARxbnXFhYJjtuqNQfiArLG2TAoe5GE+++lMMdX2&#10;znu6HUIhIoR9igrKEJpUSp+XZND3bUMcvbN1BkOUrpDa4T3CTS0HSTKSBiuOCyU29F9SfjlcjYLr&#10;bk2L84NX7tQuT8zbZ7O0mVLd33YxARGoDd/wp73RCkZDeH+JP0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jesDBAAAA2wAAAA8AAAAAAAAAAAAAAAAAmAIAAGRycy9kb3du&#10;cmV2LnhtbFBLBQYAAAAABAAEAPUAAACGAwAAAAA=&#10;" strokecolor="red" strokeweight="1pt"/>
                  <v:shape id="AutoShape 66" o:spid="_x0000_s1081" type="#_x0000_t88" style="position:absolute;left:7101;top:7141;width:318;height:3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fW8EA&#10;AADbAAAADwAAAGRycy9kb3ducmV2LnhtbESPQYvCMBSE78L+h/AWvGm6giLVKLog6kXQevH2aJ5t&#10;sXkpSdTqrzeC4HGYmW+Y6bw1tbiR85VlBX/9BARxbnXFhYJjtuqNQfiArLG2TAoe5GE+++lMMdX2&#10;znu6HUIhIoR9igrKEJpUSp+XZND3bUMcvbN1BkOUrpDa4T3CTS0HSTKSBiuOCyU29F9SfjlcjYLr&#10;bk2L84NX7tQuT8zbZ7O0mVLd33YxARGoDd/wp73RCkZDeH+JP0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v31vBAAAA2wAAAA8AAAAAAAAAAAAAAAAAmAIAAGRycy9kb3du&#10;cmV2LnhtbFBLBQYAAAAABAAEAPUAAACGAwAAAAA=&#10;" strokecolor="red" strokeweight="1pt"/>
                  <v:shape id="_x0000_s1082" type="#_x0000_t202" style="position:absolute;left:7335;top:5127;width:2004;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plhcEA&#10;AADbAAAADwAAAGRycy9kb3ducmV2LnhtbESPQWsCMRSE74X+h/AKXopm9bDIapRSVDwVjP6Ax+a5&#10;Wdy8LElc139vCoUeh5n5hllvR9eJgUJsPSuYzwoQxLU3LTcKLuf9dAkiJmSDnWdS8KQI28372xor&#10;4x98okGnRmQIxwoV2JT6SspYW3IYZ74nzt7VB4cpy9BIE/CR4a6Ti6IopcOW84LFnr4t1Td9dwp2&#10;hx+ntV/cku7C/mo/l3ZoolKTj/FrBSLRmP7Df+2jUVCW8Psl/wC5e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6ZYXBAAAA2wAAAA8AAAAAAAAAAAAAAAAAmAIAAGRycy9kb3du&#10;cmV2LnhtbFBLBQYAAAAABAAEAPUAAACGAwAAAAA=&#10;" filled="f" stroked="f" strokecolor="red" strokeweight="1pt">
                    <v:textbox>
                      <w:txbxContent>
                        <w:p w14:paraId="2A421895" w14:textId="77777777" w:rsidR="005770E1" w:rsidRPr="00B56898" w:rsidRDefault="005770E1" w:rsidP="001B4223">
                          <w:pPr>
                            <w:rPr>
                              <w:color w:val="FF0000"/>
                            </w:rPr>
                          </w:pPr>
                          <w:r w:rsidRPr="00B56898">
                            <w:rPr>
                              <w:color w:val="FF0000"/>
                            </w:rPr>
                            <w:t>1</w:t>
                          </w:r>
                          <w:r w:rsidRPr="00B56898">
                            <w:rPr>
                              <w:color w:val="FF0000"/>
                              <w:vertAlign w:val="superscript"/>
                            </w:rPr>
                            <w:t>st</w:t>
                          </w:r>
                          <w:r w:rsidRPr="00B56898">
                            <w:rPr>
                              <w:color w:val="FF0000"/>
                            </w:rPr>
                            <w:t xml:space="preserve"> file</w:t>
                          </w:r>
                          <w:r>
                            <w:rPr>
                              <w:color w:val="FF0000"/>
                            </w:rPr>
                            <w:t>’s metadata</w:t>
                          </w:r>
                        </w:p>
                      </w:txbxContent>
                    </v:textbox>
                  </v:shape>
                  <v:shape id="Text Box 69" o:spid="_x0000_s1083" type="#_x0000_t202" style="position:absolute;left:7342;top:8820;width:1997;height: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bAHsEA&#10;AADbAAAADwAAAGRycy9kb3ducmV2LnhtbESPQWsCMRSE7wX/Q3iCl6LZelBZjSJSxZNg2h/w2Dw3&#10;i5uXJUnX7b83hYLHYWa+YTa7wbWipxAbzwo+ZgUI4sqbhmsF31/H6QpETMgGW8+k4Jci7Lajtw2W&#10;xj/4Sr1OtcgQjiUqsCl1pZSxsuQwznxHnL2bDw5TlqGWJuAjw10r50WxkA4bzgsWOzpYqu76xyn4&#10;PF2c1n5+T7oNx5t9X9m+jkpNxsN+DSLRkF7h//bZKFgs4e9L/gFy+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2wB7BAAAA2wAAAA8AAAAAAAAAAAAAAAAAmAIAAGRycy9kb3du&#10;cmV2LnhtbFBLBQYAAAAABAAEAPUAAACGAwAAAAA=&#10;" filled="f" stroked="f" strokecolor="red" strokeweight="1pt">
                    <v:textbox>
                      <w:txbxContent>
                        <w:p w14:paraId="112D2DCE" w14:textId="77777777" w:rsidR="005770E1" w:rsidRPr="00B56898" w:rsidRDefault="005770E1" w:rsidP="001B4223">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r>
                            <w:rPr>
                              <w:color w:val="FF0000"/>
                            </w:rPr>
                            <w:t>’s Metadata</w:t>
                          </w:r>
                        </w:p>
                      </w:txbxContent>
                    </v:textbox>
                  </v:shape>
                  <v:shape id="Text Box 223" o:spid="_x0000_s1084" type="#_x0000_t202" style="position:absolute;left:7602;top:10208;width:2975;height: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lUbL4A&#10;AADbAAAADwAAAGRycy9kb3ducmV2LnhtbERPzYrCMBC+C/sOYYS9iKZ6EKlGEVmXPQlGH2Bopk2x&#10;mZQk1u7bbw4LHj++/91hdJ0YKMTWs4LlogBBXHnTcqPgfjvPNyBiQjbYeSYFvxThsP+Y7LA0/sVX&#10;GnRqRA7hWKICm1JfShkrSw7jwvfEmat9cJgyDI00AV853HVyVRRr6bDl3GCxp5Ol6qGfTsHX98Vp&#10;7VePpLtwru1sY4cmKvU5HY9bEInG9Bb/u3+MgnUem7/kHyD3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BpVGy+AAAA2wAAAA8AAAAAAAAAAAAAAAAAmAIAAGRycy9kb3ducmV2&#10;LnhtbFBLBQYAAAAABAAEAPUAAACDAwAAAAA=&#10;" filled="f" stroked="f" strokecolor="red" strokeweight="1pt">
                    <v:textbox>
                      <w:txbxContent>
                        <w:p w14:paraId="5A69F7D2" w14:textId="77777777" w:rsidR="005770E1" w:rsidRPr="00B56898" w:rsidRDefault="005770E1" w:rsidP="001B4223">
                          <w:pPr>
                            <w:rPr>
                              <w:color w:val="FF0000"/>
                            </w:rPr>
                          </w:pPr>
                          <w:r>
                            <w:rPr>
                              <w:color w:val="FF0000"/>
                            </w:rPr>
                            <w:t>Scroll down to see subsequent files’ Metadata…</w:t>
                          </w:r>
                        </w:p>
                      </w:txbxContent>
                    </v:textbox>
                  </v:shape>
                  <w10:anchorlock/>
                </v:group>
              </w:pict>
            </mc:Fallback>
          </mc:AlternateContent>
        </w:r>
      </w:del>
    </w:p>
    <w:p w14:paraId="6EE32545" w14:textId="37DC426C" w:rsidR="009D46EC" w:rsidRPr="005879DC" w:rsidDel="00A6285B" w:rsidRDefault="00A5049D">
      <w:pPr>
        <w:pStyle w:val="iNormal"/>
        <w:rPr>
          <w:del w:id="1088" w:author="Peter Bugeia" w:date="2014-04-24T09:42:00Z"/>
        </w:rPr>
        <w:pPrChange w:id="1089" w:author="Peter Bugeia" w:date="2014-04-24T09:46:00Z">
          <w:pPr>
            <w:pStyle w:val="iNormal"/>
            <w:jc w:val="center"/>
          </w:pPr>
        </w:pPrChange>
      </w:pPr>
      <w:del w:id="1090" w:author="Peter Bugeia" w:date="2014-04-24T09:42:00Z">
        <w:r w:rsidDel="00A6285B">
          <w:rPr>
            <w:noProof/>
            <w:lang w:eastAsia="en-AU"/>
          </w:rPr>
          <mc:AlternateContent>
            <mc:Choice Requires="wps">
              <w:drawing>
                <wp:anchor distT="0" distB="0" distL="114300" distR="114300" simplePos="0" relativeHeight="251660800" behindDoc="0" locked="0" layoutInCell="1" allowOverlap="1" wp14:anchorId="2A6FFF97" wp14:editId="25AD0711">
                  <wp:simplePos x="0" y="0"/>
                  <wp:positionH relativeFrom="column">
                    <wp:posOffset>4260850</wp:posOffset>
                  </wp:positionH>
                  <wp:positionV relativeFrom="paragraph">
                    <wp:posOffset>4005580</wp:posOffset>
                  </wp:positionV>
                  <wp:extent cx="495300" cy="299085"/>
                  <wp:effectExtent l="0" t="0" r="0" b="5715"/>
                  <wp:wrapNone/>
                  <wp:docPr id="74"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99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1201E45A" w14:textId="77777777" w:rsidR="005770E1" w:rsidRPr="00B56898" w:rsidRDefault="005770E1">
                              <w:pPr>
                                <w:rPr>
                                  <w:color w:val="FF0000"/>
                                </w:rPr>
                              </w:pPr>
                              <w:proofErr w:type="gramStart"/>
                              <w:r>
                                <w:rPr>
                                  <w:color w:val="FF0000"/>
                                </w:rPr>
                                <w:t>etc</w:t>
                              </w:r>
                              <w:proofErr w:type="gramEnd"/>
                              <w:r>
                                <w:rPr>
                                  <w:color w:val="FF000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85" type="#_x0000_t202" style="position:absolute;left:0;text-align:left;margin-left:335.5pt;margin-top:315.4pt;width:39pt;height:23.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" filled="f" stroked="f" strokecolor="red" strokeweight="1pt">
                  <v:textbox>
                    <w:txbxContent>
                      <w:p w14:paraId="1201E45A" w14:textId="77777777" w:rsidR="005770E1" w:rsidRPr="00B56898" w:rsidRDefault="005770E1">
                        <w:pPr>
                          <w:rPr>
                            <w:color w:val="FF0000"/>
                          </w:rPr>
                        </w:pPr>
                        <w:proofErr w:type="gramStart"/>
                        <w:r>
                          <w:rPr>
                            <w:color w:val="FF0000"/>
                          </w:rPr>
                          <w:t>etc</w:t>
                        </w:r>
                        <w:proofErr w:type="gramEnd"/>
                        <w:r>
                          <w:rPr>
                            <w:color w:val="FF0000"/>
                          </w:rPr>
                          <w:t>...</w:t>
                        </w:r>
                      </w:p>
                    </w:txbxContent>
                  </v:textbox>
                </v:shape>
              </w:pict>
            </mc:Fallback>
          </mc:AlternateContent>
        </w:r>
      </w:del>
    </w:p>
    <w:p w14:paraId="1A9B39C2" w14:textId="3B618A29" w:rsidR="00DA1310" w:rsidRPr="006A7845" w:rsidRDefault="00DA1310">
      <w:pPr>
        <w:pStyle w:val="iNormal"/>
        <w:keepNext/>
        <w:keepLines/>
        <w:numPr>
          <w:ilvl w:val="0"/>
          <w:numId w:val="37"/>
        </w:numPr>
        <w:ind w:left="714" w:hanging="357"/>
        <w:rPr>
          <w:ins w:id="1091" w:author="Peter Bugeia" w:date="2014-04-24T09:15:00Z"/>
        </w:rPr>
        <w:pPrChange w:id="1092" w:author="Peter Bugeia" w:date="2014-04-24T09:46:00Z">
          <w:pPr>
            <w:pStyle w:val="iNormal"/>
            <w:ind w:left="720"/>
          </w:pPr>
        </w:pPrChange>
      </w:pPr>
    </w:p>
    <w:p w14:paraId="1B19C08E" w14:textId="31B000F2" w:rsidR="009D46EC" w:rsidRDefault="00A6285B">
      <w:pPr>
        <w:pStyle w:val="iNormal"/>
        <w:ind w:left="720"/>
      </w:pPr>
      <w:ins w:id="1093" w:author="Peter Bugeia" w:date="2014-04-24T09:41:00Z">
        <w:r>
          <w:rPr>
            <w:noProof/>
            <w:lang w:eastAsia="en-AU"/>
          </w:rPr>
          <mc:AlternateContent>
            <mc:Choice Requires="wps">
              <w:drawing>
                <wp:anchor distT="0" distB="0" distL="114300" distR="114300" simplePos="0" relativeHeight="251701760" behindDoc="0" locked="0" layoutInCell="1" allowOverlap="1" wp14:anchorId="20250F82" wp14:editId="2F72D74E">
                  <wp:simplePos x="0" y="0"/>
                  <wp:positionH relativeFrom="column">
                    <wp:posOffset>3562350</wp:posOffset>
                  </wp:positionH>
                  <wp:positionV relativeFrom="paragraph">
                    <wp:posOffset>5402580</wp:posOffset>
                  </wp:positionV>
                  <wp:extent cx="768350" cy="518795"/>
                  <wp:effectExtent l="0" t="0" r="0" b="0"/>
                  <wp:wrapNone/>
                  <wp:docPr id="191"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51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A326BE5" w14:textId="682F8EEC" w:rsidR="005770E1" w:rsidRPr="00A6285B" w:rsidRDefault="005770E1">
                              <w:pPr>
                                <w:jc w:val="right"/>
                                <w:rPr>
                                  <w:color w:val="76923C" w:themeColor="accent3" w:themeShade="BF"/>
                                  <w:rPrChange w:id="1094" w:author="Peter Bugeia" w:date="2014-04-24T09:39:00Z">
                                    <w:rPr/>
                                  </w:rPrChange>
                                </w:rPr>
                                <w:pPrChange w:id="1095" w:author="Peter Bugeia" w:date="2014-04-24T09:41:00Z">
                                  <w:pPr/>
                                </w:pPrChange>
                              </w:pPr>
                              <w:ins w:id="1096" w:author="Peter Bugeia" w:date="2014-04-24T09:38:00Z">
                                <w:r>
                                  <w:rPr>
                                    <w:color w:val="76923C" w:themeColor="accent3" w:themeShade="BF"/>
                                  </w:rPr>
                                  <w:t>Scroll for more</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86" type="#_x0000_t202" style="position:absolute;left:0;text-align:left;margin-left:280.5pt;margin-top:425.4pt;width:60.5pt;height:40.8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" filled="f" stroked="f" strokecolor="red" strokeweight="1pt">
                  <v:textbox>
                    <w:txbxContent>
                      <w:p w14:paraId="0A326BE5" w14:textId="682F8EEC" w:rsidR="005770E1" w:rsidRPr="00A6285B" w:rsidRDefault="005770E1">
                        <w:pPr>
                          <w:jc w:val="right"/>
                          <w:rPr>
                            <w:color w:val="76923C" w:themeColor="accent3" w:themeShade="BF"/>
                            <w:rPrChange w:id="1097" w:author="Peter Bugeia" w:date="2014-04-24T09:39:00Z">
                              <w:rPr/>
                            </w:rPrChange>
                          </w:rPr>
                          <w:pPrChange w:id="1098" w:author="Peter Bugeia" w:date="2014-04-24T09:41:00Z">
                            <w:pPr/>
                          </w:pPrChange>
                        </w:pPr>
                        <w:ins w:id="1099" w:author="Peter Bugeia" w:date="2014-04-24T09:38:00Z">
                          <w:r>
                            <w:rPr>
                              <w:color w:val="76923C" w:themeColor="accent3" w:themeShade="BF"/>
                            </w:rPr>
                            <w:t>Scroll for more</w:t>
                          </w:r>
                        </w:ins>
                      </w:p>
                    </w:txbxContent>
                  </v:textbox>
                </v:shape>
              </w:pict>
            </mc:Fallback>
          </mc:AlternateContent>
        </w:r>
      </w:ins>
      <w:ins w:id="1100" w:author="Peter Bugeia" w:date="2014-04-24T09:40:00Z">
        <w:r>
          <w:rPr>
            <w:noProof/>
            <w:lang w:eastAsia="en-AU"/>
          </w:rPr>
          <mc:AlternateContent>
            <mc:Choice Requires="wps">
              <w:drawing>
                <wp:anchor distT="0" distB="0" distL="114300" distR="114300" simplePos="0" relativeHeight="251699712" behindDoc="0" locked="0" layoutInCell="1" allowOverlap="1" wp14:anchorId="35FE2E38" wp14:editId="2366A4E0">
                  <wp:simplePos x="0" y="0"/>
                  <wp:positionH relativeFrom="column">
                    <wp:posOffset>3702050</wp:posOffset>
                  </wp:positionH>
                  <wp:positionV relativeFrom="paragraph">
                    <wp:posOffset>5059680</wp:posOffset>
                  </wp:positionV>
                  <wp:extent cx="768350" cy="290195"/>
                  <wp:effectExtent l="0" t="0" r="0" b="0"/>
                  <wp:wrapNone/>
                  <wp:docPr id="19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6AF4E46" w14:textId="13DC0126" w:rsidR="005770E1" w:rsidRPr="00A6285B" w:rsidRDefault="005770E1" w:rsidP="00A6285B">
                              <w:pPr>
                                <w:rPr>
                                  <w:color w:val="76923C" w:themeColor="accent3" w:themeShade="BF"/>
                                  <w:rPrChange w:id="1101" w:author="Peter Bugeia" w:date="2014-04-24T09:39:00Z">
                                    <w:rPr/>
                                  </w:rPrChange>
                                </w:rPr>
                              </w:pPr>
                              <w:ins w:id="1102" w:author="Peter Bugeia" w:date="2014-04-24T09:38:00Z">
                                <w:r>
                                  <w:rPr>
                                    <w:color w:val="76923C" w:themeColor="accent3" w:themeShade="BF"/>
                                  </w:rPr>
                                  <w:t>2</w:t>
                                </w:r>
                                <w:r w:rsidRPr="00A6285B">
                                  <w:rPr>
                                    <w:color w:val="76923C" w:themeColor="accent3" w:themeShade="BF"/>
                                    <w:vertAlign w:val="superscript"/>
                                    <w:rPrChange w:id="1103" w:author="Peter Bugeia" w:date="2014-04-24T09:40:00Z">
                                      <w:rPr>
                                        <w:color w:val="76923C" w:themeColor="accent3" w:themeShade="BF"/>
                                      </w:rPr>
                                    </w:rPrChange>
                                  </w:rPr>
                                  <w:t>nd</w:t>
                                </w:r>
                                <w:r>
                                  <w:rPr>
                                    <w:color w:val="76923C" w:themeColor="accent3" w:themeShade="BF"/>
                                  </w:rPr>
                                  <w:t xml:space="preserve"> </w:t>
                                </w:r>
                                <w:proofErr w:type="gramStart"/>
                                <w:r w:rsidRPr="00A6285B">
                                  <w:rPr>
                                    <w:color w:val="76923C" w:themeColor="accent3" w:themeShade="BF"/>
                                    <w:rPrChange w:id="1104" w:author="Peter Bugeia" w:date="2014-04-24T09:39:00Z">
                                      <w:rPr/>
                                    </w:rPrChange>
                                  </w:rPr>
                                  <w:t>file’s</w:t>
                                </w:r>
                              </w:ins>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left:0;text-align:left;margin-left:291.5pt;margin-top:398.4pt;width:60.5pt;height:22.8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" filled="f" stroked="f" strokecolor="red" strokeweight="1pt">
                  <v:textbox>
                    <w:txbxContent>
                      <w:p w14:paraId="56AF4E46" w14:textId="13DC0126" w:rsidR="005770E1" w:rsidRPr="00A6285B" w:rsidRDefault="005770E1" w:rsidP="00A6285B">
                        <w:pPr>
                          <w:rPr>
                            <w:color w:val="76923C" w:themeColor="accent3" w:themeShade="BF"/>
                            <w:rPrChange w:id="1105" w:author="Peter Bugeia" w:date="2014-04-24T09:39:00Z">
                              <w:rPr/>
                            </w:rPrChange>
                          </w:rPr>
                        </w:pPr>
                        <w:ins w:id="1106" w:author="Peter Bugeia" w:date="2014-04-24T09:38:00Z">
                          <w:r>
                            <w:rPr>
                              <w:color w:val="76923C" w:themeColor="accent3" w:themeShade="BF"/>
                            </w:rPr>
                            <w:t>2</w:t>
                          </w:r>
                          <w:r w:rsidRPr="00A6285B">
                            <w:rPr>
                              <w:color w:val="76923C" w:themeColor="accent3" w:themeShade="BF"/>
                              <w:vertAlign w:val="superscript"/>
                              <w:rPrChange w:id="1107" w:author="Peter Bugeia" w:date="2014-04-24T09:40:00Z">
                                <w:rPr>
                                  <w:color w:val="76923C" w:themeColor="accent3" w:themeShade="BF"/>
                                </w:rPr>
                              </w:rPrChange>
                            </w:rPr>
                            <w:t>nd</w:t>
                          </w:r>
                          <w:r>
                            <w:rPr>
                              <w:color w:val="76923C" w:themeColor="accent3" w:themeShade="BF"/>
                            </w:rPr>
                            <w:t xml:space="preserve"> </w:t>
                          </w:r>
                          <w:proofErr w:type="gramStart"/>
                          <w:r w:rsidRPr="00A6285B">
                            <w:rPr>
                              <w:color w:val="76923C" w:themeColor="accent3" w:themeShade="BF"/>
                              <w:rPrChange w:id="1108" w:author="Peter Bugeia" w:date="2014-04-24T09:39:00Z">
                                <w:rPr/>
                              </w:rPrChange>
                            </w:rPr>
                            <w:t>file’s</w:t>
                          </w:r>
                        </w:ins>
                        <w:proofErr w:type="gramEnd"/>
                      </w:p>
                    </w:txbxContent>
                  </v:textbox>
                </v:shape>
              </w:pict>
            </mc:Fallback>
          </mc:AlternateContent>
        </w:r>
      </w:ins>
      <w:ins w:id="1109" w:author="Peter Bugeia" w:date="2014-04-24T09:33:00Z">
        <w:r>
          <w:rPr>
            <w:noProof/>
            <w:lang w:eastAsia="en-AU"/>
          </w:rPr>
          <mc:AlternateContent>
            <mc:Choice Requires="wps">
              <w:drawing>
                <wp:anchor distT="0" distB="0" distL="114300" distR="114300" simplePos="0" relativeHeight="251695616" behindDoc="0" locked="0" layoutInCell="1" allowOverlap="1" wp14:anchorId="050DF21B" wp14:editId="64BC35BE">
                  <wp:simplePos x="0" y="0"/>
                  <wp:positionH relativeFrom="column">
                    <wp:posOffset>3352800</wp:posOffset>
                  </wp:positionH>
                  <wp:positionV relativeFrom="paragraph">
                    <wp:posOffset>4488180</wp:posOffset>
                  </wp:positionV>
                  <wp:extent cx="279400" cy="1371600"/>
                  <wp:effectExtent l="0" t="0" r="25400" b="25400"/>
                  <wp:wrapNone/>
                  <wp:docPr id="186"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400" cy="1371600"/>
                          </a:xfrm>
                          <a:prstGeom prst="rightBrace">
                            <a:avLst>
                              <a:gd name="adj1" fmla="val 99450"/>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AutoShape 66" o:spid="_x0000_s1026" type="#_x0000_t88" style="position:absolute;margin-left:264pt;margin-top:353.4pt;width:22pt;height:108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" adj="4376" strokecolor="red" strokeweight="1pt"/>
              </w:pict>
            </mc:Fallback>
          </mc:AlternateContent>
        </w:r>
      </w:ins>
      <w:ins w:id="1110" w:author="Peter Bugeia" w:date="2014-04-24T09:37:00Z">
        <w:r w:rsidR="006A7845">
          <w:rPr>
            <w:noProof/>
            <w:lang w:eastAsia="en-AU"/>
          </w:rPr>
          <mc:AlternateContent>
            <mc:Choice Requires="wps">
              <w:drawing>
                <wp:anchor distT="0" distB="0" distL="114300" distR="114300" simplePos="0" relativeHeight="251697664" behindDoc="0" locked="0" layoutInCell="1" allowOverlap="1" wp14:anchorId="793E693D" wp14:editId="49379085">
                  <wp:simplePos x="0" y="0"/>
                  <wp:positionH relativeFrom="column">
                    <wp:posOffset>3702050</wp:posOffset>
                  </wp:positionH>
                  <wp:positionV relativeFrom="paragraph">
                    <wp:posOffset>2430780</wp:posOffset>
                  </wp:positionV>
                  <wp:extent cx="768350" cy="290195"/>
                  <wp:effectExtent l="0" t="0" r="0" b="0"/>
                  <wp:wrapNone/>
                  <wp:docPr id="18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89EAFB9" w14:textId="4D76AB49" w:rsidR="005770E1" w:rsidRPr="00A6285B" w:rsidRDefault="005770E1">
                              <w:pPr>
                                <w:rPr>
                                  <w:color w:val="76923C" w:themeColor="accent3" w:themeShade="BF"/>
                                  <w:rPrChange w:id="1111" w:author="Peter Bugeia" w:date="2014-04-24T09:39:00Z">
                                    <w:rPr/>
                                  </w:rPrChange>
                                </w:rPr>
                              </w:pPr>
                              <w:ins w:id="1112" w:author="Peter Bugeia" w:date="2014-04-24T09:38:00Z">
                                <w:r w:rsidRPr="00A6285B">
                                  <w:rPr>
                                    <w:color w:val="76923C" w:themeColor="accent3" w:themeShade="BF"/>
                                    <w:rPrChange w:id="1113" w:author="Peter Bugeia" w:date="2014-04-24T09:39:00Z">
                                      <w:rPr/>
                                    </w:rPrChange>
                                  </w:rPr>
                                  <w:t>1</w:t>
                                </w:r>
                                <w:r w:rsidRPr="00A6285B">
                                  <w:rPr>
                                    <w:color w:val="76923C" w:themeColor="accent3" w:themeShade="BF"/>
                                    <w:vertAlign w:val="superscript"/>
                                    <w:rPrChange w:id="1114" w:author="Peter Bugeia" w:date="2014-04-24T09:39:00Z">
                                      <w:rPr/>
                                    </w:rPrChange>
                                  </w:rPr>
                                  <w:t>st</w:t>
                                </w:r>
                                <w:r w:rsidRPr="00A6285B">
                                  <w:rPr>
                                    <w:color w:val="76923C" w:themeColor="accent3" w:themeShade="BF"/>
                                    <w:rPrChange w:id="1115" w:author="Peter Bugeia" w:date="2014-04-24T09:39:00Z">
                                      <w:rPr/>
                                    </w:rPrChange>
                                  </w:rPr>
                                  <w:t xml:space="preserve"> </w:t>
                                </w:r>
                                <w:proofErr w:type="gramStart"/>
                                <w:r w:rsidRPr="00A6285B">
                                  <w:rPr>
                                    <w:color w:val="76923C" w:themeColor="accent3" w:themeShade="BF"/>
                                    <w:rPrChange w:id="1116" w:author="Peter Bugeia" w:date="2014-04-24T09:39:00Z">
                                      <w:rPr/>
                                    </w:rPrChange>
                                  </w:rPr>
                                  <w:t>file’s</w:t>
                                </w:r>
                              </w:ins>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left:0;text-align:left;margin-left:291.5pt;margin-top:191.4pt;width:60.5pt;height:22.8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" filled="f" stroked="f" strokecolor="red" strokeweight="1pt">
                  <v:textbox>
                    <w:txbxContent>
                      <w:p w14:paraId="189EAFB9" w14:textId="4D76AB49" w:rsidR="005770E1" w:rsidRPr="00A6285B" w:rsidRDefault="005770E1">
                        <w:pPr>
                          <w:rPr>
                            <w:color w:val="76923C" w:themeColor="accent3" w:themeShade="BF"/>
                            <w:rPrChange w:id="1117" w:author="Peter Bugeia" w:date="2014-04-24T09:39:00Z">
                              <w:rPr/>
                            </w:rPrChange>
                          </w:rPr>
                        </w:pPr>
                        <w:ins w:id="1118" w:author="Peter Bugeia" w:date="2014-04-24T09:38:00Z">
                          <w:r w:rsidRPr="00A6285B">
                            <w:rPr>
                              <w:color w:val="76923C" w:themeColor="accent3" w:themeShade="BF"/>
                              <w:rPrChange w:id="1119" w:author="Peter Bugeia" w:date="2014-04-24T09:39:00Z">
                                <w:rPr/>
                              </w:rPrChange>
                            </w:rPr>
                            <w:t>1</w:t>
                          </w:r>
                          <w:r w:rsidRPr="00A6285B">
                            <w:rPr>
                              <w:color w:val="76923C" w:themeColor="accent3" w:themeShade="BF"/>
                              <w:vertAlign w:val="superscript"/>
                              <w:rPrChange w:id="1120" w:author="Peter Bugeia" w:date="2014-04-24T09:39:00Z">
                                <w:rPr/>
                              </w:rPrChange>
                            </w:rPr>
                            <w:t>st</w:t>
                          </w:r>
                          <w:r w:rsidRPr="00A6285B">
                            <w:rPr>
                              <w:color w:val="76923C" w:themeColor="accent3" w:themeShade="BF"/>
                              <w:rPrChange w:id="1121" w:author="Peter Bugeia" w:date="2014-04-24T09:39:00Z">
                                <w:rPr/>
                              </w:rPrChange>
                            </w:rPr>
                            <w:t xml:space="preserve"> </w:t>
                          </w:r>
                          <w:proofErr w:type="gramStart"/>
                          <w:r w:rsidRPr="00A6285B">
                            <w:rPr>
                              <w:color w:val="76923C" w:themeColor="accent3" w:themeShade="BF"/>
                              <w:rPrChange w:id="1122" w:author="Peter Bugeia" w:date="2014-04-24T09:39:00Z">
                                <w:rPr/>
                              </w:rPrChange>
                            </w:rPr>
                            <w:t>file’s</w:t>
                          </w:r>
                        </w:ins>
                        <w:proofErr w:type="gramEnd"/>
                      </w:p>
                    </w:txbxContent>
                  </v:textbox>
                </v:shape>
              </w:pict>
            </mc:Fallback>
          </mc:AlternateContent>
        </w:r>
      </w:ins>
      <w:ins w:id="1123" w:author="Peter Bugeia" w:date="2014-04-24T09:33:00Z">
        <w:r w:rsidR="006A7845">
          <w:rPr>
            <w:noProof/>
            <w:lang w:eastAsia="en-AU"/>
          </w:rPr>
          <w:drawing>
            <wp:inline distT="0" distB="0" distL="0" distR="0" wp14:anchorId="55820736" wp14:editId="0DB06CFA">
              <wp:extent cx="3853578" cy="5824199"/>
              <wp:effectExtent l="25400" t="25400" r="109220" b="94615"/>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54273" cy="5825250"/>
                      </a:xfrm>
                      <a:prstGeom prst="rect">
                        <a:avLst/>
                      </a:prstGeom>
                      <a:noFill/>
                      <a:ln>
                        <a:noFill/>
                      </a:ln>
                      <a:effectLst>
                        <a:outerShdw blurRad="50800" dist="38100" dir="2700000" algn="tl" rotWithShape="0">
                          <a:srgbClr val="000000">
                            <a:alpha val="43000"/>
                          </a:srgbClr>
                        </a:outerShdw>
                      </a:effectLst>
                    </pic:spPr>
                  </pic:pic>
                </a:graphicData>
              </a:graphic>
            </wp:inline>
          </w:drawing>
        </w:r>
      </w:ins>
      <w:ins w:id="1124" w:author="Peter Bugeia" w:date="2014-04-24T09:31:00Z">
        <w:r w:rsidR="006A7845">
          <w:rPr>
            <w:noProof/>
            <w:lang w:eastAsia="en-AU"/>
          </w:rPr>
          <mc:AlternateContent>
            <mc:Choice Requires="wps">
              <w:drawing>
                <wp:anchor distT="0" distB="0" distL="114300" distR="114300" simplePos="0" relativeHeight="251693568" behindDoc="0" locked="0" layoutInCell="1" allowOverlap="1" wp14:anchorId="7AFB8387" wp14:editId="63FFB426">
                  <wp:simplePos x="0" y="0"/>
                  <wp:positionH relativeFrom="column">
                    <wp:posOffset>3352800</wp:posOffset>
                  </wp:positionH>
                  <wp:positionV relativeFrom="paragraph">
                    <wp:posOffset>830580</wp:posOffset>
                  </wp:positionV>
                  <wp:extent cx="279400" cy="3543300"/>
                  <wp:effectExtent l="0" t="0" r="25400" b="38100"/>
                  <wp:wrapNone/>
                  <wp:docPr id="185"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400" cy="3543300"/>
                          </a:xfrm>
                          <a:prstGeom prst="rightBrace">
                            <a:avLst>
                              <a:gd name="adj1" fmla="val 99450"/>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AutoShape 66" o:spid="_x0000_s1026" type="#_x0000_t88" style="position:absolute;margin-left:264pt;margin-top:65.4pt;width:22pt;height:27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" adj="1694" strokecolor="red" strokeweight="1pt"/>
              </w:pict>
            </mc:Fallback>
          </mc:AlternateContent>
        </w:r>
      </w:ins>
      <w:ins w:id="1125" w:author="Peter Bugeia" w:date="2014-04-24T09:17:00Z">
        <w:r w:rsidR="00EA6BE0">
          <w:rPr>
            <w:noProof/>
            <w:lang w:eastAsia="en-AU"/>
          </w:rPr>
          <mc:AlternateContent>
            <mc:Choice Requires="wps">
              <w:drawing>
                <wp:anchor distT="0" distB="0" distL="114300" distR="114300" simplePos="0" relativeHeight="251690496" behindDoc="0" locked="0" layoutInCell="1" allowOverlap="1" wp14:anchorId="0AAB7081" wp14:editId="631E1201">
                  <wp:simplePos x="0" y="0"/>
                  <wp:positionH relativeFrom="column">
                    <wp:posOffset>4718685</wp:posOffset>
                  </wp:positionH>
                  <wp:positionV relativeFrom="paragraph">
                    <wp:posOffset>8710930</wp:posOffset>
                  </wp:positionV>
                  <wp:extent cx="1889125" cy="462280"/>
                  <wp:effectExtent l="0" t="0" r="0" b="0"/>
                  <wp:wrapSquare wrapText="bothSides"/>
                  <wp:docPr id="1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223" o:spid="_x0000_s1026" type="#_x0000_t202" style="position:absolute;margin-left:371.55pt;margin-top:685.9pt;width:148.75pt;height:36.4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" filled="f" stroked="f" strokecolor="red" strokeweight="1pt">
                  <w10:wrap type="square"/>
                </v:shape>
              </w:pict>
            </mc:Fallback>
          </mc:AlternateContent>
        </w:r>
        <w:r w:rsidR="00EA6BE0">
          <w:rPr>
            <w:noProof/>
            <w:lang w:eastAsia="en-AU"/>
          </w:rPr>
          <mc:AlternateContent>
            <mc:Choice Requires="wps">
              <w:drawing>
                <wp:anchor distT="0" distB="0" distL="114300" distR="114300" simplePos="0" relativeHeight="251688448" behindDoc="0" locked="0" layoutInCell="1" allowOverlap="1" wp14:anchorId="191E9974" wp14:editId="76F2ABBB">
                  <wp:simplePos x="0" y="0"/>
                  <wp:positionH relativeFrom="column">
                    <wp:posOffset>4549140</wp:posOffset>
                  </wp:positionH>
                  <wp:positionV relativeFrom="paragraph">
                    <wp:posOffset>5484495</wp:posOffset>
                  </wp:positionV>
                  <wp:extent cx="1272540" cy="290195"/>
                  <wp:effectExtent l="0" t="0" r="0" b="0"/>
                  <wp:wrapSquare wrapText="bothSides"/>
                  <wp:docPr id="17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68" o:spid="_x0000_s1026" type="#_x0000_t202" style="position:absolute;margin-left:358.2pt;margin-top:431.85pt;width:100.2pt;height:22.8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" filled="f" stroked="f" strokecolor="red" strokeweight="1pt">
                  <w10:wrap type="square"/>
                </v:shape>
              </w:pict>
            </mc:Fallback>
          </mc:AlternateContent>
        </w:r>
        <w:r w:rsidR="00EA6BE0" w:rsidRPr="00EA6BE0">
          <w:rPr>
            <w:noProof/>
          </w:rPr>
          <w:t xml:space="preserve"> </w:t>
        </w:r>
      </w:ins>
      <w:r w:rsidR="00065D26">
        <w:t>In particular, i</w:t>
      </w:r>
      <w:r w:rsidR="009D46EC" w:rsidRPr="005879DC">
        <w:t>f the start and end date</w:t>
      </w:r>
      <w:r w:rsidR="009D46EC">
        <w:t>s and times</w:t>
      </w:r>
      <w:r w:rsidR="009D46EC" w:rsidRPr="005879DC">
        <w:t xml:space="preserve"> for the data </w:t>
      </w:r>
      <w:r w:rsidR="00065D26">
        <w:t>were not</w:t>
      </w:r>
      <w:r w:rsidR="009D46EC" w:rsidRPr="005879DC">
        <w:t xml:space="preserve"> automatically extracted for the file</w:t>
      </w:r>
      <w:r w:rsidR="009D46EC">
        <w:t xml:space="preserve">, </w:t>
      </w:r>
      <w:r w:rsidR="00065D26">
        <w:t xml:space="preserve">enter them now if required. </w:t>
      </w:r>
      <w:r w:rsidR="00EE1BB2">
        <w:t xml:space="preserve">See </w:t>
      </w:r>
      <w:r w:rsidR="00C23447">
        <w:fldChar w:fldCharType="begin"/>
      </w:r>
      <w:r w:rsidR="00C23447">
        <w:instrText xml:space="preserve"> REF _Ref352674884 \r \h  \* MERGEFORMAT </w:instrText>
      </w:r>
      <w:r w:rsidR="00C23447">
        <w:fldChar w:fldCharType="separate"/>
      </w:r>
      <w:r w:rsidR="00443106" w:rsidRPr="00443106">
        <w:rPr>
          <w:rStyle w:val="CrossReference"/>
        </w:rPr>
        <w:t>4.2</w:t>
      </w:r>
      <w:r w:rsidR="00C23447">
        <w:fldChar w:fldCharType="end"/>
      </w:r>
      <w:r w:rsidR="0054211C" w:rsidRPr="0054211C">
        <w:rPr>
          <w:rStyle w:val="CrossReference"/>
        </w:rPr>
        <w:t xml:space="preserve"> </w:t>
      </w:r>
      <w:r w:rsidR="00C23447">
        <w:fldChar w:fldCharType="begin"/>
      </w:r>
      <w:r w:rsidR="00C23447">
        <w:instrText xml:space="preserve"> REF _Ref352674888 \h  \* MERGEFORMAT </w:instrText>
      </w:r>
      <w:r w:rsidR="00C23447">
        <w:fldChar w:fldCharType="separate"/>
      </w:r>
      <w:r w:rsidR="00443106" w:rsidRPr="00443106">
        <w:rPr>
          <w:rStyle w:val="CrossReference"/>
        </w:rPr>
        <w:t>Entering Dates and Times</w:t>
      </w:r>
      <w:r w:rsidR="00C23447">
        <w:fldChar w:fldCharType="end"/>
      </w:r>
      <w:r w:rsidR="0054211C">
        <w:rPr>
          <w:rStyle w:val="CrossReference"/>
        </w:rPr>
        <w:t xml:space="preserve"> </w:t>
      </w:r>
      <w:r w:rsidR="00EE1BB2">
        <w:t>for instructions on entering dates and times.</w:t>
      </w:r>
    </w:p>
    <w:p w14:paraId="45FCBE0F" w14:textId="77777777" w:rsidR="002F54FB" w:rsidRDefault="002F54FB" w:rsidP="00065D26">
      <w:pPr>
        <w:pStyle w:val="iNormal"/>
        <w:ind w:left="720"/>
      </w:pPr>
      <w:r>
        <w:t xml:space="preserve">Also ensure the Labels are correct using the instructions in section </w:t>
      </w:r>
      <w:r w:rsidR="00C23447">
        <w:fldChar w:fldCharType="begin"/>
      </w:r>
      <w:r w:rsidR="00C23447">
        <w:instrText xml:space="preserve"> REF _Ref377648367 \r \h  \* MERGEFORMAT </w:instrText>
      </w:r>
      <w:r w:rsidR="00C23447">
        <w:fldChar w:fldCharType="separate"/>
      </w:r>
      <w:r w:rsidR="00443106" w:rsidRPr="00443106">
        <w:rPr>
          <w:rStyle w:val="CrossReference"/>
        </w:rPr>
        <w:t>4.3</w:t>
      </w:r>
      <w:r w:rsidR="00C23447">
        <w:fldChar w:fldCharType="end"/>
      </w:r>
      <w:r w:rsidRPr="002F54FB">
        <w:rPr>
          <w:rStyle w:val="CrossReference"/>
        </w:rPr>
        <w:t xml:space="preserve"> </w:t>
      </w:r>
      <w:r w:rsidR="00C23447">
        <w:fldChar w:fldCharType="begin"/>
      </w:r>
      <w:r w:rsidR="00C23447">
        <w:instrText xml:space="preserve"> REF _Ref377648367 \h  \* MERGEFORMAT </w:instrText>
      </w:r>
      <w:r w:rsidR="00C23447">
        <w:fldChar w:fldCharType="separate"/>
      </w:r>
      <w:r w:rsidR="00443106" w:rsidRPr="00443106">
        <w:rPr>
          <w:rStyle w:val="CrossReference"/>
        </w:rPr>
        <w:t>Entering Labels</w:t>
      </w:r>
      <w:r w:rsidR="00C23447">
        <w:fldChar w:fldCharType="end"/>
      </w:r>
      <w:r>
        <w:t>.</w:t>
      </w:r>
    </w:p>
    <w:p w14:paraId="0C142151" w14:textId="77777777" w:rsidR="00065D26" w:rsidRPr="00065D26" w:rsidRDefault="00065D26" w:rsidP="00065D26">
      <w:pPr>
        <w:pStyle w:val="iNormal"/>
        <w:numPr>
          <w:ilvl w:val="0"/>
          <w:numId w:val="27"/>
        </w:numPr>
      </w:pPr>
      <w:r>
        <w:t xml:space="preserve">Click on </w:t>
      </w:r>
      <w:proofErr w:type="gramStart"/>
      <w:r>
        <w:t xml:space="preserve">the </w:t>
      </w:r>
      <w:r w:rsidR="002F54FB" w:rsidRPr="009A79AB">
        <w:rPr>
          <w:rStyle w:val="iButtonBlue"/>
        </w:rPr>
        <w:t> </w:t>
      </w:r>
      <w:r w:rsidRPr="009A79AB">
        <w:rPr>
          <w:rStyle w:val="iButtonBlue"/>
        </w:rPr>
        <w:t>Update</w:t>
      </w:r>
      <w:proofErr w:type="gramEnd"/>
      <w:r w:rsidR="002F54FB" w:rsidRPr="009A79AB">
        <w:rPr>
          <w:rStyle w:val="iButtonBlue"/>
        </w:rPr>
        <w:t> </w:t>
      </w:r>
      <w:r>
        <w:t xml:space="preserve"> button at the bottom of this screen to apply the modified Metadata to the files and complete the upload process.</w:t>
      </w:r>
    </w:p>
    <w:p w14:paraId="7B4EC80F" w14:textId="77777777" w:rsidR="009D46EC" w:rsidRDefault="009D46EC" w:rsidP="00D3492F">
      <w:pPr>
        <w:pStyle w:val="iNormal"/>
      </w:pPr>
      <w:r>
        <w:lastRenderedPageBreak/>
        <w:t xml:space="preserve">If an uploaded file has the same filename as another </w:t>
      </w:r>
      <w:r w:rsidR="00415DC9">
        <w:t>Data File</w:t>
      </w:r>
      <w:r>
        <w:t xml:space="preserve"> that already exists within the system, </w:t>
      </w:r>
      <w:r w:rsidR="00E511C5">
        <w:t>DC21</w:t>
      </w:r>
      <w:r>
        <w:t xml:space="preserve"> will automatically suffix a unique number to the end of the filename, before the file extension</w:t>
      </w:r>
      <w:r w:rsidR="00065D26">
        <w:t>, to avoid the conflict</w:t>
      </w:r>
      <w:r>
        <w:t>.</w:t>
      </w:r>
    </w:p>
    <w:p w14:paraId="185DEB07" w14:textId="77777777" w:rsidR="008B722F" w:rsidRDefault="008B722F" w:rsidP="008B722F">
      <w:pPr>
        <w:pStyle w:val="iHeading2"/>
      </w:pPr>
      <w:bookmarkStart w:id="1126" w:name="_Ref377981992"/>
      <w:bookmarkStart w:id="1127" w:name="_Toc386636200"/>
      <w:r>
        <w:t>Uploading Image Files</w:t>
      </w:r>
      <w:bookmarkEnd w:id="1126"/>
      <w:bookmarkEnd w:id="1127"/>
    </w:p>
    <w:p w14:paraId="660E1D85" w14:textId="77777777" w:rsidR="008B722F" w:rsidRDefault="008B722F" w:rsidP="008B722F">
      <w:pPr>
        <w:pStyle w:val="iNormal"/>
        <w:rPr>
          <w:lang w:eastAsia="ja-JP"/>
        </w:rPr>
      </w:pPr>
      <w:r>
        <w:rPr>
          <w:lang w:eastAsia="ja-JP"/>
        </w:rPr>
        <w:t xml:space="preserve">For all uploaded Data Files, DC21 checks if the file should undergo Optical Character Recognition </w:t>
      </w:r>
      <w:r w:rsidR="00605F47">
        <w:rPr>
          <w:lang w:eastAsia="ja-JP"/>
        </w:rPr>
        <w:t xml:space="preserve">(OCR) </w:t>
      </w:r>
      <w:r>
        <w:rPr>
          <w:lang w:eastAsia="ja-JP"/>
        </w:rPr>
        <w:t>processing. To be processed, the following must all be true.</w:t>
      </w:r>
    </w:p>
    <w:p w14:paraId="468F5713" w14:textId="77777777" w:rsidR="00605F47" w:rsidRDefault="00605F47" w:rsidP="00605F47">
      <w:pPr>
        <w:pStyle w:val="iNormal"/>
        <w:numPr>
          <w:ilvl w:val="0"/>
          <w:numId w:val="27"/>
        </w:numPr>
        <w:rPr>
          <w:lang w:eastAsia="ja-JP"/>
        </w:rPr>
      </w:pPr>
      <w:r w:rsidRPr="00605F47">
        <w:rPr>
          <w:rStyle w:val="iOption"/>
        </w:rPr>
        <w:t>Auto OCR on Upload</w:t>
      </w:r>
      <w:r>
        <w:t xml:space="preserve"> must be enabled.</w:t>
      </w:r>
    </w:p>
    <w:p w14:paraId="040C52FE" w14:textId="77777777" w:rsidR="008B722F" w:rsidRDefault="008B722F" w:rsidP="00605F47">
      <w:pPr>
        <w:pStyle w:val="iNormal"/>
        <w:numPr>
          <w:ilvl w:val="0"/>
          <w:numId w:val="27"/>
        </w:numPr>
        <w:rPr>
          <w:lang w:eastAsia="ja-JP"/>
        </w:rPr>
      </w:pPr>
      <w:r>
        <w:rPr>
          <w:lang w:eastAsia="ja-JP"/>
        </w:rPr>
        <w:t xml:space="preserve">The Data File’s MIME Type must match </w:t>
      </w:r>
      <w:r w:rsidR="003725B4">
        <w:rPr>
          <w:lang w:eastAsia="ja-JP"/>
        </w:rPr>
        <w:t>any one</w:t>
      </w:r>
      <w:r>
        <w:rPr>
          <w:lang w:eastAsia="ja-JP"/>
        </w:rPr>
        <w:t xml:space="preserve"> of the configured </w:t>
      </w:r>
      <w:r w:rsidR="00605F47" w:rsidRPr="00605F47">
        <w:rPr>
          <w:rStyle w:val="iOption"/>
        </w:rPr>
        <w:t>OCR Supported MIME Types</w:t>
      </w:r>
      <w:r>
        <w:rPr>
          <w:lang w:eastAsia="ja-JP"/>
        </w:rPr>
        <w:t>.</w:t>
      </w:r>
    </w:p>
    <w:p w14:paraId="67D87AA4" w14:textId="77777777" w:rsidR="008B722F" w:rsidRDefault="008B722F" w:rsidP="00605F47">
      <w:pPr>
        <w:pStyle w:val="iNormal"/>
        <w:numPr>
          <w:ilvl w:val="0"/>
          <w:numId w:val="27"/>
        </w:numPr>
      </w:pPr>
      <w:r>
        <w:rPr>
          <w:lang w:eastAsia="ja-JP"/>
        </w:rPr>
        <w:t xml:space="preserve">The Data File name must match the </w:t>
      </w:r>
      <w:r w:rsidR="00605F47" w:rsidRPr="00605F47">
        <w:rPr>
          <w:rStyle w:val="iOption"/>
        </w:rPr>
        <w:t>Auto OCR Regular Expression</w:t>
      </w:r>
      <w:r w:rsidR="00605F47">
        <w:t>.</w:t>
      </w:r>
    </w:p>
    <w:p w14:paraId="76E5D166" w14:textId="77777777" w:rsidR="00605F47" w:rsidRDefault="00605F47" w:rsidP="008B722F">
      <w:pPr>
        <w:pStyle w:val="iNormal"/>
      </w:pPr>
      <w:r>
        <w:t xml:space="preserve">See </w:t>
      </w:r>
      <w:r w:rsidR="00C23447">
        <w:fldChar w:fldCharType="begin"/>
      </w:r>
      <w:r w:rsidR="00C23447">
        <w:instrText xml:space="preserve"> REF _Ref377979077 \r \h  \* MERGEFORMAT </w:instrText>
      </w:r>
      <w:r w:rsidR="00C23447">
        <w:fldChar w:fldCharType="separate"/>
      </w:r>
      <w:r w:rsidR="00443106" w:rsidRPr="00443106">
        <w:rPr>
          <w:rStyle w:val="CrossReference"/>
        </w:rPr>
        <w:t>11.5.2</w:t>
      </w:r>
      <w:r w:rsidR="00C23447">
        <w:fldChar w:fldCharType="end"/>
      </w:r>
      <w:r w:rsidRPr="00605F47">
        <w:rPr>
          <w:rStyle w:val="CrossReference"/>
        </w:rPr>
        <w:t xml:space="preserve"> </w:t>
      </w:r>
      <w:r w:rsidR="00C23447">
        <w:fldChar w:fldCharType="begin"/>
      </w:r>
      <w:r w:rsidR="00C23447">
        <w:instrText xml:space="preserve"> REF _Ref377979077 \h  \* MERGEFORMAT </w:instrText>
      </w:r>
      <w:r w:rsidR="00C23447">
        <w:fldChar w:fldCharType="separate"/>
      </w:r>
      <w:r w:rsidR="00443106" w:rsidRPr="00443106">
        <w:rPr>
          <w:rStyle w:val="CrossReference"/>
        </w:rPr>
        <w:t>OCR Processing parameters</w:t>
      </w:r>
      <w:r w:rsidR="00C23447">
        <w:fldChar w:fldCharType="end"/>
      </w:r>
      <w:r>
        <w:t xml:space="preserve"> for information on setting the configuration parameters mentioned above.</w:t>
      </w:r>
    </w:p>
    <w:p w14:paraId="699F1E81" w14:textId="57DA7934" w:rsidR="00605F47" w:rsidRDefault="00605F47">
      <w:pPr>
        <w:pStyle w:val="iNormal"/>
        <w:ind w:left="59"/>
        <w:pPrChange w:id="1128" w:author="Peter Bugeia" w:date="2014-04-24T11:58:00Z">
          <w:pPr>
            <w:pStyle w:val="iNormal"/>
          </w:pPr>
        </w:pPrChange>
      </w:pPr>
      <w:r>
        <w:t>If all of the above are true, an empty output text Data File will be created</w:t>
      </w:r>
      <w:r w:rsidR="00193F46" w:rsidRPr="00193F46">
        <w:t xml:space="preserve"> </w:t>
      </w:r>
      <w:r w:rsidR="00193F46">
        <w:t>with File Format text/plain and File Type PROCESSED</w:t>
      </w:r>
      <w:r w:rsidR="00DA5E86">
        <w:t xml:space="preserve">. Its </w:t>
      </w:r>
      <w:r>
        <w:t xml:space="preserve">name </w:t>
      </w:r>
      <w:r w:rsidR="00DA5E86">
        <w:t xml:space="preserve">will be </w:t>
      </w:r>
      <w:r>
        <w:t>based on the uploaded file with .TXT extension</w:t>
      </w:r>
      <w:r w:rsidR="00DA5E86">
        <w:t xml:space="preserve">. </w:t>
      </w:r>
      <w:r>
        <w:t xml:space="preserve">OCR </w:t>
      </w:r>
      <w:r w:rsidR="00193F46">
        <w:t xml:space="preserve">background </w:t>
      </w:r>
      <w:r>
        <w:t>processing</w:t>
      </w:r>
      <w:r w:rsidR="00193F46">
        <w:t xml:space="preserve"> will be queued</w:t>
      </w:r>
      <w:r>
        <w:t xml:space="preserve"> immediately after </w:t>
      </w:r>
      <w:proofErr w:type="gramStart"/>
      <w:r>
        <w:t xml:space="preserve">the </w:t>
      </w:r>
      <w:r w:rsidRPr="00605F47">
        <w:rPr>
          <w:rStyle w:val="iButtonBlue"/>
        </w:rPr>
        <w:t> Update</w:t>
      </w:r>
      <w:proofErr w:type="gramEnd"/>
      <w:r w:rsidRPr="00605F47">
        <w:rPr>
          <w:rStyle w:val="iButtonBlue"/>
        </w:rPr>
        <w:t> </w:t>
      </w:r>
      <w:r>
        <w:t xml:space="preserve"> button is clicked.</w:t>
      </w:r>
    </w:p>
    <w:p w14:paraId="18621CCC" w14:textId="77777777" w:rsidR="00E91F72" w:rsidRDefault="00E91F72" w:rsidP="00E91F72">
      <w:pPr>
        <w:pStyle w:val="iNormal"/>
        <w:rPr>
          <w:ins w:id="1129" w:author="Peter Bugeia" w:date="2014-04-24T11:58:00Z"/>
        </w:rPr>
      </w:pPr>
      <w:r>
        <w:t>You will be advised by email when the background OCR process completes. A Parent-Child relationship will be defined between the two files, with the original image or video file set to the Parent and the text file as the Child.</w:t>
      </w:r>
    </w:p>
    <w:p w14:paraId="736892C2" w14:textId="3B6AEF7C" w:rsidR="00444818" w:rsidRDefault="00BC114C">
      <w:pPr>
        <w:pStyle w:val="iNormal"/>
        <w:ind w:left="59"/>
        <w:pPrChange w:id="1130" w:author="Peter Bugeia" w:date="2014-04-24T12:00:00Z">
          <w:pPr>
            <w:pStyle w:val="iNormal"/>
          </w:pPr>
        </w:pPrChange>
      </w:pPr>
      <w:ins w:id="1131" w:author="Peter Bugeia" w:date="2014-04-24T12:01:00Z">
        <w:r>
          <w:rPr>
            <w:noProof/>
            <w:lang w:eastAsia="en-AU"/>
          </w:rPr>
          <mc:AlternateContent>
            <mc:Choice Requires="wps">
              <w:drawing>
                <wp:anchor distT="0" distB="0" distL="114300" distR="114300" simplePos="0" relativeHeight="251703808" behindDoc="0" locked="0" layoutInCell="1" allowOverlap="1" wp14:anchorId="10722BC9" wp14:editId="0706794B">
                  <wp:simplePos x="0" y="0"/>
                  <wp:positionH relativeFrom="column">
                    <wp:posOffset>-546100</wp:posOffset>
                  </wp:positionH>
                  <wp:positionV relativeFrom="paragraph">
                    <wp:posOffset>-41910</wp:posOffset>
                  </wp:positionV>
                  <wp:extent cx="1731010" cy="375285"/>
                  <wp:effectExtent l="0" t="0" r="0" b="5715"/>
                  <wp:wrapNone/>
                  <wp:docPr id="192" name="Text Box 192"/>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B461A47"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132" w:author="Peter Bugeia" w:date="2014-04-15T14:50:00Z">
                                    <w:rPr/>
                                  </w:rPrChange>
                                </w:rPr>
                                <w:pPrChange w:id="1133" w:author="Peter Bugeia" w:date="2014-04-15T14:49:00Z">
                                  <w:pPr>
                                    <w:pStyle w:val="iNormal"/>
                                  </w:pPr>
                                </w:pPrChange>
                              </w:pPr>
                              <w:del w:id="1134"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135"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136"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137"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138"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139"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2" o:spid="_x0000_s1089" type="#_x0000_t202" style="position:absolute;left:0;text-align:left;margin-left:-43pt;margin-top:-3.3pt;width:136.3pt;height:29.55pt;z-index:25170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" filled="f" stroked="f">
                  <v:textbox style="mso-fit-shape-to-text:t">
                    <w:txbxContent>
                      <w:p w14:paraId="2B461A47"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140" w:author="Peter Bugeia" w:date="2014-04-15T14:50:00Z">
                              <w:rPr/>
                            </w:rPrChange>
                          </w:rPr>
                          <w:pPrChange w:id="1141" w:author="Peter Bugeia" w:date="2014-04-15T14:49:00Z">
                            <w:pPr>
                              <w:pStyle w:val="iNormal"/>
                            </w:pPr>
                          </w:pPrChange>
                        </w:pPr>
                        <w:del w:id="1142"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143"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144"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145"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146"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147"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1148" w:author="Peter Bugeia" w:date="2014-04-24T11:58:00Z">
        <w:r w:rsidR="00444818">
          <w:t xml:space="preserve">The new .TXT file will be given Access Control of Public/Access to all institutional users by default. If the default is inappropriate for this file, you can subsequently change who can access the file using the Metadata Edit screen. See section </w:t>
        </w:r>
        <w:r w:rsidR="00444818">
          <w:fldChar w:fldCharType="begin"/>
        </w:r>
        <w:r w:rsidR="00444818">
          <w:instrText xml:space="preserve"> REF _Ref351647273 \r \h  \* MERGEFORMAT </w:instrText>
        </w:r>
      </w:ins>
      <w:ins w:id="1149" w:author="Peter Bugeia" w:date="2014-04-24T11:58:00Z">
        <w:r w:rsidR="00444818">
          <w:fldChar w:fldCharType="separate"/>
        </w:r>
      </w:ins>
      <w:r w:rsidR="00444818" w:rsidRPr="00444818">
        <w:rPr>
          <w:rStyle w:val="CrossReference"/>
        </w:rPr>
        <w:t>8.4</w:t>
      </w:r>
      <w:ins w:id="1150" w:author="Peter Bugeia" w:date="2014-04-24T11:58:00Z">
        <w:r w:rsidR="00444818">
          <w:fldChar w:fldCharType="end"/>
        </w:r>
        <w:r w:rsidR="00444818">
          <w:rPr>
            <w:rStyle w:val="CrossReference"/>
          </w:rPr>
          <w:t xml:space="preserve"> </w:t>
        </w:r>
        <w:r w:rsidR="00444818">
          <w:fldChar w:fldCharType="begin"/>
        </w:r>
        <w:r w:rsidR="00444818">
          <w:instrText xml:space="preserve"> REF _Ref351647273 \h  \* MERGEFORMAT </w:instrText>
        </w:r>
      </w:ins>
      <w:ins w:id="1151" w:author="Peter Bugeia" w:date="2014-04-24T11:58:00Z">
        <w:r w:rsidR="00444818">
          <w:fldChar w:fldCharType="separate"/>
        </w:r>
        <w:r w:rsidR="00444818" w:rsidRPr="00444818">
          <w:rPr>
            <w:rStyle w:val="CrossReference"/>
          </w:rPr>
          <w:t>Viewing and Editing a File's Metadata</w:t>
        </w:r>
        <w:r w:rsidR="00444818">
          <w:fldChar w:fldCharType="end"/>
        </w:r>
        <w:r w:rsidR="00444818">
          <w:t>.</w:t>
        </w:r>
      </w:ins>
    </w:p>
    <w:p w14:paraId="06F78119" w14:textId="77777777" w:rsidR="008B722F" w:rsidRDefault="008B722F" w:rsidP="008B722F">
      <w:pPr>
        <w:pStyle w:val="iHeading2"/>
      </w:pPr>
      <w:bookmarkStart w:id="1152" w:name="_Ref377982059"/>
      <w:bookmarkStart w:id="1153" w:name="_Toc386636201"/>
      <w:r>
        <w:t>Uploading Video and Audio Files</w:t>
      </w:r>
      <w:bookmarkEnd w:id="1152"/>
      <w:bookmarkEnd w:id="1153"/>
    </w:p>
    <w:p w14:paraId="60205E64" w14:textId="77777777" w:rsidR="00605F47" w:rsidRDefault="00605F47" w:rsidP="00605F47">
      <w:pPr>
        <w:pStyle w:val="iNormal"/>
        <w:rPr>
          <w:lang w:eastAsia="ja-JP"/>
        </w:rPr>
      </w:pPr>
      <w:r>
        <w:rPr>
          <w:lang w:eastAsia="ja-JP"/>
        </w:rPr>
        <w:t>For all uploaded Data Files, DC21 checks if the file should undergo Speech Recognition (SR) processing. To be processed, the following must all be true.</w:t>
      </w:r>
    </w:p>
    <w:p w14:paraId="54D21903" w14:textId="77777777" w:rsidR="00605F47" w:rsidRDefault="00605F47" w:rsidP="00605F47">
      <w:pPr>
        <w:pStyle w:val="iNormal"/>
        <w:numPr>
          <w:ilvl w:val="0"/>
          <w:numId w:val="27"/>
        </w:numPr>
        <w:rPr>
          <w:lang w:eastAsia="ja-JP"/>
        </w:rPr>
      </w:pPr>
      <w:r w:rsidRPr="00605F47">
        <w:rPr>
          <w:rStyle w:val="iOption"/>
        </w:rPr>
        <w:t>Auto SR on Upload</w:t>
      </w:r>
      <w:r>
        <w:t xml:space="preserve"> must be enabled.</w:t>
      </w:r>
    </w:p>
    <w:p w14:paraId="1B167D81" w14:textId="77777777" w:rsidR="00605F47" w:rsidRDefault="00605F47" w:rsidP="00605F47">
      <w:pPr>
        <w:pStyle w:val="iNormal"/>
        <w:numPr>
          <w:ilvl w:val="0"/>
          <w:numId w:val="27"/>
        </w:numPr>
        <w:rPr>
          <w:lang w:eastAsia="ja-JP"/>
        </w:rPr>
      </w:pPr>
      <w:r>
        <w:rPr>
          <w:lang w:eastAsia="ja-JP"/>
        </w:rPr>
        <w:t xml:space="preserve">The Data File’s MIME Type must match any </w:t>
      </w:r>
      <w:r w:rsidR="003725B4">
        <w:rPr>
          <w:lang w:eastAsia="ja-JP"/>
        </w:rPr>
        <w:t xml:space="preserve">one </w:t>
      </w:r>
      <w:r>
        <w:rPr>
          <w:lang w:eastAsia="ja-JP"/>
        </w:rPr>
        <w:t xml:space="preserve">of the configured </w:t>
      </w:r>
      <w:r>
        <w:rPr>
          <w:rStyle w:val="iOption"/>
        </w:rPr>
        <w:t>S</w:t>
      </w:r>
      <w:r w:rsidRPr="00605F47">
        <w:rPr>
          <w:rStyle w:val="iOption"/>
        </w:rPr>
        <w:t>R Supported MIME Types</w:t>
      </w:r>
      <w:r>
        <w:rPr>
          <w:lang w:eastAsia="ja-JP"/>
        </w:rPr>
        <w:t>.</w:t>
      </w:r>
    </w:p>
    <w:p w14:paraId="48D9898A" w14:textId="77777777" w:rsidR="00605F47" w:rsidRDefault="00605F47" w:rsidP="00605F47">
      <w:pPr>
        <w:pStyle w:val="iNormal"/>
        <w:numPr>
          <w:ilvl w:val="0"/>
          <w:numId w:val="27"/>
        </w:numPr>
      </w:pPr>
      <w:r>
        <w:rPr>
          <w:lang w:eastAsia="ja-JP"/>
        </w:rPr>
        <w:t xml:space="preserve">The Data File name must match the </w:t>
      </w:r>
      <w:r w:rsidRPr="00605F47">
        <w:rPr>
          <w:rStyle w:val="iOption"/>
        </w:rPr>
        <w:t xml:space="preserve">Auto </w:t>
      </w:r>
      <w:r>
        <w:rPr>
          <w:rStyle w:val="iOption"/>
        </w:rPr>
        <w:t>S</w:t>
      </w:r>
      <w:r w:rsidRPr="00605F47">
        <w:rPr>
          <w:rStyle w:val="iOption"/>
        </w:rPr>
        <w:t>R Regular Expression</w:t>
      </w:r>
      <w:r>
        <w:t>.</w:t>
      </w:r>
    </w:p>
    <w:p w14:paraId="5C7E5E81" w14:textId="77777777" w:rsidR="00605F47" w:rsidRDefault="00605F47" w:rsidP="00605F47">
      <w:pPr>
        <w:pStyle w:val="iNormal"/>
      </w:pPr>
      <w:r>
        <w:t xml:space="preserve">See </w:t>
      </w:r>
      <w:r w:rsidR="00C23447">
        <w:fldChar w:fldCharType="begin"/>
      </w:r>
      <w:r w:rsidR="00C23447">
        <w:instrText xml:space="preserve"> REF _Ref377979408 \r \h  \* MERGEFORMAT </w:instrText>
      </w:r>
      <w:r w:rsidR="00C23447">
        <w:fldChar w:fldCharType="separate"/>
      </w:r>
      <w:r w:rsidR="00443106" w:rsidRPr="00443106">
        <w:rPr>
          <w:rStyle w:val="CrossReference"/>
        </w:rPr>
        <w:t>11.5.3</w:t>
      </w:r>
      <w:r w:rsidR="00C23447">
        <w:fldChar w:fldCharType="end"/>
      </w:r>
      <w:r w:rsidRPr="00605F47">
        <w:rPr>
          <w:rStyle w:val="CrossReference"/>
        </w:rPr>
        <w:t xml:space="preserve"> </w:t>
      </w:r>
      <w:r w:rsidR="00C23447">
        <w:fldChar w:fldCharType="begin"/>
      </w:r>
      <w:r w:rsidR="00C23447">
        <w:instrText xml:space="preserve"> REF _Ref377979408 \h  \* MERGEFORMAT </w:instrText>
      </w:r>
      <w:r w:rsidR="00C23447">
        <w:fldChar w:fldCharType="separate"/>
      </w:r>
      <w:r w:rsidR="00443106" w:rsidRPr="00443106">
        <w:rPr>
          <w:rStyle w:val="CrossReference"/>
        </w:rPr>
        <w:t>Speech Recognition Processing parameters</w:t>
      </w:r>
      <w:r w:rsidR="00C23447">
        <w:fldChar w:fldCharType="end"/>
      </w:r>
      <w:r>
        <w:t xml:space="preserve"> for information on setting the configuration parameters mentioned above.</w:t>
      </w:r>
    </w:p>
    <w:p w14:paraId="76FC5FDD" w14:textId="53361C39" w:rsidR="00193F46" w:rsidRDefault="00193F46">
      <w:pPr>
        <w:pStyle w:val="iNormal"/>
        <w:ind w:left="59"/>
        <w:pPrChange w:id="1154" w:author="Peter Bugeia" w:date="2014-04-24T11:58:00Z">
          <w:pPr>
            <w:pStyle w:val="iNormal"/>
          </w:pPr>
        </w:pPrChange>
      </w:pPr>
      <w:bookmarkStart w:id="1155" w:name="_Toc215047186"/>
      <w:bookmarkStart w:id="1156" w:name="_Ref351965391"/>
      <w:bookmarkStart w:id="1157" w:name="_Ref351965395"/>
      <w:bookmarkStart w:id="1158" w:name="_Ref352060834"/>
      <w:bookmarkStart w:id="1159" w:name="_Ref352060839"/>
      <w:bookmarkStart w:id="1160" w:name="_Ref352069984"/>
      <w:bookmarkStart w:id="1161" w:name="_Ref352069988"/>
      <w:bookmarkStart w:id="1162" w:name="_Ref377981938"/>
      <w:bookmarkStart w:id="1163" w:name="_Ref377981940"/>
      <w:bookmarkStart w:id="1164" w:name="_Ref377981944"/>
      <w:r>
        <w:t>If all of the above are true, an empty output text Data File will be created</w:t>
      </w:r>
      <w:r w:rsidRPr="00193F46">
        <w:t xml:space="preserve"> </w:t>
      </w:r>
      <w:r>
        <w:t xml:space="preserve">with File Format text/plain and File Type PROCESSED. Its name will be based on the uploaded file with .TXT extension. SR background processing will be queued immediately after </w:t>
      </w:r>
      <w:proofErr w:type="gramStart"/>
      <w:r>
        <w:t xml:space="preserve">the </w:t>
      </w:r>
      <w:r w:rsidRPr="00605F47">
        <w:rPr>
          <w:rStyle w:val="iButtonBlue"/>
        </w:rPr>
        <w:t> Update</w:t>
      </w:r>
      <w:proofErr w:type="gramEnd"/>
      <w:r w:rsidRPr="00605F47">
        <w:rPr>
          <w:rStyle w:val="iButtonBlue"/>
        </w:rPr>
        <w:t> </w:t>
      </w:r>
      <w:r>
        <w:t xml:space="preserve"> button is clicked.</w:t>
      </w:r>
    </w:p>
    <w:p w14:paraId="7F61AD90" w14:textId="04F80E42" w:rsidR="00BC114C" w:rsidRDefault="00BC114C" w:rsidP="00E91F72">
      <w:pPr>
        <w:pStyle w:val="iNormal"/>
        <w:rPr>
          <w:ins w:id="1165" w:author="Peter Bugeia" w:date="2014-04-24T11:59:00Z"/>
        </w:rPr>
      </w:pPr>
      <w:ins w:id="1166" w:author="Peter Bugeia" w:date="2014-04-24T12:01:00Z">
        <w:r>
          <w:rPr>
            <w:noProof/>
            <w:lang w:eastAsia="en-AU"/>
          </w:rPr>
          <w:lastRenderedPageBreak/>
          <mc:AlternateContent>
            <mc:Choice Requires="wps">
              <w:drawing>
                <wp:anchor distT="0" distB="0" distL="114300" distR="114300" simplePos="0" relativeHeight="251705856" behindDoc="0" locked="0" layoutInCell="1" allowOverlap="1" wp14:anchorId="58A6402B" wp14:editId="3B47B193">
                  <wp:simplePos x="0" y="0"/>
                  <wp:positionH relativeFrom="column">
                    <wp:posOffset>-558800</wp:posOffset>
                  </wp:positionH>
                  <wp:positionV relativeFrom="paragraph">
                    <wp:posOffset>573405</wp:posOffset>
                  </wp:positionV>
                  <wp:extent cx="1731010" cy="375285"/>
                  <wp:effectExtent l="0" t="0" r="0" b="5715"/>
                  <wp:wrapNone/>
                  <wp:docPr id="193" name="Text Box 193"/>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E67D95C"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167" w:author="Peter Bugeia" w:date="2014-04-15T14:50:00Z">
                                    <w:rPr/>
                                  </w:rPrChange>
                                </w:rPr>
                                <w:pPrChange w:id="1168" w:author="Peter Bugeia" w:date="2014-04-15T14:49:00Z">
                                  <w:pPr>
                                    <w:pStyle w:val="iNormal"/>
                                  </w:pPr>
                                </w:pPrChange>
                              </w:pPr>
                              <w:del w:id="1169"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17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171"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17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173"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17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3" o:spid="_x0000_s1090" type="#_x0000_t202" style="position:absolute;left:0;text-align:left;margin-left:-44pt;margin-top:45.15pt;width:136.3pt;height:29.55pt;z-index:25170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" filled="f" stroked="f">
                  <v:textbox style="mso-fit-shape-to-text:t">
                    <w:txbxContent>
                      <w:p w14:paraId="1E67D95C"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175" w:author="Peter Bugeia" w:date="2014-04-15T14:50:00Z">
                              <w:rPr/>
                            </w:rPrChange>
                          </w:rPr>
                          <w:pPrChange w:id="1176" w:author="Peter Bugeia" w:date="2014-04-15T14:49:00Z">
                            <w:pPr>
                              <w:pStyle w:val="iNormal"/>
                            </w:pPr>
                          </w:pPrChange>
                        </w:pPr>
                        <w:del w:id="1177"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17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179"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18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181"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18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r w:rsidR="00E91F72">
        <w:t>You will be advised by email when the background SR process completes. A Parent-Child relationship will be defined between the two files, with the original image or video file set to the Parent and the text file as the Child.</w:t>
      </w:r>
    </w:p>
    <w:p w14:paraId="5DE58E86" w14:textId="6061048A" w:rsidR="00BC114C" w:rsidRDefault="00BC114C" w:rsidP="00E91F72">
      <w:pPr>
        <w:pStyle w:val="iNormal"/>
      </w:pPr>
      <w:ins w:id="1183" w:author="Peter Bugeia" w:date="2014-04-24T11:59:00Z">
        <w:r>
          <w:t xml:space="preserve">The new .TXT file will be given Access Control of Public/Access to all institutional users by default. If the default is inappropriate for this file, you can subsequently change who can access the file using the Metadata Edit screen. See section </w:t>
        </w:r>
        <w:r>
          <w:fldChar w:fldCharType="begin"/>
        </w:r>
        <w:r>
          <w:instrText xml:space="preserve"> REF _Ref351647273 \r \h  \* MERGEFORMAT </w:instrText>
        </w:r>
      </w:ins>
      <w:ins w:id="1184" w:author="Peter Bugeia" w:date="2014-04-24T11:59:00Z">
        <w:r>
          <w:fldChar w:fldCharType="separate"/>
        </w:r>
      </w:ins>
      <w:r w:rsidRPr="00BC114C">
        <w:rPr>
          <w:rStyle w:val="CrossReference"/>
        </w:rPr>
        <w:t>8.4</w:t>
      </w:r>
      <w:ins w:id="1185" w:author="Peter Bugeia" w:date="2014-04-24T11:59:00Z">
        <w:r>
          <w:fldChar w:fldCharType="end"/>
        </w:r>
        <w:r>
          <w:rPr>
            <w:rStyle w:val="CrossReference"/>
          </w:rPr>
          <w:t xml:space="preserve"> </w:t>
        </w:r>
        <w:r>
          <w:fldChar w:fldCharType="begin"/>
        </w:r>
        <w:r>
          <w:instrText xml:space="preserve"> REF _Ref351647273 \h  \* MERGEFORMAT </w:instrText>
        </w:r>
      </w:ins>
      <w:ins w:id="1186" w:author="Peter Bugeia" w:date="2014-04-24T11:59:00Z">
        <w:r>
          <w:fldChar w:fldCharType="separate"/>
        </w:r>
        <w:r w:rsidRPr="00BC114C">
          <w:rPr>
            <w:rStyle w:val="CrossReference"/>
          </w:rPr>
          <w:t>Viewing and Editing a File's Metadata</w:t>
        </w:r>
        <w:r>
          <w:fldChar w:fldCharType="end"/>
        </w:r>
        <w:r>
          <w:t>.</w:t>
        </w:r>
      </w:ins>
    </w:p>
    <w:p w14:paraId="71C393FC" w14:textId="77777777" w:rsidR="009D46EC" w:rsidRDefault="009D46EC" w:rsidP="00753788">
      <w:pPr>
        <w:pStyle w:val="iHeading2"/>
      </w:pPr>
      <w:bookmarkStart w:id="1187" w:name="_Ref378839908"/>
      <w:bookmarkStart w:id="1188" w:name="_Ref378839910"/>
      <w:bookmarkStart w:id="1189" w:name="_Toc386636202"/>
      <w:r>
        <w:t xml:space="preserve">Uploading RAW TOA5 </w:t>
      </w:r>
      <w:r w:rsidR="00415DC9">
        <w:t>Data File</w:t>
      </w:r>
      <w:r w:rsidR="009B7E78">
        <w:t>s</w:t>
      </w:r>
      <w:bookmarkEnd w:id="1155"/>
      <w:bookmarkEnd w:id="1156"/>
      <w:bookmarkEnd w:id="1157"/>
      <w:bookmarkEnd w:id="1158"/>
      <w:bookmarkEnd w:id="1159"/>
      <w:bookmarkEnd w:id="1160"/>
      <w:bookmarkEnd w:id="1161"/>
      <w:bookmarkEnd w:id="1162"/>
      <w:bookmarkEnd w:id="1163"/>
      <w:bookmarkEnd w:id="1164"/>
      <w:bookmarkEnd w:id="1187"/>
      <w:bookmarkEnd w:id="1188"/>
      <w:bookmarkEnd w:id="1189"/>
    </w:p>
    <w:p w14:paraId="77111132" w14:textId="77777777" w:rsidR="00B442AD" w:rsidRDefault="009D46EC" w:rsidP="00E7135E">
      <w:pPr>
        <w:pStyle w:val="iNormal"/>
        <w:keepNext/>
        <w:keepLines/>
      </w:pPr>
      <w:r>
        <w:t xml:space="preserve">When a TOA5 CSV file is uploaded </w:t>
      </w:r>
      <w:r w:rsidR="00B442AD">
        <w:t xml:space="preserve">and the </w:t>
      </w:r>
      <w:r w:rsidRPr="000E08A1">
        <w:rPr>
          <w:b/>
        </w:rPr>
        <w:t>Type</w:t>
      </w:r>
      <w:r>
        <w:t xml:space="preserve"> </w:t>
      </w:r>
      <w:r w:rsidR="00B442AD">
        <w:t>is specified as</w:t>
      </w:r>
      <w:r>
        <w:t xml:space="preserve"> RAW, it </w:t>
      </w:r>
      <w:r w:rsidR="00605F47">
        <w:t xml:space="preserve">will be integrated into </w:t>
      </w:r>
      <w:r>
        <w:t>the canonical stream of data for th</w:t>
      </w:r>
      <w:r w:rsidR="008B722F">
        <w:t>e</w:t>
      </w:r>
      <w:r>
        <w:t xml:space="preserve"> data logger</w:t>
      </w:r>
      <w:r w:rsidR="008B722F">
        <w:t xml:space="preserve"> that generated it</w:t>
      </w:r>
      <w:r>
        <w:t xml:space="preserve">. As a result, there will only ever be a single file with a </w:t>
      </w:r>
      <w:r w:rsidRPr="009C451D">
        <w:rPr>
          <w:b/>
        </w:rPr>
        <w:t>Type</w:t>
      </w:r>
      <w:r>
        <w:t xml:space="preserve"> of RAW that contains any given sample from a TOA5 data logger.</w:t>
      </w:r>
    </w:p>
    <w:p w14:paraId="64CDA5AB" w14:textId="77777777" w:rsidR="009D46EC" w:rsidRDefault="00B442AD" w:rsidP="00E7135E">
      <w:pPr>
        <w:pStyle w:val="iNormal"/>
        <w:keepNext/>
        <w:keepLines/>
      </w:pPr>
      <w:r>
        <w:t>The system automatically determines the start time, end time and data logger that generated the data from the TOA5’s header information and uses it to control processing of this file. Other metadata is also extracted from the TOA5’s header information.</w:t>
      </w:r>
    </w:p>
    <w:p w14:paraId="405990B9" w14:textId="77777777" w:rsidR="009D46EC" w:rsidRDefault="00B442AD" w:rsidP="00E7135E">
      <w:pPr>
        <w:pStyle w:val="iNormal"/>
        <w:keepNext/>
        <w:keepLines/>
      </w:pPr>
      <w:r>
        <w:t>As a result of this processing</w:t>
      </w:r>
      <w:r w:rsidR="009D46EC">
        <w:t>:</w:t>
      </w:r>
    </w:p>
    <w:p w14:paraId="4711EFDC" w14:textId="77777777" w:rsidR="009D46EC" w:rsidRPr="00B442AD" w:rsidRDefault="009D46EC" w:rsidP="00E7135E">
      <w:pPr>
        <w:pStyle w:val="iNormal"/>
        <w:keepNext/>
        <w:keepLines/>
        <w:numPr>
          <w:ilvl w:val="0"/>
          <w:numId w:val="4"/>
        </w:numPr>
      </w:pPr>
      <w:r w:rsidRPr="00B442AD">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14:paraId="162B9EEB" w14:textId="77777777" w:rsidR="009D46EC" w:rsidRPr="00B442AD" w:rsidRDefault="009D46EC" w:rsidP="00E7135E">
      <w:pPr>
        <w:pStyle w:val="iNormal"/>
        <w:keepNext/>
        <w:keepLines/>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14:paraId="227C689A" w14:textId="77777777"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14:paraId="19C59D83" w14:textId="77777777" w:rsid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w:t>
      </w:r>
      <w:r w:rsidR="00E511C5">
        <w:t>DC21</w:t>
      </w:r>
      <w:r>
        <w:t xml:space="preserve"> does not permit the </w:t>
      </w:r>
      <w:r w:rsidR="001902BA">
        <w:t>User</w:t>
      </w:r>
      <w:r>
        <w:t xml:space="preserve"> to enter Start and End Dates.</w:t>
      </w:r>
    </w:p>
    <w:p w14:paraId="4D385B98" w14:textId="77777777" w:rsidR="00485A4D" w:rsidRDefault="00485A4D" w:rsidP="00485A4D">
      <w:pPr>
        <w:pStyle w:val="iNormal"/>
        <w:rPr>
          <w:ins w:id="1190" w:author="Peter Bugeia" w:date="2014-04-24T12:05:00Z"/>
        </w:rPr>
      </w:pPr>
      <w:r>
        <w:t>DC21 attempts to preserve the Parent-Child relationships of TOA5 files by transferring existing relationships to any replacement file. However, if this would cause a conflict, relationships may be deleted. Greatest priority is given to preserving relationships in which the uploaded TOA5 file is a Parent.</w:t>
      </w:r>
    </w:p>
    <w:p w14:paraId="5AFF4AB6" w14:textId="43DAD951" w:rsidR="00386CF0" w:rsidRPr="00541AB7" w:rsidRDefault="00386CF0">
      <w:pPr>
        <w:pStyle w:val="iNote"/>
        <w:pPrChange w:id="1191" w:author="Peter Bugeia" w:date="2014-04-24T12:06:00Z">
          <w:pPr>
            <w:pStyle w:val="iNormal"/>
          </w:pPr>
        </w:pPrChange>
      </w:pPr>
      <w:ins w:id="1192" w:author="Peter Bugeia" w:date="2014-04-24T12:07:00Z">
        <w:r w:rsidRPr="005770E1">
          <w:rPr>
            <w:noProof/>
            <w:lang w:eastAsia="en-AU"/>
          </w:rPr>
          <mc:AlternateContent>
            <mc:Choice Requires="wps">
              <w:drawing>
                <wp:anchor distT="0" distB="0" distL="114300" distR="114300" simplePos="0" relativeHeight="251707904" behindDoc="0" locked="0" layoutInCell="1" allowOverlap="1" wp14:anchorId="7ADB75C3" wp14:editId="0972D53A">
                  <wp:simplePos x="0" y="0"/>
                  <wp:positionH relativeFrom="column">
                    <wp:posOffset>-768350</wp:posOffset>
                  </wp:positionH>
                  <wp:positionV relativeFrom="paragraph">
                    <wp:posOffset>163830</wp:posOffset>
                  </wp:positionV>
                  <wp:extent cx="1731010" cy="375285"/>
                  <wp:effectExtent l="0" t="0" r="0" b="5715"/>
                  <wp:wrapNone/>
                  <wp:docPr id="194" name="Text Box 194"/>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20193A4"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193" w:author="Peter Bugeia" w:date="2014-04-15T14:50:00Z">
                                    <w:rPr/>
                                  </w:rPrChange>
                                </w:rPr>
                                <w:pPrChange w:id="1194" w:author="Peter Bugeia" w:date="2014-04-15T14:49:00Z">
                                  <w:pPr>
                                    <w:pStyle w:val="iNormal"/>
                                  </w:pPr>
                                </w:pPrChange>
                              </w:pPr>
                              <w:del w:id="1195"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19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197"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19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199"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20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4" o:spid="_x0000_s1091" type="#_x0000_t202" style="position:absolute;left:0;text-align:left;margin-left:-60.5pt;margin-top:12.9pt;width:136.3pt;height:29.55pt;z-index:25170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" filled="f" stroked="f">
                  <v:textbox style="mso-fit-shape-to-text:t">
                    <w:txbxContent>
                      <w:p w14:paraId="120193A4"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201" w:author="Peter Bugeia" w:date="2014-04-15T14:50:00Z">
                              <w:rPr/>
                            </w:rPrChange>
                          </w:rPr>
                          <w:pPrChange w:id="1202" w:author="Peter Bugeia" w:date="2014-04-15T14:49:00Z">
                            <w:pPr>
                              <w:pStyle w:val="iNormal"/>
                            </w:pPr>
                          </w:pPrChange>
                        </w:pPr>
                        <w:del w:id="1203"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20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205"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20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207"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20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1209" w:author="Peter Bugeia" w:date="2014-04-24T12:06:00Z">
        <w:r>
          <w:t>Note</w:t>
        </w:r>
        <w:r>
          <w:tab/>
          <w:t xml:space="preserve">TOA5 file replacement </w:t>
        </w:r>
      </w:ins>
      <w:ins w:id="1210" w:author="Peter Bugeia" w:date="2014-04-24T14:35:00Z">
        <w:r w:rsidR="00B469EA">
          <w:t>is not affected by</w:t>
        </w:r>
      </w:ins>
      <w:ins w:id="1211" w:author="Peter Bugeia" w:date="2014-04-24T12:06:00Z">
        <w:r>
          <w:t xml:space="preserve"> the Access Control settings of the files involved </w:t>
        </w:r>
      </w:ins>
      <w:ins w:id="1212" w:author="Peter Bugeia" w:date="2014-04-24T12:08:00Z">
        <w:r w:rsidR="003B096F">
          <w:t xml:space="preserve">or whether the uploader </w:t>
        </w:r>
      </w:ins>
      <w:ins w:id="1213" w:author="Peter Bugeia" w:date="2014-04-24T14:35:00Z">
        <w:r w:rsidR="00B469EA">
          <w:t xml:space="preserve">of the new file </w:t>
        </w:r>
      </w:ins>
      <w:ins w:id="1214" w:author="Peter Bugeia" w:date="2014-04-24T12:08:00Z">
        <w:r w:rsidR="003B096F">
          <w:t xml:space="preserve">is authorised to access </w:t>
        </w:r>
      </w:ins>
      <w:ins w:id="1215" w:author="Peter Bugeia" w:date="2014-04-24T14:35:00Z">
        <w:r w:rsidR="00B469EA">
          <w:t xml:space="preserve">any of </w:t>
        </w:r>
      </w:ins>
      <w:ins w:id="1216" w:author="Peter Bugeia" w:date="2014-04-24T12:08:00Z">
        <w:r w:rsidR="003B096F">
          <w:t>the files being replaced.</w:t>
        </w:r>
      </w:ins>
      <w:ins w:id="1217" w:author="Peter Bugeia" w:date="2014-04-24T12:06:00Z">
        <w:r>
          <w:t xml:space="preserve"> </w:t>
        </w:r>
      </w:ins>
    </w:p>
    <w:p w14:paraId="061EA81F" w14:textId="77777777" w:rsidR="00563D4D" w:rsidRDefault="00472510" w:rsidP="00DA5E86">
      <w:pPr>
        <w:pStyle w:val="iHeading3"/>
      </w:pPr>
      <w:bookmarkStart w:id="1218" w:name="_Toc386636203"/>
      <w:r>
        <w:lastRenderedPageBreak/>
        <w:t xml:space="preserve">TOA5 </w:t>
      </w:r>
      <w:r w:rsidR="00563D4D">
        <w:t>Data Upload Action Summary</w:t>
      </w:r>
      <w:bookmarkEnd w:id="1218"/>
    </w:p>
    <w:p w14:paraId="61244ED4" w14:textId="77777777" w:rsidR="00E5320E" w:rsidRDefault="00E5320E" w:rsidP="00E7135E">
      <w:pPr>
        <w:pStyle w:val="iNormal"/>
        <w:keepNext/>
        <w:keepLines/>
        <w:rPr>
          <w:lang w:eastAsia="ja-JP"/>
        </w:rPr>
      </w:pPr>
      <w:r>
        <w:rPr>
          <w:lang w:eastAsia="ja-JP"/>
        </w:rPr>
        <w:t xml:space="preserve">The following table summarises the upload processing </w:t>
      </w:r>
      <w:r w:rsidR="00116DA7">
        <w:rPr>
          <w:lang w:eastAsia="ja-JP"/>
        </w:rPr>
        <w:t xml:space="preserve">that will be done </w:t>
      </w:r>
      <w:r>
        <w:rPr>
          <w:lang w:eastAsia="ja-JP"/>
        </w:rPr>
        <w:t xml:space="preserve">and </w:t>
      </w:r>
      <w:r w:rsidR="00116DA7">
        <w:rPr>
          <w:lang w:eastAsia="ja-JP"/>
        </w:rPr>
        <w:t xml:space="preserve">the </w:t>
      </w:r>
      <w:r>
        <w:rPr>
          <w:lang w:eastAsia="ja-JP"/>
        </w:rPr>
        <w:t>results for various combinations of file type and existing data.</w:t>
      </w:r>
    </w:p>
    <w:p w14:paraId="48F1033E" w14:textId="77777777" w:rsidR="00E30372" w:rsidRDefault="00E30372" w:rsidP="00E7135E">
      <w:pPr>
        <w:pStyle w:val="iNormal"/>
        <w:keepNext/>
        <w:keepLines/>
        <w:rPr>
          <w:lang w:eastAsia="ja-JP"/>
        </w:rPr>
      </w:pPr>
    </w:p>
    <w:tbl>
      <w:tblPr>
        <w:tblW w:w="10348" w:type="dxa"/>
        <w:tblInd w:w="-537" w:type="dxa"/>
        <w:tblCellMar>
          <w:left w:w="30" w:type="dxa"/>
          <w:right w:w="30" w:type="dxa"/>
        </w:tblCellMar>
        <w:tblLook w:val="0000" w:firstRow="0" w:lastRow="0" w:firstColumn="0" w:lastColumn="0" w:noHBand="0" w:noVBand="0"/>
      </w:tblPr>
      <w:tblGrid>
        <w:gridCol w:w="1276"/>
        <w:gridCol w:w="1276"/>
        <w:gridCol w:w="1417"/>
        <w:gridCol w:w="1446"/>
        <w:gridCol w:w="1248"/>
        <w:gridCol w:w="1701"/>
        <w:gridCol w:w="1984"/>
      </w:tblGrid>
      <w:tr w:rsidR="00495435" w:rsidRPr="00582270" w14:paraId="0FEA42D0" w14:textId="77777777" w:rsidTr="00E7135E">
        <w:trPr>
          <w:cantSplit/>
          <w:tblHeader/>
        </w:trPr>
        <w:tc>
          <w:tcPr>
            <w:tcW w:w="5415" w:type="dxa"/>
            <w:gridSpan w:val="4"/>
            <w:tcBorders>
              <w:top w:val="single" w:sz="4" w:space="0" w:color="auto"/>
              <w:left w:val="single" w:sz="4" w:space="0" w:color="auto"/>
              <w:bottom w:val="dotted" w:sz="4" w:space="0" w:color="auto"/>
              <w:right w:val="single" w:sz="4" w:space="0" w:color="auto"/>
            </w:tcBorders>
            <w:tcMar>
              <w:top w:w="57" w:type="dxa"/>
              <w:bottom w:w="57" w:type="dxa"/>
            </w:tcMar>
          </w:tcPr>
          <w:p w14:paraId="61162E66" w14:textId="77777777"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4933" w:type="dxa"/>
            <w:gridSpan w:val="3"/>
            <w:tcBorders>
              <w:top w:val="single" w:sz="4" w:space="0" w:color="auto"/>
              <w:left w:val="single" w:sz="4" w:space="0" w:color="auto"/>
              <w:bottom w:val="dotted" w:sz="4" w:space="0" w:color="auto"/>
              <w:right w:val="single" w:sz="4" w:space="0" w:color="auto"/>
            </w:tcBorders>
            <w:tcMar>
              <w:top w:w="57" w:type="dxa"/>
              <w:bottom w:w="57" w:type="dxa"/>
            </w:tcMar>
          </w:tcPr>
          <w:p w14:paraId="2AFEE6D5" w14:textId="77777777"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495435" w:rsidRPr="00582270" w14:paraId="73E62ECE" w14:textId="77777777" w:rsidTr="00E7135E">
        <w:trPr>
          <w:cantSplit/>
          <w:tblHeader/>
        </w:trPr>
        <w:tc>
          <w:tcPr>
            <w:tcW w:w="1276" w:type="dxa"/>
            <w:tcBorders>
              <w:top w:val="dotted" w:sz="4" w:space="0" w:color="auto"/>
              <w:left w:val="single" w:sz="4" w:space="0" w:color="auto"/>
              <w:bottom w:val="single" w:sz="4" w:space="0" w:color="000000"/>
              <w:right w:val="dotted" w:sz="4" w:space="0" w:color="auto"/>
            </w:tcBorders>
            <w:tcMar>
              <w:top w:w="57" w:type="dxa"/>
              <w:bottom w:w="57" w:type="dxa"/>
            </w:tcMar>
          </w:tcPr>
          <w:p w14:paraId="2911D957" w14:textId="77777777" w:rsidR="00563D4D" w:rsidRPr="00563D4D" w:rsidRDefault="00495435" w:rsidP="00E91F72">
            <w:pPr>
              <w:keepNext/>
              <w:keepLines/>
              <w:autoSpaceDE w:val="0"/>
              <w:autoSpaceDN w:val="0"/>
              <w:adjustRightInd w:val="0"/>
              <w:ind w:right="35"/>
              <w:rPr>
                <w:rFonts w:ascii="Verdana" w:eastAsia="Calibri" w:hAnsi="Verdana" w:cs="Verdana"/>
                <w:b/>
                <w:bCs/>
                <w:color w:val="000000"/>
                <w:sz w:val="18"/>
                <w:szCs w:val="18"/>
              </w:rPr>
            </w:pPr>
            <w:r>
              <w:rPr>
                <w:rFonts w:ascii="Verdana" w:eastAsia="Calibri" w:hAnsi="Verdana" w:cs="Verdana"/>
                <w:b/>
                <w:bCs/>
                <w:color w:val="000000"/>
                <w:sz w:val="18"/>
                <w:szCs w:val="18"/>
              </w:rPr>
              <w:t xml:space="preserve">File </w:t>
            </w:r>
            <w:r w:rsidR="00563D4D" w:rsidRPr="00563D4D">
              <w:rPr>
                <w:rFonts w:ascii="Verdana" w:eastAsia="Calibri" w:hAnsi="Verdana" w:cs="Verdana"/>
                <w:b/>
                <w:bCs/>
                <w:color w:val="000000"/>
                <w:sz w:val="18"/>
                <w:szCs w:val="18"/>
              </w:rPr>
              <w:t>Type</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selected</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276" w:type="dxa"/>
            <w:tcBorders>
              <w:top w:val="dotted" w:sz="4" w:space="0" w:color="auto"/>
              <w:left w:val="dotted" w:sz="4" w:space="0" w:color="auto"/>
              <w:bottom w:val="single" w:sz="4" w:space="0" w:color="000000"/>
              <w:right w:val="dotted" w:sz="4" w:space="0" w:color="auto"/>
            </w:tcBorders>
            <w:tcMar>
              <w:top w:w="57" w:type="dxa"/>
              <w:bottom w:w="57" w:type="dxa"/>
            </w:tcMar>
          </w:tcPr>
          <w:p w14:paraId="2CCBA5CA"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File </w:t>
            </w:r>
            <w:r w:rsidR="00495435">
              <w:rPr>
                <w:rFonts w:ascii="Verdana" w:eastAsia="Calibri" w:hAnsi="Verdana" w:cs="Verdana"/>
                <w:b/>
                <w:bCs/>
                <w:color w:val="000000"/>
                <w:sz w:val="18"/>
                <w:szCs w:val="18"/>
              </w:rPr>
              <w:t>Format</w:t>
            </w:r>
            <w:r w:rsidRPr="00563D4D">
              <w:rPr>
                <w:rFonts w:ascii="Verdana" w:eastAsia="Calibri" w:hAnsi="Verdana" w:cs="Verdana"/>
                <w:b/>
                <w:bCs/>
                <w:color w:val="000000"/>
                <w:sz w:val="18"/>
                <w:szCs w:val="18"/>
              </w:rPr>
              <w:t xml:space="preserve"> is </w:t>
            </w:r>
          </w:p>
        </w:tc>
        <w:tc>
          <w:tcPr>
            <w:tcW w:w="1417" w:type="dxa"/>
            <w:tcBorders>
              <w:top w:val="dotted" w:sz="4" w:space="0" w:color="auto"/>
              <w:left w:val="dotted" w:sz="4" w:space="0" w:color="auto"/>
              <w:bottom w:val="single" w:sz="4" w:space="0" w:color="000000"/>
              <w:right w:val="dotted" w:sz="4" w:space="0" w:color="auto"/>
            </w:tcBorders>
            <w:tcMar>
              <w:top w:w="57" w:type="dxa"/>
              <w:bottom w:w="57" w:type="dxa"/>
            </w:tcMar>
          </w:tcPr>
          <w:p w14:paraId="1BA3FF4A" w14:textId="77777777" w:rsidR="00563D4D" w:rsidRPr="00563D4D" w:rsidRDefault="00116DA7" w:rsidP="00E91F72">
            <w:pPr>
              <w:keepNext/>
              <w:keepLines/>
              <w:autoSpaceDE w:val="0"/>
              <w:autoSpaceDN w:val="0"/>
              <w:adjustRightInd w:val="0"/>
              <w:ind w:left="96"/>
              <w:rPr>
                <w:rFonts w:ascii="Verdana" w:eastAsia="Calibri" w:hAnsi="Verdana" w:cs="Verdana"/>
                <w:b/>
                <w:bCs/>
                <w:i/>
                <w:iCs/>
                <w:color w:val="000000"/>
                <w:sz w:val="18"/>
                <w:szCs w:val="18"/>
              </w:rPr>
            </w:pPr>
            <w:r>
              <w:rPr>
                <w:rFonts w:ascii="Verdana" w:eastAsia="Calibri" w:hAnsi="Verdana" w:cs="Verdana"/>
                <w:b/>
                <w:bCs/>
                <w:color w:val="000000"/>
                <w:sz w:val="18"/>
                <w:szCs w:val="18"/>
              </w:rPr>
              <w:t>File</w:t>
            </w:r>
            <w:r w:rsidR="00495435">
              <w:rPr>
                <w:rFonts w:ascii="Verdana" w:eastAsia="Calibri" w:hAnsi="Verdana" w:cs="Verdana"/>
                <w:b/>
                <w:bCs/>
                <w:color w:val="000000"/>
                <w:sz w:val="18"/>
                <w:szCs w:val="18"/>
              </w:rPr>
              <w:t xml:space="preserve"> O</w:t>
            </w:r>
            <w:r>
              <w:rPr>
                <w:rFonts w:ascii="Verdana" w:eastAsia="Calibri" w:hAnsi="Verdana" w:cs="Verdana"/>
                <w:b/>
                <w:bCs/>
                <w:color w:val="000000"/>
                <w:sz w:val="18"/>
                <w:szCs w:val="18"/>
              </w:rPr>
              <w:t>verlap</w:t>
            </w:r>
            <w:r w:rsidR="00495435">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446" w:type="dxa"/>
            <w:tcBorders>
              <w:top w:val="dotted" w:sz="4" w:space="0" w:color="auto"/>
              <w:left w:val="dotted" w:sz="4" w:space="0" w:color="auto"/>
              <w:bottom w:val="single" w:sz="4" w:space="0" w:color="000000"/>
              <w:right w:val="single" w:sz="4" w:space="0" w:color="auto"/>
            </w:tcBorders>
            <w:tcMar>
              <w:top w:w="57" w:type="dxa"/>
              <w:bottom w:w="57" w:type="dxa"/>
            </w:tcMar>
          </w:tcPr>
          <w:p w14:paraId="7D85899A" w14:textId="77777777" w:rsidR="00563D4D" w:rsidRPr="00E91F72" w:rsidRDefault="00563D4D" w:rsidP="00E91F72">
            <w:pPr>
              <w:keepNext/>
              <w:keepLines/>
              <w:autoSpaceDE w:val="0"/>
              <w:autoSpaceDN w:val="0"/>
              <w:adjustRightInd w:val="0"/>
              <w:ind w:left="106" w:right="57"/>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And</w:t>
            </w:r>
            <w:r w:rsidR="003C5D80">
              <w:rPr>
                <w:rFonts w:ascii="Verdana" w:eastAsia="Calibri" w:hAnsi="Verdana" w:cs="Verdana"/>
                <w:b/>
                <w:bCs/>
                <w:color w:val="000000"/>
                <w:sz w:val="18"/>
                <w:szCs w:val="18"/>
              </w:rPr>
              <w:t xml:space="preserve"> </w:t>
            </w:r>
            <w:r w:rsidRPr="00563D4D">
              <w:rPr>
                <w:rFonts w:ascii="Verdana" w:eastAsia="Calibri" w:hAnsi="Verdana" w:cs="Verdana"/>
                <w:b/>
                <w:bCs/>
                <w:color w:val="000000"/>
                <w:sz w:val="18"/>
                <w:szCs w:val="18"/>
              </w:rPr>
              <w:t>File</w:t>
            </w:r>
          </w:p>
        </w:tc>
        <w:tc>
          <w:tcPr>
            <w:tcW w:w="1248" w:type="dxa"/>
            <w:tcBorders>
              <w:top w:val="dotted" w:sz="4" w:space="0" w:color="auto"/>
              <w:left w:val="single" w:sz="4" w:space="0" w:color="auto"/>
              <w:bottom w:val="single" w:sz="4" w:space="0" w:color="000000"/>
              <w:right w:val="dotted" w:sz="4" w:space="0" w:color="auto"/>
            </w:tcBorders>
            <w:tcMar>
              <w:top w:w="57" w:type="dxa"/>
              <w:bottom w:w="57" w:type="dxa"/>
            </w:tcMar>
          </w:tcPr>
          <w:p w14:paraId="06FCE357" w14:textId="77777777" w:rsidR="00563D4D" w:rsidRPr="00563D4D" w:rsidRDefault="00116DA7" w:rsidP="00E7135E">
            <w:pPr>
              <w:keepNext/>
              <w:keepLines/>
              <w:autoSpaceDE w:val="0"/>
              <w:autoSpaceDN w:val="0"/>
              <w:adjustRightInd w:val="0"/>
              <w:ind w:left="13" w:firstLine="9"/>
              <w:rPr>
                <w:rFonts w:ascii="Verdana" w:eastAsia="Calibri" w:hAnsi="Verdana" w:cs="Verdana"/>
                <w:b/>
                <w:bCs/>
                <w:i/>
                <w:iCs/>
                <w:color w:val="000000"/>
                <w:sz w:val="18"/>
                <w:szCs w:val="18"/>
              </w:rPr>
            </w:pPr>
            <w:r>
              <w:rPr>
                <w:rFonts w:ascii="Verdana" w:eastAsia="Calibri" w:hAnsi="Verdana" w:cs="Verdana"/>
                <w:b/>
                <w:bCs/>
                <w:color w:val="000000"/>
                <w:sz w:val="18"/>
                <w:szCs w:val="18"/>
              </w:rPr>
              <w:t>Resulting type will</w:t>
            </w:r>
            <w:r w:rsidR="007A6AF4">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be</w:t>
            </w:r>
          </w:p>
        </w:tc>
        <w:tc>
          <w:tcPr>
            <w:tcW w:w="1701" w:type="dxa"/>
            <w:tcBorders>
              <w:top w:val="dotted" w:sz="4" w:space="0" w:color="auto"/>
              <w:left w:val="dotted" w:sz="4" w:space="0" w:color="auto"/>
              <w:bottom w:val="single" w:sz="4" w:space="0" w:color="000000"/>
              <w:right w:val="dotted" w:sz="4" w:space="0" w:color="auto"/>
            </w:tcBorders>
            <w:tcMar>
              <w:top w:w="57" w:type="dxa"/>
              <w:bottom w:w="57" w:type="dxa"/>
            </w:tcMar>
          </w:tcPr>
          <w:p w14:paraId="2EAA46F7"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Resulting file name will be </w:t>
            </w:r>
          </w:p>
        </w:tc>
        <w:tc>
          <w:tcPr>
            <w:tcW w:w="1984" w:type="dxa"/>
            <w:tcBorders>
              <w:top w:val="dotted" w:sz="4" w:space="0" w:color="auto"/>
              <w:left w:val="dotted" w:sz="4" w:space="0" w:color="auto"/>
              <w:bottom w:val="single" w:sz="4" w:space="0" w:color="000000"/>
              <w:right w:val="single" w:sz="4" w:space="0" w:color="auto"/>
            </w:tcBorders>
            <w:tcMar>
              <w:top w:w="57" w:type="dxa"/>
              <w:bottom w:w="57" w:type="dxa"/>
            </w:tcMar>
          </w:tcPr>
          <w:p w14:paraId="55713AB6" w14:textId="77777777" w:rsidR="00563D4D" w:rsidRPr="00563D4D" w:rsidRDefault="00116DA7" w:rsidP="00E7135E">
            <w:pPr>
              <w:keepNext/>
              <w:keepLines/>
              <w:autoSpaceDE w:val="0"/>
              <w:autoSpaceDN w:val="0"/>
              <w:adjustRightInd w:val="0"/>
              <w:rPr>
                <w:rFonts w:ascii="Verdana" w:eastAsia="Calibri" w:hAnsi="Verdana" w:cs="Verdana"/>
                <w:b/>
                <w:bCs/>
                <w:i/>
                <w:iCs/>
                <w:color w:val="000000"/>
                <w:sz w:val="18"/>
                <w:szCs w:val="18"/>
              </w:rPr>
            </w:pPr>
            <w:r>
              <w:rPr>
                <w:rFonts w:ascii="Verdana" w:eastAsia="Calibri" w:hAnsi="Verdana" w:cs="Verdana"/>
                <w:b/>
                <w:bCs/>
                <w:color w:val="000000"/>
                <w:sz w:val="18"/>
                <w:szCs w:val="18"/>
              </w:rPr>
              <w:t>Resulting messages</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to user</w:t>
            </w:r>
          </w:p>
        </w:tc>
      </w:tr>
      <w:tr w:rsidR="00495435" w:rsidRPr="00582270" w14:paraId="15E913DF" w14:textId="77777777" w:rsidTr="00E7135E">
        <w:trPr>
          <w:cantSplit/>
          <w:trHeight w:val="264"/>
        </w:trPr>
        <w:tc>
          <w:tcPr>
            <w:tcW w:w="1276" w:type="dxa"/>
            <w:tcBorders>
              <w:top w:val="single" w:sz="4" w:space="0" w:color="000000"/>
              <w:left w:val="single" w:sz="4" w:space="0" w:color="auto"/>
              <w:bottom w:val="nil"/>
              <w:right w:val="dotted" w:sz="4" w:space="0" w:color="auto"/>
            </w:tcBorders>
            <w:tcMar>
              <w:top w:w="57" w:type="dxa"/>
              <w:bottom w:w="57" w:type="dxa"/>
            </w:tcMar>
          </w:tcPr>
          <w:p w14:paraId="609E9B1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single" w:sz="4" w:space="0" w:color="000000"/>
              <w:left w:val="dotted" w:sz="4" w:space="0" w:color="auto"/>
              <w:bottom w:val="nil"/>
              <w:right w:val="dotted" w:sz="4" w:space="0" w:color="auto"/>
            </w:tcBorders>
            <w:tcMar>
              <w:top w:w="57" w:type="dxa"/>
              <w:bottom w:w="57" w:type="dxa"/>
            </w:tcMar>
          </w:tcPr>
          <w:p w14:paraId="3FB147D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single" w:sz="4" w:space="0" w:color="000000"/>
              <w:left w:val="dotted" w:sz="4" w:space="0" w:color="auto"/>
              <w:bottom w:val="nil"/>
              <w:right w:val="dotted" w:sz="4" w:space="0" w:color="auto"/>
            </w:tcBorders>
            <w:tcMar>
              <w:top w:w="57" w:type="dxa"/>
              <w:bottom w:w="57" w:type="dxa"/>
            </w:tcMar>
          </w:tcPr>
          <w:p w14:paraId="0F1D74D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single" w:sz="4" w:space="0" w:color="000000"/>
              <w:left w:val="dotted" w:sz="4" w:space="0" w:color="auto"/>
              <w:bottom w:val="nil"/>
              <w:right w:val="single" w:sz="4" w:space="0" w:color="auto"/>
            </w:tcBorders>
            <w:tcMar>
              <w:top w:w="57" w:type="dxa"/>
              <w:bottom w:w="57" w:type="dxa"/>
            </w:tcMar>
          </w:tcPr>
          <w:p w14:paraId="78195537" w14:textId="77777777" w:rsidR="00563D4D" w:rsidRPr="00563D4D" w:rsidRDefault="003C5D80"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does not</w:t>
            </w:r>
            <w:r w:rsidR="00563D4D" w:rsidRPr="00563D4D">
              <w:rPr>
                <w:rFonts w:ascii="Verdana" w:eastAsia="Calibri" w:hAnsi="Verdana" w:cs="Verdana"/>
                <w:color w:val="000000"/>
                <w:sz w:val="18"/>
                <w:szCs w:val="18"/>
              </w:rPr>
              <w:t xml:space="preserve">  exist</w:t>
            </w:r>
          </w:p>
        </w:tc>
        <w:tc>
          <w:tcPr>
            <w:tcW w:w="1248" w:type="dxa"/>
            <w:tcBorders>
              <w:top w:val="single" w:sz="4" w:space="0" w:color="000000"/>
              <w:left w:val="single" w:sz="4" w:space="0" w:color="auto"/>
              <w:bottom w:val="nil"/>
              <w:right w:val="dotted" w:sz="4" w:space="0" w:color="auto"/>
            </w:tcBorders>
            <w:tcMar>
              <w:top w:w="57" w:type="dxa"/>
              <w:bottom w:w="57" w:type="dxa"/>
            </w:tcMar>
          </w:tcPr>
          <w:p w14:paraId="7EE726B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single" w:sz="4" w:space="0" w:color="000000"/>
              <w:left w:val="dotted" w:sz="4" w:space="0" w:color="auto"/>
              <w:bottom w:val="nil"/>
              <w:right w:val="dotted" w:sz="4" w:space="0" w:color="auto"/>
            </w:tcBorders>
            <w:tcMar>
              <w:top w:w="57" w:type="dxa"/>
              <w:bottom w:w="57" w:type="dxa"/>
            </w:tcMar>
          </w:tcPr>
          <w:p w14:paraId="04C672B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single" w:sz="4" w:space="0" w:color="000000"/>
              <w:left w:val="dotted" w:sz="4" w:space="0" w:color="auto"/>
              <w:bottom w:val="nil"/>
              <w:right w:val="single" w:sz="4" w:space="0" w:color="auto"/>
            </w:tcBorders>
            <w:tcMar>
              <w:top w:w="57" w:type="dxa"/>
              <w:bottom w:w="57" w:type="dxa"/>
            </w:tcMar>
          </w:tcPr>
          <w:p w14:paraId="4C2A82CF"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3C3403AA"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29AC0F3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48D10D4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16F6EAC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199AB967"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5FC772B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0188CF92"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788FB587"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14:paraId="0DD37431" w14:textId="77777777" w:rsidTr="00E7135E">
        <w:trPr>
          <w:cantSplit/>
          <w:trHeight w:val="338"/>
        </w:trPr>
        <w:tc>
          <w:tcPr>
            <w:tcW w:w="1276" w:type="dxa"/>
            <w:tcBorders>
              <w:top w:val="nil"/>
              <w:left w:val="single" w:sz="4" w:space="0" w:color="auto"/>
              <w:bottom w:val="nil"/>
              <w:right w:val="dotted" w:sz="4" w:space="0" w:color="auto"/>
            </w:tcBorders>
            <w:tcMar>
              <w:top w:w="57" w:type="dxa"/>
              <w:bottom w:w="57" w:type="dxa"/>
            </w:tcMar>
          </w:tcPr>
          <w:p w14:paraId="327D6D4C"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10D6BC9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190E1812"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14:paraId="4CBE1FE3"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does not  exist</w:t>
            </w:r>
          </w:p>
        </w:tc>
        <w:tc>
          <w:tcPr>
            <w:tcW w:w="1248" w:type="dxa"/>
            <w:tcBorders>
              <w:top w:val="nil"/>
              <w:left w:val="single" w:sz="4" w:space="0" w:color="auto"/>
              <w:bottom w:val="nil"/>
              <w:right w:val="dotted" w:sz="4" w:space="0" w:color="auto"/>
            </w:tcBorders>
            <w:tcMar>
              <w:top w:w="57" w:type="dxa"/>
              <w:bottom w:w="57" w:type="dxa"/>
            </w:tcMar>
          </w:tcPr>
          <w:p w14:paraId="34DA2DE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311F6948"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tcMar>
              <w:top w:w="57" w:type="dxa"/>
              <w:bottom w:w="57" w:type="dxa"/>
            </w:tcMar>
          </w:tcPr>
          <w:p w14:paraId="1D16C6C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14:paraId="65A9C24B" w14:textId="77777777" w:rsidTr="00E7135E">
        <w:trPr>
          <w:cantSplit/>
          <w:trHeight w:val="528"/>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041D375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6FE1FA7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4B53C2D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676575F5"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same as file being replaced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3A6B3463"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3DC58186"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5D06B71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14:paraId="729A4D91" w14:textId="77777777" w:rsidTr="00E7135E">
        <w:trPr>
          <w:cantSplit/>
          <w:trHeight w:val="793"/>
        </w:trPr>
        <w:tc>
          <w:tcPr>
            <w:tcW w:w="1276" w:type="dxa"/>
            <w:tcBorders>
              <w:top w:val="nil"/>
              <w:left w:val="single" w:sz="4" w:space="0" w:color="auto"/>
              <w:bottom w:val="nil"/>
              <w:right w:val="dotted" w:sz="4" w:space="0" w:color="auto"/>
            </w:tcBorders>
            <w:tcMar>
              <w:top w:w="57" w:type="dxa"/>
              <w:bottom w:w="57" w:type="dxa"/>
            </w:tcMar>
          </w:tcPr>
          <w:p w14:paraId="3C8F9D26"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6C8C95D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685D4D8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14:paraId="5E74B1D3"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(but is not the file being replaced)  </w:t>
            </w:r>
          </w:p>
        </w:tc>
        <w:tc>
          <w:tcPr>
            <w:tcW w:w="1248" w:type="dxa"/>
            <w:tcBorders>
              <w:top w:val="nil"/>
              <w:left w:val="single" w:sz="4" w:space="0" w:color="auto"/>
              <w:bottom w:val="nil"/>
              <w:right w:val="dotted" w:sz="4" w:space="0" w:color="auto"/>
            </w:tcBorders>
            <w:tcMar>
              <w:top w:w="57" w:type="dxa"/>
              <w:bottom w:w="57" w:type="dxa"/>
            </w:tcMar>
          </w:tcPr>
          <w:p w14:paraId="3DD6CDC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74A25616"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12CD8CAC" w14:textId="77777777" w:rsidR="00563D4D" w:rsidRPr="00E91F72" w:rsidRDefault="00E91F72"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safe replacement (2),</w:t>
            </w:r>
            <w:r>
              <w:rPr>
                <w:rFonts w:ascii="Verdana" w:eastAsia="Calibri" w:hAnsi="Verdana" w:cs="Verdana"/>
                <w:color w:val="000000"/>
                <w:sz w:val="18"/>
                <w:szCs w:val="18"/>
              </w:rPr>
              <w:br/>
            </w:r>
            <w:r w:rsidR="00563D4D" w:rsidRPr="00563D4D">
              <w:rPr>
                <w:rFonts w:ascii="Verdana" w:eastAsia="Calibri" w:hAnsi="Verdana" w:cs="Verdana"/>
                <w:color w:val="000000"/>
                <w:sz w:val="18"/>
                <w:szCs w:val="18"/>
              </w:rPr>
              <w:t xml:space="preserve">filename change (3)  </w:t>
            </w:r>
          </w:p>
        </w:tc>
      </w:tr>
      <w:tr w:rsidR="00495435" w:rsidRPr="00582270" w14:paraId="40EF09D3"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249E9E8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7434556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16BDC27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08D91124"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0A734C6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0445BE7E"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02A9A36C"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w:t>
            </w:r>
          </w:p>
        </w:tc>
      </w:tr>
      <w:tr w:rsidR="00495435" w:rsidRPr="00582270" w14:paraId="6955A229" w14:textId="77777777" w:rsidTr="00E7135E">
        <w:trPr>
          <w:cantSplit/>
          <w:trHeight w:val="528"/>
        </w:trPr>
        <w:tc>
          <w:tcPr>
            <w:tcW w:w="1276" w:type="dxa"/>
            <w:tcBorders>
              <w:top w:val="nil"/>
              <w:left w:val="single" w:sz="4" w:space="0" w:color="auto"/>
              <w:bottom w:val="nil"/>
              <w:right w:val="dotted" w:sz="4" w:space="0" w:color="auto"/>
            </w:tcBorders>
            <w:tcMar>
              <w:top w:w="57" w:type="dxa"/>
              <w:bottom w:w="57" w:type="dxa"/>
            </w:tcMar>
          </w:tcPr>
          <w:p w14:paraId="2D58C836"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420580F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6830F97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tcMar>
              <w:top w:w="57" w:type="dxa"/>
              <w:bottom w:w="57" w:type="dxa"/>
            </w:tcMar>
          </w:tcPr>
          <w:p w14:paraId="39DF287E"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tcMar>
              <w:top w:w="57" w:type="dxa"/>
              <w:bottom w:w="57" w:type="dxa"/>
            </w:tcMar>
          </w:tcPr>
          <w:p w14:paraId="41213095" w14:textId="77777777" w:rsidR="00563D4D" w:rsidRPr="00563D4D" w:rsidRDefault="00563D4D" w:rsidP="00E7135E">
            <w:pPr>
              <w:keepNext/>
              <w:keepLines/>
              <w:autoSpaceDE w:val="0"/>
              <w:autoSpaceDN w:val="0"/>
              <w:adjustRightInd w:val="0"/>
              <w:jc w:val="center"/>
              <w:rPr>
                <w:rFonts w:ascii="Verdana" w:eastAsia="Calibri" w:hAnsi="Verdana" w:cs="Verdana"/>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tcMar>
              <w:top w:w="57" w:type="dxa"/>
              <w:bottom w:w="57" w:type="dxa"/>
            </w:tcMar>
          </w:tcPr>
          <w:p w14:paraId="3151908F"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21237BE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filename change (3)  </w:t>
            </w:r>
          </w:p>
        </w:tc>
      </w:tr>
      <w:tr w:rsidR="00495435" w:rsidRPr="00582270" w14:paraId="28AEAB59"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153AFD2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130E771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2CFC8B59"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6F7A99D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4D6BC183"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39EBAFA8"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21BE9D8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5B7301DB" w14:textId="77777777" w:rsidTr="00E7135E">
        <w:trPr>
          <w:cantSplit/>
          <w:trHeight w:val="264"/>
        </w:trPr>
        <w:tc>
          <w:tcPr>
            <w:tcW w:w="1276" w:type="dxa"/>
            <w:tcBorders>
              <w:top w:val="nil"/>
              <w:left w:val="single" w:sz="4" w:space="0" w:color="auto"/>
              <w:bottom w:val="nil"/>
              <w:right w:val="dotted" w:sz="4" w:space="0" w:color="auto"/>
            </w:tcBorders>
            <w:tcMar>
              <w:top w:w="57" w:type="dxa"/>
              <w:bottom w:w="57" w:type="dxa"/>
            </w:tcMar>
          </w:tcPr>
          <w:p w14:paraId="4FF0449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4F84CEE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tcMar>
              <w:top w:w="57" w:type="dxa"/>
              <w:bottom w:w="57" w:type="dxa"/>
            </w:tcMar>
          </w:tcPr>
          <w:p w14:paraId="3501DFD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tcMar>
              <w:top w:w="57" w:type="dxa"/>
              <w:bottom w:w="57" w:type="dxa"/>
            </w:tcMar>
          </w:tcPr>
          <w:p w14:paraId="23F4FADF"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nil"/>
              <w:right w:val="dotted" w:sz="4" w:space="0" w:color="auto"/>
            </w:tcBorders>
            <w:tcMar>
              <w:top w:w="57" w:type="dxa"/>
              <w:bottom w:w="57" w:type="dxa"/>
            </w:tcMar>
          </w:tcPr>
          <w:p w14:paraId="0849069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748EB6EE"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220CADC4"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14:paraId="15138F67" w14:textId="77777777" w:rsidTr="00E7135E">
        <w:trPr>
          <w:cantSplit/>
          <w:trHeight w:val="528"/>
        </w:trPr>
        <w:tc>
          <w:tcPr>
            <w:tcW w:w="1276" w:type="dxa"/>
            <w:tcBorders>
              <w:top w:val="nil"/>
              <w:left w:val="single" w:sz="4" w:space="0" w:color="auto"/>
              <w:right w:val="dotted" w:sz="4" w:space="0" w:color="auto"/>
            </w:tcBorders>
            <w:shd w:val="clear" w:color="auto" w:fill="D9D9D9"/>
            <w:tcMar>
              <w:top w:w="57" w:type="dxa"/>
              <w:bottom w:w="57" w:type="dxa"/>
            </w:tcMar>
          </w:tcPr>
          <w:p w14:paraId="661B1D9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right w:val="dotted" w:sz="4" w:space="0" w:color="auto"/>
            </w:tcBorders>
            <w:shd w:val="clear" w:color="auto" w:fill="D9D9D9"/>
            <w:tcMar>
              <w:top w:w="57" w:type="dxa"/>
              <w:bottom w:w="57" w:type="dxa"/>
            </w:tcMar>
          </w:tcPr>
          <w:p w14:paraId="394B7E21"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right w:val="dotted" w:sz="4" w:space="0" w:color="auto"/>
            </w:tcBorders>
            <w:shd w:val="clear" w:color="auto" w:fill="D9D9D9"/>
            <w:tcMar>
              <w:top w:w="57" w:type="dxa"/>
              <w:bottom w:w="57" w:type="dxa"/>
            </w:tcMar>
          </w:tcPr>
          <w:p w14:paraId="2032820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we don't check unless RAW</w:t>
            </w:r>
          </w:p>
        </w:tc>
        <w:tc>
          <w:tcPr>
            <w:tcW w:w="1446" w:type="dxa"/>
            <w:tcBorders>
              <w:top w:val="nil"/>
              <w:left w:val="dotted" w:sz="4" w:space="0" w:color="auto"/>
              <w:right w:val="single" w:sz="4" w:space="0" w:color="auto"/>
            </w:tcBorders>
            <w:shd w:val="clear" w:color="auto" w:fill="D9D9D9"/>
            <w:tcMar>
              <w:top w:w="57" w:type="dxa"/>
              <w:bottom w:w="57" w:type="dxa"/>
            </w:tcMar>
          </w:tcPr>
          <w:p w14:paraId="4CB2BEFA" w14:textId="77777777" w:rsidR="00563D4D" w:rsidRPr="00563D4D" w:rsidRDefault="00563D4D" w:rsidP="00E7135E">
            <w:pPr>
              <w:keepNext/>
              <w:keepLines/>
              <w:autoSpaceDE w:val="0"/>
              <w:autoSpaceDN w:val="0"/>
              <w:adjustRightInd w:val="0"/>
              <w:rPr>
                <w:rFonts w:ascii="Verdana" w:eastAsia="Calibri" w:hAnsi="Verdana" w:cs="Verdana"/>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right w:val="dotted" w:sz="4" w:space="0" w:color="auto"/>
            </w:tcBorders>
            <w:shd w:val="clear" w:color="auto" w:fill="D9D9D9"/>
            <w:tcMar>
              <w:top w:w="57" w:type="dxa"/>
              <w:bottom w:w="57" w:type="dxa"/>
            </w:tcMar>
          </w:tcPr>
          <w:p w14:paraId="0055496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right w:val="dotted" w:sz="4" w:space="0" w:color="auto"/>
            </w:tcBorders>
            <w:shd w:val="clear" w:color="auto" w:fill="D9D9D9"/>
            <w:tcMar>
              <w:top w:w="57" w:type="dxa"/>
              <w:bottom w:w="57" w:type="dxa"/>
            </w:tcMar>
          </w:tcPr>
          <w:p w14:paraId="62ED99F5"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right w:val="single" w:sz="4" w:space="0" w:color="auto"/>
            </w:tcBorders>
            <w:shd w:val="clear" w:color="auto" w:fill="D9D9D9"/>
            <w:tcMar>
              <w:top w:w="57" w:type="dxa"/>
              <w:bottom w:w="57" w:type="dxa"/>
            </w:tcMar>
          </w:tcPr>
          <w:p w14:paraId="503825E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33D134CE" w14:textId="77777777" w:rsidTr="00E7135E">
        <w:trPr>
          <w:cantSplit/>
          <w:trHeight w:val="264"/>
        </w:trPr>
        <w:tc>
          <w:tcPr>
            <w:tcW w:w="1276" w:type="dxa"/>
            <w:tcBorders>
              <w:top w:val="nil"/>
              <w:left w:val="single" w:sz="4" w:space="0" w:color="auto"/>
              <w:bottom w:val="single" w:sz="4" w:space="0" w:color="auto"/>
              <w:right w:val="dotted" w:sz="4" w:space="0" w:color="auto"/>
            </w:tcBorders>
            <w:tcMar>
              <w:top w:w="57" w:type="dxa"/>
              <w:bottom w:w="57" w:type="dxa"/>
            </w:tcMar>
          </w:tcPr>
          <w:p w14:paraId="2A710C8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bottom w:val="single" w:sz="4" w:space="0" w:color="auto"/>
              <w:right w:val="dotted" w:sz="4" w:space="0" w:color="auto"/>
            </w:tcBorders>
            <w:tcMar>
              <w:top w:w="57" w:type="dxa"/>
              <w:bottom w:w="57" w:type="dxa"/>
            </w:tcMar>
          </w:tcPr>
          <w:p w14:paraId="4DFA740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single" w:sz="4" w:space="0" w:color="auto"/>
              <w:right w:val="dotted" w:sz="4" w:space="0" w:color="auto"/>
            </w:tcBorders>
            <w:tcMar>
              <w:top w:w="57" w:type="dxa"/>
              <w:bottom w:w="57" w:type="dxa"/>
            </w:tcMar>
          </w:tcPr>
          <w:p w14:paraId="1C421A5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single" w:sz="4" w:space="0" w:color="auto"/>
              <w:right w:val="single" w:sz="4" w:space="0" w:color="auto"/>
            </w:tcBorders>
            <w:tcMar>
              <w:top w:w="57" w:type="dxa"/>
              <w:bottom w:w="57" w:type="dxa"/>
            </w:tcMar>
          </w:tcPr>
          <w:p w14:paraId="2EF967BA"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single" w:sz="4" w:space="0" w:color="auto"/>
              <w:right w:val="dotted" w:sz="4" w:space="0" w:color="auto"/>
            </w:tcBorders>
            <w:tcMar>
              <w:top w:w="57" w:type="dxa"/>
              <w:bottom w:w="57" w:type="dxa"/>
            </w:tcMar>
          </w:tcPr>
          <w:p w14:paraId="310D288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bottom w:val="single" w:sz="4" w:space="0" w:color="auto"/>
              <w:right w:val="dotted" w:sz="4" w:space="0" w:color="auto"/>
            </w:tcBorders>
            <w:tcMar>
              <w:top w:w="57" w:type="dxa"/>
              <w:bottom w:w="57" w:type="dxa"/>
            </w:tcMar>
          </w:tcPr>
          <w:p w14:paraId="60D8BAB4"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single" w:sz="4" w:space="0" w:color="auto"/>
              <w:right w:val="single" w:sz="4" w:space="0" w:color="auto"/>
            </w:tcBorders>
            <w:tcMar>
              <w:top w:w="57" w:type="dxa"/>
              <w:bottom w:w="57" w:type="dxa"/>
            </w:tcMar>
          </w:tcPr>
          <w:p w14:paraId="757F684C"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filename change (3)</w:t>
            </w:r>
          </w:p>
        </w:tc>
      </w:tr>
    </w:tbl>
    <w:p w14:paraId="7BE38CC9" w14:textId="77777777" w:rsidR="00563D4D" w:rsidRDefault="00563D4D" w:rsidP="00E7135E">
      <w:pPr>
        <w:pStyle w:val="iNormal"/>
        <w:keepNext/>
        <w:keepLines/>
      </w:pPr>
      <w:r>
        <w:t>Notes:</w:t>
      </w:r>
    </w:p>
    <w:p w14:paraId="639D05EF" w14:textId="77777777" w:rsidR="00563D4D" w:rsidRDefault="00563D4D" w:rsidP="00E7135E">
      <w:pPr>
        <w:pStyle w:val="iNormal"/>
        <w:keepNext/>
        <w:keepLines/>
        <w:numPr>
          <w:ilvl w:val="0"/>
          <w:numId w:val="17"/>
        </w:numPr>
      </w:pPr>
      <w:r w:rsidRPr="00541AB7">
        <w:t>suffixed means appending _1 (or the next available number) - e.g. blah.dat becomes blah_1.dat (or blah_2.dat if blah_1.dat already exists)</w:t>
      </w:r>
    </w:p>
    <w:p w14:paraId="19F9990A" w14:textId="77777777" w:rsidR="00563D4D" w:rsidRDefault="00563D4D" w:rsidP="00563D4D">
      <w:pPr>
        <w:pStyle w:val="iNormal"/>
        <w:numPr>
          <w:ilvl w:val="0"/>
          <w:numId w:val="17"/>
        </w:numPr>
      </w:pPr>
      <w:r w:rsidRPr="00541AB7">
        <w:lastRenderedPageBreak/>
        <w:t>MESSAGE: The file replaced one or more other files with similar data. Replaced files: &lt;filenames here&gt;</w:t>
      </w:r>
    </w:p>
    <w:p w14:paraId="1770C7BD" w14:textId="77777777" w:rsidR="00563D4D" w:rsidRDefault="00563D4D" w:rsidP="00563D4D">
      <w:pPr>
        <w:pStyle w:val="iNormal"/>
        <w:numPr>
          <w:ilvl w:val="0"/>
          <w:numId w:val="17"/>
        </w:numPr>
      </w:pPr>
      <w:r w:rsidRPr="00541AB7">
        <w:t>MESSAGE: A file already existed with the same name. File has been renamed.</w:t>
      </w:r>
    </w:p>
    <w:p w14:paraId="5CAB4C7D" w14:textId="77777777" w:rsidR="00563D4D" w:rsidRDefault="00563D4D" w:rsidP="00563D4D">
      <w:pPr>
        <w:pStyle w:val="iNormal"/>
        <w:numPr>
          <w:ilvl w:val="0"/>
          <w:numId w:val="17"/>
        </w:numPr>
      </w:pPr>
      <w:r w:rsidRPr="00541AB7">
        <w:t>MESSAGE: File cannot safely replace existing files. File has been saved with type ERROR. Overlaps with &lt;filenames here&gt;</w:t>
      </w:r>
    </w:p>
    <w:p w14:paraId="32A24568" w14:textId="77777777" w:rsidR="009D46EC" w:rsidRPr="005879DC" w:rsidRDefault="009D46EC">
      <w:pPr>
        <w:pStyle w:val="iHeading2"/>
      </w:pPr>
      <w:bookmarkStart w:id="1219" w:name="_Toc215047197"/>
      <w:bookmarkStart w:id="1220" w:name="_Toc386636204"/>
      <w:r>
        <w:t xml:space="preserve">Automating the upload of data to </w:t>
      </w:r>
      <w:r w:rsidR="00E511C5">
        <w:t>DC21</w:t>
      </w:r>
      <w:bookmarkEnd w:id="1219"/>
      <w:bookmarkEnd w:id="1220"/>
    </w:p>
    <w:p w14:paraId="164D7323" w14:textId="77777777" w:rsidR="00E5320E" w:rsidRDefault="009D46EC" w:rsidP="00E7135E">
      <w:pPr>
        <w:pStyle w:val="iNormal"/>
        <w:keepNext/>
        <w:keepLines/>
      </w:pPr>
      <w:r w:rsidRPr="005879DC">
        <w:t xml:space="preserve">As well as </w:t>
      </w:r>
      <w:r w:rsidR="001221D3">
        <w:t xml:space="preserve">via </w:t>
      </w:r>
      <w:r w:rsidRPr="005879DC">
        <w:t xml:space="preserve">the web interface, data can be uploaded to </w:t>
      </w:r>
      <w:r w:rsidR="00E511C5">
        <w:t>DC21</w:t>
      </w:r>
      <w:r w:rsidRPr="005879DC">
        <w:t xml:space="preserve"> using an HTTP-based API. The upload of data into the system is fac</w:t>
      </w:r>
      <w:r w:rsidR="00E5320E">
        <w:t>ilitated through a Ruby script.</w:t>
      </w:r>
      <w:r w:rsidR="006921A1">
        <w:t xml:space="preserve"> On Windows, there is also a .BAT script which wraps this Ruby script.</w:t>
      </w:r>
    </w:p>
    <w:p w14:paraId="3446BCB7" w14:textId="77777777" w:rsidR="00126B2E" w:rsidRDefault="00126B2E" w:rsidP="00E7135E">
      <w:pPr>
        <w:pStyle w:val="iNormal"/>
        <w:keepNext/>
        <w:keepLines/>
      </w:pPr>
      <w:r>
        <w:t xml:space="preserve">When Data Files are uploaded to DC21 using the </w:t>
      </w:r>
      <w:r w:rsidRPr="005879DC">
        <w:t>HTTP-based API</w:t>
      </w:r>
      <w:r>
        <w:t xml:space="preserve">, the OCR, SR and TOA5 processing is exactly </w:t>
      </w:r>
      <w:r w:rsidR="00E91F72">
        <w:t>the same as is done for manual</w:t>
      </w:r>
      <w:r>
        <w:t xml:space="preserve"> uploading. It is dependent on the same settings as described in section </w:t>
      </w:r>
      <w:r w:rsidR="00C23447">
        <w:fldChar w:fldCharType="begin"/>
      </w:r>
      <w:r w:rsidR="00C23447">
        <w:instrText xml:space="preserve"> REF _Ref377979077 \r \h  \* MERGEFORMAT </w:instrText>
      </w:r>
      <w:r w:rsidR="00C23447">
        <w:fldChar w:fldCharType="separate"/>
      </w:r>
      <w:r w:rsidR="00443106" w:rsidRPr="00443106">
        <w:rPr>
          <w:rStyle w:val="CrossReference"/>
        </w:rPr>
        <w:t>11.5.2</w:t>
      </w:r>
      <w:r w:rsidR="00C23447">
        <w:fldChar w:fldCharType="end"/>
      </w:r>
      <w:r w:rsidRPr="00126B2E">
        <w:rPr>
          <w:rStyle w:val="CrossReference"/>
        </w:rPr>
        <w:t xml:space="preserve"> </w:t>
      </w:r>
      <w:r w:rsidR="00C23447">
        <w:fldChar w:fldCharType="begin"/>
      </w:r>
      <w:r w:rsidR="00C23447">
        <w:instrText xml:space="preserve"> REF _Ref377979077 \h  \* MERGEFORMAT </w:instrText>
      </w:r>
      <w:r w:rsidR="00C23447">
        <w:fldChar w:fldCharType="separate"/>
      </w:r>
      <w:r w:rsidR="00443106" w:rsidRPr="00443106">
        <w:rPr>
          <w:rStyle w:val="CrossReference"/>
        </w:rPr>
        <w:t>OCR Processing parameters</w:t>
      </w:r>
      <w:r w:rsidR="00C23447">
        <w:fldChar w:fldCharType="end"/>
      </w:r>
      <w:r>
        <w:t xml:space="preserve"> and section </w:t>
      </w:r>
      <w:r w:rsidR="00C23447">
        <w:fldChar w:fldCharType="begin"/>
      </w:r>
      <w:r w:rsidR="00C23447">
        <w:instrText xml:space="preserve"> REF _Ref377979408 \r \h  \* MERGEFORMAT </w:instrText>
      </w:r>
      <w:r w:rsidR="00C23447">
        <w:fldChar w:fldCharType="separate"/>
      </w:r>
      <w:r w:rsidR="00443106" w:rsidRPr="00443106">
        <w:rPr>
          <w:rStyle w:val="CrossReference"/>
        </w:rPr>
        <w:t>11.5.3</w:t>
      </w:r>
      <w:r w:rsidR="00C23447">
        <w:fldChar w:fldCharType="end"/>
      </w:r>
      <w:r w:rsidRPr="00126B2E">
        <w:rPr>
          <w:rStyle w:val="CrossReference"/>
        </w:rPr>
        <w:t xml:space="preserve"> </w:t>
      </w:r>
      <w:r w:rsidR="00C23447">
        <w:fldChar w:fldCharType="begin"/>
      </w:r>
      <w:r w:rsidR="00C23447">
        <w:instrText xml:space="preserve"> REF _Ref377979408 \h  \* MERGEFORMAT </w:instrText>
      </w:r>
      <w:r w:rsidR="00C23447">
        <w:fldChar w:fldCharType="separate"/>
      </w:r>
      <w:r w:rsidR="00443106" w:rsidRPr="00443106">
        <w:rPr>
          <w:rStyle w:val="CrossReference"/>
        </w:rPr>
        <w:t>Speech Recognition Processing parameters</w:t>
      </w:r>
      <w:r w:rsidR="00C23447">
        <w:fldChar w:fldCharType="end"/>
      </w:r>
      <w:r>
        <w:t>.</w:t>
      </w:r>
    </w:p>
    <w:p w14:paraId="18C27866" w14:textId="77777777" w:rsidR="009D46EC" w:rsidRDefault="009D46EC" w:rsidP="00193F46">
      <w:pPr>
        <w:pStyle w:val="iNormal"/>
      </w:pPr>
      <w:r w:rsidRPr="005879DC">
        <w:t>Instructions and download</w:t>
      </w:r>
      <w:r w:rsidR="00E5320E">
        <w:t xml:space="preserve">able scripts </w:t>
      </w:r>
      <w:r w:rsidR="00A202FA">
        <w:t xml:space="preserve">for Windows </w:t>
      </w:r>
      <w:r w:rsidRPr="005879DC">
        <w:t>can be found</w:t>
      </w:r>
      <w:r w:rsidR="00DB25E0">
        <w:t xml:space="preserve"> in the </w:t>
      </w:r>
      <w:r w:rsidR="00E511C5">
        <w:t>DC21</w:t>
      </w:r>
      <w:r w:rsidR="00DB25E0">
        <w:t xml:space="preserve"> WI</w:t>
      </w:r>
      <w:r w:rsidR="00563D4D">
        <w:t>KI documentation on GitH</w:t>
      </w:r>
      <w:r w:rsidR="00DB25E0">
        <w:t>ub</w:t>
      </w:r>
      <w:r w:rsidRPr="005879DC">
        <w:t xml:space="preserve"> at </w:t>
      </w:r>
      <w:r w:rsidR="004F4F42">
        <w:fldChar w:fldCharType="begin"/>
      </w:r>
      <w:r w:rsidR="004F4F42">
        <w:instrText xml:space="preserve"> HYPERLINK "https://github.com/IntersectAustralia/dc21-doc/blob/master/README.md" </w:instrText>
      </w:r>
      <w:r w:rsidR="004F4F42">
        <w:fldChar w:fldCharType="separate"/>
      </w:r>
      <w:r w:rsidR="003F0751" w:rsidRPr="005A2324">
        <w:rPr>
          <w:rStyle w:val="Hyperlink"/>
        </w:rPr>
        <w:t>https://github.com/IntersectAustralia/dc21-doc/blob/master/README.md</w:t>
      </w:r>
      <w:r w:rsidR="004F4F42">
        <w:rPr>
          <w:rStyle w:val="Hyperlink"/>
        </w:rPr>
        <w:fldChar w:fldCharType="end"/>
      </w:r>
      <w:r w:rsidR="00E5320E">
        <w:t>.</w:t>
      </w:r>
      <w:r w:rsidR="009B7E78">
        <w:t xml:space="preserve"> </w:t>
      </w:r>
      <w:r w:rsidR="003F0751">
        <w:t>Select the documentation ZIP file for your DC21 version and see the Release Notes in that ZIP file.</w:t>
      </w:r>
      <w:r w:rsidR="00193F46">
        <w:t xml:space="preserve"> Also see section </w:t>
      </w:r>
      <w:r w:rsidR="00C23447">
        <w:fldChar w:fldCharType="begin"/>
      </w:r>
      <w:r w:rsidR="00C23447">
        <w:instrText xml:space="preserve"> REF _Ref378348192 \r \h  \* MERGEFORMAT </w:instrText>
      </w:r>
      <w:r w:rsidR="00C23447">
        <w:fldChar w:fldCharType="separate"/>
      </w:r>
      <w:r w:rsidR="00443106" w:rsidRPr="00443106">
        <w:rPr>
          <w:rStyle w:val="CrossReference"/>
        </w:rPr>
        <w:t>11.5</w:t>
      </w:r>
      <w:r w:rsidR="00C23447">
        <w:fldChar w:fldCharType="end"/>
      </w:r>
      <w:r w:rsidR="00193F46" w:rsidRPr="00193F46">
        <w:rPr>
          <w:rStyle w:val="CrossReference"/>
        </w:rPr>
        <w:t xml:space="preserve"> </w:t>
      </w:r>
      <w:r w:rsidR="00C23447">
        <w:fldChar w:fldCharType="begin"/>
      </w:r>
      <w:r w:rsidR="00C23447">
        <w:instrText xml:space="preserve"> REF _Ref378348192 \h  \* MERGEFORMAT </w:instrText>
      </w:r>
      <w:r w:rsidR="00C23447">
        <w:fldChar w:fldCharType="separate"/>
      </w:r>
      <w:r w:rsidR="00443106" w:rsidRPr="00443106">
        <w:rPr>
          <w:rStyle w:val="CrossReference"/>
        </w:rPr>
        <w:t>Tailoring DC21 for Your Organisation’s Needs</w:t>
      </w:r>
      <w:r w:rsidR="00C23447">
        <w:fldChar w:fldCharType="end"/>
      </w:r>
      <w:r w:rsidR="00193F46">
        <w:t>.</w:t>
      </w:r>
    </w:p>
    <w:p w14:paraId="77919234" w14:textId="77777777" w:rsidR="00A23504" w:rsidRDefault="00A23504" w:rsidP="00B6457B">
      <w:pPr>
        <w:pStyle w:val="iHeading1"/>
      </w:pPr>
      <w:bookmarkStart w:id="1221" w:name="_Toc386636205"/>
      <w:r>
        <w:lastRenderedPageBreak/>
        <w:t xml:space="preserve">Managing </w:t>
      </w:r>
      <w:r w:rsidR="00415DC9">
        <w:t>Data File</w:t>
      </w:r>
      <w:r w:rsidR="009B7E78">
        <w:t>s</w:t>
      </w:r>
      <w:bookmarkEnd w:id="1221"/>
    </w:p>
    <w:p w14:paraId="26A2DB17" w14:textId="77777777" w:rsidR="00CB564C" w:rsidRDefault="0058671E" w:rsidP="0058671E">
      <w:pPr>
        <w:pStyle w:val="iNormal"/>
        <w:rPr>
          <w:lang w:eastAsia="ja-JP"/>
        </w:rPr>
      </w:pPr>
      <w:r>
        <w:rPr>
          <w:lang w:eastAsia="ja-JP"/>
        </w:rPr>
        <w:t xml:space="preserve">The key views of the files </w:t>
      </w:r>
      <w:r w:rsidR="00E5320E">
        <w:rPr>
          <w:lang w:eastAsia="ja-JP"/>
        </w:rPr>
        <w:t>up</w:t>
      </w:r>
      <w:r>
        <w:rPr>
          <w:lang w:eastAsia="ja-JP"/>
        </w:rPr>
        <w:t xml:space="preserve">loaded into the </w:t>
      </w:r>
      <w:r w:rsidR="00E511C5">
        <w:rPr>
          <w:lang w:eastAsia="ja-JP"/>
        </w:rPr>
        <w:t>DC21</w:t>
      </w:r>
      <w:r>
        <w:rPr>
          <w:lang w:eastAsia="ja-JP"/>
        </w:rPr>
        <w:t xml:space="preserve"> database are the Dashboard and Explore Data views. </w:t>
      </w:r>
      <w:r w:rsidR="00CB564C">
        <w:rPr>
          <w:lang w:eastAsia="ja-JP"/>
        </w:rPr>
        <w:t xml:space="preserve">These views allow you to perform the key functions of </w:t>
      </w:r>
      <w:r w:rsidR="00E511C5">
        <w:rPr>
          <w:lang w:eastAsia="ja-JP"/>
        </w:rPr>
        <w:t>DC21</w:t>
      </w:r>
      <w:r w:rsidR="00CB564C">
        <w:rPr>
          <w:lang w:eastAsia="ja-JP"/>
        </w:rPr>
        <w:t>.</w:t>
      </w:r>
    </w:p>
    <w:p w14:paraId="50BBC11E" w14:textId="77777777" w:rsidR="0058671E" w:rsidRPr="0058671E" w:rsidRDefault="0013578A" w:rsidP="0058671E">
      <w:pPr>
        <w:pStyle w:val="iNormal"/>
        <w:rPr>
          <w:lang w:eastAsia="ja-JP"/>
        </w:rPr>
      </w:pPr>
      <w:r>
        <w:rPr>
          <w:lang w:eastAsia="ja-JP"/>
        </w:rPr>
        <w:t>Access t</w:t>
      </w:r>
      <w:r w:rsidR="0058671E">
        <w:rPr>
          <w:lang w:eastAsia="ja-JP"/>
        </w:rPr>
        <w:t xml:space="preserve">hese views by clicking on their respective tabs on the </w:t>
      </w:r>
      <w:r w:rsidR="00E511C5">
        <w:rPr>
          <w:lang w:eastAsia="ja-JP"/>
        </w:rPr>
        <w:t>DC21</w:t>
      </w:r>
      <w:r w:rsidR="0058671E">
        <w:rPr>
          <w:lang w:eastAsia="ja-JP"/>
        </w:rPr>
        <w:t xml:space="preserve"> Home Screen.</w:t>
      </w:r>
    </w:p>
    <w:p w14:paraId="4DEC8BD7" w14:textId="77777777" w:rsidR="00680CE3" w:rsidRDefault="00680CE3" w:rsidP="00B6457B">
      <w:pPr>
        <w:pStyle w:val="iHeading2"/>
      </w:pPr>
      <w:bookmarkStart w:id="1222" w:name="_Toc386636206"/>
      <w:r>
        <w:t>The Dashboard Tab</w:t>
      </w:r>
      <w:bookmarkEnd w:id="1222"/>
    </w:p>
    <w:p w14:paraId="06BD9F2F" w14:textId="4D7C0BB7" w:rsidR="00680CE3" w:rsidRDefault="00680CE3" w:rsidP="00CB21AA">
      <w:pPr>
        <w:pStyle w:val="iNormal"/>
      </w:pPr>
      <w:r>
        <w:t xml:space="preserve">The default tab on the Home Screen is the Dashboard tab. It shows </w:t>
      </w:r>
      <w:ins w:id="1223" w:author="Peter Bugeia" w:date="2014-04-24T15:04:00Z">
        <w:r w:rsidR="00755A69">
          <w:t>the Dashboard Contents, otherwise known as the message of the day</w:t>
        </w:r>
      </w:ins>
      <w:ins w:id="1224" w:author="Peter Bugeia" w:date="2014-04-24T15:05:00Z">
        <w:r w:rsidR="00755A69">
          <w:t xml:space="preserve">, as set up by </w:t>
        </w:r>
      </w:ins>
      <w:r w:rsidR="00F40E2A">
        <w:t>an</w:t>
      </w:r>
      <w:ins w:id="1225" w:author="Peter Bugeia" w:date="2014-04-24T15:05:00Z">
        <w:r w:rsidR="00755A69">
          <w:t xml:space="preserve"> Administrator user, plus a</w:t>
        </w:r>
      </w:ins>
      <w:ins w:id="1226" w:author="Peter Bugeia" w:date="2014-04-24T15:04:00Z">
        <w:r w:rsidR="00755A69">
          <w:t xml:space="preserve"> </w:t>
        </w:r>
      </w:ins>
      <w:del w:id="1227" w:author="Peter Bugeia" w:date="2014-04-24T15:04:00Z">
        <w:r w:rsidDel="00755A69">
          <w:delText>a</w:delText>
        </w:r>
      </w:del>
      <w:del w:id="1228" w:author="Peter Bugeia" w:date="2014-04-24T15:05:00Z">
        <w:r w:rsidDel="00755A69">
          <w:delText xml:space="preserve"> </w:delText>
        </w:r>
      </w:del>
      <w:r>
        <w:t xml:space="preserve">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E511C5">
        <w:t>DC21</w:t>
      </w:r>
      <w:r w:rsidR="00CB21AA">
        <w:t>.</w:t>
      </w:r>
    </w:p>
    <w:p w14:paraId="33908D04" w14:textId="422E712A" w:rsidR="00652FF5" w:rsidDel="00C648DD" w:rsidRDefault="00652FF5" w:rsidP="00C77478">
      <w:pPr>
        <w:pStyle w:val="iFigureCaption"/>
        <w:rPr>
          <w:del w:id="1229" w:author="Peter Bugeia" w:date="2014-04-24T14:47:00Z"/>
          <w:noProof/>
        </w:rPr>
      </w:pPr>
      <w:del w:id="1230" w:author="Peter Bugeia" w:date="2014-04-24T14:47:00Z">
        <w:r w:rsidRPr="005770E1" w:rsidDel="00C648DD">
          <w:rPr>
            <w:noProof/>
            <w:lang w:eastAsia="en-AU"/>
          </w:rPr>
          <w:drawing>
            <wp:inline distT="0" distB="0" distL="0" distR="0" wp14:anchorId="79F4EE64" wp14:editId="0AB82750">
              <wp:extent cx="5580940" cy="3482783"/>
              <wp:effectExtent l="190500" t="152400" r="172160" b="136717"/>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srcRect l="952" t="12500" r="2072" b="1374"/>
                      <a:stretch>
                        <a:fillRect/>
                      </a:stretch>
                    </pic:blipFill>
                    <pic:spPr bwMode="auto">
                      <a:xfrm>
                        <a:off x="0" y="0"/>
                        <a:ext cx="5580940" cy="3482783"/>
                      </a:xfrm>
                      <a:prstGeom prst="rect">
                        <a:avLst/>
                      </a:prstGeom>
                      <a:ln>
                        <a:noFill/>
                      </a:ln>
                      <a:effectLst>
                        <a:outerShdw blurRad="190500" algn="tl" rotWithShape="0">
                          <a:srgbClr val="000000">
                            <a:alpha val="70000"/>
                          </a:srgbClr>
                        </a:outerShdw>
                      </a:effectLst>
                    </pic:spPr>
                  </pic:pic>
                </a:graphicData>
              </a:graphic>
            </wp:inline>
          </w:drawing>
        </w:r>
      </w:del>
    </w:p>
    <w:p w14:paraId="402278D8" w14:textId="77777777" w:rsidR="00C648DD" w:rsidRDefault="00C648DD">
      <w:pPr>
        <w:pStyle w:val="iFigureCaption"/>
        <w:rPr>
          <w:ins w:id="1231" w:author="Peter Bugeia" w:date="2014-04-24T14:41:00Z"/>
        </w:rPr>
        <w:pPrChange w:id="1232" w:author="Peter Bugeia" w:date="2014-04-24T14:47:00Z">
          <w:pPr>
            <w:pStyle w:val="iNormal"/>
          </w:pPr>
        </w:pPrChange>
      </w:pPr>
    </w:p>
    <w:p w14:paraId="0582BAF5" w14:textId="37418C09" w:rsidR="00C648DD" w:rsidRDefault="00C648DD" w:rsidP="00CB21AA">
      <w:pPr>
        <w:pStyle w:val="iNormal"/>
        <w:rPr>
          <w:ins w:id="1233" w:author="Peter Bugeia" w:date="2014-04-24T14:41:00Z"/>
        </w:rPr>
      </w:pPr>
      <w:ins w:id="1234" w:author="Peter Bugeia" w:date="2014-04-24T14:41:00Z">
        <w:r>
          <w:rPr>
            <w:noProof/>
            <w:lang w:eastAsia="en-AU"/>
          </w:rPr>
          <w:drawing>
            <wp:inline distT="0" distB="0" distL="0" distR="0" wp14:anchorId="5DA0BB5B" wp14:editId="387ED89D">
              <wp:extent cx="5499840" cy="4730538"/>
              <wp:effectExtent l="203200" t="203200" r="215265" b="197485"/>
              <wp:docPr id="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03482" cy="4733670"/>
                      </a:xfrm>
                      <a:prstGeom prst="rect">
                        <a:avLst/>
                      </a:prstGeom>
                      <a:noFill/>
                      <a:ln>
                        <a:noFill/>
                      </a:ln>
                      <a:effectLst>
                        <a:outerShdw blurRad="190500" algn="tl" rotWithShape="0">
                          <a:srgbClr val="000000">
                            <a:alpha val="70000"/>
                          </a:srgbClr>
                        </a:outerShdw>
                      </a:effectLst>
                    </pic:spPr>
                  </pic:pic>
                </a:graphicData>
              </a:graphic>
            </wp:inline>
          </w:drawing>
        </w:r>
      </w:ins>
    </w:p>
    <w:p w14:paraId="4B7E9C1B" w14:textId="77777777" w:rsidR="00CB21AA" w:rsidRDefault="00CB21AA" w:rsidP="00CB21AA">
      <w:pPr>
        <w:pStyle w:val="iNormal"/>
      </w:pPr>
      <w:r>
        <w:lastRenderedPageBreak/>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t xml:space="preserve">Data </w:t>
      </w:r>
      <w:r>
        <w:t xml:space="preserve">tab </w:t>
      </w:r>
      <w:r w:rsidR="001221D3">
        <w:t xml:space="preserve">below </w:t>
      </w:r>
      <w:r>
        <w:t>for more information.</w:t>
      </w:r>
    </w:p>
    <w:p w14:paraId="5337A6DA" w14:textId="77777777" w:rsidR="00A23504" w:rsidRDefault="00CB21AA" w:rsidP="00B6457B">
      <w:pPr>
        <w:pStyle w:val="iHeading2"/>
      </w:pPr>
      <w:bookmarkStart w:id="1235" w:name="_Toc386636207"/>
      <w:r>
        <w:t xml:space="preserve">The Explore </w:t>
      </w:r>
      <w:r w:rsidR="0013578A">
        <w:t xml:space="preserve">Data </w:t>
      </w:r>
      <w:r>
        <w:t xml:space="preserve">Tab and </w:t>
      </w:r>
      <w:r w:rsidR="00775E84">
        <w:t xml:space="preserve">File </w:t>
      </w:r>
      <w:r w:rsidR="00A23504" w:rsidRPr="00A23504">
        <w:t>Searching</w:t>
      </w:r>
      <w:bookmarkEnd w:id="1235"/>
    </w:p>
    <w:p w14:paraId="1908DA61" w14:textId="75AC8CDD" w:rsidR="0013578A" w:rsidRDefault="0013578A" w:rsidP="00BD4BAC">
      <w:pPr>
        <w:pStyle w:val="iNormal"/>
      </w:pPr>
      <w:r>
        <w:t>The Explore Data tab provide</w:t>
      </w:r>
      <w:r w:rsidR="00727721">
        <w:t>s</w:t>
      </w:r>
      <w:r>
        <w:t xml:space="preserve"> the main data management functions of </w:t>
      </w:r>
      <w:r w:rsidR="00E511C5">
        <w:t>DC21</w:t>
      </w:r>
      <w:r>
        <w:t xml:space="preserve">. The initial view shows all </w:t>
      </w:r>
      <w:r w:rsidR="00415DC9">
        <w:t>Data File</w:t>
      </w:r>
      <w:r w:rsidR="009B7E78">
        <w:t>s</w:t>
      </w:r>
      <w:r>
        <w:t xml:space="preserve"> which have been uploaded. If there are more </w:t>
      </w:r>
      <w:r w:rsidR="001221D3">
        <w:t xml:space="preserve">files </w:t>
      </w:r>
      <w:r>
        <w:t xml:space="preserve">than fit on one screen, only the first 30 files will be shown, and the subsequent files can </w:t>
      </w:r>
      <w:r w:rsidR="00CB564C">
        <w:t>be</w:t>
      </w:r>
      <w:r>
        <w:t xml:space="preserve"> shown by paging through the data using the page number buttons.</w:t>
      </w:r>
      <w:ins w:id="1236" w:author="Peter Bugeia" w:date="2014-04-28T18:04:00Z">
        <w:r w:rsidR="00FE7628">
          <w:t xml:space="preserve"> </w:t>
        </w:r>
        <w:r w:rsidR="00FE7628" w:rsidRPr="00CB35E7">
          <w:rPr>
            <w:highlight w:val="yellow"/>
          </w:rPr>
          <w:t>*** UPDATE ***</w:t>
        </w:r>
      </w:ins>
    </w:p>
    <w:p w14:paraId="03AE8545" w14:textId="77777777" w:rsidR="00CB564C" w:rsidRPr="005879DC" w:rsidRDefault="009E0B15" w:rsidP="00CB564C">
      <w:pPr>
        <w:pStyle w:val="iNormal"/>
        <w:jc w:val="center"/>
      </w:pPr>
      <w:r>
        <w:rPr>
          <w:noProof/>
          <w:lang w:eastAsia="en-AU"/>
        </w:rPr>
        <w:drawing>
          <wp:inline distT="0" distB="0" distL="0" distR="0" wp14:anchorId="3F7142EB" wp14:editId="7720F973">
            <wp:extent cx="5465717" cy="5077105"/>
            <wp:effectExtent l="190500" t="152400" r="173083" b="142595"/>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srcRect l="1473" t="9765" r="677" b="799"/>
                    <a:stretch>
                      <a:fillRect/>
                    </a:stretch>
                  </pic:blipFill>
                  <pic:spPr bwMode="auto">
                    <a:xfrm>
                      <a:off x="0" y="0"/>
                      <a:ext cx="5471645" cy="5082612"/>
                    </a:xfrm>
                    <a:prstGeom prst="rect">
                      <a:avLst/>
                    </a:prstGeom>
                    <a:ln>
                      <a:noFill/>
                    </a:ln>
                    <a:effectLst>
                      <a:outerShdw blurRad="190500" algn="tl" rotWithShape="0">
                        <a:srgbClr val="000000">
                          <a:alpha val="70000"/>
                        </a:srgbClr>
                      </a:outerShdw>
                    </a:effectLst>
                  </pic:spPr>
                </pic:pic>
              </a:graphicData>
            </a:graphic>
          </wp:inline>
        </w:drawing>
      </w:r>
    </w:p>
    <w:p w14:paraId="593B6D39" w14:textId="77777777" w:rsidR="0013578A" w:rsidRDefault="0013578A" w:rsidP="0013578A">
      <w:pPr>
        <w:pStyle w:val="iHeading3"/>
      </w:pPr>
      <w:bookmarkStart w:id="1237" w:name="_Toc386636208"/>
      <w:r>
        <w:t>Sorting</w:t>
      </w:r>
      <w:bookmarkEnd w:id="1237"/>
    </w:p>
    <w:p w14:paraId="57DA16A5" w14:textId="77777777" w:rsidR="0013578A" w:rsidRDefault="0013578A" w:rsidP="0013578A">
      <w:pPr>
        <w:pStyle w:val="iNormal"/>
        <w:rPr>
          <w:lang w:eastAsia="ja-JP"/>
        </w:rPr>
      </w:pPr>
      <w:r>
        <w:rPr>
          <w:lang w:eastAsia="ja-JP"/>
        </w:rPr>
        <w:t xml:space="preserve">Click on the heading of any column </w:t>
      </w:r>
      <w:r w:rsidR="003C2D92">
        <w:rPr>
          <w:lang w:eastAsia="ja-JP"/>
        </w:rPr>
        <w:t xml:space="preserve">in the file list </w:t>
      </w:r>
      <w:r>
        <w:rPr>
          <w:lang w:eastAsia="ja-JP"/>
        </w:rPr>
        <w:t xml:space="preserve">in this view to sort the files into increasing order </w:t>
      </w:r>
      <w:r w:rsidR="001221D3">
        <w:rPr>
          <w:lang w:eastAsia="ja-JP"/>
        </w:rPr>
        <w:t>by</w:t>
      </w:r>
      <w:r>
        <w:rPr>
          <w:lang w:eastAsia="ja-JP"/>
        </w:rPr>
        <w:t xml:space="preserve"> that column. Click again to reverse the sort order.</w:t>
      </w:r>
    </w:p>
    <w:p w14:paraId="64A3AA35" w14:textId="77777777" w:rsidR="0013578A" w:rsidRDefault="003C2D92" w:rsidP="0013578A">
      <w:pPr>
        <w:pStyle w:val="iNormal"/>
        <w:rPr>
          <w:lang w:eastAsia="ja-JP"/>
        </w:rPr>
      </w:pPr>
      <w:r>
        <w:rPr>
          <w:lang w:eastAsia="ja-JP"/>
        </w:rPr>
        <w:lastRenderedPageBreak/>
        <w:t>A triangular up or down arrow</w:t>
      </w:r>
      <w:r w:rsidR="0013578A">
        <w:rPr>
          <w:lang w:eastAsia="ja-JP"/>
        </w:rPr>
        <w:t xml:space="preserve"> to </w:t>
      </w:r>
      <w:r w:rsidR="00DB25E0">
        <w:rPr>
          <w:lang w:eastAsia="ja-JP"/>
        </w:rPr>
        <w:t xml:space="preserve">the </w:t>
      </w:r>
      <w:r w:rsidR="0013578A">
        <w:rPr>
          <w:lang w:eastAsia="ja-JP"/>
        </w:rPr>
        <w:t xml:space="preserve">right of </w:t>
      </w:r>
      <w:r>
        <w:rPr>
          <w:lang w:eastAsia="ja-JP"/>
        </w:rPr>
        <w:t>any</w:t>
      </w:r>
      <w:r w:rsidR="0013578A">
        <w:rPr>
          <w:lang w:eastAsia="ja-JP"/>
        </w:rPr>
        <w:t xml:space="preserve"> column heading indicate</w:t>
      </w:r>
      <w:r>
        <w:rPr>
          <w:lang w:eastAsia="ja-JP"/>
        </w:rPr>
        <w:t>s</w:t>
      </w:r>
      <w:r w:rsidR="0013578A">
        <w:rPr>
          <w:lang w:eastAsia="ja-JP"/>
        </w:rPr>
        <w:t xml:space="preserve"> the active sort order. A grey right-pointing arrow indicates </w:t>
      </w:r>
      <w:r>
        <w:rPr>
          <w:lang w:eastAsia="ja-JP"/>
        </w:rPr>
        <w:t xml:space="preserve">that the file list is </w:t>
      </w:r>
      <w:r w:rsidR="00727721">
        <w:rPr>
          <w:lang w:eastAsia="ja-JP"/>
        </w:rPr>
        <w:t xml:space="preserve">not </w:t>
      </w:r>
      <w:r w:rsidR="0013578A">
        <w:rPr>
          <w:lang w:eastAsia="ja-JP"/>
        </w:rPr>
        <w:t>sorted</w:t>
      </w:r>
      <w:r>
        <w:rPr>
          <w:lang w:eastAsia="ja-JP"/>
        </w:rPr>
        <w:t xml:space="preserve"> </w:t>
      </w:r>
      <w:r w:rsidR="00727721">
        <w:rPr>
          <w:lang w:eastAsia="ja-JP"/>
        </w:rPr>
        <w:t>by</w:t>
      </w:r>
      <w:r>
        <w:rPr>
          <w:lang w:eastAsia="ja-JP"/>
        </w:rPr>
        <w:t xml:space="preserve"> that column</w:t>
      </w:r>
      <w:r w:rsidR="0013578A">
        <w:rPr>
          <w:lang w:eastAsia="ja-JP"/>
        </w:rPr>
        <w:t>.</w:t>
      </w:r>
    </w:p>
    <w:p w14:paraId="75C58D2A" w14:textId="77777777" w:rsidR="0013578A" w:rsidRDefault="0013578A" w:rsidP="0013578A">
      <w:pPr>
        <w:pStyle w:val="iNormal"/>
        <w:rPr>
          <w:lang w:eastAsia="ja-JP"/>
        </w:rPr>
      </w:pPr>
      <w:r>
        <w:rPr>
          <w:lang w:eastAsia="ja-JP"/>
        </w:rPr>
        <w:t xml:space="preserve">Re-sorting the </w:t>
      </w:r>
      <w:r w:rsidR="0000202F">
        <w:rPr>
          <w:lang w:eastAsia="ja-JP"/>
        </w:rPr>
        <w:t>list</w:t>
      </w:r>
      <w:r>
        <w:rPr>
          <w:lang w:eastAsia="ja-JP"/>
        </w:rPr>
        <w:t xml:space="preserve"> always resets the display to the first page</w:t>
      </w:r>
      <w:r w:rsidR="003C2D92">
        <w:rPr>
          <w:lang w:eastAsia="ja-JP"/>
        </w:rPr>
        <w:t xml:space="preserve"> of the file list</w:t>
      </w:r>
      <w:r>
        <w:rPr>
          <w:lang w:eastAsia="ja-JP"/>
        </w:rPr>
        <w:t>.</w:t>
      </w:r>
    </w:p>
    <w:p w14:paraId="36C58343" w14:textId="77777777" w:rsidR="003C2D92" w:rsidRPr="0013578A" w:rsidRDefault="003C2D92" w:rsidP="0013578A">
      <w:pPr>
        <w:pStyle w:val="iNormal"/>
        <w:rPr>
          <w:lang w:eastAsia="ja-JP"/>
        </w:rPr>
      </w:pPr>
      <w:r>
        <w:rPr>
          <w:lang w:eastAsia="ja-JP"/>
        </w:rPr>
        <w:t>Sorting can be done by only one column at a time.</w:t>
      </w:r>
    </w:p>
    <w:p w14:paraId="524976AF" w14:textId="77777777" w:rsidR="0013578A" w:rsidRDefault="0013578A" w:rsidP="0013578A">
      <w:pPr>
        <w:pStyle w:val="iHeading3"/>
      </w:pPr>
      <w:bookmarkStart w:id="1238" w:name="_Toc386636209"/>
      <w:r>
        <w:t>Searching</w:t>
      </w:r>
      <w:bookmarkEnd w:id="1238"/>
    </w:p>
    <w:p w14:paraId="675AED24" w14:textId="0E304A56" w:rsidR="0013578A" w:rsidRDefault="00904832" w:rsidP="0013578A">
      <w:pPr>
        <w:pStyle w:val="iNormal"/>
      </w:pPr>
      <w:r>
        <w:t>When the number of files uploaded to your system becomes large, finding the file</w:t>
      </w:r>
      <w:r w:rsidR="00E42BF2">
        <w:t>s</w:t>
      </w:r>
      <w:r>
        <w:t xml:space="preserve"> you are interested in may become difficult. The Search facility is provided to assist. It supports searching for </w:t>
      </w:r>
      <w:r w:rsidR="00415DC9">
        <w:t>Data File</w:t>
      </w:r>
      <w:r w:rsidR="009B7E78">
        <w:t>s</w:t>
      </w:r>
      <w:r w:rsidR="00BD4BAC" w:rsidRPr="005879DC">
        <w:t xml:space="preserve"> using the </w:t>
      </w:r>
      <w:r w:rsidR="003829A3">
        <w:t>Metadata</w:t>
      </w:r>
      <w:r w:rsidR="003E432E">
        <w:t xml:space="preserve"> that was supplied at the time each file was </w:t>
      </w:r>
      <w:r w:rsidR="00BD4BAC" w:rsidRPr="005879DC">
        <w:t>upload</w:t>
      </w:r>
      <w:r w:rsidR="003E432E">
        <w:t>ed</w:t>
      </w:r>
      <w:r w:rsidR="004D2D9E">
        <w:t>.</w:t>
      </w:r>
      <w:ins w:id="1239" w:author="Peter Bugeia" w:date="2014-04-28T18:04:00Z">
        <w:r w:rsidR="00FE7628">
          <w:t xml:space="preserve"> </w:t>
        </w:r>
        <w:r w:rsidR="00FE7628" w:rsidRPr="00CB35E7">
          <w:rPr>
            <w:highlight w:val="yellow"/>
          </w:rPr>
          <w:t>*** UPDATE ***</w:t>
        </w:r>
      </w:ins>
    </w:p>
    <w:p w14:paraId="2648688E" w14:textId="77777777" w:rsidR="004D2D9E" w:rsidRDefault="0025702F" w:rsidP="004D2D9E">
      <w:pPr>
        <w:pStyle w:val="iNormal"/>
        <w:jc w:val="center"/>
      </w:pPr>
      <w:r>
        <w:rPr>
          <w:noProof/>
          <w:lang w:eastAsia="en-AU"/>
        </w:rPr>
        <w:drawing>
          <wp:inline distT="0" distB="0" distL="0" distR="0" wp14:anchorId="470EA6F0" wp14:editId="18273043">
            <wp:extent cx="5382157" cy="3803454"/>
            <wp:effectExtent l="190500" t="152400" r="180443" b="139896"/>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srcRect l="1149" t="11013" r="2477" b="1623"/>
                    <a:stretch>
                      <a:fillRect/>
                    </a:stretch>
                  </pic:blipFill>
                  <pic:spPr bwMode="auto">
                    <a:xfrm>
                      <a:off x="0" y="0"/>
                      <a:ext cx="5383518" cy="3804416"/>
                    </a:xfrm>
                    <a:prstGeom prst="rect">
                      <a:avLst/>
                    </a:prstGeom>
                    <a:ln>
                      <a:noFill/>
                    </a:ln>
                    <a:effectLst>
                      <a:outerShdw blurRad="190500" algn="tl" rotWithShape="0">
                        <a:srgbClr val="000000">
                          <a:alpha val="70000"/>
                        </a:srgbClr>
                      </a:outerShdw>
                    </a:effectLst>
                  </pic:spPr>
                </pic:pic>
              </a:graphicData>
            </a:graphic>
          </wp:inline>
        </w:drawing>
      </w:r>
    </w:p>
    <w:p w14:paraId="42DFC755" w14:textId="77777777" w:rsidR="004D2D9E" w:rsidRDefault="004D2D9E" w:rsidP="00BD4BAC">
      <w:pPr>
        <w:pStyle w:val="iNormal"/>
      </w:pPr>
      <w:r>
        <w:t xml:space="preserve">The screen above shows the Explore Data tab when a search is active, restricting the number of files shown. Note </w:t>
      </w:r>
      <w:proofErr w:type="gramStart"/>
      <w:r>
        <w:t xml:space="preserve">the </w:t>
      </w:r>
      <w:r w:rsidR="007549DF" w:rsidRPr="007549DF">
        <w:rPr>
          <w:rStyle w:val="iButton"/>
        </w:rPr>
        <w:t> </w:t>
      </w:r>
      <w:r w:rsidRPr="007549DF">
        <w:rPr>
          <w:rStyle w:val="iButton"/>
        </w:rPr>
        <w:t>Clear</w:t>
      </w:r>
      <w:proofErr w:type="gramEnd"/>
      <w:r w:rsidR="007549DF" w:rsidRPr="007549DF">
        <w:rPr>
          <w:rStyle w:val="iButton"/>
        </w:rPr>
        <w:t> </w:t>
      </w:r>
      <w:r w:rsidRPr="007549DF">
        <w:rPr>
          <w:rStyle w:val="iButton"/>
        </w:rPr>
        <w:t>Search</w:t>
      </w:r>
      <w:r w:rsidR="007549DF" w:rsidRPr="007549DF">
        <w:rPr>
          <w:rStyle w:val="iButton"/>
        </w:rPr>
        <w:t> </w:t>
      </w:r>
      <w:r>
        <w:t xml:space="preserve"> button, which is only present when a search is active. Click this button to return to displaying all files.</w:t>
      </w:r>
    </w:p>
    <w:p w14:paraId="1DEEE71D" w14:textId="77777777" w:rsidR="007A49B7" w:rsidRDefault="004D2D9E" w:rsidP="00BD4BAC">
      <w:pPr>
        <w:pStyle w:val="iNormal"/>
      </w:pPr>
      <w:r>
        <w:t xml:space="preserve">To </w:t>
      </w:r>
      <w:r w:rsidR="008A4C11">
        <w:t xml:space="preserve">set or </w:t>
      </w:r>
      <w:r>
        <w:t xml:space="preserve">change the search conditions, click on </w:t>
      </w:r>
      <w:proofErr w:type="gramStart"/>
      <w:r>
        <w:t xml:space="preserve">the </w:t>
      </w:r>
      <w:r w:rsidR="007549DF" w:rsidRPr="007549DF">
        <w:rPr>
          <w:rStyle w:val="iButton"/>
        </w:rPr>
        <w:t> </w:t>
      </w:r>
      <w:r w:rsidR="00DB25E0" w:rsidRPr="007549DF">
        <w:rPr>
          <w:rStyle w:val="iButton"/>
        </w:rPr>
        <w:t>Showing</w:t>
      </w:r>
      <w:proofErr w:type="gramEnd"/>
      <w:r w:rsidR="007549DF">
        <w:rPr>
          <w:rStyle w:val="iButton"/>
        </w:rPr>
        <w:t> </w:t>
      </w:r>
      <w:r w:rsidR="00DB25E0" w:rsidRPr="007549DF">
        <w:rPr>
          <w:rStyle w:val="iButton"/>
        </w:rPr>
        <w:t>...</w:t>
      </w:r>
      <w:r w:rsidR="007549DF">
        <w:rPr>
          <w:rStyle w:val="iButton"/>
        </w:rPr>
        <w:t> </w:t>
      </w:r>
      <w:r w:rsidR="007A49B7" w:rsidRPr="007549DF">
        <w:rPr>
          <w:rStyle w:val="iButton"/>
        </w:rPr>
        <w:t>files</w:t>
      </w:r>
      <w:r w:rsidR="007549DF" w:rsidRPr="007549DF">
        <w:rPr>
          <w:rStyle w:val="iButton"/>
        </w:rPr>
        <w:t> </w:t>
      </w:r>
      <w:r w:rsidR="007A49B7">
        <w:t xml:space="preserve"> button</w:t>
      </w:r>
      <w:r w:rsidR="00727721">
        <w:t>, which will show a dropdown list of search parameters</w:t>
      </w:r>
      <w:r w:rsidR="007A49B7">
        <w:t xml:space="preserve">. The exact text of this button changes, depending on </w:t>
      </w:r>
      <w:r w:rsidR="008952EB">
        <w:t>how many</w:t>
      </w:r>
      <w:r w:rsidR="007A49B7">
        <w:t xml:space="preserve"> files are presently shown in the file list</w:t>
      </w:r>
      <w:r w:rsidR="00727721">
        <w:t>.</w:t>
      </w:r>
    </w:p>
    <w:p w14:paraId="71251834" w14:textId="77777777" w:rsidR="00E91F72" w:rsidRPr="00E91F72" w:rsidRDefault="00E91F72" w:rsidP="00DB652E">
      <w:pPr>
        <w:pStyle w:val="iFigureCaption"/>
      </w:pPr>
      <w:r>
        <w:rPr>
          <w:noProof/>
          <w:lang w:eastAsia="en-AU"/>
        </w:rPr>
        <w:lastRenderedPageBreak/>
        <w:drawing>
          <wp:inline distT="0" distB="0" distL="0" distR="0" wp14:anchorId="32734379" wp14:editId="0AF0373A">
            <wp:extent cx="1727510" cy="3767897"/>
            <wp:effectExtent l="190500" t="152400" r="177490" b="137353"/>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srcRect l="6285" t="16263" r="8073" b="10554"/>
                    <a:stretch>
                      <a:fillRect/>
                    </a:stretch>
                  </pic:blipFill>
                  <pic:spPr bwMode="auto">
                    <a:xfrm>
                      <a:off x="0" y="0"/>
                      <a:ext cx="1731321" cy="3776209"/>
                    </a:xfrm>
                    <a:prstGeom prst="rect">
                      <a:avLst/>
                    </a:prstGeom>
                    <a:ln>
                      <a:noFill/>
                    </a:ln>
                    <a:effectLst>
                      <a:outerShdw blurRad="190500" algn="tl" rotWithShape="0">
                        <a:srgbClr val="000000">
                          <a:alpha val="70000"/>
                        </a:srgbClr>
                      </a:outerShdw>
                    </a:effectLst>
                  </pic:spPr>
                </pic:pic>
              </a:graphicData>
            </a:graphic>
          </wp:inline>
        </w:drawing>
      </w:r>
    </w:p>
    <w:p w14:paraId="371E6679" w14:textId="731699DB" w:rsidR="007A49B7" w:rsidRDefault="007A49B7" w:rsidP="00BD4BAC">
      <w:pPr>
        <w:pStyle w:val="iNormal"/>
      </w:pPr>
      <w:r>
        <w:t xml:space="preserve">If there is a search active, one or more of the search categories in this menu </w:t>
      </w:r>
      <w:r w:rsidR="008952EB">
        <w:t>will</w:t>
      </w:r>
      <w:r>
        <w:t xml:space="preserve"> be expanded</w:t>
      </w:r>
      <w:r w:rsidR="008952EB">
        <w:t xml:space="preserve"> when you first display it</w:t>
      </w:r>
      <w:r>
        <w:t>.</w:t>
      </w:r>
      <w:r w:rsidR="00727721">
        <w:t xml:space="preserve"> These are the search categories </w:t>
      </w:r>
      <w:del w:id="1240" w:author="Peter Bugeia" w:date="2014-04-24T15:09:00Z">
        <w:r w:rsidR="00727721" w:rsidDel="00860F9C">
          <w:delText xml:space="preserve">which </w:delText>
        </w:r>
      </w:del>
      <w:ins w:id="1241" w:author="Peter Bugeia" w:date="2014-04-24T15:09:00Z">
        <w:r w:rsidR="00860F9C">
          <w:t xml:space="preserve">that </w:t>
        </w:r>
      </w:ins>
      <w:r w:rsidR="00727721">
        <w:t>have active search data.</w:t>
      </w:r>
    </w:p>
    <w:p w14:paraId="244DF2DF" w14:textId="77777777" w:rsidR="003E432E" w:rsidRDefault="00BD4BAC" w:rsidP="00BD4BAC">
      <w:pPr>
        <w:pStyle w:val="iNormal"/>
      </w:pPr>
      <w:r w:rsidRPr="005879DC">
        <w:t xml:space="preserve">Click on the </w:t>
      </w:r>
      <w:r w:rsidR="003829A3">
        <w:t>Metadata</w:t>
      </w:r>
      <w:r w:rsidR="008952EB">
        <w:t xml:space="preserve"> </w:t>
      </w:r>
      <w:r w:rsidRPr="005879DC">
        <w:t xml:space="preserve">field </w:t>
      </w:r>
      <w:r w:rsidR="0000202F">
        <w:t xml:space="preserve">by which </w:t>
      </w:r>
      <w:r w:rsidRPr="005879DC">
        <w:t xml:space="preserve">you wish to search to </w:t>
      </w:r>
      <w:r>
        <w:t>expand</w:t>
      </w:r>
      <w:r w:rsidR="0000202F">
        <w:t xml:space="preserve"> it</w:t>
      </w:r>
      <w:r w:rsidR="003E432E">
        <w:t>.</w:t>
      </w:r>
    </w:p>
    <w:p w14:paraId="5D6B105A" w14:textId="77777777" w:rsidR="003E432E" w:rsidRDefault="003E432E" w:rsidP="00BD4BAC">
      <w:pPr>
        <w:pStyle w:val="iNormal"/>
      </w:pPr>
      <w:r>
        <w:t>If you specify more than one search condition</w:t>
      </w:r>
      <w:r w:rsidR="008952EB">
        <w:t xml:space="preserve"> using more than one </w:t>
      </w:r>
      <w:r w:rsidR="003829A3">
        <w:t>Metadata</w:t>
      </w:r>
      <w:r w:rsidR="008952EB">
        <w:t xml:space="preserve"> field</w:t>
      </w:r>
      <w:r>
        <w:t xml:space="preserve">, the file list will display only those files which satisfy </w:t>
      </w:r>
      <w:r w:rsidRPr="008952EB">
        <w:rPr>
          <w:rStyle w:val="iEmphasis"/>
        </w:rPr>
        <w:t>all</w:t>
      </w:r>
      <w:r>
        <w:t xml:space="preserve"> of the conditions you specify.</w:t>
      </w:r>
    </w:p>
    <w:p w14:paraId="6F5F4780" w14:textId="77777777" w:rsidR="003D5F61" w:rsidRDefault="003D5F61" w:rsidP="00BD4BAC">
      <w:pPr>
        <w:pStyle w:val="iNormal"/>
      </w:pPr>
      <w:r>
        <w:t xml:space="preserve">Click on </w:t>
      </w:r>
      <w:proofErr w:type="gramStart"/>
      <w:r>
        <w:t xml:space="preserve">any </w:t>
      </w:r>
      <w:r w:rsidR="00DB652E" w:rsidRPr="00DB652E">
        <w:rPr>
          <w:rStyle w:val="iButtonBlue"/>
        </w:rPr>
        <w:t> </w:t>
      </w:r>
      <w:r w:rsidRPr="00DB652E">
        <w:rPr>
          <w:rStyle w:val="iButtonBlue"/>
        </w:rPr>
        <w:t>Update</w:t>
      </w:r>
      <w:proofErr w:type="gramEnd"/>
      <w:r w:rsidR="00DB652E" w:rsidRPr="00DB652E">
        <w:rPr>
          <w:rStyle w:val="iButtonBlue"/>
        </w:rPr>
        <w:t> </w:t>
      </w:r>
      <w:r w:rsidRPr="00DB652E">
        <w:rPr>
          <w:rStyle w:val="iButtonBlue"/>
        </w:rPr>
        <w:t>Search</w:t>
      </w:r>
      <w:r w:rsidR="00DB652E" w:rsidRPr="00DB652E">
        <w:rPr>
          <w:rStyle w:val="iButtonBlue"/>
        </w:rPr>
        <w:t> </w:t>
      </w:r>
      <w:r w:rsidRPr="00DB652E">
        <w:rPr>
          <w:rStyle w:val="iButtonBlue"/>
        </w:rPr>
        <w:t>Results</w:t>
      </w:r>
      <w:r w:rsidR="00DB652E" w:rsidRPr="00DB652E">
        <w:rPr>
          <w:rStyle w:val="iButtonBlue"/>
        </w:rPr>
        <w:t> </w:t>
      </w:r>
      <w:r>
        <w:t xml:space="preserve"> button to cause </w:t>
      </w:r>
      <w:r w:rsidR="00E511C5">
        <w:t>DC21</w:t>
      </w:r>
      <w:r>
        <w:t xml:space="preserve"> to redo the search based on all the criteria you have entered. These buttons will appear when you open any of the Metadata search fields.</w:t>
      </w:r>
    </w:p>
    <w:p w14:paraId="3546EE8A" w14:textId="77777777" w:rsidR="008B2AC8" w:rsidRDefault="008B2AC8" w:rsidP="003D38B4">
      <w:pPr>
        <w:pStyle w:val="iHeading4"/>
      </w:pPr>
      <w:bookmarkStart w:id="1242" w:name="_Ref351730774"/>
      <w:r>
        <w:t>Regular Expressions</w:t>
      </w:r>
      <w:bookmarkEnd w:id="1242"/>
    </w:p>
    <w:p w14:paraId="7D39F37A" w14:textId="77777777" w:rsidR="003A61D6" w:rsidRDefault="003A61D6" w:rsidP="003A61D6">
      <w:pPr>
        <w:pStyle w:val="iNormal"/>
      </w:pPr>
      <w:r>
        <w:t>Regular expressions are used for searching for specific substrings in general text. They are used widely across many computer systems.</w:t>
      </w:r>
      <w:r w:rsidR="0000202F">
        <w:t xml:space="preserve"> </w:t>
      </w:r>
      <w:r w:rsidR="00E511C5">
        <w:t>DC21</w:t>
      </w:r>
      <w:r>
        <w:t xml:space="preserve"> uses regular expressions to provide comprehensive search functionality for Filenames, Descriptions and IDs.</w:t>
      </w:r>
    </w:p>
    <w:p w14:paraId="333E9D3C" w14:textId="77777777"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r w:rsidR="004F4F42">
        <w:fldChar w:fldCharType="begin"/>
      </w:r>
      <w:r w:rsidR="004F4F42">
        <w:instrText xml:space="preserve"> HYPERLINK "http://www.regular-expressions.info/reference.html" </w:instrText>
      </w:r>
      <w:r w:rsidR="004F4F42">
        <w:fldChar w:fldCharType="separate"/>
      </w:r>
      <w:r w:rsidR="00CB4610" w:rsidRPr="00CA49F9">
        <w:rPr>
          <w:rStyle w:val="Hyperlink"/>
        </w:rPr>
        <w:t>http://www.regular-expressions.info/reference.html</w:t>
      </w:r>
      <w:r w:rsidR="004F4F42">
        <w:rPr>
          <w:rStyle w:val="Hyperlink"/>
        </w:rPr>
        <w:fldChar w:fldCharType="end"/>
      </w:r>
      <w:r w:rsidR="0000202F">
        <w:t>.</w:t>
      </w:r>
    </w:p>
    <w:p w14:paraId="0422E1D7" w14:textId="77777777" w:rsidR="001D72ED" w:rsidRDefault="00E511C5" w:rsidP="003A61D6">
      <w:pPr>
        <w:pStyle w:val="iNormal"/>
      </w:pPr>
      <w:r>
        <w:t>DC21</w:t>
      </w:r>
      <w:r w:rsidR="001D72ED">
        <w:t xml:space="preserve">’s use of regular expressions is not case sensitive. Therefore, you can enter </w:t>
      </w:r>
      <w:r w:rsidR="00412CEB">
        <w:t xml:space="preserve">either </w:t>
      </w:r>
      <w:r w:rsidR="001D72ED">
        <w:t>upper or lower case characters and get the same result.</w:t>
      </w:r>
    </w:p>
    <w:p w14:paraId="493E9CD1" w14:textId="77777777" w:rsidR="003A61D6" w:rsidRDefault="003A61D6" w:rsidP="003A61D6">
      <w:pPr>
        <w:pStyle w:val="iNormal"/>
      </w:pPr>
      <w:r>
        <w:lastRenderedPageBreak/>
        <w:t>The following few examples are provided as a quick start to using regular expressions.</w:t>
      </w:r>
    </w:p>
    <w:tbl>
      <w:tblPr>
        <w:tblW w:w="0" w:type="auto"/>
        <w:tblLook w:val="04A0" w:firstRow="1" w:lastRow="0" w:firstColumn="1" w:lastColumn="0" w:noHBand="0" w:noVBand="1"/>
      </w:tblPr>
      <w:tblGrid>
        <w:gridCol w:w="1698"/>
        <w:gridCol w:w="678"/>
        <w:gridCol w:w="6904"/>
      </w:tblGrid>
      <w:tr w:rsidR="00A70992" w:rsidRPr="00582270" w14:paraId="372CE2EF" w14:textId="77777777" w:rsidTr="00582270">
        <w:trPr>
          <w:cantSplit/>
        </w:trPr>
        <w:tc>
          <w:tcPr>
            <w:tcW w:w="0" w:type="auto"/>
            <w:shd w:val="clear" w:color="auto" w:fill="auto"/>
          </w:tcPr>
          <w:p w14:paraId="0212E21C" w14:textId="77777777" w:rsidR="00A70992" w:rsidRPr="00582270" w:rsidRDefault="00A70992" w:rsidP="00582270">
            <w:pPr>
              <w:pStyle w:val="iNormal"/>
              <w:jc w:val="left"/>
            </w:pPr>
            <w:r w:rsidRPr="00582270">
              <w:t>Simple string</w:t>
            </w:r>
          </w:p>
        </w:tc>
        <w:tc>
          <w:tcPr>
            <w:tcW w:w="678" w:type="dxa"/>
            <w:shd w:val="clear" w:color="auto" w:fill="auto"/>
          </w:tcPr>
          <w:p w14:paraId="2978FA08" w14:textId="77777777" w:rsidR="00A70992" w:rsidRPr="00582270" w:rsidRDefault="00A70992" w:rsidP="00582270">
            <w:pPr>
              <w:pStyle w:val="iNormal"/>
              <w:jc w:val="center"/>
            </w:pPr>
          </w:p>
        </w:tc>
        <w:tc>
          <w:tcPr>
            <w:tcW w:w="6904" w:type="dxa"/>
            <w:shd w:val="clear" w:color="auto" w:fill="auto"/>
          </w:tcPr>
          <w:p w14:paraId="211CBEAE" w14:textId="77777777" w:rsidR="00A70992" w:rsidRPr="00582270" w:rsidRDefault="00A70992" w:rsidP="00BE06E4">
            <w:pPr>
              <w:pStyle w:val="iNormal"/>
            </w:pPr>
            <w:r w:rsidRPr="00582270">
              <w:t>A simple string containing no special characters will match that string, regardless of where within the target string it occurs.</w:t>
            </w:r>
          </w:p>
          <w:p w14:paraId="66CBE569" w14:textId="77777777" w:rsidR="00A70992" w:rsidRPr="00582270" w:rsidRDefault="00A70992" w:rsidP="00BE06E4">
            <w:pPr>
              <w:pStyle w:val="iNormal"/>
            </w:pPr>
            <w:r w:rsidRPr="00582270">
              <w:rPr>
                <w:b/>
              </w:rPr>
              <w:t>Example:</w:t>
            </w:r>
            <w:r w:rsidRPr="00582270">
              <w:t xml:space="preserve"> </w:t>
            </w:r>
            <w:r w:rsidRPr="00582270">
              <w:rPr>
                <w:rStyle w:val="iCodeChar"/>
              </w:rPr>
              <w:t>mpl</w:t>
            </w:r>
            <w:r w:rsidRPr="00582270">
              <w:t xml:space="preserve"> will match the string </w:t>
            </w:r>
            <w:r w:rsidRPr="00582270">
              <w:rPr>
                <w:rStyle w:val="iCodeChar"/>
              </w:rPr>
              <w:t>example</w:t>
            </w:r>
            <w:r w:rsidRPr="00582270">
              <w:t xml:space="preserve"> at the fourth character.</w:t>
            </w:r>
          </w:p>
        </w:tc>
      </w:tr>
      <w:tr w:rsidR="00A70992" w:rsidRPr="00582270" w14:paraId="0C38B868" w14:textId="77777777" w:rsidTr="00582270">
        <w:trPr>
          <w:cantSplit/>
        </w:trPr>
        <w:tc>
          <w:tcPr>
            <w:tcW w:w="0" w:type="auto"/>
            <w:shd w:val="clear" w:color="auto" w:fill="auto"/>
          </w:tcPr>
          <w:p w14:paraId="500AB2FB" w14:textId="77777777" w:rsidR="00A70992" w:rsidRPr="00582270" w:rsidRDefault="00A70992" w:rsidP="00582270">
            <w:pPr>
              <w:pStyle w:val="iNormal"/>
              <w:jc w:val="left"/>
            </w:pPr>
            <w:r w:rsidRPr="00582270">
              <w:t>Start of string</w:t>
            </w:r>
          </w:p>
        </w:tc>
        <w:tc>
          <w:tcPr>
            <w:tcW w:w="678" w:type="dxa"/>
            <w:shd w:val="clear" w:color="auto" w:fill="auto"/>
          </w:tcPr>
          <w:p w14:paraId="45811DF3" w14:textId="77777777" w:rsidR="00A70992" w:rsidRPr="00582270" w:rsidRDefault="00A70992" w:rsidP="00582270">
            <w:pPr>
              <w:pStyle w:val="iNormal"/>
              <w:jc w:val="center"/>
            </w:pPr>
            <w:r w:rsidRPr="00582270">
              <w:t>^</w:t>
            </w:r>
          </w:p>
        </w:tc>
        <w:tc>
          <w:tcPr>
            <w:tcW w:w="6904" w:type="dxa"/>
            <w:shd w:val="clear" w:color="auto" w:fill="auto"/>
          </w:tcPr>
          <w:p w14:paraId="0566DA28" w14:textId="77777777" w:rsidR="00A70992" w:rsidRPr="00582270" w:rsidRDefault="00A70992" w:rsidP="003A61D6">
            <w:pPr>
              <w:pStyle w:val="iNormal"/>
            </w:pPr>
            <w:r w:rsidRPr="00582270">
              <w:t>The character ^ will match the beginning of the string.</w:t>
            </w:r>
          </w:p>
          <w:p w14:paraId="55CBF311" w14:textId="77777777" w:rsidR="00A70992" w:rsidRPr="00582270" w:rsidRDefault="00A70992" w:rsidP="00A70992">
            <w:pPr>
              <w:pStyle w:val="iNormal"/>
            </w:pPr>
            <w:r w:rsidRPr="00582270">
              <w:rPr>
                <w:b/>
              </w:rPr>
              <w:t>Example:</w:t>
            </w:r>
            <w:r w:rsidRPr="00582270">
              <w:t xml:space="preserve"> </w:t>
            </w:r>
            <w:r w:rsidRPr="00582270">
              <w:rPr>
                <w:rStyle w:val="iCodeChar"/>
              </w:rPr>
              <w:t>^exa</w:t>
            </w:r>
            <w:r w:rsidRPr="00582270">
              <w:rPr>
                <w:rStyle w:val="iEmphasis"/>
              </w:rPr>
              <w:t xml:space="preserve"> </w:t>
            </w:r>
            <w:r w:rsidRPr="00582270">
              <w:t xml:space="preserve">will match </w:t>
            </w:r>
            <w:r w:rsidRPr="00582270">
              <w:rPr>
                <w:rStyle w:val="iCodeChar"/>
              </w:rPr>
              <w:t>example</w:t>
            </w:r>
            <w:r w:rsidRPr="00582270">
              <w:t xml:space="preserve">, but </w:t>
            </w:r>
            <w:r w:rsidRPr="00582270">
              <w:rPr>
                <w:rStyle w:val="iCodeChar"/>
              </w:rPr>
              <w:t>^xa</w:t>
            </w:r>
            <w:r w:rsidRPr="00582270">
              <w:t xml:space="preserve"> will not.</w:t>
            </w:r>
          </w:p>
        </w:tc>
      </w:tr>
      <w:tr w:rsidR="00A70992" w:rsidRPr="00582270" w14:paraId="54993560" w14:textId="77777777" w:rsidTr="00582270">
        <w:trPr>
          <w:cantSplit/>
        </w:trPr>
        <w:tc>
          <w:tcPr>
            <w:tcW w:w="0" w:type="auto"/>
            <w:shd w:val="clear" w:color="auto" w:fill="auto"/>
          </w:tcPr>
          <w:p w14:paraId="77073077" w14:textId="77777777" w:rsidR="00A70992" w:rsidRPr="00582270" w:rsidRDefault="00A70992" w:rsidP="00582270">
            <w:pPr>
              <w:pStyle w:val="iNormal"/>
              <w:jc w:val="left"/>
            </w:pPr>
            <w:r w:rsidRPr="00582270">
              <w:t>End of string</w:t>
            </w:r>
          </w:p>
        </w:tc>
        <w:tc>
          <w:tcPr>
            <w:tcW w:w="678" w:type="dxa"/>
            <w:shd w:val="clear" w:color="auto" w:fill="auto"/>
          </w:tcPr>
          <w:p w14:paraId="69DB3865" w14:textId="77777777" w:rsidR="00A70992" w:rsidRPr="00582270" w:rsidRDefault="00A70992" w:rsidP="00582270">
            <w:pPr>
              <w:pStyle w:val="iNormal"/>
              <w:jc w:val="center"/>
            </w:pPr>
            <w:r w:rsidRPr="00582270">
              <w:t>$</w:t>
            </w:r>
          </w:p>
        </w:tc>
        <w:tc>
          <w:tcPr>
            <w:tcW w:w="6904" w:type="dxa"/>
            <w:shd w:val="clear" w:color="auto" w:fill="auto"/>
          </w:tcPr>
          <w:p w14:paraId="1A0F5B94" w14:textId="77777777" w:rsidR="00A70992" w:rsidRPr="00582270" w:rsidRDefault="00A70992" w:rsidP="00A70992">
            <w:pPr>
              <w:pStyle w:val="iNormal"/>
            </w:pPr>
            <w:r w:rsidRPr="00582270">
              <w:t xml:space="preserve">The character $ will match the end of the string. </w:t>
            </w:r>
          </w:p>
          <w:p w14:paraId="5A38EAEC" w14:textId="77777777" w:rsidR="00A70992" w:rsidRPr="00582270" w:rsidRDefault="00A70992" w:rsidP="00A70992">
            <w:pPr>
              <w:pStyle w:val="iNormal"/>
            </w:pPr>
            <w:r w:rsidRPr="00582270">
              <w:rPr>
                <w:b/>
              </w:rPr>
              <w:t>Example:</w:t>
            </w:r>
            <w:r w:rsidRPr="00582270">
              <w:rPr>
                <w:rStyle w:val="iCodeChar"/>
              </w:rPr>
              <w:t xml:space="preserve"> le$</w:t>
            </w:r>
            <w:r w:rsidRPr="00582270">
              <w:t xml:space="preserve"> will match </w:t>
            </w:r>
            <w:r w:rsidRPr="00582270">
              <w:rPr>
                <w:rStyle w:val="iCodeChar"/>
              </w:rPr>
              <w:t>example</w:t>
            </w:r>
            <w:r w:rsidRPr="00582270">
              <w:t xml:space="preserve">, but </w:t>
            </w:r>
            <w:r w:rsidRPr="00582270">
              <w:rPr>
                <w:rStyle w:val="iCodeChar"/>
              </w:rPr>
              <w:t>pl$</w:t>
            </w:r>
            <w:r w:rsidRPr="00582270">
              <w:t xml:space="preserve"> will not.</w:t>
            </w:r>
          </w:p>
        </w:tc>
      </w:tr>
      <w:tr w:rsidR="00A70992" w:rsidRPr="00582270" w14:paraId="54099355" w14:textId="77777777" w:rsidTr="00582270">
        <w:trPr>
          <w:cantSplit/>
        </w:trPr>
        <w:tc>
          <w:tcPr>
            <w:tcW w:w="0" w:type="auto"/>
            <w:shd w:val="clear" w:color="auto" w:fill="auto"/>
          </w:tcPr>
          <w:p w14:paraId="14A19552" w14:textId="77777777" w:rsidR="00A70992" w:rsidRPr="00582270" w:rsidRDefault="00A70992" w:rsidP="00582270">
            <w:pPr>
              <w:pStyle w:val="iNormal"/>
              <w:jc w:val="left"/>
            </w:pPr>
            <w:r w:rsidRPr="00582270">
              <w:t>Any character</w:t>
            </w:r>
          </w:p>
        </w:tc>
        <w:tc>
          <w:tcPr>
            <w:tcW w:w="678" w:type="dxa"/>
            <w:shd w:val="clear" w:color="auto" w:fill="auto"/>
          </w:tcPr>
          <w:p w14:paraId="15EA1E6B" w14:textId="77777777" w:rsidR="00A70992" w:rsidRPr="00582270" w:rsidRDefault="00A70992" w:rsidP="00582270">
            <w:pPr>
              <w:pStyle w:val="iNormal"/>
              <w:jc w:val="center"/>
            </w:pPr>
            <w:r w:rsidRPr="00582270">
              <w:t>.</w:t>
            </w:r>
          </w:p>
        </w:tc>
        <w:tc>
          <w:tcPr>
            <w:tcW w:w="6904" w:type="dxa"/>
            <w:shd w:val="clear" w:color="auto" w:fill="auto"/>
          </w:tcPr>
          <w:p w14:paraId="519DA81E" w14:textId="77777777" w:rsidR="00A70992" w:rsidRPr="00582270" w:rsidRDefault="00A70992" w:rsidP="00A70992">
            <w:pPr>
              <w:pStyle w:val="iNormal"/>
            </w:pPr>
            <w:r w:rsidRPr="00582270">
              <w:t xml:space="preserve">The period character will match any character. </w:t>
            </w:r>
          </w:p>
          <w:p w14:paraId="2847580C" w14:textId="77777777" w:rsidR="00A70992" w:rsidRPr="00582270" w:rsidRDefault="00A70992" w:rsidP="00A70992">
            <w:pPr>
              <w:pStyle w:val="iNormal"/>
            </w:pPr>
            <w:r w:rsidRPr="00582270">
              <w:rPr>
                <w:b/>
              </w:rPr>
              <w:t>Example:</w:t>
            </w:r>
            <w:r w:rsidRPr="00582270">
              <w:rPr>
                <w:rStyle w:val="iCodeChar"/>
              </w:rPr>
              <w:t xml:space="preserve"> a.c</w:t>
            </w:r>
            <w:r w:rsidRPr="00582270">
              <w:t xml:space="preserve"> will match </w:t>
            </w:r>
            <w:r w:rsidRPr="00582270">
              <w:rPr>
                <w:rStyle w:val="iCodeChar"/>
              </w:rPr>
              <w:t>abc</w:t>
            </w:r>
            <w:r w:rsidRPr="00582270">
              <w:t xml:space="preserve">, </w:t>
            </w:r>
            <w:r w:rsidRPr="00582270">
              <w:rPr>
                <w:rStyle w:val="iCodeChar"/>
              </w:rPr>
              <w:t>aac</w:t>
            </w:r>
            <w:r w:rsidRPr="00582270">
              <w:t xml:space="preserve">, </w:t>
            </w:r>
            <w:r w:rsidRPr="00582270">
              <w:rPr>
                <w:rStyle w:val="iCodeChar"/>
              </w:rPr>
              <w:t>adc</w:t>
            </w:r>
            <w:r w:rsidRPr="00582270">
              <w:t xml:space="preserve">, </w:t>
            </w:r>
            <w:r w:rsidRPr="00582270">
              <w:rPr>
                <w:rStyle w:val="iCodeChar"/>
              </w:rPr>
              <w:t>a7c</w:t>
            </w:r>
            <w:r w:rsidRPr="00582270">
              <w:t xml:space="preserve"> and </w:t>
            </w:r>
            <w:r w:rsidRPr="00582270">
              <w:rPr>
                <w:rStyle w:val="iCodeChar"/>
              </w:rPr>
              <w:t>a-c</w:t>
            </w:r>
            <w:r w:rsidRPr="00582270">
              <w:t xml:space="preserve"> but it will not match </w:t>
            </w:r>
            <w:r w:rsidRPr="00582270">
              <w:rPr>
                <w:rStyle w:val="iCodeChar"/>
              </w:rPr>
              <w:t>ac</w:t>
            </w:r>
            <w:r w:rsidRPr="00582270">
              <w:t xml:space="preserve"> or </w:t>
            </w:r>
            <w:r w:rsidRPr="00582270">
              <w:rPr>
                <w:rStyle w:val="iCodeChar"/>
              </w:rPr>
              <w:t>abbc</w:t>
            </w:r>
            <w:r w:rsidRPr="00582270">
              <w:t>.</w:t>
            </w:r>
          </w:p>
        </w:tc>
      </w:tr>
      <w:tr w:rsidR="00A70992" w:rsidRPr="00582270" w14:paraId="3231D8A8" w14:textId="77777777" w:rsidTr="00582270">
        <w:trPr>
          <w:cantSplit/>
        </w:trPr>
        <w:tc>
          <w:tcPr>
            <w:tcW w:w="0" w:type="auto"/>
            <w:shd w:val="clear" w:color="auto" w:fill="auto"/>
          </w:tcPr>
          <w:p w14:paraId="0E660EF4" w14:textId="77777777" w:rsidR="00A70992" w:rsidRPr="00582270" w:rsidRDefault="00A70992" w:rsidP="00582270">
            <w:pPr>
              <w:pStyle w:val="iNormal"/>
              <w:jc w:val="left"/>
            </w:pPr>
            <w:r w:rsidRPr="00582270">
              <w:t>Repeated character</w:t>
            </w:r>
          </w:p>
        </w:tc>
        <w:tc>
          <w:tcPr>
            <w:tcW w:w="678" w:type="dxa"/>
            <w:shd w:val="clear" w:color="auto" w:fill="auto"/>
          </w:tcPr>
          <w:p w14:paraId="7C586FC4" w14:textId="77777777" w:rsidR="00A70992" w:rsidRPr="00582270" w:rsidRDefault="00A70992" w:rsidP="00582270">
            <w:pPr>
              <w:pStyle w:val="iNormal"/>
              <w:jc w:val="center"/>
            </w:pPr>
            <w:r w:rsidRPr="00582270">
              <w:t>*</w:t>
            </w:r>
          </w:p>
        </w:tc>
        <w:tc>
          <w:tcPr>
            <w:tcW w:w="6904" w:type="dxa"/>
            <w:shd w:val="clear" w:color="auto" w:fill="auto"/>
          </w:tcPr>
          <w:p w14:paraId="67C4BD31" w14:textId="77777777" w:rsidR="00A70992" w:rsidRPr="00582270" w:rsidRDefault="00A70992" w:rsidP="00A70992">
            <w:pPr>
              <w:pStyle w:val="iNormal"/>
            </w:pPr>
            <w:r w:rsidRPr="00582270">
              <w:t xml:space="preserve">Asterisk causes matching to zero or more repetitions of the preceding character. </w:t>
            </w:r>
          </w:p>
          <w:p w14:paraId="019AFEE9" w14:textId="77777777"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ac</w:t>
            </w:r>
            <w:r w:rsidRPr="00582270">
              <w:t xml:space="preserve">, </w:t>
            </w:r>
            <w:r w:rsidRPr="00582270">
              <w:rPr>
                <w:rStyle w:val="iCodeChar"/>
              </w:rPr>
              <w:t>abc</w:t>
            </w:r>
            <w:r w:rsidRPr="00582270">
              <w:t xml:space="preserve">, </w:t>
            </w:r>
            <w:r w:rsidRPr="00582270">
              <w:rPr>
                <w:rStyle w:val="iCodeChar"/>
              </w:rPr>
              <w:t>abbc</w:t>
            </w:r>
            <w:r w:rsidRPr="00582270">
              <w:t xml:space="preserve"> or </w:t>
            </w:r>
            <w:r w:rsidRPr="00582270">
              <w:rPr>
                <w:rStyle w:val="iCodeChar"/>
              </w:rPr>
              <w:t>abbbc</w:t>
            </w:r>
            <w:r w:rsidRPr="00582270">
              <w:t xml:space="preserve">, but will not match </w:t>
            </w:r>
            <w:r w:rsidRPr="00582270">
              <w:rPr>
                <w:rStyle w:val="iCodeChar"/>
              </w:rPr>
              <w:t>a7c</w:t>
            </w:r>
            <w:r w:rsidRPr="00582270">
              <w:t xml:space="preserve"> or </w:t>
            </w:r>
            <w:r w:rsidRPr="00582270">
              <w:rPr>
                <w:rStyle w:val="iCodeChar"/>
              </w:rPr>
              <w:t>ahc</w:t>
            </w:r>
            <w:r w:rsidRPr="00582270">
              <w:t xml:space="preserve">. It will match </w:t>
            </w:r>
            <w:r w:rsidRPr="00582270">
              <w:rPr>
                <w:rStyle w:val="iCodeChar"/>
              </w:rPr>
              <w:t>aac</w:t>
            </w:r>
            <w:r w:rsidRPr="00582270">
              <w:t xml:space="preserve"> at the second character and </w:t>
            </w:r>
            <w:r w:rsidRPr="00582270">
              <w:rPr>
                <w:rStyle w:val="iCodeChar"/>
              </w:rPr>
              <w:t>acc</w:t>
            </w:r>
            <w:r w:rsidRPr="00582270">
              <w:t xml:space="preserve"> at the first character, because there are zero characters between </w:t>
            </w:r>
            <w:proofErr w:type="gramStart"/>
            <w:r w:rsidRPr="00582270">
              <w:t xml:space="preserve">the </w:t>
            </w:r>
            <w:r w:rsidRPr="00582270">
              <w:rPr>
                <w:rStyle w:val="iCodeChar"/>
              </w:rPr>
              <w:t>a</w:t>
            </w:r>
            <w:proofErr w:type="gramEnd"/>
            <w:r w:rsidRPr="00582270">
              <w:t xml:space="preserve"> and </w:t>
            </w:r>
            <w:r w:rsidRPr="00582270">
              <w:rPr>
                <w:rStyle w:val="iCodeChar"/>
              </w:rPr>
              <w:t xml:space="preserve">c </w:t>
            </w:r>
            <w:r w:rsidRPr="00582270">
              <w:t>in those strings.</w:t>
            </w:r>
          </w:p>
        </w:tc>
      </w:tr>
      <w:tr w:rsidR="00A70992" w:rsidRPr="00582270" w14:paraId="232B8EF1" w14:textId="77777777" w:rsidTr="00582270">
        <w:trPr>
          <w:cantSplit/>
        </w:trPr>
        <w:tc>
          <w:tcPr>
            <w:tcW w:w="0" w:type="auto"/>
            <w:shd w:val="clear" w:color="auto" w:fill="auto"/>
          </w:tcPr>
          <w:p w14:paraId="3D517EB9" w14:textId="77777777" w:rsidR="00A70992" w:rsidRPr="00582270" w:rsidRDefault="00A70992" w:rsidP="00582270">
            <w:pPr>
              <w:pStyle w:val="iNormal"/>
              <w:jc w:val="left"/>
            </w:pPr>
            <w:r w:rsidRPr="00582270">
              <w:t>Repeated characters</w:t>
            </w:r>
          </w:p>
        </w:tc>
        <w:tc>
          <w:tcPr>
            <w:tcW w:w="678" w:type="dxa"/>
            <w:shd w:val="clear" w:color="auto" w:fill="auto"/>
          </w:tcPr>
          <w:p w14:paraId="7A774E71" w14:textId="77777777" w:rsidR="00A70992" w:rsidRPr="00582270" w:rsidRDefault="00A70992" w:rsidP="00582270">
            <w:pPr>
              <w:pStyle w:val="iNormal"/>
              <w:jc w:val="center"/>
            </w:pPr>
            <w:r w:rsidRPr="00582270">
              <w:t>+</w:t>
            </w:r>
          </w:p>
        </w:tc>
        <w:tc>
          <w:tcPr>
            <w:tcW w:w="6904" w:type="dxa"/>
            <w:shd w:val="clear" w:color="auto" w:fill="auto"/>
          </w:tcPr>
          <w:p w14:paraId="4E09354B" w14:textId="77777777" w:rsidR="00A70992" w:rsidRPr="00582270" w:rsidRDefault="00A70992" w:rsidP="00A70992">
            <w:pPr>
              <w:pStyle w:val="iNormal"/>
            </w:pPr>
            <w:r w:rsidRPr="00582270">
              <w:t xml:space="preserve">The plus sign causes matching to one or more repetitions of the previous character. </w:t>
            </w:r>
          </w:p>
          <w:p w14:paraId="524E5BFB" w14:textId="77777777"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abc</w:t>
            </w:r>
            <w:r w:rsidRPr="00582270">
              <w:t xml:space="preserve">, </w:t>
            </w:r>
            <w:r w:rsidRPr="00582270">
              <w:rPr>
                <w:rStyle w:val="iCodeChar"/>
              </w:rPr>
              <w:t>abbc</w:t>
            </w:r>
            <w:r w:rsidRPr="00582270">
              <w:rPr>
                <w:rStyle w:val="iEmphasis"/>
              </w:rPr>
              <w:t xml:space="preserve"> </w:t>
            </w:r>
            <w:r w:rsidRPr="00582270">
              <w:t xml:space="preserve">or </w:t>
            </w:r>
            <w:r w:rsidRPr="00582270">
              <w:rPr>
                <w:rStyle w:val="iCodeChar"/>
              </w:rPr>
              <w:t>abbbc</w:t>
            </w:r>
            <w:r w:rsidRPr="00582270">
              <w:t xml:space="preserve"> but will not match </w:t>
            </w:r>
            <w:r w:rsidRPr="00582270">
              <w:rPr>
                <w:rStyle w:val="iCodeChar"/>
              </w:rPr>
              <w:t>ac</w:t>
            </w:r>
            <w:r w:rsidRPr="00582270">
              <w:t>.</w:t>
            </w:r>
          </w:p>
        </w:tc>
      </w:tr>
      <w:tr w:rsidR="00A70992" w:rsidRPr="00582270" w14:paraId="28B36A4C" w14:textId="77777777" w:rsidTr="00582270">
        <w:trPr>
          <w:cantSplit/>
        </w:trPr>
        <w:tc>
          <w:tcPr>
            <w:tcW w:w="0" w:type="auto"/>
            <w:shd w:val="clear" w:color="auto" w:fill="auto"/>
          </w:tcPr>
          <w:p w14:paraId="59177676" w14:textId="77777777" w:rsidR="00A70992" w:rsidRPr="00582270" w:rsidRDefault="00A70992" w:rsidP="00582270">
            <w:pPr>
              <w:pStyle w:val="iNormal"/>
              <w:jc w:val="left"/>
            </w:pPr>
            <w:r w:rsidRPr="00582270">
              <w:t>Alternate characters</w:t>
            </w:r>
          </w:p>
        </w:tc>
        <w:tc>
          <w:tcPr>
            <w:tcW w:w="678" w:type="dxa"/>
            <w:shd w:val="clear" w:color="auto" w:fill="auto"/>
          </w:tcPr>
          <w:p w14:paraId="74286E92" w14:textId="77777777" w:rsidR="00A70992" w:rsidRPr="00582270" w:rsidRDefault="00A70992" w:rsidP="00582270">
            <w:pPr>
              <w:pStyle w:val="iNormal"/>
              <w:jc w:val="center"/>
            </w:pPr>
            <w:r w:rsidRPr="00582270">
              <w:t>[ ]</w:t>
            </w:r>
          </w:p>
        </w:tc>
        <w:tc>
          <w:tcPr>
            <w:tcW w:w="6904" w:type="dxa"/>
            <w:shd w:val="clear" w:color="auto" w:fill="auto"/>
          </w:tcPr>
          <w:p w14:paraId="4E26D1D9" w14:textId="77777777" w:rsidR="00A70992" w:rsidRPr="00582270" w:rsidRDefault="00A70992" w:rsidP="00A70992">
            <w:pPr>
              <w:pStyle w:val="iNormal"/>
            </w:pPr>
            <w:r w:rsidRPr="00582270">
              <w:t xml:space="preserve">Strings enclosed within square brackets will match any one of the characters within the brackets. </w:t>
            </w:r>
          </w:p>
          <w:p w14:paraId="424D4095" w14:textId="77777777" w:rsidR="00A70992" w:rsidRPr="00582270" w:rsidRDefault="00A70992" w:rsidP="00A70992">
            <w:pPr>
              <w:pStyle w:val="iNormal"/>
            </w:pPr>
            <w:r w:rsidRPr="00582270">
              <w:rPr>
                <w:b/>
              </w:rPr>
              <w:t>Example:</w:t>
            </w:r>
            <w:r w:rsidRPr="00582270">
              <w:rPr>
                <w:rStyle w:val="iCodeChar"/>
              </w:rPr>
              <w:t xml:space="preserve"> </w:t>
            </w:r>
            <w:proofErr w:type="gramStart"/>
            <w:r w:rsidRPr="00582270">
              <w:rPr>
                <w:rStyle w:val="iCodeChar"/>
              </w:rPr>
              <w:t>a[</w:t>
            </w:r>
            <w:proofErr w:type="gramEnd"/>
            <w:r w:rsidRPr="00582270">
              <w:rPr>
                <w:rStyle w:val="iCodeChar"/>
              </w:rPr>
              <w:t>123]b</w:t>
            </w:r>
            <w:r w:rsidRPr="00582270">
              <w:t xml:space="preserve"> will match </w:t>
            </w:r>
            <w:r w:rsidRPr="00582270">
              <w:rPr>
                <w:rStyle w:val="iCodeChar"/>
              </w:rPr>
              <w:t>a1b</w:t>
            </w:r>
            <w:r w:rsidRPr="00582270">
              <w:t xml:space="preserve">, </w:t>
            </w:r>
            <w:r w:rsidRPr="00582270">
              <w:rPr>
                <w:rStyle w:val="iCodeChar"/>
              </w:rPr>
              <w:t>a2b</w:t>
            </w:r>
            <w:r w:rsidRPr="00582270">
              <w:t xml:space="preserve"> or </w:t>
            </w:r>
            <w:r w:rsidRPr="00582270">
              <w:rPr>
                <w:rStyle w:val="iCodeChar"/>
              </w:rPr>
              <w:t>a3b</w:t>
            </w:r>
            <w:r w:rsidRPr="00582270">
              <w:t xml:space="preserve"> only. It will not match </w:t>
            </w:r>
            <w:r w:rsidRPr="00582270">
              <w:rPr>
                <w:rStyle w:val="iCodeChar"/>
              </w:rPr>
              <w:t>ab</w:t>
            </w:r>
            <w:r w:rsidRPr="00582270">
              <w:t xml:space="preserve"> or any other substring.</w:t>
            </w:r>
          </w:p>
        </w:tc>
      </w:tr>
      <w:tr w:rsidR="00A70992" w:rsidRPr="00582270" w14:paraId="4224754D" w14:textId="77777777" w:rsidTr="00582270">
        <w:trPr>
          <w:cantSplit/>
        </w:trPr>
        <w:tc>
          <w:tcPr>
            <w:tcW w:w="0" w:type="auto"/>
            <w:shd w:val="clear" w:color="auto" w:fill="auto"/>
          </w:tcPr>
          <w:p w14:paraId="0601BB1B" w14:textId="77777777" w:rsidR="00A70992" w:rsidRPr="00582270" w:rsidRDefault="00A70992" w:rsidP="00582270">
            <w:pPr>
              <w:pStyle w:val="iNormal"/>
              <w:jc w:val="left"/>
            </w:pPr>
            <w:r w:rsidRPr="00582270">
              <w:t>Character ranges</w:t>
            </w:r>
          </w:p>
        </w:tc>
        <w:tc>
          <w:tcPr>
            <w:tcW w:w="678" w:type="dxa"/>
            <w:shd w:val="clear" w:color="auto" w:fill="auto"/>
          </w:tcPr>
          <w:p w14:paraId="0B73B7F4" w14:textId="77777777" w:rsidR="00A70992" w:rsidRPr="00582270" w:rsidRDefault="00A70992" w:rsidP="00582270">
            <w:pPr>
              <w:pStyle w:val="iNormal"/>
              <w:jc w:val="center"/>
            </w:pPr>
            <w:r w:rsidRPr="00582270">
              <w:t>[-]</w:t>
            </w:r>
          </w:p>
        </w:tc>
        <w:tc>
          <w:tcPr>
            <w:tcW w:w="6904" w:type="dxa"/>
            <w:shd w:val="clear" w:color="auto" w:fill="auto"/>
          </w:tcPr>
          <w:p w14:paraId="7164C781" w14:textId="77777777" w:rsidR="00A70992" w:rsidRPr="00582270" w:rsidRDefault="00A70992" w:rsidP="00A70992">
            <w:pPr>
              <w:pStyle w:val="iNormal"/>
            </w:pPr>
            <w:r w:rsidRPr="00582270">
              <w:t xml:space="preserve">Use </w:t>
            </w:r>
            <w:r w:rsidRPr="00582270">
              <w:rPr>
                <w:rStyle w:val="iCodeChar"/>
              </w:rPr>
              <w:t>–</w:t>
            </w:r>
            <w:r w:rsidRPr="00582270">
              <w:t xml:space="preserve"> between </w:t>
            </w:r>
            <w:r w:rsidRPr="00582270">
              <w:rPr>
                <w:rStyle w:val="iCodeChar"/>
              </w:rPr>
              <w:t>[]</w:t>
            </w:r>
            <w:r w:rsidRPr="00582270">
              <w:t xml:space="preserve"> to match one of range of characters. </w:t>
            </w:r>
          </w:p>
          <w:p w14:paraId="4246A516" w14:textId="77777777" w:rsidR="00A70992" w:rsidRPr="00582270" w:rsidRDefault="00A70992" w:rsidP="00A70992">
            <w:pPr>
              <w:pStyle w:val="iNormal"/>
            </w:pPr>
            <w:r w:rsidRPr="00582270">
              <w:rPr>
                <w:b/>
              </w:rPr>
              <w:t>Examples:</w:t>
            </w:r>
            <w:r w:rsidRPr="00582270">
              <w:rPr>
                <w:rStyle w:val="iCodeChar"/>
              </w:rPr>
              <w:t xml:space="preserve"> [0-9]</w:t>
            </w:r>
            <w:r w:rsidRPr="00582270">
              <w:t xml:space="preserve"> matches any digit.</w:t>
            </w:r>
          </w:p>
          <w:p w14:paraId="2B381556" w14:textId="77777777" w:rsidR="00A70992" w:rsidRPr="00582270" w:rsidRDefault="00A70992" w:rsidP="00A70992">
            <w:pPr>
              <w:pStyle w:val="iNormal"/>
            </w:pPr>
            <w:r w:rsidRPr="00582270">
              <w:rPr>
                <w:rStyle w:val="iCodeChar"/>
              </w:rPr>
              <w:t>[a-z]</w:t>
            </w:r>
            <w:r w:rsidRPr="00582270">
              <w:t xml:space="preserve"> matches any letter.</w:t>
            </w:r>
          </w:p>
          <w:p w14:paraId="21973DA4" w14:textId="77777777" w:rsidR="00A70992" w:rsidRPr="00582270" w:rsidRDefault="00A70992" w:rsidP="00A70992">
            <w:pPr>
              <w:pStyle w:val="iNormal"/>
            </w:pPr>
            <w:r w:rsidRPr="00582270">
              <w:rPr>
                <w:rStyle w:val="iCodeChar"/>
              </w:rPr>
              <w:t>[a-z0-9]</w:t>
            </w:r>
            <w:r w:rsidRPr="00582270">
              <w:t xml:space="preserve"> matches any digit or letter.</w:t>
            </w:r>
          </w:p>
        </w:tc>
      </w:tr>
      <w:tr w:rsidR="00A70992" w:rsidRPr="00582270" w14:paraId="4FCFFEA9" w14:textId="77777777" w:rsidTr="00582270">
        <w:trPr>
          <w:cantSplit/>
        </w:trPr>
        <w:tc>
          <w:tcPr>
            <w:tcW w:w="0" w:type="auto"/>
            <w:shd w:val="clear" w:color="auto" w:fill="auto"/>
          </w:tcPr>
          <w:p w14:paraId="0BB4D1B5" w14:textId="77777777" w:rsidR="00A70992" w:rsidRPr="00582270" w:rsidRDefault="00A70992" w:rsidP="00582270">
            <w:pPr>
              <w:pStyle w:val="iNormal"/>
              <w:jc w:val="left"/>
            </w:pPr>
            <w:r w:rsidRPr="00582270">
              <w:lastRenderedPageBreak/>
              <w:t>Escape character</w:t>
            </w:r>
          </w:p>
        </w:tc>
        <w:tc>
          <w:tcPr>
            <w:tcW w:w="678" w:type="dxa"/>
            <w:shd w:val="clear" w:color="auto" w:fill="auto"/>
          </w:tcPr>
          <w:p w14:paraId="32DDD237" w14:textId="77777777" w:rsidR="00A70992" w:rsidRPr="00582270" w:rsidRDefault="00A70992" w:rsidP="00582270">
            <w:pPr>
              <w:pStyle w:val="iNormal"/>
              <w:jc w:val="center"/>
            </w:pPr>
            <w:r w:rsidRPr="00582270">
              <w:t>\</w:t>
            </w:r>
          </w:p>
        </w:tc>
        <w:tc>
          <w:tcPr>
            <w:tcW w:w="6904" w:type="dxa"/>
            <w:shd w:val="clear" w:color="auto" w:fill="auto"/>
          </w:tcPr>
          <w:p w14:paraId="02D64A12" w14:textId="77777777" w:rsidR="00A70992" w:rsidRPr="00582270" w:rsidRDefault="00A70992" w:rsidP="003A61D6">
            <w:pPr>
              <w:pStyle w:val="iNormal"/>
            </w:pPr>
            <w:r w:rsidRPr="00582270">
              <w:t>In order to match a special character, precede it with the backslash character.</w:t>
            </w:r>
          </w:p>
          <w:p w14:paraId="71E44FF4" w14:textId="77777777" w:rsidR="00A70992" w:rsidRPr="00582270" w:rsidRDefault="00A70992" w:rsidP="003A61D6">
            <w:pPr>
              <w:pStyle w:val="iNormal"/>
            </w:pPr>
            <w:r w:rsidRPr="00582270">
              <w:t xml:space="preserve">Special characters are </w:t>
            </w:r>
            <w:r w:rsidRPr="00582270">
              <w:rPr>
                <w:rStyle w:val="iCodeChar"/>
              </w:rPr>
              <w:t>[\^$.|?*</w:t>
            </w:r>
            <w:proofErr w:type="gramStart"/>
            <w:r w:rsidRPr="00582270">
              <w:rPr>
                <w:rStyle w:val="iCodeChar"/>
              </w:rPr>
              <w:t>+(</w:t>
            </w:r>
            <w:proofErr w:type="gramEnd"/>
            <w:r w:rsidRPr="00582270">
              <w:rPr>
                <w:rStyle w:val="iCodeChar"/>
              </w:rPr>
              <w:t>){}</w:t>
            </w:r>
          </w:p>
          <w:p w14:paraId="5EDC456B" w14:textId="77777777" w:rsidR="00A70992" w:rsidRPr="00582270" w:rsidRDefault="00A70992" w:rsidP="00A70992">
            <w:pPr>
              <w:pStyle w:val="iNormal"/>
            </w:pPr>
            <w:r w:rsidRPr="00582270">
              <w:t xml:space="preserve">Putting </w:t>
            </w:r>
            <w:r w:rsidRPr="00582270">
              <w:rPr>
                <w:rStyle w:val="iCodeChar"/>
              </w:rPr>
              <w:t>\</w:t>
            </w:r>
            <w:r w:rsidRPr="00582270">
              <w:t xml:space="preserve"> before other characters often has a special meaning, so should be avoided. </w:t>
            </w:r>
          </w:p>
          <w:p w14:paraId="435FFB81" w14:textId="77777777" w:rsidR="00A70992" w:rsidRPr="00582270" w:rsidRDefault="00A70992" w:rsidP="00A70992">
            <w:pPr>
              <w:pStyle w:val="iNormal"/>
            </w:pPr>
            <w:r w:rsidRPr="00582270">
              <w:rPr>
                <w:b/>
              </w:rPr>
              <w:t>Examples:</w:t>
            </w:r>
            <w:r w:rsidRPr="00582270">
              <w:rPr>
                <w:rStyle w:val="iCodeChar"/>
              </w:rPr>
              <w:t xml:space="preserve"> \\</w:t>
            </w:r>
            <w:r w:rsidRPr="00582270">
              <w:t xml:space="preserve"> will match </w:t>
            </w:r>
            <w:r w:rsidRPr="00582270">
              <w:rPr>
                <w:rStyle w:val="iCodeChar"/>
              </w:rPr>
              <w:t>\</w:t>
            </w:r>
          </w:p>
          <w:p w14:paraId="54405157" w14:textId="77777777" w:rsidR="00A70992" w:rsidRPr="00582270" w:rsidRDefault="00A70992" w:rsidP="00A70992">
            <w:pPr>
              <w:pStyle w:val="iNormal"/>
            </w:pPr>
            <w:r w:rsidRPr="00582270">
              <w:rPr>
                <w:rStyle w:val="iCodeChar"/>
              </w:rPr>
              <w:t>\.</w:t>
            </w:r>
            <w:r w:rsidRPr="00582270">
              <w:t xml:space="preserve"> </w:t>
            </w:r>
            <w:proofErr w:type="gramStart"/>
            <w:r w:rsidRPr="00582270">
              <w:t>will</w:t>
            </w:r>
            <w:proofErr w:type="gramEnd"/>
            <w:r w:rsidRPr="00582270">
              <w:t xml:space="preserve"> match </w:t>
            </w:r>
            <w:r w:rsidRPr="00582270">
              <w:rPr>
                <w:rStyle w:val="iCodeChar"/>
              </w:rPr>
              <w:t>.</w:t>
            </w:r>
          </w:p>
          <w:p w14:paraId="427D4967"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14:paraId="5B75C33E"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tc>
      </w:tr>
      <w:tr w:rsidR="00A70992" w:rsidRPr="00582270" w14:paraId="23FE6175" w14:textId="77777777" w:rsidTr="00582270">
        <w:trPr>
          <w:cantSplit/>
        </w:trPr>
        <w:tc>
          <w:tcPr>
            <w:tcW w:w="0" w:type="auto"/>
            <w:shd w:val="clear" w:color="auto" w:fill="auto"/>
          </w:tcPr>
          <w:p w14:paraId="79696AC3" w14:textId="77777777" w:rsidR="00A70992" w:rsidRPr="00582270" w:rsidRDefault="00A70992" w:rsidP="00582270">
            <w:pPr>
              <w:pStyle w:val="iNormal"/>
              <w:jc w:val="left"/>
            </w:pPr>
            <w:r w:rsidRPr="00582270">
              <w:t>Combinations</w:t>
            </w:r>
          </w:p>
        </w:tc>
        <w:tc>
          <w:tcPr>
            <w:tcW w:w="678" w:type="dxa"/>
            <w:shd w:val="clear" w:color="auto" w:fill="auto"/>
          </w:tcPr>
          <w:p w14:paraId="5C31C515" w14:textId="77777777" w:rsidR="00A70992" w:rsidRPr="00582270" w:rsidRDefault="00A70992" w:rsidP="00582270">
            <w:pPr>
              <w:pStyle w:val="iNormal"/>
              <w:jc w:val="center"/>
            </w:pPr>
          </w:p>
        </w:tc>
        <w:tc>
          <w:tcPr>
            <w:tcW w:w="6904" w:type="dxa"/>
            <w:shd w:val="clear" w:color="auto" w:fill="auto"/>
          </w:tcPr>
          <w:p w14:paraId="7C629569" w14:textId="77777777" w:rsidR="00A70992" w:rsidRPr="00582270" w:rsidRDefault="00A70992" w:rsidP="00A70992">
            <w:pPr>
              <w:pStyle w:val="iNormal"/>
            </w:pPr>
            <w:r w:rsidRPr="00582270">
              <w:t xml:space="preserve">Any of the above search methods can be combined. </w:t>
            </w:r>
          </w:p>
          <w:p w14:paraId="6D0AD4BA" w14:textId="77777777" w:rsidR="00A70992" w:rsidRPr="00582270" w:rsidRDefault="00A70992" w:rsidP="00A70992">
            <w:pPr>
              <w:pStyle w:val="iNormal"/>
            </w:pPr>
            <w:r w:rsidRPr="00582270">
              <w:rPr>
                <w:b/>
              </w:rPr>
              <w:t>Examples:</w:t>
            </w:r>
            <w:r w:rsidRPr="00582270">
              <w:rPr>
                <w:rStyle w:val="iCodeChar"/>
              </w:rPr>
              <w:t xml:space="preserve"> ^.c</w:t>
            </w:r>
            <w:r w:rsidRPr="00582270">
              <w:t xml:space="preserve"> will match any string with </w:t>
            </w:r>
            <w:r w:rsidRPr="00582270">
              <w:rPr>
                <w:rStyle w:val="iCodeChar"/>
              </w:rPr>
              <w:t>c</w:t>
            </w:r>
            <w:r w:rsidRPr="00582270">
              <w:t xml:space="preserve"> as its second character.</w:t>
            </w:r>
          </w:p>
          <w:p w14:paraId="538FDFE0" w14:textId="77777777" w:rsidR="00A70992" w:rsidRPr="00582270" w:rsidRDefault="00A70992" w:rsidP="00A70992">
            <w:pPr>
              <w:pStyle w:val="iNormal"/>
            </w:pPr>
            <w:r w:rsidRPr="00582270">
              <w:rPr>
                <w:rStyle w:val="iCodeChar"/>
              </w:rPr>
              <w:t>^abc$</w:t>
            </w:r>
            <w:r w:rsidRPr="00582270">
              <w:t xml:space="preserve"> will match the string </w:t>
            </w:r>
            <w:r w:rsidRPr="00582270">
              <w:rPr>
                <w:rStyle w:val="iCodeChar"/>
              </w:rPr>
              <w:t>abc</w:t>
            </w:r>
            <w:r w:rsidRPr="00582270">
              <w:t xml:space="preserve"> only. </w:t>
            </w:r>
            <w:proofErr w:type="gramStart"/>
            <w:r w:rsidRPr="00582270">
              <w:rPr>
                <w:rStyle w:val="iCodeChar"/>
              </w:rPr>
              <w:t>abcd</w:t>
            </w:r>
            <w:proofErr w:type="gramEnd"/>
            <w:r w:rsidRPr="00582270">
              <w:t xml:space="preserve"> or </w:t>
            </w:r>
            <w:r w:rsidRPr="00582270">
              <w:rPr>
                <w:rStyle w:val="iCodeChar"/>
              </w:rPr>
              <w:t>aabc</w:t>
            </w:r>
            <w:r w:rsidRPr="00582270">
              <w:t xml:space="preserve"> will not be matched.</w:t>
            </w:r>
          </w:p>
          <w:p w14:paraId="518C7B67" w14:textId="77777777" w:rsidR="00A70992" w:rsidRPr="00582270" w:rsidRDefault="00A70992" w:rsidP="00A70992">
            <w:pPr>
              <w:pStyle w:val="iNormal"/>
            </w:pPr>
            <w:r w:rsidRPr="00582270">
              <w:rPr>
                <w:rStyle w:val="iCodeChar"/>
              </w:rPr>
              <w:t>1[abcd</w:t>
            </w:r>
            <w:proofErr w:type="gramStart"/>
            <w:r w:rsidRPr="00582270">
              <w:rPr>
                <w:rStyle w:val="iCodeChar"/>
              </w:rPr>
              <w:t>]+</w:t>
            </w:r>
            <w:proofErr w:type="gramEnd"/>
            <w:r w:rsidRPr="00582270">
              <w:rPr>
                <w:rStyle w:val="iCodeChar"/>
              </w:rPr>
              <w:t>2</w:t>
            </w:r>
            <w:r w:rsidRPr="00582270">
              <w:t xml:space="preserve"> will match any combination of the characters </w:t>
            </w:r>
            <w:r w:rsidRPr="00582270">
              <w:rPr>
                <w:rStyle w:val="iCodeChar"/>
              </w:rPr>
              <w:t>a</w:t>
            </w:r>
            <w:r w:rsidRPr="00582270">
              <w:t xml:space="preserve">, </w:t>
            </w:r>
            <w:r w:rsidRPr="00582270">
              <w:rPr>
                <w:rStyle w:val="iCodeChar"/>
              </w:rPr>
              <w:t>b</w:t>
            </w:r>
            <w:r w:rsidRPr="00582270">
              <w:t xml:space="preserve">, </w:t>
            </w:r>
            <w:r w:rsidRPr="00582270">
              <w:rPr>
                <w:rStyle w:val="iCodeChar"/>
              </w:rPr>
              <w:t>c</w:t>
            </w:r>
            <w:r w:rsidRPr="00582270">
              <w:t xml:space="preserve"> or </w:t>
            </w:r>
            <w:r w:rsidRPr="00582270">
              <w:rPr>
                <w:rStyle w:val="iCodeChar"/>
              </w:rPr>
              <w:t>d</w:t>
            </w:r>
            <w:r w:rsidRPr="00582270">
              <w:t xml:space="preserve"> which occurs between the digits </w:t>
            </w:r>
            <w:r w:rsidRPr="00582270">
              <w:rPr>
                <w:rStyle w:val="iCodeChar"/>
              </w:rPr>
              <w:t xml:space="preserve">1 </w:t>
            </w:r>
            <w:r w:rsidRPr="00582270">
              <w:t xml:space="preserve">and </w:t>
            </w:r>
            <w:r w:rsidRPr="00582270">
              <w:rPr>
                <w:rStyle w:val="iCodeChar"/>
              </w:rPr>
              <w:t>2</w:t>
            </w:r>
            <w:r w:rsidRPr="00582270">
              <w:t>.</w:t>
            </w:r>
          </w:p>
          <w:p w14:paraId="1566EEE5" w14:textId="77777777" w:rsidR="00A70992" w:rsidRPr="00582270" w:rsidRDefault="00A70992" w:rsidP="00A70992">
            <w:pPr>
              <w:pStyle w:val="iNormal"/>
            </w:pPr>
            <w:r w:rsidRPr="00582270">
              <w:rPr>
                <w:rStyle w:val="iCodeChar"/>
              </w:rPr>
              <w:t>[</w:t>
            </w:r>
            <w:proofErr w:type="gramStart"/>
            <w:r w:rsidRPr="00582270">
              <w:rPr>
                <w:rStyle w:val="iCodeChar"/>
              </w:rPr>
              <w:t>\[</w:t>
            </w:r>
            <w:proofErr w:type="gramEnd"/>
            <w:r w:rsidRPr="00582270">
              <w:rPr>
                <w:rStyle w:val="iCodeChar"/>
              </w:rPr>
              <w:t>\]]</w:t>
            </w:r>
            <w:r w:rsidRPr="00582270">
              <w:t xml:space="preserve"> will match either </w:t>
            </w:r>
            <w:r w:rsidRPr="00582270">
              <w:rPr>
                <w:rStyle w:val="iCodeChar"/>
              </w:rPr>
              <w:t xml:space="preserve">[ </w:t>
            </w:r>
            <w:r w:rsidRPr="00582270">
              <w:t xml:space="preserve">or </w:t>
            </w:r>
            <w:r w:rsidRPr="00582270">
              <w:rPr>
                <w:rStyle w:val="iCodeChar"/>
              </w:rPr>
              <w:t>]</w:t>
            </w:r>
            <w:r w:rsidRPr="00582270">
              <w:t>.</w:t>
            </w:r>
          </w:p>
          <w:p w14:paraId="28E77DD1" w14:textId="77777777" w:rsidR="00A70992" w:rsidRPr="00582270" w:rsidRDefault="00A70992" w:rsidP="00A70992">
            <w:pPr>
              <w:pStyle w:val="iNormal"/>
            </w:pPr>
            <w:proofErr w:type="gramStart"/>
            <w:r w:rsidRPr="00582270">
              <w:rPr>
                <w:rStyle w:val="iCodeChar"/>
              </w:rPr>
              <w:t>\.+</w:t>
            </w:r>
            <w:proofErr w:type="gramEnd"/>
            <w:r w:rsidRPr="00582270">
              <w:t xml:space="preserve"> will match any run of periods.</w:t>
            </w:r>
          </w:p>
          <w:p w14:paraId="53D27E5C" w14:textId="77777777" w:rsidR="00A70992" w:rsidRPr="00582270" w:rsidRDefault="00A70992" w:rsidP="00A70992">
            <w:pPr>
              <w:pStyle w:val="iNormal"/>
            </w:pPr>
            <w:r w:rsidRPr="00582270">
              <w:rPr>
                <w:rStyle w:val="iCodeChar"/>
              </w:rPr>
              <w:t>[0-9]+</w:t>
            </w:r>
            <w:r w:rsidRPr="00582270">
              <w:t xml:space="preserve"> will match any integer number.</w:t>
            </w:r>
          </w:p>
          <w:p w14:paraId="4D467B8B" w14:textId="77777777" w:rsidR="00A70992" w:rsidRPr="00582270" w:rsidRDefault="00A70992" w:rsidP="00A70992">
            <w:pPr>
              <w:pStyle w:val="iNormal"/>
            </w:pPr>
            <w:r w:rsidRPr="00582270">
              <w:rPr>
                <w:rStyle w:val="iCodeChar"/>
              </w:rPr>
              <w:t>[0-9]+\</w:t>
            </w:r>
            <w:proofErr w:type="gramStart"/>
            <w:r w:rsidRPr="00582270">
              <w:rPr>
                <w:rStyle w:val="iCodeChar"/>
              </w:rPr>
              <w:t>.[</w:t>
            </w:r>
            <w:proofErr w:type="gramEnd"/>
            <w:r w:rsidRPr="00582270">
              <w:rPr>
                <w:rStyle w:val="iCodeChar"/>
              </w:rPr>
              <w:t>0-9]*</w:t>
            </w:r>
            <w:r w:rsidRPr="00582270">
              <w:t xml:space="preserve"> will match any number with a decimal point.</w:t>
            </w:r>
          </w:p>
        </w:tc>
      </w:tr>
    </w:tbl>
    <w:p w14:paraId="70ED96CC" w14:textId="77777777" w:rsidR="003A61D6" w:rsidRDefault="006876DE" w:rsidP="003A61D6">
      <w:pPr>
        <w:pStyle w:val="iNormal"/>
      </w:pPr>
      <w:r>
        <w:t>If an invalid regular expr</w:t>
      </w:r>
      <w:r w:rsidR="00BE06E4">
        <w:t xml:space="preserve">ession is entered, </w:t>
      </w:r>
      <w:r w:rsidR="00E511C5">
        <w:t>DC21</w:t>
      </w:r>
      <w:r w:rsidR="00BE06E4">
        <w:t xml:space="preserve"> will place an error message at the top of the screen, clear the search field and ignore the regular expression.</w:t>
      </w:r>
    </w:p>
    <w:p w14:paraId="65BF1362" w14:textId="77777777" w:rsidR="003E432E" w:rsidRDefault="00261558" w:rsidP="003D38B4">
      <w:pPr>
        <w:pStyle w:val="iHeading4"/>
      </w:pPr>
      <w:r>
        <w:t xml:space="preserve">Restricting by </w:t>
      </w:r>
      <w:r w:rsidR="003E432E">
        <w:t>Date</w:t>
      </w:r>
    </w:p>
    <w:p w14:paraId="6E57796E" w14:textId="77777777" w:rsidR="00BD4BAC" w:rsidRPr="005879DC" w:rsidRDefault="00BD4BAC" w:rsidP="00BD4BAC">
      <w:pPr>
        <w:pStyle w:val="iNormal"/>
      </w:pPr>
      <w:r w:rsidRPr="005879DC">
        <w:t xml:space="preserve">The </w:t>
      </w:r>
      <w:r w:rsidRPr="005879DC">
        <w:rPr>
          <w:b/>
        </w:rPr>
        <w:t>Date</w:t>
      </w:r>
      <w:r w:rsidRPr="005879DC">
        <w:t xml:space="preserve"> field allow</w:t>
      </w:r>
      <w:r w:rsidR="005F5CB7">
        <w:t>s</w:t>
      </w:r>
      <w:r w:rsidRPr="005879DC">
        <w:t xml:space="preserve"> you to search for files based on the start and end date </w:t>
      </w:r>
      <w:r w:rsidR="008952EB">
        <w:t>s</w:t>
      </w:r>
      <w:r w:rsidR="00412CEB">
        <w:t xml:space="preserve">pecified in the file’s </w:t>
      </w:r>
      <w:r w:rsidR="003829A3">
        <w:t>Metadata</w:t>
      </w:r>
      <w:r w:rsidR="00412CEB">
        <w:t>.</w:t>
      </w:r>
    </w:p>
    <w:p w14:paraId="2CDA6134" w14:textId="77777777" w:rsidR="00BD4BAC" w:rsidRPr="005879DC" w:rsidRDefault="005F0160" w:rsidP="00E110D8">
      <w:pPr>
        <w:pStyle w:val="iFigureCaption"/>
      </w:pPr>
      <w:r>
        <w:rPr>
          <w:b w:val="0"/>
          <w:noProof/>
          <w:lang w:eastAsia="en-AU"/>
        </w:rPr>
        <w:drawing>
          <wp:inline distT="0" distB="0" distL="0" distR="0" wp14:anchorId="3C835D60" wp14:editId="16A1F349">
            <wp:extent cx="2436604" cy="1520225"/>
            <wp:effectExtent l="203200" t="203200" r="205105" b="20701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71"/>
                    <a:srcRect l="4497" t="41219" r="67560" b="38462"/>
                    <a:stretch>
                      <a:fillRect/>
                    </a:stretch>
                  </pic:blipFill>
                  <pic:spPr bwMode="auto">
                    <a:xfrm>
                      <a:off x="0" y="0"/>
                      <a:ext cx="2436495" cy="1520190"/>
                    </a:xfrm>
                    <a:prstGeom prst="rect">
                      <a:avLst/>
                    </a:prstGeom>
                    <a:ln>
                      <a:noFill/>
                    </a:ln>
                    <a:effectLst>
                      <a:outerShdw blurRad="190500" algn="tl" rotWithShape="0">
                        <a:srgbClr val="000000">
                          <a:alpha val="70000"/>
                        </a:srgbClr>
                      </a:outerShdw>
                    </a:effectLst>
                  </pic:spPr>
                </pic:pic>
              </a:graphicData>
            </a:graphic>
          </wp:inline>
        </w:drawing>
      </w:r>
    </w:p>
    <w:p w14:paraId="50CFE5A0" w14:textId="77777777" w:rsidR="003D5F61" w:rsidRDefault="003D5F61" w:rsidP="003D5F61">
      <w:pPr>
        <w:pStyle w:val="iNormal"/>
      </w:pPr>
      <w:r>
        <w:lastRenderedPageBreak/>
        <w:t>Dates</w:t>
      </w:r>
      <w:r w:rsidR="00BD4BAC" w:rsidRPr="005879DC">
        <w:t xml:space="preserve"> can be entered in either the </w:t>
      </w:r>
      <w:r w:rsidR="00BD4BAC" w:rsidRPr="005879DC">
        <w:rPr>
          <w:b/>
        </w:rPr>
        <w:t>From Date</w:t>
      </w:r>
      <w:r w:rsidR="00BD4BAC" w:rsidRPr="005879DC">
        <w:t xml:space="preserve">, </w:t>
      </w:r>
      <w:r w:rsidR="00BD4BAC" w:rsidRPr="005879DC">
        <w:rPr>
          <w:b/>
        </w:rPr>
        <w:t>To Date</w:t>
      </w:r>
      <w:r w:rsidR="00BD4BAC" w:rsidRPr="005879DC">
        <w:t xml:space="preserve"> or both. If only a </w:t>
      </w:r>
      <w:r w:rsidR="00BD4BAC" w:rsidRPr="005879DC">
        <w:rPr>
          <w:b/>
        </w:rPr>
        <w:t>From Date</w:t>
      </w:r>
      <w:r w:rsidR="00BD4BAC" w:rsidRPr="005879DC">
        <w:t xml:space="preserve"> is specified, all files containing data </w:t>
      </w:r>
      <w:r>
        <w:t>on or</w:t>
      </w:r>
      <w:r w:rsidR="00BD4BAC" w:rsidRPr="005879DC">
        <w:t xml:space="preserve"> after that date will be included. If only a </w:t>
      </w:r>
      <w:r w:rsidR="00BD4BAC" w:rsidRPr="005879DC">
        <w:rPr>
          <w:b/>
        </w:rPr>
        <w:t>To Date</w:t>
      </w:r>
      <w:r w:rsidR="00BD4BAC" w:rsidRPr="005879DC">
        <w:t xml:space="preserve"> is specified, all files containing data for before</w:t>
      </w:r>
      <w:r>
        <w:t xml:space="preserve"> or on</w:t>
      </w:r>
      <w:r w:rsidR="00BD4BAC" w:rsidRPr="005879DC">
        <w:t xml:space="preserve"> that date will be included.</w:t>
      </w:r>
      <w:r w:rsidRPr="003D5F61">
        <w:t xml:space="preserve"> </w:t>
      </w:r>
      <w:r>
        <w:t xml:space="preserve">See </w:t>
      </w:r>
      <w:r w:rsidR="00C23447">
        <w:fldChar w:fldCharType="begin"/>
      </w:r>
      <w:r w:rsidR="00C23447">
        <w:instrText xml:space="preserve"> REF _Ref352677247 \r \h  \* MERGEFORMAT </w:instrText>
      </w:r>
      <w:r w:rsidR="00C23447">
        <w:fldChar w:fldCharType="separate"/>
      </w:r>
      <w:r w:rsidR="00443106" w:rsidRPr="00443106">
        <w:rPr>
          <w:rStyle w:val="CrossReference"/>
        </w:rPr>
        <w:t>4.2</w:t>
      </w:r>
      <w:r w:rsidR="00C23447">
        <w:fldChar w:fldCharType="end"/>
      </w:r>
      <w:r w:rsidR="0002784B" w:rsidRPr="0002784B">
        <w:rPr>
          <w:rStyle w:val="CrossReference"/>
        </w:rPr>
        <w:t xml:space="preserve"> </w:t>
      </w:r>
      <w:r w:rsidR="00C23447">
        <w:fldChar w:fldCharType="begin"/>
      </w:r>
      <w:r w:rsidR="00C23447">
        <w:instrText xml:space="preserve"> REF _Ref352677249 \h  \* MERGEFORMAT </w:instrText>
      </w:r>
      <w:r w:rsidR="00C23447">
        <w:fldChar w:fldCharType="separate"/>
      </w:r>
      <w:r w:rsidR="00443106" w:rsidRPr="00443106">
        <w:rPr>
          <w:rStyle w:val="CrossReference"/>
        </w:rPr>
        <w:t>Entering Dates and Times</w:t>
      </w:r>
      <w:r w:rsidR="00C23447">
        <w:fldChar w:fldCharType="end"/>
      </w:r>
      <w:r w:rsidR="0002784B">
        <w:t xml:space="preserve"> </w:t>
      </w:r>
      <w:r>
        <w:t>for instructions on entering dates.</w:t>
      </w:r>
    </w:p>
    <w:p w14:paraId="52A90DE1" w14:textId="77777777" w:rsidR="007D779A" w:rsidRPr="005879DC" w:rsidRDefault="007D779A" w:rsidP="00BD4BAC">
      <w:pPr>
        <w:pStyle w:val="iNormal"/>
      </w:pPr>
      <w:r>
        <w:t xml:space="preserve">If you restrict by date, files which have no dates in their </w:t>
      </w:r>
      <w:r w:rsidR="003829A3">
        <w:t>Metadata</w:t>
      </w:r>
      <w:r>
        <w:t xml:space="preserve"> will not be displayed.</w:t>
      </w:r>
    </w:p>
    <w:p w14:paraId="3A865A03" w14:textId="77777777" w:rsidR="00261558" w:rsidRPr="005879DC" w:rsidRDefault="00261558" w:rsidP="00BD4BAC">
      <w:pPr>
        <w:pStyle w:val="iNormal"/>
      </w:pPr>
      <w:r>
        <w:t xml:space="preserve">For TOA5 files, this search option checks the Start and End Dates in the Information from the File (see section </w:t>
      </w:r>
      <w:r w:rsidR="00C23447">
        <w:fldChar w:fldCharType="begin"/>
      </w:r>
      <w:r w:rsidR="00C23447">
        <w:instrText xml:space="preserve"> REF _Ref351730614 \r \h  \* MERGEFORMAT </w:instrText>
      </w:r>
      <w:r w:rsidR="00C23447">
        <w:fldChar w:fldCharType="separate"/>
      </w:r>
      <w:r w:rsidR="00443106" w:rsidRPr="00443106">
        <w:rPr>
          <w:rStyle w:val="CrossReference"/>
        </w:rPr>
        <w:t>6.2.2</w:t>
      </w:r>
      <w:r w:rsidR="00C23447">
        <w:fldChar w:fldCharType="end"/>
      </w:r>
      <w:r w:rsidR="00C63337" w:rsidRPr="00C63337">
        <w:rPr>
          <w:rStyle w:val="CrossReference"/>
        </w:rPr>
        <w:t xml:space="preserve"> </w:t>
      </w:r>
      <w:r w:rsidR="00C23447">
        <w:fldChar w:fldCharType="begin"/>
      </w:r>
      <w:r w:rsidR="00C23447">
        <w:instrText xml:space="preserve"> REF _Ref377740401 \h  \* MERGEFORMAT </w:instrText>
      </w:r>
      <w:r w:rsidR="00C23447">
        <w:fldChar w:fldCharType="separate"/>
      </w:r>
      <w:r w:rsidR="00443106" w:rsidRPr="00443106">
        <w:rPr>
          <w:rStyle w:val="CrossReference"/>
        </w:rPr>
        <w:t>File Relationships</w:t>
      </w:r>
      <w:r w:rsidR="00C23447">
        <w:fldChar w:fldCharType="end"/>
      </w:r>
      <w:r>
        <w:t xml:space="preserve">) and for all other files, this search option checks the Basic </w:t>
      </w:r>
      <w:r w:rsidR="003829A3">
        <w:t>Metadata</w:t>
      </w:r>
      <w:r>
        <w:t xml:space="preserve"> Information (see section </w:t>
      </w:r>
      <w:r w:rsidR="00C23447">
        <w:fldChar w:fldCharType="begin"/>
      </w:r>
      <w:r w:rsidR="00C23447">
        <w:instrText xml:space="preserve"> REF _Ref351730692 \r \h  \* MERGEFORMAT </w:instrText>
      </w:r>
      <w:r w:rsidR="00C23447">
        <w:fldChar w:fldCharType="separate"/>
      </w:r>
      <w:r w:rsidR="00443106" w:rsidRPr="00443106">
        <w:rPr>
          <w:rStyle w:val="CrossReference"/>
        </w:rPr>
        <w:t>6.2.1</w:t>
      </w:r>
      <w:r w:rsidR="00C23447">
        <w:fldChar w:fldCharType="end"/>
      </w:r>
      <w:r w:rsidRPr="00261558">
        <w:rPr>
          <w:rStyle w:val="CrossReference"/>
        </w:rPr>
        <w:t xml:space="preserve"> </w:t>
      </w:r>
      <w:r w:rsidR="00C23447">
        <w:fldChar w:fldCharType="begin"/>
      </w:r>
      <w:r w:rsidR="00C23447">
        <w:instrText xml:space="preserve"> REF _Ref351730692 \h  \* MERGEFORMAT </w:instrText>
      </w:r>
      <w:r w:rsidR="00C23447">
        <w:fldChar w:fldCharType="separate"/>
      </w:r>
      <w:r w:rsidR="00443106" w:rsidRPr="00443106">
        <w:rPr>
          <w:rStyle w:val="CrossReference"/>
        </w:rPr>
        <w:t>Basic Information</w:t>
      </w:r>
      <w:r w:rsidR="00C23447">
        <w:fldChar w:fldCharType="end"/>
      </w:r>
      <w:r>
        <w:t>).</w:t>
      </w:r>
    </w:p>
    <w:p w14:paraId="4F3806CC" w14:textId="77777777" w:rsidR="00BD4BAC" w:rsidRPr="005879DC" w:rsidRDefault="003E432E" w:rsidP="003D38B4">
      <w:pPr>
        <w:pStyle w:val="iHeading4"/>
      </w:pPr>
      <w:r>
        <w:t>Restricting by Filename substring</w:t>
      </w:r>
    </w:p>
    <w:p w14:paraId="3369948E" w14:textId="77777777" w:rsidR="00BD4BAC" w:rsidRPr="005879DC" w:rsidRDefault="00BD4BAC" w:rsidP="00BD4BAC">
      <w:pPr>
        <w:pStyle w:val="iNormal"/>
      </w:pPr>
      <w:r w:rsidRPr="005879DC">
        <w:t xml:space="preserve">The </w:t>
      </w:r>
      <w:r w:rsidRPr="005879DC">
        <w:rPr>
          <w:b/>
        </w:rPr>
        <w:t>Filename</w:t>
      </w:r>
      <w:r w:rsidRPr="005879DC">
        <w:t xml:space="preserve"> field allows you to search for files based on their filename</w:t>
      </w:r>
      <w:r w:rsidR="002F37C0">
        <w:t>.</w:t>
      </w:r>
    </w:p>
    <w:p w14:paraId="7474DA42" w14:textId="77777777" w:rsidR="00BD4BAC" w:rsidRPr="005879DC" w:rsidRDefault="005F0160" w:rsidP="00E110D8">
      <w:pPr>
        <w:pStyle w:val="iFigureCaption"/>
      </w:pPr>
      <w:r>
        <w:rPr>
          <w:b w:val="0"/>
          <w:noProof/>
          <w:lang w:eastAsia="en-AU"/>
        </w:rPr>
        <w:drawing>
          <wp:inline distT="0" distB="0" distL="0" distR="0" wp14:anchorId="5DFEEEF7" wp14:editId="18226375">
            <wp:extent cx="2324710" cy="1015007"/>
            <wp:effectExtent l="203200" t="203200" r="215900" b="204470"/>
            <wp:docPr id="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72"/>
                    <a:srcRect l="2922" t="43832" r="66171" b="40493"/>
                    <a:stretch>
                      <a:fillRect/>
                    </a:stretch>
                  </pic:blipFill>
                  <pic:spPr bwMode="auto">
                    <a:xfrm>
                      <a:off x="0" y="0"/>
                      <a:ext cx="2324100" cy="1014730"/>
                    </a:xfrm>
                    <a:prstGeom prst="rect">
                      <a:avLst/>
                    </a:prstGeom>
                    <a:ln>
                      <a:noFill/>
                    </a:ln>
                    <a:effectLst>
                      <a:outerShdw blurRad="190500" algn="tl" rotWithShape="0">
                        <a:srgbClr val="000000">
                          <a:alpha val="70000"/>
                        </a:srgbClr>
                      </a:outerShdw>
                    </a:effectLst>
                  </pic:spPr>
                </pic:pic>
              </a:graphicData>
            </a:graphic>
          </wp:inline>
        </w:drawing>
      </w:r>
    </w:p>
    <w:p w14:paraId="41E60B8A" w14:textId="77777777" w:rsidR="00BD4BAC" w:rsidRPr="00261558" w:rsidRDefault="00E511C5" w:rsidP="00BD4BAC">
      <w:pPr>
        <w:pStyle w:val="iNormal"/>
        <w:rPr>
          <w:rStyle w:val="CrossReference"/>
        </w:rPr>
      </w:pPr>
      <w:r>
        <w:t>DC21</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443106" w:rsidRPr="00443106">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proofErr w:type="gramStart"/>
      <w:r w:rsidR="00443106" w:rsidRPr="00443106">
        <w:rPr>
          <w:rStyle w:val="CrossReference"/>
        </w:rPr>
        <w:t>Regular</w:t>
      </w:r>
      <w:proofErr w:type="gramEnd"/>
      <w:r w:rsidR="00443106" w:rsidRPr="00443106">
        <w:rPr>
          <w:rStyle w:val="CrossReference"/>
        </w:rPr>
        <w:t xml:space="preserve"> Expressions</w:t>
      </w:r>
      <w:r w:rsidR="00C23447">
        <w:fldChar w:fldCharType="end"/>
      </w:r>
      <w:r w:rsidR="00F15728" w:rsidRPr="00261558">
        <w:rPr>
          <w:rStyle w:val="CrossReference"/>
        </w:rPr>
        <w:t xml:space="preserve"> for more information</w:t>
      </w:r>
      <w:r w:rsidR="008952EB" w:rsidRPr="00261558">
        <w:rPr>
          <w:rStyle w:val="CrossReference"/>
        </w:rPr>
        <w:t>.</w:t>
      </w:r>
    </w:p>
    <w:p w14:paraId="315586D3" w14:textId="77777777" w:rsidR="003E432E" w:rsidRDefault="003E432E" w:rsidP="003D38B4">
      <w:pPr>
        <w:pStyle w:val="iHeading4"/>
      </w:pPr>
      <w:r>
        <w:t>Restricting by Description substring</w:t>
      </w:r>
    </w:p>
    <w:p w14:paraId="39221063" w14:textId="77777777" w:rsidR="00BD4BAC" w:rsidRPr="005879DC" w:rsidRDefault="00BD4BAC" w:rsidP="00BD4BAC">
      <w:pPr>
        <w:pStyle w:val="iNormal"/>
      </w:pPr>
      <w:r w:rsidRPr="005879DC">
        <w:t xml:space="preserve">The </w:t>
      </w:r>
      <w:r w:rsidRPr="005879DC">
        <w:rPr>
          <w:b/>
        </w:rPr>
        <w:t>Description</w:t>
      </w:r>
      <w:r w:rsidRPr="005879DC">
        <w:t xml:space="preserve"> field allows you to search for files based on their free</w:t>
      </w:r>
      <w:r>
        <w:t>-</w:t>
      </w:r>
      <w:r w:rsidRPr="005879DC">
        <w:t>form text descriptions</w:t>
      </w:r>
      <w:r w:rsidR="002F37C0">
        <w:t>.</w:t>
      </w:r>
    </w:p>
    <w:p w14:paraId="6ADB8798" w14:textId="77777777" w:rsidR="00BD4BAC" w:rsidRPr="005879DC" w:rsidRDefault="005F0160" w:rsidP="00E110D8">
      <w:pPr>
        <w:pStyle w:val="iFigureCaption"/>
      </w:pPr>
      <w:r>
        <w:rPr>
          <w:b w:val="0"/>
          <w:noProof/>
          <w:lang w:eastAsia="en-AU"/>
        </w:rPr>
        <w:drawing>
          <wp:inline distT="0" distB="0" distL="0" distR="0" wp14:anchorId="7A4E3E4A" wp14:editId="26B8A554">
            <wp:extent cx="2470023" cy="1213515"/>
            <wp:effectExtent l="203200" t="203200" r="197485" b="208915"/>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73"/>
                    <a:srcRect l="4673" t="47025" r="66822" b="36720"/>
                    <a:stretch>
                      <a:fillRect/>
                    </a:stretch>
                  </pic:blipFill>
                  <pic:spPr bwMode="auto">
                    <a:xfrm>
                      <a:off x="0" y="0"/>
                      <a:ext cx="2469515" cy="1213485"/>
                    </a:xfrm>
                    <a:prstGeom prst="rect">
                      <a:avLst/>
                    </a:prstGeom>
                    <a:ln>
                      <a:noFill/>
                    </a:ln>
                    <a:effectLst>
                      <a:outerShdw blurRad="190500" algn="tl" rotWithShape="0">
                        <a:srgbClr val="000000">
                          <a:alpha val="70000"/>
                        </a:srgbClr>
                      </a:outerShdw>
                    </a:effectLst>
                  </pic:spPr>
                </pic:pic>
              </a:graphicData>
            </a:graphic>
          </wp:inline>
        </w:drawing>
      </w:r>
    </w:p>
    <w:p w14:paraId="02EDC610" w14:textId="77777777" w:rsidR="00261558" w:rsidRPr="00261558" w:rsidRDefault="00E511C5" w:rsidP="00261558">
      <w:pPr>
        <w:pStyle w:val="iNormal"/>
      </w:pPr>
      <w:r>
        <w:t>DC21</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443106" w:rsidRPr="00443106">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proofErr w:type="gramStart"/>
      <w:r w:rsidR="00443106" w:rsidRPr="00443106">
        <w:rPr>
          <w:rStyle w:val="CrossReference"/>
        </w:rPr>
        <w:t>Regular</w:t>
      </w:r>
      <w:proofErr w:type="gramEnd"/>
      <w:r w:rsidR="00443106" w:rsidRPr="00443106">
        <w:rPr>
          <w:rStyle w:val="CrossReference"/>
        </w:rPr>
        <w:t xml:space="preserve"> Expressions</w:t>
      </w:r>
      <w:r w:rsidR="00C23447">
        <w:fldChar w:fldCharType="end"/>
      </w:r>
      <w:r w:rsidR="00261558" w:rsidRPr="00261558">
        <w:rPr>
          <w:rStyle w:val="CrossReference"/>
        </w:rPr>
        <w:t xml:space="preserve"> </w:t>
      </w:r>
      <w:r w:rsidR="00261558" w:rsidRPr="00261558">
        <w:t>for more information.</w:t>
      </w:r>
    </w:p>
    <w:p w14:paraId="76D40064" w14:textId="77777777" w:rsidR="00F15728" w:rsidRPr="005879DC" w:rsidRDefault="00F15728" w:rsidP="00F15728">
      <w:pPr>
        <w:pStyle w:val="iNormal"/>
      </w:pPr>
      <w:r>
        <w:t>Use the search string ^$ to search for files without any Description.</w:t>
      </w:r>
    </w:p>
    <w:p w14:paraId="3E1FFF75" w14:textId="77777777" w:rsidR="00840870" w:rsidRDefault="00840870" w:rsidP="003D38B4">
      <w:pPr>
        <w:pStyle w:val="iHeading4"/>
      </w:pPr>
      <w:r>
        <w:lastRenderedPageBreak/>
        <w:t>Restricting by File ID</w:t>
      </w:r>
    </w:p>
    <w:p w14:paraId="6C97F11C" w14:textId="77777777" w:rsidR="00F15728" w:rsidRDefault="00F15728" w:rsidP="00F15728">
      <w:pPr>
        <w:pStyle w:val="iNormal"/>
        <w:rPr>
          <w:lang w:eastAsia="ja-JP"/>
        </w:rPr>
      </w:pPr>
      <w:r>
        <w:rPr>
          <w:lang w:eastAsia="ja-JP"/>
        </w:rPr>
        <w:t xml:space="preserve">Enter an integer number into the </w:t>
      </w:r>
      <w:r w:rsidR="00FB6214">
        <w:rPr>
          <w:lang w:eastAsia="ja-JP"/>
        </w:rPr>
        <w:t>File</w:t>
      </w:r>
      <w:r>
        <w:rPr>
          <w:lang w:eastAsia="ja-JP"/>
        </w:rPr>
        <w:t xml:space="preserve"> ID search field to display only the file with that File ID. It is not usual to use this search method with any other search </w:t>
      </w:r>
      <w:r w:rsidR="003D5F61">
        <w:rPr>
          <w:lang w:eastAsia="ja-JP"/>
        </w:rPr>
        <w:t>criterion</w:t>
      </w:r>
      <w:r>
        <w:rPr>
          <w:lang w:eastAsia="ja-JP"/>
        </w:rPr>
        <w:t xml:space="preserve">, as this method will always display exactly one </w:t>
      </w:r>
      <w:proofErr w:type="gramStart"/>
      <w:r>
        <w:rPr>
          <w:lang w:eastAsia="ja-JP"/>
        </w:rPr>
        <w:t>file,</w:t>
      </w:r>
      <w:proofErr w:type="gramEnd"/>
      <w:r>
        <w:rPr>
          <w:lang w:eastAsia="ja-JP"/>
        </w:rPr>
        <w:t xml:space="preserve"> or no files if there is no file with the entered File ID.</w:t>
      </w:r>
    </w:p>
    <w:p w14:paraId="1C09B590" w14:textId="77777777" w:rsidR="0002784B" w:rsidRPr="00F15728" w:rsidRDefault="005F0160" w:rsidP="0002784B">
      <w:pPr>
        <w:pStyle w:val="iFigureCaption"/>
      </w:pPr>
      <w:r>
        <w:rPr>
          <w:b w:val="0"/>
          <w:noProof/>
          <w:lang w:eastAsia="en-AU"/>
        </w:rPr>
        <w:drawing>
          <wp:inline distT="0" distB="0" distL="0" distR="0" wp14:anchorId="14AB5884" wp14:editId="0C6F80FF">
            <wp:extent cx="2078445" cy="958153"/>
            <wp:effectExtent l="190500" t="152400" r="169455" b="127697"/>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74"/>
                    <a:srcRect l="3047" t="50508" r="67119" b="33527"/>
                    <a:stretch>
                      <a:fillRect/>
                    </a:stretch>
                  </pic:blipFill>
                  <pic:spPr bwMode="auto">
                    <a:xfrm>
                      <a:off x="0" y="0"/>
                      <a:ext cx="2083351" cy="960415"/>
                    </a:xfrm>
                    <a:prstGeom prst="rect">
                      <a:avLst/>
                    </a:prstGeom>
                    <a:ln>
                      <a:noFill/>
                    </a:ln>
                    <a:effectLst>
                      <a:outerShdw blurRad="190500" algn="tl" rotWithShape="0">
                        <a:srgbClr val="000000">
                          <a:alpha val="70000"/>
                        </a:srgbClr>
                      </a:outerShdw>
                    </a:effectLst>
                  </pic:spPr>
                </pic:pic>
              </a:graphicData>
            </a:graphic>
          </wp:inline>
        </w:drawing>
      </w:r>
    </w:p>
    <w:p w14:paraId="3B87087D" w14:textId="77777777" w:rsidR="00840870" w:rsidRDefault="00840870" w:rsidP="003D38B4">
      <w:pPr>
        <w:pStyle w:val="iHeading4"/>
      </w:pPr>
      <w:r>
        <w:t>Restricting by ID</w:t>
      </w:r>
    </w:p>
    <w:p w14:paraId="465D7F92" w14:textId="77777777" w:rsidR="00F15728" w:rsidRDefault="00F15728" w:rsidP="00F15728">
      <w:pPr>
        <w:pStyle w:val="iNormal"/>
      </w:pPr>
      <w:r w:rsidRPr="005879DC">
        <w:t xml:space="preserve">The </w:t>
      </w:r>
      <w:r>
        <w:rPr>
          <w:b/>
        </w:rPr>
        <w:t>ID</w:t>
      </w:r>
      <w:r w:rsidRPr="005879DC">
        <w:t xml:space="preserve"> field allows you to search for files based on their </w:t>
      </w:r>
      <w:r>
        <w:t>entered ID.</w:t>
      </w:r>
    </w:p>
    <w:p w14:paraId="0BF3EDEB" w14:textId="77777777" w:rsidR="0002784B" w:rsidRDefault="005F0160" w:rsidP="0002784B">
      <w:pPr>
        <w:pStyle w:val="iFigureCaption"/>
      </w:pPr>
      <w:r>
        <w:rPr>
          <w:b w:val="0"/>
          <w:noProof/>
          <w:lang w:eastAsia="en-AU"/>
        </w:rPr>
        <w:drawing>
          <wp:inline distT="0" distB="0" distL="0" distR="0" wp14:anchorId="2CB45D3A" wp14:editId="1E694274">
            <wp:extent cx="1996648" cy="1002153"/>
            <wp:effectExtent l="203200" t="203200" r="213360" b="191770"/>
            <wp:docPr id="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75"/>
                    <a:srcRect l="4923" t="54136" r="67604" b="29899"/>
                    <a:stretch>
                      <a:fillRect/>
                    </a:stretch>
                  </pic:blipFill>
                  <pic:spPr bwMode="auto">
                    <a:xfrm>
                      <a:off x="0" y="0"/>
                      <a:ext cx="1996440" cy="1002030"/>
                    </a:xfrm>
                    <a:prstGeom prst="rect">
                      <a:avLst/>
                    </a:prstGeom>
                    <a:ln>
                      <a:noFill/>
                    </a:ln>
                    <a:effectLst>
                      <a:outerShdw blurRad="190500" algn="tl" rotWithShape="0">
                        <a:srgbClr val="000000">
                          <a:alpha val="70000"/>
                        </a:srgbClr>
                      </a:outerShdw>
                    </a:effectLst>
                  </pic:spPr>
                </pic:pic>
              </a:graphicData>
            </a:graphic>
          </wp:inline>
        </w:drawing>
      </w:r>
    </w:p>
    <w:p w14:paraId="27FAF6BC" w14:textId="77777777" w:rsidR="00261558" w:rsidRPr="00261558" w:rsidRDefault="00E511C5" w:rsidP="00261558">
      <w:pPr>
        <w:pStyle w:val="iNormal"/>
      </w:pPr>
      <w:r>
        <w:t>DC21</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443106" w:rsidRPr="00443106">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proofErr w:type="gramStart"/>
      <w:r w:rsidR="00443106" w:rsidRPr="00443106">
        <w:rPr>
          <w:rStyle w:val="CrossReference"/>
        </w:rPr>
        <w:t>Regular</w:t>
      </w:r>
      <w:proofErr w:type="gramEnd"/>
      <w:r w:rsidR="00443106" w:rsidRPr="00443106">
        <w:rPr>
          <w:rStyle w:val="CrossReference"/>
        </w:rPr>
        <w:t xml:space="preserve"> Expressions</w:t>
      </w:r>
      <w:r w:rsidR="00C23447">
        <w:fldChar w:fldCharType="end"/>
      </w:r>
      <w:r w:rsidR="00261558" w:rsidRPr="00261558">
        <w:rPr>
          <w:rStyle w:val="CrossReference"/>
        </w:rPr>
        <w:t xml:space="preserve"> </w:t>
      </w:r>
      <w:r w:rsidR="00261558" w:rsidRPr="00261558">
        <w:t>for more information.</w:t>
      </w:r>
    </w:p>
    <w:p w14:paraId="61D86422" w14:textId="77777777" w:rsidR="00F15728" w:rsidRPr="005879DC" w:rsidRDefault="00F15728" w:rsidP="00F15728">
      <w:pPr>
        <w:pStyle w:val="iNormal"/>
      </w:pPr>
      <w:r>
        <w:t xml:space="preserve">Use the search string </w:t>
      </w:r>
      <w:r w:rsidRPr="00261558">
        <w:rPr>
          <w:rStyle w:val="iCodeChar"/>
        </w:rPr>
        <w:t>^$</w:t>
      </w:r>
      <w:r>
        <w:t xml:space="preserve"> to search for files without any ID</w:t>
      </w:r>
      <w:r w:rsidR="00261558">
        <w:t xml:space="preserve">, or </w:t>
      </w:r>
      <w:r w:rsidR="00261558" w:rsidRPr="00261558">
        <w:rPr>
          <w:rStyle w:val="iCodeChar"/>
        </w:rPr>
        <w:t>^</w:t>
      </w:r>
      <w:r w:rsidR="00261558">
        <w:rPr>
          <w:rStyle w:val="iCodeChar"/>
        </w:rPr>
        <w:t> </w:t>
      </w:r>
      <w:r w:rsidR="00261558" w:rsidRPr="00261558">
        <w:rPr>
          <w:rStyle w:val="iCodeChar"/>
        </w:rPr>
        <w:t>*$</w:t>
      </w:r>
      <w:r w:rsidR="00261558">
        <w:t xml:space="preserve"> to search for files with an ID consisting of just spaces</w:t>
      </w:r>
      <w:r>
        <w:t>.</w:t>
      </w:r>
    </w:p>
    <w:p w14:paraId="45866463" w14:textId="77777777" w:rsidR="00BD4BAC" w:rsidRPr="005879DC" w:rsidRDefault="00261558" w:rsidP="003D38B4">
      <w:pPr>
        <w:pStyle w:val="iHeading4"/>
      </w:pPr>
      <w:r>
        <w:t>Restricting by F</w:t>
      </w:r>
      <w:r w:rsidR="003E432E">
        <w:t>ile Type</w:t>
      </w:r>
    </w:p>
    <w:p w14:paraId="4FC6035B" w14:textId="77777777" w:rsidR="00BD4BAC" w:rsidRPr="005879DC" w:rsidRDefault="00BD4BAC" w:rsidP="00BD4BAC">
      <w:pPr>
        <w:pStyle w:val="iNormal"/>
      </w:pPr>
      <w:r w:rsidRPr="005879DC">
        <w:t xml:space="preserve">The </w:t>
      </w:r>
      <w:r w:rsidRPr="005879DC">
        <w:rPr>
          <w:b/>
        </w:rPr>
        <w:t>Type</w:t>
      </w:r>
      <w:r w:rsidRPr="005879DC">
        <w:t xml:space="preserve"> </w:t>
      </w:r>
      <w:r w:rsidR="00412CEB">
        <w:t xml:space="preserve">search </w:t>
      </w:r>
      <w:r w:rsidR="003D5F61">
        <w:t>parameters</w:t>
      </w:r>
      <w:r w:rsidR="003D5F61" w:rsidRPr="005879DC">
        <w:t xml:space="preserve"> allow</w:t>
      </w:r>
      <w:r w:rsidRPr="005879DC">
        <w:t xml:space="preserve"> you to search for file</w:t>
      </w:r>
      <w:r w:rsidR="00412CEB">
        <w:t>s based on their specified type.</w:t>
      </w:r>
    </w:p>
    <w:p w14:paraId="7A7B8848" w14:textId="77777777" w:rsidR="00BD4BAC" w:rsidRPr="005879DC" w:rsidRDefault="005F0160" w:rsidP="00E110D8">
      <w:pPr>
        <w:pStyle w:val="iFigureCaption"/>
      </w:pPr>
      <w:r>
        <w:rPr>
          <w:b w:val="0"/>
          <w:noProof/>
          <w:lang w:eastAsia="en-AU"/>
        </w:rPr>
        <w:drawing>
          <wp:inline distT="0" distB="0" distL="0" distR="0" wp14:anchorId="47272173" wp14:editId="433B134A">
            <wp:extent cx="1934391" cy="1878009"/>
            <wp:effectExtent l="190500" t="152400" r="180159" b="141291"/>
            <wp:docPr id="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76"/>
                    <a:srcRect l="3797" t="47170" r="67719" b="20755"/>
                    <a:stretch>
                      <a:fillRect/>
                    </a:stretch>
                  </pic:blipFill>
                  <pic:spPr bwMode="auto">
                    <a:xfrm>
                      <a:off x="0" y="0"/>
                      <a:ext cx="1935042" cy="1878641"/>
                    </a:xfrm>
                    <a:prstGeom prst="rect">
                      <a:avLst/>
                    </a:prstGeom>
                    <a:ln>
                      <a:noFill/>
                    </a:ln>
                    <a:effectLst>
                      <a:outerShdw blurRad="190500" algn="tl" rotWithShape="0">
                        <a:srgbClr val="000000">
                          <a:alpha val="70000"/>
                        </a:srgbClr>
                      </a:outerShdw>
                    </a:effectLst>
                  </pic:spPr>
                </pic:pic>
              </a:graphicData>
            </a:graphic>
          </wp:inline>
        </w:drawing>
      </w:r>
    </w:p>
    <w:p w14:paraId="70282445" w14:textId="77777777" w:rsidR="00BD4BAC" w:rsidRDefault="00BD4BAC" w:rsidP="00BD4BAC">
      <w:pPr>
        <w:pStyle w:val="iNormal"/>
      </w:pPr>
      <w:r w:rsidRPr="005879DC">
        <w:lastRenderedPageBreak/>
        <w:t>The set of possible types is displayed as a list of checkboxes. Selecting none of the checkboxes is</w:t>
      </w:r>
      <w:r w:rsidR="00412CEB">
        <w:t xml:space="preserve"> the same as selecting them all </w:t>
      </w:r>
      <w:r w:rsidR="003D5F61">
        <w:t>–</w:t>
      </w:r>
      <w:r w:rsidRPr="005879DC">
        <w:t xml:space="preserve"> </w:t>
      </w:r>
      <w:r w:rsidR="003D5F61">
        <w:t xml:space="preserve">that is, </w:t>
      </w:r>
      <w:r w:rsidRPr="005879DC">
        <w:t xml:space="preserve">files will </w:t>
      </w:r>
      <w:r w:rsidR="00FB6214">
        <w:t>not be filtered based on their T</w:t>
      </w:r>
      <w:r w:rsidRPr="005879DC">
        <w:t xml:space="preserve">ype. </w:t>
      </w:r>
      <w:r w:rsidR="003D5F61">
        <w:t>When</w:t>
      </w:r>
      <w:r w:rsidRPr="005879DC">
        <w:t xml:space="preserve"> at least one checkbox has been selected</w:t>
      </w:r>
      <w:r w:rsidR="00912B05">
        <w:t>,</w:t>
      </w:r>
      <w:r w:rsidRPr="005879DC">
        <w:t xml:space="preserve"> only files of that type will be returned in the search results. More than one type can be selected.</w:t>
      </w:r>
    </w:p>
    <w:p w14:paraId="4F045D7B" w14:textId="1B0172ED" w:rsidR="00654F98" w:rsidRDefault="00912B05" w:rsidP="00BD4BAC">
      <w:pPr>
        <w:pStyle w:val="iNormal"/>
      </w:pPr>
      <w:r>
        <w:t xml:space="preserve">Click on the </w:t>
      </w:r>
      <w:r w:rsidRPr="00912B05">
        <w:rPr>
          <w:rStyle w:val="iOption"/>
        </w:rPr>
        <w:t>+</w:t>
      </w:r>
      <w:r>
        <w:t xml:space="preserve"> sign to the left of the </w:t>
      </w:r>
      <w:r w:rsidRPr="00912B05">
        <w:rPr>
          <w:rStyle w:val="iOption"/>
        </w:rPr>
        <w:t>Package</w:t>
      </w:r>
      <w:r>
        <w:t xml:space="preserve"> option to open further search conditions for Packages. </w:t>
      </w:r>
      <w:r w:rsidR="00F40E2A">
        <w:t xml:space="preserve">(Clicking on the word </w:t>
      </w:r>
      <w:r w:rsidR="00F40E2A" w:rsidRPr="009A5DCE">
        <w:rPr>
          <w:rStyle w:val="iOption"/>
        </w:rPr>
        <w:t>Package</w:t>
      </w:r>
      <w:r w:rsidR="00F40E2A">
        <w:t xml:space="preserve"> sets its checkbox.) </w:t>
      </w:r>
      <w:r w:rsidR="00654F98">
        <w:t>You can click on the minus sign to close it again.</w:t>
      </w:r>
    </w:p>
    <w:p w14:paraId="75831F9B" w14:textId="77777777" w:rsidR="00654F98" w:rsidRPr="005879DC" w:rsidRDefault="005F0160" w:rsidP="00E110D8">
      <w:pPr>
        <w:pStyle w:val="iFigureCaption"/>
      </w:pPr>
      <w:r>
        <w:rPr>
          <w:b w:val="0"/>
          <w:noProof/>
          <w:lang w:eastAsia="en-AU"/>
        </w:rPr>
        <w:drawing>
          <wp:inline distT="0" distB="0" distL="0" distR="0" wp14:anchorId="4C5FE7E8" wp14:editId="165089F3">
            <wp:extent cx="2062946" cy="1675083"/>
            <wp:effectExtent l="203200" t="203200" r="198120" b="205105"/>
            <wp:docPr id="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77"/>
                    <a:srcRect l="4923" t="47460" r="66729" b="25835"/>
                    <a:stretch>
                      <a:fillRect/>
                    </a:stretch>
                  </pic:blipFill>
                  <pic:spPr bwMode="auto">
                    <a:xfrm>
                      <a:off x="0" y="0"/>
                      <a:ext cx="2062480" cy="1674495"/>
                    </a:xfrm>
                    <a:prstGeom prst="rect">
                      <a:avLst/>
                    </a:prstGeom>
                    <a:ln>
                      <a:noFill/>
                    </a:ln>
                    <a:effectLst>
                      <a:outerShdw blurRad="190500" algn="tl" rotWithShape="0">
                        <a:srgbClr val="000000">
                          <a:alpha val="70000"/>
                        </a:srgbClr>
                      </a:outerShdw>
                    </a:effectLst>
                  </pic:spPr>
                </pic:pic>
              </a:graphicData>
            </a:graphic>
          </wp:inline>
        </w:drawing>
      </w:r>
    </w:p>
    <w:p w14:paraId="42607B0A" w14:textId="77777777" w:rsidR="00912B05" w:rsidRDefault="00912B05" w:rsidP="00BD4BAC">
      <w:pPr>
        <w:pStyle w:val="iNormal"/>
      </w:pPr>
      <w:r>
        <w:t xml:space="preserve">Select the </w:t>
      </w:r>
      <w:r w:rsidRPr="00912B05">
        <w:rPr>
          <w:rStyle w:val="iOption"/>
        </w:rPr>
        <w:t>Yes</w:t>
      </w:r>
      <w:r>
        <w:t xml:space="preserve"> or </w:t>
      </w:r>
      <w:r w:rsidRPr="00912B05">
        <w:rPr>
          <w:rStyle w:val="iOption"/>
        </w:rPr>
        <w:t>No</w:t>
      </w:r>
      <w:r>
        <w:t xml:space="preserve"> checkbox to display only files which are, or are not, </w:t>
      </w:r>
      <w:proofErr w:type="gramStart"/>
      <w:r w:rsidRPr="00912B05">
        <w:t>Published</w:t>
      </w:r>
      <w:proofErr w:type="gramEnd"/>
      <w:r>
        <w:t xml:space="preserve">. </w:t>
      </w:r>
      <w:r w:rsidR="009A5DCE">
        <w:t>To show a Package file regardless of its Publish</w:t>
      </w:r>
      <w:r w:rsidR="003D5F61">
        <w:t>ed</w:t>
      </w:r>
      <w:r w:rsidR="009A5DCE">
        <w:t xml:space="preserve"> status, leave both checkboxes unchecked. </w:t>
      </w:r>
      <w:r>
        <w:t xml:space="preserve">If a </w:t>
      </w:r>
      <w:r w:rsidRPr="00912B05">
        <w:rPr>
          <w:rStyle w:val="iOption"/>
        </w:rPr>
        <w:t>Published Date</w:t>
      </w:r>
      <w:r>
        <w:t xml:space="preserve"> is entered, then only files Published on that date will be displayed. </w:t>
      </w:r>
      <w:r w:rsidR="003D5F61">
        <w:t xml:space="preserve">See </w:t>
      </w:r>
      <w:r w:rsidR="00C23447">
        <w:fldChar w:fldCharType="begin"/>
      </w:r>
      <w:r w:rsidR="00C23447">
        <w:instrText xml:space="preserve"> REF _Ref352674884 \r \h  \* MERGEFORMAT </w:instrText>
      </w:r>
      <w:r w:rsidR="00C23447">
        <w:fldChar w:fldCharType="separate"/>
      </w:r>
      <w:r w:rsidR="00443106" w:rsidRPr="00443106">
        <w:rPr>
          <w:rStyle w:val="CrossReference"/>
        </w:rPr>
        <w:t>4.2</w:t>
      </w:r>
      <w:r w:rsidR="00C23447">
        <w:fldChar w:fldCharType="end"/>
      </w:r>
      <w:r w:rsidR="003D38B4" w:rsidRPr="003D38B4">
        <w:rPr>
          <w:rStyle w:val="CrossReference"/>
        </w:rPr>
        <w:t xml:space="preserve"> </w:t>
      </w:r>
      <w:r w:rsidR="00C23447">
        <w:fldChar w:fldCharType="begin"/>
      </w:r>
      <w:r w:rsidR="00C23447">
        <w:instrText xml:space="preserve"> REF _Ref352674884 \h  \* MERGEFORMAT </w:instrText>
      </w:r>
      <w:r w:rsidR="00C23447">
        <w:fldChar w:fldCharType="separate"/>
      </w:r>
      <w:r w:rsidR="00443106" w:rsidRPr="00443106">
        <w:rPr>
          <w:rStyle w:val="CrossReference"/>
        </w:rPr>
        <w:t>Entering Dates and Times</w:t>
      </w:r>
      <w:r w:rsidR="00C23447">
        <w:fldChar w:fldCharType="end"/>
      </w:r>
      <w:r w:rsidR="003D38B4">
        <w:rPr>
          <w:rStyle w:val="CrossReference"/>
        </w:rPr>
        <w:t xml:space="preserve"> </w:t>
      </w:r>
      <w:r w:rsidR="003D5F61">
        <w:t>for instructions on entering dates</w:t>
      </w:r>
      <w:r>
        <w:t>.</w:t>
      </w:r>
    </w:p>
    <w:p w14:paraId="0A5D00AF" w14:textId="77777777" w:rsidR="001B1339" w:rsidRDefault="001B1339" w:rsidP="003D38B4">
      <w:pPr>
        <w:pStyle w:val="iHeading4"/>
      </w:pPr>
      <w:r>
        <w:t>Restricting by Automation Status</w:t>
      </w:r>
    </w:p>
    <w:p w14:paraId="2CEFE915" w14:textId="77777777" w:rsidR="001B1339" w:rsidRDefault="001B1339" w:rsidP="001B1339">
      <w:pPr>
        <w:pStyle w:val="iNormal"/>
        <w:rPr>
          <w:lang w:eastAsia="ja-JP"/>
        </w:rPr>
      </w:pPr>
      <w:r>
        <w:rPr>
          <w:lang w:eastAsia="ja-JP"/>
        </w:rPr>
        <w:t xml:space="preserve">The Automation Status interface allows you to restrict your search to files with specific </w:t>
      </w:r>
      <w:r w:rsidR="00DB652E">
        <w:rPr>
          <w:lang w:eastAsia="ja-JP"/>
        </w:rPr>
        <w:t>background</w:t>
      </w:r>
      <w:r>
        <w:rPr>
          <w:lang w:eastAsia="ja-JP"/>
        </w:rPr>
        <w:t xml:space="preserve"> processing status.</w:t>
      </w:r>
      <w:r w:rsidR="00AF00D9">
        <w:rPr>
          <w:lang w:eastAsia="ja-JP"/>
        </w:rPr>
        <w:t xml:space="preserve"> </w:t>
      </w:r>
      <w:r w:rsidR="00DB652E">
        <w:rPr>
          <w:lang w:eastAsia="ja-JP"/>
        </w:rPr>
        <w:t>Background</w:t>
      </w:r>
      <w:r w:rsidR="00AF00D9">
        <w:rPr>
          <w:lang w:eastAsia="ja-JP"/>
        </w:rPr>
        <w:t xml:space="preserve"> processing is used for </w:t>
      </w:r>
      <w:r w:rsidR="003725B4">
        <w:rPr>
          <w:lang w:eastAsia="ja-JP"/>
        </w:rPr>
        <w:t xml:space="preserve">creating </w:t>
      </w:r>
      <w:r w:rsidR="00AF00D9">
        <w:rPr>
          <w:lang w:eastAsia="ja-JP"/>
        </w:rPr>
        <w:t>Packag</w:t>
      </w:r>
      <w:r w:rsidR="003725B4">
        <w:rPr>
          <w:lang w:eastAsia="ja-JP"/>
        </w:rPr>
        <w:t>e files</w:t>
      </w:r>
      <w:r w:rsidR="00AF00D9">
        <w:rPr>
          <w:lang w:eastAsia="ja-JP"/>
        </w:rPr>
        <w:t>, OCR processing and SR processing.</w:t>
      </w:r>
    </w:p>
    <w:p w14:paraId="0ACD8441" w14:textId="77777777" w:rsidR="001B1339" w:rsidRDefault="001B1339" w:rsidP="001B1339">
      <w:pPr>
        <w:pStyle w:val="iFigureCaption"/>
      </w:pPr>
      <w:r>
        <w:rPr>
          <w:noProof/>
          <w:lang w:eastAsia="en-AU"/>
        </w:rPr>
        <w:drawing>
          <wp:inline distT="0" distB="0" distL="0" distR="0" wp14:anchorId="2AC8DA83" wp14:editId="7673A602">
            <wp:extent cx="1708441" cy="1568605"/>
            <wp:effectExtent l="190500" t="152400" r="177509" b="126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8"/>
                    <a:srcRect l="9304" t="63578" r="24402" b="12752"/>
                    <a:stretch>
                      <a:fillRect/>
                    </a:stretch>
                  </pic:blipFill>
                  <pic:spPr bwMode="auto">
                    <a:xfrm>
                      <a:off x="0" y="0"/>
                      <a:ext cx="1711749" cy="1571642"/>
                    </a:xfrm>
                    <a:prstGeom prst="rect">
                      <a:avLst/>
                    </a:prstGeom>
                    <a:ln>
                      <a:noFill/>
                    </a:ln>
                    <a:effectLst>
                      <a:outerShdw blurRad="190500" algn="tl" rotWithShape="0">
                        <a:srgbClr val="000000">
                          <a:alpha val="70000"/>
                        </a:srgbClr>
                      </a:outerShdw>
                    </a:effectLst>
                  </pic:spPr>
                </pic:pic>
              </a:graphicData>
            </a:graphic>
          </wp:inline>
        </w:drawing>
      </w:r>
    </w:p>
    <w:p w14:paraId="095758E1" w14:textId="77777777" w:rsidR="001B1339" w:rsidRDefault="001B1339" w:rsidP="001B1339">
      <w:pPr>
        <w:pStyle w:val="iNormal"/>
      </w:pPr>
      <w:r w:rsidRPr="005879DC">
        <w:t xml:space="preserve">Like the Type interface, selecting none of the available checkboxes means that </w:t>
      </w:r>
      <w:r w:rsidR="003725B4">
        <w:t xml:space="preserve">all </w:t>
      </w:r>
      <w:r w:rsidRPr="005879DC">
        <w:t xml:space="preserve">files will be returned in the search results regardless of </w:t>
      </w:r>
      <w:r>
        <w:t>their Automation Status</w:t>
      </w:r>
      <w:r w:rsidRPr="005879DC">
        <w:t xml:space="preserve">. Once a checkbox is selected, only files that have </w:t>
      </w:r>
      <w:r>
        <w:t>that status</w:t>
      </w:r>
      <w:r w:rsidRPr="005879DC">
        <w:t xml:space="preserve"> will </w:t>
      </w:r>
      <w:r>
        <w:t>be listed.</w:t>
      </w:r>
    </w:p>
    <w:p w14:paraId="76F96A1B" w14:textId="77777777" w:rsidR="004D0672" w:rsidRDefault="00C63337" w:rsidP="001B1339">
      <w:pPr>
        <w:pStyle w:val="iNormal"/>
      </w:pPr>
      <w:r>
        <w:lastRenderedPageBreak/>
        <w:t xml:space="preserve">These status values apply only to the </w:t>
      </w:r>
      <w:r w:rsidRPr="0025702F">
        <w:rPr>
          <w:rStyle w:val="iEmphasis"/>
        </w:rPr>
        <w:t>output</w:t>
      </w:r>
      <w:r>
        <w:t xml:space="preserve"> files from background processing. That is, </w:t>
      </w:r>
      <w:r w:rsidR="003725B4">
        <w:t xml:space="preserve">they apply only </w:t>
      </w:r>
      <w:r>
        <w:t xml:space="preserve">to output Package .ZIP files, OCR .TXT files and SR .TXT files. </w:t>
      </w:r>
      <w:r w:rsidR="004D0672">
        <w:t xml:space="preserve">Files which were </w:t>
      </w:r>
      <w:r w:rsidR="004D0672" w:rsidRPr="0025702F">
        <w:rPr>
          <w:rStyle w:val="iEmphasis"/>
        </w:rPr>
        <w:t>input</w:t>
      </w:r>
      <w:r w:rsidR="004D0672">
        <w:t xml:space="preserve"> to these processes are not selected by these options.</w:t>
      </w:r>
    </w:p>
    <w:p w14:paraId="59687AC1" w14:textId="77777777" w:rsidR="00C63337" w:rsidRDefault="00C63337" w:rsidP="001B1339">
      <w:pPr>
        <w:pStyle w:val="iNormal"/>
      </w:pPr>
      <w:r>
        <w:t xml:space="preserve">If you select any one of these options, files which were not the subject of background processing will not be listed. Package files which were </w:t>
      </w:r>
      <w:r w:rsidR="004D0672">
        <w:t>executed without background processing</w:t>
      </w:r>
      <w:r w:rsidR="0025702F">
        <w:t xml:space="preserve"> will also not be listed</w:t>
      </w:r>
      <w:r w:rsidR="004D0672">
        <w:t>.</w:t>
      </w:r>
    </w:p>
    <w:p w14:paraId="183A1C27" w14:textId="77777777" w:rsidR="001B1339" w:rsidRDefault="001B1339" w:rsidP="001B1339">
      <w:pPr>
        <w:pStyle w:val="iNormal"/>
      </w:pPr>
      <w:r>
        <w:t>The Status meanings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0"/>
        <w:gridCol w:w="8000"/>
      </w:tblGrid>
      <w:tr w:rsidR="001B1339" w14:paraId="18D3DEB9" w14:textId="77777777" w:rsidTr="001B1339">
        <w:tc>
          <w:tcPr>
            <w:tcW w:w="0" w:type="auto"/>
          </w:tcPr>
          <w:p w14:paraId="0856B613" w14:textId="77777777" w:rsidR="001B1339" w:rsidRDefault="001B1339" w:rsidP="001B1339">
            <w:pPr>
              <w:pStyle w:val="iNormal"/>
            </w:pPr>
            <w:r>
              <w:t>COMPLETE</w:t>
            </w:r>
          </w:p>
        </w:tc>
        <w:tc>
          <w:tcPr>
            <w:tcW w:w="0" w:type="auto"/>
          </w:tcPr>
          <w:p w14:paraId="0193A955" w14:textId="77777777" w:rsidR="001B1339" w:rsidRDefault="00C63337" w:rsidP="004D0672">
            <w:pPr>
              <w:pStyle w:val="iNormal"/>
            </w:pPr>
            <w:r>
              <w:t xml:space="preserve">Those output </w:t>
            </w:r>
            <w:r w:rsidR="004D0672">
              <w:t xml:space="preserve">files </w:t>
            </w:r>
            <w:r>
              <w:t>which have been queued for background processing and have completed successfully</w:t>
            </w:r>
          </w:p>
        </w:tc>
      </w:tr>
      <w:tr w:rsidR="004D0672" w14:paraId="0CFCE3E0" w14:textId="77777777" w:rsidTr="001B1339">
        <w:tc>
          <w:tcPr>
            <w:tcW w:w="0" w:type="auto"/>
          </w:tcPr>
          <w:p w14:paraId="13142592" w14:textId="77777777" w:rsidR="004D0672" w:rsidRDefault="004D0672" w:rsidP="001B1339">
            <w:pPr>
              <w:pStyle w:val="iNormal"/>
            </w:pPr>
            <w:r>
              <w:t>FAILED</w:t>
            </w:r>
          </w:p>
        </w:tc>
        <w:tc>
          <w:tcPr>
            <w:tcW w:w="0" w:type="auto"/>
          </w:tcPr>
          <w:p w14:paraId="06F20029" w14:textId="77777777" w:rsidR="004D0672" w:rsidRDefault="004D0672" w:rsidP="00244273">
            <w:pPr>
              <w:pStyle w:val="iNormal"/>
            </w:pPr>
            <w:r>
              <w:t>Those output files which have been queued for background processing and have failed to completed successfully</w:t>
            </w:r>
          </w:p>
        </w:tc>
      </w:tr>
      <w:tr w:rsidR="001B1339" w14:paraId="625C5C09" w14:textId="77777777" w:rsidTr="001B1339">
        <w:tc>
          <w:tcPr>
            <w:tcW w:w="0" w:type="auto"/>
          </w:tcPr>
          <w:p w14:paraId="5CBEC255" w14:textId="77777777" w:rsidR="001B1339" w:rsidRDefault="001B1339" w:rsidP="001B1339">
            <w:pPr>
              <w:pStyle w:val="iNormal"/>
            </w:pPr>
            <w:r>
              <w:t>WORKING</w:t>
            </w:r>
          </w:p>
        </w:tc>
        <w:tc>
          <w:tcPr>
            <w:tcW w:w="0" w:type="auto"/>
          </w:tcPr>
          <w:p w14:paraId="1D3210AF" w14:textId="77777777" w:rsidR="004D0672" w:rsidRDefault="004D0672" w:rsidP="004D0672">
            <w:pPr>
              <w:pStyle w:val="iNormal"/>
            </w:pPr>
            <w:r>
              <w:t>Those output files which are currently being created in a background process</w:t>
            </w:r>
          </w:p>
          <w:p w14:paraId="24B6C49F" w14:textId="77777777" w:rsidR="004D0672" w:rsidRDefault="004D0672" w:rsidP="004D0672">
            <w:pPr>
              <w:pStyle w:val="iNormal"/>
            </w:pPr>
            <w:r>
              <w:t xml:space="preserve">Files listed by this option will have a </w:t>
            </w:r>
            <w:r w:rsidR="00DB652E">
              <w:t xml:space="preserve">zero </w:t>
            </w:r>
            <w:r>
              <w:t>file size</w:t>
            </w:r>
            <w:r w:rsidR="00DB652E">
              <w:t>,</w:t>
            </w:r>
            <w:r>
              <w:t xml:space="preserve"> which is not final.</w:t>
            </w:r>
          </w:p>
          <w:p w14:paraId="12A1C056" w14:textId="77777777" w:rsidR="001B1339" w:rsidRDefault="004D0672" w:rsidP="004D0672">
            <w:pPr>
              <w:pStyle w:val="iNormal"/>
            </w:pPr>
            <w:r>
              <w:t>The current implementation of DC21 supports only a single simple FIFO queue and processes only one job at a time, so this option will not list more than one Data File.</w:t>
            </w:r>
          </w:p>
        </w:tc>
      </w:tr>
      <w:tr w:rsidR="001B1339" w14:paraId="5E36DE1D" w14:textId="77777777" w:rsidTr="001B1339">
        <w:tc>
          <w:tcPr>
            <w:tcW w:w="0" w:type="auto"/>
          </w:tcPr>
          <w:p w14:paraId="0C43B956" w14:textId="77777777" w:rsidR="001B1339" w:rsidRDefault="001B1339" w:rsidP="001B1339">
            <w:pPr>
              <w:pStyle w:val="iNormal"/>
            </w:pPr>
            <w:r>
              <w:t>QUEUED</w:t>
            </w:r>
          </w:p>
        </w:tc>
        <w:tc>
          <w:tcPr>
            <w:tcW w:w="0" w:type="auto"/>
          </w:tcPr>
          <w:p w14:paraId="1D29D995" w14:textId="77777777" w:rsidR="004D0672" w:rsidRDefault="004D0672" w:rsidP="004D0672">
            <w:pPr>
              <w:pStyle w:val="iNormal"/>
            </w:pPr>
            <w:r>
              <w:t>Those output files which are still in the queue waiting for background processing</w:t>
            </w:r>
          </w:p>
          <w:p w14:paraId="698CEB97" w14:textId="77777777" w:rsidR="001B1339" w:rsidRDefault="004D0672" w:rsidP="004D0672">
            <w:pPr>
              <w:pStyle w:val="iNormal"/>
            </w:pPr>
            <w:r>
              <w:t>These files will have zero file size.</w:t>
            </w:r>
            <w:r w:rsidR="008F47FF">
              <w:t xml:space="preserve"> </w:t>
            </w:r>
          </w:p>
        </w:tc>
      </w:tr>
    </w:tbl>
    <w:p w14:paraId="79F3EBB4" w14:textId="77777777" w:rsidR="001B1339" w:rsidRDefault="001B1339" w:rsidP="001B1339">
      <w:pPr>
        <w:pStyle w:val="iNormal"/>
      </w:pPr>
      <w:r>
        <w:t>If more than one Status is selected, all files with any of th</w:t>
      </w:r>
      <w:r w:rsidR="004D0672">
        <w:t>e selected</w:t>
      </w:r>
      <w:r>
        <w:t xml:space="preserve"> Statuses will be listed.</w:t>
      </w:r>
    </w:p>
    <w:p w14:paraId="1DA64B2F" w14:textId="77777777" w:rsidR="003E432E" w:rsidRDefault="003E432E" w:rsidP="003D38B4">
      <w:pPr>
        <w:pStyle w:val="iHeading4"/>
      </w:pPr>
      <w:r>
        <w:t>Restricting by Tag</w:t>
      </w:r>
      <w:r w:rsidR="00840870">
        <w:t>s</w:t>
      </w:r>
    </w:p>
    <w:p w14:paraId="0F9F080B" w14:textId="77777777" w:rsidR="00BD4BAC" w:rsidRPr="005879DC" w:rsidRDefault="00BD4BAC" w:rsidP="00BD4BAC">
      <w:pPr>
        <w:pStyle w:val="iNormal"/>
      </w:pPr>
      <w:r w:rsidRPr="005879DC">
        <w:t xml:space="preserve">The </w:t>
      </w:r>
      <w:r w:rsidRPr="005879DC">
        <w:rPr>
          <w:b/>
        </w:rPr>
        <w:t>Tags</w:t>
      </w:r>
      <w:r w:rsidRPr="005879DC">
        <w:t xml:space="preserve"> interface allows you to search </w:t>
      </w:r>
      <w:r w:rsidR="00F12F7D">
        <w:t xml:space="preserve">based </w:t>
      </w:r>
      <w:r w:rsidRPr="005879DC">
        <w:t>on the tags</w:t>
      </w:r>
      <w:r w:rsidR="00654F98">
        <w:t xml:space="preserve"> that have been assigned to a file.</w:t>
      </w:r>
    </w:p>
    <w:p w14:paraId="630449C9" w14:textId="77777777" w:rsidR="00BD4BAC" w:rsidRPr="005879DC" w:rsidRDefault="005F0160" w:rsidP="00E110D8">
      <w:pPr>
        <w:pStyle w:val="iFigureCaption"/>
      </w:pPr>
      <w:r>
        <w:rPr>
          <w:b w:val="0"/>
          <w:noProof/>
          <w:lang w:eastAsia="en-AU"/>
        </w:rPr>
        <w:drawing>
          <wp:inline distT="0" distB="0" distL="0" distR="0" wp14:anchorId="4DB4936F" wp14:editId="2388FB24">
            <wp:extent cx="1867386" cy="1255135"/>
            <wp:effectExtent l="203200" t="203200" r="215900" b="193040"/>
            <wp:docPr id="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79"/>
                    <a:srcRect l="3422" t="50943" r="67879" b="26694"/>
                    <a:stretch>
                      <a:fillRect/>
                    </a:stretch>
                  </pic:blipFill>
                  <pic:spPr bwMode="auto">
                    <a:xfrm>
                      <a:off x="0" y="0"/>
                      <a:ext cx="1866900" cy="1254760"/>
                    </a:xfrm>
                    <a:prstGeom prst="rect">
                      <a:avLst/>
                    </a:prstGeom>
                    <a:ln>
                      <a:noFill/>
                    </a:ln>
                    <a:effectLst>
                      <a:outerShdw blurRad="190500" algn="tl" rotWithShape="0">
                        <a:srgbClr val="000000">
                          <a:alpha val="70000"/>
                        </a:srgbClr>
                      </a:outerShdw>
                    </a:effectLst>
                  </pic:spPr>
                </pic:pic>
              </a:graphicData>
            </a:graphic>
          </wp:inline>
        </w:drawing>
      </w:r>
    </w:p>
    <w:p w14:paraId="368FA246" w14:textId="77777777" w:rsidR="00F12F7D" w:rsidRDefault="00BD4BAC" w:rsidP="00BD4BAC">
      <w:pPr>
        <w:pStyle w:val="iNormal"/>
      </w:pPr>
      <w:r w:rsidRPr="005879DC">
        <w:t xml:space="preserve">Like the Type interface, selecting none of the available checkboxes means that files will be returned in the search results regardless of the tags they have. Once a checkbox is selected, only files that have the corresponding tag will </w:t>
      </w:r>
      <w:r w:rsidR="00F12F7D">
        <w:t xml:space="preserve">be </w:t>
      </w:r>
      <w:r w:rsidR="00654F98">
        <w:t>listed</w:t>
      </w:r>
      <w:r w:rsidR="00F12F7D">
        <w:t>.</w:t>
      </w:r>
    </w:p>
    <w:p w14:paraId="3F5133BE" w14:textId="77777777" w:rsidR="00BD4BAC" w:rsidRDefault="00F12F7D" w:rsidP="00BD4BAC">
      <w:pPr>
        <w:pStyle w:val="iNormal"/>
      </w:pPr>
      <w:r>
        <w:t>If more than one Tag is selected, all files with any of those tags will be listed.</w:t>
      </w:r>
    </w:p>
    <w:p w14:paraId="293AD179" w14:textId="77777777" w:rsidR="00654F98" w:rsidRPr="005879DC" w:rsidRDefault="00DB652E" w:rsidP="00BD4BAC">
      <w:pPr>
        <w:pStyle w:val="iNormal"/>
      </w:pPr>
      <w:r>
        <w:t>DC21 does not support searches for Data Files which do not have a specific Tag or Tags, or which do not have any Tags set.</w:t>
      </w:r>
    </w:p>
    <w:p w14:paraId="5082D371" w14:textId="77777777" w:rsidR="001B1339" w:rsidRDefault="001B1339" w:rsidP="003D38B4">
      <w:pPr>
        <w:pStyle w:val="iHeading4"/>
      </w:pPr>
      <w:r>
        <w:lastRenderedPageBreak/>
        <w:t>Restricting by Label</w:t>
      </w:r>
    </w:p>
    <w:p w14:paraId="45F670A4" w14:textId="77777777" w:rsidR="001B1339" w:rsidRDefault="00CF4DF4" w:rsidP="001B1339">
      <w:pPr>
        <w:pStyle w:val="iNormal"/>
        <w:rPr>
          <w:lang w:eastAsia="ja-JP"/>
        </w:rPr>
      </w:pPr>
      <w:r>
        <w:rPr>
          <w:lang w:eastAsia="ja-JP"/>
        </w:rPr>
        <w:t>The Labels interface allows you to search for files which have been assigned specific Labels.</w:t>
      </w:r>
    </w:p>
    <w:p w14:paraId="1A4C0E36" w14:textId="77777777" w:rsidR="00CF4DF4" w:rsidRDefault="00CF4DF4" w:rsidP="00CF4DF4">
      <w:pPr>
        <w:pStyle w:val="iFigureCaption"/>
      </w:pPr>
      <w:r>
        <w:rPr>
          <w:noProof/>
          <w:lang w:eastAsia="en-AU"/>
        </w:rPr>
        <w:drawing>
          <wp:inline distT="0" distB="0" distL="0" distR="0" wp14:anchorId="59176A8B" wp14:editId="725F47DC">
            <wp:extent cx="1898495" cy="1671943"/>
            <wp:effectExtent l="190500" t="152400" r="177955" b="13780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0"/>
                    <a:srcRect l="9171" t="31646" r="13219" b="14715"/>
                    <a:stretch>
                      <a:fillRect/>
                    </a:stretch>
                  </pic:blipFill>
                  <pic:spPr bwMode="auto">
                    <a:xfrm>
                      <a:off x="0" y="0"/>
                      <a:ext cx="1900381" cy="1673604"/>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72C9DDCB" w14:textId="77777777" w:rsidR="00CF4DF4" w:rsidRDefault="00CF4DF4" w:rsidP="00CF4DF4">
      <w:pPr>
        <w:pStyle w:val="iNormal"/>
      </w:pPr>
      <w:r>
        <w:t>Clicking in the Labels search control displays a dropdown list of all Labels which are assigned to Data Files in your system</w:t>
      </w:r>
      <w:r w:rsidR="003A5AA2">
        <w:t>’</w:t>
      </w:r>
      <w:r>
        <w:t>s Working Store. Type characters to restrict th</w:t>
      </w:r>
      <w:r w:rsidR="003A5AA2">
        <w:t>is</w:t>
      </w:r>
      <w:r>
        <w:t xml:space="preserve"> list to only those </w:t>
      </w:r>
      <w:r w:rsidR="003A5AA2">
        <w:t xml:space="preserve">Labels </w:t>
      </w:r>
      <w:r>
        <w:t xml:space="preserve">which contain </w:t>
      </w:r>
      <w:r w:rsidR="003A5AA2">
        <w:t>the</w:t>
      </w:r>
      <w:r>
        <w:t xml:space="preserve"> characters</w:t>
      </w:r>
      <w:r w:rsidR="003A5AA2">
        <w:t xml:space="preserve"> you type</w:t>
      </w:r>
      <w:r>
        <w:t>. Select the Labels you want to add to your search</w:t>
      </w:r>
      <w:r w:rsidR="003A5AA2">
        <w:t xml:space="preserve"> using the mouse or the arrow and Tab keys</w:t>
      </w:r>
      <w:r>
        <w:t>. You can remove Labels</w:t>
      </w:r>
      <w:r w:rsidR="003A5AA2">
        <w:t xml:space="preserve"> from the control</w:t>
      </w:r>
      <w:r>
        <w:t xml:space="preserve"> by clicking the X associated with them.</w:t>
      </w:r>
    </w:p>
    <w:p w14:paraId="454EAD15" w14:textId="77777777" w:rsidR="00CF4DF4" w:rsidRPr="000A34DD" w:rsidRDefault="003A5AA2" w:rsidP="00CF4DF4">
      <w:pPr>
        <w:pStyle w:val="iNormal"/>
      </w:pPr>
      <w:r>
        <w:t>If you l</w:t>
      </w:r>
      <w:r w:rsidR="00CF4DF4">
        <w:t>ea</w:t>
      </w:r>
      <w:r>
        <w:t>ve</w:t>
      </w:r>
      <w:r w:rsidR="00CF4DF4">
        <w:t xml:space="preserve"> this box empty</w:t>
      </w:r>
      <w:r>
        <w:t xml:space="preserve">, the search </w:t>
      </w:r>
      <w:r w:rsidR="00CF4DF4">
        <w:t xml:space="preserve">will not </w:t>
      </w:r>
      <w:r>
        <w:t xml:space="preserve">be </w:t>
      </w:r>
      <w:r w:rsidR="00CF4DF4">
        <w:t>restrict</w:t>
      </w:r>
      <w:r>
        <w:t xml:space="preserve">ed </w:t>
      </w:r>
      <w:r w:rsidR="00CF4DF4">
        <w:t>by Label.</w:t>
      </w:r>
    </w:p>
    <w:p w14:paraId="7652CDAD" w14:textId="77777777" w:rsidR="00CF4DF4" w:rsidRPr="001B1339" w:rsidRDefault="003A5AA2" w:rsidP="001B1339">
      <w:pPr>
        <w:pStyle w:val="iNormal"/>
        <w:rPr>
          <w:lang w:eastAsia="ja-JP"/>
        </w:rPr>
      </w:pPr>
      <w:r>
        <w:rPr>
          <w:lang w:eastAsia="ja-JP"/>
        </w:rPr>
        <w:t xml:space="preserve">DC21 does not support searches </w:t>
      </w:r>
      <w:r w:rsidR="00CF4DF4">
        <w:rPr>
          <w:lang w:eastAsia="ja-JP"/>
        </w:rPr>
        <w:t>for Data Files which do not have a specific Label</w:t>
      </w:r>
      <w:r>
        <w:rPr>
          <w:lang w:eastAsia="ja-JP"/>
        </w:rPr>
        <w:t xml:space="preserve"> or Labels</w:t>
      </w:r>
      <w:r w:rsidR="00CF4DF4">
        <w:rPr>
          <w:lang w:eastAsia="ja-JP"/>
        </w:rPr>
        <w:t>, or which do not have any Label.</w:t>
      </w:r>
    </w:p>
    <w:p w14:paraId="61A957E3" w14:textId="77777777" w:rsidR="001B1339" w:rsidRDefault="001B1339" w:rsidP="003D38B4">
      <w:pPr>
        <w:pStyle w:val="iHeading4"/>
      </w:pPr>
      <w:r>
        <w:t>Restricting by File Format</w:t>
      </w:r>
    </w:p>
    <w:p w14:paraId="389D8AFD" w14:textId="77777777" w:rsidR="000A34DD" w:rsidRDefault="000A34DD" w:rsidP="001B1339">
      <w:pPr>
        <w:pStyle w:val="iNormal"/>
        <w:rPr>
          <w:lang w:eastAsia="ja-JP"/>
        </w:rPr>
      </w:pPr>
      <w:r>
        <w:rPr>
          <w:lang w:eastAsia="ja-JP"/>
        </w:rPr>
        <w:t xml:space="preserve">The File Format interface allows you to search for files of specific MIME Types or DC21 </w:t>
      </w:r>
      <w:r w:rsidR="00CF4DF4">
        <w:rPr>
          <w:lang w:eastAsia="ja-JP"/>
        </w:rPr>
        <w:t>File Formats</w:t>
      </w:r>
      <w:r>
        <w:rPr>
          <w:lang w:eastAsia="ja-JP"/>
        </w:rPr>
        <w:t>, such as BAGIT, TOA5 or UNKNOWN.</w:t>
      </w:r>
    </w:p>
    <w:p w14:paraId="0EE9D87D" w14:textId="77777777" w:rsidR="000A34DD" w:rsidRDefault="000A34DD" w:rsidP="000A34DD">
      <w:pPr>
        <w:pStyle w:val="iFigureCaption"/>
      </w:pPr>
      <w:r>
        <w:rPr>
          <w:noProof/>
          <w:lang w:eastAsia="en-AU"/>
        </w:rPr>
        <w:drawing>
          <wp:inline distT="0" distB="0" distL="0" distR="0" wp14:anchorId="4C54BC4E" wp14:editId="69C8E010">
            <wp:extent cx="1916306" cy="1548893"/>
            <wp:effectExtent l="190500" t="152400" r="179194" b="127507"/>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srcRect l="9979" t="39399" r="14430" b="12658"/>
                    <a:stretch>
                      <a:fillRect/>
                    </a:stretch>
                  </pic:blipFill>
                  <pic:spPr bwMode="auto">
                    <a:xfrm>
                      <a:off x="0" y="0"/>
                      <a:ext cx="1918544" cy="1550702"/>
                    </a:xfrm>
                    <a:prstGeom prst="rect">
                      <a:avLst/>
                    </a:prstGeom>
                    <a:ln>
                      <a:noFill/>
                    </a:ln>
                    <a:effectLst>
                      <a:outerShdw blurRad="190500" algn="tl" rotWithShape="0">
                        <a:srgbClr val="000000">
                          <a:alpha val="70000"/>
                        </a:srgbClr>
                      </a:outerShdw>
                    </a:effectLst>
                  </pic:spPr>
                </pic:pic>
              </a:graphicData>
            </a:graphic>
          </wp:inline>
        </w:drawing>
      </w:r>
    </w:p>
    <w:p w14:paraId="3C22FF50" w14:textId="77777777" w:rsidR="000A34DD" w:rsidRDefault="000A34DD" w:rsidP="000A34DD">
      <w:pPr>
        <w:pStyle w:val="iNormal"/>
      </w:pPr>
      <w:r>
        <w:t xml:space="preserve">Clicking in the File Formats search control displays a dropdown list of MIME Types, augmented with the DC21 defined File </w:t>
      </w:r>
      <w:r w:rsidR="00CF4DF4">
        <w:t>Formats</w:t>
      </w:r>
      <w:r>
        <w:t xml:space="preserve">. See </w:t>
      </w:r>
      <w:r w:rsidR="00C23447">
        <w:fldChar w:fldCharType="begin"/>
      </w:r>
      <w:r w:rsidR="00C23447">
        <w:instrText xml:space="preserve"> REF _Ref351730692 \r \h  \* MERGEFORMAT </w:instrText>
      </w:r>
      <w:r w:rsidR="00C23447">
        <w:fldChar w:fldCharType="separate"/>
      </w:r>
      <w:r w:rsidR="00443106" w:rsidRPr="00443106">
        <w:rPr>
          <w:rStyle w:val="CrossReference"/>
        </w:rPr>
        <w:t>6.2.1</w:t>
      </w:r>
      <w:r w:rsidR="00C23447">
        <w:fldChar w:fldCharType="end"/>
      </w:r>
      <w:r w:rsidRPr="000A34DD">
        <w:rPr>
          <w:rStyle w:val="CrossReference"/>
        </w:rPr>
        <w:t xml:space="preserve"> </w:t>
      </w:r>
      <w:r w:rsidR="00C23447">
        <w:fldChar w:fldCharType="begin"/>
      </w:r>
      <w:r w:rsidR="00C23447">
        <w:instrText xml:space="preserve"> REF _Ref351730692 \h  \* MERGEFORMAT </w:instrText>
      </w:r>
      <w:r w:rsidR="00C23447">
        <w:fldChar w:fldCharType="separate"/>
      </w:r>
      <w:r w:rsidR="00443106" w:rsidRPr="00443106">
        <w:rPr>
          <w:rStyle w:val="CrossReference"/>
        </w:rPr>
        <w:t>Basic Information</w:t>
      </w:r>
      <w:r w:rsidR="00C23447">
        <w:fldChar w:fldCharType="end"/>
      </w:r>
      <w:r>
        <w:t xml:space="preserve"> for information about File </w:t>
      </w:r>
      <w:r w:rsidR="00CF4DF4">
        <w:t>Formats</w:t>
      </w:r>
      <w:r>
        <w:t xml:space="preserve">, which is part of the Metadata Basic Information. Select the </w:t>
      </w:r>
      <w:r w:rsidR="00CF4DF4">
        <w:t xml:space="preserve">File Types </w:t>
      </w:r>
      <w:r>
        <w:t xml:space="preserve">you want to add to your search. </w:t>
      </w:r>
      <w:r w:rsidR="00CF4DF4">
        <w:t>You can remove File Formats by clicking the X associated with them.</w:t>
      </w:r>
    </w:p>
    <w:p w14:paraId="25A979FA" w14:textId="77777777" w:rsidR="00CF4DF4" w:rsidRPr="000A34DD" w:rsidRDefault="00CF4DF4" w:rsidP="000A34DD">
      <w:pPr>
        <w:pStyle w:val="iNormal"/>
      </w:pPr>
      <w:r>
        <w:t>Leaving this box empty will include all File Formats in your search output.</w:t>
      </w:r>
    </w:p>
    <w:p w14:paraId="71B94475" w14:textId="77777777" w:rsidR="003E432E" w:rsidRDefault="003E432E" w:rsidP="003D38B4">
      <w:pPr>
        <w:pStyle w:val="iHeading4"/>
      </w:pPr>
      <w:r>
        <w:lastRenderedPageBreak/>
        <w:t xml:space="preserve">Restricting by </w:t>
      </w:r>
      <w:r w:rsidR="00AF00D9">
        <w:t>Organisational Unit</w:t>
      </w:r>
    </w:p>
    <w:p w14:paraId="6B843822" w14:textId="77777777" w:rsidR="00BD4BAC" w:rsidRPr="005879DC" w:rsidRDefault="00BD4BAC" w:rsidP="00BD4BAC">
      <w:pPr>
        <w:pStyle w:val="iNormal"/>
      </w:pPr>
      <w:r w:rsidRPr="005879DC">
        <w:t xml:space="preserve">The </w:t>
      </w:r>
      <w:r w:rsidR="00AF00D9">
        <w:rPr>
          <w:b/>
        </w:rPr>
        <w:t>Organisational Unit</w:t>
      </w:r>
      <w:r w:rsidRPr="005879DC">
        <w:t xml:space="preserve"> </w:t>
      </w:r>
      <w:r w:rsidR="00AF00D9">
        <w:t xml:space="preserve">(which will be replaced by the term specific to your system) </w:t>
      </w:r>
      <w:r w:rsidRPr="005879DC">
        <w:t xml:space="preserve">interface allows you to search for files based on the </w:t>
      </w:r>
      <w:r w:rsidR="00AF00D9">
        <w:t>Organisational Unit</w:t>
      </w:r>
      <w:r w:rsidR="00F12F7D" w:rsidRPr="005879DC">
        <w:t xml:space="preserve"> </w:t>
      </w:r>
      <w:r w:rsidRPr="005879DC">
        <w:t xml:space="preserve">or </w:t>
      </w:r>
      <w:r w:rsidR="00AF00D9">
        <w:t>Project</w:t>
      </w:r>
      <w:r w:rsidR="00F12F7D">
        <w:t xml:space="preserve"> </w:t>
      </w:r>
      <w:r w:rsidR="00654F98">
        <w:t>that produced the file.</w:t>
      </w:r>
    </w:p>
    <w:p w14:paraId="4A6A6577" w14:textId="77777777" w:rsidR="00BD4BAC" w:rsidRPr="005879DC" w:rsidRDefault="0025702F" w:rsidP="00E110D8">
      <w:pPr>
        <w:pStyle w:val="iFigureCaption"/>
      </w:pPr>
      <w:r>
        <w:rPr>
          <w:b w:val="0"/>
          <w:noProof/>
          <w:lang w:eastAsia="en-AU"/>
        </w:rPr>
        <w:drawing>
          <wp:inline distT="0" distB="0" distL="0" distR="0" wp14:anchorId="5A48BCF2" wp14:editId="338588C6">
            <wp:extent cx="1965069" cy="1600505"/>
            <wp:effectExtent l="190500" t="152400" r="168531" b="133045"/>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srcRect l="9011" t="39418" r="12426" b="8862"/>
                    <a:stretch>
                      <a:fillRect/>
                    </a:stretch>
                  </pic:blipFill>
                  <pic:spPr bwMode="auto">
                    <a:xfrm>
                      <a:off x="0" y="0"/>
                      <a:ext cx="1967930" cy="1602835"/>
                    </a:xfrm>
                    <a:prstGeom prst="rect">
                      <a:avLst/>
                    </a:prstGeom>
                    <a:ln>
                      <a:noFill/>
                    </a:ln>
                    <a:effectLst>
                      <a:outerShdw blurRad="190500" algn="tl" rotWithShape="0">
                        <a:srgbClr val="000000">
                          <a:alpha val="70000"/>
                        </a:srgbClr>
                      </a:outerShdw>
                    </a:effectLst>
                  </pic:spPr>
                </pic:pic>
              </a:graphicData>
            </a:graphic>
          </wp:inline>
        </w:drawing>
      </w:r>
    </w:p>
    <w:p w14:paraId="6EC35C78" w14:textId="6A779200" w:rsidR="00BD4BAC" w:rsidRDefault="00BD4BAC" w:rsidP="00BD4BAC">
      <w:pPr>
        <w:pStyle w:val="iNormal"/>
      </w:pPr>
      <w:r w:rsidRPr="005879DC">
        <w:t xml:space="preserve">The interface is a two-level hierarchy of checkboxes. The top level </w:t>
      </w:r>
      <w:r w:rsidR="00654F98">
        <w:t>shows</w:t>
      </w:r>
      <w:r w:rsidRPr="005879DC">
        <w:t xml:space="preserve"> all the </w:t>
      </w:r>
      <w:r w:rsidR="00AF00D9">
        <w:t>Organisational Units</w:t>
      </w:r>
      <w:r w:rsidR="00AF00D9" w:rsidRPr="005879DC">
        <w:t xml:space="preserve"> </w:t>
      </w:r>
      <w:r w:rsidR="00654F98">
        <w:t xml:space="preserve">defined </w:t>
      </w:r>
      <w:r w:rsidRPr="005879DC">
        <w:t xml:space="preserve">in the system and the second level </w:t>
      </w:r>
      <w:r w:rsidR="00654F98">
        <w:t>shows</w:t>
      </w:r>
      <w:r w:rsidRPr="005879DC">
        <w:t xml:space="preserve"> the </w:t>
      </w:r>
      <w:r w:rsidR="00AF00D9">
        <w:t>Projects</w:t>
      </w:r>
      <w:r w:rsidR="00F12F7D" w:rsidRPr="005879DC">
        <w:t xml:space="preserve"> </w:t>
      </w:r>
      <w:r w:rsidRPr="005879DC">
        <w:t xml:space="preserve">that are </w:t>
      </w:r>
      <w:r w:rsidR="00654F98">
        <w:t xml:space="preserve">defined for those </w:t>
      </w:r>
      <w:r w:rsidR="00AF00D9">
        <w:t>Organisational Units</w:t>
      </w:r>
      <w:r w:rsidR="00654F98">
        <w:t xml:space="preserve">. </w:t>
      </w:r>
      <w:r w:rsidRPr="005879DC">
        <w:t>Selecting a</w:t>
      </w:r>
      <w:r w:rsidR="00AF00D9">
        <w:t>n</w:t>
      </w:r>
      <w:r w:rsidRPr="005879DC">
        <w:t xml:space="preserve"> </w:t>
      </w:r>
      <w:r w:rsidR="00AF00D9">
        <w:t>Organisational Unit</w:t>
      </w:r>
      <w:r w:rsidR="00AF00D9" w:rsidRPr="005879DC">
        <w:t xml:space="preserve"> </w:t>
      </w:r>
      <w:r w:rsidRPr="005879DC">
        <w:t xml:space="preserve">selects all of the </w:t>
      </w:r>
      <w:r w:rsidR="00AF00D9">
        <w:t>Projects</w:t>
      </w:r>
      <w:r w:rsidR="00F12F7D" w:rsidRPr="005879DC">
        <w:t xml:space="preserve"> </w:t>
      </w:r>
      <w:r w:rsidRPr="005879DC">
        <w:t xml:space="preserve">for that </w:t>
      </w:r>
      <w:r w:rsidR="00AF00D9">
        <w:t>Organisational Unit</w:t>
      </w:r>
      <w:r w:rsidRPr="005879DC">
        <w:t xml:space="preserve">. If only specific </w:t>
      </w:r>
      <w:r w:rsidR="00AF00D9">
        <w:t>Projects</w:t>
      </w:r>
      <w:r w:rsidR="00F12F7D" w:rsidRPr="005879DC">
        <w:t xml:space="preserve"> </w:t>
      </w:r>
      <w:r w:rsidRPr="005879DC">
        <w:t xml:space="preserve">are required, clicking on the </w:t>
      </w:r>
      <w:r w:rsidR="00FB6214" w:rsidRPr="00FB6214">
        <w:rPr>
          <w:b/>
        </w:rPr>
        <w:t>+</w:t>
      </w:r>
      <w:r w:rsidRPr="005879DC">
        <w:t xml:space="preserve"> sign to the left of </w:t>
      </w:r>
      <w:r w:rsidR="00F40E2A" w:rsidRPr="005879DC">
        <w:t>an</w:t>
      </w:r>
      <w:r w:rsidRPr="005879DC">
        <w:t xml:space="preserve"> </w:t>
      </w:r>
      <w:r w:rsidR="00AF00D9">
        <w:t>Organisational Unit</w:t>
      </w:r>
      <w:r w:rsidR="00AF00D9" w:rsidRPr="005879DC">
        <w:t xml:space="preserve"> </w:t>
      </w:r>
      <w:r w:rsidRPr="005879DC">
        <w:t xml:space="preserve">will expand the hierarchy and allow individual </w:t>
      </w:r>
      <w:r w:rsidR="00AF00D9">
        <w:t>Projects</w:t>
      </w:r>
      <w:r w:rsidR="00F12F7D" w:rsidRPr="005879DC">
        <w:t xml:space="preserve"> </w:t>
      </w:r>
      <w:r w:rsidRPr="005879DC">
        <w:t>to be selected or deselected.</w:t>
      </w:r>
    </w:p>
    <w:p w14:paraId="57BF6A6B" w14:textId="77777777" w:rsidR="00F12F7D" w:rsidRPr="005879DC" w:rsidRDefault="00F12F7D" w:rsidP="00BD4BAC">
      <w:pPr>
        <w:pStyle w:val="iNormal"/>
      </w:pPr>
      <w:r>
        <w:t xml:space="preserve">Selecting more than one </w:t>
      </w:r>
      <w:r w:rsidR="00AF00D9">
        <w:t>Organisational Unit</w:t>
      </w:r>
      <w:r w:rsidR="00AF00D9" w:rsidRPr="005879DC">
        <w:t xml:space="preserve"> </w:t>
      </w:r>
      <w:r>
        <w:t xml:space="preserve">or </w:t>
      </w:r>
      <w:r w:rsidR="00AF00D9">
        <w:t>Project</w:t>
      </w:r>
      <w:r>
        <w:t xml:space="preserve"> causes all files for any of those </w:t>
      </w:r>
      <w:r w:rsidR="00AF00D9">
        <w:t>Organisational Unit</w:t>
      </w:r>
      <w:r w:rsidR="00AF00D9" w:rsidRPr="005879DC">
        <w:t xml:space="preserve"> </w:t>
      </w:r>
      <w:r>
        <w:t xml:space="preserve">or </w:t>
      </w:r>
      <w:r w:rsidR="00AF00D9">
        <w:t>Projects</w:t>
      </w:r>
      <w:r>
        <w:t xml:space="preserve"> to be listed.</w:t>
      </w:r>
    </w:p>
    <w:p w14:paraId="65626A67" w14:textId="77777777" w:rsidR="003E432E" w:rsidRPr="003D38B4" w:rsidRDefault="003E432E" w:rsidP="003D38B4">
      <w:pPr>
        <w:pStyle w:val="iHeading4"/>
      </w:pPr>
      <w:r w:rsidRPr="003D38B4">
        <w:t xml:space="preserve">Restricting by </w:t>
      </w:r>
      <w:r w:rsidR="00415DC9">
        <w:t>Data File</w:t>
      </w:r>
      <w:r w:rsidR="00261558" w:rsidRPr="003D38B4">
        <w:t xml:space="preserve"> </w:t>
      </w:r>
      <w:r w:rsidRPr="003D38B4">
        <w:t>Columns</w:t>
      </w:r>
    </w:p>
    <w:p w14:paraId="0B98E1F7" w14:textId="77777777" w:rsidR="00BD4BAC" w:rsidRPr="005879DC" w:rsidRDefault="00BD4BAC" w:rsidP="00BD4BAC">
      <w:pPr>
        <w:pStyle w:val="iNormal"/>
      </w:pPr>
      <w:r w:rsidRPr="005879DC">
        <w:t xml:space="preserve">The </w:t>
      </w:r>
      <w:r w:rsidR="003E432E">
        <w:rPr>
          <w:b/>
        </w:rPr>
        <w:t>Columns</w:t>
      </w:r>
      <w:r w:rsidRPr="005879DC">
        <w:t xml:space="preserve"> interface allows you to search for TOA5 format </w:t>
      </w:r>
      <w:r w:rsidR="00415DC9">
        <w:t>Data File</w:t>
      </w:r>
      <w:r w:rsidR="009B7E78">
        <w:t>s</w:t>
      </w:r>
      <w:r w:rsidRPr="005879DC">
        <w:t xml:space="preserve"> that contain specified </w:t>
      </w:r>
      <w:r w:rsidR="00654F98">
        <w:t>columns.</w:t>
      </w:r>
    </w:p>
    <w:p w14:paraId="03216D77" w14:textId="77777777" w:rsidR="00BD4BAC" w:rsidRPr="005879DC" w:rsidRDefault="005F0160" w:rsidP="00E110D8">
      <w:pPr>
        <w:pStyle w:val="iFigureCaption"/>
      </w:pPr>
      <w:r>
        <w:rPr>
          <w:b w:val="0"/>
          <w:noProof/>
          <w:lang w:eastAsia="en-AU"/>
        </w:rPr>
        <w:drawing>
          <wp:inline distT="0" distB="0" distL="0" distR="0" wp14:anchorId="24DCED3F" wp14:editId="4A865125">
            <wp:extent cx="1954315" cy="1506295"/>
            <wp:effectExtent l="203200" t="203200" r="205105" b="195580"/>
            <wp:docPr id="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83"/>
                    <a:srcRect l="4298" t="57475" r="67354" b="17126"/>
                    <a:stretch>
                      <a:fillRect/>
                    </a:stretch>
                  </pic:blipFill>
                  <pic:spPr bwMode="auto">
                    <a:xfrm>
                      <a:off x="0" y="0"/>
                      <a:ext cx="1953895" cy="1506220"/>
                    </a:xfrm>
                    <a:prstGeom prst="rect">
                      <a:avLst/>
                    </a:prstGeom>
                    <a:ln>
                      <a:noFill/>
                    </a:ln>
                    <a:effectLst>
                      <a:outerShdw blurRad="190500" algn="tl" rotWithShape="0">
                        <a:srgbClr val="000000">
                          <a:alpha val="70000"/>
                        </a:srgbClr>
                      </a:outerShdw>
                    </a:effectLst>
                  </pic:spPr>
                </pic:pic>
              </a:graphicData>
            </a:graphic>
          </wp:inline>
        </w:drawing>
      </w:r>
    </w:p>
    <w:p w14:paraId="34713291" w14:textId="77777777" w:rsidR="00BD4BAC" w:rsidRPr="005879DC" w:rsidRDefault="00BD4BAC" w:rsidP="00BD4BAC">
      <w:pPr>
        <w:pStyle w:val="iNormal"/>
      </w:pPr>
      <w:r w:rsidRPr="005879DC">
        <w:t xml:space="preserve">Like the </w:t>
      </w:r>
      <w:r w:rsidR="00AF00D9">
        <w:t>Organisational Unit</w:t>
      </w:r>
      <w:r w:rsidR="00AF00D9" w:rsidRPr="005879DC">
        <w:t xml:space="preserve"> </w:t>
      </w:r>
      <w:r w:rsidRPr="005879DC">
        <w:t xml:space="preserve">interface, </w:t>
      </w:r>
      <w:r w:rsidR="00524DE1">
        <w:t xml:space="preserve">this shows a </w:t>
      </w:r>
      <w:r w:rsidRPr="005879DC">
        <w:t xml:space="preserve">two-level hierarchy of checkboxes. The top level contains all the </w:t>
      </w:r>
      <w:r w:rsidR="006F4187">
        <w:t>N</w:t>
      </w:r>
      <w:r w:rsidRPr="005879DC">
        <w:t xml:space="preserve">ames </w:t>
      </w:r>
      <w:r w:rsidR="00524DE1">
        <w:t xml:space="preserve">that are </w:t>
      </w:r>
      <w:r w:rsidR="00F12F7D">
        <w:t xml:space="preserve">defined in the Columns Mapping table. When these Names are expanded by clicking the </w:t>
      </w:r>
      <w:r w:rsidR="00F12F7D" w:rsidRPr="00F12F7D">
        <w:rPr>
          <w:rStyle w:val="iOption"/>
        </w:rPr>
        <w:t>+</w:t>
      </w:r>
      <w:r w:rsidR="00F12F7D">
        <w:t xml:space="preserve"> sign next to them, they show </w:t>
      </w:r>
      <w:proofErr w:type="gramStart"/>
      <w:r w:rsidR="00F12F7D">
        <w:t>all of the</w:t>
      </w:r>
      <w:proofErr w:type="gramEnd"/>
      <w:r w:rsidR="00F12F7D">
        <w:t xml:space="preserve"> TOA5 column headings which map to these Names. </w:t>
      </w:r>
      <w:r w:rsidRPr="005879DC">
        <w:t>The</w:t>
      </w:r>
      <w:r w:rsidR="00524DE1">
        <w:t xml:space="preserve"> last top level group is an extra</w:t>
      </w:r>
      <w:r w:rsidRPr="005879DC">
        <w:t xml:space="preserve"> group called </w:t>
      </w:r>
      <w:r w:rsidRPr="005879DC">
        <w:rPr>
          <w:b/>
        </w:rPr>
        <w:t>Unmapped</w:t>
      </w:r>
      <w:r w:rsidRPr="005879DC">
        <w:t xml:space="preserve"> that contains all the </w:t>
      </w:r>
      <w:r w:rsidR="00524DE1">
        <w:t>TOA5 column headings</w:t>
      </w:r>
      <w:r w:rsidRPr="005879DC">
        <w:t xml:space="preserve"> that </w:t>
      </w:r>
      <w:r w:rsidR="00D90A68">
        <w:t>appear in any file in th</w:t>
      </w:r>
      <w:r w:rsidR="00F12F7D">
        <w:t xml:space="preserve">e entire </w:t>
      </w:r>
      <w:r w:rsidR="00E511C5">
        <w:lastRenderedPageBreak/>
        <w:t>DC21</w:t>
      </w:r>
      <w:r w:rsidR="00F12F7D">
        <w:t xml:space="preserve"> data store but </w:t>
      </w:r>
      <w:r w:rsidRPr="005879DC">
        <w:t xml:space="preserve">are not mapped to a standard </w:t>
      </w:r>
      <w:r w:rsidR="00524DE1">
        <w:t>Name in the Column Mappings table</w:t>
      </w:r>
      <w:r w:rsidRPr="005879DC">
        <w:t xml:space="preserve">. </w:t>
      </w:r>
      <w:r w:rsidR="006F4187">
        <w:t xml:space="preserve">See </w:t>
      </w:r>
      <w:r w:rsidR="00C23447">
        <w:fldChar w:fldCharType="begin"/>
      </w:r>
      <w:r w:rsidR="00C23447">
        <w:instrText xml:space="preserve"> REF _Ref351729315 \r \h  \* MERGEFORMAT </w:instrText>
      </w:r>
      <w:r w:rsidR="00C23447">
        <w:fldChar w:fldCharType="separate"/>
      </w:r>
      <w:r w:rsidR="00443106" w:rsidRPr="00443106">
        <w:rPr>
          <w:rStyle w:val="CrossReference"/>
        </w:rPr>
        <w:t>11.3</w:t>
      </w:r>
      <w:r w:rsidR="00C23447">
        <w:fldChar w:fldCharType="end"/>
      </w:r>
      <w:r w:rsidR="006F4187" w:rsidRPr="006F4187">
        <w:rPr>
          <w:rStyle w:val="CrossReference"/>
        </w:rPr>
        <w:t xml:space="preserve"> </w:t>
      </w:r>
      <w:r w:rsidR="00C23447">
        <w:fldChar w:fldCharType="begin"/>
      </w:r>
      <w:r w:rsidR="00C23447">
        <w:instrText xml:space="preserve"> REF _Ref351729320 \h  \* MERGEFORMAT </w:instrText>
      </w:r>
      <w:r w:rsidR="00C23447">
        <w:fldChar w:fldCharType="separate"/>
      </w:r>
      <w:r w:rsidR="00443106" w:rsidRPr="00443106">
        <w:rPr>
          <w:rStyle w:val="CrossReference"/>
        </w:rPr>
        <w:t>Managing Column Mappings</w:t>
      </w:r>
      <w:r w:rsidR="00C23447">
        <w:fldChar w:fldCharType="end"/>
      </w:r>
      <w:r w:rsidR="006F4187">
        <w:t xml:space="preserve"> for more information.</w:t>
      </w:r>
    </w:p>
    <w:p w14:paraId="75ADB154" w14:textId="77777777" w:rsidR="00BD4BAC" w:rsidRDefault="00BD4BAC" w:rsidP="00BD4BAC">
      <w:pPr>
        <w:pStyle w:val="iNormal"/>
      </w:pPr>
      <w:r w:rsidRPr="005879DC">
        <w:t xml:space="preserve">Selecting the checkbox for a standardised top-level </w:t>
      </w:r>
      <w:r w:rsidR="00524DE1">
        <w:t>N</w:t>
      </w:r>
      <w:r w:rsidRPr="005879DC">
        <w:t xml:space="preserve">ame will select all the TOA5 </w:t>
      </w:r>
      <w:r>
        <w:t>column</w:t>
      </w:r>
      <w:r w:rsidRPr="005879DC">
        <w:t xml:space="preserve"> </w:t>
      </w:r>
      <w:r w:rsidR="00524DE1">
        <w:t>headings</w:t>
      </w:r>
      <w:r w:rsidRPr="005879DC">
        <w:t xml:space="preserve"> that are mapped to it. Clicking the </w:t>
      </w:r>
      <w:r w:rsidR="00FB6214" w:rsidRPr="00FB6214">
        <w:rPr>
          <w:b/>
        </w:rPr>
        <w:t>+</w:t>
      </w:r>
      <w:r w:rsidRPr="005879DC">
        <w:t xml:space="preserve"> sign to the left of the </w:t>
      </w:r>
      <w:r w:rsidR="00524DE1">
        <w:t>top-level Name</w:t>
      </w:r>
      <w:r w:rsidRPr="005879DC">
        <w:t xml:space="preserve"> will allow you to select them individually.</w:t>
      </w:r>
    </w:p>
    <w:p w14:paraId="2378CD64" w14:textId="77777777" w:rsidR="006F4187" w:rsidRDefault="006F4187" w:rsidP="00BD4BAC">
      <w:pPr>
        <w:pStyle w:val="iNormal"/>
      </w:pPr>
      <w:r>
        <w:t xml:space="preserve">Selecting more than one </w:t>
      </w:r>
      <w:r w:rsidR="00524DE1">
        <w:t>checkbox</w:t>
      </w:r>
      <w:r>
        <w:t xml:space="preserve"> will cause any file which has any of those </w:t>
      </w:r>
      <w:r w:rsidR="00524DE1">
        <w:t xml:space="preserve">corresponding TOA5 </w:t>
      </w:r>
      <w:r>
        <w:t>column headings to be listed.</w:t>
      </w:r>
    </w:p>
    <w:p w14:paraId="6C6C4221" w14:textId="77777777" w:rsidR="00197228" w:rsidRPr="005879DC" w:rsidRDefault="00197228" w:rsidP="00BD4BAC">
      <w:pPr>
        <w:pStyle w:val="iNormal"/>
      </w:pPr>
      <w:r>
        <w:t xml:space="preserve">If you </w:t>
      </w:r>
      <w:r w:rsidR="00524DE1">
        <w:t>set any checkbox</w:t>
      </w:r>
      <w:r>
        <w:t xml:space="preserve"> in this search function, only TOA5 </w:t>
      </w:r>
      <w:r w:rsidR="00415DC9">
        <w:t>Data File</w:t>
      </w:r>
      <w:r w:rsidR="009B7E78">
        <w:t>s</w:t>
      </w:r>
      <w:r>
        <w:t xml:space="preserve"> will be listed.</w:t>
      </w:r>
    </w:p>
    <w:p w14:paraId="1031CCCD" w14:textId="77777777" w:rsidR="003E432E" w:rsidRDefault="00FE6F56" w:rsidP="003D38B4">
      <w:pPr>
        <w:pStyle w:val="iHeading4"/>
      </w:pPr>
      <w:r>
        <w:t>Restricting by Person Who Added the File</w:t>
      </w:r>
    </w:p>
    <w:p w14:paraId="618A7BA9" w14:textId="77777777" w:rsidR="00BD4BAC" w:rsidRPr="005879DC" w:rsidRDefault="00BD4BAC" w:rsidP="00BD4BAC">
      <w:pPr>
        <w:pStyle w:val="iNormal"/>
      </w:pPr>
      <w:r w:rsidRPr="005879DC">
        <w:t xml:space="preserve">The </w:t>
      </w:r>
      <w:r w:rsidR="00912B05">
        <w:rPr>
          <w:b/>
        </w:rPr>
        <w:t>Added By</w:t>
      </w:r>
      <w:r w:rsidRPr="005879DC">
        <w:t xml:space="preserve"> field allows you to search for files that were uploaded by a specific </w:t>
      </w:r>
      <w:r w:rsidR="001902BA">
        <w:t>User</w:t>
      </w:r>
      <w:r w:rsidR="002F37C0">
        <w:t>.</w:t>
      </w:r>
    </w:p>
    <w:p w14:paraId="18B6DC29" w14:textId="77777777" w:rsidR="00BD4BAC" w:rsidRPr="005879DC" w:rsidRDefault="005F0160" w:rsidP="00E110D8">
      <w:pPr>
        <w:pStyle w:val="iFigureCaption"/>
      </w:pPr>
      <w:r>
        <w:rPr>
          <w:b w:val="0"/>
          <w:noProof/>
          <w:lang w:eastAsia="en-AU"/>
        </w:rPr>
        <w:drawing>
          <wp:inline distT="0" distB="0" distL="0" distR="0" wp14:anchorId="1DE3C851" wp14:editId="46889707">
            <wp:extent cx="1898124" cy="1300264"/>
            <wp:effectExtent l="190500" t="152400" r="178326" b="128486"/>
            <wp:docPr id="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84"/>
                    <a:srcRect l="6279" t="61248" r="69885" b="19739"/>
                    <a:stretch>
                      <a:fillRect/>
                    </a:stretch>
                  </pic:blipFill>
                  <pic:spPr bwMode="auto">
                    <a:xfrm>
                      <a:off x="0" y="0"/>
                      <a:ext cx="1898124" cy="1300264"/>
                    </a:xfrm>
                    <a:prstGeom prst="rect">
                      <a:avLst/>
                    </a:prstGeom>
                    <a:ln>
                      <a:noFill/>
                    </a:ln>
                    <a:effectLst>
                      <a:outerShdw blurRad="190500" algn="tl" rotWithShape="0">
                        <a:srgbClr val="000000">
                          <a:alpha val="70000"/>
                        </a:srgbClr>
                      </a:outerShdw>
                    </a:effectLst>
                  </pic:spPr>
                </pic:pic>
              </a:graphicData>
            </a:graphic>
          </wp:inline>
        </w:drawing>
      </w:r>
    </w:p>
    <w:p w14:paraId="3A28DB99" w14:textId="5D5D22F2" w:rsidR="00BD4BAC" w:rsidRPr="005879DC" w:rsidRDefault="00197228" w:rsidP="00BD4BAC">
      <w:pPr>
        <w:pStyle w:val="iNormal"/>
      </w:pPr>
      <w:r>
        <w:t xml:space="preserve">The </w:t>
      </w:r>
      <w:r w:rsidR="001902BA">
        <w:t>User</w:t>
      </w:r>
      <w:r>
        <w:t xml:space="preserve"> must be selected from the</w:t>
      </w:r>
      <w:r w:rsidR="00BD4BAC" w:rsidRPr="005879DC">
        <w:t xml:space="preserve"> list of </w:t>
      </w:r>
      <w:r w:rsidR="00F40E2A" w:rsidRPr="005879DC">
        <w:t xml:space="preserve">a </w:t>
      </w:r>
      <w:r w:rsidR="00F40E2A">
        <w:t>User’s</w:t>
      </w:r>
      <w:r w:rsidR="00BD4BAC" w:rsidRPr="005879DC">
        <w:t xml:space="preserve"> registered in the system. </w:t>
      </w:r>
    </w:p>
    <w:p w14:paraId="4C7D5A18" w14:textId="77777777" w:rsidR="003E432E" w:rsidRDefault="003E432E" w:rsidP="003D38B4">
      <w:pPr>
        <w:pStyle w:val="iHeading4"/>
      </w:pPr>
      <w:r>
        <w:t>Restricting by Upload Date</w:t>
      </w:r>
    </w:p>
    <w:p w14:paraId="7FF61891" w14:textId="77777777" w:rsidR="00BD4BAC" w:rsidRPr="005879DC" w:rsidRDefault="00BD4BAC" w:rsidP="00BD4BAC">
      <w:pPr>
        <w:pStyle w:val="iNormal"/>
      </w:pPr>
      <w:r w:rsidRPr="005879DC">
        <w:t xml:space="preserve">The </w:t>
      </w:r>
      <w:r w:rsidR="00912B05">
        <w:rPr>
          <w:b/>
        </w:rPr>
        <w:t>Date Added</w:t>
      </w:r>
      <w:r w:rsidRPr="005879DC">
        <w:t xml:space="preserve"> interface allows you to search for files that were uploaded between a specified set of dates</w:t>
      </w:r>
      <w:r w:rsidR="002F37C0">
        <w:t>.</w:t>
      </w:r>
    </w:p>
    <w:p w14:paraId="1F196851" w14:textId="77777777" w:rsidR="00BD4BAC" w:rsidRPr="005879DC" w:rsidRDefault="005F0160" w:rsidP="00E110D8">
      <w:pPr>
        <w:pStyle w:val="iFigureCaption"/>
      </w:pPr>
      <w:r>
        <w:rPr>
          <w:b w:val="0"/>
          <w:noProof/>
          <w:lang w:eastAsia="en-AU"/>
        </w:rPr>
        <w:drawing>
          <wp:inline distT="0" distB="0" distL="0" distR="0" wp14:anchorId="0116CBF3" wp14:editId="629AEC09">
            <wp:extent cx="1835271" cy="1496882"/>
            <wp:effectExtent l="190500" t="152400" r="164979" b="141418"/>
            <wp:docPr id="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85"/>
                    <a:srcRect l="6029" t="64441" r="69435" b="12192"/>
                    <a:stretch>
                      <a:fillRect/>
                    </a:stretch>
                  </pic:blipFill>
                  <pic:spPr bwMode="auto">
                    <a:xfrm>
                      <a:off x="0" y="0"/>
                      <a:ext cx="1837716" cy="1498876"/>
                    </a:xfrm>
                    <a:prstGeom prst="rect">
                      <a:avLst/>
                    </a:prstGeom>
                    <a:ln>
                      <a:noFill/>
                    </a:ln>
                    <a:effectLst>
                      <a:outerShdw blurRad="190500" algn="tl" rotWithShape="0">
                        <a:srgbClr val="000000">
                          <a:alpha val="70000"/>
                        </a:srgbClr>
                      </a:outerShdw>
                    </a:effectLst>
                  </pic:spPr>
                </pic:pic>
              </a:graphicData>
            </a:graphic>
          </wp:inline>
        </w:drawing>
      </w:r>
    </w:p>
    <w:p w14:paraId="2CC3A5CC" w14:textId="77777777" w:rsidR="00BD4BAC" w:rsidRPr="005879DC" w:rsidRDefault="00BD4BAC" w:rsidP="00BD4BAC">
      <w:pPr>
        <w:pStyle w:val="iNormal"/>
      </w:pPr>
      <w:r w:rsidRPr="005879DC">
        <w:t xml:space="preserve">Like the </w:t>
      </w:r>
      <w:r w:rsidRPr="00FD3846">
        <w:rPr>
          <w:b/>
        </w:rPr>
        <w:t>Date</w:t>
      </w:r>
      <w:r w:rsidRPr="005879DC">
        <w:t xml:space="preserve"> field, the </w:t>
      </w:r>
      <w:r w:rsidRPr="00FD3846">
        <w:rPr>
          <w:b/>
        </w:rPr>
        <w:t>Date</w:t>
      </w:r>
      <w:r w:rsidR="00912B05">
        <w:rPr>
          <w:b/>
        </w:rPr>
        <w:t xml:space="preserve"> Added</w:t>
      </w:r>
      <w:r w:rsidRPr="005879DC">
        <w:t xml:space="preserve"> interface allows you to select a </w:t>
      </w:r>
      <w:proofErr w:type="gramStart"/>
      <w:r w:rsidRPr="005879DC">
        <w:rPr>
          <w:b/>
        </w:rPr>
        <w:t>From</w:t>
      </w:r>
      <w:proofErr w:type="gramEnd"/>
      <w:r w:rsidRPr="005879DC">
        <w:rPr>
          <w:b/>
        </w:rPr>
        <w:t xml:space="preserve"> date</w:t>
      </w:r>
      <w:r w:rsidRPr="005879DC">
        <w:t xml:space="preserve"> and a </w:t>
      </w:r>
      <w:r w:rsidRPr="005879DC">
        <w:rPr>
          <w:b/>
        </w:rPr>
        <w:t>To Date</w:t>
      </w:r>
      <w:r w:rsidRPr="005879DC">
        <w:t xml:space="preserve">. </w:t>
      </w:r>
      <w:r>
        <w:t xml:space="preserve">If both dates are specified only files uploaded between those dates will be included in the search results. </w:t>
      </w:r>
      <w:r w:rsidRPr="005879DC">
        <w:t xml:space="preserve">If only a </w:t>
      </w:r>
      <w:r w:rsidRPr="005879DC">
        <w:rPr>
          <w:b/>
        </w:rPr>
        <w:t>From Date</w:t>
      </w:r>
      <w:r w:rsidRPr="005879DC">
        <w:t xml:space="preserve"> is specified, all files </w:t>
      </w:r>
      <w:r>
        <w:t>uploaded</w:t>
      </w:r>
      <w:r w:rsidRPr="005879DC">
        <w:t xml:space="preserve"> after that date will be included. If only a </w:t>
      </w:r>
      <w:r w:rsidRPr="005879DC">
        <w:rPr>
          <w:b/>
        </w:rPr>
        <w:t>To Date</w:t>
      </w:r>
      <w:r w:rsidRPr="005879DC">
        <w:t xml:space="preserve"> is specified, all </w:t>
      </w:r>
      <w:r>
        <w:t>uploaded</w:t>
      </w:r>
      <w:r w:rsidRPr="005879DC">
        <w:t xml:space="preserve"> before that date will be included.</w:t>
      </w:r>
      <w:r w:rsidR="00FE6F56">
        <w:t xml:space="preserve"> See </w:t>
      </w:r>
      <w:r w:rsidR="00C23447">
        <w:fldChar w:fldCharType="begin"/>
      </w:r>
      <w:r w:rsidR="00C23447">
        <w:instrText xml:space="preserve"> REF _Ref352677837 \r \h  \* MERGEFORMAT </w:instrText>
      </w:r>
      <w:r w:rsidR="00C23447">
        <w:fldChar w:fldCharType="separate"/>
      </w:r>
      <w:r w:rsidR="00443106" w:rsidRPr="00443106">
        <w:rPr>
          <w:rStyle w:val="CrossReference"/>
        </w:rPr>
        <w:t>4.2</w:t>
      </w:r>
      <w:r w:rsidR="00C23447">
        <w:fldChar w:fldCharType="end"/>
      </w:r>
      <w:r w:rsidR="00335FC1" w:rsidRPr="00335FC1">
        <w:rPr>
          <w:rStyle w:val="CrossReference"/>
        </w:rPr>
        <w:t xml:space="preserve"> </w:t>
      </w:r>
      <w:r w:rsidR="00C23447">
        <w:fldChar w:fldCharType="begin"/>
      </w:r>
      <w:r w:rsidR="00C23447">
        <w:instrText xml:space="preserve"> REF _Ref352677843 \h  \* MERGEFORMAT </w:instrText>
      </w:r>
      <w:r w:rsidR="00C23447">
        <w:fldChar w:fldCharType="separate"/>
      </w:r>
      <w:r w:rsidR="00443106" w:rsidRPr="00443106">
        <w:rPr>
          <w:rStyle w:val="CrossReference"/>
        </w:rPr>
        <w:t>Entering Dates and Times</w:t>
      </w:r>
      <w:r w:rsidR="00C23447">
        <w:fldChar w:fldCharType="end"/>
      </w:r>
      <w:r w:rsidR="00335FC1">
        <w:t xml:space="preserve"> </w:t>
      </w:r>
      <w:r w:rsidR="00FE6F56">
        <w:t>for instructions on entering dates.</w:t>
      </w:r>
    </w:p>
    <w:p w14:paraId="68BC49B1" w14:textId="77777777" w:rsidR="0058671E" w:rsidRDefault="0058671E" w:rsidP="00B6457B">
      <w:pPr>
        <w:pStyle w:val="iHeading2"/>
      </w:pPr>
      <w:bookmarkStart w:id="1243" w:name="_Ref351623409"/>
      <w:bookmarkStart w:id="1244" w:name="_Ref351623415"/>
      <w:bookmarkStart w:id="1245" w:name="_Toc386636210"/>
      <w:r>
        <w:lastRenderedPageBreak/>
        <w:t>The Cart</w:t>
      </w:r>
      <w:bookmarkEnd w:id="1243"/>
      <w:bookmarkEnd w:id="1244"/>
      <w:bookmarkEnd w:id="1245"/>
    </w:p>
    <w:p w14:paraId="1A63E930" w14:textId="77777777" w:rsidR="00F60BF3" w:rsidRDefault="0058671E" w:rsidP="0058671E">
      <w:pPr>
        <w:pStyle w:val="iNormal"/>
        <w:rPr>
          <w:lang w:eastAsia="ja-JP"/>
        </w:rPr>
      </w:pPr>
      <w:r>
        <w:rPr>
          <w:lang w:eastAsia="ja-JP"/>
        </w:rPr>
        <w:t>The Cart operates like an e</w:t>
      </w:r>
      <w:r w:rsidR="004B3EE0">
        <w:rPr>
          <w:lang w:eastAsia="ja-JP"/>
        </w:rPr>
        <w:t>-</w:t>
      </w:r>
      <w:r>
        <w:rPr>
          <w:lang w:eastAsia="ja-JP"/>
        </w:rPr>
        <w:t>Commerce shopping cart.</w:t>
      </w:r>
      <w:r w:rsidR="00F60BF3">
        <w:rPr>
          <w:lang w:eastAsia="ja-JP"/>
        </w:rPr>
        <w:t xml:space="preserve"> </w:t>
      </w:r>
      <w:r w:rsidR="00E511C5">
        <w:rPr>
          <w:lang w:eastAsia="ja-JP"/>
        </w:rPr>
        <w:t>DC21</w:t>
      </w:r>
      <w:r w:rsidR="00F60BF3">
        <w:rPr>
          <w:lang w:eastAsia="ja-JP"/>
        </w:rPr>
        <w:t xml:space="preserve"> provides functions for adding files to the Cart and for doing operations, such as Downloading and Publishing, on all files in the Cart. See more information about Downloading in </w:t>
      </w:r>
      <w:r w:rsidR="00F60BF3" w:rsidRPr="002E5280">
        <w:t>Chapter</w:t>
      </w:r>
      <w:r w:rsidR="00F60BF3" w:rsidRPr="00DB652E">
        <w:t xml:space="preserve"> </w:t>
      </w:r>
      <w:r w:rsidR="00C23447">
        <w:fldChar w:fldCharType="begin"/>
      </w:r>
      <w:r w:rsidR="00C23447">
        <w:instrText xml:space="preserve"> REF _Ref351561703 \r \h  \* MERGEFORMAT </w:instrText>
      </w:r>
      <w:r w:rsidR="00C23447">
        <w:fldChar w:fldCharType="separate"/>
      </w:r>
      <w:r w:rsidR="00443106">
        <w:t>10</w:t>
      </w:r>
      <w:r w:rsidR="00C23447">
        <w:fldChar w:fldCharType="end"/>
      </w:r>
      <w:r w:rsidR="004B3EE0" w:rsidRPr="00DB652E">
        <w:t xml:space="preserve"> </w:t>
      </w:r>
      <w:r w:rsidR="00C23447">
        <w:fldChar w:fldCharType="begin"/>
      </w:r>
      <w:r w:rsidR="00C23447">
        <w:instrText xml:space="preserve"> REF _Ref351561703 \h  \* MERGEFORMAT </w:instrText>
      </w:r>
      <w:r w:rsidR="00C23447">
        <w:fldChar w:fldCharType="separate"/>
      </w:r>
      <w:r w:rsidR="00443106" w:rsidRPr="00443106">
        <w:rPr>
          <w:rStyle w:val="CrossReference"/>
        </w:rPr>
        <w:t>Downloading files</w:t>
      </w:r>
      <w:r w:rsidR="00C23447">
        <w:fldChar w:fldCharType="end"/>
      </w:r>
      <w:r w:rsidR="00F60BF3">
        <w:rPr>
          <w:lang w:eastAsia="ja-JP"/>
        </w:rPr>
        <w:t xml:space="preserve"> and Publishing in </w:t>
      </w:r>
      <w:r w:rsidR="00F60BF3" w:rsidRPr="002E5280">
        <w:t>Chapter</w:t>
      </w:r>
      <w:r w:rsidR="004B3EE0" w:rsidRPr="002E5280">
        <w:t xml:space="preserve"> </w:t>
      </w:r>
      <w:r w:rsidR="00C23447">
        <w:fldChar w:fldCharType="begin"/>
      </w:r>
      <w:r w:rsidR="00C23447">
        <w:instrText xml:space="preserve"> REF _Ref351648922 \r \h  \* MERGEFORMAT </w:instrText>
      </w:r>
      <w:r w:rsidR="00C23447">
        <w:fldChar w:fldCharType="separate"/>
      </w:r>
      <w:r w:rsidR="00443106">
        <w:t>9</w:t>
      </w:r>
      <w:r w:rsidR="00C23447">
        <w:fldChar w:fldCharType="end"/>
      </w:r>
      <w:r w:rsidR="004B3EE0" w:rsidRPr="00DB652E">
        <w:t xml:space="preserve"> </w:t>
      </w:r>
      <w:r w:rsidR="00C23447">
        <w:fldChar w:fldCharType="begin"/>
      </w:r>
      <w:r w:rsidR="00C23447">
        <w:instrText xml:space="preserve"> REF _Ref351648925 \h  \* MERGEFORMAT </w:instrText>
      </w:r>
      <w:r w:rsidR="00C23447">
        <w:fldChar w:fldCharType="separate"/>
      </w:r>
      <w:r w:rsidR="00443106" w:rsidRPr="00443106">
        <w:rPr>
          <w:rStyle w:val="CrossReference"/>
        </w:rPr>
        <w:t>Publishing Your Data</w:t>
      </w:r>
      <w:r w:rsidR="00C23447">
        <w:fldChar w:fldCharType="end"/>
      </w:r>
      <w:r w:rsidR="00F60BF3">
        <w:rPr>
          <w:lang w:eastAsia="ja-JP"/>
        </w:rPr>
        <w:t>.</w:t>
      </w:r>
    </w:p>
    <w:p w14:paraId="05F5A0C5" w14:textId="77777777"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14:paraId="3B25603C" w14:textId="77777777" w:rsidR="00E003EE" w:rsidRDefault="00E003EE" w:rsidP="0058671E">
      <w:pPr>
        <w:pStyle w:val="iNormal"/>
        <w:rPr>
          <w:lang w:eastAsia="ja-JP"/>
        </w:rPr>
      </w:pPr>
      <w:r>
        <w:t xml:space="preserve">If a file is deleted from the system or is replaced by a new upload, that file will disappear from all </w:t>
      </w:r>
      <w:r w:rsidR="001902BA">
        <w:t>Users</w:t>
      </w:r>
      <w:r>
        <w:t>’ Carts.</w:t>
      </w:r>
    </w:p>
    <w:p w14:paraId="23E9C041" w14:textId="77777777"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14:paraId="59814B03" w14:textId="77777777" w:rsidR="0058671E" w:rsidRDefault="00F60BF3" w:rsidP="0058671E">
      <w:pPr>
        <w:pStyle w:val="iNormal"/>
        <w:rPr>
          <w:lang w:eastAsia="ja-JP"/>
        </w:rPr>
      </w:pPr>
      <w:r>
        <w:rPr>
          <w:lang w:eastAsia="ja-JP"/>
        </w:rPr>
        <w:t>Add</w:t>
      </w:r>
      <w:r w:rsidR="0058671E">
        <w:rPr>
          <w:lang w:eastAsia="ja-JP"/>
        </w:rPr>
        <w:t xml:space="preserve"> </w:t>
      </w:r>
      <w:r>
        <w:rPr>
          <w:lang w:eastAsia="ja-JP"/>
        </w:rPr>
        <w:t>a file</w:t>
      </w:r>
      <w:r w:rsidR="0058671E">
        <w:rPr>
          <w:lang w:eastAsia="ja-JP"/>
        </w:rPr>
        <w:t xml:space="preserve"> to the Cart by clicking on </w:t>
      </w:r>
      <w:proofErr w:type="gramStart"/>
      <w:r>
        <w:rPr>
          <w:lang w:eastAsia="ja-JP"/>
        </w:rPr>
        <w:t>any</w:t>
      </w:r>
      <w:r w:rsidR="0058671E">
        <w:rPr>
          <w:lang w:eastAsia="ja-JP"/>
        </w:rPr>
        <w:t xml:space="preserve"> </w:t>
      </w:r>
      <w:r w:rsidR="00DB652E" w:rsidRPr="00DB652E">
        <w:rPr>
          <w:rStyle w:val="iButton"/>
        </w:rPr>
        <w:t> </w:t>
      </w:r>
      <w:r w:rsidR="0058671E" w:rsidRPr="00DB652E">
        <w:rPr>
          <w:rStyle w:val="iButton"/>
        </w:rPr>
        <w:t>Add</w:t>
      </w:r>
      <w:proofErr w:type="gramEnd"/>
      <w:r w:rsidR="00DB652E" w:rsidRPr="00DB652E">
        <w:rPr>
          <w:rStyle w:val="iButton"/>
        </w:rPr>
        <w:t> </w:t>
      </w:r>
      <w:r w:rsidR="0058671E" w:rsidRPr="00DB652E">
        <w:rPr>
          <w:rStyle w:val="iButton"/>
        </w:rPr>
        <w:t>to</w:t>
      </w:r>
      <w:r w:rsidR="00DB652E" w:rsidRPr="00DB652E">
        <w:rPr>
          <w:rStyle w:val="iButton"/>
        </w:rPr>
        <w:t> </w:t>
      </w:r>
      <w:r w:rsidR="0058671E" w:rsidRPr="00DB652E">
        <w:rPr>
          <w:rStyle w:val="iButton"/>
        </w:rPr>
        <w:t>Cart</w:t>
      </w:r>
      <w:r w:rsidR="00DB652E" w:rsidRPr="00DB652E">
        <w:rPr>
          <w:rStyle w:val="iButton"/>
        </w:rPr>
        <w:t> </w:t>
      </w:r>
      <w:r w:rsidR="0058671E">
        <w:rPr>
          <w:lang w:eastAsia="ja-JP"/>
        </w:rPr>
        <w:t xml:space="preserve"> button for </w:t>
      </w:r>
      <w:r>
        <w:rPr>
          <w:lang w:eastAsia="ja-JP"/>
        </w:rPr>
        <w:t>that</w:t>
      </w:r>
      <w:r w:rsidR="0058671E">
        <w:rPr>
          <w:lang w:eastAsia="ja-JP"/>
        </w:rPr>
        <w:t xml:space="preserve"> file.</w:t>
      </w:r>
      <w:r>
        <w:rPr>
          <w:lang w:eastAsia="ja-JP"/>
        </w:rPr>
        <w:t xml:space="preserve"> There </w:t>
      </w:r>
      <w:proofErr w:type="gramStart"/>
      <w:r>
        <w:rPr>
          <w:lang w:eastAsia="ja-JP"/>
        </w:rPr>
        <w:t xml:space="preserve">are </w:t>
      </w:r>
      <w:r w:rsidR="00DB652E" w:rsidRPr="00DB652E">
        <w:rPr>
          <w:rStyle w:val="iButton"/>
        </w:rPr>
        <w:t> </w:t>
      </w:r>
      <w:r w:rsidRPr="00DB652E">
        <w:rPr>
          <w:rStyle w:val="iButton"/>
        </w:rPr>
        <w:t>Add</w:t>
      </w:r>
      <w:proofErr w:type="gramEnd"/>
      <w:r w:rsidR="00DB652E" w:rsidRPr="00DB652E">
        <w:rPr>
          <w:rStyle w:val="iButton"/>
        </w:rPr>
        <w:t> </w:t>
      </w:r>
      <w:r w:rsidRPr="00DB652E">
        <w:rPr>
          <w:rStyle w:val="iButton"/>
        </w:rPr>
        <w:t>to</w:t>
      </w:r>
      <w:r w:rsidR="00DB652E" w:rsidRPr="00DB652E">
        <w:rPr>
          <w:rStyle w:val="iButton"/>
        </w:rPr>
        <w:t> </w:t>
      </w:r>
      <w:r w:rsidRPr="00DB652E">
        <w:rPr>
          <w:rStyle w:val="iButton"/>
        </w:rPr>
        <w:t>Cart</w:t>
      </w:r>
      <w:r w:rsidR="00DB652E" w:rsidRPr="00DB652E">
        <w:rPr>
          <w:rStyle w:val="iButton"/>
        </w:rPr>
        <w:t> </w:t>
      </w:r>
      <w:r>
        <w:rPr>
          <w:lang w:eastAsia="ja-JP"/>
        </w:rPr>
        <w:t xml:space="preserve"> buttons in multiple places, including the Dashboard file list</w:t>
      </w:r>
      <w:r w:rsidR="00FB6214">
        <w:rPr>
          <w:lang w:eastAsia="ja-JP"/>
        </w:rPr>
        <w:t xml:space="preserve"> and the Explore </w:t>
      </w:r>
      <w:r w:rsidR="00DB652E">
        <w:rPr>
          <w:lang w:eastAsia="ja-JP"/>
        </w:rPr>
        <w:t>Data f</w:t>
      </w:r>
      <w:r w:rsidR="00415DC9">
        <w:rPr>
          <w:lang w:eastAsia="ja-JP"/>
        </w:rPr>
        <w:t>ile</w:t>
      </w:r>
      <w:r w:rsidR="00FB6214">
        <w:rPr>
          <w:lang w:eastAsia="ja-JP"/>
        </w:rPr>
        <w:t xml:space="preserve"> list</w:t>
      </w:r>
      <w:r>
        <w:rPr>
          <w:lang w:eastAsia="ja-JP"/>
        </w:rPr>
        <w:t>.</w:t>
      </w:r>
    </w:p>
    <w:p w14:paraId="5027A448" w14:textId="77777777" w:rsidR="00FE6F56" w:rsidRDefault="00912B05" w:rsidP="0058671E">
      <w:pPr>
        <w:pStyle w:val="iNormal"/>
        <w:rPr>
          <w:ins w:id="1246" w:author="Peter Bugeia" w:date="2014-04-24T15:11:00Z"/>
          <w:lang w:eastAsia="ja-JP"/>
        </w:rPr>
      </w:pPr>
      <w:r>
        <w:rPr>
          <w:lang w:eastAsia="ja-JP"/>
        </w:rPr>
        <w:t>The Cart status box</w:t>
      </w:r>
      <w:r w:rsidR="00335FC1">
        <w:rPr>
          <w:lang w:eastAsia="ja-JP"/>
        </w:rPr>
        <w:t>, circled in red below,</w:t>
      </w:r>
      <w:r>
        <w:rPr>
          <w:lang w:eastAsia="ja-JP"/>
        </w:rPr>
        <w:t xml:space="preserve"> shows the number of files in your Cart and the total size of these files. </w:t>
      </w:r>
      <w:r w:rsidR="00FB6214">
        <w:rPr>
          <w:lang w:eastAsia="ja-JP"/>
        </w:rPr>
        <w:t xml:space="preserve">It appears at the top right of many </w:t>
      </w:r>
      <w:r w:rsidR="00E511C5">
        <w:rPr>
          <w:lang w:eastAsia="ja-JP"/>
        </w:rPr>
        <w:t>DC21</w:t>
      </w:r>
      <w:r w:rsidR="00FB6214">
        <w:rPr>
          <w:lang w:eastAsia="ja-JP"/>
        </w:rPr>
        <w:t xml:space="preserve"> screens.</w:t>
      </w:r>
    </w:p>
    <w:p w14:paraId="23F4948A" w14:textId="7820893E" w:rsidR="00860F9C" w:rsidRPr="00541AB7" w:rsidRDefault="00860F9C" w:rsidP="00860F9C">
      <w:pPr>
        <w:pStyle w:val="iNote"/>
        <w:rPr>
          <w:ins w:id="1247" w:author="Peter Bugeia" w:date="2014-04-24T15:12:00Z"/>
        </w:rPr>
      </w:pPr>
      <w:ins w:id="1248" w:author="Peter Bugeia" w:date="2014-04-24T15:12:00Z">
        <w:r>
          <w:rPr>
            <w:noProof/>
            <w:lang w:eastAsia="en-AU"/>
          </w:rPr>
          <mc:AlternateContent>
            <mc:Choice Requires="wps">
              <w:drawing>
                <wp:anchor distT="0" distB="0" distL="114300" distR="114300" simplePos="0" relativeHeight="251709952" behindDoc="0" locked="0" layoutInCell="1" allowOverlap="1" wp14:anchorId="78F33737" wp14:editId="259A24F4">
                  <wp:simplePos x="0" y="0"/>
                  <wp:positionH relativeFrom="column">
                    <wp:posOffset>-768350</wp:posOffset>
                  </wp:positionH>
                  <wp:positionV relativeFrom="paragraph">
                    <wp:posOffset>163830</wp:posOffset>
                  </wp:positionV>
                  <wp:extent cx="579120" cy="375285"/>
                  <wp:effectExtent l="0" t="0" r="0" b="5715"/>
                  <wp:wrapNone/>
                  <wp:docPr id="196" name="Text Box 196"/>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BB30B22" w14:textId="77777777" w:rsidR="005770E1" w:rsidRPr="00CB35E7" w:rsidRDefault="005770E1" w:rsidP="00860F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CB35E7">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6" o:spid="_x0000_s1092" type="#_x0000_t202" style="position:absolute;left:0;text-align:left;margin-left:-60.5pt;margin-top:12.9pt;width:45.6pt;height:29.55pt;z-index:25170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" filled="f" stroked="f">
                  <v:textbox style="mso-fit-shape-to-text:t">
                    <w:txbxContent>
                      <w:p w14:paraId="7BB30B22" w14:textId="77777777" w:rsidR="005770E1" w:rsidRPr="00CB35E7" w:rsidRDefault="005770E1" w:rsidP="00860F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CB35E7">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Note</w:t>
        </w:r>
        <w:r>
          <w:tab/>
          <w:t xml:space="preserve">You can only add a file to your Cart if you are authorised to access that file. If you are not authorised to access the file, the </w:t>
        </w:r>
      </w:ins>
      <w:ins w:id="1249" w:author="Peter Bugeia" w:date="2014-04-24T15:13:00Z">
        <w:r>
          <w:t>“Add to Cart” button will be greyed out and not available to you.</w:t>
        </w:r>
      </w:ins>
    </w:p>
    <w:p w14:paraId="45196E8E" w14:textId="77777777" w:rsidR="00860F9C" w:rsidRDefault="00860F9C" w:rsidP="0058671E">
      <w:pPr>
        <w:pStyle w:val="iNormal"/>
        <w:rPr>
          <w:lang w:eastAsia="ja-JP"/>
        </w:rPr>
      </w:pPr>
    </w:p>
    <w:p w14:paraId="1BD6311B" w14:textId="77777777" w:rsidR="00335FC1" w:rsidRDefault="00A5049D" w:rsidP="00335FC1">
      <w:pPr>
        <w:pStyle w:val="iFigureCaption"/>
      </w:pPr>
      <w:r>
        <w:rPr>
          <w:b w:val="0"/>
          <w:noProof/>
          <w:lang w:eastAsia="en-AU"/>
        </w:rPr>
        <mc:AlternateContent>
          <mc:Choice Requires="wpg">
            <w:drawing>
              <wp:inline distT="0" distB="0" distL="0" distR="0" wp14:anchorId="6C5E0F67" wp14:editId="6F81CA91">
                <wp:extent cx="6041390" cy="3000375"/>
                <wp:effectExtent l="0" t="0" r="3810" b="0"/>
                <wp:docPr id="56" name="Group 1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041390" cy="3000375"/>
                          <a:chOff x="2354" y="10233"/>
                          <a:chExt cx="7558" cy="3754"/>
                        </a:xfrm>
                      </wpg:grpSpPr>
                      <wps:wsp>
                        <wps:cNvPr id="58" name="AutoShape 174"/>
                        <wps:cNvSpPr>
                          <a:spLocks noChangeAspect="1" noChangeArrowheads="1" noTextEdit="1"/>
                        </wps:cNvSpPr>
                        <wps:spPr bwMode="auto">
                          <a:xfrm>
                            <a:off x="2354" y="10233"/>
                            <a:ext cx="7558" cy="3754"/>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 name="Picture 1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354" y="10233"/>
                            <a:ext cx="7558" cy="3754"/>
                          </a:xfrm>
                          <a:prstGeom prst="rect">
                            <a:avLst/>
                          </a:prstGeom>
                          <a:noFill/>
                          <a:extLst>
                            <a:ext uri="{909E8E84-426E-40DD-AFC4-6F175D3DCCD1}">
                              <a14:hiddenFill xmlns:a14="http://schemas.microsoft.com/office/drawing/2010/main">
                                <a:solidFill>
                                  <a:srgbClr val="FFFFFF"/>
                                </a:solidFill>
                              </a14:hiddenFill>
                            </a:ext>
                          </a:extLst>
                        </pic:spPr>
                      </pic:pic>
                      <wps:wsp>
                        <wps:cNvPr id="60" name="Oval 71"/>
                        <wps:cNvSpPr>
                          <a:spLocks noChangeArrowheads="1"/>
                        </wps:cNvSpPr>
                        <wps:spPr bwMode="auto">
                          <a:xfrm>
                            <a:off x="7951" y="11319"/>
                            <a:ext cx="1640" cy="343"/>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mv="urn:schemas-microsoft-com:mac:vml" xmlns:mo="http://schemas.microsoft.com/office/mac/office/2008/main">
            <w:pict>
              <v:group id="Group 175" o:spid="_x0000_s1026" style="width:475.7pt;height:236.25pt;mso-position-horizontal-relative:char;mso-position-vertical-relative:line" coordorigin="2354,10233" coordsize="7558,37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">
                <o:lock v:ext="edit" aspectratio="t"/>
                <v:rect id="AutoShape 174" o:spid="_x0000_s1027" style="position:absolute;left:2354;top:10233;width:7558;height:37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EELZwgAA&#10;ANsAAAAPAAAAZHJzL2Rvd25yZXYueG1sRE9Na4NAEL0H+h+WKeQS4ppCSzCuUgIlEgqhps15cKcq&#10;dWeNu1X777uHQI6P953ms+nESINrLSvYRDEI4srqlmsFn+e39RaE88gaO8uk4I8c5NnDIsVE24k/&#10;aCx9LUIIuwQVNN73iZSuasigi2xPHLhvOxj0AQ611ANOIdx08imOX6TBlkNDgz3tG6p+yl+jYKpO&#10;4+X8fpCn1aWwfC2u+/LrqNTycX7dgfA0+7v45i60gucwN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cQQtnCAAAA2wAAAA8AAAAAAAAAAAAAAAAAlwIAAGRycy9kb3du&#10;cmV2LnhtbFBLBQYAAAAABAAEAPUAAACGAwAAAAA=&#10;" filled="f" stroked="f">
                  <o:lock v:ext="edit" aspectratio="t" text="t"/>
                </v:rect>
                <v:shape id="Picture 178" o:spid="_x0000_s1028" type="#_x0000_t75" style="position:absolute;left:2354;top:10233;width:7558;height:37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6&#10;LsXGAAAA2wAAAA8AAABkcnMvZG93bnJldi54bWxEj09rwkAUxO+C32F5BW+6acU/TV1FhYJCEZv2&#10;0OMj+5qEZt+mu1sT/fRdQfA4zMxvmMWqM7U4kfOVZQWPowQEcW51xYWCz4/X4RyED8gaa8uk4Ewe&#10;Vst+b4Gpti2/0ykLhYgQ9ikqKENoUil9XpJBP7INcfS+rTMYonSF1A7bCDe1fEqSqTRYcVwosaFt&#10;SflP9mcUfB3tvp1djodDN3aT300991l4U2rw0K1fQATqwj18a++0gskzXL/EHyC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TouxcYAAADbAAAADwAAAAAAAAAAAAAAAACc&#10;AgAAZHJzL2Rvd25yZXYueG1sUEsFBgAAAAAEAAQA9wAAAI8DAAAAAA==&#10;">
                  <v:imagedata r:id="rId87" o:title=""/>
                </v:shape>
                <v:oval id="Oval 71" o:spid="_x0000_s1029" style="position:absolute;left:7951;top:11319;width:1640;height:3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0eOtwAAA&#10;ANsAAAAPAAAAZHJzL2Rvd25yZXYueG1sRE/NisIwEL4LvkMYYW+aKqxKNYruIix7WLH6AEMzttVm&#10;UpNY69tvDoLHj+9/ue5MLVpyvrKsYDxKQBDnVldcKDgdd8M5CB+QNdaWScGTPKxX/d4SU20ffKA2&#10;C4WIIexTVFCG0KRS+rwkg35kG+LIna0zGCJ0hdQOHzHc1HKSJFNpsOLYUGJDXyXl1+xuFHxeitvk&#10;b7990qz6rt24a+3tVyr1Meg2CxCBuvAWv9w/WsE0ro9f4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h0eOtwAAAANsAAAAPAAAAAAAAAAAAAAAAAJcCAABkcnMvZG93bnJl&#10;di54bWxQSwUGAAAAAAQABAD1AAAAhAMAAAAA&#10;" filled="f" strokecolor="red" strokeweight="1pt"/>
                <w10:anchorlock/>
              </v:group>
            </w:pict>
          </mc:Fallback>
        </mc:AlternateContent>
      </w:r>
    </w:p>
    <w:p w14:paraId="03268F36" w14:textId="77777777" w:rsidR="00F60BF3" w:rsidRDefault="00FB6214" w:rsidP="0058671E">
      <w:pPr>
        <w:pStyle w:val="iNormal"/>
        <w:rPr>
          <w:lang w:eastAsia="ja-JP"/>
        </w:rPr>
      </w:pPr>
      <w:proofErr w:type="gramStart"/>
      <w:r>
        <w:rPr>
          <w:lang w:eastAsia="ja-JP"/>
        </w:rPr>
        <w:t>Click on the Cart status box to show a dropdown menu of operations which can be performed on the files in the Cart.</w:t>
      </w:r>
      <w:proofErr w:type="gramEnd"/>
      <w:r>
        <w:rPr>
          <w:lang w:eastAsia="ja-JP"/>
        </w:rPr>
        <w:t xml:space="preserve"> </w:t>
      </w:r>
      <w:r w:rsidR="00F60BF3">
        <w:rPr>
          <w:lang w:eastAsia="ja-JP"/>
        </w:rPr>
        <w:t>These operations are:</w:t>
      </w:r>
    </w:p>
    <w:tbl>
      <w:tblPr>
        <w:tblW w:w="0" w:type="auto"/>
        <w:tblLook w:val="04A0" w:firstRow="1" w:lastRow="0" w:firstColumn="1" w:lastColumn="0" w:noHBand="0" w:noVBand="1"/>
      </w:tblPr>
      <w:tblGrid>
        <w:gridCol w:w="1526"/>
        <w:gridCol w:w="7754"/>
      </w:tblGrid>
      <w:tr w:rsidR="00F60BF3" w:rsidRPr="00582270" w14:paraId="10525004" w14:textId="77777777" w:rsidTr="00582270">
        <w:tc>
          <w:tcPr>
            <w:tcW w:w="1526" w:type="dxa"/>
            <w:shd w:val="clear" w:color="auto" w:fill="auto"/>
          </w:tcPr>
          <w:p w14:paraId="7950B925" w14:textId="77777777" w:rsidR="00F60BF3" w:rsidRPr="00582270" w:rsidRDefault="00F60BF3" w:rsidP="00F60BF3">
            <w:pPr>
              <w:pStyle w:val="iNormal"/>
            </w:pPr>
            <w:r w:rsidRPr="00582270">
              <w:lastRenderedPageBreak/>
              <w:t>Download</w:t>
            </w:r>
          </w:p>
        </w:tc>
        <w:tc>
          <w:tcPr>
            <w:tcW w:w="7754" w:type="dxa"/>
            <w:shd w:val="clear" w:color="auto" w:fill="auto"/>
          </w:tcPr>
          <w:p w14:paraId="28DBB8EE" w14:textId="77777777" w:rsidR="00F60BF3" w:rsidRPr="00582270" w:rsidRDefault="00F60BF3" w:rsidP="004F1EF9">
            <w:pPr>
              <w:pStyle w:val="iNormal"/>
              <w:rPr>
                <w:lang w:eastAsia="ja-JP"/>
              </w:rPr>
            </w:pPr>
            <w:r w:rsidRPr="00582270">
              <w:rPr>
                <w:lang w:eastAsia="ja-JP"/>
              </w:rPr>
              <w:t xml:space="preserve">Click on this option to download </w:t>
            </w:r>
            <w:r w:rsidR="00415DC9">
              <w:rPr>
                <w:lang w:eastAsia="ja-JP"/>
              </w:rPr>
              <w:t>Data File</w:t>
            </w:r>
            <w:r w:rsidR="009B7E78">
              <w:rPr>
                <w:lang w:eastAsia="ja-JP"/>
              </w:rPr>
              <w:t>s</w:t>
            </w:r>
            <w:r w:rsidRPr="00582270">
              <w:rPr>
                <w:lang w:eastAsia="ja-JP"/>
              </w:rPr>
              <w:t xml:space="preserve"> to your local computer. See </w:t>
            </w:r>
            <w:r w:rsidRPr="002E5280">
              <w:t>Chapter</w:t>
            </w:r>
            <w:r w:rsidR="004F1EF9" w:rsidRPr="00DB652E">
              <w:t xml:space="preserve"> </w:t>
            </w:r>
            <w:r w:rsidR="00C23447">
              <w:fldChar w:fldCharType="begin"/>
            </w:r>
            <w:r w:rsidR="00C23447">
              <w:instrText xml:space="preserve"> REF _Ref351561703 \r \h  \* MERGEFORMAT </w:instrText>
            </w:r>
            <w:r w:rsidR="00C23447">
              <w:fldChar w:fldCharType="separate"/>
            </w:r>
            <w:r w:rsidR="00443106">
              <w:t>10</w:t>
            </w:r>
            <w:r w:rsidR="00C23447">
              <w:fldChar w:fldCharType="end"/>
            </w:r>
            <w:r w:rsidR="004F1EF9" w:rsidRPr="00DB652E">
              <w:t xml:space="preserve"> </w:t>
            </w:r>
            <w:r w:rsidR="00C23447">
              <w:fldChar w:fldCharType="begin"/>
            </w:r>
            <w:r w:rsidR="00C23447">
              <w:instrText xml:space="preserve"> REF _Ref351561706 \h  \* MERGEFORMAT </w:instrText>
            </w:r>
            <w:r w:rsidR="00C23447">
              <w:fldChar w:fldCharType="separate"/>
            </w:r>
            <w:r w:rsidR="00443106" w:rsidRPr="00443106">
              <w:rPr>
                <w:rStyle w:val="CrossReference"/>
              </w:rPr>
              <w:t>Downloading files</w:t>
            </w:r>
            <w:r w:rsidR="00C23447">
              <w:fldChar w:fldCharType="end"/>
            </w:r>
            <w:r w:rsidR="00197228" w:rsidRPr="00582270">
              <w:rPr>
                <w:rStyle w:val="CrossReference"/>
              </w:rPr>
              <w:t xml:space="preserve"> </w:t>
            </w:r>
            <w:r w:rsidR="00197228" w:rsidRPr="00582270">
              <w:t>for instructions on using this feature</w:t>
            </w:r>
            <w:r w:rsidRPr="00582270">
              <w:rPr>
                <w:lang w:eastAsia="ja-JP"/>
              </w:rPr>
              <w:t>.</w:t>
            </w:r>
          </w:p>
        </w:tc>
      </w:tr>
      <w:tr w:rsidR="00F60BF3" w:rsidRPr="00582270" w14:paraId="1278CFDA" w14:textId="77777777" w:rsidTr="00582270">
        <w:tc>
          <w:tcPr>
            <w:tcW w:w="1526" w:type="dxa"/>
            <w:shd w:val="clear" w:color="auto" w:fill="auto"/>
          </w:tcPr>
          <w:p w14:paraId="40D45CDB" w14:textId="77777777" w:rsidR="00F60BF3" w:rsidRPr="00582270" w:rsidRDefault="00F60BF3" w:rsidP="00F60BF3">
            <w:pPr>
              <w:pStyle w:val="iNormal"/>
            </w:pPr>
            <w:r w:rsidRPr="00582270">
              <w:t>Package</w:t>
            </w:r>
          </w:p>
        </w:tc>
        <w:tc>
          <w:tcPr>
            <w:tcW w:w="7754" w:type="dxa"/>
            <w:shd w:val="clear" w:color="auto" w:fill="auto"/>
          </w:tcPr>
          <w:p w14:paraId="2DFB0843" w14:textId="77777777"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create a publishable </w:t>
            </w:r>
            <w:r w:rsidR="004F1EF9" w:rsidRPr="00582270">
              <w:rPr>
                <w:lang w:eastAsia="ja-JP"/>
              </w:rPr>
              <w:t>P</w:t>
            </w:r>
            <w:r w:rsidR="00B404AC" w:rsidRPr="00582270">
              <w:rPr>
                <w:lang w:eastAsia="ja-JP"/>
              </w:rPr>
              <w:t>acka</w:t>
            </w:r>
            <w:r w:rsidR="004F1EF9" w:rsidRPr="00582270">
              <w:rPr>
                <w:lang w:eastAsia="ja-JP"/>
              </w:rPr>
              <w:t>ge containing all files in the C</w:t>
            </w:r>
            <w:r w:rsidR="00B404AC" w:rsidRPr="00582270">
              <w:rPr>
                <w:lang w:eastAsia="ja-JP"/>
              </w:rPr>
              <w:t xml:space="preserve">art. </w:t>
            </w:r>
            <w:r w:rsidR="004F1EF9" w:rsidRPr="00582270">
              <w:rPr>
                <w:lang w:eastAsia="ja-JP"/>
              </w:rPr>
              <w:t xml:space="preserve">See section </w:t>
            </w:r>
            <w:r w:rsidR="00C23447">
              <w:fldChar w:fldCharType="begin"/>
            </w:r>
            <w:r w:rsidR="00C23447">
              <w:instrText xml:space="preserve"> REF _Ref351561807 \r \h  \* MERGEFORMAT </w:instrText>
            </w:r>
            <w:r w:rsidR="00C23447">
              <w:fldChar w:fldCharType="separate"/>
            </w:r>
            <w:r w:rsidR="00443106" w:rsidRPr="00443106">
              <w:rPr>
                <w:rStyle w:val="CrossReference"/>
              </w:rPr>
              <w:t>9.1</w:t>
            </w:r>
            <w:r w:rsidR="00C23447">
              <w:fldChar w:fldCharType="end"/>
            </w:r>
            <w:r w:rsidR="004F1EF9" w:rsidRPr="00582270">
              <w:rPr>
                <w:rStyle w:val="CrossReference"/>
              </w:rPr>
              <w:t xml:space="preserve"> </w:t>
            </w:r>
            <w:r w:rsidR="00C23447">
              <w:fldChar w:fldCharType="begin"/>
            </w:r>
            <w:r w:rsidR="00C23447">
              <w:instrText xml:space="preserve"> REF _Ref351561811 \h  \* MERGEFORMAT </w:instrText>
            </w:r>
            <w:r w:rsidR="00C23447">
              <w:fldChar w:fldCharType="separate"/>
            </w:r>
            <w:r w:rsidR="00443106" w:rsidRPr="00443106">
              <w:rPr>
                <w:rStyle w:val="CrossReference"/>
              </w:rPr>
              <w:t>Creating a Package</w:t>
            </w:r>
            <w:r w:rsidR="00C23447">
              <w:fldChar w:fldCharType="end"/>
            </w:r>
            <w:r w:rsidR="00197228" w:rsidRPr="00582270">
              <w:t xml:space="preserve"> for instructions on using this feature</w:t>
            </w:r>
            <w:r w:rsidRPr="00582270">
              <w:rPr>
                <w:lang w:eastAsia="ja-JP"/>
              </w:rPr>
              <w:t>.</w:t>
            </w:r>
          </w:p>
        </w:tc>
      </w:tr>
      <w:tr w:rsidR="00F60BF3" w:rsidRPr="00582270" w14:paraId="25928270" w14:textId="77777777" w:rsidTr="00582270">
        <w:tc>
          <w:tcPr>
            <w:tcW w:w="1526" w:type="dxa"/>
            <w:shd w:val="clear" w:color="auto" w:fill="auto"/>
          </w:tcPr>
          <w:p w14:paraId="3FCAAC0C" w14:textId="77777777" w:rsidR="00F60BF3" w:rsidRPr="00582270" w:rsidRDefault="00F60BF3" w:rsidP="00F60BF3">
            <w:pPr>
              <w:pStyle w:val="iNormal"/>
            </w:pPr>
            <w:r w:rsidRPr="00582270">
              <w:t>Clear cart</w:t>
            </w:r>
          </w:p>
        </w:tc>
        <w:tc>
          <w:tcPr>
            <w:tcW w:w="7754" w:type="dxa"/>
            <w:shd w:val="clear" w:color="auto" w:fill="auto"/>
          </w:tcPr>
          <w:p w14:paraId="5D3717A2" w14:textId="77777777" w:rsidR="00F60BF3" w:rsidRPr="00582270" w:rsidRDefault="00F60BF3" w:rsidP="00B404AC">
            <w:pPr>
              <w:pStyle w:val="iNormal"/>
              <w:rPr>
                <w:lang w:eastAsia="ja-JP"/>
              </w:rPr>
            </w:pPr>
            <w:r w:rsidRPr="00582270">
              <w:rPr>
                <w:lang w:eastAsia="ja-JP"/>
              </w:rPr>
              <w:t xml:space="preserve">Click on this option to </w:t>
            </w:r>
            <w:r w:rsidR="00B404AC" w:rsidRPr="00582270">
              <w:rPr>
                <w:lang w:eastAsia="ja-JP"/>
              </w:rPr>
              <w:t>remove</w:t>
            </w:r>
            <w:r w:rsidRPr="00582270">
              <w:rPr>
                <w:lang w:eastAsia="ja-JP"/>
              </w:rPr>
              <w:t xml:space="preserve"> all files from the Cart.</w:t>
            </w:r>
            <w:r w:rsidR="00197228" w:rsidRPr="00582270">
              <w:rPr>
                <w:lang w:eastAsia="ja-JP"/>
              </w:rPr>
              <w:t xml:space="preserve"> It does not delete the files themselves.</w:t>
            </w:r>
          </w:p>
        </w:tc>
      </w:tr>
      <w:tr w:rsidR="00F60BF3" w:rsidRPr="00582270" w14:paraId="6A63204E" w14:textId="77777777" w:rsidTr="00582270">
        <w:tc>
          <w:tcPr>
            <w:tcW w:w="1526" w:type="dxa"/>
            <w:shd w:val="clear" w:color="auto" w:fill="auto"/>
          </w:tcPr>
          <w:p w14:paraId="00A2BB56" w14:textId="77777777" w:rsidR="00F60BF3" w:rsidRPr="00582270" w:rsidRDefault="00F60BF3" w:rsidP="00F60BF3">
            <w:pPr>
              <w:pStyle w:val="iNormal"/>
            </w:pPr>
            <w:r w:rsidRPr="00582270">
              <w:t>Edit cart</w:t>
            </w:r>
          </w:p>
        </w:tc>
        <w:tc>
          <w:tcPr>
            <w:tcW w:w="7754" w:type="dxa"/>
            <w:shd w:val="clear" w:color="auto" w:fill="auto"/>
          </w:tcPr>
          <w:p w14:paraId="7DF99201" w14:textId="77777777"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view </w:t>
            </w:r>
            <w:r w:rsidR="00197228" w:rsidRPr="00582270">
              <w:rPr>
                <w:lang w:eastAsia="ja-JP"/>
              </w:rPr>
              <w:t xml:space="preserve">a list of </w:t>
            </w:r>
            <w:r w:rsidR="00B404AC" w:rsidRPr="00582270">
              <w:rPr>
                <w:lang w:eastAsia="ja-JP"/>
              </w:rPr>
              <w:t xml:space="preserve">the Cart contents, remove individual files from the Cart, download all files in the Cart or create a publishable </w:t>
            </w:r>
            <w:r w:rsidR="004F1EF9" w:rsidRPr="00582270">
              <w:rPr>
                <w:lang w:eastAsia="ja-JP"/>
              </w:rPr>
              <w:t>P</w:t>
            </w:r>
            <w:r w:rsidR="00B404AC" w:rsidRPr="00582270">
              <w:rPr>
                <w:lang w:eastAsia="ja-JP"/>
              </w:rPr>
              <w:t xml:space="preserve">ackage using all files in the Cart. See </w:t>
            </w:r>
            <w:r w:rsidR="004F1EF9" w:rsidRPr="00582270">
              <w:rPr>
                <w:lang w:eastAsia="ja-JP"/>
              </w:rPr>
              <w:t>s</w:t>
            </w:r>
            <w:r w:rsidR="00B404AC" w:rsidRPr="00582270">
              <w:rPr>
                <w:lang w:eastAsia="ja-JP"/>
              </w:rPr>
              <w:t xml:space="preserve">ection </w:t>
            </w:r>
            <w:r w:rsidR="00C23447">
              <w:fldChar w:fldCharType="begin"/>
            </w:r>
            <w:r w:rsidR="00C23447">
              <w:instrText xml:space="preserve"> REF _Ref351561914 \r \h  \* MERGEFORMAT </w:instrText>
            </w:r>
            <w:r w:rsidR="00C23447">
              <w:fldChar w:fldCharType="separate"/>
            </w:r>
            <w:r w:rsidR="00443106" w:rsidRPr="00443106">
              <w:rPr>
                <w:rStyle w:val="CrossReference"/>
              </w:rPr>
              <w:t>8.3.1</w:t>
            </w:r>
            <w:r w:rsidR="00C23447">
              <w:fldChar w:fldCharType="end"/>
            </w:r>
            <w:r w:rsidR="004F1EF9" w:rsidRPr="00582270">
              <w:rPr>
                <w:rStyle w:val="CrossReference"/>
              </w:rPr>
              <w:t xml:space="preserve"> </w:t>
            </w:r>
            <w:r w:rsidR="00C23447">
              <w:fldChar w:fldCharType="begin"/>
            </w:r>
            <w:r w:rsidR="00C23447">
              <w:instrText xml:space="preserve"> REF _Ref351561916 \h  \* MERGEFORMAT </w:instrText>
            </w:r>
            <w:r w:rsidR="00C23447">
              <w:fldChar w:fldCharType="separate"/>
            </w:r>
            <w:r w:rsidR="00443106" w:rsidRPr="00443106">
              <w:rPr>
                <w:rStyle w:val="CrossReference"/>
              </w:rPr>
              <w:t>Editing the Cart</w:t>
            </w:r>
            <w:r w:rsidR="00C23447">
              <w:fldChar w:fldCharType="end"/>
            </w:r>
            <w:r w:rsidR="00B404AC" w:rsidRPr="00582270">
              <w:rPr>
                <w:lang w:eastAsia="ja-JP"/>
              </w:rPr>
              <w:t xml:space="preserve"> for more details.</w:t>
            </w:r>
          </w:p>
        </w:tc>
      </w:tr>
    </w:tbl>
    <w:p w14:paraId="77DB43F2" w14:textId="77777777" w:rsidR="00F60BF3" w:rsidRDefault="00B404AC" w:rsidP="00B404AC">
      <w:pPr>
        <w:pStyle w:val="iHeading3"/>
      </w:pPr>
      <w:bookmarkStart w:id="1250" w:name="_Ref351561914"/>
      <w:bookmarkStart w:id="1251" w:name="_Ref351561916"/>
      <w:bookmarkStart w:id="1252" w:name="_Toc386636211"/>
      <w:r>
        <w:t>Editing the Cart</w:t>
      </w:r>
      <w:bookmarkEnd w:id="1250"/>
      <w:bookmarkEnd w:id="1251"/>
      <w:r w:rsidR="00E003EE">
        <w:t xml:space="preserve"> Contents</w:t>
      </w:r>
      <w:bookmarkEnd w:id="1252"/>
    </w:p>
    <w:p w14:paraId="31CAA588" w14:textId="77777777" w:rsidR="0015547E" w:rsidRDefault="00E003EE" w:rsidP="00E003EE">
      <w:pPr>
        <w:pStyle w:val="iNormal"/>
      </w:pPr>
      <w:r>
        <w:t>Selecting the Edit Cart option will display the following screen</w:t>
      </w:r>
      <w:r w:rsidR="002F37C0">
        <w:t>.</w:t>
      </w:r>
    </w:p>
    <w:p w14:paraId="463D2DBE" w14:textId="77777777" w:rsidR="00335FC1" w:rsidRPr="00335FC1" w:rsidRDefault="005F0160" w:rsidP="00335FC1">
      <w:pPr>
        <w:pStyle w:val="iFigureCaption"/>
      </w:pPr>
      <w:r>
        <w:rPr>
          <w:noProof/>
          <w:lang w:eastAsia="en-AU"/>
        </w:rPr>
        <w:drawing>
          <wp:inline distT="0" distB="0" distL="0" distR="0" wp14:anchorId="61450918" wp14:editId="307AD7A1">
            <wp:extent cx="4154797" cy="2848929"/>
            <wp:effectExtent l="203200" t="203200" r="214630" b="199390"/>
            <wp:docPr id="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88"/>
                    <a:srcRect l="2979" t="19729" r="4630" b="8880"/>
                    <a:stretch>
                      <a:fillRect/>
                    </a:stretch>
                  </pic:blipFill>
                  <pic:spPr bwMode="auto">
                    <a:xfrm>
                      <a:off x="0" y="0"/>
                      <a:ext cx="4154170" cy="2848610"/>
                    </a:xfrm>
                    <a:prstGeom prst="rect">
                      <a:avLst/>
                    </a:prstGeom>
                    <a:ln>
                      <a:noFill/>
                    </a:ln>
                    <a:effectLst>
                      <a:outerShdw blurRad="190500" algn="tl" rotWithShape="0">
                        <a:srgbClr val="000000">
                          <a:alpha val="70000"/>
                        </a:srgbClr>
                      </a:outerShdw>
                    </a:effectLst>
                  </pic:spPr>
                </pic:pic>
              </a:graphicData>
            </a:graphic>
          </wp:inline>
        </w:drawing>
      </w:r>
    </w:p>
    <w:p w14:paraId="3410BBF9" w14:textId="77777777" w:rsidR="00E003EE" w:rsidRDefault="00E003EE" w:rsidP="00E003EE">
      <w:pPr>
        <w:pStyle w:val="iNormal"/>
      </w:pPr>
      <w:r>
        <w:t xml:space="preserve">There is one line in the table on this screen for each file in your Cart. These files can be removed individually by clicking </w:t>
      </w:r>
      <w:proofErr w:type="gramStart"/>
      <w:r>
        <w:t xml:space="preserve">on </w:t>
      </w:r>
      <w:r w:rsidR="00AF00D9" w:rsidRPr="00AF00D9">
        <w:rPr>
          <w:rStyle w:val="iButtonRed"/>
        </w:rPr>
        <w:t> </w:t>
      </w:r>
      <w:r w:rsidRPr="00AF00D9">
        <w:rPr>
          <w:rStyle w:val="iButtonRed"/>
        </w:rPr>
        <w:t>Remove</w:t>
      </w:r>
      <w:proofErr w:type="gramEnd"/>
      <w:r w:rsidR="00AF00D9" w:rsidRPr="00AF00D9">
        <w:rPr>
          <w:rStyle w:val="iButtonRed"/>
        </w:rPr>
        <w:t> </w:t>
      </w:r>
      <w:r>
        <w:t xml:space="preserve"> on the relevant line. If </w:t>
      </w:r>
      <w:proofErr w:type="gramStart"/>
      <w:r>
        <w:t xml:space="preserve">the </w:t>
      </w:r>
      <w:r w:rsidR="00AF00D9" w:rsidRPr="00AF00D9">
        <w:rPr>
          <w:rStyle w:val="iButtonRed"/>
        </w:rPr>
        <w:t> </w:t>
      </w:r>
      <w:r w:rsidRPr="00AF00D9">
        <w:rPr>
          <w:rStyle w:val="iButtonRed"/>
        </w:rPr>
        <w:t>Remove</w:t>
      </w:r>
      <w:proofErr w:type="gramEnd"/>
      <w:r w:rsidR="00AF00D9" w:rsidRPr="00AF00D9">
        <w:rPr>
          <w:rStyle w:val="iButtonRed"/>
        </w:rPr>
        <w:t> </w:t>
      </w:r>
      <w:r w:rsidRPr="00AF00D9">
        <w:rPr>
          <w:rStyle w:val="iButtonRed"/>
        </w:rPr>
        <w:t>All</w:t>
      </w:r>
      <w:r w:rsidR="00AF00D9" w:rsidRPr="00AF00D9">
        <w:rPr>
          <w:rStyle w:val="iButtonRed"/>
        </w:rPr>
        <w:t> </w:t>
      </w:r>
      <w:r>
        <w:t xml:space="preserve"> button is clicked, the Cart will be emptied and further Cart operations cannot be performed until </w:t>
      </w:r>
      <w:r w:rsidR="009708F3">
        <w:t>files are again added to the Cart.</w:t>
      </w:r>
    </w:p>
    <w:p w14:paraId="01081328" w14:textId="77777777" w:rsidR="009708F3" w:rsidRPr="009708F3" w:rsidRDefault="00AF00D9" w:rsidP="00E003EE">
      <w:pPr>
        <w:pStyle w:val="iNormal"/>
      </w:pPr>
      <w:r w:rsidRPr="00AF00D9">
        <w:rPr>
          <w:rStyle w:val="iButtonBlue"/>
        </w:rPr>
        <w:t> </w:t>
      </w:r>
      <w:r w:rsidR="009708F3" w:rsidRPr="00AF00D9">
        <w:rPr>
          <w:rStyle w:val="iButtonBlue"/>
        </w:rPr>
        <w:t>Download</w:t>
      </w:r>
      <w:proofErr w:type="gramStart"/>
      <w:r w:rsidRPr="00AF00D9">
        <w:rPr>
          <w:rStyle w:val="iButtonBlue"/>
        </w:rPr>
        <w:t> </w:t>
      </w:r>
      <w:r w:rsidR="009708F3">
        <w:t xml:space="preserve"> </w:t>
      </w:r>
      <w:r w:rsidR="00DB652E">
        <w:t>and</w:t>
      </w:r>
      <w:proofErr w:type="gramEnd"/>
      <w:r w:rsidR="00DB652E">
        <w:t xml:space="preserve"> </w:t>
      </w:r>
      <w:r w:rsidR="00DB652E" w:rsidRPr="00AF00D9">
        <w:rPr>
          <w:rStyle w:val="iButtonBlue"/>
        </w:rPr>
        <w:t> Package </w:t>
      </w:r>
      <w:r w:rsidR="00DB652E">
        <w:t xml:space="preserve"> </w:t>
      </w:r>
      <w:r w:rsidR="009708F3">
        <w:t xml:space="preserve">buttons are also available on this screen. See </w:t>
      </w:r>
      <w:r w:rsidR="009708F3">
        <w:rPr>
          <w:lang w:eastAsia="ja-JP"/>
        </w:rPr>
        <w:t xml:space="preserve">section </w:t>
      </w:r>
      <w:r w:rsidR="00C23447">
        <w:fldChar w:fldCharType="begin"/>
      </w:r>
      <w:r w:rsidR="00C23447">
        <w:instrText xml:space="preserve"> REF _Ref351561807 \r \h  \* MERGEFORMAT </w:instrText>
      </w:r>
      <w:r w:rsidR="00C23447">
        <w:fldChar w:fldCharType="separate"/>
      </w:r>
      <w:r w:rsidR="00443106" w:rsidRPr="00443106">
        <w:rPr>
          <w:rStyle w:val="CrossReference"/>
        </w:rPr>
        <w:t>9.1</w:t>
      </w:r>
      <w:r w:rsidR="00C23447">
        <w:fldChar w:fldCharType="end"/>
      </w:r>
      <w:r w:rsidR="009708F3" w:rsidRPr="004F1EF9">
        <w:rPr>
          <w:rStyle w:val="CrossReference"/>
        </w:rPr>
        <w:t xml:space="preserve"> </w:t>
      </w:r>
      <w:r w:rsidR="00C23447">
        <w:fldChar w:fldCharType="begin"/>
      </w:r>
      <w:r w:rsidR="00C23447">
        <w:instrText xml:space="preserve"> REF _Ref351561811 \h  \* MERGEFORMAT </w:instrText>
      </w:r>
      <w:r w:rsidR="00C23447">
        <w:fldChar w:fldCharType="separate"/>
      </w:r>
      <w:r w:rsidR="00443106" w:rsidRPr="00443106">
        <w:rPr>
          <w:rStyle w:val="CrossReference"/>
        </w:rPr>
        <w:t>Creating a Package</w:t>
      </w:r>
      <w:r w:rsidR="00C23447">
        <w:fldChar w:fldCharType="end"/>
      </w:r>
      <w:r w:rsidR="009708F3">
        <w:t xml:space="preserve"> and </w:t>
      </w:r>
      <w:r w:rsidR="009708F3" w:rsidRPr="002E5280">
        <w:t>Chapter</w:t>
      </w:r>
      <w:r w:rsidR="009708F3" w:rsidRPr="00DB652E">
        <w:t xml:space="preserve"> </w:t>
      </w:r>
      <w:r w:rsidR="00C23447">
        <w:fldChar w:fldCharType="begin"/>
      </w:r>
      <w:r w:rsidR="00C23447">
        <w:instrText xml:space="preserve"> REF _Ref351561703 \r \h  \* MERGEFORMAT </w:instrText>
      </w:r>
      <w:r w:rsidR="00C23447">
        <w:fldChar w:fldCharType="separate"/>
      </w:r>
      <w:r w:rsidR="00443106">
        <w:t>10</w:t>
      </w:r>
      <w:r w:rsidR="00C23447">
        <w:fldChar w:fldCharType="end"/>
      </w:r>
      <w:r w:rsidR="009708F3" w:rsidRPr="00DB652E">
        <w:t xml:space="preserve"> </w:t>
      </w:r>
      <w:r w:rsidR="00C23447">
        <w:fldChar w:fldCharType="begin"/>
      </w:r>
      <w:r w:rsidR="00C23447">
        <w:instrText xml:space="preserve"> REF _Ref351561706 \h  \* MERGEFORMAT </w:instrText>
      </w:r>
      <w:r w:rsidR="00C23447">
        <w:fldChar w:fldCharType="separate"/>
      </w:r>
      <w:r w:rsidR="00443106" w:rsidRPr="00443106">
        <w:rPr>
          <w:rStyle w:val="CrossReference"/>
        </w:rPr>
        <w:t>Downloading files</w:t>
      </w:r>
      <w:r w:rsidR="00C23447">
        <w:fldChar w:fldCharType="end"/>
      </w:r>
      <w:r w:rsidR="009708F3">
        <w:rPr>
          <w:rStyle w:val="CrossReference"/>
        </w:rPr>
        <w:t xml:space="preserve"> </w:t>
      </w:r>
      <w:r w:rsidR="009708F3" w:rsidRPr="009708F3">
        <w:t>for more information about the operations</w:t>
      </w:r>
      <w:r w:rsidR="009708F3">
        <w:t xml:space="preserve"> initiated by these buttons</w:t>
      </w:r>
      <w:r w:rsidR="009708F3" w:rsidRPr="009708F3">
        <w:t>.</w:t>
      </w:r>
    </w:p>
    <w:p w14:paraId="2DD394E3" w14:textId="77777777" w:rsidR="00CB21AA" w:rsidRPr="00A23504" w:rsidRDefault="00CB21AA" w:rsidP="00B87A77">
      <w:pPr>
        <w:pStyle w:val="iHeading2"/>
        <w:widowControl w:val="0"/>
      </w:pPr>
      <w:bookmarkStart w:id="1253" w:name="_Ref351647273"/>
      <w:bookmarkStart w:id="1254" w:name="_Ref351647276"/>
      <w:bookmarkStart w:id="1255" w:name="_Toc386636212"/>
      <w:r>
        <w:lastRenderedPageBreak/>
        <w:t xml:space="preserve">Viewing and </w:t>
      </w:r>
      <w:r w:rsidRPr="00A23504">
        <w:t xml:space="preserve">Editing a </w:t>
      </w:r>
      <w:r>
        <w:t>F</w:t>
      </w:r>
      <w:r w:rsidRPr="00A23504">
        <w:t xml:space="preserve">ile's </w:t>
      </w:r>
      <w:r w:rsidR="003829A3">
        <w:t>Metadata</w:t>
      </w:r>
      <w:bookmarkEnd w:id="1253"/>
      <w:bookmarkEnd w:id="1254"/>
      <w:bookmarkEnd w:id="1255"/>
    </w:p>
    <w:p w14:paraId="29039A84" w14:textId="24E9B6C0" w:rsidR="005F5CB7" w:rsidRDefault="00010713" w:rsidP="00B87A77">
      <w:pPr>
        <w:pStyle w:val="iNormal"/>
        <w:keepNext/>
        <w:keepLines/>
        <w:widowControl w:val="0"/>
        <w:rPr>
          <w:ins w:id="1256" w:author="Peter Bugeia" w:date="2014-04-24T15:40:00Z"/>
        </w:rPr>
      </w:pPr>
      <w:ins w:id="1257" w:author="Peter Bugeia" w:date="2014-04-24T15:14:00Z">
        <w:r>
          <w:t>If you are authorised t</w:t>
        </w:r>
      </w:ins>
      <w:ins w:id="1258" w:author="Peter Bugeia" w:date="2014-04-24T15:15:00Z">
        <w:r>
          <w:t>o</w:t>
        </w:r>
      </w:ins>
      <w:ins w:id="1259" w:author="Peter Bugeia" w:date="2014-04-24T15:14:00Z">
        <w:r>
          <w:t xml:space="preserve"> access a </w:t>
        </w:r>
      </w:ins>
      <w:ins w:id="1260" w:author="Peter Bugeia" w:date="2014-04-24T15:15:00Z">
        <w:r>
          <w:t xml:space="preserve">particular </w:t>
        </w:r>
      </w:ins>
      <w:ins w:id="1261" w:author="Peter Bugeia" w:date="2014-04-24T15:14:00Z">
        <w:r>
          <w:t>file</w:t>
        </w:r>
      </w:ins>
      <w:ins w:id="1262" w:author="Peter Bugeia" w:date="2014-04-24T15:15:00Z">
        <w:r>
          <w:t>, c</w:t>
        </w:r>
      </w:ins>
      <w:del w:id="1263" w:author="Peter Bugeia" w:date="2014-04-24T15:15:00Z">
        <w:r w:rsidR="005F5CB7" w:rsidDel="00010713">
          <w:delText>C</w:delText>
        </w:r>
      </w:del>
      <w:r w:rsidR="005F5CB7">
        <w:t xml:space="preserve">licking on </w:t>
      </w:r>
      <w:ins w:id="1264" w:author="Peter Bugeia" w:date="2014-04-24T15:15:00Z">
        <w:r>
          <w:t>its</w:t>
        </w:r>
      </w:ins>
      <w:del w:id="1265" w:author="Peter Bugeia" w:date="2014-04-24T15:15:00Z">
        <w:r w:rsidR="005F5CB7" w:rsidDel="00010713">
          <w:delText>any</w:delText>
        </w:r>
      </w:del>
      <w:r w:rsidR="005F5CB7">
        <w:t xml:space="preserve"> </w:t>
      </w:r>
      <w:r w:rsidR="00586C45">
        <w:t>f</w:t>
      </w:r>
      <w:r w:rsidR="005F5CB7">
        <w:t xml:space="preserve">ilename in the </w:t>
      </w:r>
      <w:r w:rsidR="00586C45">
        <w:t xml:space="preserve">Filename </w:t>
      </w:r>
      <w:r w:rsidR="005F5CB7">
        <w:t xml:space="preserve">column </w:t>
      </w:r>
      <w:r w:rsidR="00586C45">
        <w:t xml:space="preserve">of the Dashboard </w:t>
      </w:r>
      <w:r w:rsidR="00197228">
        <w:t>tab, Explore Data tab or Edit Cart view</w:t>
      </w:r>
      <w:r w:rsidR="00586C45">
        <w:t xml:space="preserve"> </w:t>
      </w:r>
      <w:r w:rsidR="005F5CB7">
        <w:t xml:space="preserve">will display the </w:t>
      </w:r>
      <w:r w:rsidR="003829A3">
        <w:t>Metadata</w:t>
      </w:r>
      <w:r w:rsidR="005F5CB7">
        <w:t xml:space="preserve"> for that file in a </w:t>
      </w:r>
      <w:r w:rsidR="00197228">
        <w:t>screen similar to the following.</w:t>
      </w:r>
      <w:ins w:id="1266" w:author="Peter Bugeia" w:date="2014-04-24T15:16:00Z">
        <w:r>
          <w:t xml:space="preserve"> If you are not authorised to access the file, its filename field will not be a hyperlink. Instead, it will be a text field and you will not be able to click it.</w:t>
        </w:r>
      </w:ins>
      <w:ins w:id="1267" w:author="Peter Bugeia" w:date="2014-04-24T15:53:00Z">
        <w:r w:rsidR="00613B9C">
          <w:t xml:space="preserve"> Where possible, a thumbnail preview will be displayed for image files. </w:t>
        </w:r>
      </w:ins>
    </w:p>
    <w:p w14:paraId="446FA801" w14:textId="0402DE5F" w:rsidR="001D5334" w:rsidRPr="005879DC" w:rsidRDefault="00613B9C" w:rsidP="00B87A77">
      <w:pPr>
        <w:pStyle w:val="iNormal"/>
        <w:keepNext/>
        <w:keepLines/>
        <w:widowControl w:val="0"/>
      </w:pPr>
      <w:ins w:id="1268" w:author="Peter Bugeia" w:date="2014-04-24T15:51:00Z">
        <w:r>
          <w:rPr>
            <w:noProof/>
            <w:lang w:eastAsia="en-AU"/>
          </w:rPr>
          <w:lastRenderedPageBreak/>
          <mc:AlternateContent>
            <mc:Choice Requires="wps">
              <w:drawing>
                <wp:anchor distT="0" distB="0" distL="114300" distR="114300" simplePos="0" relativeHeight="251716096" behindDoc="0" locked="0" layoutInCell="1" allowOverlap="1" wp14:anchorId="63DB6B97" wp14:editId="5762B630">
                  <wp:simplePos x="0" y="0"/>
                  <wp:positionH relativeFrom="column">
                    <wp:posOffset>4610100</wp:posOffset>
                  </wp:positionH>
                  <wp:positionV relativeFrom="paragraph">
                    <wp:posOffset>1380490</wp:posOffset>
                  </wp:positionV>
                  <wp:extent cx="1731010" cy="375285"/>
                  <wp:effectExtent l="0" t="0" r="0" b="5715"/>
                  <wp:wrapNone/>
                  <wp:docPr id="200" name="Text Box 200"/>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4BF2CC1"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269" w:author="Peter Bugeia" w:date="2014-04-15T14:50:00Z">
                                    <w:rPr/>
                                  </w:rPrChange>
                                </w:rPr>
                                <w:pPrChange w:id="1270" w:author="Peter Bugeia" w:date="2014-04-15T14:49:00Z">
                                  <w:pPr>
                                    <w:pStyle w:val="iNormal"/>
                                  </w:pPr>
                                </w:pPrChange>
                              </w:pPr>
                              <w:del w:id="1271"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27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273"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27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275"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27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0" o:spid="_x0000_s1093" type="#_x0000_t202" style="position:absolute;left:0;text-align:left;margin-left:363pt;margin-top:108.7pt;width:136.3pt;height:29.55pt;z-index:25171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" filled="f" stroked="f">
                  <v:textbox style="mso-fit-shape-to-text:t">
                    <w:txbxContent>
                      <w:p w14:paraId="04BF2CC1"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277" w:author="Peter Bugeia" w:date="2014-04-15T14:50:00Z">
                              <w:rPr/>
                            </w:rPrChange>
                          </w:rPr>
                          <w:pPrChange w:id="1278" w:author="Peter Bugeia" w:date="2014-04-15T14:49:00Z">
                            <w:pPr>
                              <w:pStyle w:val="iNormal"/>
                            </w:pPr>
                          </w:pPrChange>
                        </w:pPr>
                        <w:del w:id="1279"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28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281"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28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283"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28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1285" w:author="Peter Bugeia" w:date="2014-04-24T15:46:00Z">
        <w:r>
          <w:rPr>
            <w:noProof/>
            <w:lang w:eastAsia="en-AU"/>
          </w:rPr>
          <mc:AlternateContent>
            <mc:Choice Requires="wps">
              <w:drawing>
                <wp:anchor distT="0" distB="0" distL="114300" distR="114300" simplePos="0" relativeHeight="251712000" behindDoc="0" locked="0" layoutInCell="1" allowOverlap="1" wp14:anchorId="0E76B2BE" wp14:editId="7D198726">
                  <wp:simplePos x="0" y="0"/>
                  <wp:positionH relativeFrom="column">
                    <wp:posOffset>3073400</wp:posOffset>
                  </wp:positionH>
                  <wp:positionV relativeFrom="paragraph">
                    <wp:posOffset>1151890</wp:posOffset>
                  </wp:positionV>
                  <wp:extent cx="2235200" cy="1028700"/>
                  <wp:effectExtent l="0" t="0" r="25400" b="38100"/>
                  <wp:wrapNone/>
                  <wp:docPr id="198" name="Oval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5200" cy="102870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Oval 149" o:spid="_x0000_s1026" style="position:absolute;margin-left:242pt;margin-top:90.7pt;width:176pt;height:81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" filled="f" fillcolor="white [3212]" strokecolor="red" strokeweight="1pt"/>
              </w:pict>
            </mc:Fallback>
          </mc:AlternateContent>
        </w:r>
      </w:ins>
      <w:ins w:id="1286" w:author="Peter Bugeia" w:date="2014-04-24T15:41:00Z">
        <w:r w:rsidR="001D5334">
          <w:rPr>
            <w:noProof/>
            <w:lang w:eastAsia="en-AU"/>
          </w:rPr>
          <w:drawing>
            <wp:inline distT="0" distB="0" distL="0" distR="0" wp14:anchorId="62130B8D" wp14:editId="1188C251">
              <wp:extent cx="4316095" cy="6847205"/>
              <wp:effectExtent l="203200" t="203200" r="205105" b="213995"/>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7953" cy="6850153"/>
                      </a:xfrm>
                      <a:prstGeom prst="rect">
                        <a:avLst/>
                      </a:prstGeom>
                      <a:noFill/>
                      <a:ln>
                        <a:noFill/>
                      </a:ln>
                      <a:effectLst>
                        <a:outerShdw blurRad="190500" algn="tl" rotWithShape="0">
                          <a:srgbClr val="000000">
                            <a:alpha val="70000"/>
                          </a:srgbClr>
                        </a:outerShdw>
                      </a:effectLst>
                    </pic:spPr>
                  </pic:pic>
                </a:graphicData>
              </a:graphic>
            </wp:inline>
          </w:drawing>
        </w:r>
      </w:ins>
    </w:p>
    <w:p w14:paraId="0A4B74F6" w14:textId="235D1818" w:rsidR="005F5CB7" w:rsidRPr="005879DC" w:rsidRDefault="00721229" w:rsidP="00BF4668">
      <w:pPr>
        <w:pStyle w:val="iFigureCaption"/>
      </w:pPr>
      <w:del w:id="1287" w:author="Peter Bugeia" w:date="2014-04-24T15:45:00Z">
        <w:r w:rsidDel="009F50DE">
          <w:rPr>
            <w:b w:val="0"/>
            <w:noProof/>
            <w:lang w:eastAsia="en-AU"/>
            <w:rPrChange w:id="1288" w:author="Unknown">
              <w:rPr>
                <w:noProof/>
                <w:lang w:eastAsia="en-AU"/>
              </w:rPr>
            </w:rPrChange>
          </w:rPr>
          <w:drawing>
            <wp:inline distT="0" distB="0" distL="0" distR="0" wp14:anchorId="73AF0344" wp14:editId="45720FBC">
              <wp:extent cx="5359553" cy="5567464"/>
              <wp:effectExtent l="190500" t="152400" r="164947" b="128486"/>
              <wp:docPr id="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srcRect l="2487" t="16911" r="4404" b="2402"/>
                      <a:stretch>
                        <a:fillRect/>
                      </a:stretch>
                    </pic:blipFill>
                    <pic:spPr bwMode="auto">
                      <a:xfrm>
                        <a:off x="0" y="0"/>
                        <a:ext cx="5359553" cy="5567464"/>
                      </a:xfrm>
                      <a:prstGeom prst="rect">
                        <a:avLst/>
                      </a:prstGeom>
                      <a:ln>
                        <a:noFill/>
                      </a:ln>
                      <a:effectLst>
                        <a:outerShdw blurRad="190500" algn="tl" rotWithShape="0">
                          <a:srgbClr val="000000">
                            <a:alpha val="70000"/>
                          </a:srgbClr>
                        </a:outerShdw>
                      </a:effectLst>
                    </pic:spPr>
                  </pic:pic>
                </a:graphicData>
              </a:graphic>
            </wp:inline>
          </w:drawing>
        </w:r>
      </w:del>
    </w:p>
    <w:p w14:paraId="0BD2C9A4" w14:textId="1E29561F" w:rsidR="00A42D8D" w:rsidRDefault="00197228" w:rsidP="00965CD4">
      <w:pPr>
        <w:pStyle w:val="iNormal"/>
      </w:pPr>
      <w:r>
        <w:t xml:space="preserve">Files of all types will display the </w:t>
      </w:r>
      <w:r w:rsidRPr="00DB652E">
        <w:rPr>
          <w:rStyle w:val="iOption"/>
        </w:rPr>
        <w:t>Basic Information</w:t>
      </w:r>
      <w:r>
        <w:t xml:space="preserve"> section</w:t>
      </w:r>
      <w:r w:rsidR="00DB652E">
        <w:t>,</w:t>
      </w:r>
      <w:r>
        <w:t xml:space="preserve"> showing the </w:t>
      </w:r>
      <w:r w:rsidRPr="0093697D">
        <w:rPr>
          <w:b/>
          <w:rPrChange w:id="1289" w:author="Peter Bugeia" w:date="2014-04-24T15:20:00Z">
            <w:rPr/>
          </w:rPrChange>
        </w:rPr>
        <w:t xml:space="preserve">Basic </w:t>
      </w:r>
      <w:del w:id="1290" w:author="Peter Bugeia" w:date="2014-04-24T15:20:00Z">
        <w:r w:rsidR="003829A3" w:rsidRPr="0093697D" w:rsidDel="0093697D">
          <w:rPr>
            <w:b/>
            <w:rPrChange w:id="1291" w:author="Peter Bugeia" w:date="2014-04-24T15:20:00Z">
              <w:rPr/>
            </w:rPrChange>
          </w:rPr>
          <w:delText>Metadata</w:delText>
        </w:r>
      </w:del>
      <w:ins w:id="1292" w:author="Peter Bugeia" w:date="2014-04-24T15:20:00Z">
        <w:r w:rsidR="0093697D" w:rsidRPr="0093697D">
          <w:rPr>
            <w:b/>
            <w:rPrChange w:id="1293" w:author="Peter Bugeia" w:date="2014-04-24T15:20:00Z">
              <w:rPr/>
            </w:rPrChange>
          </w:rPr>
          <w:t>Information</w:t>
        </w:r>
      </w:ins>
      <w:r>
        <w:t xml:space="preserve">, </w:t>
      </w:r>
      <w:ins w:id="1294" w:author="Peter Bugeia" w:date="2014-04-24T15:18:00Z">
        <w:r w:rsidR="00010713" w:rsidRPr="0093697D">
          <w:rPr>
            <w:b/>
            <w:rPrChange w:id="1295" w:author="Peter Bugeia" w:date="2014-04-24T15:20:00Z">
              <w:rPr/>
            </w:rPrChange>
          </w:rPr>
          <w:t>Access Control</w:t>
        </w:r>
        <w:r w:rsidR="00010713">
          <w:t xml:space="preserve"> </w:t>
        </w:r>
      </w:ins>
      <w:r w:rsidR="00DB652E">
        <w:t xml:space="preserve">and the </w:t>
      </w:r>
      <w:r w:rsidR="00DB652E" w:rsidRPr="00DB652E">
        <w:rPr>
          <w:rStyle w:val="iOption"/>
        </w:rPr>
        <w:t>File Relationships</w:t>
      </w:r>
      <w:r w:rsidR="00DB652E">
        <w:t xml:space="preserve"> section</w:t>
      </w:r>
      <w:ins w:id="1296" w:author="Peter Bugeia" w:date="2014-04-24T15:20:00Z">
        <w:r w:rsidR="0093697D">
          <w:t>s</w:t>
        </w:r>
      </w:ins>
      <w:r w:rsidR="00DB652E">
        <w:t xml:space="preserve">, </w:t>
      </w:r>
      <w:r>
        <w:t xml:space="preserve">although some fields </w:t>
      </w:r>
      <w:r>
        <w:lastRenderedPageBreak/>
        <w:t>are not shown for some file types.</w:t>
      </w:r>
      <w:r w:rsidR="00A42D8D">
        <w:t xml:space="preserve"> TOA5 files </w:t>
      </w:r>
      <w:ins w:id="1297" w:author="Peter Bugeia" w:date="2014-04-24T15:18:00Z">
        <w:r w:rsidR="00010713">
          <w:t xml:space="preserve">and image files containing Exif data </w:t>
        </w:r>
      </w:ins>
      <w:r w:rsidR="00A42D8D">
        <w:t xml:space="preserve">also </w:t>
      </w:r>
      <w:r w:rsidR="00965CD4">
        <w:t>show</w:t>
      </w:r>
      <w:r w:rsidR="00A42D8D">
        <w:t xml:space="preserve"> </w:t>
      </w:r>
      <w:proofErr w:type="gramStart"/>
      <w:ins w:id="1298" w:author="Peter Bugeia" w:date="2014-04-24T15:20:00Z">
        <w:r w:rsidR="0093697D">
          <w:t>a</w:t>
        </w:r>
        <w:proofErr w:type="gramEnd"/>
        <w:r w:rsidR="0093697D">
          <w:t xml:space="preserve"> </w:t>
        </w:r>
      </w:ins>
      <w:r w:rsidR="00A42D8D" w:rsidRPr="00A42D8D">
        <w:rPr>
          <w:b/>
        </w:rPr>
        <w:t>Information From The File</w:t>
      </w:r>
      <w:r w:rsidR="00A42D8D">
        <w:t xml:space="preserve"> </w:t>
      </w:r>
      <w:ins w:id="1299" w:author="Peter Bugeia" w:date="2014-04-24T15:20:00Z">
        <w:r w:rsidR="0093697D">
          <w:t xml:space="preserve">section, </w:t>
        </w:r>
      </w:ins>
      <w:r w:rsidR="00A42D8D">
        <w:t xml:space="preserve">and </w:t>
      </w:r>
      <w:ins w:id="1300" w:author="Peter Bugeia" w:date="2014-04-24T15:19:00Z">
        <w:r w:rsidR="0093697D">
          <w:t xml:space="preserve">TOA5 files have a </w:t>
        </w:r>
      </w:ins>
      <w:ins w:id="1301" w:author="Peter Bugeia" w:date="2014-04-24T15:21:00Z">
        <w:r w:rsidR="0093697D">
          <w:t xml:space="preserve">further </w:t>
        </w:r>
      </w:ins>
      <w:r w:rsidR="00A42D8D" w:rsidRPr="00A42D8D">
        <w:rPr>
          <w:b/>
        </w:rPr>
        <w:t>Columns</w:t>
      </w:r>
      <w:r w:rsidR="00A42D8D">
        <w:t xml:space="preserve"> </w:t>
      </w:r>
      <w:del w:id="1302" w:author="Peter Bugeia" w:date="2014-04-24T15:21:00Z">
        <w:r w:rsidR="00A42D8D" w:rsidDel="0093697D">
          <w:delText>section</w:delText>
        </w:r>
      </w:del>
      <w:ins w:id="1303" w:author="Peter Bugeia" w:date="2014-04-24T15:21:00Z">
        <w:r w:rsidR="0093697D">
          <w:t xml:space="preserve"> section.</w:t>
        </w:r>
      </w:ins>
      <w:del w:id="1304" w:author="Peter Bugeia" w:date="2014-04-24T15:19:00Z">
        <w:r w:rsidR="00A42D8D" w:rsidDel="0093697D">
          <w:delText>s</w:delText>
        </w:r>
      </w:del>
      <w:del w:id="1305" w:author="Peter Bugeia" w:date="2014-04-24T15:21:00Z">
        <w:r w:rsidR="00A42D8D" w:rsidDel="0093697D">
          <w:delText>.</w:delText>
        </w:r>
      </w:del>
    </w:p>
    <w:p w14:paraId="308E4041" w14:textId="77777777" w:rsidR="00D86057" w:rsidRDefault="00D86057" w:rsidP="005F5CB7">
      <w:pPr>
        <w:pStyle w:val="iNormal"/>
        <w:rPr>
          <w:lang w:eastAsia="ja-JP"/>
        </w:rPr>
      </w:pPr>
      <w:r>
        <w:rPr>
          <w:lang w:eastAsia="ja-JP"/>
        </w:rPr>
        <w:t xml:space="preserve">There are a number of buttons which may appear on this screen, depending on the type of </w:t>
      </w:r>
      <w:r w:rsidR="00415DC9">
        <w:rPr>
          <w:lang w:eastAsia="ja-JP"/>
        </w:rPr>
        <w:t>Data File</w:t>
      </w:r>
      <w:r>
        <w:rPr>
          <w:lang w:eastAsia="ja-JP"/>
        </w:rPr>
        <w:t xml:space="preserve"> and its status.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2"/>
        <w:gridCol w:w="7118"/>
      </w:tblGrid>
      <w:tr w:rsidR="00D86057" w14:paraId="04764FE8" w14:textId="77777777" w:rsidTr="009906FD">
        <w:tc>
          <w:tcPr>
            <w:tcW w:w="0" w:type="auto"/>
          </w:tcPr>
          <w:p w14:paraId="5C43CB20" w14:textId="77777777" w:rsidR="00D86057" w:rsidRPr="00D86057" w:rsidRDefault="00D86057" w:rsidP="009906FD">
            <w:pPr>
              <w:pStyle w:val="iNormal"/>
              <w:rPr>
                <w:rStyle w:val="iButton"/>
              </w:rPr>
            </w:pPr>
            <w:r w:rsidRPr="00D86057">
              <w:rPr>
                <w:rStyle w:val="iButton"/>
              </w:rPr>
              <w:t> Back </w:t>
            </w:r>
          </w:p>
        </w:tc>
        <w:tc>
          <w:tcPr>
            <w:tcW w:w="0" w:type="auto"/>
          </w:tcPr>
          <w:p w14:paraId="2FD47416" w14:textId="77777777" w:rsidR="00D86057" w:rsidRDefault="00D86057" w:rsidP="009906FD">
            <w:pPr>
              <w:pStyle w:val="iNormal"/>
              <w:rPr>
                <w:lang w:eastAsia="ja-JP"/>
              </w:rPr>
            </w:pPr>
            <w:r>
              <w:rPr>
                <w:lang w:eastAsia="ja-JP"/>
              </w:rPr>
              <w:t xml:space="preserve">Click this button to return to the list of </w:t>
            </w:r>
            <w:r w:rsidR="00415DC9">
              <w:rPr>
                <w:lang w:eastAsia="ja-JP"/>
              </w:rPr>
              <w:t>Data File</w:t>
            </w:r>
            <w:r w:rsidR="009B7E78">
              <w:rPr>
                <w:lang w:eastAsia="ja-JP"/>
              </w:rPr>
              <w:t>s</w:t>
            </w:r>
            <w:r>
              <w:rPr>
                <w:lang w:eastAsia="ja-JP"/>
              </w:rPr>
              <w:t>.</w:t>
            </w:r>
          </w:p>
        </w:tc>
      </w:tr>
      <w:tr w:rsidR="00D86057" w14:paraId="37DF752F" w14:textId="77777777" w:rsidTr="00D86057">
        <w:tc>
          <w:tcPr>
            <w:tcW w:w="0" w:type="auto"/>
          </w:tcPr>
          <w:p w14:paraId="49E41793" w14:textId="77777777" w:rsidR="00D86057" w:rsidRPr="00D86057" w:rsidRDefault="00D86057" w:rsidP="005F5CB7">
            <w:pPr>
              <w:pStyle w:val="iNormal"/>
              <w:rPr>
                <w:rStyle w:val="iButton"/>
              </w:rPr>
            </w:pPr>
            <w:r w:rsidRPr="00D86057">
              <w:rPr>
                <w:rStyle w:val="iButton"/>
              </w:rPr>
              <w:t> Add to Cart </w:t>
            </w:r>
          </w:p>
        </w:tc>
        <w:tc>
          <w:tcPr>
            <w:tcW w:w="0" w:type="auto"/>
          </w:tcPr>
          <w:p w14:paraId="4E694741" w14:textId="77777777"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not already in your Cart. Click it to add the file to your Cart.</w:t>
            </w:r>
          </w:p>
        </w:tc>
      </w:tr>
      <w:tr w:rsidR="00D86057" w14:paraId="40971A8F" w14:textId="77777777" w:rsidTr="00D86057">
        <w:tc>
          <w:tcPr>
            <w:tcW w:w="0" w:type="auto"/>
          </w:tcPr>
          <w:p w14:paraId="129F6D7C" w14:textId="77777777" w:rsidR="00D86057" w:rsidRPr="00D86057" w:rsidRDefault="00D86057" w:rsidP="005F5CB7">
            <w:pPr>
              <w:pStyle w:val="iNormal"/>
              <w:rPr>
                <w:rStyle w:val="iButton"/>
              </w:rPr>
            </w:pPr>
            <w:r w:rsidRPr="00D86057">
              <w:rPr>
                <w:rStyle w:val="iButton"/>
              </w:rPr>
              <w:t> </w:t>
            </w:r>
            <w:r>
              <w:rPr>
                <w:rStyle w:val="iButton"/>
              </w:rPr>
              <w:t>Remove from </w:t>
            </w:r>
            <w:r w:rsidRPr="00D86057">
              <w:rPr>
                <w:rStyle w:val="iButton"/>
              </w:rPr>
              <w:t>Cart </w:t>
            </w:r>
          </w:p>
        </w:tc>
        <w:tc>
          <w:tcPr>
            <w:tcW w:w="0" w:type="auto"/>
          </w:tcPr>
          <w:p w14:paraId="0937E69F" w14:textId="77777777"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already in your Cart. Click it to remove the file from your Cart.</w:t>
            </w:r>
          </w:p>
        </w:tc>
      </w:tr>
      <w:tr w:rsidR="00D86057" w14:paraId="1DA5F8D6" w14:textId="77777777" w:rsidTr="00D86057">
        <w:tc>
          <w:tcPr>
            <w:tcW w:w="0" w:type="auto"/>
          </w:tcPr>
          <w:p w14:paraId="7FE2ADA5" w14:textId="77777777" w:rsidR="00D86057" w:rsidRPr="00D86057" w:rsidRDefault="00D86057" w:rsidP="005F5CB7">
            <w:pPr>
              <w:pStyle w:val="iNormal"/>
              <w:rPr>
                <w:rStyle w:val="iButtonBlue"/>
              </w:rPr>
            </w:pPr>
            <w:r w:rsidRPr="00D86057">
              <w:rPr>
                <w:rStyle w:val="iButtonBlue"/>
              </w:rPr>
              <w:t> OCR </w:t>
            </w:r>
          </w:p>
        </w:tc>
        <w:tc>
          <w:tcPr>
            <w:tcW w:w="0" w:type="auto"/>
          </w:tcPr>
          <w:p w14:paraId="362CA102" w14:textId="77777777" w:rsidR="003A5AA2"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w:t>
            </w:r>
            <w:r w:rsidR="003725B4">
              <w:rPr>
                <w:lang w:eastAsia="ja-JP"/>
              </w:rPr>
              <w:t>has</w:t>
            </w:r>
            <w:r>
              <w:rPr>
                <w:lang w:eastAsia="ja-JP"/>
              </w:rPr>
              <w:t xml:space="preserve"> </w:t>
            </w:r>
            <w:r w:rsidR="003A5AA2">
              <w:rPr>
                <w:lang w:eastAsia="ja-JP"/>
              </w:rPr>
              <w:t>one of the</w:t>
            </w:r>
            <w:r>
              <w:rPr>
                <w:lang w:eastAsia="ja-JP"/>
              </w:rPr>
              <w:t xml:space="preserve"> image file</w:t>
            </w:r>
            <w:r w:rsidR="003A5AA2">
              <w:rPr>
                <w:lang w:eastAsia="ja-JP"/>
              </w:rPr>
              <w:t xml:space="preserve"> MIME Types as defined in your system’s configuration parameters</w:t>
            </w:r>
            <w:r>
              <w:rPr>
                <w:lang w:eastAsia="ja-JP"/>
              </w:rPr>
              <w:t xml:space="preserve">. </w:t>
            </w:r>
            <w:r w:rsidR="003A5AA2">
              <w:rPr>
                <w:lang w:eastAsia="ja-JP"/>
              </w:rPr>
              <w:t>(See</w:t>
            </w:r>
            <w:r w:rsidR="00434A77">
              <w:rPr>
                <w:lang w:eastAsia="ja-JP"/>
              </w:rPr>
              <w:t xml:space="preserve"> section </w:t>
            </w:r>
            <w:r w:rsidR="00C23447">
              <w:fldChar w:fldCharType="begin"/>
            </w:r>
            <w:r w:rsidR="00C23447">
              <w:instrText xml:space="preserve"> REF _Ref377979077 \r \h  \* MERGEFORMAT </w:instrText>
            </w:r>
            <w:r w:rsidR="00C23447">
              <w:fldChar w:fldCharType="separate"/>
            </w:r>
            <w:r w:rsidR="00443106" w:rsidRPr="00443106">
              <w:rPr>
                <w:rStyle w:val="CrossReference"/>
              </w:rPr>
              <w:t>11.5.2</w:t>
            </w:r>
            <w:r w:rsidR="00C23447">
              <w:fldChar w:fldCharType="end"/>
            </w:r>
            <w:r w:rsidR="00434A77" w:rsidRPr="00434A77">
              <w:rPr>
                <w:rStyle w:val="CrossReference"/>
              </w:rPr>
              <w:t xml:space="preserve"> </w:t>
            </w:r>
            <w:r w:rsidR="00C23447">
              <w:fldChar w:fldCharType="begin"/>
            </w:r>
            <w:r w:rsidR="00C23447">
              <w:instrText xml:space="preserve"> REF _Ref377979077 \h  \* MERGEFORMAT </w:instrText>
            </w:r>
            <w:r w:rsidR="00C23447">
              <w:fldChar w:fldCharType="separate"/>
            </w:r>
            <w:r w:rsidR="00443106" w:rsidRPr="00443106">
              <w:rPr>
                <w:rStyle w:val="CrossReference"/>
              </w:rPr>
              <w:t>OCR Processing parameters</w:t>
            </w:r>
            <w:r w:rsidR="00C23447">
              <w:fldChar w:fldCharType="end"/>
            </w:r>
            <w:r w:rsidR="003A5AA2">
              <w:rPr>
                <w:lang w:eastAsia="ja-JP"/>
              </w:rPr>
              <w:t>.)</w:t>
            </w:r>
          </w:p>
          <w:p w14:paraId="69298C30" w14:textId="77777777" w:rsidR="00F15ABE" w:rsidRDefault="00D86057" w:rsidP="003725B4">
            <w:pPr>
              <w:pStyle w:val="iNormal"/>
              <w:rPr>
                <w:lang w:eastAsia="ja-JP"/>
              </w:rPr>
            </w:pPr>
            <w:r>
              <w:rPr>
                <w:lang w:eastAsia="ja-JP"/>
              </w:rPr>
              <w:t xml:space="preserve">Click this button to start a background Optical Character Recognition process. The output of this process will be written to a new </w:t>
            </w:r>
            <w:r w:rsidR="00F15ABE">
              <w:rPr>
                <w:lang w:eastAsia="ja-JP"/>
              </w:rPr>
              <w:t xml:space="preserve">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’s name, but with a .</w:t>
            </w:r>
            <w:r w:rsidR="003A5AA2">
              <w:rPr>
                <w:lang w:eastAsia="ja-JP"/>
              </w:rPr>
              <w:t>TXT</w:t>
            </w:r>
            <w:r>
              <w:rPr>
                <w:lang w:eastAsia="ja-JP"/>
              </w:rPr>
              <w:t xml:space="preserve"> extension.</w:t>
            </w:r>
            <w:r w:rsidR="003A5AA2">
              <w:rPr>
                <w:lang w:eastAsia="ja-JP"/>
              </w:rPr>
              <w:t xml:space="preserve"> The Data File will immediately appear in the file lists in the Explore Data tab. However, its size will be zero until it has been processed.</w:t>
            </w:r>
            <w:r w:rsidR="00485A4D">
              <w:rPr>
                <w:lang w:eastAsia="ja-JP"/>
              </w:rPr>
              <w:t xml:space="preserve"> Check the Creation Status to see when the background processing has completed.</w:t>
            </w:r>
          </w:p>
          <w:p w14:paraId="79F3EBB2" w14:textId="389B148C" w:rsidR="00087CBD" w:rsidRDefault="003725B4">
            <w:pPr>
              <w:pStyle w:val="iNormal"/>
              <w:rPr>
                <w:lang w:eastAsia="ja-JP"/>
              </w:rPr>
            </w:pPr>
            <w:r>
              <w:rPr>
                <w:lang w:eastAsia="ja-JP"/>
              </w:rPr>
              <w:t xml:space="preserve">Users can click </w:t>
            </w:r>
            <w:proofErr w:type="gramStart"/>
            <w:r>
              <w:rPr>
                <w:lang w:eastAsia="ja-JP"/>
              </w:rPr>
              <w:t xml:space="preserve">the </w:t>
            </w:r>
            <w:r w:rsidRPr="003725B4">
              <w:rPr>
                <w:rStyle w:val="iButtonBlue"/>
              </w:rPr>
              <w:t> OCR</w:t>
            </w:r>
            <w:proofErr w:type="gramEnd"/>
            <w:r w:rsidRPr="00965A28">
              <w:rPr>
                <w:rStyle w:val="iButtonBlue"/>
              </w:rPr>
              <w:t> </w:t>
            </w:r>
            <w:r w:rsidR="00485A4D">
              <w:rPr>
                <w:lang w:eastAsia="ja-JP"/>
              </w:rPr>
              <w:t xml:space="preserve"> </w:t>
            </w:r>
            <w:r w:rsidR="001D2F57">
              <w:rPr>
                <w:lang w:eastAsia="ja-JP"/>
              </w:rPr>
              <w:t xml:space="preserve">button </w:t>
            </w:r>
            <w:r w:rsidR="00485A4D">
              <w:rPr>
                <w:lang w:eastAsia="ja-JP"/>
              </w:rPr>
              <w:t>even if they do not own th</w:t>
            </w:r>
            <w:r w:rsidR="001D2F57">
              <w:rPr>
                <w:lang w:eastAsia="ja-JP"/>
              </w:rPr>
              <w:t>is Data F</w:t>
            </w:r>
            <w:r w:rsidR="00485A4D">
              <w:rPr>
                <w:lang w:eastAsia="ja-JP"/>
              </w:rPr>
              <w:t>ile.</w:t>
            </w:r>
            <w:r>
              <w:rPr>
                <w:lang w:eastAsia="ja-JP"/>
              </w:rPr>
              <w:t xml:space="preserve"> They will own the output .TXT file</w:t>
            </w:r>
            <w:r w:rsidR="001D2F57">
              <w:rPr>
                <w:lang w:eastAsia="ja-JP"/>
              </w:rPr>
              <w:t>.</w:t>
            </w:r>
            <w:ins w:id="1306" w:author="Peter Bugeia" w:date="2014-04-28T17:34:00Z">
              <w:r w:rsidR="00087CBD">
                <w:rPr>
                  <w:lang w:eastAsia="ja-JP"/>
                </w:rPr>
                <w:t xml:space="preserve"> This file will default to </w:t>
              </w:r>
            </w:ins>
            <w:ins w:id="1307" w:author="Peter Bugeia" w:date="2014-04-28T17:35:00Z">
              <w:r w:rsidR="00087CBD">
                <w:rPr>
                  <w:lang w:eastAsia="ja-JP"/>
                </w:rPr>
                <w:t xml:space="preserve">having an </w:t>
              </w:r>
            </w:ins>
            <w:ins w:id="1308" w:author="Peter Bugeia" w:date="2014-04-28T17:34:00Z">
              <w:r w:rsidR="00087CBD">
                <w:rPr>
                  <w:lang w:eastAsia="ja-JP"/>
                </w:rPr>
                <w:t>Access Control setting of Private/All Institution</w:t>
              </w:r>
            </w:ins>
            <w:ins w:id="1309" w:author="Peter Bugeia" w:date="2014-04-28T17:35:00Z">
              <w:r w:rsidR="00087CBD">
                <w:rPr>
                  <w:lang w:eastAsia="ja-JP"/>
                </w:rPr>
                <w:t>al</w:t>
              </w:r>
            </w:ins>
            <w:ins w:id="1310" w:author="Peter Bugeia" w:date="2014-04-28T17:34:00Z">
              <w:r w:rsidR="00087CBD">
                <w:rPr>
                  <w:lang w:eastAsia="ja-JP"/>
                </w:rPr>
                <w:t xml:space="preserve"> User Access</w:t>
              </w:r>
            </w:ins>
            <w:ins w:id="1311" w:author="Peter Bugeia" w:date="2014-04-28T17:35:00Z">
              <w:r w:rsidR="00087CBD">
                <w:rPr>
                  <w:lang w:eastAsia="ja-JP"/>
                </w:rPr>
                <w:t>.</w:t>
              </w:r>
            </w:ins>
            <w:ins w:id="1312" w:author="Peter Bugeia" w:date="2014-04-28T17:37:00Z">
              <w:r w:rsidR="00087CBD">
                <w:rPr>
                  <w:lang w:eastAsia="ja-JP"/>
                </w:rPr>
                <w:t xml:space="preserve"> </w:t>
              </w:r>
            </w:ins>
            <w:ins w:id="1313" w:author="Peter Bugeia" w:date="2014-04-28T17:38:00Z">
              <w:r w:rsidR="00087CBD">
                <w:rPr>
                  <w:lang w:eastAsia="ja-JP"/>
                </w:rPr>
                <w:t>If the default is inappropriate, y</w:t>
              </w:r>
            </w:ins>
            <w:ins w:id="1314" w:author="Peter Bugeia" w:date="2014-04-28T17:37:00Z">
              <w:r w:rsidR="00087CBD">
                <w:rPr>
                  <w:lang w:eastAsia="ja-JP"/>
                </w:rPr>
                <w:t xml:space="preserve">ou can change the </w:t>
              </w:r>
            </w:ins>
            <w:ins w:id="1315" w:author="Peter Bugeia" w:date="2014-04-28T17:38:00Z">
              <w:r w:rsidR="00087CBD">
                <w:rPr>
                  <w:lang w:eastAsia="ja-JP"/>
                </w:rPr>
                <w:t xml:space="preserve">.TXT file’s </w:t>
              </w:r>
            </w:ins>
            <w:ins w:id="1316" w:author="Peter Bugeia" w:date="2014-04-28T17:37:00Z">
              <w:r w:rsidR="00087CBD">
                <w:rPr>
                  <w:lang w:eastAsia="ja-JP"/>
                </w:rPr>
                <w:t>Access Control settings using the Metadata Edit screen.</w:t>
              </w:r>
            </w:ins>
          </w:p>
        </w:tc>
      </w:tr>
      <w:tr w:rsidR="00D86057" w14:paraId="644CE708" w14:textId="77777777" w:rsidTr="00D86057">
        <w:tc>
          <w:tcPr>
            <w:tcW w:w="0" w:type="auto"/>
          </w:tcPr>
          <w:p w14:paraId="0347F63F" w14:textId="77777777" w:rsidR="00D86057" w:rsidRPr="00D86057" w:rsidRDefault="00D86057" w:rsidP="005F5CB7">
            <w:pPr>
              <w:pStyle w:val="iNormal"/>
              <w:rPr>
                <w:rStyle w:val="iButtonBlue"/>
              </w:rPr>
            </w:pPr>
            <w:r w:rsidRPr="00D86057">
              <w:rPr>
                <w:rStyle w:val="iButtonBlue"/>
              </w:rPr>
              <w:t> SR </w:t>
            </w:r>
          </w:p>
        </w:tc>
        <w:tc>
          <w:tcPr>
            <w:tcW w:w="0" w:type="auto"/>
          </w:tcPr>
          <w:p w14:paraId="7ABE93D1" w14:textId="77777777" w:rsidR="00434A77" w:rsidRDefault="00F15ABE" w:rsidP="00F15ABE">
            <w:pPr>
              <w:pStyle w:val="iNormal"/>
              <w:rPr>
                <w:lang w:eastAsia="ja-JP"/>
              </w:rPr>
            </w:pPr>
            <w:r>
              <w:rPr>
                <w:lang w:eastAsia="ja-JP"/>
              </w:rPr>
              <w:t xml:space="preserve">This button only appears if the </w:t>
            </w:r>
            <w:r w:rsidR="00415DC9">
              <w:rPr>
                <w:lang w:eastAsia="ja-JP"/>
              </w:rPr>
              <w:t>Data File</w:t>
            </w:r>
            <w:r>
              <w:rPr>
                <w:lang w:eastAsia="ja-JP"/>
              </w:rPr>
              <w:t xml:space="preserve"> is </w:t>
            </w:r>
            <w:r w:rsidR="00434A77">
              <w:rPr>
                <w:lang w:eastAsia="ja-JP"/>
              </w:rPr>
              <w:t xml:space="preserve">one of the video or audio file MIME Types as defined in your system’s configuration parameters. (See section </w:t>
            </w:r>
            <w:r w:rsidR="00C23447">
              <w:fldChar w:fldCharType="begin"/>
            </w:r>
            <w:r w:rsidR="00C23447">
              <w:instrText xml:space="preserve"> REF _Ref377979408 \r \h  \* MERGEFORMAT </w:instrText>
            </w:r>
            <w:r w:rsidR="00C23447">
              <w:fldChar w:fldCharType="separate"/>
            </w:r>
            <w:r w:rsidR="00443106" w:rsidRPr="00443106">
              <w:rPr>
                <w:rStyle w:val="CrossReference"/>
              </w:rPr>
              <w:t>11.5.3</w:t>
            </w:r>
            <w:r w:rsidR="00C23447">
              <w:fldChar w:fldCharType="end"/>
            </w:r>
            <w:r w:rsidR="00434A77" w:rsidRPr="00434A77">
              <w:rPr>
                <w:rStyle w:val="CrossReference"/>
              </w:rPr>
              <w:t xml:space="preserve"> </w:t>
            </w:r>
            <w:r w:rsidR="00C23447">
              <w:fldChar w:fldCharType="begin"/>
            </w:r>
            <w:r w:rsidR="00C23447">
              <w:instrText xml:space="preserve"> REF _Ref377979408 \h  \* MERGEFORMAT </w:instrText>
            </w:r>
            <w:r w:rsidR="00C23447">
              <w:fldChar w:fldCharType="separate"/>
            </w:r>
            <w:r w:rsidR="00443106" w:rsidRPr="00443106">
              <w:rPr>
                <w:rStyle w:val="CrossReference"/>
              </w:rPr>
              <w:t>Speech Recognition Processing parameters</w:t>
            </w:r>
            <w:r w:rsidR="00C23447">
              <w:fldChar w:fldCharType="end"/>
            </w:r>
            <w:r w:rsidR="00434A77">
              <w:rPr>
                <w:lang w:eastAsia="ja-JP"/>
              </w:rPr>
              <w:t>.)</w:t>
            </w:r>
          </w:p>
          <w:p w14:paraId="7C39BD53" w14:textId="77777777" w:rsidR="003725B4" w:rsidRDefault="00F15ABE" w:rsidP="003725B4">
            <w:pPr>
              <w:pStyle w:val="iNormal"/>
              <w:rPr>
                <w:lang w:eastAsia="ja-JP"/>
              </w:rPr>
            </w:pPr>
            <w:r>
              <w:rPr>
                <w:lang w:eastAsia="ja-JP"/>
              </w:rPr>
              <w:t xml:space="preserve">Click this button to start a background Speech Recognition process. The output of this process will be written to a new 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 xml:space="preserve">’s name, but with a </w:t>
            </w:r>
            <w:r w:rsidR="009E4150">
              <w:rPr>
                <w:lang w:eastAsia="ja-JP"/>
              </w:rPr>
              <w:t xml:space="preserve">.TXT </w:t>
            </w:r>
            <w:r>
              <w:rPr>
                <w:lang w:eastAsia="ja-JP"/>
              </w:rPr>
              <w:t>extension.</w:t>
            </w:r>
            <w:r w:rsidR="00434A77">
              <w:rPr>
                <w:lang w:eastAsia="ja-JP"/>
              </w:rPr>
              <w:t xml:space="preserve"> The Data File will immediately appear in the file lists in the Explore Data tab. However, its size will be zero until it has been processed.</w:t>
            </w:r>
            <w:r w:rsidR="003725B4">
              <w:rPr>
                <w:lang w:eastAsia="ja-JP"/>
              </w:rPr>
              <w:t xml:space="preserve"> </w:t>
            </w:r>
            <w:r w:rsidR="001D2F57">
              <w:rPr>
                <w:lang w:eastAsia="ja-JP"/>
              </w:rPr>
              <w:t>Check the Creation Status to see when the background processing has completed.</w:t>
            </w:r>
          </w:p>
          <w:p w14:paraId="4E21086C" w14:textId="53688221" w:rsidR="00D86057" w:rsidRDefault="003725B4" w:rsidP="001D2F57">
            <w:pPr>
              <w:pStyle w:val="iNormal"/>
              <w:rPr>
                <w:lang w:eastAsia="ja-JP"/>
              </w:rPr>
            </w:pPr>
            <w:r>
              <w:rPr>
                <w:lang w:eastAsia="ja-JP"/>
              </w:rPr>
              <w:t xml:space="preserve">Users can click </w:t>
            </w:r>
            <w:proofErr w:type="gramStart"/>
            <w:r>
              <w:rPr>
                <w:lang w:eastAsia="ja-JP"/>
              </w:rPr>
              <w:t xml:space="preserve">the </w:t>
            </w:r>
            <w:r w:rsidRPr="003725B4">
              <w:rPr>
                <w:rStyle w:val="iButtonBlue"/>
              </w:rPr>
              <w:t> </w:t>
            </w:r>
            <w:r>
              <w:rPr>
                <w:rStyle w:val="iButtonBlue"/>
              </w:rPr>
              <w:t>S</w:t>
            </w:r>
            <w:r w:rsidRPr="003725B4">
              <w:rPr>
                <w:rStyle w:val="iButtonBlue"/>
              </w:rPr>
              <w:t>R</w:t>
            </w:r>
            <w:proofErr w:type="gramEnd"/>
            <w:r w:rsidRPr="003725B4">
              <w:rPr>
                <w:rStyle w:val="iButtonBlue"/>
              </w:rPr>
              <w:t> </w:t>
            </w:r>
            <w:r>
              <w:rPr>
                <w:lang w:eastAsia="ja-JP"/>
              </w:rPr>
              <w:t xml:space="preserve"> button </w:t>
            </w:r>
            <w:r w:rsidR="001D2F57">
              <w:rPr>
                <w:lang w:eastAsia="ja-JP"/>
              </w:rPr>
              <w:t>even if they do not own this Data File</w:t>
            </w:r>
            <w:r>
              <w:rPr>
                <w:lang w:eastAsia="ja-JP"/>
              </w:rPr>
              <w:t>. They will own the output .TXT file.</w:t>
            </w:r>
            <w:ins w:id="1317" w:author="Peter Bugeia" w:date="2014-04-28T17:39:00Z">
              <w:r w:rsidR="00087CBD">
                <w:rPr>
                  <w:lang w:eastAsia="ja-JP"/>
                </w:rPr>
                <w:t xml:space="preserve"> This file will default to having an Access Control setting of Private/All Institutional User Access. If the default is inappropriate, you can change the .TXT file’s Access Control settings using the Metadata Edit screen.</w:t>
              </w:r>
            </w:ins>
          </w:p>
        </w:tc>
      </w:tr>
      <w:tr w:rsidR="00D86057" w14:paraId="73D5E8A2" w14:textId="77777777" w:rsidTr="00D86057">
        <w:tc>
          <w:tcPr>
            <w:tcW w:w="0" w:type="auto"/>
          </w:tcPr>
          <w:p w14:paraId="754808E7" w14:textId="77777777" w:rsidR="00D86057" w:rsidRPr="00D86057" w:rsidRDefault="00D86057" w:rsidP="005F5CB7">
            <w:pPr>
              <w:pStyle w:val="iNormal"/>
              <w:rPr>
                <w:rStyle w:val="iButtonBlue"/>
              </w:rPr>
            </w:pPr>
            <w:r w:rsidRPr="00D86057">
              <w:rPr>
                <w:rStyle w:val="iButtonBlue"/>
              </w:rPr>
              <w:t> Edit Metadata </w:t>
            </w:r>
          </w:p>
        </w:tc>
        <w:tc>
          <w:tcPr>
            <w:tcW w:w="0" w:type="auto"/>
          </w:tcPr>
          <w:p w14:paraId="678A6E71" w14:textId="77777777" w:rsidR="00F15ABE" w:rsidRDefault="00F15ABE" w:rsidP="005F5CB7">
            <w:pPr>
              <w:pStyle w:val="iNormal"/>
            </w:pPr>
            <w:r>
              <w:rPr>
                <w:lang w:eastAsia="ja-JP"/>
              </w:rPr>
              <w:t xml:space="preserve">This button appears if you have permission to edit this </w:t>
            </w:r>
            <w:r w:rsidR="00415DC9">
              <w:rPr>
                <w:lang w:eastAsia="ja-JP"/>
              </w:rPr>
              <w:t>Data File</w:t>
            </w:r>
            <w:r>
              <w:rPr>
                <w:lang w:eastAsia="ja-JP"/>
              </w:rPr>
              <w:t xml:space="preserve">’s metadata. </w:t>
            </w:r>
            <w:r>
              <w:t xml:space="preserve">You will only have permission to edit the Metadata of this file if you are logged in with the User </w:t>
            </w:r>
            <w:r w:rsidRPr="00965CD4">
              <w:t xml:space="preserve">credentials which were used </w:t>
            </w:r>
            <w:r w:rsidRPr="00965CD4">
              <w:lastRenderedPageBreak/>
              <w:t>when the file was uploaded, or you have</w:t>
            </w:r>
            <w:r>
              <w:t xml:space="preserve"> Administrator permission.</w:t>
            </w:r>
          </w:p>
          <w:p w14:paraId="44BBCDE0" w14:textId="77777777" w:rsidR="00D86057" w:rsidRDefault="00F15ABE" w:rsidP="005F5CB7">
            <w:pPr>
              <w:pStyle w:val="iNormal"/>
              <w:rPr>
                <w:lang w:eastAsia="ja-JP"/>
              </w:rPr>
            </w:pPr>
            <w:r>
              <w:t>Clicking t</w:t>
            </w:r>
            <w:r w:rsidRPr="005879DC">
              <w:t>his button will take you to a form that allows yo</w:t>
            </w:r>
            <w:r>
              <w:t>u to modify the file's Metadata.</w:t>
            </w:r>
          </w:p>
        </w:tc>
      </w:tr>
      <w:tr w:rsidR="00126B2E" w14:paraId="23940496" w14:textId="77777777" w:rsidTr="00D86057">
        <w:tc>
          <w:tcPr>
            <w:tcW w:w="0" w:type="auto"/>
          </w:tcPr>
          <w:p w14:paraId="704A7C05" w14:textId="77777777" w:rsidR="00126B2E" w:rsidRPr="00126B2E" w:rsidRDefault="00126B2E" w:rsidP="00126B2E">
            <w:pPr>
              <w:pStyle w:val="iNormal"/>
              <w:jc w:val="left"/>
            </w:pPr>
            <w:r w:rsidRPr="00126B2E">
              <w:lastRenderedPageBreak/>
              <w:t>Parents and Children</w:t>
            </w:r>
          </w:p>
        </w:tc>
        <w:tc>
          <w:tcPr>
            <w:tcW w:w="0" w:type="auto"/>
          </w:tcPr>
          <w:p w14:paraId="7484BEAE" w14:textId="74BB148E" w:rsidR="00126B2E" w:rsidRDefault="00126B2E" w:rsidP="00126B2E">
            <w:pPr>
              <w:pStyle w:val="iNormal"/>
            </w:pPr>
            <w:r>
              <w:t>In addition, clicking on the name of a file in the Parents or Children related file lists will jump to the Metadata View screen for that file</w:t>
            </w:r>
            <w:ins w:id="1318" w:author="Peter Bugeia" w:date="2014-04-24T15:22:00Z">
              <w:r w:rsidR="003F7F5F">
                <w:t>, but only if you are authorised to access that parent or child file.</w:t>
              </w:r>
            </w:ins>
            <w:del w:id="1319" w:author="Peter Bugeia" w:date="2014-04-24T15:22:00Z">
              <w:r w:rsidDel="003F7F5F">
                <w:delText>.</w:delText>
              </w:r>
            </w:del>
          </w:p>
        </w:tc>
      </w:tr>
    </w:tbl>
    <w:p w14:paraId="0080AD36" w14:textId="77777777" w:rsidR="00F15ABE" w:rsidRPr="00F15ABE" w:rsidRDefault="00F15ABE" w:rsidP="00F15ABE">
      <w:pPr>
        <w:pStyle w:val="iNormal"/>
      </w:pPr>
      <w:r>
        <w:t xml:space="preserve">When you click </w:t>
      </w:r>
      <w:proofErr w:type="gramStart"/>
      <w:r w:rsidR="00B972CE">
        <w:t>on</w:t>
      </w:r>
      <w:r>
        <w:t xml:space="preserve"> </w:t>
      </w:r>
      <w:r w:rsidRPr="00F15ABE">
        <w:rPr>
          <w:rStyle w:val="iButtonBlue"/>
        </w:rPr>
        <w:t> Edit</w:t>
      </w:r>
      <w:proofErr w:type="gramEnd"/>
      <w:r w:rsidRPr="00F15ABE">
        <w:rPr>
          <w:rStyle w:val="iButtonBlue"/>
        </w:rPr>
        <w:t> Metadata </w:t>
      </w:r>
      <w:r>
        <w:t>, a screen similar to the one below is shown.</w:t>
      </w:r>
    </w:p>
    <w:p w14:paraId="6381A55D" w14:textId="7A5FF1FB" w:rsidR="00775E84" w:rsidRPr="005879DC" w:rsidRDefault="00721229" w:rsidP="00775E84">
      <w:pPr>
        <w:pStyle w:val="iNormal"/>
        <w:jc w:val="center"/>
      </w:pPr>
      <w:del w:id="1320" w:author="Peter Bugeia" w:date="2014-04-24T15:58:00Z">
        <w:r w:rsidDel="00B33DE0">
          <w:rPr>
            <w:noProof/>
            <w:lang w:eastAsia="en-AU"/>
          </w:rPr>
          <w:drawing>
            <wp:inline distT="0" distB="0" distL="0" distR="0" wp14:anchorId="2A6DA041" wp14:editId="4DD319E7">
              <wp:extent cx="4954622" cy="5369668"/>
              <wp:effectExtent l="190500" t="152400" r="169828" b="135782"/>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srcRect l="6320" t="13904" r="7553" b="8309"/>
                      <a:stretch>
                        <a:fillRect/>
                      </a:stretch>
                    </pic:blipFill>
                    <pic:spPr bwMode="auto">
                      <a:xfrm>
                        <a:off x="0" y="0"/>
                        <a:ext cx="4954622" cy="5369668"/>
                      </a:xfrm>
                      <a:prstGeom prst="rect">
                        <a:avLst/>
                      </a:prstGeom>
                      <a:ln>
                        <a:noFill/>
                      </a:ln>
                      <a:effectLst>
                        <a:outerShdw blurRad="190500" algn="tl" rotWithShape="0">
                          <a:srgbClr val="000000">
                            <a:alpha val="70000"/>
                          </a:srgbClr>
                        </a:outerShdw>
                      </a:effectLst>
                    </pic:spPr>
                  </pic:pic>
                </a:graphicData>
              </a:graphic>
            </wp:inline>
          </w:drawing>
        </w:r>
      </w:del>
    </w:p>
    <w:p w14:paraId="7F785864" w14:textId="7BC7636A" w:rsidR="00B33DE0" w:rsidRDefault="00B33DE0">
      <w:pPr>
        <w:pStyle w:val="iNormal"/>
        <w:ind w:left="720"/>
        <w:rPr>
          <w:ins w:id="1321" w:author="Peter Bugeia" w:date="2014-04-24T15:57:00Z"/>
        </w:rPr>
        <w:pPrChange w:id="1322" w:author="Peter Bugeia" w:date="2014-04-24T16:05:00Z">
          <w:pPr>
            <w:pStyle w:val="iNormal"/>
          </w:pPr>
        </w:pPrChange>
      </w:pPr>
      <w:ins w:id="1323" w:author="Peter Bugeia" w:date="2014-04-24T15:57:00Z">
        <w:r>
          <w:rPr>
            <w:noProof/>
            <w:lang w:eastAsia="en-AU"/>
          </w:rPr>
          <w:lastRenderedPageBreak/>
          <w:drawing>
            <wp:inline distT="0" distB="0" distL="0" distR="0" wp14:anchorId="6BAC9DFE" wp14:editId="6EB394CA">
              <wp:extent cx="4140419" cy="6745605"/>
              <wp:effectExtent l="203200" t="203200" r="203200" b="213995"/>
              <wp:docPr id="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40905" cy="6746397"/>
                      </a:xfrm>
                      <a:prstGeom prst="rect">
                        <a:avLst/>
                      </a:prstGeom>
                      <a:noFill/>
                      <a:ln>
                        <a:noFill/>
                      </a:ln>
                      <a:effectLst>
                        <a:outerShdw blurRad="190500" algn="tl" rotWithShape="0">
                          <a:srgbClr val="000000">
                            <a:alpha val="70000"/>
                          </a:srgbClr>
                        </a:outerShdw>
                      </a:effectLst>
                    </pic:spPr>
                  </pic:pic>
                </a:graphicData>
              </a:graphic>
            </wp:inline>
          </w:drawing>
        </w:r>
      </w:ins>
    </w:p>
    <w:p w14:paraId="7FB1DC31" w14:textId="77777777" w:rsidR="009E4150" w:rsidRDefault="009E4150" w:rsidP="009E4150">
      <w:pPr>
        <w:pStyle w:val="iNormal"/>
      </w:pPr>
      <w:r>
        <w:t>The parts shown on this screen will depend on what type of file you have selected.</w:t>
      </w:r>
    </w:p>
    <w:p w14:paraId="65592F52" w14:textId="77777777" w:rsidR="009E4150" w:rsidRDefault="009E4150" w:rsidP="009E4150">
      <w:pPr>
        <w:pStyle w:val="iNormal"/>
      </w:pPr>
      <w:r>
        <w:t>Those fields shown on this screen without boxes cannot be modified. They are fields which are managed by DC21.</w:t>
      </w:r>
      <w:r w:rsidR="00450683">
        <w:t xml:space="preserve"> Those fields marked with </w:t>
      </w:r>
      <w:r w:rsidR="00450683" w:rsidRPr="00450683">
        <w:rPr>
          <w:color w:val="FF0000"/>
        </w:rPr>
        <w:t>*</w:t>
      </w:r>
      <w:r w:rsidR="00450683">
        <w:t xml:space="preserve"> must not be left blank.</w:t>
      </w:r>
    </w:p>
    <w:p w14:paraId="29794FCE" w14:textId="77777777" w:rsidR="009E4150" w:rsidRDefault="009E4150" w:rsidP="009E4150">
      <w:pPr>
        <w:pStyle w:val="iNormal"/>
      </w:pPr>
      <w:r>
        <w:lastRenderedPageBreak/>
        <w:t xml:space="preserve">The Labels assigned to this file can be modified on this screen. The method of modifying is the same as that for entering labels. See section </w:t>
      </w:r>
      <w:r w:rsidR="00C23447">
        <w:fldChar w:fldCharType="begin"/>
      </w:r>
      <w:r w:rsidR="00C23447">
        <w:instrText xml:space="preserve"> REF _Ref377648367 \r \h  \* MERGEFORMAT </w:instrText>
      </w:r>
      <w:r w:rsidR="00C23447">
        <w:fldChar w:fldCharType="separate"/>
      </w:r>
      <w:r w:rsidR="00443106" w:rsidRPr="00443106">
        <w:rPr>
          <w:rStyle w:val="CrossReference"/>
        </w:rPr>
        <w:t>4.3</w:t>
      </w:r>
      <w:r w:rsidR="00C23447">
        <w:fldChar w:fldCharType="end"/>
      </w:r>
      <w:r w:rsidRPr="009E4150">
        <w:rPr>
          <w:rStyle w:val="CrossReference"/>
        </w:rPr>
        <w:t xml:space="preserve"> </w:t>
      </w:r>
      <w:r w:rsidR="00C23447">
        <w:fldChar w:fldCharType="begin"/>
      </w:r>
      <w:r w:rsidR="00C23447">
        <w:instrText xml:space="preserve"> REF _Ref377648367 \h  \* MERGEFORMAT </w:instrText>
      </w:r>
      <w:r w:rsidR="00C23447">
        <w:fldChar w:fldCharType="separate"/>
      </w:r>
      <w:r w:rsidR="00443106" w:rsidRPr="00443106">
        <w:rPr>
          <w:rStyle w:val="CrossReference"/>
        </w:rPr>
        <w:t>Entering Labels</w:t>
      </w:r>
      <w:r w:rsidR="00C23447">
        <w:fldChar w:fldCharType="end"/>
      </w:r>
      <w:r>
        <w:t xml:space="preserve"> for instructions.</w:t>
      </w:r>
    </w:p>
    <w:p w14:paraId="30CDD73B" w14:textId="63C6C441" w:rsidR="004853A9" w:rsidRDefault="00450683" w:rsidP="009E4150">
      <w:pPr>
        <w:pStyle w:val="iNormal"/>
        <w:rPr>
          <w:ins w:id="1324" w:author="Peter Bugeia" w:date="2014-04-24T16:01:00Z"/>
        </w:rPr>
      </w:pPr>
      <w:r>
        <w:t xml:space="preserve">Dates or Times can be modified using the method described in section </w:t>
      </w:r>
      <w:r w:rsidR="00C23447">
        <w:fldChar w:fldCharType="begin"/>
      </w:r>
      <w:r w:rsidR="00C23447">
        <w:instrText xml:space="preserve"> REF _Ref352674884 \r \h  \* MERGEFORMAT </w:instrText>
      </w:r>
      <w:r w:rsidR="00C23447">
        <w:fldChar w:fldCharType="separate"/>
      </w:r>
      <w:r w:rsidR="00443106" w:rsidRPr="00443106">
        <w:rPr>
          <w:rStyle w:val="CrossReference"/>
        </w:rPr>
        <w:t>4.2</w:t>
      </w:r>
      <w:r w:rsidR="00C23447">
        <w:fldChar w:fldCharType="end"/>
      </w:r>
      <w:r w:rsidRPr="00450683">
        <w:rPr>
          <w:rStyle w:val="CrossReference"/>
        </w:rPr>
        <w:t xml:space="preserve"> </w:t>
      </w:r>
      <w:r w:rsidR="00C23447">
        <w:fldChar w:fldCharType="begin"/>
      </w:r>
      <w:r w:rsidR="00C23447">
        <w:instrText xml:space="preserve"> REF _Ref352674884 \h  \* MERGEFORMAT </w:instrText>
      </w:r>
      <w:r w:rsidR="00C23447">
        <w:fldChar w:fldCharType="separate"/>
      </w:r>
      <w:r w:rsidR="00443106" w:rsidRPr="00443106">
        <w:rPr>
          <w:rStyle w:val="CrossReference"/>
        </w:rPr>
        <w:t>Entering Dates and Times</w:t>
      </w:r>
      <w:r w:rsidR="00C23447">
        <w:fldChar w:fldCharType="end"/>
      </w:r>
      <w:r>
        <w:t>.</w:t>
      </w:r>
    </w:p>
    <w:p w14:paraId="154082D3" w14:textId="7399FD13" w:rsidR="004853A9" w:rsidRDefault="004853A9" w:rsidP="009E4150">
      <w:pPr>
        <w:pStyle w:val="iNormal"/>
        <w:rPr>
          <w:ins w:id="1325" w:author="Peter Bugeia" w:date="2014-04-24T16:03:00Z"/>
        </w:rPr>
      </w:pPr>
      <w:ins w:id="1326" w:author="Peter Bugeia" w:date="2014-04-24T16:05:00Z">
        <w:r>
          <w:rPr>
            <w:noProof/>
            <w:lang w:eastAsia="en-AU"/>
          </w:rPr>
          <mc:AlternateContent>
            <mc:Choice Requires="wps">
              <w:drawing>
                <wp:anchor distT="0" distB="0" distL="114300" distR="114300" simplePos="0" relativeHeight="251718144" behindDoc="0" locked="0" layoutInCell="1" allowOverlap="1" wp14:anchorId="758EBE94" wp14:editId="0D196AC6">
                  <wp:simplePos x="0" y="0"/>
                  <wp:positionH relativeFrom="column">
                    <wp:posOffset>-698500</wp:posOffset>
                  </wp:positionH>
                  <wp:positionV relativeFrom="paragraph">
                    <wp:posOffset>5715</wp:posOffset>
                  </wp:positionV>
                  <wp:extent cx="1731010" cy="375285"/>
                  <wp:effectExtent l="0" t="0" r="0" b="5715"/>
                  <wp:wrapNone/>
                  <wp:docPr id="203" name="Text Box 203"/>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A43BC41"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327" w:author="Peter Bugeia" w:date="2014-04-15T14:50:00Z">
                                    <w:rPr/>
                                  </w:rPrChange>
                                </w:rPr>
                                <w:pPrChange w:id="1328" w:author="Peter Bugeia" w:date="2014-04-15T14:49:00Z">
                                  <w:pPr>
                                    <w:pStyle w:val="iNormal"/>
                                  </w:pPr>
                                </w:pPrChange>
                              </w:pPr>
                              <w:del w:id="1329"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33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331"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33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333"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33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3" o:spid="_x0000_s1094" type="#_x0000_t202" style="position:absolute;left:0;text-align:left;margin-left:-55pt;margin-top:.45pt;width:136.3pt;height:29.55pt;z-index:25171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" filled="f" stroked="f">
                  <v:textbox style="mso-fit-shape-to-text:t">
                    <w:txbxContent>
                      <w:p w14:paraId="5A43BC41"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335" w:author="Peter Bugeia" w:date="2014-04-15T14:50:00Z">
                              <w:rPr/>
                            </w:rPrChange>
                          </w:rPr>
                          <w:pPrChange w:id="1336" w:author="Peter Bugeia" w:date="2014-04-15T14:49:00Z">
                            <w:pPr>
                              <w:pStyle w:val="iNormal"/>
                            </w:pPr>
                          </w:pPrChange>
                        </w:pPr>
                        <w:del w:id="1337"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33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339"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34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341"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34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1343" w:author="Peter Bugeia" w:date="2014-04-24T16:01:00Z">
        <w:r>
          <w:t>Access Control s</w:t>
        </w:r>
      </w:ins>
      <w:ins w:id="1344" w:author="Peter Bugeia" w:date="2014-04-24T16:05:00Z">
        <w:r>
          <w:t>et</w:t>
        </w:r>
      </w:ins>
      <w:ins w:id="1345" w:author="Peter Bugeia" w:date="2014-04-24T16:01:00Z">
        <w:r>
          <w:t>tings for this file can be changed on this screen.</w:t>
        </w:r>
      </w:ins>
    </w:p>
    <w:p w14:paraId="041D2BFE" w14:textId="2D68B6D6" w:rsidR="004853A9" w:rsidRDefault="004853A9">
      <w:pPr>
        <w:pStyle w:val="iNormal"/>
        <w:ind w:left="1440"/>
        <w:pPrChange w:id="1346" w:author="Peter Bugeia" w:date="2014-04-24T16:04:00Z">
          <w:pPr>
            <w:pStyle w:val="iNormal"/>
          </w:pPr>
        </w:pPrChange>
      </w:pPr>
      <w:ins w:id="1347" w:author="Peter Bugeia" w:date="2014-04-24T16:03:00Z">
        <w:r>
          <w:rPr>
            <w:noProof/>
            <w:lang w:eastAsia="en-AU"/>
          </w:rPr>
          <w:drawing>
            <wp:inline distT="0" distB="0" distL="0" distR="0" wp14:anchorId="5ABBC44C" wp14:editId="0C3DF0F2">
              <wp:extent cx="3565313" cy="1317477"/>
              <wp:effectExtent l="203200" t="203200" r="194310" b="207010"/>
              <wp:docPr id="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70202" cy="1319284"/>
                      </a:xfrm>
                      <a:prstGeom prst="rect">
                        <a:avLst/>
                      </a:prstGeom>
                      <a:noFill/>
                      <a:ln>
                        <a:noFill/>
                      </a:ln>
                      <a:effectLst>
                        <a:outerShdw blurRad="190500" algn="tl" rotWithShape="0">
                          <a:srgbClr val="000000">
                            <a:alpha val="70000"/>
                          </a:srgbClr>
                        </a:outerShdw>
                      </a:effectLst>
                    </pic:spPr>
                  </pic:pic>
                </a:graphicData>
              </a:graphic>
            </wp:inline>
          </w:drawing>
        </w:r>
      </w:ins>
    </w:p>
    <w:p w14:paraId="2321E800" w14:textId="3605F0C5" w:rsidR="004853A9" w:rsidRDefault="004853A9" w:rsidP="009E4150">
      <w:pPr>
        <w:pStyle w:val="iNormal"/>
        <w:rPr>
          <w:ins w:id="1348" w:author="Peter Bugeia" w:date="2014-04-28T10:42:00Z"/>
        </w:rPr>
      </w:pPr>
      <w:ins w:id="1349" w:author="Peter Bugeia" w:date="2014-04-24T16:06:00Z">
        <w:r>
          <w:t>The Public and Private</w:t>
        </w:r>
      </w:ins>
      <w:ins w:id="1350" w:author="Peter Bugeia" w:date="2014-04-24T16:07:00Z">
        <w:r>
          <w:t xml:space="preserve"> tick-boxes are mutually exclusive. If you tick one, the other instantly becomes un</w:t>
        </w:r>
      </w:ins>
      <w:ins w:id="1351" w:author="Peter Bugeia" w:date="2014-04-24T16:13:00Z">
        <w:r w:rsidR="00170540">
          <w:t>-</w:t>
        </w:r>
      </w:ins>
      <w:ins w:id="1352" w:author="Peter Bugeia" w:date="2014-04-24T16:07:00Z">
        <w:r>
          <w:t xml:space="preserve">ticked. There are two </w:t>
        </w:r>
      </w:ins>
      <w:ins w:id="1353" w:author="Peter Bugeia" w:date="2014-04-24T16:08:00Z">
        <w:r>
          <w:t>s</w:t>
        </w:r>
      </w:ins>
      <w:ins w:id="1354" w:author="Peter Bugeia" w:date="2014-04-24T16:07:00Z">
        <w:r>
          <w:t>ub-option</w:t>
        </w:r>
      </w:ins>
      <w:ins w:id="1355" w:author="Peter Bugeia" w:date="2014-04-24T16:08:00Z">
        <w:r>
          <w:t xml:space="preserve">s available under Private – either, both or neither of these </w:t>
        </w:r>
      </w:ins>
      <w:ins w:id="1356" w:author="Peter Bugeia" w:date="2014-04-24T16:09:00Z">
        <w:r>
          <w:t>sub-</w:t>
        </w:r>
      </w:ins>
      <w:ins w:id="1357" w:author="Peter Bugeia" w:date="2014-04-24T16:08:00Z">
        <w:r>
          <w:t>options can be ticked.</w:t>
        </w:r>
      </w:ins>
      <w:ins w:id="1358" w:author="Peter Bugeia" w:date="2014-04-24T16:09:00Z">
        <w:r>
          <w:t xml:space="preserve"> If the “Users in Group” </w:t>
        </w:r>
      </w:ins>
      <w:ins w:id="1359" w:author="Peter Bugeia" w:date="2014-04-24T16:10:00Z">
        <w:r w:rsidR="00170540">
          <w:t>sub-</w:t>
        </w:r>
      </w:ins>
      <w:ins w:id="1360" w:author="Peter Bugeia" w:date="2014-04-24T16:09:00Z">
        <w:r>
          <w:t>option is ticked, the Groups box is displayed</w:t>
        </w:r>
      </w:ins>
      <w:ins w:id="1361" w:author="Peter Bugeia" w:date="2014-04-24T16:10:00Z">
        <w:r w:rsidR="00170540">
          <w:t xml:space="preserve">. You can add Access Groups </w:t>
        </w:r>
      </w:ins>
      <w:ins w:id="1362" w:author="Peter Bugeia" w:date="2014-04-24T16:11:00Z">
        <w:r w:rsidR="00170540">
          <w:t xml:space="preserve">by placing the cursor in the box </w:t>
        </w:r>
      </w:ins>
      <w:ins w:id="1363" w:author="Peter Bugeia" w:date="2014-04-24T16:12:00Z">
        <w:r w:rsidR="00170540">
          <w:t xml:space="preserve">using the mouse </w:t>
        </w:r>
      </w:ins>
      <w:ins w:id="1364" w:author="Peter Bugeia" w:date="2014-04-24T16:11:00Z">
        <w:r w:rsidR="00170540">
          <w:t xml:space="preserve">and </w:t>
        </w:r>
      </w:ins>
      <w:ins w:id="1365" w:author="Peter Bugeia" w:date="2014-04-24T16:13:00Z">
        <w:r w:rsidR="00170540">
          <w:t xml:space="preserve">then </w:t>
        </w:r>
      </w:ins>
      <w:ins w:id="1366" w:author="Peter Bugeia" w:date="2014-04-24T16:11:00Z">
        <w:r w:rsidR="00170540">
          <w:t xml:space="preserve">either by selecting from the </w:t>
        </w:r>
      </w:ins>
      <w:ins w:id="1367" w:author="Peter Bugeia" w:date="2014-04-24T16:12:00Z">
        <w:r w:rsidR="00170540">
          <w:t xml:space="preserve">Access </w:t>
        </w:r>
      </w:ins>
      <w:ins w:id="1368" w:author="Peter Bugeia" w:date="2014-04-24T16:11:00Z">
        <w:r w:rsidR="00170540">
          <w:t xml:space="preserve">Groups displayed or partially typing the </w:t>
        </w:r>
      </w:ins>
      <w:ins w:id="1369" w:author="Peter Bugeia" w:date="2014-04-24T16:12:00Z">
        <w:r w:rsidR="00170540">
          <w:t>name</w:t>
        </w:r>
      </w:ins>
      <w:ins w:id="1370" w:author="Peter Bugeia" w:date="2014-04-24T16:11:00Z">
        <w:r w:rsidR="00170540">
          <w:t xml:space="preserve"> </w:t>
        </w:r>
      </w:ins>
      <w:ins w:id="1371" w:author="Peter Bugeia" w:date="2014-04-24T16:12:00Z">
        <w:r w:rsidR="00170540">
          <w:t>of an Access Group.</w:t>
        </w:r>
      </w:ins>
      <w:ins w:id="1372" w:author="Peter Bugeia" w:date="2014-04-24T16:08:00Z">
        <w:r>
          <w:t xml:space="preserve"> </w:t>
        </w:r>
      </w:ins>
      <w:ins w:id="1373" w:author="Peter Bugeia" w:date="2014-04-24T16:13:00Z">
        <w:r w:rsidR="00170540">
          <w:t>You can remove an Access Group by clicking on the X within the relevant Group name box.</w:t>
        </w:r>
      </w:ins>
      <w:ins w:id="1374" w:author="Peter Bugeia" w:date="2014-04-24T16:15:00Z">
        <w:r w:rsidR="00F70A84">
          <w:t xml:space="preserve"> Note that </w:t>
        </w:r>
      </w:ins>
      <w:ins w:id="1375" w:author="Peter Bugeia" w:date="2014-04-24T16:16:00Z">
        <w:r w:rsidR="00F70A84">
          <w:t xml:space="preserve">the “All Institutional Users” and “Users in Groups” </w:t>
        </w:r>
      </w:ins>
      <w:ins w:id="1376" w:author="Peter Bugeia" w:date="2014-04-24T16:15:00Z">
        <w:r w:rsidR="00F70A84">
          <w:t>sub-options</w:t>
        </w:r>
      </w:ins>
      <w:ins w:id="1377" w:author="Peter Bugeia" w:date="2014-04-24T16:16:00Z">
        <w:r w:rsidR="00F70A84">
          <w:t>,</w:t>
        </w:r>
      </w:ins>
      <w:ins w:id="1378" w:author="Peter Bugeia" w:date="2014-04-24T16:15:00Z">
        <w:r w:rsidR="00F70A84">
          <w:t xml:space="preserve"> along with the Groups box</w:t>
        </w:r>
      </w:ins>
      <w:ins w:id="1379" w:author="Peter Bugeia" w:date="2014-04-24T16:17:00Z">
        <w:r w:rsidR="00F70A84">
          <w:t>,</w:t>
        </w:r>
      </w:ins>
      <w:ins w:id="1380" w:author="Peter Bugeia" w:date="2014-04-24T16:15:00Z">
        <w:r w:rsidR="00F70A84">
          <w:t xml:space="preserve"> are not displayed when the Public option is ticked.</w:t>
        </w:r>
      </w:ins>
    </w:p>
    <w:p w14:paraId="2FBE9AE6" w14:textId="71EE0E24" w:rsidR="00DF1E9B" w:rsidRPr="00DF1E9B" w:rsidRDefault="00DF1E9B">
      <w:pPr>
        <w:pStyle w:val="iNote"/>
        <w:rPr>
          <w:ins w:id="1381" w:author="Peter Bugeia" w:date="2014-04-24T16:06:00Z"/>
          <w:rFonts w:ascii="Times New Roman" w:hAnsi="Times New Roman"/>
          <w:i/>
          <w:sz w:val="26"/>
          <w:rPrChange w:id="1382" w:author="Peter Bugeia" w:date="2014-04-28T10:42:00Z">
            <w:rPr>
              <w:ins w:id="1383" w:author="Peter Bugeia" w:date="2014-04-24T16:06:00Z"/>
            </w:rPr>
          </w:rPrChange>
        </w:rPr>
        <w:pPrChange w:id="1384" w:author="Peter Bugeia" w:date="2014-04-28T10:42:00Z">
          <w:pPr>
            <w:pStyle w:val="iNormal"/>
          </w:pPr>
        </w:pPrChange>
      </w:pPr>
      <w:ins w:id="1385" w:author="Peter Bugeia" w:date="2014-04-28T10:42:00Z">
        <w:r>
          <w:t>Note</w:t>
        </w:r>
        <w:r>
          <w:tab/>
          <w:t xml:space="preserve">Only active Access Groups </w:t>
        </w:r>
      </w:ins>
      <w:ins w:id="1386" w:author="Peter Bugeia" w:date="2014-04-28T10:43:00Z">
        <w:r>
          <w:t>can be selected</w:t>
        </w:r>
      </w:ins>
      <w:ins w:id="1387" w:author="Peter Bugeia" w:date="2014-04-28T10:44:00Z">
        <w:r w:rsidR="001D04AC">
          <w:t xml:space="preserve"> in the Groups box.</w:t>
        </w:r>
      </w:ins>
    </w:p>
    <w:p w14:paraId="06DF498D" w14:textId="77777777" w:rsidR="009E4150" w:rsidRDefault="009E4150" w:rsidP="009E4150">
      <w:pPr>
        <w:pStyle w:val="iNormal"/>
      </w:pPr>
      <w:r>
        <w:t>The Parent-Child Relationships in which this file participates can also be changed on this screen.</w:t>
      </w:r>
    </w:p>
    <w:p w14:paraId="3F1558E0" w14:textId="77777777" w:rsidR="009E4150" w:rsidRDefault="009E4150" w:rsidP="009E4150">
      <w:pPr>
        <w:pStyle w:val="iFigureCaption"/>
      </w:pPr>
      <w:r>
        <w:rPr>
          <w:noProof/>
          <w:lang w:eastAsia="en-AU"/>
        </w:rPr>
        <w:drawing>
          <wp:inline distT="0" distB="0" distL="0" distR="0" wp14:anchorId="69352E3D" wp14:editId="383BB786">
            <wp:extent cx="3790482" cy="1405054"/>
            <wp:effectExtent l="190500" t="152400" r="171918" b="137996"/>
            <wp:docPr id="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srcRect l="8966" t="41372" r="25237" b="16814"/>
                    <a:stretch>
                      <a:fillRect/>
                    </a:stretch>
                  </pic:blipFill>
                  <pic:spPr bwMode="auto">
                    <a:xfrm>
                      <a:off x="0" y="0"/>
                      <a:ext cx="3790482" cy="1405054"/>
                    </a:xfrm>
                    <a:prstGeom prst="rect">
                      <a:avLst/>
                    </a:prstGeom>
                    <a:ln>
                      <a:noFill/>
                    </a:ln>
                    <a:effectLst>
                      <a:outerShdw blurRad="190500" algn="tl" rotWithShape="0">
                        <a:srgbClr val="000000">
                          <a:alpha val="70000"/>
                        </a:srgbClr>
                      </a:outerShdw>
                    </a:effectLst>
                  </pic:spPr>
                </pic:pic>
              </a:graphicData>
            </a:graphic>
          </wp:inline>
        </w:drawing>
      </w:r>
    </w:p>
    <w:p w14:paraId="30FF5B1F" w14:textId="00AD8201" w:rsidR="009E4150" w:rsidRPr="009E4150" w:rsidRDefault="00170540" w:rsidP="009E4150">
      <w:pPr>
        <w:pStyle w:val="iNormal"/>
      </w:pPr>
      <w:ins w:id="1388" w:author="Peter Bugeia" w:date="2014-04-24T16:14:00Z">
        <w:r>
          <w:t xml:space="preserve">Operation is similar to the Groups box described above. </w:t>
        </w:r>
      </w:ins>
      <w:r w:rsidR="009E4150">
        <w:t xml:space="preserve">Remove a Relationship by clicking on the X within the relevant filename box. Add a relationship by clicking within the Parents or Children boxes with the mouse and starting to type the related file name. Once you have typed three characters, all data files within the system which match those characters will be shown in a dropdown list. Select the one you require with the mouse or the arrow and tab </w:t>
      </w:r>
      <w:r w:rsidR="009E4150">
        <w:lastRenderedPageBreak/>
        <w:t>keys.</w:t>
      </w:r>
      <w:r w:rsidR="00450683">
        <w:t xml:space="preserve"> Adding the name of a file into one of these relationship boxes will also cause the inverse relationship to be recorded in that file’s </w:t>
      </w:r>
      <w:r w:rsidR="00DB652E">
        <w:t>Metadata</w:t>
      </w:r>
      <w:r w:rsidR="00450683">
        <w:t>.</w:t>
      </w:r>
    </w:p>
    <w:p w14:paraId="4F57949E" w14:textId="77777777" w:rsidR="00775E84" w:rsidRDefault="00775E84" w:rsidP="00775E84">
      <w:pPr>
        <w:pStyle w:val="iNormal"/>
      </w:pPr>
      <w:r w:rsidRPr="005879DC">
        <w:t xml:space="preserve">Once you have finished editing the </w:t>
      </w:r>
      <w:r w:rsidR="003829A3">
        <w:t>Metadata</w:t>
      </w:r>
      <w:r w:rsidRPr="005879DC">
        <w:t xml:space="preserve">, click </w:t>
      </w:r>
      <w:proofErr w:type="gramStart"/>
      <w:r w:rsidR="00450683">
        <w:t>on</w:t>
      </w:r>
      <w:r w:rsidRPr="005879DC">
        <w:t xml:space="preserve"> </w:t>
      </w:r>
      <w:r w:rsidR="00F15ABE" w:rsidRPr="00F15ABE">
        <w:rPr>
          <w:rStyle w:val="iButtonBlue"/>
        </w:rPr>
        <w:t> </w:t>
      </w:r>
      <w:r w:rsidRPr="00F15ABE">
        <w:rPr>
          <w:rStyle w:val="iButtonBlue"/>
        </w:rPr>
        <w:t>Update</w:t>
      </w:r>
      <w:proofErr w:type="gramEnd"/>
      <w:r w:rsidR="00F15ABE" w:rsidRPr="00F15ABE">
        <w:rPr>
          <w:rStyle w:val="iButtonBlue"/>
        </w:rPr>
        <w:t> </w:t>
      </w:r>
      <w:r w:rsidRPr="005879DC">
        <w:t xml:space="preserve"> to save your changes.</w:t>
      </w:r>
      <w:r w:rsidR="00965CD4">
        <w:t xml:space="preserve"> If all your changes are valid, the </w:t>
      </w:r>
      <w:r w:rsidR="003829A3">
        <w:t>Metadata</w:t>
      </w:r>
      <w:r w:rsidR="00965CD4">
        <w:t xml:space="preserve"> will be updated and you will be returned to the </w:t>
      </w:r>
      <w:r w:rsidR="003829A3">
        <w:t>Metadata</w:t>
      </w:r>
      <w:r w:rsidR="00965CD4">
        <w:t xml:space="preserve"> view.</w:t>
      </w:r>
    </w:p>
    <w:p w14:paraId="6DED61DD" w14:textId="77777777" w:rsidR="00A23504" w:rsidRPr="00A23504" w:rsidRDefault="00A23504" w:rsidP="00B6457B">
      <w:pPr>
        <w:pStyle w:val="iHeading2"/>
      </w:pPr>
      <w:bookmarkStart w:id="1389" w:name="_Ref377635257"/>
      <w:bookmarkStart w:id="1390" w:name="_Ref377635260"/>
      <w:bookmarkStart w:id="1391" w:name="_Toc386636213"/>
      <w:r w:rsidRPr="00A23504">
        <w:t xml:space="preserve">Deleting a </w:t>
      </w:r>
      <w:r w:rsidR="00415DC9">
        <w:t>Data File</w:t>
      </w:r>
      <w:bookmarkEnd w:id="1389"/>
      <w:bookmarkEnd w:id="1390"/>
      <w:bookmarkEnd w:id="1391"/>
    </w:p>
    <w:p w14:paraId="46D04DC7" w14:textId="77777777" w:rsidR="008A12F6" w:rsidRDefault="008A12F6" w:rsidP="008A12F6">
      <w:pPr>
        <w:pStyle w:val="iNote"/>
        <w:rPr>
          <w:rStyle w:val="iEmphasis"/>
        </w:rPr>
      </w:pPr>
      <w:r>
        <w:t>Note</w:t>
      </w:r>
      <w:r>
        <w:tab/>
        <w:t xml:space="preserve">Deleting </w:t>
      </w:r>
      <w:r w:rsidR="00450683">
        <w:t xml:space="preserve">a </w:t>
      </w:r>
      <w:r>
        <w:t xml:space="preserve">file removes </w:t>
      </w:r>
      <w:r w:rsidR="00450683">
        <w:t>it</w:t>
      </w:r>
      <w:r>
        <w:t xml:space="preserve"> completely from </w:t>
      </w:r>
      <w:r w:rsidR="00E511C5">
        <w:t>DC21</w:t>
      </w:r>
      <w:r>
        <w:t xml:space="preserve">. </w:t>
      </w:r>
      <w:r w:rsidRPr="00FF6F0F">
        <w:rPr>
          <w:rStyle w:val="iEmphasis"/>
        </w:rPr>
        <w:t>It is irreversible.</w:t>
      </w:r>
    </w:p>
    <w:p w14:paraId="404493C0" w14:textId="77777777" w:rsidR="005F5CB7" w:rsidRDefault="005F5CB7" w:rsidP="00775E84">
      <w:pPr>
        <w:pStyle w:val="iNormal"/>
      </w:pPr>
      <w:r>
        <w:t xml:space="preserve">In order to delete a file from the </w:t>
      </w:r>
      <w:r w:rsidR="00E511C5">
        <w:t>DC21</w:t>
      </w:r>
      <w:r>
        <w:t xml:space="preserve"> database, first view the </w:t>
      </w:r>
      <w:r w:rsidR="003829A3">
        <w:t>Metadata</w:t>
      </w:r>
      <w:r>
        <w:t xml:space="preserve"> for that file by clicking on the file name in either the Dashboard or Explore Data views. If you have permission to delete that file, </w:t>
      </w:r>
      <w:proofErr w:type="gramStart"/>
      <w:r>
        <w:t xml:space="preserve">a </w:t>
      </w:r>
      <w:r w:rsidR="00F15ABE" w:rsidRPr="00F15ABE">
        <w:rPr>
          <w:rStyle w:val="iButtonRed"/>
        </w:rPr>
        <w:t> </w:t>
      </w:r>
      <w:r w:rsidRPr="00F15ABE">
        <w:rPr>
          <w:rStyle w:val="iButtonRed"/>
        </w:rPr>
        <w:t>Delete</w:t>
      </w:r>
      <w:proofErr w:type="gramEnd"/>
      <w:r w:rsidRPr="00F15ABE">
        <w:rPr>
          <w:rStyle w:val="iButtonRed"/>
        </w:rPr>
        <w:t xml:space="preserve"> This File</w:t>
      </w:r>
      <w:r w:rsidR="00F15ABE" w:rsidRPr="00F15ABE">
        <w:rPr>
          <w:rStyle w:val="iButtonRed"/>
        </w:rPr>
        <w:t> </w:t>
      </w:r>
      <w:r>
        <w:t xml:space="preserve"> button will appear at the top of the </w:t>
      </w:r>
      <w:r w:rsidR="003829A3">
        <w:t>Metadata</w:t>
      </w:r>
      <w:r>
        <w:t xml:space="preserve"> View screen.</w:t>
      </w:r>
    </w:p>
    <w:p w14:paraId="21E4F907" w14:textId="77777777" w:rsidR="00383ECD" w:rsidRPr="00383ECD" w:rsidRDefault="00383ECD" w:rsidP="00383ECD">
      <w:pPr>
        <w:pStyle w:val="iFigureCaption"/>
      </w:pPr>
      <w:r w:rsidRPr="00383ECD">
        <w:rPr>
          <w:noProof/>
          <w:lang w:eastAsia="en-AU"/>
        </w:rPr>
        <w:drawing>
          <wp:inline distT="0" distB="0" distL="0" distR="0" wp14:anchorId="65FC4F97" wp14:editId="1B8651BD">
            <wp:extent cx="5134731" cy="2316183"/>
            <wp:effectExtent l="190500" t="152400" r="180219" b="141267"/>
            <wp:docPr id="2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95"/>
                    <a:srcRect l="4605" t="27669" r="6093" b="2172"/>
                    <a:stretch>
                      <a:fillRect/>
                    </a:stretch>
                  </pic:blipFill>
                  <pic:spPr bwMode="auto">
                    <a:xfrm>
                      <a:off x="0" y="0"/>
                      <a:ext cx="5134731" cy="2316183"/>
                    </a:xfrm>
                    <a:prstGeom prst="rect">
                      <a:avLst/>
                    </a:prstGeom>
                    <a:ln>
                      <a:noFill/>
                    </a:ln>
                    <a:effectLst>
                      <a:outerShdw blurRad="190500" algn="tl" rotWithShape="0">
                        <a:srgbClr val="000000">
                          <a:alpha val="70000"/>
                        </a:srgbClr>
                      </a:outerShdw>
                    </a:effectLst>
                  </pic:spPr>
                </pic:pic>
              </a:graphicData>
            </a:graphic>
          </wp:inline>
        </w:drawing>
      </w:r>
    </w:p>
    <w:p w14:paraId="683257EF" w14:textId="77777777" w:rsidR="002F113A" w:rsidRDefault="002F113A" w:rsidP="002F113A">
      <w:pPr>
        <w:pStyle w:val="iNormal"/>
      </w:pPr>
      <w:r>
        <w:t xml:space="preserve">When you click </w:t>
      </w:r>
      <w:proofErr w:type="gramStart"/>
      <w:r>
        <w:t xml:space="preserve">on </w:t>
      </w:r>
      <w:r w:rsidRPr="00F15ABE">
        <w:rPr>
          <w:rStyle w:val="iButtonRed"/>
        </w:rPr>
        <w:t> Delete</w:t>
      </w:r>
      <w:proofErr w:type="gramEnd"/>
      <w:r w:rsidRPr="00F15ABE">
        <w:rPr>
          <w:rStyle w:val="iButtonRed"/>
        </w:rPr>
        <w:t xml:space="preserve"> This File </w:t>
      </w:r>
      <w:r>
        <w:t>, you will be asked to confirm that you do wish to delete the file.</w:t>
      </w:r>
    </w:p>
    <w:p w14:paraId="6E645638" w14:textId="77777777" w:rsidR="005F5CB7" w:rsidRDefault="005F5CB7" w:rsidP="00D04F1A">
      <w:pPr>
        <w:pStyle w:val="iNote"/>
      </w:pPr>
      <w:r>
        <w:t>Note</w:t>
      </w:r>
      <w:r>
        <w:tab/>
        <w:t xml:space="preserve">You will only have permission to delete this file if you are logged in with the </w:t>
      </w:r>
      <w:r w:rsidR="001902BA">
        <w:t>User</w:t>
      </w:r>
      <w:r>
        <w:t xml:space="preserve"> </w:t>
      </w:r>
      <w:r w:rsidRPr="00965CD4">
        <w:t>credentials which were used when the file was uploaded</w:t>
      </w:r>
      <w:r w:rsidR="00965A28">
        <w:t xml:space="preserve"> or created</w:t>
      </w:r>
      <w:r w:rsidRPr="00965CD4">
        <w:t>, or you have</w:t>
      </w:r>
      <w:r>
        <w:t xml:space="preserve"> </w:t>
      </w:r>
      <w:r w:rsidR="009708F3">
        <w:t xml:space="preserve">Administrator </w:t>
      </w:r>
      <w:r>
        <w:t>permission.</w:t>
      </w:r>
      <w:r w:rsidR="00450683">
        <w:t xml:space="preserve"> </w:t>
      </w:r>
    </w:p>
    <w:p w14:paraId="1A4C9FDA" w14:textId="77777777" w:rsidR="0073599A" w:rsidRDefault="0073599A" w:rsidP="0073599A">
      <w:pPr>
        <w:pStyle w:val="iNote"/>
      </w:pPr>
      <w:r>
        <w:t>Note</w:t>
      </w:r>
      <w:r>
        <w:tab/>
        <w:t>In versions of DC21</w:t>
      </w:r>
      <w:r w:rsidR="002F113A">
        <w:t xml:space="preserve"> before Version 2.0</w:t>
      </w:r>
      <w:r>
        <w:t>, it was not possible to delete a file with a non-null ID</w:t>
      </w:r>
      <w:r w:rsidR="002F113A">
        <w:t xml:space="preserve"> without first clearing the ID field</w:t>
      </w:r>
      <w:r>
        <w:t>. This restriction has been eliminated.</w:t>
      </w:r>
    </w:p>
    <w:p w14:paraId="089D2B44" w14:textId="77777777" w:rsidR="00A23504" w:rsidRPr="00A23504" w:rsidRDefault="00A23504" w:rsidP="00B6457B">
      <w:pPr>
        <w:pStyle w:val="iHeading1"/>
      </w:pPr>
      <w:bookmarkStart w:id="1392" w:name="_Ref351648922"/>
      <w:bookmarkStart w:id="1393" w:name="_Ref351648925"/>
      <w:bookmarkStart w:id="1394" w:name="_Toc386636214"/>
      <w:r w:rsidRPr="00A23504">
        <w:lastRenderedPageBreak/>
        <w:t xml:space="preserve">Publishing </w:t>
      </w:r>
      <w:r w:rsidR="0015547E">
        <w:t>Your Data</w:t>
      </w:r>
      <w:bookmarkEnd w:id="1392"/>
      <w:bookmarkEnd w:id="1393"/>
      <w:bookmarkEnd w:id="1394"/>
    </w:p>
    <w:p w14:paraId="1091849B" w14:textId="14866145" w:rsidR="00167284" w:rsidRDefault="00E42BF2" w:rsidP="008134A3">
      <w:pPr>
        <w:pStyle w:val="iNormal"/>
      </w:pPr>
      <w:bookmarkStart w:id="1395" w:name="_Toc215047182"/>
      <w:r>
        <w:t xml:space="preserve">When enough data has been produced from a facility to warrant publishing or a researcher wants to publish their research paper and </w:t>
      </w:r>
      <w:ins w:id="1396" w:author="Peter Bugeia" w:date="2014-04-24T11:42:00Z">
        <w:r w:rsidR="00B73871">
          <w:t>c</w:t>
        </w:r>
      </w:ins>
      <w:del w:id="1397" w:author="Peter Bugeia" w:date="2014-04-24T11:42:00Z">
        <w:r w:rsidDel="00B73871">
          <w:delText>s</w:delText>
        </w:r>
      </w:del>
      <w:r>
        <w:t>ite their research data package</w:t>
      </w:r>
      <w:r w:rsidR="0015547E">
        <w:t xml:space="preserve">, the data collected can be </w:t>
      </w:r>
      <w:proofErr w:type="gramStart"/>
      <w:r w:rsidR="009708F3">
        <w:t>P</w:t>
      </w:r>
      <w:r w:rsidR="0015547E">
        <w:t>ublished</w:t>
      </w:r>
      <w:proofErr w:type="gramEnd"/>
      <w:r w:rsidR="0015547E">
        <w:t xml:space="preserve"> to </w:t>
      </w:r>
      <w:r w:rsidR="001D2F57">
        <w:t xml:space="preserve">an institutional repository and/or </w:t>
      </w:r>
      <w:r w:rsidR="0015547E">
        <w:t xml:space="preserve">the </w:t>
      </w:r>
      <w:r w:rsidR="004F4F42">
        <w:fldChar w:fldCharType="begin"/>
      </w:r>
      <w:r w:rsidR="004F4F42">
        <w:instrText xml:space="preserve"> HYPERLINK "http://www.ands.org.au/about/approach.html" \l "ardc" </w:instrText>
      </w:r>
      <w:r w:rsidR="004F4F42">
        <w:fldChar w:fldCharType="separate"/>
      </w:r>
      <w:r w:rsidR="0015547E" w:rsidRPr="00535098">
        <w:rPr>
          <w:rStyle w:val="Hyperlink"/>
        </w:rPr>
        <w:t>Australian Research Data Commons</w:t>
      </w:r>
      <w:r w:rsidR="004F4F42">
        <w:rPr>
          <w:rStyle w:val="Hyperlink"/>
        </w:rPr>
        <w:fldChar w:fldCharType="end"/>
      </w:r>
      <w:r w:rsidR="00167284">
        <w:t>.</w:t>
      </w:r>
    </w:p>
    <w:p w14:paraId="3998EAED" w14:textId="77777777" w:rsidR="00167284" w:rsidRDefault="009708F3" w:rsidP="008134A3">
      <w:pPr>
        <w:pStyle w:val="iNormal"/>
      </w:pPr>
      <w:r>
        <w:t>Before P</w:t>
      </w:r>
      <w:r w:rsidR="00167284">
        <w:t xml:space="preserve">ublishing, the </w:t>
      </w:r>
      <w:r w:rsidR="00415DC9">
        <w:t>Data File</w:t>
      </w:r>
      <w:r w:rsidR="009B7E78">
        <w:t>s</w:t>
      </w:r>
      <w:r w:rsidR="00167284">
        <w:t xml:space="preserve"> to be </w:t>
      </w:r>
      <w:r w:rsidR="00007C79">
        <w:t>p</w:t>
      </w:r>
      <w:r>
        <w:t xml:space="preserve">ublished </w:t>
      </w:r>
      <w:r w:rsidR="00167284">
        <w:t xml:space="preserve">must be combined into a single Package file. Package files are ZIP files which use the Bagit format, which is described in </w:t>
      </w:r>
      <w:r w:rsidR="00C23447">
        <w:fldChar w:fldCharType="begin"/>
      </w:r>
      <w:r w:rsidR="00C23447">
        <w:instrText xml:space="preserve"> REF _Ref351732800 \r \h  \* MERGEFORMAT </w:instrText>
      </w:r>
      <w:r w:rsidR="00C23447">
        <w:fldChar w:fldCharType="separate"/>
      </w:r>
      <w:r w:rsidR="00443106" w:rsidRPr="00443106">
        <w:rPr>
          <w:rStyle w:val="CrossReference"/>
        </w:rPr>
        <w:t xml:space="preserve">Appendix </w:t>
      </w:r>
      <w:proofErr w:type="gramStart"/>
      <w:r w:rsidR="00443106" w:rsidRPr="00443106">
        <w:rPr>
          <w:rStyle w:val="CrossReference"/>
        </w:rPr>
        <w:t>A</w:t>
      </w:r>
      <w:proofErr w:type="gramEnd"/>
      <w:r w:rsidR="00443106" w:rsidRPr="00443106">
        <w:rPr>
          <w:rStyle w:val="CrossReference"/>
        </w:rPr>
        <w:t xml:space="preserve"> -</w:t>
      </w:r>
      <w:r w:rsidR="00C23447">
        <w:fldChar w:fldCharType="end"/>
      </w:r>
      <w:r w:rsidR="00C23447">
        <w:fldChar w:fldCharType="begin"/>
      </w:r>
      <w:r w:rsidR="00C23447">
        <w:instrText xml:space="preserve"> REF _Ref351732803 \h  \* MERGEFORMAT </w:instrText>
      </w:r>
      <w:r w:rsidR="00C23447">
        <w:fldChar w:fldCharType="separate"/>
      </w:r>
      <w:r w:rsidR="00443106" w:rsidRPr="00443106">
        <w:rPr>
          <w:rStyle w:val="CrossReference"/>
        </w:rPr>
        <w:t>The Bagit format</w:t>
      </w:r>
      <w:r w:rsidR="00C23447">
        <w:fldChar w:fldCharType="end"/>
      </w:r>
      <w:r>
        <w:t>.</w:t>
      </w:r>
    </w:p>
    <w:p w14:paraId="3A795DEA" w14:textId="77777777" w:rsidR="00167284" w:rsidRDefault="00167284" w:rsidP="008134A3">
      <w:pPr>
        <w:pStyle w:val="iNormal"/>
      </w:pPr>
      <w:r>
        <w:t xml:space="preserve">Once created, Package files are </w:t>
      </w:r>
      <w:r w:rsidR="00303267">
        <w:t>shown</w:t>
      </w:r>
      <w:r w:rsidR="00B92535">
        <w:t xml:space="preserve"> sorted with the other </w:t>
      </w:r>
      <w:r w:rsidR="00415DC9">
        <w:t>Data File</w:t>
      </w:r>
      <w:r w:rsidR="009B7E78">
        <w:t>s</w:t>
      </w:r>
      <w:r>
        <w:t xml:space="preserve"> in the file list which is displayed on the Explore Data tab.</w:t>
      </w:r>
    </w:p>
    <w:p w14:paraId="5D14AF5A" w14:textId="77777777" w:rsidR="0015547E" w:rsidRDefault="0015547E" w:rsidP="008134A3">
      <w:pPr>
        <w:pStyle w:val="iNormal"/>
      </w:pPr>
      <w:r>
        <w:t xml:space="preserve">Exactly </w:t>
      </w:r>
      <w:r w:rsidR="00167284">
        <w:t xml:space="preserve">which files </w:t>
      </w:r>
      <w:r w:rsidR="00B92535">
        <w:t>should be</w:t>
      </w:r>
      <w:r w:rsidR="00167284">
        <w:t xml:space="preserve"> included in a Package intended for </w:t>
      </w:r>
      <w:r w:rsidR="00FE6F56">
        <w:t xml:space="preserve">Publishing </w:t>
      </w:r>
      <w:r>
        <w:t>is</w:t>
      </w:r>
      <w:r w:rsidR="008134A3">
        <w:t xml:space="preserve"> largely dependent on what is </w:t>
      </w:r>
      <w:r>
        <w:t xml:space="preserve">meaningful for the data and research discipline in question. It is entirely valid to have the same data appear in multiple </w:t>
      </w:r>
      <w:r w:rsidR="00167284">
        <w:t>Package files</w:t>
      </w:r>
      <w:r>
        <w:t xml:space="preserve"> if that will aid discovery and reuse for other researchers. For example, a large set of data could be divided into two smaller, but overlapping, sets of data that represent different lenses (research problems) that </w:t>
      </w:r>
      <w:r w:rsidR="002D0F86">
        <w:t>the data could be seen through.</w:t>
      </w:r>
    </w:p>
    <w:p w14:paraId="7D97E543" w14:textId="77777777" w:rsidR="002D0F86" w:rsidRDefault="002D0F86" w:rsidP="002D0F86">
      <w:pPr>
        <w:pStyle w:val="iNormal"/>
      </w:pPr>
      <w:r>
        <w:t xml:space="preserve">Once a Package has been published the </w:t>
      </w:r>
      <w:r w:rsidR="003829A3">
        <w:t>Metadata</w:t>
      </w:r>
      <w:r>
        <w:t xml:space="preserve"> describing the Package will be made available for harvesting </w:t>
      </w:r>
      <w:r w:rsidR="00E42BF2">
        <w:t>via the OAI-PMH protocol</w:t>
      </w:r>
      <w:r>
        <w:t xml:space="preserve">. After this has occurred, it will become discoverable in </w:t>
      </w:r>
      <w:r w:rsidR="004F4F42">
        <w:fldChar w:fldCharType="begin"/>
      </w:r>
      <w:r w:rsidR="004F4F42">
        <w:instrText xml:space="preserve"> HYPERLINK "http://researchdata.ands.org.au/" </w:instrText>
      </w:r>
      <w:r w:rsidR="004F4F42">
        <w:fldChar w:fldCharType="separate"/>
      </w:r>
      <w:r w:rsidRPr="00027B23">
        <w:rPr>
          <w:rStyle w:val="Hyperlink"/>
        </w:rPr>
        <w:t>Research Data Australia</w:t>
      </w:r>
      <w:r w:rsidR="004F4F42">
        <w:rPr>
          <w:rStyle w:val="Hyperlink"/>
        </w:rPr>
        <w:fldChar w:fldCharType="end"/>
      </w:r>
      <w:r>
        <w:t>.</w:t>
      </w:r>
    </w:p>
    <w:p w14:paraId="474325D0" w14:textId="77777777" w:rsidR="00B92535" w:rsidRDefault="00B92535" w:rsidP="002D0F86">
      <w:pPr>
        <w:pStyle w:val="iNormal"/>
      </w:pPr>
      <w:r>
        <w:t>The process of Publishing involves a few steps:</w:t>
      </w:r>
    </w:p>
    <w:p w14:paraId="760E7ABF" w14:textId="77777777" w:rsidR="00B92535" w:rsidRDefault="00537508" w:rsidP="00B92535">
      <w:pPr>
        <w:pStyle w:val="iNormal"/>
        <w:numPr>
          <w:ilvl w:val="0"/>
          <w:numId w:val="12"/>
        </w:numPr>
      </w:pPr>
      <w:r>
        <w:t xml:space="preserve">The </w:t>
      </w:r>
      <w:r w:rsidR="001902BA">
        <w:t>User</w:t>
      </w:r>
      <w:r>
        <w:t xml:space="preserve"> c</w:t>
      </w:r>
      <w:r w:rsidR="00B92535">
        <w:t>reate</w:t>
      </w:r>
      <w:r>
        <w:t>s</w:t>
      </w:r>
      <w:r w:rsidR="00B92535">
        <w:t xml:space="preserve"> a Package which contains the </w:t>
      </w:r>
      <w:r w:rsidR="00415DC9">
        <w:t>Data File</w:t>
      </w:r>
      <w:r w:rsidR="009B7E78">
        <w:t>s</w:t>
      </w:r>
      <w:r w:rsidR="00B92535">
        <w:t xml:space="preserve"> to be </w:t>
      </w:r>
      <w:proofErr w:type="gramStart"/>
      <w:r w:rsidR="00B92535">
        <w:t>Published</w:t>
      </w:r>
      <w:proofErr w:type="gramEnd"/>
      <w:r>
        <w:t xml:space="preserve"> using the </w:t>
      </w:r>
      <w:r w:rsidR="00E511C5">
        <w:t>DC21</w:t>
      </w:r>
      <w:r>
        <w:t xml:space="preserve"> Publish function</w:t>
      </w:r>
      <w:r w:rsidR="00B92535">
        <w:t xml:space="preserve">. </w:t>
      </w:r>
      <w:r>
        <w:t>This step copies</w:t>
      </w:r>
      <w:r w:rsidR="00B92535">
        <w:t xml:space="preserve"> the </w:t>
      </w:r>
      <w:r>
        <w:t xml:space="preserve">selected </w:t>
      </w:r>
      <w:r w:rsidR="00415DC9">
        <w:t>Data File</w:t>
      </w:r>
      <w:r w:rsidR="009B7E78">
        <w:t>s</w:t>
      </w:r>
      <w:r>
        <w:t xml:space="preserve">’ </w:t>
      </w:r>
      <w:r w:rsidR="003829A3">
        <w:t>Metadata</w:t>
      </w:r>
      <w:r w:rsidR="00B92535">
        <w:t xml:space="preserve"> </w:t>
      </w:r>
      <w:r>
        <w:t xml:space="preserve">into </w:t>
      </w:r>
      <w:r w:rsidR="00B92535">
        <w:t xml:space="preserve">a RIF-CS file and </w:t>
      </w:r>
      <w:r>
        <w:t>copies</w:t>
      </w:r>
      <w:r w:rsidR="00B92535">
        <w:t xml:space="preserve"> the </w:t>
      </w:r>
      <w:r w:rsidR="00415DC9">
        <w:t>Data File</w:t>
      </w:r>
      <w:r w:rsidR="009B7E78">
        <w:t>s</w:t>
      </w:r>
      <w:r w:rsidR="00B92535">
        <w:t xml:space="preserve"> themselves</w:t>
      </w:r>
      <w:r w:rsidR="007953A5">
        <w:t xml:space="preserve"> in</w:t>
      </w:r>
      <w:r>
        <w:t>to a P</w:t>
      </w:r>
      <w:r w:rsidR="007953A5">
        <w:t xml:space="preserve">ackage ZIP file. These two files </w:t>
      </w:r>
      <w:r w:rsidR="00B92535">
        <w:t>are logically linked together.</w:t>
      </w:r>
    </w:p>
    <w:p w14:paraId="2487D797" w14:textId="77777777" w:rsidR="00B92535" w:rsidRDefault="00537508" w:rsidP="00B92535">
      <w:pPr>
        <w:pStyle w:val="iNormal"/>
        <w:numPr>
          <w:ilvl w:val="0"/>
          <w:numId w:val="12"/>
        </w:numPr>
      </w:pPr>
      <w:r>
        <w:t xml:space="preserve">The </w:t>
      </w:r>
      <w:r w:rsidR="001902BA">
        <w:t>User</w:t>
      </w:r>
      <w:r>
        <w:t xml:space="preserve"> </w:t>
      </w:r>
      <w:r w:rsidR="00B92535">
        <w:t>Publish</w:t>
      </w:r>
      <w:r>
        <w:t>es</w:t>
      </w:r>
      <w:r w:rsidR="00B92535">
        <w:t xml:space="preserve"> the Package using </w:t>
      </w:r>
      <w:r w:rsidR="00E511C5">
        <w:t>DC21</w:t>
      </w:r>
      <w:r w:rsidR="00B92535">
        <w:t xml:space="preserve">’s Publish function. This copies the RIF-CS file into a </w:t>
      </w:r>
      <w:r w:rsidR="00173985">
        <w:t xml:space="preserve">specific </w:t>
      </w:r>
      <w:r w:rsidR="00B92535">
        <w:t xml:space="preserve">location so that it can be harvested by the OAI-PHM harvester. It also sets the Published flag </w:t>
      </w:r>
      <w:r w:rsidR="007953A5">
        <w:t xml:space="preserve">and Published Date field in the ZIP file’s </w:t>
      </w:r>
      <w:r w:rsidR="003829A3">
        <w:t>Metadata</w:t>
      </w:r>
      <w:r w:rsidR="00B92535">
        <w:t>.</w:t>
      </w:r>
    </w:p>
    <w:p w14:paraId="0A668C68" w14:textId="77777777" w:rsidR="00B92535" w:rsidRDefault="00B92535" w:rsidP="00B92535">
      <w:pPr>
        <w:pStyle w:val="iNormal"/>
        <w:numPr>
          <w:ilvl w:val="0"/>
          <w:numId w:val="12"/>
        </w:numPr>
      </w:pPr>
      <w:r>
        <w:t>At some subsequent time, the OAI-PHM harvester will discover the RIF-CS file. The harvester copies the RIF-CS file and the Packaged ZIP file</w:t>
      </w:r>
      <w:r w:rsidR="00490429">
        <w:t xml:space="preserve"> it refers to into the Published data store</w:t>
      </w:r>
      <w:r>
        <w:t>.</w:t>
      </w:r>
      <w:r w:rsidR="00490429">
        <w:t xml:space="preserve"> There is no indication in the Package</w:t>
      </w:r>
      <w:r w:rsidR="007953A5">
        <w:t>’</w:t>
      </w:r>
      <w:r w:rsidR="00490429">
        <w:t xml:space="preserve">s </w:t>
      </w:r>
      <w:r w:rsidR="00E511C5">
        <w:t>DC21</w:t>
      </w:r>
      <w:r w:rsidR="00490429">
        <w:t xml:space="preserve"> </w:t>
      </w:r>
      <w:r w:rsidR="003829A3">
        <w:t>Metadata</w:t>
      </w:r>
      <w:r w:rsidR="00490429">
        <w:t xml:space="preserve"> when or if this has occurred.</w:t>
      </w:r>
    </w:p>
    <w:p w14:paraId="25A24E59" w14:textId="77777777" w:rsidR="00985BA4" w:rsidRDefault="00490429" w:rsidP="00D04F1A">
      <w:pPr>
        <w:pStyle w:val="iNote"/>
        <w:rPr>
          <w:ins w:id="1398" w:author="Peter Bugeia" w:date="2014-04-24T16:21:00Z"/>
        </w:rPr>
      </w:pPr>
      <w:r>
        <w:t>Note</w:t>
      </w:r>
      <w:r>
        <w:tab/>
      </w:r>
      <w:r w:rsidR="00274F43">
        <w:t>F</w:t>
      </w:r>
      <w:r w:rsidR="00192D5F">
        <w:t xml:space="preserve">iles in </w:t>
      </w:r>
      <w:r w:rsidR="00DC197F">
        <w:t xml:space="preserve">a </w:t>
      </w:r>
      <w:r w:rsidR="00192D5F">
        <w:t xml:space="preserve">Packaged ZIP file are copies of the files in </w:t>
      </w:r>
      <w:r w:rsidR="00E511C5">
        <w:t>DC21</w:t>
      </w:r>
      <w:r w:rsidR="00192D5F">
        <w:t xml:space="preserve">. Changing the files in </w:t>
      </w:r>
      <w:r w:rsidR="00E511C5">
        <w:t>DC21</w:t>
      </w:r>
      <w:r w:rsidR="00192D5F">
        <w:t xml:space="preserve"> will not affect the files in the Packaged ZIP file</w:t>
      </w:r>
      <w:ins w:id="1399" w:author="Peter Bugeia" w:date="2014-04-24T16:21:00Z">
        <w:r w:rsidR="00985BA4">
          <w:t xml:space="preserve">, including any Access Control settings. </w:t>
        </w:r>
      </w:ins>
    </w:p>
    <w:p w14:paraId="1B252F60" w14:textId="626A76B8" w:rsidR="00490429" w:rsidRDefault="00985BA4" w:rsidP="00D04F1A">
      <w:pPr>
        <w:pStyle w:val="iNote"/>
      </w:pPr>
      <w:ins w:id="1400" w:author="Peter Bugeia" w:date="2014-04-24T16:23:00Z">
        <w:r>
          <w:rPr>
            <w:noProof/>
            <w:lang w:eastAsia="en-AU"/>
          </w:rPr>
          <mc:AlternateContent>
            <mc:Choice Requires="wps">
              <w:drawing>
                <wp:anchor distT="0" distB="0" distL="114300" distR="114300" simplePos="0" relativeHeight="251720192" behindDoc="0" locked="0" layoutInCell="1" allowOverlap="1" wp14:anchorId="6380E279" wp14:editId="10B911A3">
                  <wp:simplePos x="0" y="0"/>
                  <wp:positionH relativeFrom="column">
                    <wp:posOffset>-698500</wp:posOffset>
                  </wp:positionH>
                  <wp:positionV relativeFrom="paragraph">
                    <wp:posOffset>55245</wp:posOffset>
                  </wp:positionV>
                  <wp:extent cx="1731010" cy="375285"/>
                  <wp:effectExtent l="0" t="0" r="0" b="5715"/>
                  <wp:wrapNone/>
                  <wp:docPr id="204" name="Text Box 204"/>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CEED823"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01" w:author="Peter Bugeia" w:date="2014-04-15T14:50:00Z">
                                    <w:rPr/>
                                  </w:rPrChange>
                                </w:rPr>
                                <w:pPrChange w:id="1402" w:author="Peter Bugeia" w:date="2014-04-15T14:49:00Z">
                                  <w:pPr>
                                    <w:pStyle w:val="iNormal"/>
                                  </w:pPr>
                                </w:pPrChange>
                              </w:pPr>
                              <w:del w:id="1403"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0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405"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0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407"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0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4" o:spid="_x0000_s1095" type="#_x0000_t202" style="position:absolute;left:0;text-align:left;margin-left:-55pt;margin-top:4.35pt;width:136.3pt;height:29.55pt;z-index:25172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" filled="f" stroked="f">
                  <v:textbox style="mso-fit-shape-to-text:t">
                    <w:txbxContent>
                      <w:p w14:paraId="0CEED823"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09" w:author="Peter Bugeia" w:date="2014-04-15T14:50:00Z">
                              <w:rPr/>
                            </w:rPrChange>
                          </w:rPr>
                          <w:pPrChange w:id="1410" w:author="Peter Bugeia" w:date="2014-04-15T14:49:00Z">
                            <w:pPr>
                              <w:pStyle w:val="iNormal"/>
                            </w:pPr>
                          </w:pPrChange>
                        </w:pPr>
                        <w:del w:id="1411"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1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413"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1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415"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1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1417" w:author="Peter Bugeia" w:date="2014-04-24T16:22:00Z">
        <w:r>
          <w:t>Note</w:t>
        </w:r>
        <w:r>
          <w:tab/>
        </w:r>
      </w:ins>
      <w:ins w:id="1418" w:author="Peter Bugeia" w:date="2014-04-24T16:27:00Z">
        <w:r w:rsidR="00157EAD">
          <w:t xml:space="preserve">When a Package is created, its Access Control </w:t>
        </w:r>
      </w:ins>
      <w:ins w:id="1419" w:author="Peter Bugeia" w:date="2014-04-24T16:28:00Z">
        <w:r w:rsidR="00157EAD">
          <w:t>setting</w:t>
        </w:r>
      </w:ins>
      <w:ins w:id="1420" w:author="Peter Bugeia" w:date="2014-04-24T16:32:00Z">
        <w:r w:rsidR="00241901">
          <w:t>s</w:t>
        </w:r>
      </w:ins>
      <w:ins w:id="1421" w:author="Peter Bugeia" w:date="2014-04-24T16:28:00Z">
        <w:r w:rsidR="00157EAD">
          <w:t xml:space="preserve"> </w:t>
        </w:r>
      </w:ins>
      <w:ins w:id="1422" w:author="Peter Bugeia" w:date="2014-04-24T16:27:00Z">
        <w:r w:rsidR="00157EAD">
          <w:t>defaults to Private/All Institutional user access</w:t>
        </w:r>
      </w:ins>
      <w:ins w:id="1423" w:author="Peter Bugeia" w:date="2014-04-24T16:28:00Z">
        <w:r w:rsidR="00157EAD">
          <w:t xml:space="preserve">. </w:t>
        </w:r>
      </w:ins>
      <w:ins w:id="1424" w:author="Peter Bugeia" w:date="2014-04-24T16:22:00Z">
        <w:r>
          <w:t>Y</w:t>
        </w:r>
      </w:ins>
      <w:ins w:id="1425" w:author="Peter Bugeia" w:date="2014-04-24T16:21:00Z">
        <w:r>
          <w:t>ou should be careful to ensure that the Package has appropriate Access</w:t>
        </w:r>
      </w:ins>
      <w:ins w:id="1426" w:author="Peter Bugeia" w:date="2014-04-24T16:22:00Z">
        <w:r>
          <w:t xml:space="preserve"> Control settings c</w:t>
        </w:r>
        <w:r w:rsidR="00157EAD">
          <w:t>onsistent with that of the data</w:t>
        </w:r>
        <w:r>
          <w:t xml:space="preserve"> it contains.</w:t>
        </w:r>
      </w:ins>
      <w:ins w:id="1427" w:author="Peter Bugeia" w:date="2014-04-24T16:28:00Z">
        <w:r w:rsidR="00157EAD">
          <w:t xml:space="preserve"> You can change the package’s Access Control settings using the Metadata Edit screen.</w:t>
        </w:r>
      </w:ins>
      <w:del w:id="1428" w:author="Peter Bugeia" w:date="2014-04-24T16:20:00Z">
        <w:r w:rsidR="00192D5F" w:rsidDel="00985BA4">
          <w:delText>.</w:delText>
        </w:r>
      </w:del>
    </w:p>
    <w:p w14:paraId="7C973530" w14:textId="77777777" w:rsidR="00274F43" w:rsidRDefault="00274F43" w:rsidP="00274F43">
      <w:pPr>
        <w:pStyle w:val="iNote"/>
      </w:pPr>
      <w:r>
        <w:lastRenderedPageBreak/>
        <w:t>Note</w:t>
      </w:r>
      <w:r>
        <w:tab/>
        <w:t>The exact details of the harvesting operation may vary from site to site. At some sites, the Packaged ZIP file may not be copied during harvesting and may be accessed directly by external data users.</w:t>
      </w:r>
    </w:p>
    <w:p w14:paraId="4FE05EEF" w14:textId="77777777" w:rsidR="00274F43" w:rsidRDefault="00274F43" w:rsidP="00274F43">
      <w:pPr>
        <w:pStyle w:val="iNote"/>
        <w:rPr>
          <w:ins w:id="1429" w:author="Peter Bugeia" w:date="2014-04-24T16:19:00Z"/>
        </w:rPr>
      </w:pPr>
      <w:r>
        <w:t>Note</w:t>
      </w:r>
      <w:r>
        <w:tab/>
        <w:t xml:space="preserve">The RIF-CS file is created when the Package is created, and the RIF-CS file is the file that is </w:t>
      </w:r>
      <w:proofErr w:type="gramStart"/>
      <w:r>
        <w:t>Published</w:t>
      </w:r>
      <w:proofErr w:type="gramEnd"/>
      <w:r>
        <w:t xml:space="preserve">. Therefore, changes to the Package </w:t>
      </w:r>
      <w:r w:rsidR="00FB6214">
        <w:t xml:space="preserve">Metadata </w:t>
      </w:r>
      <w:r>
        <w:t xml:space="preserve">after creation do not affect what is </w:t>
      </w:r>
      <w:proofErr w:type="gramStart"/>
      <w:r>
        <w:t>Published</w:t>
      </w:r>
      <w:proofErr w:type="gramEnd"/>
      <w:r>
        <w:t>.</w:t>
      </w:r>
    </w:p>
    <w:p w14:paraId="278ABAD8" w14:textId="77777777" w:rsidR="00F740F9" w:rsidRDefault="00F740F9" w:rsidP="00274F43">
      <w:pPr>
        <w:pStyle w:val="iNote"/>
      </w:pPr>
    </w:p>
    <w:p w14:paraId="6DA6D143" w14:textId="77777777" w:rsidR="00167284" w:rsidRPr="0015547E" w:rsidRDefault="00167284" w:rsidP="00B6457B">
      <w:pPr>
        <w:pStyle w:val="iHeading2"/>
      </w:pPr>
      <w:bookmarkStart w:id="1430" w:name="_Ref351561800"/>
      <w:bookmarkStart w:id="1431" w:name="_Ref351561807"/>
      <w:bookmarkStart w:id="1432" w:name="_Ref351561811"/>
      <w:bookmarkStart w:id="1433" w:name="_Toc386636215"/>
      <w:r w:rsidRPr="0015547E">
        <w:t>Creating a Package</w:t>
      </w:r>
      <w:bookmarkEnd w:id="1430"/>
      <w:bookmarkEnd w:id="1431"/>
      <w:bookmarkEnd w:id="1432"/>
      <w:bookmarkEnd w:id="1433"/>
    </w:p>
    <w:p w14:paraId="33B6DA65" w14:textId="77777777" w:rsidR="00A430DE" w:rsidRDefault="00A430DE" w:rsidP="008134A3">
      <w:pPr>
        <w:pStyle w:val="iNormal"/>
      </w:pPr>
      <w:r>
        <w:t>Creating a Package creates two related components:</w:t>
      </w:r>
    </w:p>
    <w:tbl>
      <w:tblPr>
        <w:tblW w:w="0" w:type="auto"/>
        <w:tblLook w:val="04A0" w:firstRow="1" w:lastRow="0" w:firstColumn="1" w:lastColumn="0" w:noHBand="0" w:noVBand="1"/>
      </w:tblPr>
      <w:tblGrid>
        <w:gridCol w:w="2376"/>
        <w:gridCol w:w="6904"/>
      </w:tblGrid>
      <w:tr w:rsidR="00A430DE" w:rsidRPr="00582270" w14:paraId="2F4C9E39" w14:textId="77777777" w:rsidTr="00582270">
        <w:tc>
          <w:tcPr>
            <w:tcW w:w="2376" w:type="dxa"/>
            <w:shd w:val="clear" w:color="auto" w:fill="auto"/>
          </w:tcPr>
          <w:p w14:paraId="08E533A1" w14:textId="77777777" w:rsidR="00A430DE" w:rsidRPr="00582270" w:rsidRDefault="00A430DE" w:rsidP="008134A3">
            <w:pPr>
              <w:pStyle w:val="iNormal"/>
            </w:pPr>
            <w:r w:rsidRPr="00582270">
              <w:t xml:space="preserve">Bagit </w:t>
            </w:r>
            <w:r w:rsidR="00173985" w:rsidRPr="00582270">
              <w:t xml:space="preserve">ZIP </w:t>
            </w:r>
            <w:r w:rsidRPr="00582270">
              <w:t>File</w:t>
            </w:r>
          </w:p>
        </w:tc>
        <w:tc>
          <w:tcPr>
            <w:tcW w:w="6904" w:type="dxa"/>
            <w:shd w:val="clear" w:color="auto" w:fill="auto"/>
          </w:tcPr>
          <w:p w14:paraId="5BFA6048" w14:textId="77777777" w:rsidR="00192D5F" w:rsidRPr="00582270" w:rsidRDefault="00A430DE" w:rsidP="00192D5F">
            <w:pPr>
              <w:pStyle w:val="iNormal"/>
            </w:pPr>
            <w:r w:rsidRPr="00582270">
              <w:t>This ZIP file contains a snapshot of all the data for this Package. This in</w:t>
            </w:r>
            <w:r w:rsidR="00490429" w:rsidRPr="00582270">
              <w:t xml:space="preserve">cludes copies of the </w:t>
            </w:r>
            <w:r w:rsidR="00415DC9">
              <w:t>Data File</w:t>
            </w:r>
            <w:r w:rsidR="009B7E78">
              <w:t>s</w:t>
            </w:r>
            <w:r w:rsidR="00490429" w:rsidRPr="00582270">
              <w:t xml:space="preserve"> and</w:t>
            </w:r>
            <w:r w:rsidRPr="00582270">
              <w:t xml:space="preserve"> a Readme.HTML file which contains a copy of the all of the </w:t>
            </w:r>
            <w:r w:rsidR="00415DC9">
              <w:t>Data File</w:t>
            </w:r>
            <w:r w:rsidR="009B7E78">
              <w:t>s</w:t>
            </w:r>
            <w:r w:rsidRPr="00582270">
              <w:t xml:space="preserve">’ </w:t>
            </w:r>
            <w:r w:rsidR="003829A3" w:rsidRPr="00582270">
              <w:t>Metadata</w:t>
            </w:r>
            <w:r w:rsidRPr="00582270">
              <w:t>.</w:t>
            </w:r>
            <w:r w:rsidR="00192D5F" w:rsidRPr="00582270">
              <w:t xml:space="preserve"> This Readme.HTML file is both human readable and machine readable. See </w:t>
            </w:r>
            <w:r w:rsidR="00C23447">
              <w:fldChar w:fldCharType="begin"/>
            </w:r>
            <w:r w:rsidR="00C23447">
              <w:instrText xml:space="preserve"> REF _Ref351732800 \r \h  \* MERGEFORMAT </w:instrText>
            </w:r>
            <w:r w:rsidR="00C23447">
              <w:fldChar w:fldCharType="separate"/>
            </w:r>
            <w:r w:rsidR="00443106" w:rsidRPr="00443106">
              <w:rPr>
                <w:rStyle w:val="CrossReference"/>
              </w:rPr>
              <w:t>Appendix A -</w:t>
            </w:r>
            <w:r w:rsidR="00C23447">
              <w:fldChar w:fldCharType="end"/>
            </w:r>
            <w:r w:rsidR="00192D5F"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443106" w:rsidRPr="00443106">
              <w:rPr>
                <w:rStyle w:val="CrossReference"/>
              </w:rPr>
              <w:t>The Bagit format</w:t>
            </w:r>
            <w:r w:rsidR="00C23447">
              <w:fldChar w:fldCharType="end"/>
            </w:r>
            <w:r w:rsidR="00192D5F" w:rsidRPr="00582270">
              <w:t xml:space="preserve"> for more information.</w:t>
            </w:r>
          </w:p>
        </w:tc>
      </w:tr>
      <w:tr w:rsidR="00A430DE" w:rsidRPr="00582270" w14:paraId="4B4DAE8C" w14:textId="77777777" w:rsidTr="00582270">
        <w:tc>
          <w:tcPr>
            <w:tcW w:w="2376" w:type="dxa"/>
            <w:shd w:val="clear" w:color="auto" w:fill="auto"/>
          </w:tcPr>
          <w:p w14:paraId="295EB20C" w14:textId="77777777" w:rsidR="00A430DE" w:rsidRPr="00582270" w:rsidRDefault="00A430DE" w:rsidP="008134A3">
            <w:pPr>
              <w:pStyle w:val="iNormal"/>
            </w:pPr>
            <w:r w:rsidRPr="00582270">
              <w:t>Matching RIF-CS File</w:t>
            </w:r>
          </w:p>
        </w:tc>
        <w:tc>
          <w:tcPr>
            <w:tcW w:w="6904" w:type="dxa"/>
            <w:shd w:val="clear" w:color="auto" w:fill="auto"/>
          </w:tcPr>
          <w:p w14:paraId="30E138D2" w14:textId="77777777" w:rsidR="00A430DE" w:rsidRPr="00582270" w:rsidRDefault="00A430DE" w:rsidP="00FB6214">
            <w:pPr>
              <w:pStyle w:val="iNormal"/>
            </w:pPr>
            <w:r w:rsidRPr="00582270">
              <w:t xml:space="preserve">This file contains a copy of the Package </w:t>
            </w:r>
            <w:r w:rsidR="003829A3" w:rsidRPr="00582270">
              <w:t>Metadata</w:t>
            </w:r>
            <w:r w:rsidRPr="00582270">
              <w:t xml:space="preserve"> which is entered at the time the Package is created.</w:t>
            </w:r>
            <w:r w:rsidR="00173985" w:rsidRPr="00582270">
              <w:t xml:space="preserve"> Only selected parts of the Metadata from the associated Experiments and Facilities are copied into the RIF-CS file.</w:t>
            </w:r>
            <w:r w:rsidR="00286B7E" w:rsidRPr="00582270">
              <w:t xml:space="preserve"> See </w:t>
            </w:r>
            <w:r w:rsidR="00C23447">
              <w:fldChar w:fldCharType="begin"/>
            </w:r>
            <w:r w:rsidR="00C23447">
              <w:instrText xml:space="preserve"> REF _Ref352768976 \r \h  \* MERGEFORMAT </w:instrText>
            </w:r>
            <w:r w:rsidR="00C23447">
              <w:fldChar w:fldCharType="separate"/>
            </w:r>
            <w:r w:rsidR="00443106" w:rsidRPr="00443106">
              <w:rPr>
                <w:rStyle w:val="CrossReference"/>
              </w:rPr>
              <w:t>Appendix B -</w:t>
            </w:r>
            <w:r w:rsidR="00C23447">
              <w:fldChar w:fldCharType="end"/>
            </w:r>
            <w:r w:rsidR="00FB6214" w:rsidRPr="00582270">
              <w:rPr>
                <w:rStyle w:val="CrossReference"/>
              </w:rPr>
              <w:t xml:space="preserve"> </w:t>
            </w:r>
            <w:r w:rsidR="00C23447">
              <w:fldChar w:fldCharType="begin"/>
            </w:r>
            <w:r w:rsidR="00C23447">
              <w:instrText xml:space="preserve"> REF _Ref352768976 \h  \* MERGEFORMAT </w:instrText>
            </w:r>
            <w:r w:rsidR="00C23447">
              <w:fldChar w:fldCharType="separate"/>
            </w:r>
            <w:r w:rsidR="00443106" w:rsidRPr="00443106">
              <w:rPr>
                <w:rStyle w:val="CrossReference"/>
              </w:rPr>
              <w:t>RIF-CS</w:t>
            </w:r>
            <w:r w:rsidR="00C23447">
              <w:fldChar w:fldCharType="end"/>
            </w:r>
            <w:r w:rsidR="00FB6214" w:rsidRPr="00582270">
              <w:t xml:space="preserve"> </w:t>
            </w:r>
            <w:r w:rsidR="00286B7E" w:rsidRPr="00582270">
              <w:t>for more information.</w:t>
            </w:r>
          </w:p>
        </w:tc>
      </w:tr>
    </w:tbl>
    <w:p w14:paraId="7E2E1E07" w14:textId="77777777" w:rsidR="00A404B6" w:rsidRDefault="00A404B6" w:rsidP="008134A3">
      <w:pPr>
        <w:pStyle w:val="iNormal"/>
      </w:pPr>
      <w:r>
        <w:t>To create a Package containing one or more files:</w:t>
      </w:r>
    </w:p>
    <w:p w14:paraId="4A42E555" w14:textId="77777777" w:rsidR="00903FBC" w:rsidRDefault="00903FBC" w:rsidP="00A1160F">
      <w:pPr>
        <w:pStyle w:val="iNormal"/>
        <w:numPr>
          <w:ilvl w:val="0"/>
          <w:numId w:val="6"/>
        </w:numPr>
      </w:pPr>
      <w:r>
        <w:t xml:space="preserve">Determine the external Package ID that will be assigned to this Package. </w:t>
      </w:r>
      <w:r w:rsidR="00383ECD">
        <w:t>Ask</w:t>
      </w:r>
      <w:r>
        <w:t xml:space="preserve"> </w:t>
      </w:r>
      <w:r w:rsidR="00383ECD">
        <w:t xml:space="preserve">your site’s </w:t>
      </w:r>
      <w:r>
        <w:t>Application Manager for information on how this ID is determined on your site.</w:t>
      </w:r>
    </w:p>
    <w:p w14:paraId="0364D236" w14:textId="77777777" w:rsidR="00A404B6" w:rsidRDefault="00A404B6" w:rsidP="00A1160F">
      <w:pPr>
        <w:pStyle w:val="iNormal"/>
        <w:numPr>
          <w:ilvl w:val="0"/>
          <w:numId w:val="6"/>
        </w:numPr>
      </w:pPr>
      <w:r>
        <w:t xml:space="preserve">Add the </w:t>
      </w:r>
      <w:r w:rsidR="00FB6CE1">
        <w:t xml:space="preserve">required </w:t>
      </w:r>
      <w:r>
        <w:t>file</w:t>
      </w:r>
      <w:r w:rsidR="00903FBC">
        <w:t xml:space="preserve"> or</w:t>
      </w:r>
      <w:r w:rsidR="00FB6CE1">
        <w:t xml:space="preserve"> file</w:t>
      </w:r>
      <w:r>
        <w:t xml:space="preserve">s to your Cart, ensuring that the Cart contains only those files you wish to include in your Package. See </w:t>
      </w:r>
      <w:r w:rsidR="002E5280">
        <w:t>section</w:t>
      </w:r>
      <w:r w:rsidR="008A12F6" w:rsidRPr="002E5280">
        <w:t xml:space="preserve"> </w:t>
      </w:r>
      <w:r w:rsidR="00C23447">
        <w:fldChar w:fldCharType="begin"/>
      </w:r>
      <w:r w:rsidR="00C23447">
        <w:instrText xml:space="preserve"> REF _Ref351623409 \r \h  \* MERGEFORMAT </w:instrText>
      </w:r>
      <w:r w:rsidR="00C23447">
        <w:fldChar w:fldCharType="separate"/>
      </w:r>
      <w:r w:rsidR="00443106" w:rsidRPr="00443106">
        <w:rPr>
          <w:rStyle w:val="CrossReference"/>
        </w:rPr>
        <w:t>8.3</w:t>
      </w:r>
      <w:r w:rsidR="00C23447">
        <w:fldChar w:fldCharType="end"/>
      </w:r>
      <w:r w:rsidR="008A12F6" w:rsidRPr="008A12F6">
        <w:rPr>
          <w:rStyle w:val="CrossReference"/>
        </w:rPr>
        <w:t xml:space="preserve"> </w:t>
      </w:r>
      <w:r w:rsidR="00C23447">
        <w:fldChar w:fldCharType="begin"/>
      </w:r>
      <w:r w:rsidR="00C23447">
        <w:instrText xml:space="preserve"> REF _Ref351623409 \h  \* MERGEFORMAT </w:instrText>
      </w:r>
      <w:r w:rsidR="00C23447">
        <w:fldChar w:fldCharType="separate"/>
      </w:r>
      <w:r w:rsidR="00443106" w:rsidRPr="00443106">
        <w:rPr>
          <w:rStyle w:val="CrossReference"/>
        </w:rPr>
        <w:t>The Cart</w:t>
      </w:r>
      <w:r w:rsidR="00C23447">
        <w:fldChar w:fldCharType="end"/>
      </w:r>
      <w:r>
        <w:t xml:space="preserve"> for instructions on using the </w:t>
      </w:r>
      <w:r w:rsidR="00E511C5">
        <w:t>DC21</w:t>
      </w:r>
      <w:r>
        <w:t xml:space="preserve"> Cart</w:t>
      </w:r>
      <w:r w:rsidR="008A4C11" w:rsidRPr="00582270">
        <w:rPr>
          <w:rStyle w:val="CommentReference"/>
          <w:rFonts w:ascii="Cambria" w:eastAsia="Cambria" w:hAnsi="Cambria"/>
          <w:color w:val="auto"/>
        </w:rPr>
        <w:t>.</w:t>
      </w:r>
    </w:p>
    <w:p w14:paraId="4DE11D69" w14:textId="77777777" w:rsidR="00A404B6" w:rsidRDefault="00A404B6" w:rsidP="00A1160F">
      <w:pPr>
        <w:pStyle w:val="iNormal"/>
        <w:numPr>
          <w:ilvl w:val="0"/>
          <w:numId w:val="6"/>
        </w:numPr>
      </w:pPr>
      <w:r>
        <w:t>Click on the Cart status box to open the Cart dropdown menu.</w:t>
      </w:r>
    </w:p>
    <w:p w14:paraId="50321D09" w14:textId="77777777" w:rsidR="00A404B6" w:rsidRDefault="00A404B6" w:rsidP="00A1160F">
      <w:pPr>
        <w:pStyle w:val="iNormal"/>
        <w:numPr>
          <w:ilvl w:val="0"/>
          <w:numId w:val="6"/>
        </w:numPr>
      </w:pPr>
      <w:r>
        <w:t xml:space="preserve">Select </w:t>
      </w:r>
      <w:r w:rsidRPr="00B82AFE">
        <w:rPr>
          <w:rStyle w:val="iOption"/>
        </w:rPr>
        <w:t>Package</w:t>
      </w:r>
      <w:r>
        <w:t xml:space="preserve"> from the dropdown menu.</w:t>
      </w:r>
      <w:r w:rsidR="00FB6CE1">
        <w:t xml:space="preserve"> Alternatively, selected </w:t>
      </w:r>
      <w:r w:rsidR="00FB6CE1" w:rsidRPr="00B82AFE">
        <w:rPr>
          <w:rStyle w:val="iOption"/>
        </w:rPr>
        <w:t>Edit Cart</w:t>
      </w:r>
      <w:r w:rsidR="00FB6CE1">
        <w:t xml:space="preserve"> from the dropdown menu and then click </w:t>
      </w:r>
      <w:proofErr w:type="gramStart"/>
      <w:r w:rsidR="00FB6CE1">
        <w:t xml:space="preserve">on </w:t>
      </w:r>
      <w:r w:rsidR="00383ECD">
        <w:rPr>
          <w:rStyle w:val="iButtonBlue"/>
        </w:rPr>
        <w:t> P</w:t>
      </w:r>
      <w:r w:rsidR="00FB6CE1" w:rsidRPr="00383ECD">
        <w:rPr>
          <w:rStyle w:val="iButtonBlue"/>
        </w:rPr>
        <w:t>ackage</w:t>
      </w:r>
      <w:proofErr w:type="gramEnd"/>
      <w:r w:rsidR="00965A28">
        <w:rPr>
          <w:rStyle w:val="iButtonBlue"/>
        </w:rPr>
        <w:t> </w:t>
      </w:r>
      <w:r w:rsidR="00FB6CE1">
        <w:t xml:space="preserve"> on that screen. If this method is used, the Cart can be reviewed prior to Packaging.</w:t>
      </w:r>
    </w:p>
    <w:p w14:paraId="2D90BE95" w14:textId="77777777" w:rsidR="00FB6214" w:rsidRDefault="00A404B6" w:rsidP="00A1160F">
      <w:pPr>
        <w:pStyle w:val="iNormal"/>
        <w:numPr>
          <w:ilvl w:val="0"/>
          <w:numId w:val="6"/>
        </w:numPr>
      </w:pPr>
      <w:r>
        <w:t>The New Pa</w:t>
      </w:r>
      <w:r w:rsidR="00FB6214">
        <w:t>ckage screen will be displayed</w:t>
      </w:r>
      <w:r w:rsidR="00F537EB">
        <w:t xml:space="preserve"> as follows</w:t>
      </w:r>
      <w:r w:rsidR="00FB6214">
        <w:t>.</w:t>
      </w:r>
    </w:p>
    <w:p w14:paraId="24EC2B94" w14:textId="77777777" w:rsidR="00FB6214" w:rsidRDefault="00CB4BA5" w:rsidP="00FB6214">
      <w:pPr>
        <w:pStyle w:val="iFigureCaption"/>
      </w:pPr>
      <w:r>
        <w:rPr>
          <w:b w:val="0"/>
          <w:noProof/>
          <w:lang w:eastAsia="en-AU"/>
        </w:rPr>
        <w:lastRenderedPageBreak/>
        <w:drawing>
          <wp:inline distT="0" distB="0" distL="0" distR="0" wp14:anchorId="0AFA7922" wp14:editId="4605CD0A">
            <wp:extent cx="5355373" cy="5582444"/>
            <wp:effectExtent l="190500" t="152400" r="169127" b="132556"/>
            <wp:docPr id="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srcRect l="2262" t="14306" r="4502" b="4570"/>
                    <a:stretch>
                      <a:fillRect/>
                    </a:stretch>
                  </pic:blipFill>
                  <pic:spPr bwMode="auto">
                    <a:xfrm>
                      <a:off x="0" y="0"/>
                      <a:ext cx="5359986" cy="5587253"/>
                    </a:xfrm>
                    <a:prstGeom prst="rect">
                      <a:avLst/>
                    </a:prstGeom>
                    <a:ln>
                      <a:noFill/>
                    </a:ln>
                    <a:effectLst>
                      <a:outerShdw blurRad="190500" algn="tl" rotWithShape="0">
                        <a:srgbClr val="000000">
                          <a:alpha val="70000"/>
                        </a:srgbClr>
                      </a:outerShdw>
                    </a:effectLst>
                  </pic:spPr>
                </pic:pic>
              </a:graphicData>
            </a:graphic>
          </wp:inline>
        </w:drawing>
      </w:r>
    </w:p>
    <w:p w14:paraId="13509141" w14:textId="77777777" w:rsidR="00A404B6" w:rsidRDefault="00A404B6" w:rsidP="00E7135E">
      <w:pPr>
        <w:pStyle w:val="iNormal"/>
        <w:numPr>
          <w:ilvl w:val="0"/>
          <w:numId w:val="6"/>
        </w:numPr>
      </w:pPr>
      <w:r>
        <w:t xml:space="preserve">Enter the </w:t>
      </w:r>
      <w:r w:rsidR="003829A3">
        <w:t>Metadata</w:t>
      </w:r>
      <w:r>
        <w:t xml:space="preserve"> </w:t>
      </w:r>
      <w:r w:rsidR="00FB6214">
        <w:t xml:space="preserve">to be </w:t>
      </w:r>
      <w:r>
        <w:t>associated with your Package</w:t>
      </w:r>
      <w:r w:rsidR="004C5E3A">
        <w:t xml:space="preserve">. </w:t>
      </w:r>
      <w:r>
        <w:t xml:space="preserve">See </w:t>
      </w:r>
      <w:r w:rsidR="00173985">
        <w:t xml:space="preserve">section </w:t>
      </w:r>
      <w:r w:rsidR="00C23447">
        <w:fldChar w:fldCharType="begin"/>
      </w:r>
      <w:r w:rsidR="00C23447">
        <w:instrText xml:space="preserve"> REF _Ref351730692 \r \h  \* MERGEFORMAT </w:instrText>
      </w:r>
      <w:r w:rsidR="00C23447">
        <w:fldChar w:fldCharType="separate"/>
      </w:r>
      <w:r w:rsidR="00443106" w:rsidRPr="00443106">
        <w:rPr>
          <w:rStyle w:val="CrossReference"/>
        </w:rPr>
        <w:t>6.2.1</w:t>
      </w:r>
      <w:r w:rsidR="00C23447">
        <w:fldChar w:fldCharType="end"/>
      </w:r>
      <w:r w:rsidR="00173985" w:rsidRPr="00173985">
        <w:rPr>
          <w:rStyle w:val="CrossReference"/>
        </w:rPr>
        <w:t xml:space="preserve"> </w:t>
      </w:r>
      <w:r w:rsidR="00C23447">
        <w:fldChar w:fldCharType="begin"/>
      </w:r>
      <w:r w:rsidR="00C23447">
        <w:instrText xml:space="preserve"> REF _Ref351730692 \h  \* MERGEFORMAT </w:instrText>
      </w:r>
      <w:r w:rsidR="00C23447">
        <w:fldChar w:fldCharType="separate"/>
      </w:r>
      <w:r w:rsidR="00443106" w:rsidRPr="00443106">
        <w:rPr>
          <w:rStyle w:val="CrossReference"/>
        </w:rPr>
        <w:t>Basic Information</w:t>
      </w:r>
      <w:r w:rsidR="00C23447">
        <w:fldChar w:fldCharType="end"/>
      </w:r>
      <w:r w:rsidR="00173985">
        <w:t xml:space="preserve"> </w:t>
      </w:r>
      <w:r>
        <w:t>for details</w:t>
      </w:r>
      <w:r w:rsidR="00173985">
        <w:t xml:space="preserve"> of this Metadata</w:t>
      </w:r>
      <w:r>
        <w:t>.</w:t>
      </w:r>
      <w:r w:rsidR="004C5E3A">
        <w:t xml:space="preserve"> Note that you cannot enter a value for the ID field – it will be automatically generated when the package is created. </w:t>
      </w:r>
    </w:p>
    <w:p w14:paraId="14E11ED7" w14:textId="77777777" w:rsidR="00B01005" w:rsidRDefault="004C5E3A" w:rsidP="00A1160F">
      <w:pPr>
        <w:pStyle w:val="iNormal"/>
        <w:numPr>
          <w:ilvl w:val="0"/>
          <w:numId w:val="6"/>
        </w:numPr>
      </w:pPr>
      <w:r>
        <w:t>Choose whether you want to run the package creation as a b</w:t>
      </w:r>
      <w:r w:rsidR="00434A77">
        <w:t xml:space="preserve">ackground task by checking the </w:t>
      </w:r>
      <w:r w:rsidR="00434A77" w:rsidRPr="00434A77">
        <w:rPr>
          <w:rStyle w:val="iOption"/>
        </w:rPr>
        <w:t>Run in background?</w:t>
      </w:r>
      <w:r>
        <w:t xml:space="preserve"> </w:t>
      </w:r>
      <w:proofErr w:type="gramStart"/>
      <w:r w:rsidR="00B01005">
        <w:t>checkbox</w:t>
      </w:r>
      <w:proofErr w:type="gramEnd"/>
      <w:r w:rsidR="00B01005">
        <w:t xml:space="preserve"> (this is the default).</w:t>
      </w:r>
    </w:p>
    <w:p w14:paraId="1B68E8BD" w14:textId="77777777" w:rsidR="00B01005" w:rsidRDefault="004C5E3A" w:rsidP="00B01005">
      <w:pPr>
        <w:pStyle w:val="iListBullet"/>
        <w:ind w:left="822" w:hanging="11"/>
      </w:pPr>
      <w:r>
        <w:t xml:space="preserve">You should run the package creation as a background task if you think it might take a long time to create the package. </w:t>
      </w:r>
      <w:r w:rsidR="00B01005">
        <w:t>You will then be able to continue other DC21 operations without waiting for the processing to complete. You can monitor the progress of the creation by refreshing the browser window and looking at the “Creation Status” and “Package progress” Metadata fields. You will receive an email when the background processing is completed.</w:t>
      </w:r>
    </w:p>
    <w:p w14:paraId="22B54AD7" w14:textId="77777777" w:rsidR="004C5E3A" w:rsidRDefault="004C5E3A" w:rsidP="00B01005">
      <w:pPr>
        <w:pStyle w:val="iListBullet"/>
        <w:ind w:left="822" w:hanging="11"/>
      </w:pPr>
      <w:r>
        <w:lastRenderedPageBreak/>
        <w:t xml:space="preserve">You can uncheck the checkbox but this will mean you will have to wait until the package is created </w:t>
      </w:r>
      <w:r w:rsidR="00B01005">
        <w:t>before</w:t>
      </w:r>
      <w:r>
        <w:t xml:space="preserve"> you can continue to use the </w:t>
      </w:r>
      <w:r w:rsidR="00383ECD">
        <w:t xml:space="preserve">DC21 </w:t>
      </w:r>
      <w:r>
        <w:t>application.</w:t>
      </w:r>
    </w:p>
    <w:p w14:paraId="2004EC14" w14:textId="77777777" w:rsidR="00A404B6" w:rsidRPr="003E021C" w:rsidRDefault="00A404B6" w:rsidP="00A1160F">
      <w:pPr>
        <w:pStyle w:val="iNormal"/>
        <w:numPr>
          <w:ilvl w:val="0"/>
          <w:numId w:val="6"/>
        </w:numPr>
        <w:rPr>
          <w:rStyle w:val="DocActionChar"/>
          <w:i w:val="0"/>
          <w:color w:val="404040"/>
          <w:lang w:val="en-AU"/>
        </w:rPr>
      </w:pPr>
      <w:r>
        <w:t xml:space="preserve">Click </w:t>
      </w:r>
      <w:proofErr w:type="gramStart"/>
      <w:r w:rsidR="00AF00D9">
        <w:t xml:space="preserve">on </w:t>
      </w:r>
      <w:r w:rsidR="00AF00D9" w:rsidRPr="00AF00D9">
        <w:rPr>
          <w:rStyle w:val="iButtonBlue"/>
        </w:rPr>
        <w:t> </w:t>
      </w:r>
      <w:r w:rsidR="004C5E3A" w:rsidRPr="00AF00D9">
        <w:rPr>
          <w:rStyle w:val="iButtonBlue"/>
        </w:rPr>
        <w:t>Create</w:t>
      </w:r>
      <w:proofErr w:type="gramEnd"/>
      <w:r w:rsidR="00AF00D9" w:rsidRPr="00AF00D9">
        <w:rPr>
          <w:rStyle w:val="iButtonBlue"/>
        </w:rPr>
        <w:t> </w:t>
      </w:r>
      <w:r w:rsidR="004C5E3A" w:rsidRPr="00AF00D9">
        <w:rPr>
          <w:rStyle w:val="iButtonBlue"/>
        </w:rPr>
        <w:t>Package</w:t>
      </w:r>
      <w:r w:rsidR="00AF00D9" w:rsidRPr="00AF00D9">
        <w:rPr>
          <w:rStyle w:val="iButtonBlue"/>
        </w:rPr>
        <w:t> </w:t>
      </w:r>
      <w:r>
        <w:t xml:space="preserve"> to cause your Package file to be created and saved. </w:t>
      </w:r>
      <w:r w:rsidR="004C5E3A">
        <w:t xml:space="preserve">The ID field will be automatically generated as part of the package creation process. </w:t>
      </w:r>
      <w:r>
        <w:t xml:space="preserve">The Package file can now be viewed in the Explore Data tab. </w:t>
      </w:r>
      <w:r w:rsidR="00DA20A1">
        <w:t>Note that i</w:t>
      </w:r>
      <w:r>
        <w:t xml:space="preserve">f you click </w:t>
      </w:r>
      <w:proofErr w:type="gramStart"/>
      <w:r>
        <w:t xml:space="preserve">on </w:t>
      </w:r>
      <w:r w:rsidR="00AF00D9" w:rsidRPr="00AF00D9">
        <w:rPr>
          <w:rStyle w:val="iButton"/>
        </w:rPr>
        <w:t> </w:t>
      </w:r>
      <w:r w:rsidRPr="00AF00D9">
        <w:rPr>
          <w:rStyle w:val="iButton"/>
        </w:rPr>
        <w:t>Back</w:t>
      </w:r>
      <w:proofErr w:type="gramEnd"/>
      <w:r w:rsidR="00AF00D9" w:rsidRPr="00AF00D9">
        <w:rPr>
          <w:rStyle w:val="iButton"/>
        </w:rPr>
        <w:t> </w:t>
      </w:r>
      <w:r>
        <w:t>, you will be returned to the Explore Data tab and the Package will not be created.</w:t>
      </w:r>
    </w:p>
    <w:p w14:paraId="77E18A29" w14:textId="77777777" w:rsidR="00B01005" w:rsidRDefault="00B01005" w:rsidP="00B01005">
      <w:pPr>
        <w:pStyle w:val="iNormal"/>
      </w:pPr>
      <w:r>
        <w:t>It is possible to create a Package which contains other Packages. There may be circumstances when this is meaningful.</w:t>
      </w:r>
    </w:p>
    <w:p w14:paraId="227E515D" w14:textId="77777777" w:rsidR="00B01005" w:rsidRPr="003E021C" w:rsidRDefault="00B01005" w:rsidP="00B01005">
      <w:pPr>
        <w:pStyle w:val="iNote"/>
        <w:rPr>
          <w:rStyle w:val="DocActionChar"/>
          <w:i w:val="0"/>
          <w:color w:val="404040"/>
          <w:lang w:val="en-AU"/>
        </w:rPr>
      </w:pPr>
      <w:r>
        <w:t>Note</w:t>
      </w:r>
      <w:r>
        <w:tab/>
        <w:t>If you do not run a large packaging task in background, the DC21 server will allocate the maximum permitted processing capability to this task until it is completed. This could result in all server processor cores becoming dedicated and stalling the DC21 server for all other users, especially if a number of users simultaneously do this.</w:t>
      </w:r>
    </w:p>
    <w:p w14:paraId="63042A09" w14:textId="77777777" w:rsidR="00903FBC" w:rsidRDefault="00903FBC" w:rsidP="00903FBC">
      <w:pPr>
        <w:pStyle w:val="iNote"/>
      </w:pPr>
      <w:r>
        <w:t>Note</w:t>
      </w:r>
      <w:r>
        <w:tab/>
        <w:t xml:space="preserve">It is very important to check the Package Metadata </w:t>
      </w:r>
      <w:r w:rsidR="00383ECD">
        <w:t xml:space="preserve">before clicking </w:t>
      </w:r>
      <w:proofErr w:type="gramStart"/>
      <w:r w:rsidR="00383ECD">
        <w:t xml:space="preserve">on </w:t>
      </w:r>
      <w:r w:rsidR="00383ECD" w:rsidRPr="00383ECD">
        <w:rPr>
          <w:rStyle w:val="iButtonBlue"/>
        </w:rPr>
        <w:t> </w:t>
      </w:r>
      <w:r w:rsidR="004C5E3A" w:rsidRPr="00383ECD">
        <w:rPr>
          <w:rStyle w:val="iButtonBlue"/>
        </w:rPr>
        <w:t>Create</w:t>
      </w:r>
      <w:proofErr w:type="gramEnd"/>
      <w:r w:rsidR="00383ECD" w:rsidRPr="00383ECD">
        <w:rPr>
          <w:rStyle w:val="iButtonBlue"/>
        </w:rPr>
        <w:t> </w:t>
      </w:r>
      <w:r w:rsidR="004C5E3A" w:rsidRPr="00383ECD">
        <w:rPr>
          <w:rStyle w:val="iButtonBlue"/>
        </w:rPr>
        <w:t>Package</w:t>
      </w:r>
      <w:r w:rsidR="00383ECD" w:rsidRPr="00383ECD">
        <w:rPr>
          <w:rStyle w:val="iButtonBlue"/>
        </w:rPr>
        <w:t> </w:t>
      </w:r>
      <w:r w:rsidR="00383ECD" w:rsidRPr="00383ECD">
        <w:t>.</w:t>
      </w:r>
      <w:r>
        <w:t xml:space="preserve"> This Metadata, including selected Metadata from the included </w:t>
      </w:r>
      <w:r w:rsidR="00415DC9">
        <w:t>Data File</w:t>
      </w:r>
      <w:r w:rsidR="009B7E78">
        <w:t>s</w:t>
      </w:r>
      <w:r>
        <w:t xml:space="preserve"> and the Facilities and Experiments they reference, is copied into the RIF-CS file immediately after pressing this button. The data in the RIF-CS file cannot be edited. If it is wrong, the Package must be deleted and re-created.</w:t>
      </w:r>
    </w:p>
    <w:p w14:paraId="31CD7F86" w14:textId="77777777" w:rsidR="005828EA" w:rsidRDefault="005828EA" w:rsidP="00DA20A1">
      <w:pPr>
        <w:pStyle w:val="iNote"/>
      </w:pPr>
      <w:r>
        <w:t>Note</w:t>
      </w:r>
      <w:r>
        <w:tab/>
        <w:t xml:space="preserve">If a background task fails to complete, there is an administration function available to </w:t>
      </w:r>
      <w:r w:rsidR="00E10D8F">
        <w:t xml:space="preserve">see more information and to </w:t>
      </w:r>
      <w:r>
        <w:t>kill it</w:t>
      </w:r>
      <w:r w:rsidR="00E10D8F">
        <w:t xml:space="preserve"> if necessary</w:t>
      </w:r>
      <w:r>
        <w:t xml:space="preserve">. </w:t>
      </w:r>
      <w:r w:rsidR="002B4C33">
        <w:t>See</w:t>
      </w:r>
      <w:r>
        <w:t xml:space="preserve"> section</w:t>
      </w:r>
      <w:r w:rsidR="002B4C33">
        <w:t xml:space="preserve"> </w:t>
      </w:r>
      <w:r w:rsidR="00C23447">
        <w:fldChar w:fldCharType="begin"/>
      </w:r>
      <w:r w:rsidR="00C23447">
        <w:instrText xml:space="preserve"> REF _Ref359436042 \r \h  \* MERGEFORMAT </w:instrText>
      </w:r>
      <w:r w:rsidR="00C23447">
        <w:fldChar w:fldCharType="separate"/>
      </w:r>
      <w:r w:rsidR="00443106" w:rsidRPr="00443106">
        <w:rPr>
          <w:rStyle w:val="CrossReference"/>
        </w:rPr>
        <w:t>11.4</w:t>
      </w:r>
      <w:r w:rsidR="00C23447">
        <w:fldChar w:fldCharType="end"/>
      </w:r>
      <w:r w:rsidR="002B4C33" w:rsidRPr="00DB652E">
        <w:rPr>
          <w:rStyle w:val="CrossReference"/>
        </w:rPr>
        <w:t xml:space="preserve"> </w:t>
      </w:r>
      <w:r w:rsidR="00C23447">
        <w:fldChar w:fldCharType="begin"/>
      </w:r>
      <w:r w:rsidR="00C23447">
        <w:instrText xml:space="preserve"> REF _Ref359436042 \h  \* MERGEFORMAT </w:instrText>
      </w:r>
      <w:r w:rsidR="00C23447">
        <w:fldChar w:fldCharType="separate"/>
      </w:r>
      <w:r w:rsidR="00443106" w:rsidRPr="00443106">
        <w:rPr>
          <w:rStyle w:val="CrossReference"/>
        </w:rPr>
        <w:t>Managing Background Tasks</w:t>
      </w:r>
      <w:r w:rsidR="00C23447">
        <w:fldChar w:fldCharType="end"/>
      </w:r>
      <w:r w:rsidR="002B4C33">
        <w:t xml:space="preserve"> for details.</w:t>
      </w:r>
    </w:p>
    <w:p w14:paraId="33A212DE" w14:textId="77777777" w:rsidR="0015547E" w:rsidRDefault="0015547E" w:rsidP="00B6457B">
      <w:pPr>
        <w:pStyle w:val="iHeading2"/>
      </w:pPr>
      <w:bookmarkStart w:id="1434" w:name="_Toc386636216"/>
      <w:r w:rsidRPr="0015547E">
        <w:t>Publishing a Package</w:t>
      </w:r>
      <w:bookmarkEnd w:id="1434"/>
    </w:p>
    <w:p w14:paraId="6BBAAAA8" w14:textId="77777777" w:rsidR="007831FD" w:rsidRDefault="007831FD" w:rsidP="007831FD">
      <w:pPr>
        <w:pStyle w:val="iNormal"/>
        <w:rPr>
          <w:lang w:eastAsia="ja-JP"/>
        </w:rPr>
      </w:pPr>
      <w:r>
        <w:rPr>
          <w:lang w:eastAsia="ja-JP"/>
        </w:rPr>
        <w:t xml:space="preserve">When a Package has been created and its </w:t>
      </w:r>
      <w:r w:rsidR="003829A3">
        <w:rPr>
          <w:lang w:eastAsia="ja-JP"/>
        </w:rPr>
        <w:t>Metadata</w:t>
      </w:r>
      <w:r>
        <w:rPr>
          <w:lang w:eastAsia="ja-JP"/>
        </w:rPr>
        <w:t xml:space="preserve"> is correct, it can be </w:t>
      </w:r>
      <w:proofErr w:type="gramStart"/>
      <w:r>
        <w:rPr>
          <w:lang w:eastAsia="ja-JP"/>
        </w:rPr>
        <w:t>Published</w:t>
      </w:r>
      <w:proofErr w:type="gramEnd"/>
      <w:r>
        <w:rPr>
          <w:lang w:eastAsia="ja-JP"/>
        </w:rPr>
        <w:t>.</w:t>
      </w:r>
    </w:p>
    <w:p w14:paraId="7331F154" w14:textId="77777777" w:rsidR="00FB6214" w:rsidRDefault="00FB6214" w:rsidP="007831FD">
      <w:pPr>
        <w:pStyle w:val="iNormal"/>
        <w:rPr>
          <w:lang w:eastAsia="ja-JP"/>
        </w:rPr>
      </w:pPr>
      <w:r>
        <w:rPr>
          <w:lang w:eastAsia="ja-JP"/>
        </w:rPr>
        <w:t xml:space="preserve">Publishing can be done by Users </w:t>
      </w:r>
      <w:r w:rsidRPr="00B01005">
        <w:t>with Admin</w:t>
      </w:r>
      <w:r w:rsidR="001953C3" w:rsidRPr="00B01005">
        <w:t>i</w:t>
      </w:r>
      <w:r w:rsidRPr="00B01005">
        <w:t>strator permissions</w:t>
      </w:r>
      <w:r>
        <w:rPr>
          <w:lang w:eastAsia="ja-JP"/>
        </w:rPr>
        <w:t xml:space="preserve"> only.</w:t>
      </w:r>
    </w:p>
    <w:p w14:paraId="5E041EEC" w14:textId="77777777" w:rsidR="007831FD" w:rsidRDefault="007831FD" w:rsidP="007831FD">
      <w:pPr>
        <w:pStyle w:val="iNormal"/>
        <w:rPr>
          <w:lang w:eastAsia="ja-JP"/>
        </w:rPr>
      </w:pPr>
      <w:r>
        <w:rPr>
          <w:lang w:eastAsia="ja-JP"/>
        </w:rPr>
        <w:t>To Publish a Package:</w:t>
      </w:r>
    </w:p>
    <w:p w14:paraId="5F2323DE" w14:textId="77777777" w:rsidR="00B01005" w:rsidRDefault="007831FD" w:rsidP="00A1160F">
      <w:pPr>
        <w:pStyle w:val="iNormal"/>
        <w:numPr>
          <w:ilvl w:val="0"/>
          <w:numId w:val="7"/>
        </w:numPr>
        <w:rPr>
          <w:lang w:eastAsia="ja-JP"/>
        </w:rPr>
      </w:pPr>
      <w:r>
        <w:rPr>
          <w:lang w:eastAsia="ja-JP"/>
        </w:rPr>
        <w:t xml:space="preserve">View the Package’s </w:t>
      </w:r>
      <w:r w:rsidR="003829A3">
        <w:rPr>
          <w:lang w:eastAsia="ja-JP"/>
        </w:rPr>
        <w:t>Metadata</w:t>
      </w:r>
      <w:r>
        <w:rPr>
          <w:lang w:eastAsia="ja-JP"/>
        </w:rPr>
        <w:t xml:space="preserve"> by clicking on its filename on either the Dashboard</w:t>
      </w:r>
      <w:r w:rsidR="00537508">
        <w:rPr>
          <w:lang w:eastAsia="ja-JP"/>
        </w:rPr>
        <w:t xml:space="preserve"> tab</w:t>
      </w:r>
      <w:r>
        <w:rPr>
          <w:lang w:eastAsia="ja-JP"/>
        </w:rPr>
        <w:t xml:space="preserve"> or Explore Data tab</w:t>
      </w:r>
      <w:r w:rsidR="00B01005">
        <w:rPr>
          <w:lang w:eastAsia="ja-JP"/>
        </w:rPr>
        <w:t xml:space="preserve"> to see the following.</w:t>
      </w:r>
    </w:p>
    <w:p w14:paraId="6223D736" w14:textId="77777777" w:rsidR="00CB4BA5" w:rsidRDefault="00A5049D" w:rsidP="008C167F">
      <w:pPr>
        <w:pStyle w:val="iFigureCaption"/>
        <w:rPr>
          <w:noProof/>
          <w:lang w:val="en-US"/>
        </w:rPr>
      </w:pPr>
      <w:r>
        <w:rPr>
          <w:b w:val="0"/>
          <w:noProof/>
          <w:lang w:eastAsia="en-AU"/>
        </w:rPr>
        <w:lastRenderedPageBreak/>
        <mc:AlternateContent>
          <mc:Choice Requires="wpg">
            <w:drawing>
              <wp:inline distT="0" distB="0" distL="0" distR="0" wp14:anchorId="6797E19B" wp14:editId="48B6E381">
                <wp:extent cx="4963160" cy="4194175"/>
                <wp:effectExtent l="0" t="0" r="2540" b="0"/>
                <wp:docPr id="49" name="Group 18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63160" cy="4194175"/>
                          <a:chOff x="2354" y="12541"/>
                          <a:chExt cx="6209" cy="5247"/>
                        </a:xfrm>
                      </wpg:grpSpPr>
                      <wps:wsp>
                        <wps:cNvPr id="50" name="AutoShape 188"/>
                        <wps:cNvSpPr>
                          <a:spLocks noChangeAspect="1" noChangeArrowheads="1" noTextEdit="1"/>
                        </wps:cNvSpPr>
                        <wps:spPr bwMode="auto">
                          <a:xfrm>
                            <a:off x="2354" y="12541"/>
                            <a:ext cx="6209" cy="524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 name="Picture 19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354" y="12541"/>
                            <a:ext cx="6209" cy="5247"/>
                          </a:xfrm>
                          <a:prstGeom prst="rect">
                            <a:avLst/>
                          </a:prstGeom>
                          <a:noFill/>
                          <a:extLst>
                            <a:ext uri="{909E8E84-426E-40DD-AFC4-6F175D3DCCD1}">
                              <a14:hiddenFill xmlns:a14="http://schemas.microsoft.com/office/drawing/2010/main">
                                <a:solidFill>
                                  <a:srgbClr val="FFFFFF"/>
                                </a:solidFill>
                              </a14:hiddenFill>
                            </a:ext>
                          </a:extLst>
                        </pic:spPr>
                      </pic:pic>
                      <wps:wsp>
                        <wps:cNvPr id="55" name="Oval 191"/>
                        <wps:cNvSpPr>
                          <a:spLocks noChangeArrowheads="1"/>
                        </wps:cNvSpPr>
                        <wps:spPr bwMode="auto">
                          <a:xfrm>
                            <a:off x="3167" y="12799"/>
                            <a:ext cx="463" cy="25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xmlns:mv="urn:schemas-microsoft-com:mac:vml" xmlns:mo="http://schemas.microsoft.com/office/mac/office/2008/main">
            <w:pict>
              <v:group id="Group 189" o:spid="_x0000_s1026" style="width:390.8pt;height:330.25pt;mso-position-horizontal-relative:char;mso-position-vertical-relative:line" coordorigin="2354,12541" coordsize="6209,524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">
                <o:lock v:ext="edit" aspectratio="t"/>
                <v:rect id="AutoShape 188" o:spid="_x0000_s1027" style="position:absolute;left:2354;top:12541;width:6209;height:52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k7fwgAA&#10;ANsAAAAPAAAAZHJzL2Rvd25yZXYueG1sRE9Na4NAEL0H+h+WKeQS4ppCSzCuUgIlEgqhps15cKcq&#10;dWeNu1X777uHQI6P953ms+nESINrLSvYRDEI4srqlmsFn+e39RaE88gaO8uk4I8c5NnDIsVE24k/&#10;aCx9LUIIuwQVNN73iZSuasigi2xPHLhvOxj0AQ611ANOIdx08imOX6TBlkNDgz3tG6p+yl+jYKpO&#10;4+X8fpCn1aWwfC2u+/LrqNTycX7dgfA0+7v45i60guewP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lmTt/CAAAA2wAAAA8AAAAAAAAAAAAAAAAAlwIAAGRycy9kb3du&#10;cmV2LnhtbFBLBQYAAAAABAAEAPUAAACGAwAAAAA=&#10;" filled="f" stroked="f">
                  <o:lock v:ext="edit" aspectratio="t" text="t"/>
                </v:rect>
                <v:shape id="Picture 190" o:spid="_x0000_s1028" type="#_x0000_t75" style="position:absolute;left:2354;top:12541;width:6209;height:52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10;TsvEAAAA2wAAAA8AAABkcnMvZG93bnJldi54bWxEj0FrAjEUhO+F/ofwCl6KZrdgkdW4lMpC8SDW&#10;6v2xee6uTV7CJtXVX28KhR6HmfmGWZSDNeJMfegcK8gnGQji2umOGwX7r2o8AxEiskbjmBRcKUC5&#10;fHxYYKHdhT/pvIuNSBAOBSpoY/SFlKFuyWKYOE+cvKPrLcYk+0bqHi8Jbo18ybJXabHjtNCip/eW&#10;6u/dj1VQmWZ1vdmMnteHzcqcpoet95VSo6fhbQ4i0hD/w3/tD61gmsPvl/QD5PI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C/TsvEAAAA2wAAAA8AAAAAAAAAAAAAAAAAnAIA&#10;AGRycy9kb3ducmV2LnhtbFBLBQYAAAAABAAEAPcAAACNAwAAAAA=&#10;">
                  <v:imagedata r:id="rId98" o:title=""/>
                </v:shape>
                <v:oval id="Oval 191" o:spid="_x0000_s1029" style="position:absolute;left:3167;top:12799;width:463;height:2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NcsawgAA&#10;ANsAAAAPAAAAZHJzL2Rvd25yZXYueG1sRI9Pi8IwFMTvgt8hPMGbpiso0jUti6IoeHD9c380b9vS&#10;5qU0sdZvbwRhj8PM/IZZpb2pRUetKy0r+JpGIIgzq0vOFVwv28kShPPIGmvLpOBJDtJkOFhhrO2D&#10;f6k7+1wECLsYFRTeN7GULivIoJvahjh4f7Y16INsc6lbfAS4qeUsihbSYMlhocCG1gVl1fluFJyu&#10;l80tW1J02BzL/rjedlW165Qaj/qfbxCeev8f/rT3WsF8Du8v4QfI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81yxrCAAAA2wAAAA8AAAAAAAAAAAAAAAAAlwIAAGRycy9kb3du&#10;cmV2LnhtbFBLBQYAAAAABAAEAPUAAACGAwAAAAA=&#10;" filled="f" fillcolor="white [3212]" strokecolor="red" strokeweight="1pt"/>
                <w10:anchorlock/>
              </v:group>
            </w:pict>
          </mc:Fallback>
        </mc:AlternateContent>
      </w:r>
    </w:p>
    <w:p w14:paraId="14040B1C" w14:textId="77777777" w:rsidR="00B01005" w:rsidRDefault="00B01005" w:rsidP="00B01005">
      <w:pPr>
        <w:pStyle w:val="iNormal"/>
        <w:numPr>
          <w:ilvl w:val="0"/>
          <w:numId w:val="7"/>
        </w:numPr>
        <w:rPr>
          <w:lang w:eastAsia="ja-JP"/>
        </w:rPr>
      </w:pPr>
      <w:r>
        <w:rPr>
          <w:lang w:eastAsia="ja-JP"/>
        </w:rPr>
        <w:t>Review its Metadata to ensure you have selected the correct Package file and that it is ready to Publish.</w:t>
      </w:r>
    </w:p>
    <w:p w14:paraId="7A2AF880" w14:textId="77777777" w:rsidR="007831FD" w:rsidRDefault="007831FD" w:rsidP="00B01005">
      <w:pPr>
        <w:pStyle w:val="iListBullet"/>
        <w:numPr>
          <w:ilvl w:val="0"/>
          <w:numId w:val="7"/>
        </w:numPr>
      </w:pPr>
      <w:r>
        <w:t xml:space="preserve">Click on </w:t>
      </w:r>
      <w:proofErr w:type="gramStart"/>
      <w:r>
        <w:t xml:space="preserve">the </w:t>
      </w:r>
      <w:r w:rsidR="00AF00D9" w:rsidRPr="00AF00D9">
        <w:rPr>
          <w:rStyle w:val="iButtonBlue"/>
        </w:rPr>
        <w:t> </w:t>
      </w:r>
      <w:r w:rsidRPr="00AF00D9">
        <w:rPr>
          <w:rStyle w:val="iButtonBlue"/>
        </w:rPr>
        <w:t>Publish</w:t>
      </w:r>
      <w:proofErr w:type="gramEnd"/>
      <w:r w:rsidR="00AF00D9" w:rsidRPr="00AF00D9">
        <w:rPr>
          <w:rStyle w:val="iButtonBlue"/>
        </w:rPr>
        <w:t> </w:t>
      </w:r>
      <w:r>
        <w:t xml:space="preserve"> action button at the top of the </w:t>
      </w:r>
      <w:r w:rsidR="003829A3">
        <w:t>Metadata</w:t>
      </w:r>
      <w:r>
        <w:t xml:space="preserve"> screen. </w:t>
      </w:r>
      <w:proofErr w:type="gramStart"/>
      <w:r>
        <w:t xml:space="preserve">This </w:t>
      </w:r>
      <w:r w:rsidR="00AF00D9" w:rsidRPr="00AF00D9">
        <w:rPr>
          <w:rStyle w:val="iButtonBlue"/>
        </w:rPr>
        <w:t> </w:t>
      </w:r>
      <w:r w:rsidRPr="00AF00D9">
        <w:rPr>
          <w:rStyle w:val="iButtonBlue"/>
        </w:rPr>
        <w:t>Publish</w:t>
      </w:r>
      <w:proofErr w:type="gramEnd"/>
      <w:r w:rsidR="00AF00D9" w:rsidRPr="00AF00D9">
        <w:rPr>
          <w:rStyle w:val="iButtonBlue"/>
        </w:rPr>
        <w:t> </w:t>
      </w:r>
      <w:r>
        <w:t xml:space="preserve"> button will not appear if the Package has already been Published.</w:t>
      </w:r>
      <w:r w:rsidR="00490429">
        <w:t xml:space="preserve"> A Package cannot be </w:t>
      </w:r>
      <w:proofErr w:type="gramStart"/>
      <w:r w:rsidR="00490429">
        <w:t>Published</w:t>
      </w:r>
      <w:proofErr w:type="gramEnd"/>
      <w:r w:rsidR="00490429">
        <w:t xml:space="preserve"> twice.</w:t>
      </w:r>
    </w:p>
    <w:p w14:paraId="5D8C43B4" w14:textId="77777777" w:rsidR="007831FD" w:rsidRDefault="007831FD" w:rsidP="00A1160F">
      <w:pPr>
        <w:pStyle w:val="iNormal"/>
        <w:numPr>
          <w:ilvl w:val="0"/>
          <w:numId w:val="7"/>
        </w:numPr>
        <w:rPr>
          <w:lang w:eastAsia="ja-JP"/>
        </w:rPr>
      </w:pPr>
      <w:r>
        <w:rPr>
          <w:lang w:eastAsia="ja-JP"/>
        </w:rPr>
        <w:t xml:space="preserve">A dialog box is shown for you to indicate that you are sure you wish to proceed. Click on </w:t>
      </w:r>
      <w:r w:rsidRPr="007831FD">
        <w:rPr>
          <w:rStyle w:val="iOption"/>
        </w:rPr>
        <w:t>OK</w:t>
      </w:r>
      <w:r>
        <w:rPr>
          <w:lang w:eastAsia="ja-JP"/>
        </w:rPr>
        <w:t xml:space="preserve">. If you click on </w:t>
      </w:r>
      <w:r w:rsidRPr="007831FD">
        <w:rPr>
          <w:rStyle w:val="iOption"/>
        </w:rPr>
        <w:t>Cancel</w:t>
      </w:r>
      <w:r>
        <w:rPr>
          <w:lang w:eastAsia="ja-JP"/>
        </w:rPr>
        <w:t xml:space="preserve">, you will </w:t>
      </w:r>
      <w:r w:rsidR="00173985">
        <w:rPr>
          <w:lang w:eastAsia="ja-JP"/>
        </w:rPr>
        <w:t xml:space="preserve">be </w:t>
      </w:r>
      <w:r>
        <w:rPr>
          <w:lang w:eastAsia="ja-JP"/>
        </w:rPr>
        <w:t xml:space="preserve">returned to the Package </w:t>
      </w:r>
      <w:r w:rsidR="003829A3">
        <w:rPr>
          <w:lang w:eastAsia="ja-JP"/>
        </w:rPr>
        <w:t>Metadata</w:t>
      </w:r>
      <w:r>
        <w:rPr>
          <w:lang w:eastAsia="ja-JP"/>
        </w:rPr>
        <w:t xml:space="preserve"> screen.</w:t>
      </w:r>
    </w:p>
    <w:p w14:paraId="690E3E4F" w14:textId="77777777" w:rsidR="002D0F86" w:rsidRDefault="002D0F86" w:rsidP="00B6457B">
      <w:pPr>
        <w:pStyle w:val="iHeading2"/>
      </w:pPr>
      <w:bookmarkStart w:id="1435" w:name="_Ref351642104"/>
      <w:bookmarkStart w:id="1436" w:name="_Ref351642107"/>
      <w:bookmarkStart w:id="1437" w:name="_Ref351646777"/>
      <w:bookmarkStart w:id="1438" w:name="_Ref351646781"/>
      <w:bookmarkStart w:id="1439" w:name="_Ref351732854"/>
      <w:bookmarkStart w:id="1440" w:name="_Ref351732856"/>
      <w:bookmarkStart w:id="1441" w:name="_Ref352075511"/>
      <w:bookmarkStart w:id="1442" w:name="_Ref352075515"/>
      <w:bookmarkStart w:id="1443" w:name="_Ref352075536"/>
      <w:bookmarkStart w:id="1444" w:name="_Toc386636217"/>
      <w:r>
        <w:t>Managing Published Packages</w:t>
      </w:r>
      <w:bookmarkEnd w:id="1435"/>
      <w:bookmarkEnd w:id="1436"/>
      <w:bookmarkEnd w:id="1437"/>
      <w:bookmarkEnd w:id="1438"/>
      <w:bookmarkEnd w:id="1439"/>
      <w:bookmarkEnd w:id="1440"/>
      <w:bookmarkEnd w:id="1441"/>
      <w:bookmarkEnd w:id="1442"/>
      <w:bookmarkEnd w:id="1443"/>
      <w:bookmarkEnd w:id="1444"/>
    </w:p>
    <w:p w14:paraId="62794872" w14:textId="77777777"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14:paraId="61DD1EE5" w14:textId="77777777" w:rsidR="00781290" w:rsidRDefault="00D04F1A" w:rsidP="00742C98">
      <w:pPr>
        <w:pStyle w:val="iNormal"/>
      </w:pPr>
      <w:r>
        <w:t>Once Packages a</w:t>
      </w:r>
      <w:r w:rsidR="0092412F">
        <w:t>re</w:t>
      </w:r>
      <w:r>
        <w:t xml:space="preserve"> </w:t>
      </w:r>
      <w:proofErr w:type="gramStart"/>
      <w:r>
        <w:t>Published</w:t>
      </w:r>
      <w:proofErr w:type="gramEnd"/>
      <w:r>
        <w:t xml:space="preserve"> using the </w:t>
      </w:r>
      <w:r w:rsidR="00E511C5">
        <w:t>DC21</w:t>
      </w:r>
      <w:r>
        <w:t xml:space="preserve"> Publish function, they are available for harvesting, but they are not necessarily harvested promptly. Depending on how your system is configured, it may take some time for them to be harvested, perhaps even days. In addition, you cannot tell from </w:t>
      </w:r>
      <w:r w:rsidR="00E511C5">
        <w:t>DC21</w:t>
      </w:r>
      <w:r>
        <w:t xml:space="preserve"> if the Package has </w:t>
      </w:r>
      <w:r w:rsidR="00537508">
        <w:t xml:space="preserve">already </w:t>
      </w:r>
      <w:r>
        <w:t>been harvested or not.</w:t>
      </w:r>
    </w:p>
    <w:p w14:paraId="7AF71D17" w14:textId="77777777" w:rsidR="0092412F" w:rsidRDefault="0092412F" w:rsidP="0092412F">
      <w:pPr>
        <w:pStyle w:val="iHeading3"/>
      </w:pPr>
      <w:bookmarkStart w:id="1445" w:name="_Toc386636218"/>
      <w:r>
        <w:lastRenderedPageBreak/>
        <w:t>Publishing a second time</w:t>
      </w:r>
      <w:bookmarkEnd w:id="1445"/>
    </w:p>
    <w:p w14:paraId="7523FCC1" w14:textId="77777777" w:rsidR="0092412F" w:rsidRPr="0092412F" w:rsidRDefault="00E511C5" w:rsidP="0092412F">
      <w:pPr>
        <w:pStyle w:val="iNormal"/>
        <w:rPr>
          <w:lang w:eastAsia="ja-JP"/>
        </w:rPr>
      </w:pPr>
      <w:r>
        <w:rPr>
          <w:lang w:eastAsia="ja-JP"/>
        </w:rPr>
        <w:t>DC21</w:t>
      </w:r>
      <w:r w:rsidR="00537508">
        <w:rPr>
          <w:lang w:eastAsia="ja-JP"/>
        </w:rPr>
        <w:t xml:space="preserve"> prevents you </w:t>
      </w:r>
      <w:proofErr w:type="gramStart"/>
      <w:r w:rsidR="00537508">
        <w:rPr>
          <w:lang w:eastAsia="ja-JP"/>
        </w:rPr>
        <w:t>Publishing</w:t>
      </w:r>
      <w:proofErr w:type="gramEnd"/>
      <w:r w:rsidR="00537508">
        <w:rPr>
          <w:lang w:eastAsia="ja-JP"/>
        </w:rPr>
        <w:t xml:space="preserve"> a Package more than once. However, </w:t>
      </w:r>
      <w:proofErr w:type="gramStart"/>
      <w:r w:rsidR="0092412F">
        <w:rPr>
          <w:lang w:eastAsia="ja-JP"/>
        </w:rPr>
        <w:t>Publishing</w:t>
      </w:r>
      <w:proofErr w:type="gramEnd"/>
      <w:r w:rsidR="0092412F">
        <w:rPr>
          <w:lang w:eastAsia="ja-JP"/>
        </w:rPr>
        <w:t xml:space="preserve"> a second time is possible </w:t>
      </w:r>
      <w:r w:rsidR="00537508">
        <w:rPr>
          <w:lang w:eastAsia="ja-JP"/>
        </w:rPr>
        <w:t xml:space="preserve">if a new package with the same data is created. Such Publishing </w:t>
      </w:r>
      <w:r w:rsidR="0092412F">
        <w:rPr>
          <w:lang w:eastAsia="ja-JP"/>
        </w:rPr>
        <w:t xml:space="preserve">is generally </w:t>
      </w:r>
      <w:r w:rsidR="00274F43">
        <w:rPr>
          <w:lang w:eastAsia="ja-JP"/>
        </w:rPr>
        <w:t>harmless, even if the original</w:t>
      </w:r>
      <w:r w:rsidR="0092412F">
        <w:rPr>
          <w:lang w:eastAsia="ja-JP"/>
        </w:rPr>
        <w:t xml:space="preserve"> version has </w:t>
      </w:r>
      <w:r w:rsidR="00274F43">
        <w:rPr>
          <w:lang w:eastAsia="ja-JP"/>
        </w:rPr>
        <w:t xml:space="preserve">already </w:t>
      </w:r>
      <w:r w:rsidR="0092412F">
        <w:rPr>
          <w:lang w:eastAsia="ja-JP"/>
        </w:rPr>
        <w:t xml:space="preserve">been harvested. The exact </w:t>
      </w:r>
      <w:r w:rsidR="00537508">
        <w:rPr>
          <w:lang w:eastAsia="ja-JP"/>
        </w:rPr>
        <w:t>results</w:t>
      </w:r>
      <w:r w:rsidR="0092412F">
        <w:rPr>
          <w:lang w:eastAsia="ja-JP"/>
        </w:rPr>
        <w:t xml:space="preserve"> will depend on the way your system is configured.</w:t>
      </w:r>
    </w:p>
    <w:p w14:paraId="00A46CA2" w14:textId="77777777" w:rsidR="00D04F1A" w:rsidRDefault="00D04F1A" w:rsidP="00D04F1A">
      <w:pPr>
        <w:pStyle w:val="iHeading3"/>
      </w:pPr>
      <w:bookmarkStart w:id="1446" w:name="_Toc386636219"/>
      <w:r>
        <w:t>Deleting Published Packages</w:t>
      </w:r>
      <w:bookmarkEnd w:id="1446"/>
    </w:p>
    <w:p w14:paraId="3EE82159" w14:textId="77777777" w:rsidR="0092412F" w:rsidRDefault="0092412F" w:rsidP="0092412F">
      <w:pPr>
        <w:pStyle w:val="iNormal"/>
      </w:pPr>
      <w:r>
        <w:t xml:space="preserve">It is possible to </w:t>
      </w:r>
      <w:r w:rsidR="00843229">
        <w:t xml:space="preserve">use the Delete function on any </w:t>
      </w:r>
      <w:r>
        <w:t xml:space="preserve">Package file that you have created. </w:t>
      </w:r>
      <w:r w:rsidR="00C33C9A">
        <w:t>(</w:t>
      </w:r>
      <w:r>
        <w:t xml:space="preserve">If you have administration privileges, you can </w:t>
      </w:r>
      <w:r w:rsidR="00E84B19">
        <w:t xml:space="preserve">also </w:t>
      </w:r>
      <w:r>
        <w:t xml:space="preserve">delete </w:t>
      </w:r>
      <w:r w:rsidR="00E84B19">
        <w:t>the</w:t>
      </w:r>
      <w:r>
        <w:t xml:space="preserve"> Package file</w:t>
      </w:r>
      <w:r w:rsidR="00E84B19">
        <w:t xml:space="preserve">s created by </w:t>
      </w:r>
      <w:r w:rsidR="00E84B19" w:rsidRPr="00843229">
        <w:t>others</w:t>
      </w:r>
      <w:r w:rsidRPr="00843229">
        <w:t>.</w:t>
      </w:r>
      <w:r w:rsidR="00C33C9A" w:rsidRPr="00843229">
        <w:t>)</w:t>
      </w:r>
      <w:r w:rsidRPr="00843229">
        <w:t xml:space="preserve"> </w:t>
      </w:r>
      <w:r w:rsidR="00C33C9A" w:rsidRPr="00843229">
        <w:t xml:space="preserve">However, </w:t>
      </w:r>
      <w:r w:rsidR="00843229" w:rsidRPr="00843229">
        <w:t>the actual package file and associated RIF-CS, while no longer visible through t</w:t>
      </w:r>
      <w:r w:rsidR="00843229">
        <w:t xml:space="preserve">he </w:t>
      </w:r>
      <w:r w:rsidR="00E511C5">
        <w:t>DC21</w:t>
      </w:r>
      <w:r w:rsidR="00843229">
        <w:t xml:space="preserve"> user interface, are not phys</w:t>
      </w:r>
      <w:r w:rsidR="00843229" w:rsidRPr="00843229">
        <w:t xml:space="preserve">ically </w:t>
      </w:r>
      <w:r w:rsidR="00843229">
        <w:t>deleted</w:t>
      </w:r>
      <w:r w:rsidR="00843229" w:rsidRPr="00843229">
        <w:t xml:space="preserve"> from the system. Instead, they are moved to an archive directory on the </w:t>
      </w:r>
      <w:r w:rsidR="00E511C5">
        <w:t>DC21</w:t>
      </w:r>
      <w:r w:rsidR="00843229" w:rsidRPr="00843229">
        <w:t xml:space="preserve"> server. If necessary, a system administrator can recover these files</w:t>
      </w:r>
      <w:r w:rsidR="00843229">
        <w:t xml:space="preserve"> for you</w:t>
      </w:r>
      <w:r w:rsidR="00E84B19">
        <w:t>.</w:t>
      </w:r>
    </w:p>
    <w:p w14:paraId="6A542A66" w14:textId="77777777" w:rsidR="00D04F1A" w:rsidRDefault="00843229" w:rsidP="00742C98">
      <w:pPr>
        <w:pStyle w:val="iNormal"/>
      </w:pPr>
      <w:r w:rsidRPr="00B01005">
        <w:rPr>
          <w:rStyle w:val="iEmphasis"/>
        </w:rPr>
        <w:t>If you delete a Package b</w:t>
      </w:r>
      <w:r w:rsidR="00D04F1A" w:rsidRPr="00B01005">
        <w:rPr>
          <w:rStyle w:val="iEmphasis"/>
        </w:rPr>
        <w:t xml:space="preserve">efore </w:t>
      </w:r>
      <w:r w:rsidRPr="00B01005">
        <w:rPr>
          <w:rStyle w:val="iEmphasis"/>
        </w:rPr>
        <w:t xml:space="preserve">it is </w:t>
      </w:r>
      <w:r w:rsidR="00D04F1A" w:rsidRPr="00B01005">
        <w:rPr>
          <w:rStyle w:val="iEmphasis"/>
        </w:rPr>
        <w:t>harvest</w:t>
      </w:r>
      <w:r w:rsidRPr="00B01005">
        <w:rPr>
          <w:rStyle w:val="iEmphasis"/>
        </w:rPr>
        <w:t>ed</w:t>
      </w:r>
      <w:r w:rsidR="00D04F1A" w:rsidRPr="00B01005">
        <w:rPr>
          <w:rStyle w:val="iEmphasis"/>
        </w:rPr>
        <w:t>,</w:t>
      </w:r>
      <w:r w:rsidR="00D04F1A" w:rsidRPr="00B01005">
        <w:t xml:space="preserve"> </w:t>
      </w:r>
      <w:r w:rsidR="004874D6" w:rsidRPr="00B01005">
        <w:t>the</w:t>
      </w:r>
      <w:r w:rsidR="004874D6">
        <w:t xml:space="preserve"> Package file and corresponding RIF-CS will be archived and no longer available for harvesting. </w:t>
      </w:r>
      <w:r w:rsidR="00D04F1A">
        <w:t>This effectively undoes the Publish fun</w:t>
      </w:r>
      <w:r w:rsidR="004874D6">
        <w:t>ction and the Package will not</w:t>
      </w:r>
      <w:r w:rsidR="00D04F1A">
        <w:t xml:space="preserve"> be harvested.</w:t>
      </w:r>
    </w:p>
    <w:p w14:paraId="39EB72E8" w14:textId="77777777" w:rsidR="00274F43" w:rsidRDefault="004874D6" w:rsidP="00742C98">
      <w:pPr>
        <w:pStyle w:val="iNormal"/>
      </w:pPr>
      <w:r w:rsidRPr="00B01005">
        <w:rPr>
          <w:rStyle w:val="iEmphasis"/>
        </w:rPr>
        <w:t>If you delete a Package a</w:t>
      </w:r>
      <w:r w:rsidR="00C33C9A" w:rsidRPr="00B01005">
        <w:rPr>
          <w:rStyle w:val="iEmphasis"/>
        </w:rPr>
        <w:t>fter</w:t>
      </w:r>
      <w:r w:rsidR="00D04F1A" w:rsidRPr="00B01005">
        <w:rPr>
          <w:rStyle w:val="iEmphasis"/>
        </w:rPr>
        <w:t xml:space="preserve"> </w:t>
      </w:r>
      <w:r w:rsidRPr="00B01005">
        <w:rPr>
          <w:rStyle w:val="iEmphasis"/>
        </w:rPr>
        <w:t>it has been harvested</w:t>
      </w:r>
      <w:r w:rsidR="00D04F1A" w:rsidRPr="00B01005">
        <w:rPr>
          <w:rStyle w:val="iEmphasis"/>
        </w:rPr>
        <w:t>,</w:t>
      </w:r>
      <w:r w:rsidR="00D04F1A" w:rsidRPr="00B01005">
        <w:t xml:space="preserve"> </w:t>
      </w:r>
      <w:r w:rsidRPr="00B01005">
        <w:t>the Package</w:t>
      </w:r>
      <w:r>
        <w:t xml:space="preserve"> file and corresponding RIF-CS will be archived</w:t>
      </w:r>
      <w:r w:rsidR="00D936D1">
        <w:t>, b</w:t>
      </w:r>
      <w:r w:rsidR="001D2F57">
        <w:t>u</w:t>
      </w:r>
      <w:r w:rsidR="00D936D1">
        <w:t xml:space="preserve">t it will </w:t>
      </w:r>
      <w:r w:rsidR="00D04F1A">
        <w:t xml:space="preserve">not affect </w:t>
      </w:r>
      <w:r w:rsidR="0092412F">
        <w:t>any already</w:t>
      </w:r>
      <w:r>
        <w:t xml:space="preserve"> harvested version of the RIF-CS and</w:t>
      </w:r>
      <w:r w:rsidR="00D04F1A">
        <w:t xml:space="preserve"> Package</w:t>
      </w:r>
      <w:r w:rsidR="00274F43">
        <w:t>.</w:t>
      </w:r>
      <w:r w:rsidR="00274F43" w:rsidRPr="00274F43">
        <w:t xml:space="preserve"> </w:t>
      </w:r>
      <w:r w:rsidR="00274F43">
        <w:t xml:space="preserve">If you subsequently don’t want the deleted package to be available externally, you will need to have it manually removed </w:t>
      </w:r>
      <w:r>
        <w:t xml:space="preserve">from the application which harvested it, </w:t>
      </w:r>
      <w:r w:rsidR="001D2F57">
        <w:t>e.g.</w:t>
      </w:r>
      <w:r>
        <w:t xml:space="preserve">: a local metadata store and/or </w:t>
      </w:r>
      <w:r w:rsidR="00274F43">
        <w:t>the RDA website.</w:t>
      </w:r>
    </w:p>
    <w:p w14:paraId="18A3FEAF" w14:textId="77777777" w:rsidR="00C33C9A" w:rsidRDefault="00274F43" w:rsidP="00274F43">
      <w:pPr>
        <w:pStyle w:val="iNote"/>
      </w:pPr>
      <w:r>
        <w:t>Note</w:t>
      </w:r>
      <w:r>
        <w:tab/>
        <w:t xml:space="preserve">On sites where the harvesting process copies only the RIF-CS file and external users reference the Bagit ZIP directly on </w:t>
      </w:r>
      <w:r w:rsidR="00E511C5">
        <w:t>DC21</w:t>
      </w:r>
      <w:r>
        <w:t xml:space="preserve">, you must be wary of </w:t>
      </w:r>
      <w:r w:rsidR="004874D6">
        <w:t xml:space="preserve">deleting a Published Package as it </w:t>
      </w:r>
      <w:r>
        <w:t>will invalidate the links in the harvested RIF-CS file.</w:t>
      </w:r>
    </w:p>
    <w:p w14:paraId="666E2F3A" w14:textId="77777777" w:rsidR="00D04F1A" w:rsidRDefault="00D04F1A" w:rsidP="00D04F1A">
      <w:pPr>
        <w:pStyle w:val="iHeading3"/>
      </w:pPr>
      <w:bookmarkStart w:id="1447" w:name="_Toc386636220"/>
      <w:r>
        <w:t>Editing Published Packages</w:t>
      </w:r>
      <w:bookmarkEnd w:id="1447"/>
    </w:p>
    <w:p w14:paraId="2C16B1FE" w14:textId="77777777" w:rsidR="00D04F1A" w:rsidRDefault="00E84B19" w:rsidP="00D04F1A">
      <w:pPr>
        <w:pStyle w:val="iNormal"/>
        <w:rPr>
          <w:lang w:eastAsia="ja-JP"/>
        </w:rPr>
      </w:pPr>
      <w:r>
        <w:rPr>
          <w:lang w:eastAsia="ja-JP"/>
        </w:rPr>
        <w:t>As explained above, a</w:t>
      </w:r>
      <w:r w:rsidR="00C33C9A">
        <w:rPr>
          <w:lang w:eastAsia="ja-JP"/>
        </w:rPr>
        <w:t>t the time</w:t>
      </w:r>
      <w:r>
        <w:rPr>
          <w:lang w:eastAsia="ja-JP"/>
        </w:rPr>
        <w:t xml:space="preserve"> a Package is created</w:t>
      </w:r>
      <w:r w:rsidR="00D04F1A">
        <w:rPr>
          <w:lang w:eastAsia="ja-JP"/>
        </w:rPr>
        <w:t xml:space="preserve"> its matching RIF-CS file is also created. </w:t>
      </w:r>
      <w:r w:rsidR="009708F3">
        <w:rPr>
          <w:lang w:eastAsia="ja-JP"/>
        </w:rPr>
        <w:t>(</w:t>
      </w:r>
      <w:r w:rsidR="00D04F1A">
        <w:rPr>
          <w:lang w:eastAsia="ja-JP"/>
        </w:rPr>
        <w:t xml:space="preserve">The action of </w:t>
      </w:r>
      <w:proofErr w:type="gramStart"/>
      <w:r w:rsidR="00D04F1A">
        <w:rPr>
          <w:lang w:eastAsia="ja-JP"/>
        </w:rPr>
        <w:t>Publishing</w:t>
      </w:r>
      <w:proofErr w:type="gramEnd"/>
      <w:r w:rsidR="00D04F1A">
        <w:rPr>
          <w:lang w:eastAsia="ja-JP"/>
        </w:rPr>
        <w:t xml:space="preserve"> only copies that RIF-CS file to a discoverable location for harvesting.</w:t>
      </w:r>
      <w:r w:rsidR="009708F3">
        <w:rPr>
          <w:lang w:eastAsia="ja-JP"/>
        </w:rPr>
        <w:t>)</w:t>
      </w:r>
    </w:p>
    <w:p w14:paraId="7DB722A7" w14:textId="77777777" w:rsidR="00C33C9A" w:rsidRDefault="00D04F1A" w:rsidP="00D04F1A">
      <w:pPr>
        <w:pStyle w:val="iNormal"/>
        <w:rPr>
          <w:lang w:eastAsia="ja-JP"/>
        </w:rPr>
      </w:pPr>
      <w:r>
        <w:rPr>
          <w:lang w:eastAsia="ja-JP"/>
        </w:rPr>
        <w:t xml:space="preserve">Therefore, </w:t>
      </w:r>
      <w:r w:rsidR="00C33C9A">
        <w:rPr>
          <w:lang w:eastAsia="ja-JP"/>
        </w:rPr>
        <w:t xml:space="preserve">even though </w:t>
      </w:r>
      <w:r>
        <w:rPr>
          <w:lang w:eastAsia="ja-JP"/>
        </w:rPr>
        <w:t xml:space="preserve">editing the </w:t>
      </w:r>
      <w:r w:rsidR="003829A3">
        <w:rPr>
          <w:lang w:eastAsia="ja-JP"/>
        </w:rPr>
        <w:t>Metadata</w:t>
      </w:r>
      <w:r>
        <w:rPr>
          <w:lang w:eastAsia="ja-JP"/>
        </w:rPr>
        <w:t xml:space="preserve"> of a Package</w:t>
      </w:r>
      <w:r w:rsidR="00C33C9A">
        <w:rPr>
          <w:lang w:eastAsia="ja-JP"/>
        </w:rPr>
        <w:t xml:space="preserve"> is possible,</w:t>
      </w:r>
      <w:r>
        <w:rPr>
          <w:lang w:eastAsia="ja-JP"/>
        </w:rPr>
        <w:t xml:space="preserve"> </w:t>
      </w:r>
      <w:r w:rsidR="00C33C9A">
        <w:rPr>
          <w:lang w:eastAsia="ja-JP"/>
        </w:rPr>
        <w:t xml:space="preserve">it </w:t>
      </w:r>
      <w:r>
        <w:rPr>
          <w:lang w:eastAsia="ja-JP"/>
        </w:rPr>
        <w:t xml:space="preserve">will not alter the </w:t>
      </w:r>
      <w:r w:rsidR="003829A3">
        <w:rPr>
          <w:lang w:eastAsia="ja-JP"/>
        </w:rPr>
        <w:t>Metadata</w:t>
      </w:r>
      <w:r>
        <w:rPr>
          <w:lang w:eastAsia="ja-JP"/>
        </w:rPr>
        <w:t xml:space="preserve"> already stored in the RIF-CS file.</w:t>
      </w:r>
      <w:r w:rsidR="00C33C9A">
        <w:rPr>
          <w:lang w:eastAsia="ja-JP"/>
        </w:rPr>
        <w:t xml:space="preserve"> For this reason, editing a Package’s </w:t>
      </w:r>
      <w:r w:rsidR="003829A3">
        <w:rPr>
          <w:lang w:eastAsia="ja-JP"/>
        </w:rPr>
        <w:t>Metadata</w:t>
      </w:r>
      <w:r w:rsidR="00C33C9A">
        <w:rPr>
          <w:lang w:eastAsia="ja-JP"/>
        </w:rPr>
        <w:t xml:space="preserve"> is not recommended.</w:t>
      </w:r>
    </w:p>
    <w:p w14:paraId="75B96883" w14:textId="77777777" w:rsidR="00D04F1A" w:rsidRDefault="00D04F1A" w:rsidP="00D04F1A">
      <w:pPr>
        <w:pStyle w:val="iNormal"/>
        <w:rPr>
          <w:lang w:eastAsia="ja-JP"/>
        </w:rPr>
      </w:pPr>
      <w:r>
        <w:rPr>
          <w:lang w:eastAsia="ja-JP"/>
        </w:rPr>
        <w:t xml:space="preserve">The only </w:t>
      </w:r>
      <w:r w:rsidR="00C33C9A">
        <w:rPr>
          <w:lang w:eastAsia="ja-JP"/>
        </w:rPr>
        <w:t>effective</w:t>
      </w:r>
      <w:r w:rsidR="0092412F">
        <w:rPr>
          <w:lang w:eastAsia="ja-JP"/>
        </w:rPr>
        <w:t xml:space="preserve"> </w:t>
      </w:r>
      <w:r>
        <w:rPr>
          <w:lang w:eastAsia="ja-JP"/>
        </w:rPr>
        <w:t xml:space="preserve">way to change the </w:t>
      </w:r>
      <w:r w:rsidR="003829A3">
        <w:rPr>
          <w:lang w:eastAsia="ja-JP"/>
        </w:rPr>
        <w:t>Metadata</w:t>
      </w:r>
      <w:r w:rsidR="00C33C9A">
        <w:rPr>
          <w:lang w:eastAsia="ja-JP"/>
        </w:rPr>
        <w:t xml:space="preserve"> of a Package</w:t>
      </w:r>
      <w:r>
        <w:rPr>
          <w:lang w:eastAsia="ja-JP"/>
        </w:rPr>
        <w:t xml:space="preserve"> is to delete the Package and recreate it.</w:t>
      </w:r>
      <w:r w:rsidR="001240AD">
        <w:rPr>
          <w:lang w:eastAsia="ja-JP"/>
        </w:rPr>
        <w:t xml:space="preserve"> P</w:t>
      </w:r>
      <w:r>
        <w:rPr>
          <w:lang w:eastAsia="ja-JP"/>
        </w:rPr>
        <w:t xml:space="preserve">rior to Publishing, this is </w:t>
      </w:r>
      <w:r w:rsidR="0092412F">
        <w:rPr>
          <w:lang w:eastAsia="ja-JP"/>
        </w:rPr>
        <w:t xml:space="preserve">always </w:t>
      </w:r>
      <w:r>
        <w:rPr>
          <w:lang w:eastAsia="ja-JP"/>
        </w:rPr>
        <w:t>a safe and reli</w:t>
      </w:r>
      <w:r w:rsidR="008A12F6">
        <w:rPr>
          <w:lang w:eastAsia="ja-JP"/>
        </w:rPr>
        <w:t xml:space="preserve">able way to update a Package’s </w:t>
      </w:r>
      <w:r w:rsidR="003829A3">
        <w:rPr>
          <w:lang w:eastAsia="ja-JP"/>
        </w:rPr>
        <w:t>Metadata</w:t>
      </w:r>
      <w:r>
        <w:rPr>
          <w:lang w:eastAsia="ja-JP"/>
        </w:rPr>
        <w:t>.</w:t>
      </w:r>
    </w:p>
    <w:p w14:paraId="64EB4F91" w14:textId="77777777" w:rsidR="00D04F1A" w:rsidRPr="00D04F1A" w:rsidRDefault="00C33C9A" w:rsidP="00D04F1A">
      <w:pPr>
        <w:pStyle w:val="iNormal"/>
        <w:rPr>
          <w:lang w:eastAsia="ja-JP"/>
        </w:rPr>
      </w:pPr>
      <w:r>
        <w:rPr>
          <w:lang w:eastAsia="ja-JP"/>
        </w:rPr>
        <w:t xml:space="preserve">After Publishing, the effect of Package deletion </w:t>
      </w:r>
      <w:r w:rsidR="00D936D1">
        <w:rPr>
          <w:lang w:eastAsia="ja-JP"/>
        </w:rPr>
        <w:t>and re</w:t>
      </w:r>
      <w:r w:rsidR="00B01005">
        <w:rPr>
          <w:lang w:eastAsia="ja-JP"/>
        </w:rPr>
        <w:t>-</w:t>
      </w:r>
      <w:r w:rsidR="00D936D1">
        <w:rPr>
          <w:lang w:eastAsia="ja-JP"/>
        </w:rPr>
        <w:t xml:space="preserve">creation </w:t>
      </w:r>
      <w:r>
        <w:rPr>
          <w:lang w:eastAsia="ja-JP"/>
        </w:rPr>
        <w:t>depends on whether harvesting has</w:t>
      </w:r>
      <w:r w:rsidR="00E84B19">
        <w:rPr>
          <w:lang w:eastAsia="ja-JP"/>
        </w:rPr>
        <w:t xml:space="preserve"> already</w:t>
      </w:r>
      <w:r>
        <w:rPr>
          <w:lang w:eastAsia="ja-JP"/>
        </w:rPr>
        <w:t xml:space="preserve"> occurred (see previous section)</w:t>
      </w:r>
      <w:r w:rsidR="001240AD">
        <w:rPr>
          <w:lang w:eastAsia="ja-JP"/>
        </w:rPr>
        <w:t>.</w:t>
      </w:r>
    </w:p>
    <w:p w14:paraId="32584FC2" w14:textId="77777777" w:rsidR="0092412F" w:rsidRPr="00E84B19" w:rsidRDefault="0092412F" w:rsidP="00E84B19">
      <w:pPr>
        <w:pStyle w:val="iHeading3"/>
      </w:pPr>
      <w:bookmarkStart w:id="1448" w:name="_Toc386636221"/>
      <w:r w:rsidRPr="00E84B19">
        <w:lastRenderedPageBreak/>
        <w:t>Correcting Published Packages</w:t>
      </w:r>
      <w:bookmarkEnd w:id="1448"/>
    </w:p>
    <w:p w14:paraId="00F89667" w14:textId="77777777" w:rsidR="0092412F" w:rsidRPr="0077033E" w:rsidRDefault="0092412F" w:rsidP="0077033E">
      <w:pPr>
        <w:pStyle w:val="iNormal"/>
      </w:pPr>
      <w:r w:rsidRPr="0077033E">
        <w:t xml:space="preserve">If a Package is </w:t>
      </w:r>
      <w:proofErr w:type="gramStart"/>
      <w:r w:rsidRPr="0077033E">
        <w:t>Published</w:t>
      </w:r>
      <w:proofErr w:type="gramEnd"/>
      <w:r w:rsidRPr="0077033E">
        <w:t xml:space="preserve">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14:paraId="5BAEA77C" w14:textId="77777777"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14:paraId="565C377C" w14:textId="77777777"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w:t>
      </w:r>
      <w:r w:rsidR="00B01005">
        <w:t>-</w:t>
      </w:r>
      <w:r w:rsidR="00D936D1">
        <w:t>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14:paraId="2AC96385" w14:textId="77777777" w:rsidR="0015547E" w:rsidRDefault="0015547E" w:rsidP="00B6457B">
      <w:pPr>
        <w:pStyle w:val="iHeading2"/>
      </w:pPr>
      <w:bookmarkStart w:id="1449" w:name="_Toc386636222"/>
      <w:r>
        <w:t xml:space="preserve">Viewing Published </w:t>
      </w:r>
      <w:r w:rsidR="002D0F86">
        <w:t>data</w:t>
      </w:r>
      <w:bookmarkEnd w:id="1449"/>
    </w:p>
    <w:p w14:paraId="0AFBA622" w14:textId="77777777" w:rsidR="0092412F" w:rsidRPr="0092412F" w:rsidRDefault="00617563" w:rsidP="0092412F">
      <w:pPr>
        <w:pStyle w:val="iNormal"/>
      </w:pPr>
      <w:r>
        <w:t>DC21 Implementation</w:t>
      </w:r>
      <w:r w:rsidR="0092412F">
        <w:t xml:space="preserve">s use the Java Open Archives Initiative </w:t>
      </w:r>
      <w:r w:rsidR="0077033E">
        <w:t xml:space="preserve">(jOAI) </w:t>
      </w:r>
      <w:r w:rsidR="009F6E37">
        <w:t xml:space="preserve">to harvest </w:t>
      </w:r>
      <w:r w:rsidR="0077033E">
        <w:t>Published</w:t>
      </w:r>
      <w:r w:rsidR="009F6E37">
        <w:t xml:space="preserve"> data. This tool can be configured in many ways, so it is best to understand its operation specific to your site.</w:t>
      </w:r>
      <w:r w:rsidR="00D546C3">
        <w:t xml:space="preserve"> See you </w:t>
      </w:r>
      <w:r w:rsidR="006652E7">
        <w:t>Application Administrator</w:t>
      </w:r>
      <w:r w:rsidR="00D546C3">
        <w:t xml:space="preserve"> for these details and also the URL of your </w:t>
      </w:r>
      <w:r w:rsidR="00E511C5">
        <w:t>DC21</w:t>
      </w:r>
      <w:r w:rsidR="00D546C3">
        <w:t xml:space="preserve"> server.</w:t>
      </w:r>
    </w:p>
    <w:p w14:paraId="73211E65" w14:textId="77777777" w:rsidR="00CB564C" w:rsidRDefault="00CB564C" w:rsidP="008134A3">
      <w:pPr>
        <w:pStyle w:val="iNormal"/>
      </w:pPr>
      <w:r w:rsidRPr="005879DC">
        <w:t xml:space="preserve">The descriptions of published </w:t>
      </w:r>
      <w:r w:rsidR="002D0F86">
        <w:t>Packages</w:t>
      </w:r>
      <w:r w:rsidRPr="005879DC">
        <w:t xml:space="preserve"> can be viewed by going to the jOAI web interface at </w:t>
      </w:r>
      <w:r w:rsidRPr="005879DC">
        <w:rPr>
          <w:b/>
        </w:rPr>
        <w:t>http://</w:t>
      </w:r>
      <w:r>
        <w:rPr>
          <w:b/>
        </w:rPr>
        <w:t>&lt;</w:t>
      </w:r>
      <w:r w:rsidRPr="005879DC">
        <w:rPr>
          <w:i/>
        </w:rPr>
        <w:t>your.</w:t>
      </w:r>
      <w:r w:rsidR="00E511C5">
        <w:rPr>
          <w:i/>
        </w:rPr>
        <w:t>DC21</w:t>
      </w:r>
      <w:r w:rsidRPr="005879DC">
        <w:rPr>
          <w:i/>
        </w:rPr>
        <w:t>.se</w:t>
      </w:r>
      <w:r w:rsidR="00D546C3">
        <w:rPr>
          <w:i/>
        </w:rPr>
        <w:t>r</w:t>
      </w:r>
      <w:r w:rsidRPr="005879DC">
        <w:rPr>
          <w:i/>
        </w:rPr>
        <w:t>ver</w:t>
      </w:r>
      <w:r>
        <w:rPr>
          <w:i/>
        </w:rPr>
        <w:t>&gt;</w:t>
      </w:r>
      <w:r w:rsidRPr="005879DC">
        <w:rPr>
          <w:b/>
        </w:rPr>
        <w:t>/oai/admin/query.do</w:t>
      </w:r>
      <w:r w:rsidRPr="005879DC">
        <w:t xml:space="preserve"> </w:t>
      </w:r>
      <w:r w:rsidR="0017290D">
        <w:t>and performing a search.</w:t>
      </w:r>
    </w:p>
    <w:p w14:paraId="589803CC" w14:textId="77777777" w:rsidR="00CB564C" w:rsidRDefault="00CB564C" w:rsidP="008134A3">
      <w:pPr>
        <w:pStyle w:val="iNormal"/>
        <w:jc w:val="center"/>
      </w:pPr>
    </w:p>
    <w:p w14:paraId="5AD693BB" w14:textId="77777777" w:rsidR="00CB564C" w:rsidRDefault="005F0160" w:rsidP="008134A3">
      <w:pPr>
        <w:pStyle w:val="iNormal"/>
        <w:jc w:val="center"/>
      </w:pPr>
      <w:r>
        <w:rPr>
          <w:noProof/>
          <w:lang w:eastAsia="en-AU"/>
        </w:rPr>
        <w:drawing>
          <wp:inline distT="0" distB="0" distL="0" distR="0" wp14:anchorId="2B42B0CB" wp14:editId="388528EC">
            <wp:extent cx="5283200" cy="1905000"/>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83200" cy="1905000"/>
                    </a:xfrm>
                    <a:prstGeom prst="rect">
                      <a:avLst/>
                    </a:prstGeom>
                    <a:noFill/>
                    <a:ln>
                      <a:noFill/>
                    </a:ln>
                  </pic:spPr>
                </pic:pic>
              </a:graphicData>
            </a:graphic>
          </wp:inline>
        </w:drawing>
      </w:r>
    </w:p>
    <w:p w14:paraId="74EE58FA" w14:textId="77777777" w:rsidR="00CB564C" w:rsidRDefault="00CB564C" w:rsidP="008134A3">
      <w:pPr>
        <w:pStyle w:val="iNormal"/>
      </w:pPr>
      <w:r w:rsidRPr="005879DC">
        <w:t xml:space="preserve">Clicking the </w:t>
      </w:r>
      <w:r w:rsidR="00D936D1" w:rsidRPr="00D936D1">
        <w:rPr>
          <w:rStyle w:val="iOption"/>
        </w:rPr>
        <w:t>Search</w:t>
      </w:r>
      <w:r w:rsidR="00D936D1" w:rsidRPr="005879DC">
        <w:t xml:space="preserve"> </w:t>
      </w:r>
      <w:r w:rsidRPr="005879DC">
        <w:t>button with the search field blank will</w:t>
      </w:r>
      <w:r>
        <w:t xml:space="preserve"> show all published </w:t>
      </w:r>
      <w:r w:rsidR="002D0F86">
        <w:t>Packages</w:t>
      </w:r>
      <w:r w:rsidR="002F37C0">
        <w:t>.</w:t>
      </w:r>
    </w:p>
    <w:p w14:paraId="76D86C2C" w14:textId="77777777" w:rsidR="00CB564C" w:rsidRDefault="005F0160" w:rsidP="008134A3">
      <w:pPr>
        <w:pStyle w:val="iNormal"/>
        <w:jc w:val="center"/>
      </w:pPr>
      <w:r>
        <w:rPr>
          <w:noProof/>
          <w:lang w:eastAsia="en-AU"/>
        </w:rPr>
        <w:lastRenderedPageBreak/>
        <w:drawing>
          <wp:inline distT="0" distB="0" distL="0" distR="0" wp14:anchorId="677FC305" wp14:editId="2B697620">
            <wp:extent cx="3124200" cy="2167255"/>
            <wp:effectExtent l="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24200" cy="2167255"/>
                    </a:xfrm>
                    <a:prstGeom prst="rect">
                      <a:avLst/>
                    </a:prstGeom>
                    <a:noFill/>
                    <a:ln>
                      <a:noFill/>
                    </a:ln>
                  </pic:spPr>
                </pic:pic>
              </a:graphicData>
            </a:graphic>
          </wp:inline>
        </w:drawing>
      </w:r>
    </w:p>
    <w:p w14:paraId="67BACFD7" w14:textId="77777777" w:rsidR="00680F00" w:rsidRPr="00A23504" w:rsidRDefault="00680F00" w:rsidP="00B6457B">
      <w:pPr>
        <w:pStyle w:val="iHeading1"/>
      </w:pPr>
      <w:bookmarkStart w:id="1450" w:name="_Ref351561703"/>
      <w:bookmarkStart w:id="1451" w:name="_Ref351561706"/>
      <w:bookmarkStart w:id="1452" w:name="_Toc386636223"/>
      <w:r w:rsidRPr="00A23504">
        <w:t>Downloading files</w:t>
      </w:r>
      <w:bookmarkEnd w:id="1450"/>
      <w:bookmarkEnd w:id="1451"/>
      <w:bookmarkEnd w:id="1452"/>
    </w:p>
    <w:p w14:paraId="04C44EB0" w14:textId="6FDD76EA" w:rsidR="00680F00" w:rsidRDefault="00E511C5" w:rsidP="0015547E">
      <w:pPr>
        <w:pStyle w:val="iNormal"/>
      </w:pPr>
      <w:r>
        <w:t>DC21</w:t>
      </w:r>
      <w:r w:rsidR="00680F00">
        <w:t xml:space="preserve"> allows you to download </w:t>
      </w:r>
      <w:r w:rsidR="00303267">
        <w:t xml:space="preserve">any </w:t>
      </w:r>
      <w:r w:rsidR="00415DC9">
        <w:t>Data File</w:t>
      </w:r>
      <w:r w:rsidR="00303267">
        <w:t xml:space="preserve">, or multiple </w:t>
      </w:r>
      <w:r w:rsidR="00415DC9">
        <w:t>Data File</w:t>
      </w:r>
      <w:r w:rsidR="009B7E78">
        <w:t>s</w:t>
      </w:r>
      <w:ins w:id="1453" w:author="Peter Bugeia" w:date="2014-04-24T17:11:00Z">
        <w:r w:rsidR="000A7956">
          <w:t xml:space="preserve"> to which you are authorised to access</w:t>
        </w:r>
      </w:ins>
      <w:r w:rsidR="00303267">
        <w:t>,</w:t>
      </w:r>
      <w:r w:rsidR="00680F00">
        <w:t xml:space="preserve"> to your local computer.</w:t>
      </w:r>
    </w:p>
    <w:p w14:paraId="7A0B78C5" w14:textId="77777777" w:rsidR="00680F00" w:rsidRDefault="00680F00" w:rsidP="0015547E">
      <w:pPr>
        <w:pStyle w:val="iNormal"/>
      </w:pPr>
      <w:r>
        <w:t xml:space="preserve">If you download a single file, it will be saved on your computer in its usual format. If you </w:t>
      </w:r>
      <w:r w:rsidR="00167284">
        <w:t xml:space="preserve">simultaneously </w:t>
      </w:r>
      <w:r>
        <w:t>download more than one file, the files will be combined into a ZIP file and that ZIP file will be downloaded to your computer.</w:t>
      </w:r>
      <w:r w:rsidR="00303267">
        <w:t xml:space="preserve"> (This ZIP file is </w:t>
      </w:r>
      <w:r w:rsidR="00303267" w:rsidRPr="0017290D">
        <w:rPr>
          <w:rStyle w:val="iEmphasis"/>
        </w:rPr>
        <w:t>not</w:t>
      </w:r>
      <w:r w:rsidR="00303267">
        <w:t xml:space="preserve"> a Bagit format ZIP file.)</w:t>
      </w:r>
    </w:p>
    <w:p w14:paraId="25251EAB" w14:textId="77777777" w:rsidR="00680F00" w:rsidRDefault="00680F00" w:rsidP="0015547E">
      <w:pPr>
        <w:pStyle w:val="iNormal"/>
      </w:pPr>
      <w:r>
        <w:t>To download one or more files:</w:t>
      </w:r>
    </w:p>
    <w:p w14:paraId="1C165EC4" w14:textId="77777777" w:rsidR="00680F00" w:rsidRDefault="00680F00" w:rsidP="00A1160F">
      <w:pPr>
        <w:pStyle w:val="iNormal"/>
        <w:numPr>
          <w:ilvl w:val="0"/>
          <w:numId w:val="6"/>
        </w:numPr>
      </w:pPr>
      <w:r>
        <w:t xml:space="preserve">Add those files to your Cart, ensuring that the Cart contains only those files you wish to download. See section </w:t>
      </w:r>
      <w:r w:rsidR="00C23447">
        <w:fldChar w:fldCharType="begin"/>
      </w:r>
      <w:r w:rsidR="00C23447">
        <w:instrText xml:space="preserve"> REF _Ref351623409 \r \h  \* MERGEFORMAT </w:instrText>
      </w:r>
      <w:r w:rsidR="00C23447">
        <w:fldChar w:fldCharType="separate"/>
      </w:r>
      <w:r w:rsidR="00443106" w:rsidRPr="00443106">
        <w:rPr>
          <w:rStyle w:val="CrossReference"/>
        </w:rPr>
        <w:t>8.3</w:t>
      </w:r>
      <w:r w:rsidR="00C23447">
        <w:fldChar w:fldCharType="end"/>
      </w:r>
      <w:r w:rsidR="0077033E" w:rsidRPr="0077033E">
        <w:rPr>
          <w:rStyle w:val="CrossReference"/>
        </w:rPr>
        <w:t xml:space="preserve"> </w:t>
      </w:r>
      <w:r w:rsidR="00C23447">
        <w:fldChar w:fldCharType="begin"/>
      </w:r>
      <w:r w:rsidR="00C23447">
        <w:instrText xml:space="preserve"> REF _Ref351623409 \h  \* MERGEFORMAT </w:instrText>
      </w:r>
      <w:r w:rsidR="00C23447">
        <w:fldChar w:fldCharType="separate"/>
      </w:r>
      <w:r w:rsidR="00443106" w:rsidRPr="00443106">
        <w:rPr>
          <w:rStyle w:val="CrossReference"/>
        </w:rPr>
        <w:t>The Cart</w:t>
      </w:r>
      <w:r w:rsidR="00C23447">
        <w:fldChar w:fldCharType="end"/>
      </w:r>
      <w:r w:rsidR="0077033E">
        <w:t xml:space="preserve"> for instructions on how to add </w:t>
      </w:r>
      <w:r w:rsidR="00415DC9">
        <w:t>Data File</w:t>
      </w:r>
      <w:r w:rsidR="009B7E78">
        <w:t>s</w:t>
      </w:r>
      <w:r w:rsidR="0077033E">
        <w:t xml:space="preserve"> to your Cart</w:t>
      </w:r>
      <w:r w:rsidR="00D936D1">
        <w:t>.</w:t>
      </w:r>
      <w:r w:rsidR="008A4C11">
        <w:t xml:space="preserve"> Take care not to select too much data for one download. Depending on the speed of your data link, it could take a very long time to download.</w:t>
      </w:r>
    </w:p>
    <w:p w14:paraId="213E341C" w14:textId="77777777" w:rsidR="0095335A" w:rsidRDefault="0095335A" w:rsidP="0095335A">
      <w:pPr>
        <w:pStyle w:val="iNormal"/>
        <w:numPr>
          <w:ilvl w:val="0"/>
          <w:numId w:val="6"/>
        </w:numPr>
      </w:pPr>
      <w:r>
        <w:t>Click on the Cart status box to open the Cart dropdown menu.</w:t>
      </w:r>
    </w:p>
    <w:p w14:paraId="6A61E4C5" w14:textId="77777777" w:rsidR="0089491D" w:rsidRDefault="00A5049D" w:rsidP="0089491D">
      <w:pPr>
        <w:pStyle w:val="iFigureCaption"/>
      </w:pPr>
      <w:r>
        <w:rPr>
          <w:noProof/>
          <w:lang w:eastAsia="en-AU"/>
        </w:rPr>
        <mc:AlternateContent>
          <mc:Choice Requires="wpg">
            <w:drawing>
              <wp:inline distT="0" distB="0" distL="0" distR="0" wp14:anchorId="07E58544" wp14:editId="0B363ACD">
                <wp:extent cx="4908550" cy="1261110"/>
                <wp:effectExtent l="0" t="0" r="6350" b="0"/>
                <wp:docPr id="41" name="Group 1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08550" cy="1261110"/>
                          <a:chOff x="2203" y="6446"/>
                          <a:chExt cx="7730" cy="1986"/>
                        </a:xfrm>
                      </wpg:grpSpPr>
                      <wps:wsp>
                        <wps:cNvPr id="45" name="AutoShape 192"/>
                        <wps:cNvSpPr>
                          <a:spLocks noChangeAspect="1" noChangeArrowheads="1" noTextEdit="1"/>
                        </wps:cNvSpPr>
                        <wps:spPr bwMode="auto">
                          <a:xfrm>
                            <a:off x="2203" y="6446"/>
                            <a:ext cx="7730" cy="1986"/>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 name="Picture 19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203" y="6446"/>
                            <a:ext cx="7730" cy="1986"/>
                          </a:xfrm>
                          <a:prstGeom prst="rect">
                            <a:avLst/>
                          </a:prstGeom>
                          <a:noFill/>
                          <a:extLst>
                            <a:ext uri="{909E8E84-426E-40DD-AFC4-6F175D3DCCD1}">
                              <a14:hiddenFill xmlns:a14="http://schemas.microsoft.com/office/drawing/2010/main">
                                <a:solidFill>
                                  <a:srgbClr val="FFFFFF"/>
                                </a:solidFill>
                              </a14:hiddenFill>
                            </a:ext>
                          </a:extLst>
                        </pic:spPr>
                      </pic:pic>
                      <wps:wsp>
                        <wps:cNvPr id="48" name="Oval 74"/>
                        <wps:cNvSpPr>
                          <a:spLocks noChangeArrowheads="1"/>
                        </wps:cNvSpPr>
                        <wps:spPr bwMode="auto">
                          <a:xfrm>
                            <a:off x="7916" y="7018"/>
                            <a:ext cx="1814" cy="31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mv="urn:schemas-microsoft-com:mac:vml" xmlns:mo="http://schemas.microsoft.com/office/mac/office/2008/main">
            <w:pict>
              <v:group id="Group 193" o:spid="_x0000_s1026" style="width:386.5pt;height:99.3pt;mso-position-horizontal-relative:char;mso-position-vertical-relative:line" coordorigin="2203,6446" coordsize="7730,19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">
                <o:lock v:ext="edit" aspectratio="t"/>
                <v:rect id="AutoShape 192" o:spid="_x0000_s1027" style="position:absolute;left:2203;top:6446;width:7730;height:19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HuaxAAA&#10;ANsAAAAPAAAAZHJzL2Rvd25yZXYueG1sRI9Ba8JAFITvBf/D8gQvohulF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Mh7msQAAADbAAAADwAAAAAAAAAAAAAAAACXAgAAZHJzL2Rv&#10;d25yZXYueG1sUEsFBgAAAAAEAAQA9QAAAIgDAAAAAA==&#10;" filled="f" stroked="f">
                  <o:lock v:ext="edit" aspectratio="t" text="t"/>
                </v:rect>
                <v:shape id="Picture 194" o:spid="_x0000_s1028" type="#_x0000_t75" style="position:absolute;left:2203;top:6446;width:7730;height:198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7m&#10;oIXEAAAA2wAAAA8AAABkcnMvZG93bnJldi54bWxEj91qwkAUhO8LfYflCN7pJkVbTV2lVJT+XBRj&#10;HuCwe5oEs2dDdo3x7d2C0MthZr5hVpvBNqKnzteOFaTTBASxdqbmUkFx3E0WIHxANtg4JgVX8rBZ&#10;Pz6sMDPuwgfq81CKCGGfoYIqhDaT0uuKLPqpa4mj9+s6iyHKrpSmw0uE20Y+JcmztFhzXKiwpfeK&#10;9Ck/WwXzov92234/18WXTz/Dj8lTvVRqPBreXkEEGsJ/+N7+MApmL/D3Jf4Aub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7moIXEAAAA2wAAAA8AAAAAAAAAAAAAAAAAnAIA&#10;AGRycy9kb3ducmV2LnhtbFBLBQYAAAAABAAEAPcAAACNAwAAAAA=&#10;">
                  <v:imagedata r:id="rId102" o:title=""/>
                </v:shape>
                <v:oval id="Oval 74" o:spid="_x0000_s1029" style="position:absolute;left:7916;top:7018;width:1814;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ErPLwAAA&#10;ANsAAAAPAAAAZHJzL2Rvd25yZXYueG1sRE/LisIwFN0L8w/hDrjTVFFnqEbxgSAuFJ35gEtzbTvT&#10;3NQk1vr3ZiG4PJz3bNGaSjTkfGlZwaCfgCDOrC45V/D7s+19g/ABWWNlmRQ8yMNi/tGZYartnU/U&#10;nEMuYgj7FBUUIdSplD4ryKDv25o4chfrDIYIXS61w3sMN5UcJslEGiw5NhRY07qg7P98MwrGf/l1&#10;eDiuHvRVbio3aBt73Uulup/tcgoiUBve4pd7pxWM4tj4Jf4AOX8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ErPLwAAAANsAAAAPAAAAAAAAAAAAAAAAAJcCAABkcnMvZG93bnJl&#10;di54bWxQSwUGAAAAAAQABAD1AAAAhAMAAAAA&#10;" filled="f" strokecolor="red" strokeweight="1pt"/>
                <w10:anchorlock/>
              </v:group>
            </w:pict>
          </mc:Fallback>
        </mc:AlternateContent>
      </w:r>
    </w:p>
    <w:p w14:paraId="48924829" w14:textId="77777777" w:rsidR="00680F00" w:rsidRDefault="00680F00" w:rsidP="00A1160F">
      <w:pPr>
        <w:pStyle w:val="iNormal"/>
        <w:numPr>
          <w:ilvl w:val="0"/>
          <w:numId w:val="6"/>
        </w:numPr>
      </w:pPr>
      <w:r>
        <w:t xml:space="preserve">Select </w:t>
      </w:r>
      <w:r w:rsidRPr="00FB6CE1">
        <w:rPr>
          <w:rStyle w:val="iOption"/>
        </w:rPr>
        <w:t>Download</w:t>
      </w:r>
      <w:r>
        <w:t xml:space="preserve"> from the dropdown menu.</w:t>
      </w:r>
      <w:r w:rsidR="00FB6CE1" w:rsidRPr="00FB6CE1">
        <w:t xml:space="preserve"> </w:t>
      </w:r>
      <w:r w:rsidR="00FB6CE1">
        <w:t xml:space="preserve">Alternatively, select </w:t>
      </w:r>
      <w:r w:rsidR="00FB6CE1" w:rsidRPr="00FB6CE1">
        <w:rPr>
          <w:rStyle w:val="iOption"/>
        </w:rPr>
        <w:t>Edit Cart</w:t>
      </w:r>
      <w:r w:rsidR="00FB6CE1">
        <w:t xml:space="preserve"> from the dropdown menu and then click on </w:t>
      </w:r>
      <w:proofErr w:type="gramStart"/>
      <w:r w:rsidR="00FB6CE1">
        <w:t xml:space="preserve">the </w:t>
      </w:r>
      <w:r w:rsidR="00244273" w:rsidRPr="00244273">
        <w:rPr>
          <w:rStyle w:val="iButtonBlue"/>
        </w:rPr>
        <w:t> Dowload</w:t>
      </w:r>
      <w:proofErr w:type="gramEnd"/>
      <w:r w:rsidR="00244273" w:rsidRPr="00244273">
        <w:rPr>
          <w:rStyle w:val="iButtonBlue"/>
        </w:rPr>
        <w:t> </w:t>
      </w:r>
      <w:r w:rsidR="00FB6CE1">
        <w:t xml:space="preserve"> button on that screen, as shown below. If this method is used, the Cart can be reviewed prior to </w:t>
      </w:r>
      <w:r w:rsidR="00244273">
        <w:t>Downloading</w:t>
      </w:r>
      <w:r w:rsidR="00FB6CE1">
        <w:t>.</w:t>
      </w:r>
    </w:p>
    <w:p w14:paraId="2EE72AA2" w14:textId="77777777" w:rsidR="00680F00" w:rsidRDefault="00680F00" w:rsidP="00A1160F">
      <w:pPr>
        <w:pStyle w:val="iNormal"/>
        <w:numPr>
          <w:ilvl w:val="0"/>
          <w:numId w:val="6"/>
        </w:numPr>
      </w:pPr>
      <w:r>
        <w:t xml:space="preserve">A file dialog box will open. Navigate to the sub-directory </w:t>
      </w:r>
      <w:r w:rsidR="00D936D1">
        <w:t xml:space="preserve">on your local computer </w:t>
      </w:r>
      <w:r>
        <w:t xml:space="preserve">into which you </w:t>
      </w:r>
      <w:r w:rsidR="002D0F86">
        <w:t>wis</w:t>
      </w:r>
      <w:r>
        <w:t>h to save the downloaded data</w:t>
      </w:r>
      <w:r w:rsidR="002D0F86">
        <w:t xml:space="preserve"> and select the name you wish to use for the downloaded </w:t>
      </w:r>
      <w:r w:rsidR="00415DC9">
        <w:t>Data File</w:t>
      </w:r>
      <w:r>
        <w:t xml:space="preserve">. The file dialog will be for the one </w:t>
      </w:r>
      <w:r w:rsidR="00415DC9">
        <w:t>Data File</w:t>
      </w:r>
      <w:r>
        <w:t xml:space="preserve"> if only one file is in your Cart, or it will be for one ZIP file if multiple files are in your Cart.</w:t>
      </w:r>
    </w:p>
    <w:p w14:paraId="755B453E" w14:textId="77777777" w:rsidR="00167284" w:rsidRDefault="00D936D1" w:rsidP="00D936D1">
      <w:pPr>
        <w:pStyle w:val="iNote"/>
      </w:pPr>
      <w:r>
        <w:t>Note</w:t>
      </w:r>
      <w:r>
        <w:tab/>
      </w:r>
      <w:r w:rsidR="00167284">
        <w:t xml:space="preserve">When downloading </w:t>
      </w:r>
      <w:r w:rsidR="00415DC9">
        <w:t>Data File</w:t>
      </w:r>
      <w:r w:rsidR="009B7E78">
        <w:t>s</w:t>
      </w:r>
      <w:r w:rsidR="00167284">
        <w:t>, o</w:t>
      </w:r>
      <w:r w:rsidR="00680F00">
        <w:t xml:space="preserve">nly the </w:t>
      </w:r>
      <w:r w:rsidR="00415DC9">
        <w:t>Data File</w:t>
      </w:r>
      <w:r w:rsidR="009B7E78">
        <w:t>s</w:t>
      </w:r>
      <w:r w:rsidR="00680F00">
        <w:t xml:space="preserve"> </w:t>
      </w:r>
      <w:r w:rsidR="00167284">
        <w:t xml:space="preserve">themselves </w:t>
      </w:r>
      <w:r w:rsidR="00680F00">
        <w:t xml:space="preserve">are downloaded. </w:t>
      </w:r>
      <w:r w:rsidR="003829A3">
        <w:t>Metadata</w:t>
      </w:r>
      <w:r w:rsidR="00680F00">
        <w:t xml:space="preserve"> is not downloaded.</w:t>
      </w:r>
    </w:p>
    <w:p w14:paraId="497C44CC" w14:textId="77777777" w:rsidR="00680F00" w:rsidRDefault="00680F00" w:rsidP="0015547E">
      <w:pPr>
        <w:pStyle w:val="iNormal"/>
      </w:pPr>
      <w:r>
        <w:t xml:space="preserve">If you download a Packaged ZIP file, you can access </w:t>
      </w:r>
      <w:r w:rsidR="00D936D1">
        <w:t xml:space="preserve">as much of the </w:t>
      </w:r>
      <w:r w:rsidR="003829A3">
        <w:t>Metadata</w:t>
      </w:r>
      <w:r>
        <w:t xml:space="preserve"> for each of the files </w:t>
      </w:r>
      <w:r w:rsidR="00D936D1">
        <w:t xml:space="preserve">as </w:t>
      </w:r>
      <w:r w:rsidR="002D0F86">
        <w:t>is</w:t>
      </w:r>
      <w:r>
        <w:t xml:space="preserve"> included in that Packaged ZIP file. See </w:t>
      </w:r>
      <w:r w:rsidR="0077033E">
        <w:t>section</w:t>
      </w:r>
      <w:r>
        <w:t xml:space="preserve"> </w:t>
      </w:r>
      <w:r w:rsidR="00C23447">
        <w:fldChar w:fldCharType="begin"/>
      </w:r>
      <w:r w:rsidR="00C23447">
        <w:instrText xml:space="preserve"> REF _Ref351561800 \r \h  \* MERGEFORMAT </w:instrText>
      </w:r>
      <w:r w:rsidR="00C23447">
        <w:fldChar w:fldCharType="separate"/>
      </w:r>
      <w:r w:rsidR="00443106" w:rsidRPr="00443106">
        <w:rPr>
          <w:rStyle w:val="CrossReference"/>
        </w:rPr>
        <w:t>9.1</w:t>
      </w:r>
      <w:r w:rsidR="00C23447">
        <w:fldChar w:fldCharType="end"/>
      </w:r>
      <w:r w:rsidRPr="0077033E">
        <w:rPr>
          <w:rStyle w:val="CrossReference"/>
        </w:rPr>
        <w:t xml:space="preserve"> </w:t>
      </w:r>
      <w:r w:rsidR="00C23447">
        <w:fldChar w:fldCharType="begin"/>
      </w:r>
      <w:r w:rsidR="00C23447">
        <w:instrText xml:space="preserve"> REF _Ref351561800 \h  \* MERGEFORMAT </w:instrText>
      </w:r>
      <w:r w:rsidR="00C23447">
        <w:fldChar w:fldCharType="separate"/>
      </w:r>
      <w:proofErr w:type="gramStart"/>
      <w:r w:rsidR="00443106" w:rsidRPr="00443106">
        <w:rPr>
          <w:rStyle w:val="CrossReference"/>
        </w:rPr>
        <w:t>Creating</w:t>
      </w:r>
      <w:proofErr w:type="gramEnd"/>
      <w:r w:rsidR="00443106" w:rsidRPr="00443106">
        <w:rPr>
          <w:rStyle w:val="CrossReference"/>
        </w:rPr>
        <w:t xml:space="preserve"> a Package</w:t>
      </w:r>
      <w:r w:rsidR="00C23447">
        <w:fldChar w:fldCharType="end"/>
      </w:r>
      <w:r w:rsidR="0077033E">
        <w:t xml:space="preserve"> </w:t>
      </w:r>
      <w:r>
        <w:t xml:space="preserve">for instructions on creating a Packaged ZIP file and </w:t>
      </w:r>
      <w:r w:rsidR="00C23447">
        <w:fldChar w:fldCharType="begin"/>
      </w:r>
      <w:r w:rsidR="00C23447">
        <w:instrText xml:space="preserve"> REF _Ref351732800 \r \h  \* MERGEFORMAT </w:instrText>
      </w:r>
      <w:r w:rsidR="00C23447">
        <w:fldChar w:fldCharType="separate"/>
      </w:r>
      <w:r w:rsidR="00443106" w:rsidRPr="00443106">
        <w:rPr>
          <w:rStyle w:val="CrossReference"/>
        </w:rPr>
        <w:t>Appendix A -</w:t>
      </w:r>
      <w:r w:rsidR="00C23447">
        <w:fldChar w:fldCharType="end"/>
      </w:r>
      <w:r w:rsidR="0077033E" w:rsidRPr="0077033E">
        <w:rPr>
          <w:rStyle w:val="CrossReference"/>
        </w:rPr>
        <w:t xml:space="preserve"> </w:t>
      </w:r>
      <w:r w:rsidR="00C23447">
        <w:fldChar w:fldCharType="begin"/>
      </w:r>
      <w:r w:rsidR="00C23447">
        <w:instrText xml:space="preserve"> REF _Ref351732800 \h  \* MERGEFORMAT </w:instrText>
      </w:r>
      <w:r w:rsidR="00C23447">
        <w:fldChar w:fldCharType="separate"/>
      </w:r>
      <w:r w:rsidR="00443106" w:rsidRPr="00443106">
        <w:rPr>
          <w:rStyle w:val="CrossReference"/>
        </w:rPr>
        <w:t>The Bagit format</w:t>
      </w:r>
      <w:r w:rsidR="00C23447">
        <w:fldChar w:fldCharType="end"/>
      </w:r>
      <w:r w:rsidR="0077033E">
        <w:rPr>
          <w:rStyle w:val="CrossReference"/>
        </w:rPr>
        <w:t xml:space="preserve"> </w:t>
      </w:r>
      <w:r>
        <w:t>for details of the Bagit format, which is used for Packaged ZIP files.</w:t>
      </w:r>
    </w:p>
    <w:p w14:paraId="3F6827E4" w14:textId="77777777" w:rsidR="00A13A20" w:rsidRPr="00B6457B" w:rsidRDefault="00E511C5" w:rsidP="00B6457B">
      <w:pPr>
        <w:pStyle w:val="iHeading1"/>
      </w:pPr>
      <w:bookmarkStart w:id="1454" w:name="_Toc215047191"/>
      <w:bookmarkStart w:id="1455" w:name="_Ref351623216"/>
      <w:bookmarkStart w:id="1456" w:name="_Ref351623218"/>
      <w:bookmarkStart w:id="1457" w:name="_Toc386636224"/>
      <w:bookmarkEnd w:id="1395"/>
      <w:r>
        <w:t>DC21</w:t>
      </w:r>
      <w:r w:rsidR="00286B7E">
        <w:t xml:space="preserve"> </w:t>
      </w:r>
      <w:r w:rsidR="00A13A20" w:rsidRPr="00B6457B">
        <w:t>Administration</w:t>
      </w:r>
      <w:bookmarkEnd w:id="1454"/>
      <w:bookmarkEnd w:id="1455"/>
      <w:bookmarkEnd w:id="1456"/>
      <w:bookmarkEnd w:id="1457"/>
    </w:p>
    <w:p w14:paraId="19CF313E" w14:textId="77777777" w:rsidR="00A13A20" w:rsidRPr="005879DC" w:rsidRDefault="00A13A20" w:rsidP="00A13A20">
      <w:pPr>
        <w:pStyle w:val="iNormal"/>
      </w:pPr>
      <w:r w:rsidRPr="005879DC">
        <w:t xml:space="preserve">When a </w:t>
      </w:r>
      <w:r w:rsidR="001902BA">
        <w:t>User</w:t>
      </w:r>
      <w:r w:rsidRPr="005879DC">
        <w:t xml:space="preserve"> </w:t>
      </w:r>
      <w:r w:rsidR="00D936D1">
        <w:t xml:space="preserve">account </w:t>
      </w:r>
      <w:r w:rsidRPr="005879DC">
        <w:t xml:space="preserve">is created </w:t>
      </w:r>
      <w:r w:rsidR="00D936D1">
        <w:t xml:space="preserve">it is associated with </w:t>
      </w:r>
      <w:r w:rsidRPr="005879DC">
        <w:t xml:space="preserve">a role within </w:t>
      </w:r>
      <w:r w:rsidR="00E511C5">
        <w:t>DC21</w:t>
      </w:r>
      <w:r w:rsidRPr="005879DC">
        <w:t xml:space="preserve">. This role dictates what permissions the </w:t>
      </w:r>
      <w:r w:rsidR="001902BA">
        <w:t>User</w:t>
      </w:r>
      <w:r w:rsidRPr="005879DC">
        <w:t xml:space="preserve"> has within the system. The most powerful role a </w:t>
      </w:r>
      <w:r w:rsidR="001902BA">
        <w:t>User</w:t>
      </w:r>
      <w:r w:rsidRPr="005879DC">
        <w:t xml:space="preserve"> can be given within the system is that of the Administrator.</w:t>
      </w:r>
    </w:p>
    <w:p w14:paraId="3CA0E214" w14:textId="668B4386" w:rsidR="0071425A" w:rsidRDefault="0071425A" w:rsidP="00A13A20">
      <w:pPr>
        <w:pStyle w:val="iNormal"/>
      </w:pPr>
      <w:r>
        <w:t>Only</w:t>
      </w:r>
      <w:r w:rsidR="00A13A20" w:rsidRPr="005879DC">
        <w:t xml:space="preserve"> Administrators have access to the </w:t>
      </w:r>
      <w:r w:rsidR="00A13A20" w:rsidRPr="005879DC">
        <w:rPr>
          <w:b/>
        </w:rPr>
        <w:t>Admin</w:t>
      </w:r>
      <w:r w:rsidR="00A13A20" w:rsidRPr="005879DC">
        <w:t xml:space="preserve"> link at the top right of the</w:t>
      </w:r>
      <w:r w:rsidR="0017290D">
        <w:t xml:space="preserve"> main screen</w:t>
      </w:r>
      <w:r w:rsidR="00A13A20" w:rsidRPr="005879DC">
        <w:t xml:space="preserve">. </w:t>
      </w:r>
      <w:r>
        <w:t xml:space="preserve">It accesses the </w:t>
      </w:r>
      <w:r w:rsidR="00A13A20" w:rsidRPr="005879DC">
        <w:t>Admin section</w:t>
      </w:r>
      <w:r>
        <w:t xml:space="preserve">, which has </w:t>
      </w:r>
      <w:ins w:id="1458" w:author="Peter Bugeia" w:date="2014-04-23T15:34:00Z">
        <w:r w:rsidR="00D919EA">
          <w:t xml:space="preserve">seven </w:t>
        </w:r>
      </w:ins>
      <w:del w:id="1459" w:author="Peter Bugeia" w:date="2014-04-23T15:33:00Z">
        <w:r w:rsidR="00244273" w:rsidDel="00D919EA">
          <w:delText>five</w:delText>
        </w:r>
        <w:r w:rsidDel="00D919EA">
          <w:delText xml:space="preserve"> </w:delText>
        </w:r>
      </w:del>
      <w:r>
        <w:t>tabs:</w:t>
      </w:r>
    </w:p>
    <w:tbl>
      <w:tblPr>
        <w:tblW w:w="0" w:type="auto"/>
        <w:tblLook w:val="04A0" w:firstRow="1" w:lastRow="0" w:firstColumn="1" w:lastColumn="0" w:noHBand="0" w:noVBand="1"/>
      </w:tblPr>
      <w:tblGrid>
        <w:gridCol w:w="2092"/>
        <w:gridCol w:w="7188"/>
      </w:tblGrid>
      <w:tr w:rsidR="0071425A" w:rsidRPr="00582270" w14:paraId="6CB9B10D" w14:textId="77777777" w:rsidTr="00582270">
        <w:tc>
          <w:tcPr>
            <w:tcW w:w="2093" w:type="dxa"/>
            <w:shd w:val="clear" w:color="auto" w:fill="auto"/>
          </w:tcPr>
          <w:p w14:paraId="030DE8D8" w14:textId="77777777" w:rsidR="0071425A" w:rsidRPr="00582270" w:rsidRDefault="0071425A" w:rsidP="00B01005">
            <w:pPr>
              <w:pStyle w:val="iNormal"/>
              <w:jc w:val="left"/>
            </w:pPr>
            <w:r w:rsidRPr="00582270">
              <w:t>Users</w:t>
            </w:r>
          </w:p>
        </w:tc>
        <w:tc>
          <w:tcPr>
            <w:tcW w:w="7195" w:type="dxa"/>
            <w:shd w:val="clear" w:color="auto" w:fill="auto"/>
          </w:tcPr>
          <w:p w14:paraId="47AA5633" w14:textId="77777777" w:rsidR="0071425A" w:rsidRPr="00582270" w:rsidRDefault="0071425A" w:rsidP="0071425A">
            <w:pPr>
              <w:pStyle w:val="iNormal"/>
            </w:pPr>
            <w:r w:rsidRPr="00582270">
              <w:t xml:space="preserve">This tab is used for managing the details of the </w:t>
            </w:r>
            <w:r w:rsidR="001902BA" w:rsidRPr="00582270">
              <w:t>Users</w:t>
            </w:r>
            <w:r w:rsidRPr="00582270">
              <w:t xml:space="preserve"> who can access the system.</w:t>
            </w:r>
          </w:p>
        </w:tc>
      </w:tr>
      <w:tr w:rsidR="0071425A" w:rsidRPr="00582270" w14:paraId="06E4C6FF" w14:textId="77777777" w:rsidTr="00582270">
        <w:tc>
          <w:tcPr>
            <w:tcW w:w="2093" w:type="dxa"/>
            <w:shd w:val="clear" w:color="auto" w:fill="auto"/>
          </w:tcPr>
          <w:p w14:paraId="2ACA3E5A" w14:textId="77777777" w:rsidR="0071425A" w:rsidRPr="00582270" w:rsidRDefault="0071425A" w:rsidP="00B01005">
            <w:pPr>
              <w:pStyle w:val="iNormal"/>
              <w:jc w:val="left"/>
            </w:pPr>
            <w:r w:rsidRPr="00582270">
              <w:t>Access Requests</w:t>
            </w:r>
          </w:p>
        </w:tc>
        <w:tc>
          <w:tcPr>
            <w:tcW w:w="7195" w:type="dxa"/>
            <w:shd w:val="clear" w:color="auto" w:fill="auto"/>
          </w:tcPr>
          <w:p w14:paraId="2BC6DBA3" w14:textId="77777777" w:rsidR="0071425A" w:rsidRPr="00582270" w:rsidRDefault="00EE2243" w:rsidP="00B01005">
            <w:pPr>
              <w:pStyle w:val="iNormal"/>
            </w:pPr>
            <w:r w:rsidRPr="00582270">
              <w:t xml:space="preserve">This </w:t>
            </w:r>
            <w:r w:rsidR="0071425A" w:rsidRPr="00582270">
              <w:t xml:space="preserve">tab is used for processing requests </w:t>
            </w:r>
            <w:r w:rsidR="00B01005">
              <w:t>to</w:t>
            </w:r>
            <w:r w:rsidR="0071425A" w:rsidRPr="00582270">
              <w:t xml:space="preserve"> access the system made by new </w:t>
            </w:r>
            <w:r w:rsidR="001902BA" w:rsidRPr="00582270">
              <w:t>Users</w:t>
            </w:r>
            <w:r w:rsidR="0071425A" w:rsidRPr="00582270">
              <w:t>.</w:t>
            </w:r>
          </w:p>
        </w:tc>
      </w:tr>
      <w:tr w:rsidR="00D919EA" w:rsidRPr="00582270" w14:paraId="403CB007" w14:textId="77777777" w:rsidTr="00582270">
        <w:trPr>
          <w:ins w:id="1460" w:author="Peter Bugeia" w:date="2014-04-23T15:34:00Z"/>
        </w:trPr>
        <w:tc>
          <w:tcPr>
            <w:tcW w:w="2093" w:type="dxa"/>
            <w:shd w:val="clear" w:color="auto" w:fill="auto"/>
          </w:tcPr>
          <w:p w14:paraId="46251966" w14:textId="32C1EE09" w:rsidR="00D919EA" w:rsidRPr="00582270" w:rsidRDefault="00643A5E" w:rsidP="00B01005">
            <w:pPr>
              <w:pStyle w:val="iNormal"/>
              <w:jc w:val="left"/>
              <w:rPr>
                <w:ins w:id="1461" w:author="Peter Bugeia" w:date="2014-04-23T15:34:00Z"/>
              </w:rPr>
            </w:pPr>
            <w:ins w:id="1462" w:author="Peter Bugeia" w:date="2014-04-23T15:36:00Z">
              <w:r>
                <w:rPr>
                  <w:noProof/>
                  <w:lang w:eastAsia="en-AU"/>
                </w:rPr>
                <mc:AlternateContent>
                  <mc:Choice Requires="wps">
                    <w:drawing>
                      <wp:anchor distT="0" distB="0" distL="114300" distR="114300" simplePos="0" relativeHeight="251678208" behindDoc="0" locked="0" layoutInCell="1" allowOverlap="1" wp14:anchorId="7F8515A7" wp14:editId="54D59FAB">
                        <wp:simplePos x="0" y="0"/>
                        <wp:positionH relativeFrom="column">
                          <wp:posOffset>-558800</wp:posOffset>
                        </wp:positionH>
                        <wp:positionV relativeFrom="paragraph">
                          <wp:posOffset>27940</wp:posOffset>
                        </wp:positionV>
                        <wp:extent cx="1731010" cy="375285"/>
                        <wp:effectExtent l="0" t="0" r="0" b="5715"/>
                        <wp:wrapNone/>
                        <wp:docPr id="165" name="Text Box 165"/>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E664606"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63" w:author="Peter Bugeia" w:date="2014-04-15T14:50:00Z">
                                          <w:rPr/>
                                        </w:rPrChange>
                                      </w:rPr>
                                      <w:pPrChange w:id="1464" w:author="Peter Bugeia" w:date="2014-04-15T14:49:00Z">
                                        <w:pPr>
                                          <w:pStyle w:val="iNormal"/>
                                        </w:pPr>
                                      </w:pPrChange>
                                    </w:pPr>
                                    <w:del w:id="1465"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6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467"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6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469"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7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5" o:spid="_x0000_s1096" type="#_x0000_t202" style="position:absolute;margin-left:-44pt;margin-top:2.2pt;width:136.3pt;height:29.55pt;z-index:251678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" filled="f" stroked="f">
                        <v:textbox style="mso-fit-shape-to-text:t">
                          <w:txbxContent>
                            <w:p w14:paraId="0E664606"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71" w:author="Peter Bugeia" w:date="2014-04-15T14:50:00Z">
                                    <w:rPr/>
                                  </w:rPrChange>
                                </w:rPr>
                                <w:pPrChange w:id="1472" w:author="Peter Bugeia" w:date="2014-04-15T14:49:00Z">
                                  <w:pPr>
                                    <w:pStyle w:val="iNormal"/>
                                  </w:pPr>
                                </w:pPrChange>
                              </w:pPr>
                              <w:del w:id="1473"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7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475"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7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477"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7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1479" w:author="Peter Bugeia" w:date="2014-04-23T15:34:00Z">
              <w:r w:rsidR="00D919EA">
                <w:t>Access Groups</w:t>
              </w:r>
            </w:ins>
          </w:p>
        </w:tc>
        <w:tc>
          <w:tcPr>
            <w:tcW w:w="7195" w:type="dxa"/>
            <w:shd w:val="clear" w:color="auto" w:fill="auto"/>
          </w:tcPr>
          <w:p w14:paraId="184C3FEA" w14:textId="0F838734" w:rsidR="00D919EA" w:rsidRPr="00582270" w:rsidRDefault="00D919EA" w:rsidP="000F128B">
            <w:pPr>
              <w:pStyle w:val="iNormal"/>
              <w:rPr>
                <w:ins w:id="1480" w:author="Peter Bugeia" w:date="2014-04-23T15:34:00Z"/>
              </w:rPr>
            </w:pPr>
            <w:ins w:id="1481" w:author="Peter Bugeia" w:date="2014-04-23T15:34:00Z">
              <w:r>
                <w:t xml:space="preserve">This tab is used to </w:t>
              </w:r>
              <w:r w:rsidR="00613403">
                <w:t xml:space="preserve">manage </w:t>
              </w:r>
            </w:ins>
            <w:ins w:id="1482" w:author="Peter Bugeia" w:date="2014-04-28T13:48:00Z">
              <w:r w:rsidR="00613403">
                <w:t xml:space="preserve">Access Groups, ie: </w:t>
              </w:r>
            </w:ins>
            <w:ins w:id="1483" w:author="Peter Bugeia" w:date="2014-04-23T15:34:00Z">
              <w:r>
                <w:t xml:space="preserve">groups of users who have authorised access to </w:t>
              </w:r>
            </w:ins>
            <w:ins w:id="1484" w:author="Peter Bugeia" w:date="2014-04-23T15:35:00Z">
              <w:r w:rsidR="00643A5E">
                <w:t>one or more files</w:t>
              </w:r>
            </w:ins>
            <w:ins w:id="1485" w:author="Peter Bugeia" w:date="2014-04-24T17:12:00Z">
              <w:r w:rsidR="00B32D1F">
                <w:t>.</w:t>
              </w:r>
            </w:ins>
          </w:p>
        </w:tc>
      </w:tr>
      <w:tr w:rsidR="0071425A" w:rsidRPr="00582270" w14:paraId="3E7F611E" w14:textId="77777777" w:rsidTr="00582270">
        <w:tc>
          <w:tcPr>
            <w:tcW w:w="2093" w:type="dxa"/>
            <w:shd w:val="clear" w:color="auto" w:fill="auto"/>
          </w:tcPr>
          <w:p w14:paraId="11B2E2C1" w14:textId="77777777" w:rsidR="0071425A" w:rsidRPr="00582270" w:rsidRDefault="0071425A" w:rsidP="00B01005">
            <w:pPr>
              <w:pStyle w:val="iNormal"/>
              <w:jc w:val="left"/>
            </w:pPr>
            <w:r w:rsidRPr="00582270">
              <w:t>Column Mappings</w:t>
            </w:r>
          </w:p>
        </w:tc>
        <w:tc>
          <w:tcPr>
            <w:tcW w:w="7195" w:type="dxa"/>
            <w:shd w:val="clear" w:color="auto" w:fill="auto"/>
          </w:tcPr>
          <w:p w14:paraId="16B1CFD8" w14:textId="77777777" w:rsidR="0071425A" w:rsidRPr="00582270" w:rsidRDefault="0071425A" w:rsidP="000F128B">
            <w:pPr>
              <w:pStyle w:val="iNormal"/>
            </w:pPr>
            <w:r w:rsidRPr="00582270">
              <w:t>This tab is one method of managing the list of defined Column Mappings.</w:t>
            </w:r>
          </w:p>
        </w:tc>
      </w:tr>
      <w:tr w:rsidR="00244273" w:rsidRPr="00582270" w14:paraId="00127092" w14:textId="77777777" w:rsidTr="00582270">
        <w:tc>
          <w:tcPr>
            <w:tcW w:w="2093" w:type="dxa"/>
            <w:shd w:val="clear" w:color="auto" w:fill="auto"/>
          </w:tcPr>
          <w:p w14:paraId="37BD98F6" w14:textId="77777777" w:rsidR="00244273" w:rsidRPr="00582270" w:rsidRDefault="00244273" w:rsidP="00582270">
            <w:pPr>
              <w:pStyle w:val="iNormal"/>
              <w:jc w:val="left"/>
            </w:pPr>
            <w:r>
              <w:t>Resque</w:t>
            </w:r>
          </w:p>
        </w:tc>
        <w:tc>
          <w:tcPr>
            <w:tcW w:w="7195" w:type="dxa"/>
            <w:shd w:val="clear" w:color="auto" w:fill="auto"/>
          </w:tcPr>
          <w:p w14:paraId="7FA1DFC4" w14:textId="77777777" w:rsidR="00244273" w:rsidRPr="00582270" w:rsidRDefault="00244273" w:rsidP="000F128B">
            <w:pPr>
              <w:pStyle w:val="iNormal"/>
            </w:pPr>
            <w:r>
              <w:t>Resque is the background process manager for Ruby on Rails. This tab shows a list of background tasks and allows them to be managed.</w:t>
            </w:r>
          </w:p>
        </w:tc>
      </w:tr>
      <w:tr w:rsidR="00244273" w:rsidRPr="00582270" w14:paraId="1E79AB98" w14:textId="77777777" w:rsidTr="00582270">
        <w:tc>
          <w:tcPr>
            <w:tcW w:w="2093" w:type="dxa"/>
            <w:shd w:val="clear" w:color="auto" w:fill="auto"/>
          </w:tcPr>
          <w:p w14:paraId="5E754902" w14:textId="77777777" w:rsidR="00244273" w:rsidRDefault="00244273" w:rsidP="00582270">
            <w:pPr>
              <w:pStyle w:val="iNormal"/>
              <w:jc w:val="left"/>
            </w:pPr>
            <w:r>
              <w:t>System Configuration</w:t>
            </w:r>
          </w:p>
        </w:tc>
        <w:tc>
          <w:tcPr>
            <w:tcW w:w="7195" w:type="dxa"/>
            <w:shd w:val="clear" w:color="auto" w:fill="auto"/>
          </w:tcPr>
          <w:p w14:paraId="547EC5DE" w14:textId="77777777" w:rsidR="00244273" w:rsidRPr="00582270" w:rsidRDefault="00244273" w:rsidP="007E2081">
            <w:pPr>
              <w:pStyle w:val="iNormal"/>
            </w:pPr>
            <w:r>
              <w:t xml:space="preserve">DC21 can be configured for your organisation’s needs. This tab gives access to those configuration parameters, except for changing the </w:t>
            </w:r>
            <w:r w:rsidR="007E2081">
              <w:t>organisation icon displayed on each screen. That icon is set during installation. See the Installation Notes and Deployment Guide for instructions on setting this icon.</w:t>
            </w:r>
          </w:p>
        </w:tc>
      </w:tr>
      <w:tr w:rsidR="00643A5E" w:rsidRPr="00582270" w14:paraId="3A0D25CA" w14:textId="77777777" w:rsidTr="00582270">
        <w:trPr>
          <w:ins w:id="1486" w:author="Peter Bugeia" w:date="2014-04-23T15:37:00Z"/>
        </w:trPr>
        <w:tc>
          <w:tcPr>
            <w:tcW w:w="2093" w:type="dxa"/>
            <w:shd w:val="clear" w:color="auto" w:fill="auto"/>
          </w:tcPr>
          <w:p w14:paraId="7CFBEF98" w14:textId="624AD267" w:rsidR="00643A5E" w:rsidRDefault="00643A5E" w:rsidP="00582270">
            <w:pPr>
              <w:pStyle w:val="iNormal"/>
              <w:jc w:val="left"/>
              <w:rPr>
                <w:ins w:id="1487" w:author="Peter Bugeia" w:date="2014-04-23T15:37:00Z"/>
              </w:rPr>
            </w:pPr>
            <w:ins w:id="1488" w:author="Peter Bugeia" w:date="2014-04-23T15:38:00Z">
              <w:r>
                <w:rPr>
                  <w:noProof/>
                  <w:lang w:eastAsia="en-AU"/>
                </w:rPr>
                <mc:AlternateContent>
                  <mc:Choice Requires="wps">
                    <w:drawing>
                      <wp:anchor distT="0" distB="0" distL="114300" distR="114300" simplePos="0" relativeHeight="251680256" behindDoc="0" locked="0" layoutInCell="1" allowOverlap="1" wp14:anchorId="0602A855" wp14:editId="01FAD1ED">
                        <wp:simplePos x="0" y="0"/>
                        <wp:positionH relativeFrom="column">
                          <wp:posOffset>-628650</wp:posOffset>
                        </wp:positionH>
                        <wp:positionV relativeFrom="paragraph">
                          <wp:posOffset>40005</wp:posOffset>
                        </wp:positionV>
                        <wp:extent cx="1731010" cy="375285"/>
                        <wp:effectExtent l="0" t="0" r="0" b="5715"/>
                        <wp:wrapNone/>
                        <wp:docPr id="166" name="Text Box 166"/>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CC539B4"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89" w:author="Peter Bugeia" w:date="2014-04-15T14:50:00Z">
                                          <w:rPr/>
                                        </w:rPrChange>
                                      </w:rPr>
                                      <w:pPrChange w:id="1490" w:author="Peter Bugeia" w:date="2014-04-15T14:49:00Z">
                                        <w:pPr>
                                          <w:pStyle w:val="iNormal"/>
                                        </w:pPr>
                                      </w:pPrChange>
                                    </w:pPr>
                                    <w:del w:id="1491"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9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493"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9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495"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9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6" o:spid="_x0000_s1097" type="#_x0000_t202" style="position:absolute;margin-left:-49.5pt;margin-top:3.15pt;width:136.3pt;height:29.55pt;z-index:251680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" filled="f" stroked="f">
                        <v:textbox style="mso-fit-shape-to-text:t">
                          <w:txbxContent>
                            <w:p w14:paraId="0CC539B4"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97" w:author="Peter Bugeia" w:date="2014-04-15T14:50:00Z">
                                    <w:rPr/>
                                  </w:rPrChange>
                                </w:rPr>
                                <w:pPrChange w:id="1498" w:author="Peter Bugeia" w:date="2014-04-15T14:49:00Z">
                                  <w:pPr>
                                    <w:pStyle w:val="iNormal"/>
                                  </w:pPr>
                                </w:pPrChange>
                              </w:pPr>
                              <w:del w:id="1499"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0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501"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0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503"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0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1505" w:author="Peter Bugeia" w:date="2014-04-23T15:37:00Z">
              <w:r>
                <w:t>Dashboard Contents</w:t>
              </w:r>
            </w:ins>
          </w:p>
        </w:tc>
        <w:tc>
          <w:tcPr>
            <w:tcW w:w="7195" w:type="dxa"/>
            <w:shd w:val="clear" w:color="auto" w:fill="auto"/>
          </w:tcPr>
          <w:p w14:paraId="6823A210" w14:textId="28E3D093" w:rsidR="00643A5E" w:rsidRDefault="00643A5E" w:rsidP="007E2081">
            <w:pPr>
              <w:pStyle w:val="iNormal"/>
              <w:rPr>
                <w:ins w:id="1506" w:author="Peter Bugeia" w:date="2014-04-23T15:37:00Z"/>
              </w:rPr>
            </w:pPr>
            <w:ins w:id="1507" w:author="Peter Bugeia" w:date="2014-04-23T15:37:00Z">
              <w:r>
                <w:t xml:space="preserve">This tab allows an administrator to set up a message-of-the-day or important communication to </w:t>
              </w:r>
            </w:ins>
            <w:ins w:id="1508" w:author="Peter Bugeia" w:date="2014-04-23T15:38:00Z">
              <w:r>
                <w:t xml:space="preserve">all </w:t>
              </w:r>
            </w:ins>
            <w:ins w:id="1509" w:author="Peter Bugeia" w:date="2014-04-23T15:37:00Z">
              <w:r>
                <w:t>users</w:t>
              </w:r>
            </w:ins>
            <w:ins w:id="1510" w:author="Peter Bugeia" w:date="2014-04-23T15:38:00Z">
              <w:r>
                <w:t xml:space="preserve"> to be displayed on the Dashboard</w:t>
              </w:r>
            </w:ins>
            <w:ins w:id="1511" w:author="Peter Bugeia" w:date="2014-04-23T15:47:00Z">
              <w:r w:rsidR="00074F9B">
                <w:t>.</w:t>
              </w:r>
            </w:ins>
            <w:ins w:id="1512" w:author="Peter Bugeia" w:date="2014-04-23T15:37:00Z">
              <w:r>
                <w:t xml:space="preserve"> </w:t>
              </w:r>
            </w:ins>
          </w:p>
        </w:tc>
      </w:tr>
    </w:tbl>
    <w:p w14:paraId="3CB8A6CF" w14:textId="77777777" w:rsidR="00A13A20" w:rsidRPr="00B6457B" w:rsidRDefault="00B359E3" w:rsidP="00B6457B">
      <w:pPr>
        <w:pStyle w:val="iHeading2"/>
      </w:pPr>
      <w:bookmarkStart w:id="1513" w:name="_Toc215047192"/>
      <w:bookmarkStart w:id="1514" w:name="_Toc386636225"/>
      <w:r w:rsidRPr="00B6457B">
        <w:t>Managing</w:t>
      </w:r>
      <w:r w:rsidR="00C86942" w:rsidRPr="00B6457B">
        <w:t xml:space="preserve"> Users’ Details</w:t>
      </w:r>
      <w:bookmarkEnd w:id="1513"/>
      <w:bookmarkEnd w:id="1514"/>
    </w:p>
    <w:p w14:paraId="12E41CB5" w14:textId="77777777" w:rsidR="00A13A20" w:rsidRDefault="00A13A20" w:rsidP="00A13A20">
      <w:pPr>
        <w:pStyle w:val="iNormal"/>
        <w:rPr>
          <w:ins w:id="1515" w:author="Peter Bugeia" w:date="2014-04-24T17:18:00Z"/>
        </w:rPr>
      </w:pPr>
      <w:r w:rsidRPr="0071425A">
        <w:t>The Users tab lists all the</w:t>
      </w:r>
      <w:r w:rsidRPr="005879DC">
        <w:t xml:space="preserve"> </w:t>
      </w:r>
      <w:r w:rsidR="001902BA">
        <w:t>Users</w:t>
      </w:r>
      <w:r w:rsidRPr="005879DC">
        <w:t xml:space="preserve"> that are registered within the system</w:t>
      </w:r>
      <w:r w:rsidR="002F37C0">
        <w:t>.</w:t>
      </w:r>
    </w:p>
    <w:p w14:paraId="18C28FF6" w14:textId="5B23677C" w:rsidR="00B32D1F" w:rsidRPr="005879DC" w:rsidRDefault="00B32D1F" w:rsidP="00A13A20">
      <w:pPr>
        <w:pStyle w:val="iNormal"/>
      </w:pPr>
      <w:ins w:id="1516" w:author="Peter Bugeia" w:date="2014-04-24T17:18:00Z">
        <w:r>
          <w:rPr>
            <w:noProof/>
            <w:lang w:eastAsia="en-AU"/>
          </w:rPr>
          <w:drawing>
            <wp:inline distT="0" distB="0" distL="0" distR="0" wp14:anchorId="4F4BB489" wp14:editId="4620E9EB">
              <wp:extent cx="5381413" cy="2427250"/>
              <wp:effectExtent l="203200" t="203200" r="207010" b="214630"/>
              <wp:docPr id="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81751" cy="2427402"/>
                      </a:xfrm>
                      <a:prstGeom prst="rect">
                        <a:avLst/>
                      </a:prstGeom>
                      <a:noFill/>
                      <a:ln>
                        <a:noFill/>
                      </a:ln>
                      <a:effectLst>
                        <a:outerShdw blurRad="190500" dir="2700000" algn="tl" rotWithShape="0">
                          <a:srgbClr val="000000">
                            <a:alpha val="70000"/>
                          </a:srgbClr>
                        </a:outerShdw>
                      </a:effectLst>
                    </pic:spPr>
                  </pic:pic>
                </a:graphicData>
              </a:graphic>
            </wp:inline>
          </w:drawing>
        </w:r>
      </w:ins>
    </w:p>
    <w:p w14:paraId="542E067F" w14:textId="77BAB23C" w:rsidR="00A13A20" w:rsidRPr="005879DC" w:rsidRDefault="005F6049" w:rsidP="00A82551">
      <w:pPr>
        <w:pStyle w:val="iNormal"/>
        <w:jc w:val="center"/>
      </w:pPr>
      <w:del w:id="1517" w:author="Peter Bugeia" w:date="2014-04-24T17:19:00Z">
        <w:r w:rsidDel="00B32D1F">
          <w:rPr>
            <w:noProof/>
            <w:lang w:eastAsia="en-AU"/>
          </w:rPr>
          <w:drawing>
            <wp:inline distT="0" distB="0" distL="0" distR="0" wp14:anchorId="3A7A8DAF" wp14:editId="5054AE25">
              <wp:extent cx="5269959" cy="2333583"/>
              <wp:effectExtent l="190500" t="152400" r="178341" b="123867"/>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a:srcRect l="1585" t="26990" r="2698" b="7958"/>
                      <a:stretch>
                        <a:fillRect/>
                      </a:stretch>
                    </pic:blipFill>
                    <pic:spPr bwMode="auto">
                      <a:xfrm>
                        <a:off x="0" y="0"/>
                        <a:ext cx="5270834" cy="2333971"/>
                      </a:xfrm>
                      <a:prstGeom prst="rect">
                        <a:avLst/>
                      </a:prstGeom>
                      <a:ln>
                        <a:noFill/>
                      </a:ln>
                      <a:effectLst>
                        <a:outerShdw blurRad="190500" algn="tl" rotWithShape="0">
                          <a:srgbClr val="000000">
                            <a:alpha val="70000"/>
                          </a:srgbClr>
                        </a:outerShdw>
                      </a:effectLst>
                    </pic:spPr>
                  </pic:pic>
                </a:graphicData>
              </a:graphic>
            </wp:inline>
          </w:drawing>
        </w:r>
      </w:del>
    </w:p>
    <w:p w14:paraId="04BC1F91" w14:textId="77777777" w:rsidR="00A13A20" w:rsidRDefault="00C86942" w:rsidP="00A13A20">
      <w:pPr>
        <w:pStyle w:val="iNormal"/>
      </w:pPr>
      <w:r>
        <w:t xml:space="preserve">Click on a User’s email address to open a screen showing that User’s details. </w:t>
      </w:r>
    </w:p>
    <w:p w14:paraId="4013A098" w14:textId="08E00E1E" w:rsidR="00A13A20" w:rsidRPr="005879DC" w:rsidRDefault="005F6049" w:rsidP="00A82551">
      <w:pPr>
        <w:pStyle w:val="iNormal"/>
        <w:jc w:val="center"/>
      </w:pPr>
      <w:del w:id="1518" w:author="Peter Bugeia" w:date="2014-04-24T17:16:00Z">
        <w:r w:rsidDel="00B32D1F">
          <w:rPr>
            <w:noProof/>
            <w:lang w:eastAsia="en-AU"/>
          </w:rPr>
          <w:drawing>
            <wp:inline distT="0" distB="0" distL="0" distR="0" wp14:anchorId="5C0DB4B4" wp14:editId="2C7AA8F9">
              <wp:extent cx="4929086" cy="2904524"/>
              <wp:effectExtent l="190500" t="152400" r="176314" b="124426"/>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5"/>
                      <a:srcRect l="1923" t="22779" r="2811" b="5874"/>
                      <a:stretch>
                        <a:fillRect/>
                      </a:stretch>
                    </pic:blipFill>
                    <pic:spPr bwMode="auto">
                      <a:xfrm>
                        <a:off x="0" y="0"/>
                        <a:ext cx="4929086" cy="2904524"/>
                      </a:xfrm>
                      <a:prstGeom prst="rect">
                        <a:avLst/>
                      </a:prstGeom>
                      <a:ln>
                        <a:noFill/>
                      </a:ln>
                      <a:effectLst>
                        <a:outerShdw blurRad="190500" algn="tl" rotWithShape="0">
                          <a:srgbClr val="000000">
                            <a:alpha val="70000"/>
                          </a:srgbClr>
                        </a:outerShdw>
                      </a:effectLst>
                    </pic:spPr>
                  </pic:pic>
                </a:graphicData>
              </a:graphic>
            </wp:inline>
          </w:drawing>
        </w:r>
      </w:del>
      <w:ins w:id="1519" w:author="Peter Bugeia" w:date="2014-04-24T17:16:00Z">
        <w:r w:rsidR="00B32D1F">
          <w:rPr>
            <w:noProof/>
            <w:lang w:eastAsia="en-AU"/>
          </w:rPr>
          <w:drawing>
            <wp:inline distT="0" distB="0" distL="0" distR="0" wp14:anchorId="44E18880" wp14:editId="1E9AF02C">
              <wp:extent cx="5248063" cy="4140003"/>
              <wp:effectExtent l="203200" t="203200" r="213360" b="203835"/>
              <wp:docPr id="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8250" cy="4140151"/>
                      </a:xfrm>
                      <a:prstGeom prst="rect">
                        <a:avLst/>
                      </a:prstGeom>
                      <a:noFill/>
                      <a:ln>
                        <a:noFill/>
                      </a:ln>
                      <a:effectLst>
                        <a:outerShdw blurRad="190500" algn="tl" rotWithShape="0">
                          <a:srgbClr val="000000">
                            <a:alpha val="70000"/>
                          </a:srgbClr>
                        </a:outerShdw>
                      </a:effectLst>
                    </pic:spPr>
                  </pic:pic>
                </a:graphicData>
              </a:graphic>
            </wp:inline>
          </w:drawing>
        </w:r>
      </w:ins>
    </w:p>
    <w:p w14:paraId="4C04B36C" w14:textId="7CD7E925" w:rsidR="00C86942" w:rsidRDefault="00C86942" w:rsidP="00A13A20">
      <w:pPr>
        <w:pStyle w:val="iNormal"/>
      </w:pPr>
      <w:r>
        <w:t>T</w:t>
      </w:r>
      <w:ins w:id="1520" w:author="Peter Bugeia" w:date="2014-04-24T17:19:00Z">
        <w:r w:rsidR="00514540">
          <w:t xml:space="preserve">he following </w:t>
        </w:r>
      </w:ins>
      <w:del w:id="1521" w:author="Peter Bugeia" w:date="2014-04-24T17:19:00Z">
        <w:r w:rsidDel="00514540">
          <w:delText xml:space="preserve">wo </w:delText>
        </w:r>
      </w:del>
      <w:r>
        <w:t>functions are provided:</w:t>
      </w:r>
    </w:p>
    <w:tbl>
      <w:tblPr>
        <w:tblW w:w="0" w:type="auto"/>
        <w:tblLook w:val="04A0" w:firstRow="1" w:lastRow="0" w:firstColumn="1" w:lastColumn="0" w:noHBand="0" w:noVBand="1"/>
      </w:tblPr>
      <w:tblGrid>
        <w:gridCol w:w="1384"/>
        <w:gridCol w:w="7896"/>
      </w:tblGrid>
      <w:tr w:rsidR="00C86942" w:rsidRPr="00582270" w14:paraId="0434B412" w14:textId="77777777" w:rsidTr="00B972CE">
        <w:tc>
          <w:tcPr>
            <w:tcW w:w="1384" w:type="dxa"/>
            <w:shd w:val="clear" w:color="auto" w:fill="auto"/>
          </w:tcPr>
          <w:p w14:paraId="6B6405A8" w14:textId="77777777" w:rsidR="00C86942" w:rsidRPr="00B972CE" w:rsidRDefault="00B972CE" w:rsidP="006F4187">
            <w:pPr>
              <w:pStyle w:val="iNormal"/>
              <w:rPr>
                <w:rStyle w:val="iButtonRed"/>
              </w:rPr>
            </w:pPr>
            <w:r w:rsidRPr="00B972CE">
              <w:rPr>
                <w:rStyle w:val="iButtonRed"/>
              </w:rPr>
              <w:t> </w:t>
            </w:r>
            <w:r w:rsidR="00C86942" w:rsidRPr="00B972CE">
              <w:rPr>
                <w:rStyle w:val="iButtonRed"/>
              </w:rPr>
              <w:t>Deactivate</w:t>
            </w:r>
            <w:r w:rsidRPr="00B972CE">
              <w:rPr>
                <w:rStyle w:val="iButtonRed"/>
              </w:rPr>
              <w:t> </w:t>
            </w:r>
          </w:p>
        </w:tc>
        <w:tc>
          <w:tcPr>
            <w:tcW w:w="7896" w:type="dxa"/>
            <w:shd w:val="clear" w:color="auto" w:fill="auto"/>
          </w:tcPr>
          <w:p w14:paraId="7739EC8C" w14:textId="77777777" w:rsidR="00C86942" w:rsidRPr="00582270" w:rsidRDefault="00C86942" w:rsidP="00FD2043">
            <w:pPr>
              <w:pStyle w:val="iNormal"/>
            </w:pPr>
            <w:r w:rsidRPr="00582270">
              <w:t xml:space="preserve">Disable the account from being used to login to the system. No data uploaded by the </w:t>
            </w:r>
            <w:r w:rsidR="001902BA" w:rsidRPr="00582270">
              <w:t>User</w:t>
            </w:r>
            <w:r w:rsidRPr="00582270">
              <w:t xml:space="preserve"> will be deleted.</w:t>
            </w:r>
            <w:r w:rsidR="00FD2043">
              <w:t xml:space="preserve"> This button is not displayed for deactivated Users.</w:t>
            </w:r>
          </w:p>
        </w:tc>
      </w:tr>
      <w:tr w:rsidR="00B01005" w:rsidRPr="00582270" w14:paraId="26C330D8" w14:textId="77777777" w:rsidTr="00B972CE">
        <w:tc>
          <w:tcPr>
            <w:tcW w:w="1384" w:type="dxa"/>
            <w:shd w:val="clear" w:color="auto" w:fill="auto"/>
          </w:tcPr>
          <w:p w14:paraId="74ECB7BB" w14:textId="77777777" w:rsidR="00B01005" w:rsidRPr="00B972CE" w:rsidRDefault="00FD2043" w:rsidP="006F4187">
            <w:pPr>
              <w:pStyle w:val="iNormal"/>
              <w:rPr>
                <w:rStyle w:val="iButtonBlue"/>
              </w:rPr>
            </w:pPr>
            <w:r>
              <w:rPr>
                <w:rStyle w:val="iButtonBlue"/>
              </w:rPr>
              <w:t> Activate </w:t>
            </w:r>
          </w:p>
        </w:tc>
        <w:tc>
          <w:tcPr>
            <w:tcW w:w="7896" w:type="dxa"/>
            <w:shd w:val="clear" w:color="auto" w:fill="auto"/>
          </w:tcPr>
          <w:p w14:paraId="38516CAE" w14:textId="77777777" w:rsidR="00B01005" w:rsidRPr="00582270" w:rsidRDefault="00FD2043" w:rsidP="006F4187">
            <w:pPr>
              <w:pStyle w:val="iNormal"/>
            </w:pPr>
            <w:r>
              <w:t>Re-activate a User’s account which has been previously deactivated. This button is not displayed for active Users.</w:t>
            </w:r>
          </w:p>
        </w:tc>
      </w:tr>
      <w:tr w:rsidR="00C86942" w:rsidRPr="00582270" w14:paraId="2F8FB050" w14:textId="77777777" w:rsidTr="00B972CE">
        <w:tc>
          <w:tcPr>
            <w:tcW w:w="1384" w:type="dxa"/>
            <w:shd w:val="clear" w:color="auto" w:fill="auto"/>
          </w:tcPr>
          <w:p w14:paraId="29359BF2" w14:textId="77777777" w:rsidR="00C86942" w:rsidRPr="00B972CE" w:rsidRDefault="00B972CE" w:rsidP="006F4187">
            <w:pPr>
              <w:pStyle w:val="iNormal"/>
              <w:rPr>
                <w:rStyle w:val="iButtonBlue"/>
              </w:rPr>
            </w:pPr>
            <w:r w:rsidRPr="00B972CE">
              <w:rPr>
                <w:rStyle w:val="iButtonBlue"/>
              </w:rPr>
              <w:t> </w:t>
            </w:r>
            <w:r w:rsidR="00C86942" w:rsidRPr="00B972CE">
              <w:rPr>
                <w:rStyle w:val="iButtonBlue"/>
              </w:rPr>
              <w:t>Edit role</w:t>
            </w:r>
            <w:r w:rsidRPr="00B972CE">
              <w:rPr>
                <w:rStyle w:val="iButtonBlue"/>
              </w:rPr>
              <w:t> </w:t>
            </w:r>
          </w:p>
        </w:tc>
        <w:tc>
          <w:tcPr>
            <w:tcW w:w="7896" w:type="dxa"/>
            <w:shd w:val="clear" w:color="auto" w:fill="auto"/>
          </w:tcPr>
          <w:p w14:paraId="08AC65B7" w14:textId="77777777" w:rsidR="00C86942" w:rsidRDefault="00C86942" w:rsidP="006F4187">
            <w:pPr>
              <w:pStyle w:val="iNormal"/>
            </w:pPr>
            <w:r w:rsidRPr="00582270">
              <w:t xml:space="preserve">Change the role that will be assigned to the </w:t>
            </w:r>
            <w:r w:rsidR="001902BA" w:rsidRPr="00582270">
              <w:t>User</w:t>
            </w:r>
            <w:r w:rsidRPr="00582270">
              <w:t xml:space="preserve"> for future logins. Clicking this button opens the following screen that allows the User’s role to be changed. See section </w:t>
            </w:r>
            <w:r w:rsidR="00C23447">
              <w:fldChar w:fldCharType="begin"/>
            </w:r>
            <w:r w:rsidR="00C23447">
              <w:instrText xml:space="preserve"> REF _Ref351724673 \r \h  \* MERGEFORMAT </w:instrText>
            </w:r>
            <w:r w:rsidR="00C23447">
              <w:fldChar w:fldCharType="separate"/>
            </w:r>
            <w:r w:rsidR="00443106" w:rsidRPr="00443106">
              <w:rPr>
                <w:rStyle w:val="CrossReference"/>
              </w:rPr>
              <w:t>3.1</w:t>
            </w:r>
            <w:r w:rsidR="00C23447">
              <w:fldChar w:fldCharType="end"/>
            </w:r>
            <w:r w:rsidRPr="00582270">
              <w:rPr>
                <w:rStyle w:val="CrossReference"/>
              </w:rPr>
              <w:t xml:space="preserve"> </w:t>
            </w:r>
            <w:r w:rsidR="00C23447">
              <w:fldChar w:fldCharType="begin"/>
            </w:r>
            <w:r w:rsidR="00C23447">
              <w:instrText xml:space="preserve"> REF _Ref351724673 \h  \* MERGEFORMAT </w:instrText>
            </w:r>
            <w:r w:rsidR="00C23447">
              <w:fldChar w:fldCharType="separate"/>
            </w:r>
            <w:r w:rsidR="00443106" w:rsidRPr="00443106">
              <w:rPr>
                <w:rStyle w:val="CrossReference"/>
              </w:rPr>
              <w:t>Classes of Users</w:t>
            </w:r>
            <w:r w:rsidR="00C23447">
              <w:fldChar w:fldCharType="end"/>
            </w:r>
            <w:r w:rsidRPr="00582270">
              <w:t xml:space="preserve"> for information on roles.</w:t>
            </w:r>
          </w:p>
          <w:p w14:paraId="58C6C5F1" w14:textId="77777777" w:rsidR="00B972CE" w:rsidRDefault="00B972CE" w:rsidP="00B972CE">
            <w:pPr>
              <w:pStyle w:val="iFigureCaption"/>
            </w:pPr>
            <w:r>
              <w:rPr>
                <w:noProof/>
                <w:lang w:eastAsia="en-AU"/>
              </w:rPr>
              <w:drawing>
                <wp:inline distT="0" distB="0" distL="0" distR="0" wp14:anchorId="16D29294" wp14:editId="61782FC9">
                  <wp:extent cx="2637155" cy="931712"/>
                  <wp:effectExtent l="203200" t="203200" r="207645" b="211455"/>
                  <wp:docPr id="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107"/>
                          <a:srcRect l="9552" t="42399" r="8458" b="18435"/>
                          <a:stretch>
                            <a:fillRect/>
                          </a:stretch>
                        </pic:blipFill>
                        <pic:spPr bwMode="auto">
                          <a:xfrm>
                            <a:off x="0" y="0"/>
                            <a:ext cx="2637155" cy="931712"/>
                          </a:xfrm>
                          <a:prstGeom prst="rect">
                            <a:avLst/>
                          </a:prstGeom>
                          <a:ln>
                            <a:noFill/>
                          </a:ln>
                          <a:effectLst>
                            <a:outerShdw blurRad="190500" algn="tl" rotWithShape="0">
                              <a:srgbClr val="000000">
                                <a:alpha val="70000"/>
                              </a:srgbClr>
                            </a:outerShdw>
                          </a:effectLst>
                        </pic:spPr>
                      </pic:pic>
                    </a:graphicData>
                  </a:graphic>
                </wp:inline>
              </w:drawing>
            </w:r>
          </w:p>
          <w:p w14:paraId="5CA48BAF" w14:textId="77777777" w:rsidR="00B972CE" w:rsidRPr="00582270" w:rsidRDefault="00B972CE" w:rsidP="00B972CE">
            <w:pPr>
              <w:pStyle w:val="iNormal"/>
            </w:pPr>
            <w:r>
              <w:t xml:space="preserve">You can click on the pen </w:t>
            </w:r>
            <w:r>
              <w:rPr>
                <w:noProof/>
                <w:lang w:eastAsia="en-AU"/>
              </w:rPr>
              <w:drawing>
                <wp:inline distT="0" distB="0" distL="0" distR="0" wp14:anchorId="72636569" wp14:editId="6A365930">
                  <wp:extent cx="118745" cy="109855"/>
                  <wp:effectExtent l="0" t="0" r="8255" b="0"/>
                  <wp:docPr id="17" name="Picture 11" descr="Description: 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PenIco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8745" cy="109855"/>
                          </a:xfrm>
                          <a:prstGeom prst="rect">
                            <a:avLst/>
                          </a:prstGeom>
                          <a:noFill/>
                          <a:ln>
                            <a:noFill/>
                          </a:ln>
                        </pic:spPr>
                      </pic:pic>
                    </a:graphicData>
                  </a:graphic>
                </wp:inline>
              </w:drawing>
            </w:r>
            <w:r>
              <w:t xml:space="preserve"> at the right of each User’s entry on the Users list to jump directly to this dialog.</w:t>
            </w:r>
          </w:p>
        </w:tc>
      </w:tr>
      <w:tr w:rsidR="007F499E" w:rsidRPr="00582270" w14:paraId="38BEBE25" w14:textId="77777777" w:rsidTr="00B972CE">
        <w:trPr>
          <w:ins w:id="1522" w:author="Peter Bugeia" w:date="2014-04-24T17:23:00Z"/>
        </w:trPr>
        <w:tc>
          <w:tcPr>
            <w:tcW w:w="1384" w:type="dxa"/>
            <w:shd w:val="clear" w:color="auto" w:fill="auto"/>
          </w:tcPr>
          <w:p w14:paraId="4BF38B4D" w14:textId="387CA176" w:rsidR="007F499E" w:rsidRPr="00B972CE" w:rsidRDefault="003F3FFA" w:rsidP="006F4187">
            <w:pPr>
              <w:pStyle w:val="iNormal"/>
              <w:rPr>
                <w:ins w:id="1523" w:author="Peter Bugeia" w:date="2014-04-24T17:23:00Z"/>
                <w:rStyle w:val="iButtonBlue"/>
              </w:rPr>
            </w:pPr>
            <w:ins w:id="1524" w:author="Peter Bugeia" w:date="2014-04-24T17:38:00Z">
              <w:r>
                <w:rPr>
                  <w:noProof/>
                  <w:lang w:eastAsia="en-AU"/>
                </w:rPr>
                <mc:AlternateContent>
                  <mc:Choice Requires="wps">
                    <w:drawing>
                      <wp:anchor distT="0" distB="0" distL="114300" distR="114300" simplePos="0" relativeHeight="251722240" behindDoc="0" locked="0" layoutInCell="1" allowOverlap="1" wp14:anchorId="303BF128" wp14:editId="006AD40A">
                        <wp:simplePos x="0" y="0"/>
                        <wp:positionH relativeFrom="column">
                          <wp:posOffset>-698500</wp:posOffset>
                        </wp:positionH>
                        <wp:positionV relativeFrom="paragraph">
                          <wp:posOffset>0</wp:posOffset>
                        </wp:positionV>
                        <wp:extent cx="1731010" cy="375285"/>
                        <wp:effectExtent l="0" t="0" r="0" b="5715"/>
                        <wp:wrapNone/>
                        <wp:docPr id="207" name="Text Box 207"/>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002BD2C"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25" w:author="Peter Bugeia" w:date="2014-04-15T14:50:00Z">
                                          <w:rPr/>
                                        </w:rPrChange>
                                      </w:rPr>
                                      <w:pPrChange w:id="1526" w:author="Peter Bugeia" w:date="2014-04-15T14:49:00Z">
                                        <w:pPr>
                                          <w:pStyle w:val="iNormal"/>
                                        </w:pPr>
                                      </w:pPrChange>
                                    </w:pPr>
                                    <w:del w:id="1527"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2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529"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3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531"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3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7" o:spid="_x0000_s1098" type="#_x0000_t202" style="position:absolute;left:0;text-align:left;margin-left:-55pt;margin-top:0;width:136.3pt;height:29.55pt;z-index:25172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" filled="f" stroked="f">
                        <v:textbox style="mso-fit-shape-to-text:t">
                          <w:txbxContent>
                            <w:p w14:paraId="7002BD2C"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33" w:author="Peter Bugeia" w:date="2014-04-15T14:50:00Z">
                                    <w:rPr/>
                                  </w:rPrChange>
                                </w:rPr>
                                <w:pPrChange w:id="1534" w:author="Peter Bugeia" w:date="2014-04-15T14:49:00Z">
                                  <w:pPr>
                                    <w:pStyle w:val="iNormal"/>
                                  </w:pPr>
                                </w:pPrChange>
                              </w:pPr>
                              <w:del w:id="1535"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3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537"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3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539"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4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1541" w:author="Peter Bugeia" w:date="2014-04-24T17:23:00Z">
              <w:r w:rsidR="007F499E">
                <w:rPr>
                  <w:rStyle w:val="iButtonBlue"/>
                </w:rPr>
                <w:t>Add Access Group</w:t>
              </w:r>
            </w:ins>
          </w:p>
        </w:tc>
        <w:tc>
          <w:tcPr>
            <w:tcW w:w="7896" w:type="dxa"/>
            <w:shd w:val="clear" w:color="auto" w:fill="auto"/>
          </w:tcPr>
          <w:p w14:paraId="1A12A190" w14:textId="04FEF5D3" w:rsidR="00AF4CF6" w:rsidRDefault="007F499E">
            <w:pPr>
              <w:pStyle w:val="iNormal"/>
              <w:rPr>
                <w:ins w:id="1542" w:author="Peter Bugeia" w:date="2014-04-24T17:26:00Z"/>
              </w:rPr>
            </w:pPr>
            <w:ins w:id="1543" w:author="Peter Bugeia" w:date="2014-04-24T17:23:00Z">
              <w:r>
                <w:t xml:space="preserve">The </w:t>
              </w:r>
            </w:ins>
            <w:ins w:id="1544" w:author="Peter Bugeia" w:date="2014-04-24T17:24:00Z">
              <w:r>
                <w:t>t</w:t>
              </w:r>
            </w:ins>
            <w:ins w:id="1545" w:author="Peter Bugeia" w:date="2014-04-24T17:23:00Z">
              <w:r>
                <w:t xml:space="preserve">able displays the </w:t>
              </w:r>
            </w:ins>
            <w:ins w:id="1546" w:author="Peter Bugeia" w:date="2014-04-24T17:27:00Z">
              <w:r>
                <w:t xml:space="preserve">list of </w:t>
              </w:r>
            </w:ins>
            <w:ins w:id="1547" w:author="Peter Bugeia" w:date="2014-04-24T17:23:00Z">
              <w:r>
                <w:t>Access Groups to which this user belongs. To associate another Access Group</w:t>
              </w:r>
            </w:ins>
            <w:ins w:id="1548" w:author="Peter Bugeia" w:date="2014-04-24T17:24:00Z">
              <w:r>
                <w:t xml:space="preserve"> with the user, </w:t>
              </w:r>
            </w:ins>
            <w:ins w:id="1549" w:author="Peter Bugeia" w:date="2014-04-24T17:26:00Z">
              <w:r>
                <w:t xml:space="preserve">click on the selection box next to the Add Access Group button and </w:t>
              </w:r>
            </w:ins>
            <w:ins w:id="1550" w:author="Peter Bugeia" w:date="2014-04-24T17:24:00Z">
              <w:r>
                <w:t xml:space="preserve">choose the Access Group </w:t>
              </w:r>
            </w:ins>
            <w:ins w:id="1551" w:author="Peter Bugeia" w:date="2014-04-24T17:26:00Z">
              <w:r w:rsidR="00AF4CF6">
                <w:t>you wish to add</w:t>
              </w:r>
            </w:ins>
            <w:ins w:id="1552" w:author="Peter Bugeia" w:date="2014-04-28T14:04:00Z">
              <w:r w:rsidR="00FF3FDC">
                <w:t xml:space="preserve"> from the list displayed</w:t>
              </w:r>
            </w:ins>
            <w:ins w:id="1553" w:author="Peter Bugeia" w:date="2014-04-24T17:26:00Z">
              <w:r w:rsidR="00AF4CF6">
                <w:t>.</w:t>
              </w:r>
            </w:ins>
            <w:ins w:id="1554" w:author="Peter Bugeia" w:date="2014-04-28T11:46:00Z">
              <w:r w:rsidR="00F21AD3">
                <w:t xml:space="preserve"> Following are some usage notes:</w:t>
              </w:r>
            </w:ins>
          </w:p>
          <w:p w14:paraId="33B08ADF" w14:textId="77777777" w:rsidR="00AF4CF6" w:rsidRDefault="007F499E">
            <w:pPr>
              <w:pStyle w:val="iNormal"/>
              <w:numPr>
                <w:ilvl w:val="0"/>
                <w:numId w:val="41"/>
              </w:numPr>
              <w:rPr>
                <w:ins w:id="1555" w:author="Peter Bugeia" w:date="2014-04-28T11:42:00Z"/>
              </w:rPr>
              <w:pPrChange w:id="1556" w:author="Peter Bugeia" w:date="2014-04-28T11:43:00Z">
                <w:pPr>
                  <w:pStyle w:val="iNormal"/>
                </w:pPr>
              </w:pPrChange>
            </w:pPr>
            <w:ins w:id="1557" w:author="Peter Bugeia" w:date="2014-04-24T17:26:00Z">
              <w:r>
                <w:t xml:space="preserve">Only </w:t>
              </w:r>
            </w:ins>
            <w:ins w:id="1558" w:author="Peter Bugeia" w:date="2014-04-24T17:36:00Z">
              <w:r w:rsidR="003F3FFA">
                <w:t xml:space="preserve">those </w:t>
              </w:r>
            </w:ins>
            <w:ins w:id="1559" w:author="Peter Bugeia" w:date="2014-04-24T17:26:00Z">
              <w:r>
                <w:t xml:space="preserve">Access Groups </w:t>
              </w:r>
            </w:ins>
            <w:ins w:id="1560" w:author="Peter Bugeia" w:date="2014-04-24T17:36:00Z">
              <w:r w:rsidR="003F3FFA">
                <w:t>that</w:t>
              </w:r>
            </w:ins>
            <w:ins w:id="1561" w:author="Peter Bugeia" w:date="2014-04-24T17:26:00Z">
              <w:r>
                <w:t xml:space="preserve"> are not already in the list can be selected.</w:t>
              </w:r>
            </w:ins>
          </w:p>
          <w:p w14:paraId="526EE879" w14:textId="32ED75D9" w:rsidR="00AF4CF6" w:rsidRDefault="00AF4CF6">
            <w:pPr>
              <w:pStyle w:val="iNormal"/>
              <w:numPr>
                <w:ilvl w:val="0"/>
                <w:numId w:val="41"/>
              </w:numPr>
              <w:rPr>
                <w:ins w:id="1562" w:author="Peter Bugeia" w:date="2014-04-24T17:36:00Z"/>
              </w:rPr>
              <w:pPrChange w:id="1563" w:author="Peter Bugeia" w:date="2014-04-28T11:43:00Z">
                <w:pPr>
                  <w:pStyle w:val="iNormal"/>
                </w:pPr>
              </w:pPrChange>
            </w:pPr>
            <w:ins w:id="1564" w:author="Peter Bugeia" w:date="2014-04-28T11:42:00Z">
              <w:r>
                <w:t xml:space="preserve">You can add </w:t>
              </w:r>
            </w:ins>
            <w:ins w:id="1565" w:author="Peter Bugeia" w:date="2014-04-28T11:43:00Z">
              <w:r w:rsidR="00F21AD3">
                <w:t xml:space="preserve">an Access Group </w:t>
              </w:r>
            </w:ins>
            <w:ins w:id="1566" w:author="Peter Bugeia" w:date="2014-04-28T11:44:00Z">
              <w:r w:rsidR="00F21AD3">
                <w:t xml:space="preserve">to a user </w:t>
              </w:r>
            </w:ins>
            <w:ins w:id="1567" w:author="Peter Bugeia" w:date="2014-04-28T11:43:00Z">
              <w:r w:rsidR="00F21AD3">
                <w:t xml:space="preserve">regardless </w:t>
              </w:r>
            </w:ins>
            <w:ins w:id="1568" w:author="Peter Bugeia" w:date="2014-04-28T11:44:00Z">
              <w:r w:rsidR="00F21AD3">
                <w:t xml:space="preserve">of whether </w:t>
              </w:r>
            </w:ins>
            <w:ins w:id="1569" w:author="Peter Bugeia" w:date="2014-04-28T11:45:00Z">
              <w:r w:rsidR="00F21AD3">
                <w:t>the Access group</w:t>
              </w:r>
            </w:ins>
            <w:ins w:id="1570" w:author="Peter Bugeia" w:date="2014-04-28T11:44:00Z">
              <w:r w:rsidR="00F21AD3">
                <w:t xml:space="preserve"> is Active or Inactive.</w:t>
              </w:r>
            </w:ins>
          </w:p>
          <w:p w14:paraId="5933F159" w14:textId="79D4D5AC" w:rsidR="00AF4CF6" w:rsidRPr="00F21AD3" w:rsidRDefault="003F3FFA">
            <w:pPr>
              <w:pStyle w:val="iNormal"/>
              <w:numPr>
                <w:ilvl w:val="0"/>
                <w:numId w:val="41"/>
              </w:numPr>
              <w:rPr>
                <w:ins w:id="1571" w:author="Peter Bugeia" w:date="2014-04-24T17:23:00Z"/>
                <w:rPrChange w:id="1572" w:author="Peter Bugeia" w:date="2014-04-28T11:50:00Z">
                  <w:rPr>
                    <w:ins w:id="1573" w:author="Peter Bugeia" w:date="2014-04-24T17:23:00Z"/>
                    <w:rFonts w:eastAsiaTheme="minorEastAsia" w:cstheme="minorBidi"/>
                  </w:rPr>
                </w:rPrChange>
              </w:rPr>
              <w:pPrChange w:id="1574" w:author="Peter Bugeia" w:date="2014-04-28T11:46:00Z">
                <w:pPr>
                  <w:pStyle w:val="iNormal"/>
                </w:pPr>
              </w:pPrChange>
            </w:pPr>
            <w:ins w:id="1575" w:author="Peter Bugeia" w:date="2014-04-24T17:36:00Z">
              <w:r>
                <w:t xml:space="preserve">You can remove an Access Group from the list by pressing the Remove X. However, the system will not allow you to remove an Access Group for which the user in question is the Primary </w:t>
              </w:r>
            </w:ins>
            <w:ins w:id="1576" w:author="Peter Bugeia" w:date="2014-04-24T17:38:00Z">
              <w:r>
                <w:t>User of the Access Group.</w:t>
              </w:r>
            </w:ins>
          </w:p>
        </w:tc>
      </w:tr>
    </w:tbl>
    <w:p w14:paraId="366BAA94" w14:textId="55BC0D0F" w:rsidR="00C86942" w:rsidRPr="005879DC" w:rsidRDefault="00F21AD3">
      <w:pPr>
        <w:pStyle w:val="iNote"/>
        <w:pPrChange w:id="1577" w:author="Peter Bugeia" w:date="2014-04-28T11:51:00Z">
          <w:pPr>
            <w:pStyle w:val="iNormal"/>
          </w:pPr>
        </w:pPrChange>
      </w:pPr>
      <w:ins w:id="1578" w:author="Peter Bugeia" w:date="2014-04-28T11:51:00Z">
        <w:r>
          <w:t>Note</w:t>
        </w:r>
        <w:r>
          <w:tab/>
        </w:r>
      </w:ins>
      <w:r w:rsidR="00C86942">
        <w:t xml:space="preserve">It is not possible to delete a User’s entry. This ensures that historical information relating to that User remains meaningful. Instead of deletion, a User’s login account should be </w:t>
      </w:r>
      <w:proofErr w:type="gramStart"/>
      <w:r w:rsidR="00C86942">
        <w:t>Deactivated</w:t>
      </w:r>
      <w:proofErr w:type="gramEnd"/>
      <w:r w:rsidR="00C86942">
        <w:t>.</w:t>
      </w:r>
    </w:p>
    <w:p w14:paraId="5B7BCE79" w14:textId="77777777" w:rsidR="00A13A20" w:rsidRPr="005879DC" w:rsidRDefault="001240AD" w:rsidP="00B6457B">
      <w:pPr>
        <w:pStyle w:val="iHeading2"/>
      </w:pPr>
      <w:bookmarkStart w:id="1579" w:name="_Toc386636226"/>
      <w:r>
        <w:t>Authorising New Users</w:t>
      </w:r>
      <w:r w:rsidR="00C86942">
        <w:t xml:space="preserve"> – The Access Requests Tab</w:t>
      </w:r>
      <w:bookmarkEnd w:id="1579"/>
    </w:p>
    <w:p w14:paraId="37ACE893" w14:textId="42326646" w:rsidR="00A13A20" w:rsidRPr="005879DC" w:rsidRDefault="00A13A20" w:rsidP="00A13A20">
      <w:pPr>
        <w:pStyle w:val="iNormal"/>
      </w:pPr>
      <w:r w:rsidRPr="0071425A">
        <w:t>The Access Requests tab is where</w:t>
      </w:r>
      <w:r w:rsidRPr="005879DC">
        <w:t xml:space="preserve"> an administrator can approve or deny requests for a </w:t>
      </w:r>
      <w:r w:rsidR="001902BA">
        <w:t>User</w:t>
      </w:r>
      <w:r w:rsidRPr="005879DC">
        <w:t xml:space="preserve"> account in the system</w:t>
      </w:r>
      <w:r w:rsidR="002F37C0">
        <w:t>.</w:t>
      </w:r>
      <w:ins w:id="1580" w:author="Peter Bugeia" w:date="2014-04-28T18:07:00Z">
        <w:r w:rsidR="00FE7628">
          <w:t xml:space="preserve"> </w:t>
        </w:r>
        <w:r w:rsidR="00FE7628" w:rsidRPr="00CB35E7">
          <w:rPr>
            <w:highlight w:val="yellow"/>
          </w:rPr>
          <w:t>*** UPDATE ***</w:t>
        </w:r>
      </w:ins>
    </w:p>
    <w:p w14:paraId="7F632976" w14:textId="59554D20" w:rsidR="00A13A20" w:rsidRPr="005879DC" w:rsidRDefault="005F6049" w:rsidP="0095335A">
      <w:pPr>
        <w:pStyle w:val="iFigureCaption"/>
      </w:pPr>
      <w:r>
        <w:rPr>
          <w:b w:val="0"/>
          <w:noProof/>
          <w:lang w:eastAsia="en-AU"/>
        </w:rPr>
        <w:drawing>
          <wp:inline distT="0" distB="0" distL="0" distR="0" wp14:anchorId="420883F1" wp14:editId="5BBA97E8">
            <wp:extent cx="4565920" cy="1204382"/>
            <wp:effectExtent l="190500" t="152400" r="177530" b="129118"/>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srcRect l="1022" t="36468" r="2335" b="11680"/>
                    <a:stretch>
                      <a:fillRect/>
                    </a:stretch>
                  </pic:blipFill>
                  <pic:spPr bwMode="auto">
                    <a:xfrm>
                      <a:off x="0" y="0"/>
                      <a:ext cx="4567394" cy="1204771"/>
                    </a:xfrm>
                    <a:prstGeom prst="rect">
                      <a:avLst/>
                    </a:prstGeom>
                    <a:ln>
                      <a:noFill/>
                    </a:ln>
                    <a:effectLst>
                      <a:outerShdw blurRad="190500" algn="tl" rotWithShape="0">
                        <a:srgbClr val="000000">
                          <a:alpha val="70000"/>
                        </a:srgbClr>
                      </a:outerShdw>
                    </a:effectLst>
                  </pic:spPr>
                </pic:pic>
              </a:graphicData>
            </a:graphic>
          </wp:inline>
        </w:drawing>
      </w:r>
    </w:p>
    <w:p w14:paraId="1A3AA0CF" w14:textId="77777777" w:rsidR="00C86942" w:rsidRDefault="00C86942" w:rsidP="00A13A20">
      <w:pPr>
        <w:pStyle w:val="iNormal"/>
      </w:pPr>
      <w:r>
        <w:t>Each access request line in this table has three buttons:</w:t>
      </w:r>
    </w:p>
    <w:tbl>
      <w:tblPr>
        <w:tblW w:w="0" w:type="auto"/>
        <w:tblLook w:val="04A0" w:firstRow="1" w:lastRow="0" w:firstColumn="1" w:lastColumn="0" w:noHBand="0" w:noVBand="1"/>
      </w:tblPr>
      <w:tblGrid>
        <w:gridCol w:w="1384"/>
        <w:gridCol w:w="7896"/>
      </w:tblGrid>
      <w:tr w:rsidR="00870446" w:rsidRPr="00582270" w14:paraId="1EC9DC51" w14:textId="77777777" w:rsidTr="00582270">
        <w:tc>
          <w:tcPr>
            <w:tcW w:w="1384" w:type="dxa"/>
            <w:shd w:val="clear" w:color="auto" w:fill="auto"/>
          </w:tcPr>
          <w:p w14:paraId="5637F24D" w14:textId="77777777" w:rsidR="00870446" w:rsidRPr="00B972CE" w:rsidRDefault="00B972CE" w:rsidP="006F4187">
            <w:pPr>
              <w:pStyle w:val="iNormal"/>
              <w:rPr>
                <w:rStyle w:val="iButton"/>
              </w:rPr>
            </w:pPr>
            <w:r w:rsidRPr="00B972CE">
              <w:rPr>
                <w:rStyle w:val="iButton"/>
              </w:rPr>
              <w:t> </w:t>
            </w:r>
            <w:r w:rsidR="00870446" w:rsidRPr="00B972CE">
              <w:rPr>
                <w:rStyle w:val="iButton"/>
              </w:rPr>
              <w:t>Spam</w:t>
            </w:r>
            <w:r w:rsidRPr="00B972CE">
              <w:rPr>
                <w:rStyle w:val="iButton"/>
              </w:rPr>
              <w:t> </w:t>
            </w:r>
          </w:p>
        </w:tc>
        <w:tc>
          <w:tcPr>
            <w:tcW w:w="7896" w:type="dxa"/>
            <w:shd w:val="clear" w:color="auto" w:fill="auto"/>
          </w:tcPr>
          <w:p w14:paraId="3B574A4A" w14:textId="77777777" w:rsidR="00870446" w:rsidRPr="00582270" w:rsidRDefault="00870446" w:rsidP="00870446">
            <w:pPr>
              <w:pStyle w:val="iNormal"/>
            </w:pPr>
            <w:r w:rsidRPr="00582270">
              <w:t>Click on this button to ignore the account request and remove it totally from the system.</w:t>
            </w:r>
            <w:r w:rsidR="00FD2043">
              <w:t xml:space="preserve"> All future requests from this email address will be blocked.</w:t>
            </w:r>
          </w:p>
        </w:tc>
      </w:tr>
      <w:tr w:rsidR="00870446" w:rsidRPr="00582270" w14:paraId="1D61FB2C" w14:textId="77777777" w:rsidTr="00582270">
        <w:tc>
          <w:tcPr>
            <w:tcW w:w="1384" w:type="dxa"/>
            <w:shd w:val="clear" w:color="auto" w:fill="auto"/>
          </w:tcPr>
          <w:p w14:paraId="4115C453" w14:textId="77777777" w:rsidR="00870446" w:rsidRPr="00B972CE" w:rsidRDefault="00B972CE" w:rsidP="00582270">
            <w:pPr>
              <w:pStyle w:val="iNormal"/>
              <w:jc w:val="left"/>
              <w:rPr>
                <w:rStyle w:val="iButtonRed"/>
              </w:rPr>
            </w:pPr>
            <w:r w:rsidRPr="00B972CE">
              <w:rPr>
                <w:rStyle w:val="iButtonRed"/>
              </w:rPr>
              <w:t> </w:t>
            </w:r>
            <w:r w:rsidR="00870446" w:rsidRPr="00B972CE">
              <w:rPr>
                <w:rStyle w:val="iButtonRed"/>
              </w:rPr>
              <w:t>Reject</w:t>
            </w:r>
            <w:r w:rsidRPr="00B972CE">
              <w:rPr>
                <w:rStyle w:val="iButtonRed"/>
              </w:rPr>
              <w:t> </w:t>
            </w:r>
          </w:p>
        </w:tc>
        <w:tc>
          <w:tcPr>
            <w:tcW w:w="7896" w:type="dxa"/>
            <w:shd w:val="clear" w:color="auto" w:fill="auto"/>
          </w:tcPr>
          <w:p w14:paraId="7B198721" w14:textId="77777777" w:rsidR="00870446" w:rsidRPr="00582270" w:rsidRDefault="00870446" w:rsidP="00582270">
            <w:pPr>
              <w:pStyle w:val="iNormal"/>
              <w:jc w:val="left"/>
            </w:pPr>
            <w:r w:rsidRPr="00582270">
              <w:t>Click on this button to reject the access request</w:t>
            </w:r>
            <w:r w:rsidR="0017290D" w:rsidRPr="00582270">
              <w:t xml:space="preserve">. An </w:t>
            </w:r>
            <w:r w:rsidRPr="00582270">
              <w:t xml:space="preserve">email informing the </w:t>
            </w:r>
            <w:r w:rsidR="001902BA" w:rsidRPr="00582270">
              <w:t>User</w:t>
            </w:r>
            <w:r w:rsidRPr="00582270">
              <w:t xml:space="preserve"> that his or her request for an account has been rejected</w:t>
            </w:r>
            <w:r w:rsidR="0017290D" w:rsidRPr="00582270">
              <w:t xml:space="preserve"> will be sent to the email address listed.</w:t>
            </w:r>
          </w:p>
        </w:tc>
      </w:tr>
      <w:tr w:rsidR="00870446" w:rsidRPr="00582270" w14:paraId="193C0016" w14:textId="77777777" w:rsidTr="00582270">
        <w:tc>
          <w:tcPr>
            <w:tcW w:w="1384" w:type="dxa"/>
            <w:shd w:val="clear" w:color="auto" w:fill="auto"/>
          </w:tcPr>
          <w:p w14:paraId="52ED75F7" w14:textId="77777777" w:rsidR="00870446" w:rsidRPr="00B972CE" w:rsidRDefault="00B972CE" w:rsidP="006F4187">
            <w:pPr>
              <w:pStyle w:val="iNormal"/>
              <w:rPr>
                <w:rStyle w:val="iButtonBlue"/>
              </w:rPr>
            </w:pPr>
            <w:r w:rsidRPr="00B972CE">
              <w:rPr>
                <w:rStyle w:val="iButtonBlue"/>
              </w:rPr>
              <w:t> </w:t>
            </w:r>
            <w:r w:rsidR="00870446" w:rsidRPr="00B972CE">
              <w:rPr>
                <w:rStyle w:val="iButtonBlue"/>
              </w:rPr>
              <w:t>Approve</w:t>
            </w:r>
            <w:r w:rsidRPr="00B972CE">
              <w:rPr>
                <w:rStyle w:val="iButtonBlue"/>
              </w:rPr>
              <w:t> </w:t>
            </w:r>
          </w:p>
        </w:tc>
        <w:tc>
          <w:tcPr>
            <w:tcW w:w="7896" w:type="dxa"/>
            <w:shd w:val="clear" w:color="auto" w:fill="auto"/>
          </w:tcPr>
          <w:p w14:paraId="7AD35A4C" w14:textId="77777777" w:rsidR="00870446" w:rsidRPr="00582270" w:rsidRDefault="00870446" w:rsidP="006F4187">
            <w:pPr>
              <w:pStyle w:val="iNormal"/>
            </w:pPr>
            <w:r w:rsidRPr="00582270">
              <w:t xml:space="preserve">Click on this button to accept the User’s access request. It will take you to a screen where you must select a role for the </w:t>
            </w:r>
            <w:r w:rsidR="001902BA" w:rsidRPr="00582270">
              <w:t>User</w:t>
            </w:r>
            <w:r w:rsidRPr="00582270">
              <w:t xml:space="preserve"> in the system. Completing this approval process results in a confirmation email being sent to the User. See section </w:t>
            </w:r>
            <w:r w:rsidR="00C23447">
              <w:fldChar w:fldCharType="begin"/>
            </w:r>
            <w:r w:rsidR="00C23447">
              <w:instrText xml:space="preserve"> REF _Ref351724673 \r \h  \* MERGEFORMAT </w:instrText>
            </w:r>
            <w:r w:rsidR="00C23447">
              <w:fldChar w:fldCharType="separate"/>
            </w:r>
            <w:r w:rsidR="00443106" w:rsidRPr="00443106">
              <w:rPr>
                <w:rStyle w:val="CrossReference"/>
              </w:rPr>
              <w:t>3.1</w:t>
            </w:r>
            <w:r w:rsidR="00C23447">
              <w:fldChar w:fldCharType="end"/>
            </w:r>
            <w:r w:rsidRPr="00582270">
              <w:rPr>
                <w:rStyle w:val="CrossReference"/>
              </w:rPr>
              <w:t xml:space="preserve"> </w:t>
            </w:r>
            <w:r w:rsidR="00C23447">
              <w:fldChar w:fldCharType="begin"/>
            </w:r>
            <w:r w:rsidR="00C23447">
              <w:instrText xml:space="preserve"> REF _Ref351724673 \h  \* MERGEFORMAT </w:instrText>
            </w:r>
            <w:r w:rsidR="00C23447">
              <w:fldChar w:fldCharType="separate"/>
            </w:r>
            <w:r w:rsidR="00443106" w:rsidRPr="00443106">
              <w:rPr>
                <w:rStyle w:val="CrossReference"/>
              </w:rPr>
              <w:t>Classes of Users</w:t>
            </w:r>
            <w:r w:rsidR="00C23447">
              <w:fldChar w:fldCharType="end"/>
            </w:r>
            <w:r w:rsidRPr="00582270">
              <w:t xml:space="preserve"> for information on the permissions of the three available roles.</w:t>
            </w:r>
          </w:p>
        </w:tc>
      </w:tr>
    </w:tbl>
    <w:p w14:paraId="2DDC03D1" w14:textId="23ACBA6D" w:rsidR="00870446" w:rsidRDefault="00870446" w:rsidP="00870446">
      <w:pPr>
        <w:pStyle w:val="iNormal"/>
        <w:rPr>
          <w:ins w:id="1581" w:author="Peter Bugeia" w:date="2014-04-23T15:40:00Z"/>
        </w:rPr>
      </w:pPr>
      <w:r>
        <w:t>Clicking any of these three buttons will remove the request from the Access Requests table.</w:t>
      </w:r>
    </w:p>
    <w:p w14:paraId="07AA4752" w14:textId="3478A471" w:rsidR="00643A5E" w:rsidRDefault="00C94FA8">
      <w:pPr>
        <w:pStyle w:val="iHeading2"/>
        <w:ind w:left="709" w:hanging="709"/>
        <w:rPr>
          <w:ins w:id="1582" w:author="Peter Bugeia" w:date="2014-04-28T11:52:00Z"/>
        </w:rPr>
        <w:pPrChange w:id="1583" w:author="Peter Bugeia" w:date="2014-04-28T13:39:00Z">
          <w:pPr>
            <w:pStyle w:val="iNormal"/>
          </w:pPr>
        </w:pPrChange>
      </w:pPr>
      <w:bookmarkStart w:id="1584" w:name="_Ref259887537"/>
      <w:bookmarkStart w:id="1585" w:name="_Ref259887545"/>
      <w:bookmarkStart w:id="1586" w:name="_Toc386636227"/>
      <w:ins w:id="1587" w:author="Peter Bugeia" w:date="2014-04-23T15:40:00Z">
        <w:r w:rsidRPr="005770E1">
          <w:rPr>
            <w:noProof/>
            <w:lang w:eastAsia="en-AU"/>
          </w:rPr>
          <mc:AlternateContent>
            <mc:Choice Requires="wps">
              <w:drawing>
                <wp:anchor distT="0" distB="0" distL="114300" distR="114300" simplePos="0" relativeHeight="251682304" behindDoc="0" locked="0" layoutInCell="1" allowOverlap="1" wp14:anchorId="66A1D875" wp14:editId="13494969">
                  <wp:simplePos x="0" y="0"/>
                  <wp:positionH relativeFrom="column">
                    <wp:posOffset>-628650</wp:posOffset>
                  </wp:positionH>
                  <wp:positionV relativeFrom="paragraph">
                    <wp:posOffset>0</wp:posOffset>
                  </wp:positionV>
                  <wp:extent cx="1731010" cy="375285"/>
                  <wp:effectExtent l="0" t="0" r="0" b="5715"/>
                  <wp:wrapNone/>
                  <wp:docPr id="168" name="Text Box 168"/>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061F0A8"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88" w:author="Peter Bugeia" w:date="2014-04-15T14:50:00Z">
                                    <w:rPr/>
                                  </w:rPrChange>
                                </w:rPr>
                                <w:pPrChange w:id="1589" w:author="Peter Bugeia" w:date="2014-04-15T14:49:00Z">
                                  <w:pPr>
                                    <w:pStyle w:val="iNormal"/>
                                  </w:pPr>
                                </w:pPrChange>
                              </w:pPr>
                              <w:del w:id="1590"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91"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592"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93"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594"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95"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8" o:spid="_x0000_s1099" type="#_x0000_t202" style="position:absolute;left:0;text-align:left;margin-left:-49.5pt;margin-top:0;width:136.3pt;height:29.55pt;z-index:251682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" filled="f" stroked="f">
                  <v:textbox style="mso-fit-shape-to-text:t">
                    <w:txbxContent>
                      <w:p w14:paraId="2061F0A8"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96" w:author="Peter Bugeia" w:date="2014-04-15T14:50:00Z">
                              <w:rPr/>
                            </w:rPrChange>
                          </w:rPr>
                          <w:pPrChange w:id="1597" w:author="Peter Bugeia" w:date="2014-04-15T14:49:00Z">
                            <w:pPr>
                              <w:pStyle w:val="iNormal"/>
                            </w:pPr>
                          </w:pPrChange>
                        </w:pPr>
                        <w:del w:id="1598"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99"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600"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601"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602"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603"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r w:rsidR="00643A5E">
          <w:t>Managing Access Groups</w:t>
        </w:r>
      </w:ins>
      <w:bookmarkEnd w:id="1584"/>
      <w:bookmarkEnd w:id="1585"/>
      <w:bookmarkEnd w:id="1586"/>
    </w:p>
    <w:p w14:paraId="7D920A1F" w14:textId="3C8CDD0A" w:rsidR="00C94FA8" w:rsidRDefault="00613403">
      <w:pPr>
        <w:pStyle w:val="iNormal"/>
        <w:keepNext/>
        <w:keepLines/>
        <w:rPr>
          <w:ins w:id="1604" w:author="Peter Bugeia" w:date="2014-04-28T11:53:00Z"/>
        </w:rPr>
        <w:pPrChange w:id="1605" w:author="Peter Bugeia" w:date="2014-04-28T13:39:00Z">
          <w:pPr>
            <w:pStyle w:val="iNormal"/>
          </w:pPr>
        </w:pPrChange>
      </w:pPr>
      <w:ins w:id="1606" w:author="Peter Bugeia" w:date="2014-04-28T13:49:00Z">
        <w:r>
          <w:t xml:space="preserve">An Access </w:t>
        </w:r>
      </w:ins>
      <w:ins w:id="1607" w:author="Peter Bugeia" w:date="2014-04-28T16:56:00Z">
        <w:r w:rsidR="008974D9">
          <w:t xml:space="preserve">Control </w:t>
        </w:r>
      </w:ins>
      <w:ins w:id="1608" w:author="Peter Bugeia" w:date="2014-04-28T13:49:00Z">
        <w:r>
          <w:t xml:space="preserve">Group </w:t>
        </w:r>
      </w:ins>
      <w:ins w:id="1609" w:author="Peter Bugeia" w:date="2014-04-28T15:34:00Z">
        <w:r w:rsidR="00C747B1">
          <w:t>(</w:t>
        </w:r>
      </w:ins>
      <w:ins w:id="1610" w:author="Peter Bugeia" w:date="2014-04-28T16:56:00Z">
        <w:r w:rsidR="008974D9">
          <w:t xml:space="preserve">also known as an </w:t>
        </w:r>
      </w:ins>
      <w:ins w:id="1611" w:author="Peter Bugeia" w:date="2014-04-28T15:34:00Z">
        <w:r w:rsidR="008974D9">
          <w:t xml:space="preserve">Access </w:t>
        </w:r>
        <w:r w:rsidR="00C747B1">
          <w:t xml:space="preserve">Group) </w:t>
        </w:r>
      </w:ins>
      <w:ins w:id="1612" w:author="Peter Bugeia" w:date="2014-04-28T13:49:00Z">
        <w:r>
          <w:t xml:space="preserve">is a grouping of users who are authorised to access one or more Private files. </w:t>
        </w:r>
      </w:ins>
      <w:ins w:id="1613" w:author="Peter Bugeia" w:date="2014-04-28T11:53:00Z">
        <w:r w:rsidR="00C94FA8">
          <w:t xml:space="preserve">The Access Groups tab lists all Access Groups </w:t>
        </w:r>
      </w:ins>
      <w:ins w:id="1614" w:author="Peter Bugeia" w:date="2014-04-28T12:13:00Z">
        <w:r w:rsidR="00A72090">
          <w:t>that</w:t>
        </w:r>
      </w:ins>
      <w:ins w:id="1615" w:author="Peter Bugeia" w:date="2014-04-28T11:53:00Z">
        <w:r w:rsidR="00C94FA8">
          <w:t xml:space="preserve"> are in the system.</w:t>
        </w:r>
      </w:ins>
      <w:ins w:id="1616" w:author="Peter Bugeia" w:date="2014-04-28T15:34:00Z">
        <w:r w:rsidR="009C479B">
          <w:t xml:space="preserve"> This tab allows an administrator to manage Access Groups.</w:t>
        </w:r>
      </w:ins>
    </w:p>
    <w:p w14:paraId="1E23828F" w14:textId="0A4C090F" w:rsidR="00C94FA8" w:rsidRDefault="001C5498">
      <w:pPr>
        <w:pStyle w:val="iNormal"/>
        <w:rPr>
          <w:ins w:id="1617" w:author="Peter Bugeia" w:date="2014-04-28T12:08:00Z"/>
        </w:rPr>
      </w:pPr>
      <w:ins w:id="1618" w:author="Peter Bugeia" w:date="2014-04-28T11:56:00Z">
        <w:r>
          <w:rPr>
            <w:noProof/>
            <w:lang w:eastAsia="en-AU"/>
          </w:rPr>
          <w:drawing>
            <wp:inline distT="0" distB="0" distL="0" distR="0" wp14:anchorId="2930997D" wp14:editId="6D10BE77">
              <wp:extent cx="5755640" cy="2274509"/>
              <wp:effectExtent l="203200" t="203200" r="213360" b="215265"/>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5640" cy="2274509"/>
                      </a:xfrm>
                      <a:prstGeom prst="rect">
                        <a:avLst/>
                      </a:prstGeom>
                      <a:noFill/>
                      <a:ln>
                        <a:noFill/>
                      </a:ln>
                      <a:effectLst>
                        <a:outerShdw blurRad="190500" algn="tl" rotWithShape="0">
                          <a:srgbClr val="000000">
                            <a:alpha val="70000"/>
                          </a:srgbClr>
                        </a:outerShdw>
                      </a:effectLst>
                    </pic:spPr>
                  </pic:pic>
                </a:graphicData>
              </a:graphic>
            </wp:inline>
          </w:drawing>
        </w:r>
      </w:ins>
    </w:p>
    <w:p w14:paraId="0E780E42" w14:textId="5C132CF8" w:rsidR="00A72090" w:rsidRDefault="00A72090" w:rsidP="00A72090">
      <w:pPr>
        <w:pStyle w:val="iNormal"/>
        <w:rPr>
          <w:ins w:id="1619" w:author="Peter Bugeia" w:date="2014-04-28T12:08:00Z"/>
        </w:rPr>
      </w:pPr>
      <w:ins w:id="1620" w:author="Peter Bugeia" w:date="2014-04-28T12:09:00Z">
        <w:r>
          <w:t>Following are the actions available:</w:t>
        </w:r>
      </w:ins>
    </w:p>
    <w:tbl>
      <w:tblPr>
        <w:tblW w:w="0" w:type="auto"/>
        <w:tblLook w:val="04A0" w:firstRow="1" w:lastRow="0" w:firstColumn="1" w:lastColumn="0" w:noHBand="0" w:noVBand="1"/>
      </w:tblPr>
      <w:tblGrid>
        <w:gridCol w:w="1333"/>
        <w:gridCol w:w="7947"/>
        <w:tblGridChange w:id="1621">
          <w:tblGrid>
            <w:gridCol w:w="1333"/>
            <w:gridCol w:w="51"/>
            <w:gridCol w:w="7896"/>
          </w:tblGrid>
        </w:tblGridChange>
      </w:tblGrid>
      <w:tr w:rsidR="00A72090" w:rsidRPr="00582270" w14:paraId="367A007F" w14:textId="77777777" w:rsidTr="00A72090">
        <w:trPr>
          <w:ins w:id="1622" w:author="Peter Bugeia" w:date="2014-04-28T12:10:00Z"/>
        </w:trPr>
        <w:tc>
          <w:tcPr>
            <w:tcW w:w="1526" w:type="dxa"/>
            <w:shd w:val="clear" w:color="auto" w:fill="auto"/>
          </w:tcPr>
          <w:p w14:paraId="35D412E4" w14:textId="77777777" w:rsidR="00A72090" w:rsidRPr="00B972CE" w:rsidRDefault="00A72090" w:rsidP="00A72090">
            <w:pPr>
              <w:pStyle w:val="iNormal"/>
              <w:rPr>
                <w:ins w:id="1623" w:author="Peter Bugeia" w:date="2014-04-28T12:10:00Z"/>
                <w:rStyle w:val="iButtonBlue"/>
              </w:rPr>
            </w:pPr>
            <w:ins w:id="1624" w:author="Peter Bugeia" w:date="2014-04-28T12:10:00Z">
              <w:r>
                <w:rPr>
                  <w:rStyle w:val="iButtonBlue"/>
                </w:rPr>
                <w:t>New Access Group</w:t>
              </w:r>
            </w:ins>
          </w:p>
        </w:tc>
        <w:tc>
          <w:tcPr>
            <w:tcW w:w="7754" w:type="dxa"/>
            <w:shd w:val="clear" w:color="auto" w:fill="auto"/>
          </w:tcPr>
          <w:p w14:paraId="20C6F7DB" w14:textId="3D4ADF56" w:rsidR="00613403" w:rsidRDefault="00A72090">
            <w:pPr>
              <w:pStyle w:val="iNormal"/>
              <w:rPr>
                <w:ins w:id="1625" w:author="Peter Bugeia" w:date="2014-04-28T13:53:00Z"/>
              </w:rPr>
            </w:pPr>
            <w:ins w:id="1626" w:author="Peter Bugeia" w:date="2014-04-28T12:10:00Z">
              <w:r>
                <w:t>Click on this button to add a new Access Group</w:t>
              </w:r>
            </w:ins>
            <w:ins w:id="1627" w:author="Peter Bugeia" w:date="2014-04-28T12:11:00Z">
              <w:r>
                <w:t>.</w:t>
              </w:r>
            </w:ins>
            <w:ins w:id="1628" w:author="Peter Bugeia" w:date="2014-04-28T13:57:00Z">
              <w:r w:rsidR="00CA471B">
                <w:t xml:space="preserve"> When clicked, th</w:t>
              </w:r>
            </w:ins>
            <w:ins w:id="1629" w:author="Peter Bugeia" w:date="2014-04-28T13:58:00Z">
              <w:r w:rsidR="00CA471B">
                <w:t>e</w:t>
              </w:r>
            </w:ins>
            <w:ins w:id="1630" w:author="Peter Bugeia" w:date="2014-04-28T13:57:00Z">
              <w:r w:rsidR="00CA471B">
                <w:t xml:space="preserve"> following</w:t>
              </w:r>
            </w:ins>
            <w:ins w:id="1631" w:author="Peter Bugeia" w:date="2014-04-28T13:58:00Z">
              <w:r w:rsidR="00CA471B">
                <w:t xml:space="preserve"> form will be displayed</w:t>
              </w:r>
            </w:ins>
            <w:ins w:id="1632" w:author="Peter Bugeia" w:date="2014-04-28T14:08:00Z">
              <w:r w:rsidR="00280213">
                <w:t xml:space="preserve"> which will allow you to enter details about the new Access Group</w:t>
              </w:r>
            </w:ins>
            <w:ins w:id="1633" w:author="Peter Bugeia" w:date="2014-04-28T13:58:00Z">
              <w:r w:rsidR="00CA471B">
                <w:t>.</w:t>
              </w:r>
            </w:ins>
            <w:ins w:id="1634" w:author="Peter Bugeia" w:date="2014-04-28T13:57:00Z">
              <w:r w:rsidR="00CA471B">
                <w:t xml:space="preserve"> </w:t>
              </w:r>
            </w:ins>
          </w:p>
          <w:p w14:paraId="44BA9A9C" w14:textId="6085379C" w:rsidR="00CA471B" w:rsidRDefault="00CA471B">
            <w:pPr>
              <w:pStyle w:val="iNormal"/>
              <w:rPr>
                <w:ins w:id="1635" w:author="Peter Bugeia" w:date="2014-04-28T13:59:00Z"/>
              </w:rPr>
            </w:pPr>
            <w:ins w:id="1636" w:author="Peter Bugeia" w:date="2014-04-28T13:59:00Z">
              <w:r w:rsidRPr="00CA471B">
                <w:rPr>
                  <w:noProof/>
                  <w:lang w:eastAsia="en-AU"/>
                </w:rPr>
                <w:drawing>
                  <wp:inline distT="0" distB="0" distL="0" distR="0" wp14:anchorId="71B345B1" wp14:editId="05859855">
                    <wp:extent cx="4675573" cy="2666223"/>
                    <wp:effectExtent l="203200" t="203200" r="201295" b="204470"/>
                    <wp:docPr id="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75573" cy="2666223"/>
                            </a:xfrm>
                            <a:prstGeom prst="rect">
                              <a:avLst/>
                            </a:prstGeom>
                            <a:noFill/>
                            <a:ln>
                              <a:noFill/>
                            </a:ln>
                            <a:effectLst>
                              <a:outerShdw blurRad="190500" algn="tl" rotWithShape="0">
                                <a:srgbClr val="000000">
                                  <a:alpha val="70000"/>
                                </a:srgbClr>
                              </a:outerShdw>
                            </a:effectLst>
                          </pic:spPr>
                        </pic:pic>
                      </a:graphicData>
                    </a:graphic>
                  </wp:inline>
                </w:drawing>
              </w:r>
            </w:ins>
          </w:p>
          <w:p w14:paraId="7C66C985" w14:textId="3B3F79CB" w:rsidR="00280213" w:rsidRPr="006273E1" w:rsidRDefault="00280213">
            <w:pPr>
              <w:pStyle w:val="iNormal"/>
              <w:rPr>
                <w:ins w:id="1637" w:author="Peter Bugeia" w:date="2014-04-28T14:08:00Z"/>
              </w:rPr>
              <w:pPrChange w:id="1638" w:author="Peter Bugeia" w:date="2014-04-28T14:09:00Z">
                <w:pPr>
                  <w:pStyle w:val="iNormal"/>
                  <w:numPr>
                    <w:numId w:val="21"/>
                  </w:numPr>
                  <w:ind w:left="720" w:hanging="360"/>
                </w:pPr>
              </w:pPrChange>
            </w:pPr>
            <w:ins w:id="1639" w:author="Peter Bugeia" w:date="2014-04-28T14:08:00Z">
              <w:r>
                <w:t xml:space="preserve">Enter the details </w:t>
              </w:r>
              <w:r w:rsidRPr="006273E1">
                <w:t xml:space="preserve">for the </w:t>
              </w:r>
            </w:ins>
            <w:ins w:id="1640" w:author="Peter Bugeia" w:date="2014-04-28T14:09:00Z">
              <w:r>
                <w:t>new Access Group</w:t>
              </w:r>
            </w:ins>
            <w:ins w:id="1641" w:author="Peter Bugeia" w:date="2014-04-28T14:08:00Z">
              <w:r w:rsidRPr="006273E1">
                <w:t>.</w:t>
              </w:r>
            </w:ins>
          </w:p>
          <w:tbl>
            <w:tblPr>
              <w:tblW w:w="0" w:type="auto"/>
              <w:tblInd w:w="612" w:type="dxa"/>
              <w:tblLook w:val="04A0" w:firstRow="1" w:lastRow="0" w:firstColumn="1" w:lastColumn="0" w:noHBand="0" w:noVBand="1"/>
              <w:tblPrChange w:id="1642" w:author="Peter Bugeia" w:date="2014-04-28T14:09:00Z">
                <w:tblPr>
                  <w:tblW w:w="0" w:type="auto"/>
                  <w:tblInd w:w="817" w:type="dxa"/>
                  <w:tblLook w:val="04A0" w:firstRow="1" w:lastRow="0" w:firstColumn="1" w:lastColumn="0" w:noHBand="0" w:noVBand="1"/>
                </w:tblPr>
              </w:tblPrChange>
            </w:tblPr>
            <w:tblGrid>
              <w:gridCol w:w="1479"/>
              <w:gridCol w:w="5436"/>
              <w:tblGridChange w:id="1643">
                <w:tblGrid>
                  <w:gridCol w:w="515"/>
                  <w:gridCol w:w="964"/>
                  <w:gridCol w:w="515"/>
                  <w:gridCol w:w="4921"/>
                  <w:gridCol w:w="515"/>
                </w:tblGrid>
              </w:tblGridChange>
            </w:tblGrid>
            <w:tr w:rsidR="00280213" w:rsidRPr="00582270" w14:paraId="771DDD8E" w14:textId="77777777" w:rsidTr="00280213">
              <w:trPr>
                <w:ins w:id="1644" w:author="Peter Bugeia" w:date="2014-04-28T14:08:00Z"/>
                <w:trPrChange w:id="1645" w:author="Peter Bugeia" w:date="2014-04-28T14:09:00Z">
                  <w:trPr>
                    <w:gridAfter w:val="0"/>
                  </w:trPr>
                </w:trPrChange>
              </w:trPr>
              <w:tc>
                <w:tcPr>
                  <w:tcW w:w="1479" w:type="dxa"/>
                  <w:shd w:val="clear" w:color="auto" w:fill="auto"/>
                  <w:tcPrChange w:id="1646" w:author="Peter Bugeia" w:date="2014-04-28T14:09:00Z">
                    <w:tcPr>
                      <w:tcW w:w="1559" w:type="dxa"/>
                      <w:gridSpan w:val="2"/>
                      <w:shd w:val="clear" w:color="auto" w:fill="auto"/>
                    </w:tcPr>
                  </w:tcPrChange>
                </w:tcPr>
                <w:p w14:paraId="0E4DE702" w14:textId="77777777" w:rsidR="00280213" w:rsidRPr="00582270" w:rsidRDefault="00280213" w:rsidP="00280213">
                  <w:pPr>
                    <w:pStyle w:val="iNormal"/>
                    <w:jc w:val="left"/>
                    <w:rPr>
                      <w:ins w:id="1647" w:author="Peter Bugeia" w:date="2014-04-28T14:08:00Z"/>
                    </w:rPr>
                  </w:pPr>
                  <w:ins w:id="1648" w:author="Peter Bugeia" w:date="2014-04-28T14:08:00Z">
                    <w:r w:rsidRPr="00582270">
                      <w:t>Name</w:t>
                    </w:r>
                  </w:ins>
                </w:p>
              </w:tc>
              <w:tc>
                <w:tcPr>
                  <w:tcW w:w="5436" w:type="dxa"/>
                  <w:shd w:val="clear" w:color="auto" w:fill="auto"/>
                  <w:tcPrChange w:id="1649" w:author="Peter Bugeia" w:date="2014-04-28T14:09:00Z">
                    <w:tcPr>
                      <w:tcW w:w="6904" w:type="dxa"/>
                      <w:gridSpan w:val="2"/>
                      <w:shd w:val="clear" w:color="auto" w:fill="auto"/>
                    </w:tcPr>
                  </w:tcPrChange>
                </w:tcPr>
                <w:p w14:paraId="5DA3FC96" w14:textId="344C402A" w:rsidR="00280213" w:rsidRPr="00582270" w:rsidRDefault="00280213">
                  <w:pPr>
                    <w:pStyle w:val="iNormal"/>
                    <w:jc w:val="left"/>
                    <w:rPr>
                      <w:ins w:id="1650" w:author="Peter Bugeia" w:date="2014-04-28T14:08:00Z"/>
                    </w:rPr>
                  </w:pPr>
                  <w:ins w:id="1651" w:author="Peter Bugeia" w:date="2014-04-28T14:08:00Z">
                    <w:r w:rsidRPr="00582270">
                      <w:t xml:space="preserve">The Name </w:t>
                    </w:r>
                  </w:ins>
                  <w:ins w:id="1652" w:author="Peter Bugeia" w:date="2014-04-28T14:10:00Z">
                    <w:r>
                      <w:t>of the Access Group</w:t>
                    </w:r>
                  </w:ins>
                  <w:ins w:id="1653" w:author="Peter Bugeia" w:date="2014-04-28T14:08:00Z">
                    <w:r w:rsidRPr="006273E1">
                      <w:t xml:space="preserve"> is a short</w:t>
                    </w:r>
                    <w:r w:rsidRPr="00582270">
                      <w:t xml:space="preserve">, plain-English title that will be used in the application interface to refer to </w:t>
                    </w:r>
                    <w:r w:rsidRPr="006273E1">
                      <w:t xml:space="preserve">the </w:t>
                    </w:r>
                  </w:ins>
                  <w:ins w:id="1654" w:author="Peter Bugeia" w:date="2014-04-28T14:10:00Z">
                    <w:r>
                      <w:t>Access Group</w:t>
                    </w:r>
                  </w:ins>
                  <w:ins w:id="1655" w:author="Peter Bugeia" w:date="2014-04-28T14:08:00Z">
                    <w:r w:rsidRPr="006273E1">
                      <w:t>.</w:t>
                    </w:r>
                    <w:r w:rsidRPr="00582270">
                      <w:t xml:space="preserve"> The Name must be unique.</w:t>
                    </w:r>
                  </w:ins>
                </w:p>
              </w:tc>
            </w:tr>
            <w:tr w:rsidR="00280213" w:rsidRPr="00582270" w14:paraId="690F4DA0" w14:textId="77777777" w:rsidTr="00280213">
              <w:trPr>
                <w:ins w:id="1656" w:author="Peter Bugeia" w:date="2014-04-28T14:08:00Z"/>
                <w:trPrChange w:id="1657" w:author="Peter Bugeia" w:date="2014-04-28T14:09:00Z">
                  <w:trPr>
                    <w:gridAfter w:val="0"/>
                  </w:trPr>
                </w:trPrChange>
              </w:trPr>
              <w:tc>
                <w:tcPr>
                  <w:tcW w:w="1479" w:type="dxa"/>
                  <w:shd w:val="clear" w:color="auto" w:fill="auto"/>
                  <w:tcPrChange w:id="1658" w:author="Peter Bugeia" w:date="2014-04-28T14:09:00Z">
                    <w:tcPr>
                      <w:tcW w:w="1559" w:type="dxa"/>
                      <w:gridSpan w:val="2"/>
                      <w:shd w:val="clear" w:color="auto" w:fill="auto"/>
                    </w:tcPr>
                  </w:tcPrChange>
                </w:tcPr>
                <w:p w14:paraId="4FC99356" w14:textId="638A42C9" w:rsidR="00280213" w:rsidRPr="00582270" w:rsidRDefault="00280213" w:rsidP="00280213">
                  <w:pPr>
                    <w:pStyle w:val="iNormal"/>
                    <w:jc w:val="left"/>
                    <w:rPr>
                      <w:ins w:id="1659" w:author="Peter Bugeia" w:date="2014-04-28T14:08:00Z"/>
                    </w:rPr>
                  </w:pPr>
                  <w:ins w:id="1660" w:author="Peter Bugeia" w:date="2014-04-28T14:08:00Z">
                    <w:r>
                      <w:t>Active</w:t>
                    </w:r>
                  </w:ins>
                </w:p>
              </w:tc>
              <w:tc>
                <w:tcPr>
                  <w:tcW w:w="5436" w:type="dxa"/>
                  <w:shd w:val="clear" w:color="auto" w:fill="auto"/>
                  <w:tcPrChange w:id="1661" w:author="Peter Bugeia" w:date="2014-04-28T14:09:00Z">
                    <w:tcPr>
                      <w:tcW w:w="6904" w:type="dxa"/>
                      <w:gridSpan w:val="2"/>
                      <w:shd w:val="clear" w:color="auto" w:fill="auto"/>
                    </w:tcPr>
                  </w:tcPrChange>
                </w:tcPr>
                <w:p w14:paraId="032622BD" w14:textId="690C85A8" w:rsidR="00280213" w:rsidRPr="00582270" w:rsidRDefault="00D174D4">
                  <w:pPr>
                    <w:pStyle w:val="iNormal"/>
                    <w:jc w:val="left"/>
                    <w:rPr>
                      <w:ins w:id="1662" w:author="Peter Bugeia" w:date="2014-04-28T14:08:00Z"/>
                    </w:rPr>
                  </w:pPr>
                  <w:ins w:id="1663" w:author="Peter Bugeia" w:date="2014-04-28T14:10:00Z">
                    <w:r>
                      <w:t>A tick-box</w:t>
                    </w:r>
                    <w:r w:rsidR="00280213">
                      <w:t xml:space="preserve"> indicating whether the Access Group should </w:t>
                    </w:r>
                  </w:ins>
                  <w:ins w:id="1664" w:author="Peter Bugeia" w:date="2014-04-28T14:11:00Z">
                    <w:r w:rsidR="00280213">
                      <w:t xml:space="preserve">initially </w:t>
                    </w:r>
                  </w:ins>
                  <w:ins w:id="1665" w:author="Peter Bugeia" w:date="2014-04-28T14:10:00Z">
                    <w:r w:rsidR="00280213">
                      <w:t>be Active or Inactive.</w:t>
                    </w:r>
                  </w:ins>
                </w:p>
              </w:tc>
            </w:tr>
            <w:tr w:rsidR="00164750" w:rsidRPr="00582270" w14:paraId="298798E9" w14:textId="77777777" w:rsidTr="00280213">
              <w:trPr>
                <w:ins w:id="1666" w:author="Peter Bugeia" w:date="2014-04-28T15:17:00Z"/>
              </w:trPr>
              <w:tc>
                <w:tcPr>
                  <w:tcW w:w="1479" w:type="dxa"/>
                  <w:shd w:val="clear" w:color="auto" w:fill="auto"/>
                </w:tcPr>
                <w:p w14:paraId="5CDBD3A4" w14:textId="523E9E12" w:rsidR="00164750" w:rsidRPr="00582270" w:rsidRDefault="00164750" w:rsidP="00280213">
                  <w:pPr>
                    <w:pStyle w:val="iNormal"/>
                    <w:jc w:val="left"/>
                    <w:rPr>
                      <w:ins w:id="1667" w:author="Peter Bugeia" w:date="2014-04-28T15:17:00Z"/>
                    </w:rPr>
                  </w:pPr>
                  <w:ins w:id="1668" w:author="Peter Bugeia" w:date="2014-04-28T15:18:00Z">
                    <w:r w:rsidRPr="00582270">
                      <w:t>Description</w:t>
                    </w:r>
                  </w:ins>
                </w:p>
              </w:tc>
              <w:tc>
                <w:tcPr>
                  <w:tcW w:w="5436" w:type="dxa"/>
                  <w:shd w:val="clear" w:color="auto" w:fill="auto"/>
                </w:tcPr>
                <w:p w14:paraId="0850DAD7" w14:textId="77777777" w:rsidR="00164750" w:rsidRPr="00582270" w:rsidRDefault="00164750" w:rsidP="008E34C5">
                  <w:pPr>
                    <w:pStyle w:val="iNormal"/>
                    <w:rPr>
                      <w:ins w:id="1669" w:author="Peter Bugeia" w:date="2014-04-28T15:18:00Z"/>
                    </w:rPr>
                  </w:pPr>
                  <w:ins w:id="1670" w:author="Peter Bugeia" w:date="2014-04-28T15:18:00Z">
                    <w:r w:rsidRPr="00582270">
                      <w:t xml:space="preserve">The Description of the </w:t>
                    </w:r>
                    <w:r>
                      <w:t>Access Group s</w:t>
                    </w:r>
                    <w:r w:rsidRPr="00582270">
                      <w:t xml:space="preserve">hould </w:t>
                    </w:r>
                    <w:r>
                      <w:t>provide information about the group of users as a whole and their purpose, including:</w:t>
                    </w:r>
                  </w:ins>
                </w:p>
                <w:p w14:paraId="20E80E13" w14:textId="77777777" w:rsidR="00164750" w:rsidRDefault="00164750" w:rsidP="008E34C5">
                  <w:pPr>
                    <w:pStyle w:val="iNormal"/>
                    <w:numPr>
                      <w:ilvl w:val="0"/>
                      <w:numId w:val="2"/>
                    </w:numPr>
                    <w:jc w:val="left"/>
                    <w:rPr>
                      <w:ins w:id="1671" w:author="Peter Bugeia" w:date="2014-04-28T15:18:00Z"/>
                    </w:rPr>
                  </w:pPr>
                  <w:ins w:id="1672" w:author="Peter Bugeia" w:date="2014-04-28T15:18:00Z">
                    <w:r>
                      <w:t>The list of collaborating research organisations or centres</w:t>
                    </w:r>
                  </w:ins>
                </w:p>
                <w:p w14:paraId="0170A993" w14:textId="77777777" w:rsidR="00164750" w:rsidRDefault="00164750" w:rsidP="008E34C5">
                  <w:pPr>
                    <w:pStyle w:val="iNormal"/>
                    <w:numPr>
                      <w:ilvl w:val="0"/>
                      <w:numId w:val="2"/>
                    </w:numPr>
                    <w:jc w:val="left"/>
                    <w:rPr>
                      <w:ins w:id="1673" w:author="Peter Bugeia" w:date="2014-04-28T15:18:00Z"/>
                    </w:rPr>
                  </w:pPr>
                  <w:ins w:id="1674" w:author="Peter Bugeia" w:date="2014-04-28T15:18:00Z">
                    <w:r>
                      <w:t>Summary of the types of data being collected and made available under this Access Group</w:t>
                    </w:r>
                  </w:ins>
                </w:p>
                <w:p w14:paraId="78532A38" w14:textId="682EADE0" w:rsidR="00164750" w:rsidRPr="00582270" w:rsidRDefault="00164750" w:rsidP="00D4048B">
                  <w:pPr>
                    <w:pStyle w:val="iNormal"/>
                    <w:rPr>
                      <w:ins w:id="1675" w:author="Peter Bugeia" w:date="2014-04-28T15:17:00Z"/>
                    </w:rPr>
                  </w:pPr>
                  <w:ins w:id="1676" w:author="Peter Bugeia" w:date="2014-04-28T15:18:00Z">
                    <w:r>
                      <w:t>Timeframe / life expectancy of the Access Group (</w:t>
                    </w:r>
                  </w:ins>
                  <w:r w:rsidR="00F40E2A">
                    <w:t>e.g.</w:t>
                  </w:r>
                  <w:ins w:id="1677" w:author="Peter Bugeia" w:date="2014-04-28T15:18:00Z">
                    <w:r>
                      <w:t>: on-going, or for a particular time period).</w:t>
                    </w:r>
                  </w:ins>
                </w:p>
              </w:tc>
            </w:tr>
            <w:tr w:rsidR="00164750" w:rsidRPr="00582270" w14:paraId="698435E1" w14:textId="77777777" w:rsidTr="00280213">
              <w:trPr>
                <w:ins w:id="1678" w:author="Peter Bugeia" w:date="2014-04-28T15:11:00Z"/>
              </w:trPr>
              <w:tc>
                <w:tcPr>
                  <w:tcW w:w="1479" w:type="dxa"/>
                  <w:shd w:val="clear" w:color="auto" w:fill="auto"/>
                </w:tcPr>
                <w:p w14:paraId="0CECD71E" w14:textId="04EC5D8B" w:rsidR="00164750" w:rsidRPr="00582270" w:rsidRDefault="00164750" w:rsidP="00280213">
                  <w:pPr>
                    <w:pStyle w:val="iNormal"/>
                    <w:jc w:val="left"/>
                    <w:rPr>
                      <w:ins w:id="1679" w:author="Peter Bugeia" w:date="2014-04-28T15:11:00Z"/>
                    </w:rPr>
                  </w:pPr>
                  <w:ins w:id="1680" w:author="Peter Bugeia" w:date="2014-04-28T15:18:00Z">
                    <w:r>
                      <w:t>Primary User</w:t>
                    </w:r>
                  </w:ins>
                </w:p>
              </w:tc>
              <w:tc>
                <w:tcPr>
                  <w:tcW w:w="5436" w:type="dxa"/>
                  <w:shd w:val="clear" w:color="auto" w:fill="auto"/>
                </w:tcPr>
                <w:p w14:paraId="75055B15" w14:textId="7ACD4E6C" w:rsidR="00164750" w:rsidRPr="00582270" w:rsidRDefault="00164750">
                  <w:pPr>
                    <w:pStyle w:val="iNormal"/>
                    <w:numPr>
                      <w:ilvl w:val="0"/>
                      <w:numId w:val="2"/>
                    </w:numPr>
                    <w:rPr>
                      <w:ins w:id="1681" w:author="Peter Bugeia" w:date="2014-04-28T15:11:00Z"/>
                    </w:rPr>
                    <w:pPrChange w:id="1682" w:author="Peter Bugeia" w:date="2014-04-28T15:11:00Z">
                      <w:pPr>
                        <w:pStyle w:val="iNormal"/>
                      </w:pPr>
                    </w:pPrChange>
                  </w:pPr>
                  <w:ins w:id="1683" w:author="Peter Bugeia" w:date="2014-04-28T15:18:00Z">
                    <w:r>
                      <w:t>The primary contact point for the Access Group. Click in this field and choose from a drop-down list of all users.</w:t>
                    </w:r>
                  </w:ins>
                </w:p>
              </w:tc>
            </w:tr>
            <w:tr w:rsidR="00164750" w:rsidRPr="00582270" w14:paraId="1ADC7C02" w14:textId="77777777" w:rsidTr="00280213">
              <w:trPr>
                <w:ins w:id="1684" w:author="Peter Bugeia" w:date="2014-04-28T15:11:00Z"/>
              </w:trPr>
              <w:tc>
                <w:tcPr>
                  <w:tcW w:w="1479" w:type="dxa"/>
                  <w:shd w:val="clear" w:color="auto" w:fill="auto"/>
                </w:tcPr>
                <w:p w14:paraId="0BBD42F9" w14:textId="1CA427B1" w:rsidR="00164750" w:rsidRPr="00582270" w:rsidRDefault="00164750" w:rsidP="00280213">
                  <w:pPr>
                    <w:pStyle w:val="iNormal"/>
                    <w:jc w:val="left"/>
                    <w:rPr>
                      <w:ins w:id="1685" w:author="Peter Bugeia" w:date="2014-04-28T15:11:00Z"/>
                    </w:rPr>
                  </w:pPr>
                  <w:ins w:id="1686" w:author="Peter Bugeia" w:date="2014-04-28T15:18:00Z">
                    <w:r>
                      <w:t>Other Users</w:t>
                    </w:r>
                  </w:ins>
                </w:p>
              </w:tc>
              <w:tc>
                <w:tcPr>
                  <w:tcW w:w="5436" w:type="dxa"/>
                  <w:shd w:val="clear" w:color="auto" w:fill="auto"/>
                </w:tcPr>
                <w:p w14:paraId="76BF102D" w14:textId="60937961" w:rsidR="00164750" w:rsidRPr="00582270" w:rsidRDefault="00164750" w:rsidP="00280213">
                  <w:pPr>
                    <w:pStyle w:val="iNormal"/>
                    <w:rPr>
                      <w:ins w:id="1687" w:author="Peter Bugeia" w:date="2014-04-28T15:11:00Z"/>
                    </w:rPr>
                  </w:pPr>
                  <w:ins w:id="1688" w:author="Peter Bugeia" w:date="2014-04-28T15:18:00Z">
                    <w:r>
                      <w:t xml:space="preserve">The list of all other users. Click in this field, choose from a drop-down list and press </w:t>
                    </w:r>
                    <w:proofErr w:type="gramStart"/>
                    <w:r>
                      <w:t xml:space="preserve">the </w:t>
                    </w:r>
                    <w:r w:rsidRPr="00B972CE">
                      <w:rPr>
                        <w:rStyle w:val="iButtonBlue"/>
                      </w:rPr>
                      <w:t> </w:t>
                    </w:r>
                    <w:r>
                      <w:rPr>
                        <w:rStyle w:val="iButtonBlue"/>
                      </w:rPr>
                      <w:t>Add</w:t>
                    </w:r>
                    <w:proofErr w:type="gramEnd"/>
                    <w:r w:rsidRPr="00B972CE">
                      <w:rPr>
                        <w:rStyle w:val="iButtonBlue"/>
                      </w:rPr>
                      <w:t> </w:t>
                    </w:r>
                    <w:r>
                      <w:t xml:space="preserve"> button to add multiple users to the list which will appear below.</w:t>
                    </w:r>
                  </w:ins>
                </w:p>
              </w:tc>
            </w:tr>
          </w:tbl>
          <w:p w14:paraId="796172BF" w14:textId="5A30FBCA" w:rsidR="00164750" w:rsidRDefault="00164750">
            <w:pPr>
              <w:rPr>
                <w:ins w:id="1689" w:author="Peter Bugeia" w:date="2014-04-28T15:16:00Z"/>
              </w:rPr>
            </w:pPr>
            <w:ins w:id="1690" w:author="Peter Bugeia" w:date="2014-04-28T15:18:00Z">
              <w:r w:rsidRPr="00C01FBB">
                <w:rPr>
                  <w:rFonts w:ascii="Tahoma" w:eastAsia="MS Mincho" w:hAnsi="Tahoma" w:cs="Times New Roman"/>
                  <w:color w:val="404040"/>
                </w:rPr>
                <w:t>Once all fields are entered, press</w:t>
              </w:r>
            </w:ins>
            <w:ins w:id="1691" w:author="Peter Bugeia" w:date="2014-04-28T15:19:00Z">
              <w:r w:rsidRPr="00C01FBB">
                <w:rPr>
                  <w:rFonts w:ascii="Tahoma" w:eastAsia="MS Mincho" w:hAnsi="Tahoma" w:cs="Times New Roman"/>
                  <w:color w:val="404040"/>
                </w:rPr>
                <w:t xml:space="preserve"> the  </w:t>
              </w:r>
              <w:r w:rsidRPr="008E34C5">
                <w:rPr>
                  <w:rFonts w:ascii="Tahoma" w:eastAsia="MS Mincho" w:hAnsi="Tahoma" w:cs="Times New Roman"/>
                  <w:color w:val="404040"/>
                  <w:sz w:val="24"/>
                  <w:szCs w:val="24"/>
                  <w:lang w:val="en-US"/>
                  <w:rPrChange w:id="1692" w:author="Peter Bugeia" w:date="2014-04-28T15:23:00Z">
                    <w:rPr>
                      <w:rStyle w:val="iButtonBlue"/>
                    </w:rPr>
                  </w:rPrChange>
                </w:rPr>
                <w:t> </w:t>
              </w:r>
              <w:r>
                <w:rPr>
                  <w:rStyle w:val="iButtonBlue"/>
                </w:rPr>
                <w:t>Save Access Group</w:t>
              </w:r>
              <w:r w:rsidRPr="00B972CE">
                <w:rPr>
                  <w:rStyle w:val="iButtonBlue"/>
                </w:rPr>
                <w:t> </w:t>
              </w:r>
              <w:r>
                <w:rPr>
                  <w:rStyle w:val="iButtonBlue"/>
                </w:rPr>
                <w:t xml:space="preserve"> </w:t>
              </w:r>
              <w:r w:rsidRPr="00164750">
                <w:rPr>
                  <w:sz w:val="24"/>
                  <w:szCs w:val="24"/>
                  <w:lang w:val="en-US"/>
                  <w:rPrChange w:id="1693" w:author="Peter Bugeia" w:date="2014-04-28T15:19:00Z">
                    <w:rPr>
                      <w:rStyle w:val="iButtonBlue"/>
                    </w:rPr>
                  </w:rPrChange>
                </w:rPr>
                <w:t xml:space="preserve"> </w:t>
              </w:r>
              <w:r w:rsidRPr="00C01FBB">
                <w:rPr>
                  <w:rFonts w:ascii="Tahoma" w:eastAsia="MS Mincho" w:hAnsi="Tahoma" w:cs="Times New Roman"/>
                  <w:color w:val="404040"/>
                </w:rPr>
                <w:t>button</w:t>
              </w:r>
            </w:ins>
            <w:ins w:id="1694" w:author="Peter Bugeia" w:date="2014-04-28T15:20:00Z">
              <w:r w:rsidRPr="00C01FBB">
                <w:rPr>
                  <w:rFonts w:ascii="Tahoma" w:eastAsia="MS Mincho" w:hAnsi="Tahoma" w:cs="Times New Roman"/>
                  <w:color w:val="404040"/>
                </w:rPr>
                <w:t>.</w:t>
              </w:r>
            </w:ins>
          </w:p>
          <w:p w14:paraId="23E5805C" w14:textId="388C44C7" w:rsidR="007334A4" w:rsidRPr="00582270" w:rsidRDefault="007334A4">
            <w:pPr>
              <w:pStyle w:val="iNormal"/>
              <w:rPr>
                <w:ins w:id="1695" w:author="Peter Bugeia" w:date="2014-04-28T12:10:00Z"/>
              </w:rPr>
            </w:pPr>
          </w:p>
        </w:tc>
      </w:tr>
      <w:tr w:rsidR="00A72090" w:rsidRPr="00582270" w14:paraId="7B8715EE" w14:textId="77777777" w:rsidTr="00A72090">
        <w:tblPrEx>
          <w:tblW w:w="0" w:type="auto"/>
          <w:tblPrExChange w:id="1696" w:author="Peter Bugeia" w:date="2014-04-28T12:10:00Z">
            <w:tblPrEx>
              <w:tblW w:w="0" w:type="auto"/>
            </w:tblPrEx>
          </w:tblPrExChange>
        </w:tblPrEx>
        <w:trPr>
          <w:ins w:id="1697" w:author="Peter Bugeia" w:date="2014-04-28T12:08:00Z"/>
        </w:trPr>
        <w:tc>
          <w:tcPr>
            <w:tcW w:w="1526" w:type="dxa"/>
            <w:shd w:val="clear" w:color="auto" w:fill="auto"/>
            <w:tcPrChange w:id="1698" w:author="Peter Bugeia" w:date="2014-04-28T12:10:00Z">
              <w:tcPr>
                <w:tcW w:w="1384" w:type="dxa"/>
                <w:gridSpan w:val="2"/>
                <w:shd w:val="clear" w:color="auto" w:fill="auto"/>
              </w:tcPr>
            </w:tcPrChange>
          </w:tcPr>
          <w:p w14:paraId="5433690A" w14:textId="427D8C0E" w:rsidR="00A72090" w:rsidRPr="00B972CE" w:rsidRDefault="00A72090" w:rsidP="00A72090">
            <w:pPr>
              <w:pStyle w:val="iNormal"/>
              <w:jc w:val="left"/>
              <w:rPr>
                <w:ins w:id="1699" w:author="Peter Bugeia" w:date="2014-04-28T12:08:00Z"/>
                <w:rStyle w:val="iButtonRed"/>
              </w:rPr>
            </w:pPr>
            <w:ins w:id="1700" w:author="Peter Bugeia" w:date="2014-04-28T12:08:00Z">
              <w:r w:rsidRPr="00B972CE">
                <w:rPr>
                  <w:rStyle w:val="iButtonRed"/>
                </w:rPr>
                <w:t> </w:t>
              </w:r>
              <w:r>
                <w:rPr>
                  <w:rStyle w:val="iButtonRed"/>
                </w:rPr>
                <w:t>Deactivate</w:t>
              </w:r>
              <w:r w:rsidRPr="00B972CE">
                <w:rPr>
                  <w:rStyle w:val="iButtonRed"/>
                </w:rPr>
                <w:t> </w:t>
              </w:r>
            </w:ins>
          </w:p>
        </w:tc>
        <w:tc>
          <w:tcPr>
            <w:tcW w:w="7754" w:type="dxa"/>
            <w:shd w:val="clear" w:color="auto" w:fill="auto"/>
            <w:tcPrChange w:id="1701" w:author="Peter Bugeia" w:date="2014-04-28T12:10:00Z">
              <w:tcPr>
                <w:tcW w:w="7896" w:type="dxa"/>
                <w:shd w:val="clear" w:color="auto" w:fill="auto"/>
              </w:tcPr>
            </w:tcPrChange>
          </w:tcPr>
          <w:p w14:paraId="421069A4" w14:textId="5B8BEF13" w:rsidR="00325D89" w:rsidRDefault="00A72090">
            <w:pPr>
              <w:pStyle w:val="iNormal"/>
              <w:rPr>
                <w:ins w:id="1702" w:author="Peter Bugeia" w:date="2014-04-28T12:15:00Z"/>
              </w:rPr>
              <w:pPrChange w:id="1703" w:author="Peter Bugeia" w:date="2014-04-28T12:20:00Z">
                <w:pPr>
                  <w:pStyle w:val="iNormal"/>
                  <w:jc w:val="left"/>
                </w:pPr>
              </w:pPrChange>
            </w:pPr>
            <w:ins w:id="1704" w:author="Peter Bugeia" w:date="2014-04-28T12:11:00Z">
              <w:r>
                <w:t xml:space="preserve">This </w:t>
              </w:r>
            </w:ins>
            <w:ins w:id="1705" w:author="Peter Bugeia" w:date="2014-04-28T12:12:00Z">
              <w:r>
                <w:t xml:space="preserve">button is displayed </w:t>
              </w:r>
            </w:ins>
            <w:ins w:id="1706" w:author="Peter Bugeia" w:date="2014-04-28T12:14:00Z">
              <w:r w:rsidR="00325D89">
                <w:t xml:space="preserve">under the Edit Status column </w:t>
              </w:r>
            </w:ins>
            <w:ins w:id="1707" w:author="Peter Bugeia" w:date="2014-04-28T12:12:00Z">
              <w:r>
                <w:t>for each active Access Group</w:t>
              </w:r>
            </w:ins>
            <w:ins w:id="1708" w:author="Peter Bugeia" w:date="2014-04-28T12:13:00Z">
              <w:r>
                <w:t xml:space="preserve"> in the list</w:t>
              </w:r>
            </w:ins>
            <w:ins w:id="1709" w:author="Peter Bugeia" w:date="2014-04-28T12:12:00Z">
              <w:r>
                <w:t xml:space="preserve">. </w:t>
              </w:r>
            </w:ins>
            <w:ins w:id="1710" w:author="Peter Bugeia" w:date="2014-04-28T12:08:00Z">
              <w:r w:rsidRPr="00582270">
                <w:t xml:space="preserve">Click on this button to </w:t>
              </w:r>
            </w:ins>
            <w:ins w:id="1711" w:author="Peter Bugeia" w:date="2014-04-28T12:11:00Z">
              <w:r>
                <w:t xml:space="preserve">deactivate the </w:t>
              </w:r>
            </w:ins>
            <w:ins w:id="1712" w:author="Peter Bugeia" w:date="2014-04-28T13:38:00Z">
              <w:r w:rsidR="005B75E1">
                <w:t xml:space="preserve">corresponding </w:t>
              </w:r>
            </w:ins>
            <w:ins w:id="1713" w:author="Peter Bugeia" w:date="2014-04-28T12:11:00Z">
              <w:r>
                <w:t xml:space="preserve">Access </w:t>
              </w:r>
              <w:proofErr w:type="gramStart"/>
              <w:r>
                <w:t xml:space="preserve">Group </w:t>
              </w:r>
              <w:r w:rsidR="00325D89">
                <w:t>.</w:t>
              </w:r>
            </w:ins>
            <w:proofErr w:type="gramEnd"/>
            <w:ins w:id="1714" w:author="Peter Bugeia" w:date="2014-04-28T12:15:00Z">
              <w:r w:rsidR="00325D89">
                <w:t xml:space="preserve"> Once an Access Group has been deactivated</w:t>
              </w:r>
            </w:ins>
            <w:ins w:id="1715" w:author="Peter Bugeia" w:date="2014-04-28T12:21:00Z">
              <w:r w:rsidR="00325D89">
                <w:t>:</w:t>
              </w:r>
            </w:ins>
          </w:p>
          <w:p w14:paraId="671B3DCC" w14:textId="225F8B37" w:rsidR="00325D89" w:rsidRDefault="00325D89">
            <w:pPr>
              <w:pStyle w:val="iNormal"/>
              <w:numPr>
                <w:ilvl w:val="0"/>
                <w:numId w:val="42"/>
              </w:numPr>
              <w:rPr>
                <w:ins w:id="1716" w:author="Peter Bugeia" w:date="2014-04-28T12:19:00Z"/>
              </w:rPr>
              <w:pPrChange w:id="1717" w:author="Peter Bugeia" w:date="2014-04-28T12:21:00Z">
                <w:pPr>
                  <w:pStyle w:val="iNormal"/>
                  <w:jc w:val="left"/>
                </w:pPr>
              </w:pPrChange>
            </w:pPr>
            <w:proofErr w:type="gramStart"/>
            <w:ins w:id="1718" w:author="Peter Bugeia" w:date="2014-04-28T12:15:00Z">
              <w:r>
                <w:t>it</w:t>
              </w:r>
              <w:proofErr w:type="gramEnd"/>
              <w:r>
                <w:t xml:space="preserve"> will no longe</w:t>
              </w:r>
            </w:ins>
            <w:ins w:id="1719" w:author="Peter Bugeia" w:date="2014-04-28T13:38:00Z">
              <w:r w:rsidR="005B75E1">
                <w:softHyphen/>
              </w:r>
            </w:ins>
            <w:ins w:id="1720" w:author="Peter Bugeia" w:date="2014-04-28T12:15:00Z">
              <w:r>
                <w:t>r be displayed in the Groups table</w:t>
              </w:r>
            </w:ins>
            <w:ins w:id="1721" w:author="Peter Bugeia" w:date="2014-04-28T12:16:00Z">
              <w:r>
                <w:t xml:space="preserve"> in the Metadata View for a </w:t>
              </w:r>
            </w:ins>
            <w:ins w:id="1722" w:author="Peter Bugeia" w:date="2014-04-28T12:17:00Z">
              <w:r>
                <w:t>particular</w:t>
              </w:r>
            </w:ins>
            <w:ins w:id="1723" w:author="Peter Bugeia" w:date="2014-04-28T12:16:00Z">
              <w:r>
                <w:t xml:space="preserve"> </w:t>
              </w:r>
            </w:ins>
            <w:ins w:id="1724" w:author="Peter Bugeia" w:date="2014-04-28T12:17:00Z">
              <w:r>
                <w:t>file</w:t>
              </w:r>
            </w:ins>
            <w:ins w:id="1725" w:author="Peter Bugeia" w:date="2014-04-28T12:21:00Z">
              <w:r>
                <w:t>.</w:t>
              </w:r>
            </w:ins>
          </w:p>
          <w:p w14:paraId="497B4874" w14:textId="0C534165" w:rsidR="00325D89" w:rsidRDefault="00325D89">
            <w:pPr>
              <w:pStyle w:val="iNormal"/>
              <w:numPr>
                <w:ilvl w:val="0"/>
                <w:numId w:val="42"/>
              </w:numPr>
              <w:rPr>
                <w:ins w:id="1726" w:author="Peter Bugeia" w:date="2014-04-28T12:17:00Z"/>
              </w:rPr>
              <w:pPrChange w:id="1727" w:author="Peter Bugeia" w:date="2014-04-28T12:21:00Z">
                <w:pPr>
                  <w:pStyle w:val="iNormal"/>
                  <w:jc w:val="left"/>
                </w:pPr>
              </w:pPrChange>
            </w:pPr>
            <w:ins w:id="1728" w:author="Peter Bugeia" w:date="2014-04-28T12:19:00Z">
              <w:r>
                <w:t xml:space="preserve">Users will no longer be able to access a file’s metadata using this </w:t>
              </w:r>
              <w:r w:rsidR="00EB5277">
                <w:t>Access G</w:t>
              </w:r>
              <w:r>
                <w:t>roup.</w:t>
              </w:r>
            </w:ins>
          </w:p>
          <w:p w14:paraId="53519327" w14:textId="3A549E86" w:rsidR="00A72090" w:rsidRPr="00582270" w:rsidRDefault="00325D89">
            <w:pPr>
              <w:pStyle w:val="iNormal"/>
              <w:numPr>
                <w:ilvl w:val="0"/>
                <w:numId w:val="42"/>
              </w:numPr>
              <w:rPr>
                <w:ins w:id="1729" w:author="Peter Bugeia" w:date="2014-04-28T12:08:00Z"/>
              </w:rPr>
              <w:pPrChange w:id="1730" w:author="Peter Bugeia" w:date="2014-04-28T12:22:00Z">
                <w:pPr>
                  <w:pStyle w:val="iNormal"/>
                  <w:jc w:val="left"/>
                </w:pPr>
              </w:pPrChange>
            </w:pPr>
            <w:ins w:id="1731" w:author="Peter Bugeia" w:date="2014-04-28T12:21:00Z">
              <w:r>
                <w:t>It will not be</w:t>
              </w:r>
            </w:ins>
            <w:ins w:id="1732" w:author="Peter Bugeia" w:date="2014-04-28T12:20:00Z">
              <w:r>
                <w:t xml:space="preserve"> </w:t>
              </w:r>
            </w:ins>
            <w:ins w:id="1733" w:author="Peter Bugeia" w:date="2014-04-28T12:22:00Z">
              <w:r>
                <w:t>a selectable</w:t>
              </w:r>
            </w:ins>
            <w:ins w:id="1734" w:author="Peter Bugeia" w:date="2014-04-28T12:17:00Z">
              <w:r>
                <w:t xml:space="preserve"> </w:t>
              </w:r>
            </w:ins>
            <w:ins w:id="1735" w:author="Peter Bugeia" w:date="2014-04-28T12:22:00Z">
              <w:r w:rsidR="00EB5277">
                <w:t>Access G</w:t>
              </w:r>
              <w:r>
                <w:t xml:space="preserve">roup </w:t>
              </w:r>
            </w:ins>
            <w:ins w:id="1736" w:author="Peter Bugeia" w:date="2014-04-28T12:18:00Z">
              <w:r>
                <w:t>when in Metadata Edit mode.</w:t>
              </w:r>
            </w:ins>
            <w:ins w:id="1737" w:author="Peter Bugeia" w:date="2014-04-28T12:19:00Z">
              <w:r>
                <w:t xml:space="preserve"> </w:t>
              </w:r>
            </w:ins>
          </w:p>
        </w:tc>
      </w:tr>
      <w:tr w:rsidR="00A72090" w:rsidRPr="00582270" w14:paraId="78CA5031" w14:textId="77777777" w:rsidTr="00A72090">
        <w:tblPrEx>
          <w:tblW w:w="0" w:type="auto"/>
          <w:tblPrExChange w:id="1738" w:author="Peter Bugeia" w:date="2014-04-28T12:10:00Z">
            <w:tblPrEx>
              <w:tblW w:w="0" w:type="auto"/>
            </w:tblPrEx>
          </w:tblPrExChange>
        </w:tblPrEx>
        <w:trPr>
          <w:ins w:id="1739" w:author="Peter Bugeia" w:date="2014-04-28T12:08:00Z"/>
        </w:trPr>
        <w:tc>
          <w:tcPr>
            <w:tcW w:w="1526" w:type="dxa"/>
            <w:shd w:val="clear" w:color="auto" w:fill="auto"/>
            <w:tcPrChange w:id="1740" w:author="Peter Bugeia" w:date="2014-04-28T12:10:00Z">
              <w:tcPr>
                <w:tcW w:w="1384" w:type="dxa"/>
                <w:gridSpan w:val="2"/>
                <w:shd w:val="clear" w:color="auto" w:fill="auto"/>
              </w:tcPr>
            </w:tcPrChange>
          </w:tcPr>
          <w:p w14:paraId="086158B4" w14:textId="0AB18FE0" w:rsidR="00A72090" w:rsidRPr="00B972CE" w:rsidRDefault="00A72090" w:rsidP="00A72090">
            <w:pPr>
              <w:pStyle w:val="iNormal"/>
              <w:rPr>
                <w:ins w:id="1741" w:author="Peter Bugeia" w:date="2014-04-28T12:08:00Z"/>
                <w:rStyle w:val="iButtonBlue"/>
              </w:rPr>
            </w:pPr>
            <w:ins w:id="1742" w:author="Peter Bugeia" w:date="2014-04-28T12:08:00Z">
              <w:r w:rsidRPr="00B972CE">
                <w:rPr>
                  <w:rStyle w:val="iButtonBlue"/>
                </w:rPr>
                <w:t> </w:t>
              </w:r>
              <w:r>
                <w:rPr>
                  <w:rStyle w:val="iButtonBlue"/>
                </w:rPr>
                <w:t>Activate</w:t>
              </w:r>
              <w:r w:rsidRPr="00B972CE">
                <w:rPr>
                  <w:rStyle w:val="iButtonBlue"/>
                </w:rPr>
                <w:t> </w:t>
              </w:r>
            </w:ins>
          </w:p>
        </w:tc>
        <w:tc>
          <w:tcPr>
            <w:tcW w:w="7754" w:type="dxa"/>
            <w:shd w:val="clear" w:color="auto" w:fill="auto"/>
            <w:tcPrChange w:id="1743" w:author="Peter Bugeia" w:date="2014-04-28T12:10:00Z">
              <w:tcPr>
                <w:tcW w:w="7896" w:type="dxa"/>
                <w:shd w:val="clear" w:color="auto" w:fill="auto"/>
              </w:tcPr>
            </w:tcPrChange>
          </w:tcPr>
          <w:p w14:paraId="1994B401" w14:textId="0913CBE6" w:rsidR="00A72090" w:rsidRPr="00582270" w:rsidRDefault="00325D89">
            <w:pPr>
              <w:pStyle w:val="iNormal"/>
              <w:rPr>
                <w:ins w:id="1744" w:author="Peter Bugeia" w:date="2014-04-28T12:08:00Z"/>
              </w:rPr>
            </w:pPr>
            <w:ins w:id="1745" w:author="Peter Bugeia" w:date="2014-04-28T12:14:00Z">
              <w:r>
                <w:t xml:space="preserve">This button is displayed under the Edit Status column for each inactive Access Group in the list. </w:t>
              </w:r>
              <w:r w:rsidRPr="00582270">
                <w:t xml:space="preserve">Click on this button to </w:t>
              </w:r>
              <w:r>
                <w:t>activate the Access Group</w:t>
              </w:r>
            </w:ins>
            <w:ins w:id="1746" w:author="Peter Bugeia" w:date="2014-04-28T12:15:00Z">
              <w:r>
                <w:t>.</w:t>
              </w:r>
            </w:ins>
            <w:ins w:id="1747" w:author="Peter Bugeia" w:date="2014-04-28T12:14:00Z">
              <w:r>
                <w:t xml:space="preserve"> </w:t>
              </w:r>
            </w:ins>
            <w:ins w:id="1748" w:author="Peter Bugeia" w:date="2014-04-28T12:23:00Z">
              <w:r>
                <w:t xml:space="preserve"> Once an Access Group has been activated</w:t>
              </w:r>
            </w:ins>
            <w:ins w:id="1749" w:author="Peter Bugeia" w:date="2014-04-28T15:26:00Z">
              <w:r w:rsidR="00EB5277">
                <w:t xml:space="preserve">, users who can edit the metadata of a file can add it to the </w:t>
              </w:r>
              <w:r w:rsidR="00EB5277" w:rsidRPr="00EB5277">
                <w:rPr>
                  <w:b/>
                  <w:rPrChange w:id="1750" w:author="Peter Bugeia" w:date="2014-04-28T15:29:00Z">
                    <w:rPr/>
                  </w:rPrChange>
                </w:rPr>
                <w:t xml:space="preserve">Groups </w:t>
              </w:r>
              <w:r w:rsidR="00EB5277">
                <w:t xml:space="preserve">list for </w:t>
              </w:r>
            </w:ins>
            <w:ins w:id="1751" w:author="Peter Bugeia" w:date="2014-04-28T15:28:00Z">
              <w:r w:rsidR="00EB5277">
                <w:t xml:space="preserve">files with an Access Control setting of </w:t>
              </w:r>
            </w:ins>
            <w:ins w:id="1752" w:author="Peter Bugeia" w:date="2014-04-28T15:26:00Z">
              <w:r w:rsidR="00EB5277">
                <w:t>Private/</w:t>
              </w:r>
            </w:ins>
            <w:ins w:id="1753" w:author="Peter Bugeia" w:date="2014-04-28T15:28:00Z">
              <w:r w:rsidR="00EB5277">
                <w:t>Access to users in groups</w:t>
              </w:r>
            </w:ins>
            <w:ins w:id="1754" w:author="Peter Bugeia" w:date="2014-04-28T15:26:00Z">
              <w:r w:rsidR="00EB5277">
                <w:t xml:space="preserve">. If a deactivated Access Group is reactivated, and it had previously </w:t>
              </w:r>
            </w:ins>
            <w:ins w:id="1755" w:author="Peter Bugeia" w:date="2014-04-28T15:30:00Z">
              <w:r w:rsidR="00EB5277">
                <w:t xml:space="preserve">appeared in the </w:t>
              </w:r>
              <w:r w:rsidR="00EB5277" w:rsidRPr="00EB5277">
                <w:rPr>
                  <w:b/>
                  <w:rPrChange w:id="1756" w:author="Peter Bugeia" w:date="2014-04-28T15:32:00Z">
                    <w:rPr/>
                  </w:rPrChange>
                </w:rPr>
                <w:t>Groups</w:t>
              </w:r>
              <w:r w:rsidR="00EB5277">
                <w:t xml:space="preserve"> list for a file before </w:t>
              </w:r>
            </w:ins>
            <w:ins w:id="1757" w:author="Peter Bugeia" w:date="2014-04-28T15:31:00Z">
              <w:r w:rsidR="00EB5277">
                <w:t xml:space="preserve">it was </w:t>
              </w:r>
            </w:ins>
            <w:r w:rsidR="00066066">
              <w:t>deactivated</w:t>
            </w:r>
            <w:ins w:id="1758" w:author="Peter Bugeia" w:date="2014-04-28T15:30:00Z">
              <w:r w:rsidR="00EB5277">
                <w:t>, it will reappear in t</w:t>
              </w:r>
            </w:ins>
            <w:ins w:id="1759" w:author="Peter Bugeia" w:date="2014-04-28T15:31:00Z">
              <w:r w:rsidR="00EB5277">
                <w:t>h</w:t>
              </w:r>
            </w:ins>
            <w:ins w:id="1760" w:author="Peter Bugeia" w:date="2014-04-28T15:30:00Z">
              <w:r w:rsidR="00EB5277">
                <w:t xml:space="preserve">e </w:t>
              </w:r>
            </w:ins>
            <w:ins w:id="1761" w:author="Peter Bugeia" w:date="2014-04-28T15:31:00Z">
              <w:r w:rsidR="00EB5277">
                <w:t xml:space="preserve">Groups </w:t>
              </w:r>
            </w:ins>
            <w:ins w:id="1762" w:author="Peter Bugeia" w:date="2014-04-28T15:30:00Z">
              <w:r w:rsidR="00EB5277">
                <w:t>list and any previous access will be restored.</w:t>
              </w:r>
            </w:ins>
          </w:p>
        </w:tc>
      </w:tr>
    </w:tbl>
    <w:p w14:paraId="7BF2035D" w14:textId="08A6E6C4" w:rsidR="00A72090" w:rsidRPr="00C94FA8" w:rsidDel="00C747B1" w:rsidRDefault="00A72090">
      <w:pPr>
        <w:pStyle w:val="iNormal"/>
        <w:rPr>
          <w:del w:id="1763" w:author="Peter Bugeia" w:date="2014-04-28T15:33:00Z"/>
        </w:rPr>
      </w:pPr>
      <w:bookmarkStart w:id="1764" w:name="_Toc386623968"/>
      <w:bookmarkStart w:id="1765" w:name="_Toc386636228"/>
      <w:bookmarkEnd w:id="1764"/>
      <w:bookmarkEnd w:id="1765"/>
    </w:p>
    <w:p w14:paraId="6C8B28C3" w14:textId="77777777" w:rsidR="00A13A20" w:rsidRPr="005879DC" w:rsidRDefault="00B359E3" w:rsidP="00B6457B">
      <w:pPr>
        <w:pStyle w:val="iHeading2"/>
      </w:pPr>
      <w:bookmarkStart w:id="1766" w:name="_Toc215047194"/>
      <w:bookmarkStart w:id="1767" w:name="_Ref351729315"/>
      <w:bookmarkStart w:id="1768" w:name="_Ref351729320"/>
      <w:bookmarkStart w:id="1769" w:name="_Ref351736394"/>
      <w:bookmarkStart w:id="1770" w:name="_Ref351736397"/>
      <w:bookmarkStart w:id="1771" w:name="_Toc386636229"/>
      <w:r>
        <w:t>Managing</w:t>
      </w:r>
      <w:r w:rsidR="00A13A20" w:rsidRPr="005879DC">
        <w:t xml:space="preserve"> Column Mappings</w:t>
      </w:r>
      <w:bookmarkEnd w:id="1766"/>
      <w:bookmarkEnd w:id="1767"/>
      <w:bookmarkEnd w:id="1768"/>
      <w:bookmarkEnd w:id="1769"/>
      <w:bookmarkEnd w:id="1770"/>
      <w:bookmarkEnd w:id="1771"/>
    </w:p>
    <w:p w14:paraId="31A7B7C1" w14:textId="77777777" w:rsidR="00941C07" w:rsidRDefault="00A13A20" w:rsidP="00A13A20">
      <w:pPr>
        <w:pStyle w:val="iNormal"/>
      </w:pPr>
      <w:r w:rsidRPr="005879DC">
        <w:t xml:space="preserve">Column </w:t>
      </w:r>
      <w:r w:rsidR="00B359E3">
        <w:t>M</w:t>
      </w:r>
      <w:r w:rsidRPr="005879DC">
        <w:t>appings are a way of defining a relationship between the column</w:t>
      </w:r>
      <w:r w:rsidR="006F4187">
        <w:t xml:space="preserve"> heading</w:t>
      </w:r>
      <w:r w:rsidRPr="005879DC">
        <w:t xml:space="preserve">s in TOA5 </w:t>
      </w:r>
      <w:r w:rsidR="00415DC9">
        <w:t>Data File</w:t>
      </w:r>
      <w:r w:rsidR="009B7E78">
        <w:t>s</w:t>
      </w:r>
      <w:r w:rsidRPr="005879DC">
        <w:t xml:space="preserve"> (the Code part of the mapping) to a standard name from a defined ontology (the Name part of the mapping.)</w:t>
      </w:r>
    </w:p>
    <w:p w14:paraId="0A4124C8" w14:textId="77777777" w:rsidR="00943B80" w:rsidRPr="003D58D1" w:rsidRDefault="003D58D1" w:rsidP="003D58D1">
      <w:pPr>
        <w:pStyle w:val="iNormal"/>
      </w:pPr>
      <w:r w:rsidRPr="003D58D1">
        <w:t>(TOA5 files are the output from Campbell Scientific Data</w:t>
      </w:r>
      <w:r>
        <w:t xml:space="preserve"> L</w:t>
      </w:r>
      <w:r w:rsidRPr="003D58D1">
        <w:t xml:space="preserve">oggers. Not </w:t>
      </w:r>
      <w:r>
        <w:t xml:space="preserve">all </w:t>
      </w:r>
      <w:r w:rsidRPr="003D58D1">
        <w:t>DC21 sites will use this device, so this section may not be relevant to you.)</w:t>
      </w:r>
    </w:p>
    <w:p w14:paraId="002CD2F1" w14:textId="77777777" w:rsidR="00B359E3" w:rsidRDefault="00B359E3" w:rsidP="00A13A20">
      <w:pPr>
        <w:pStyle w:val="iNormal"/>
      </w:pPr>
      <w:r>
        <w:t xml:space="preserve">The Column Mappings are stored once for the whole system and all </w:t>
      </w:r>
      <w:r w:rsidR="001902BA">
        <w:t>Users</w:t>
      </w:r>
      <w:r>
        <w:t xml:space="preserve"> share the one set of mappings.</w:t>
      </w:r>
    </w:p>
    <w:p w14:paraId="52A52990" w14:textId="77777777" w:rsidR="00B359E3" w:rsidRDefault="00B359E3" w:rsidP="00A13A20">
      <w:pPr>
        <w:pStyle w:val="iNormal"/>
      </w:pPr>
      <w:r>
        <w:t xml:space="preserve">A basic set of Column Mappings is defined as part of the configuration of </w:t>
      </w:r>
      <w:r w:rsidR="00E511C5">
        <w:t>DC21</w:t>
      </w:r>
      <w:r>
        <w:t xml:space="preserve"> at installation. In addition, further mappings can be added as they are needed.</w:t>
      </w:r>
    </w:p>
    <w:p w14:paraId="25385421" w14:textId="77777777" w:rsidR="006F4187" w:rsidRDefault="006F4187" w:rsidP="00A13A20">
      <w:pPr>
        <w:pStyle w:val="iNormal"/>
      </w:pPr>
      <w:r>
        <w:t xml:space="preserve">These Columns Mappings are used </w:t>
      </w:r>
      <w:r w:rsidR="00524DE1">
        <w:t xml:space="preserve">by </w:t>
      </w:r>
      <w:r w:rsidR="00E511C5">
        <w:t>DC21</w:t>
      </w:r>
      <w:r w:rsidR="00524DE1">
        <w:t xml:space="preserve"> for two purposes</w:t>
      </w:r>
      <w:r>
        <w:t>:</w:t>
      </w:r>
    </w:p>
    <w:p w14:paraId="7D003D8B" w14:textId="77777777" w:rsidR="006F4187" w:rsidRDefault="00B359E3" w:rsidP="006F4187">
      <w:pPr>
        <w:pStyle w:val="iNormal"/>
        <w:numPr>
          <w:ilvl w:val="0"/>
          <w:numId w:val="13"/>
        </w:numPr>
      </w:pPr>
      <w:r>
        <w:t xml:space="preserve">When the </w:t>
      </w:r>
      <w:r w:rsidR="003829A3">
        <w:t>Metadata</w:t>
      </w:r>
      <w:r>
        <w:t xml:space="preserve"> for a TOA5 file is displayed, the Column Mappings table is checked against the column names in the TOA5</w:t>
      </w:r>
      <w:r w:rsidR="0017290D">
        <w:t xml:space="preserve"> file</w:t>
      </w:r>
      <w:r>
        <w:t xml:space="preserve">. If any match is found, the Name from </w:t>
      </w:r>
      <w:r w:rsidR="00524DE1">
        <w:t xml:space="preserve">any </w:t>
      </w:r>
      <w:r>
        <w:t xml:space="preserve">matching entry </w:t>
      </w:r>
      <w:r w:rsidR="00524DE1">
        <w:t xml:space="preserve">in </w:t>
      </w:r>
      <w:r>
        <w:t xml:space="preserve">the Columns Mapping table is </w:t>
      </w:r>
      <w:r w:rsidR="00524DE1">
        <w:t xml:space="preserve">shown in the </w:t>
      </w:r>
      <w:r w:rsidR="003829A3">
        <w:t>Metadata</w:t>
      </w:r>
      <w:r w:rsidR="00524DE1">
        <w:t xml:space="preserve"> display in the </w:t>
      </w:r>
      <w:r>
        <w:t>Name column of the Columns information</w:t>
      </w:r>
      <w:r w:rsidR="0017290D">
        <w:t xml:space="preserve"> for that file</w:t>
      </w:r>
      <w:r>
        <w:t>.</w:t>
      </w:r>
    </w:p>
    <w:p w14:paraId="0D45E93F" w14:textId="77777777" w:rsidR="00B359E3" w:rsidRDefault="006F4187" w:rsidP="006F4187">
      <w:pPr>
        <w:pStyle w:val="iNormal"/>
        <w:numPr>
          <w:ilvl w:val="0"/>
          <w:numId w:val="13"/>
        </w:numPr>
      </w:pPr>
      <w:r>
        <w:t>W</w:t>
      </w:r>
      <w:r w:rsidR="00B359E3">
        <w:t xml:space="preserve">hen searching for </w:t>
      </w:r>
      <w:r w:rsidR="00415DC9">
        <w:t>Data File</w:t>
      </w:r>
      <w:r w:rsidR="009B7E78">
        <w:t>s</w:t>
      </w:r>
      <w:r w:rsidR="00B359E3">
        <w:t xml:space="preserve"> by Columns, the options in the search parameters a</w:t>
      </w:r>
      <w:r>
        <w:t xml:space="preserve">re </w:t>
      </w:r>
      <w:r w:rsidR="00524DE1">
        <w:t xml:space="preserve">the column headings from all TOA5 </w:t>
      </w:r>
      <w:r w:rsidR="00415DC9">
        <w:t>Data File</w:t>
      </w:r>
      <w:r w:rsidR="009B7E78">
        <w:t>s</w:t>
      </w:r>
      <w:r w:rsidR="00524DE1">
        <w:t xml:space="preserve"> stored in </w:t>
      </w:r>
      <w:r w:rsidR="00E511C5">
        <w:t>DC21</w:t>
      </w:r>
      <w:r w:rsidR="00524DE1">
        <w:t xml:space="preserve">. They are grouped and </w:t>
      </w:r>
      <w:r>
        <w:t xml:space="preserve">sorted by their </w:t>
      </w:r>
      <w:r w:rsidR="00524DE1">
        <w:t xml:space="preserve">matching </w:t>
      </w:r>
      <w:r>
        <w:t>N</w:t>
      </w:r>
      <w:r w:rsidR="00B359E3">
        <w:t>ame from this table.</w:t>
      </w:r>
      <w:r w:rsidR="00524DE1">
        <w:t xml:space="preserve"> Those without matching Names are shown in an </w:t>
      </w:r>
      <w:proofErr w:type="gramStart"/>
      <w:r w:rsidR="00524DE1">
        <w:t>Unmapped</w:t>
      </w:r>
      <w:proofErr w:type="gramEnd"/>
      <w:r w:rsidR="00524DE1">
        <w:t xml:space="preserve"> list as the final item.</w:t>
      </w:r>
    </w:p>
    <w:p w14:paraId="4E11D128" w14:textId="77777777" w:rsidR="00B359E3" w:rsidRDefault="001B0637" w:rsidP="00B359E3">
      <w:pPr>
        <w:pStyle w:val="iHeading3"/>
      </w:pPr>
      <w:bookmarkStart w:id="1772" w:name="_Toc386636230"/>
      <w:r w:rsidRPr="005879DC">
        <w:t>The Column Mappings tab</w:t>
      </w:r>
      <w:bookmarkEnd w:id="1772"/>
    </w:p>
    <w:p w14:paraId="1C91B902" w14:textId="77777777" w:rsidR="00A13A20" w:rsidRPr="005879DC" w:rsidRDefault="00B359E3" w:rsidP="00A13A20">
      <w:pPr>
        <w:pStyle w:val="iNormal"/>
      </w:pPr>
      <w:r>
        <w:t xml:space="preserve">This tab </w:t>
      </w:r>
      <w:r w:rsidR="001B0637" w:rsidRPr="005879DC">
        <w:t xml:space="preserve">allows </w:t>
      </w:r>
      <w:r w:rsidR="001902BA">
        <w:t>Users</w:t>
      </w:r>
      <w:r w:rsidR="00524DE1">
        <w:t xml:space="preserve"> </w:t>
      </w:r>
      <w:r w:rsidR="000F128B">
        <w:t xml:space="preserve">with Administrator permission </w:t>
      </w:r>
      <w:r w:rsidR="001B0637" w:rsidRPr="005879DC">
        <w:t>to add and delete column mappings.</w:t>
      </w:r>
    </w:p>
    <w:p w14:paraId="1D735486" w14:textId="2F92F9D0" w:rsidR="00A13A20" w:rsidRDefault="00A13A20" w:rsidP="00A13A20">
      <w:pPr>
        <w:pStyle w:val="iNormal"/>
      </w:pPr>
      <w:r w:rsidRPr="0071425A">
        <w:t>To delete an</w:t>
      </w:r>
      <w:r w:rsidRPr="005879DC">
        <w:t xml:space="preserve"> existing mapping, </w:t>
      </w:r>
      <w:r w:rsidR="009A0BD5">
        <w:t>click</w:t>
      </w:r>
      <w:r w:rsidRPr="005879DC">
        <w:t xml:space="preserve"> the </w:t>
      </w:r>
      <w:r w:rsidR="0017290D" w:rsidRPr="0017290D">
        <w:rPr>
          <w:b/>
        </w:rPr>
        <w:t>X</w:t>
      </w:r>
      <w:r w:rsidRPr="005879DC">
        <w:t xml:space="preserve"> </w:t>
      </w:r>
      <w:r w:rsidR="00352EEE">
        <w:t>in</w:t>
      </w:r>
      <w:r w:rsidRPr="005879DC">
        <w:t xml:space="preserve"> the far right </w:t>
      </w:r>
      <w:r w:rsidR="00352EEE" w:rsidRPr="00352EEE">
        <w:rPr>
          <w:b/>
        </w:rPr>
        <w:t>Actions</w:t>
      </w:r>
      <w:r w:rsidR="00352EEE">
        <w:t xml:space="preserve"> </w:t>
      </w:r>
      <w:r w:rsidR="00B359E3">
        <w:t>column</w:t>
      </w:r>
      <w:r w:rsidR="00352EEE">
        <w:t xml:space="preserve"> </w:t>
      </w:r>
      <w:r w:rsidRPr="005879DC">
        <w:t>of the table for</w:t>
      </w:r>
      <w:r w:rsidR="009A0BD5">
        <w:t xml:space="preserve"> the mapping you wish to delete</w:t>
      </w:r>
      <w:r w:rsidR="002F37C0">
        <w:t>.</w:t>
      </w:r>
      <w:ins w:id="1773" w:author="Peter Bugeia" w:date="2014-04-28T18:08:00Z">
        <w:r w:rsidR="00FE7628">
          <w:t xml:space="preserve"> </w:t>
        </w:r>
        <w:r w:rsidR="00FE7628" w:rsidRPr="00CB35E7">
          <w:rPr>
            <w:highlight w:val="yellow"/>
          </w:rPr>
          <w:t>*** UPDATE ***</w:t>
        </w:r>
      </w:ins>
    </w:p>
    <w:p w14:paraId="6C7E6780" w14:textId="77777777" w:rsidR="009A0BD5" w:rsidRPr="005879DC" w:rsidRDefault="005F6049" w:rsidP="00B6457B">
      <w:pPr>
        <w:pStyle w:val="iFigureCaption"/>
      </w:pPr>
      <w:r>
        <w:rPr>
          <w:b w:val="0"/>
          <w:noProof/>
          <w:lang w:eastAsia="en-AU"/>
        </w:rPr>
        <w:drawing>
          <wp:inline distT="0" distB="0" distL="0" distR="0" wp14:anchorId="20627394" wp14:editId="7BF8B580">
            <wp:extent cx="4002359" cy="2130506"/>
            <wp:effectExtent l="190500" t="152400" r="169591" b="136444"/>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a:srcRect l="1585" t="24434" r="2698" b="7391"/>
                    <a:stretch>
                      <a:fillRect/>
                    </a:stretch>
                  </pic:blipFill>
                  <pic:spPr bwMode="auto">
                    <a:xfrm>
                      <a:off x="0" y="0"/>
                      <a:ext cx="4007452" cy="2133217"/>
                    </a:xfrm>
                    <a:prstGeom prst="rect">
                      <a:avLst/>
                    </a:prstGeom>
                    <a:ln>
                      <a:noFill/>
                    </a:ln>
                    <a:effectLst>
                      <a:outerShdw blurRad="190500" algn="tl" rotWithShape="0">
                        <a:srgbClr val="000000">
                          <a:alpha val="70000"/>
                        </a:srgbClr>
                      </a:outerShdw>
                    </a:effectLst>
                  </pic:spPr>
                </pic:pic>
              </a:graphicData>
            </a:graphic>
          </wp:inline>
        </w:drawing>
      </w:r>
    </w:p>
    <w:p w14:paraId="48559D00" w14:textId="23F06BAA" w:rsidR="005917C7" w:rsidRDefault="005917C7" w:rsidP="00A13A20">
      <w:pPr>
        <w:pStyle w:val="iNormal"/>
      </w:pPr>
      <w:r w:rsidRPr="005879DC">
        <w:t xml:space="preserve">To </w:t>
      </w:r>
      <w:r w:rsidRPr="00524DE1">
        <w:rPr>
          <w:b/>
        </w:rPr>
        <w:t>add</w:t>
      </w:r>
      <w:r w:rsidRPr="005879DC">
        <w:t xml:space="preserve"> more mapping</w:t>
      </w:r>
      <w:r>
        <w:t>s</w:t>
      </w:r>
      <w:r w:rsidRPr="005879DC">
        <w:t xml:space="preserve"> click </w:t>
      </w:r>
      <w:proofErr w:type="gramStart"/>
      <w:r w:rsidR="00B972CE">
        <w:t>on</w:t>
      </w:r>
      <w:r w:rsidRPr="005879DC">
        <w:t xml:space="preserve"> </w:t>
      </w:r>
      <w:r w:rsidR="00B972CE" w:rsidRPr="00B972CE">
        <w:rPr>
          <w:rStyle w:val="iButton"/>
        </w:rPr>
        <w:t> </w:t>
      </w:r>
      <w:r w:rsidRPr="00B972CE">
        <w:rPr>
          <w:rStyle w:val="iButton"/>
        </w:rPr>
        <w:t>Add</w:t>
      </w:r>
      <w:proofErr w:type="gramEnd"/>
      <w:r w:rsidR="00B972CE" w:rsidRPr="00B972CE">
        <w:rPr>
          <w:rStyle w:val="iButton"/>
        </w:rPr>
        <w:t> </w:t>
      </w:r>
      <w:r w:rsidRPr="00B972CE">
        <w:rPr>
          <w:rStyle w:val="iButton"/>
        </w:rPr>
        <w:t>Mapping</w:t>
      </w:r>
      <w:r w:rsidR="00B972CE" w:rsidRPr="00B972CE">
        <w:rPr>
          <w:rStyle w:val="iButton"/>
        </w:rPr>
        <w:t> </w:t>
      </w:r>
      <w:r w:rsidRPr="005879DC">
        <w:t xml:space="preserve"> at the top </w:t>
      </w:r>
      <w:r>
        <w:t>left</w:t>
      </w:r>
      <w:r w:rsidRPr="005879DC">
        <w:t xml:space="preserve"> of the tab. This will display a form where the mapping pairs can be defined.</w:t>
      </w:r>
      <w:ins w:id="1774" w:author="Peter Bugeia" w:date="2014-04-28T18:08:00Z">
        <w:r w:rsidR="00FE7628">
          <w:t xml:space="preserve"> </w:t>
        </w:r>
        <w:r w:rsidR="00FE7628" w:rsidRPr="00CB35E7">
          <w:rPr>
            <w:highlight w:val="yellow"/>
          </w:rPr>
          <w:t>*** UPDATE ***</w:t>
        </w:r>
      </w:ins>
    </w:p>
    <w:p w14:paraId="1774DA73" w14:textId="77777777" w:rsidR="00216693" w:rsidRDefault="005F6049" w:rsidP="00A82551">
      <w:pPr>
        <w:pStyle w:val="iNormal"/>
        <w:jc w:val="center"/>
      </w:pPr>
      <w:r>
        <w:rPr>
          <w:noProof/>
          <w:lang w:eastAsia="en-AU"/>
        </w:rPr>
        <w:drawing>
          <wp:inline distT="0" distB="0" distL="0" distR="0" wp14:anchorId="0F57ED4F" wp14:editId="3B37A247">
            <wp:extent cx="3997784" cy="3073121"/>
            <wp:effectExtent l="190500" t="152400" r="174166" b="127279"/>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3"/>
                    <a:srcRect l="6207" t="18587" r="6982" b="8055"/>
                    <a:stretch>
                      <a:fillRect/>
                    </a:stretch>
                  </pic:blipFill>
                  <pic:spPr bwMode="auto">
                    <a:xfrm>
                      <a:off x="0" y="0"/>
                      <a:ext cx="4000199" cy="3074978"/>
                    </a:xfrm>
                    <a:prstGeom prst="rect">
                      <a:avLst/>
                    </a:prstGeom>
                    <a:ln>
                      <a:noFill/>
                    </a:ln>
                    <a:effectLst>
                      <a:outerShdw blurRad="190500" algn="tl" rotWithShape="0">
                        <a:srgbClr val="000000">
                          <a:alpha val="70000"/>
                        </a:srgbClr>
                      </a:outerShdw>
                    </a:effectLst>
                  </pic:spPr>
                </pic:pic>
              </a:graphicData>
            </a:graphic>
          </wp:inline>
        </w:drawing>
      </w:r>
    </w:p>
    <w:p w14:paraId="78ED3242" w14:textId="77777777" w:rsidR="00B359E3" w:rsidRDefault="00B359E3" w:rsidP="00B359E3">
      <w:pPr>
        <w:pStyle w:val="iNormal"/>
      </w:pPr>
      <w:r w:rsidRPr="005879DC">
        <w:t xml:space="preserve">On the left of each row the code from </w:t>
      </w:r>
      <w:r>
        <w:t>a</w:t>
      </w:r>
      <w:r w:rsidRPr="005879DC">
        <w:t xml:space="preserve"> TOA5 column header can be entered and on the right the standard </w:t>
      </w:r>
      <w:r>
        <w:t>N</w:t>
      </w:r>
      <w:r w:rsidRPr="005879DC">
        <w:t>ame to map to can be sel</w:t>
      </w:r>
      <w:r>
        <w:t>ected from a drop-down list.</w:t>
      </w:r>
    </w:p>
    <w:p w14:paraId="3EAE0EEE" w14:textId="77777777" w:rsidR="000849C9" w:rsidRDefault="000849C9" w:rsidP="00A13A20">
      <w:pPr>
        <w:pStyle w:val="iNormal"/>
      </w:pPr>
      <w:r w:rsidRPr="005879DC">
        <w:t>Once the mappings are defined</w:t>
      </w:r>
      <w:r w:rsidR="00B359E3">
        <w:t>,</w:t>
      </w:r>
      <w:r w:rsidRPr="005879DC">
        <w:t xml:space="preserve"> click </w:t>
      </w:r>
      <w:proofErr w:type="gramStart"/>
      <w:r w:rsidR="00B972CE">
        <w:t>on</w:t>
      </w:r>
      <w:r w:rsidRPr="005879DC">
        <w:t xml:space="preserve"> </w:t>
      </w:r>
      <w:r w:rsidR="00B972CE" w:rsidRPr="00B972CE">
        <w:rPr>
          <w:rStyle w:val="iButtonBlue"/>
        </w:rPr>
        <w:t> </w:t>
      </w:r>
      <w:r w:rsidRPr="00B972CE">
        <w:rPr>
          <w:rStyle w:val="iButtonBlue"/>
        </w:rPr>
        <w:t>Submit</w:t>
      </w:r>
      <w:proofErr w:type="gramEnd"/>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0060795C">
        <w:t>.</w:t>
      </w:r>
    </w:p>
    <w:p w14:paraId="367F8B2A" w14:textId="77777777" w:rsidR="004A5641" w:rsidRDefault="004A5641" w:rsidP="004A5641">
      <w:pPr>
        <w:pStyle w:val="iHeading3"/>
      </w:pPr>
      <w:bookmarkStart w:id="1775" w:name="_Toc386636231"/>
      <w:r>
        <w:t>Updating from the Explore Data tab</w:t>
      </w:r>
      <w:bookmarkEnd w:id="1775"/>
    </w:p>
    <w:p w14:paraId="560AA7C4" w14:textId="77777777" w:rsidR="00146B2F" w:rsidRDefault="00146B2F" w:rsidP="00146B2F">
      <w:pPr>
        <w:pStyle w:val="iNormal"/>
      </w:pPr>
      <w:r w:rsidRPr="005879DC">
        <w:t xml:space="preserve">Column mappings may also be defined </w:t>
      </w:r>
      <w:proofErr w:type="gramStart"/>
      <w:r w:rsidRPr="005879DC">
        <w:t xml:space="preserve">using </w:t>
      </w:r>
      <w:r w:rsidR="00B972CE" w:rsidRPr="00B972CE">
        <w:rPr>
          <w:rStyle w:val="iButtonBlue"/>
        </w:rPr>
        <w:t> </w:t>
      </w:r>
      <w:r w:rsidRPr="00B972CE">
        <w:rPr>
          <w:rStyle w:val="iButtonBlue"/>
        </w:rPr>
        <w:t>Fill</w:t>
      </w:r>
      <w:proofErr w:type="gramEnd"/>
      <w:r w:rsidR="00B972CE" w:rsidRPr="00B972CE">
        <w:rPr>
          <w:rStyle w:val="iButtonBlue"/>
        </w:rPr>
        <w:t> </w:t>
      </w:r>
      <w:r w:rsidRPr="00B972CE">
        <w:rPr>
          <w:rStyle w:val="iButtonBlue"/>
        </w:rPr>
        <w:t>In</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Pr="005879DC">
        <w:t xml:space="preserve"> button on the </w:t>
      </w:r>
      <w:r w:rsidRPr="00074FAC">
        <w:rPr>
          <w:b/>
        </w:rPr>
        <w:t xml:space="preserve">View </w:t>
      </w:r>
      <w:r>
        <w:rPr>
          <w:b/>
        </w:rPr>
        <w:t>Metadata</w:t>
      </w:r>
      <w:r w:rsidRPr="005879DC">
        <w:t xml:space="preserve"> page for a </w:t>
      </w:r>
      <w:r>
        <w:t xml:space="preserve">TOA5 </w:t>
      </w:r>
      <w:r w:rsidRPr="005879DC">
        <w:t>file.</w:t>
      </w:r>
      <w:r>
        <w:t xml:space="preserve"> </w:t>
      </w:r>
    </w:p>
    <w:p w14:paraId="71D2FE6A" w14:textId="77777777" w:rsidR="00FD2043" w:rsidRDefault="00FD2043" w:rsidP="00FD2043">
      <w:pPr>
        <w:pStyle w:val="iFigureCaption"/>
      </w:pPr>
      <w:r>
        <w:rPr>
          <w:noProof/>
          <w:lang w:eastAsia="en-AU"/>
        </w:rPr>
        <w:drawing>
          <wp:inline distT="0" distB="0" distL="0" distR="0" wp14:anchorId="60594892" wp14:editId="5C41ED84">
            <wp:extent cx="4206323" cy="1252653"/>
            <wp:effectExtent l="190500" t="152400" r="175177" b="137997"/>
            <wp:docPr id="2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114"/>
                    <a:srcRect l="12429" t="41163" r="13711" b="20905"/>
                    <a:stretch>
                      <a:fillRect/>
                    </a:stretch>
                  </pic:blipFill>
                  <pic:spPr bwMode="auto">
                    <a:xfrm>
                      <a:off x="0" y="0"/>
                      <a:ext cx="4269457" cy="1271454"/>
                    </a:xfrm>
                    <a:prstGeom prst="rect">
                      <a:avLst/>
                    </a:prstGeom>
                    <a:ln>
                      <a:noFill/>
                    </a:ln>
                    <a:effectLst>
                      <a:outerShdw blurRad="190500" algn="tl" rotWithShape="0">
                        <a:srgbClr val="000000">
                          <a:alpha val="70000"/>
                        </a:srgbClr>
                      </a:outerShdw>
                    </a:effectLst>
                  </pic:spPr>
                </pic:pic>
              </a:graphicData>
            </a:graphic>
          </wp:inline>
        </w:drawing>
      </w:r>
    </w:p>
    <w:p w14:paraId="46771E25" w14:textId="77777777" w:rsidR="00146B2F" w:rsidRDefault="00146B2F" w:rsidP="00146B2F">
      <w:pPr>
        <w:pStyle w:val="iNormal"/>
      </w:pPr>
      <w:r w:rsidRPr="005879DC">
        <w:t xml:space="preserve">This is the preferred method </w:t>
      </w:r>
      <w:r>
        <w:t xml:space="preserve">for updating Column Mappings, </w:t>
      </w:r>
      <w:r w:rsidRPr="005879DC">
        <w:t>as it avoids the need to manually type the column</w:t>
      </w:r>
      <w:r>
        <w:t xml:space="preserve"> headers into the Code fields. However, it permits setting mappings relevant to the columns in this TOA5 </w:t>
      </w:r>
      <w:r w:rsidR="00415DC9">
        <w:t>Data File</w:t>
      </w:r>
      <w:r>
        <w:t xml:space="preserve"> only.</w:t>
      </w:r>
    </w:p>
    <w:p w14:paraId="62CC522C" w14:textId="30AF9116" w:rsidR="00146B2F" w:rsidRDefault="00146B2F" w:rsidP="00146B2F">
      <w:pPr>
        <w:pStyle w:val="iNormal"/>
      </w:pPr>
      <w:r>
        <w:t>All Users can perform this function.</w:t>
      </w:r>
      <w:ins w:id="1776" w:author="Peter Bugeia" w:date="2014-04-28T18:08:00Z">
        <w:r w:rsidR="00FE7628">
          <w:t xml:space="preserve"> </w:t>
        </w:r>
        <w:r w:rsidR="00FE7628" w:rsidRPr="00CB35E7">
          <w:rPr>
            <w:highlight w:val="yellow"/>
          </w:rPr>
          <w:t>*** UPDATE ***</w:t>
        </w:r>
      </w:ins>
    </w:p>
    <w:p w14:paraId="53794EEE" w14:textId="77777777" w:rsidR="004A5641" w:rsidRPr="0060795C" w:rsidRDefault="00EC5DEA" w:rsidP="0060795C">
      <w:pPr>
        <w:pStyle w:val="iFigureCaption"/>
      </w:pPr>
      <w:r>
        <w:rPr>
          <w:b w:val="0"/>
          <w:noProof/>
          <w:lang w:eastAsia="en-AU"/>
        </w:rPr>
        <w:drawing>
          <wp:inline distT="0" distB="0" distL="0" distR="0" wp14:anchorId="6841D10B" wp14:editId="3FFD8902">
            <wp:extent cx="4244045" cy="3953288"/>
            <wp:effectExtent l="190500" t="152400" r="175555" b="142462"/>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5"/>
                    <a:srcRect l="2036" t="17416" r="4171" b="8826"/>
                    <a:stretch>
                      <a:fillRect/>
                    </a:stretch>
                  </pic:blipFill>
                  <pic:spPr bwMode="auto">
                    <a:xfrm>
                      <a:off x="0" y="0"/>
                      <a:ext cx="4247115" cy="3956148"/>
                    </a:xfrm>
                    <a:prstGeom prst="rect">
                      <a:avLst/>
                    </a:prstGeom>
                    <a:ln>
                      <a:noFill/>
                    </a:ln>
                    <a:effectLst>
                      <a:outerShdw blurRad="190500" algn="tl" rotWithShape="0">
                        <a:srgbClr val="000000">
                          <a:alpha val="70000"/>
                        </a:srgbClr>
                      </a:outerShdw>
                    </a:effectLst>
                  </pic:spPr>
                </pic:pic>
              </a:graphicData>
            </a:graphic>
          </wp:inline>
        </w:drawing>
      </w:r>
    </w:p>
    <w:p w14:paraId="6FD5DE58" w14:textId="77777777" w:rsidR="004A5641" w:rsidRDefault="004A5641" w:rsidP="00A13A20">
      <w:pPr>
        <w:pStyle w:val="iNormal"/>
      </w:pPr>
      <w:r>
        <w:t xml:space="preserve">The list of unmapped </w:t>
      </w:r>
      <w:r w:rsidR="00146B2F">
        <w:t>column headings</w:t>
      </w:r>
      <w:r>
        <w:t xml:space="preserve"> in this TOA5 </w:t>
      </w:r>
      <w:r w:rsidR="00415DC9">
        <w:t>Data File</w:t>
      </w:r>
      <w:r>
        <w:t xml:space="preserve"> is displayed in </w:t>
      </w:r>
      <w:r w:rsidR="00146B2F">
        <w:t>the</w:t>
      </w:r>
      <w:r>
        <w:t xml:space="preserve"> left hand column and dropdown boxes are shown in the right hand column. Use the dropdown boxes to set the equivalent names for any of the column headings shown. Click </w:t>
      </w:r>
      <w:proofErr w:type="gramStart"/>
      <w:r>
        <w:t xml:space="preserve">on </w:t>
      </w:r>
      <w:r w:rsidR="00404EFB" w:rsidRPr="00404EFB">
        <w:rPr>
          <w:rStyle w:val="iButtonBlue"/>
        </w:rPr>
        <w:t> </w:t>
      </w:r>
      <w:r w:rsidRPr="00404EFB">
        <w:rPr>
          <w:rStyle w:val="iButtonBlue"/>
        </w:rPr>
        <w:t>Submit</w:t>
      </w:r>
      <w:proofErr w:type="gramEnd"/>
      <w:r w:rsidR="00404EFB" w:rsidRPr="00404EFB">
        <w:rPr>
          <w:rStyle w:val="iButtonBlue"/>
        </w:rPr>
        <w:t> </w:t>
      </w:r>
      <w:r w:rsidRPr="00404EFB">
        <w:rPr>
          <w:rStyle w:val="iButtonBlue"/>
        </w:rPr>
        <w:t>Column</w:t>
      </w:r>
      <w:r w:rsidR="00404EFB" w:rsidRPr="00404EFB">
        <w:rPr>
          <w:rStyle w:val="iButtonBlue"/>
        </w:rPr>
        <w:t> </w:t>
      </w:r>
      <w:r w:rsidRPr="00404EFB">
        <w:rPr>
          <w:rStyle w:val="iButtonBlue"/>
        </w:rPr>
        <w:t>Mappings</w:t>
      </w:r>
      <w:r w:rsidR="00404EFB" w:rsidRPr="00404EFB">
        <w:rPr>
          <w:rStyle w:val="iButtonBlue"/>
        </w:rPr>
        <w:t> </w:t>
      </w:r>
      <w:r>
        <w:t xml:space="preserve"> to cause these new mappings to be added to the system-wide Column Mapping table. You will observe that these new mappings are now listed in the Column Mapping column of the Columns section of the </w:t>
      </w:r>
      <w:r w:rsidR="003829A3">
        <w:t>Metadata</w:t>
      </w:r>
      <w:r>
        <w:t xml:space="preserve"> display for that TOA5 file.</w:t>
      </w:r>
    </w:p>
    <w:p w14:paraId="7ABFC6A8" w14:textId="608F5A61" w:rsidR="00E85419" w:rsidRDefault="00E85419" w:rsidP="00E7135E">
      <w:pPr>
        <w:pStyle w:val="iHeading2"/>
      </w:pPr>
      <w:bookmarkStart w:id="1777" w:name="_Ref359436042"/>
      <w:bookmarkStart w:id="1778" w:name="_Ref377737721"/>
      <w:bookmarkStart w:id="1779" w:name="_Ref377737725"/>
      <w:bookmarkStart w:id="1780" w:name="_Toc386636232"/>
      <w:r>
        <w:t>Managing Background Tasks</w:t>
      </w:r>
      <w:bookmarkEnd w:id="1777"/>
      <w:r w:rsidR="00404EFB">
        <w:t xml:space="preserve"> </w:t>
      </w:r>
      <w:r w:rsidR="00066066">
        <w:t>–</w:t>
      </w:r>
      <w:r w:rsidR="00404EFB">
        <w:t xml:space="preserve"> </w:t>
      </w:r>
      <w:bookmarkEnd w:id="1778"/>
      <w:bookmarkEnd w:id="1779"/>
      <w:r w:rsidR="00066066">
        <w:t>Resque</w:t>
      </w:r>
      <w:bookmarkEnd w:id="1780"/>
    </w:p>
    <w:p w14:paraId="2A35226E" w14:textId="77777777" w:rsidR="003F5A03" w:rsidRDefault="003F5A03">
      <w:pPr>
        <w:pStyle w:val="iNormal"/>
      </w:pPr>
      <w:r>
        <w:t>DC21 incorporates a Resque server. Resque is the Ruby background task administration system and normally runs on the same server as DC21.</w:t>
      </w:r>
    </w:p>
    <w:p w14:paraId="53769221" w14:textId="5CDB4223" w:rsidR="00E85419" w:rsidRDefault="00930F37">
      <w:pPr>
        <w:pStyle w:val="iNormal"/>
      </w:pPr>
      <w:r>
        <w:t xml:space="preserve">If you are </w:t>
      </w:r>
      <w:r w:rsidR="007F709C">
        <w:t>an</w:t>
      </w:r>
      <w:r w:rsidR="00404EFB">
        <w:t xml:space="preserve"> </w:t>
      </w:r>
      <w:r w:rsidR="007F709C">
        <w:t>a</w:t>
      </w:r>
      <w:r>
        <w:t>dministration user</w:t>
      </w:r>
      <w:r w:rsidR="003F5A03">
        <w:t>,</w:t>
      </w:r>
      <w:r>
        <w:t xml:space="preserve"> you can access</w:t>
      </w:r>
      <w:r w:rsidR="007E2081">
        <w:t xml:space="preserve"> the</w:t>
      </w:r>
      <w:r>
        <w:t xml:space="preserve"> </w:t>
      </w:r>
      <w:r w:rsidR="003F5A03">
        <w:t xml:space="preserve">Resque administration screen by </w:t>
      </w:r>
      <w:r w:rsidR="00404EFB">
        <w:t xml:space="preserve">selecting </w:t>
      </w:r>
      <w:r w:rsidR="00404EFB" w:rsidRPr="00404EFB">
        <w:rPr>
          <w:rStyle w:val="iOption"/>
        </w:rPr>
        <w:t>Admin</w:t>
      </w:r>
      <w:r w:rsidR="00404EFB">
        <w:t xml:space="preserve"> at the top of the </w:t>
      </w:r>
      <w:r w:rsidR="007F709C">
        <w:t>DC21</w:t>
      </w:r>
      <w:r w:rsidR="00404EFB">
        <w:t xml:space="preserve"> main screen and then selecting the </w:t>
      </w:r>
      <w:r w:rsidR="00404EFB" w:rsidRPr="00404EFB">
        <w:rPr>
          <w:rStyle w:val="iOption"/>
        </w:rPr>
        <w:t>Resque</w:t>
      </w:r>
      <w:r w:rsidR="00404EFB">
        <w:t xml:space="preserve"> tab.</w:t>
      </w:r>
      <w:ins w:id="1781" w:author="Peter Bugeia" w:date="2014-04-28T18:08:00Z">
        <w:r w:rsidR="00FE7628" w:rsidRPr="00FE7628">
          <w:rPr>
            <w:highlight w:val="yellow"/>
          </w:rPr>
          <w:t xml:space="preserve"> </w:t>
        </w:r>
        <w:r w:rsidR="00FE7628" w:rsidRPr="00CB35E7">
          <w:rPr>
            <w:highlight w:val="yellow"/>
          </w:rPr>
          <w:t>*** UPDATE ***</w:t>
        </w:r>
      </w:ins>
    </w:p>
    <w:p w14:paraId="06D0D05D" w14:textId="77777777" w:rsidR="00404EFB" w:rsidRDefault="00404EFB" w:rsidP="00404EFB">
      <w:pPr>
        <w:pStyle w:val="iFigureCaption"/>
      </w:pPr>
      <w:r>
        <w:rPr>
          <w:noProof/>
          <w:lang w:eastAsia="en-AU"/>
        </w:rPr>
        <w:drawing>
          <wp:inline distT="0" distB="0" distL="0" distR="0" wp14:anchorId="7C7DEEC9" wp14:editId="063E85CA">
            <wp:extent cx="4270453" cy="1167466"/>
            <wp:effectExtent l="190500" t="152400" r="168197" b="127934"/>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srcRect l="1477" t="42522" r="24333" b="11425"/>
                    <a:stretch>
                      <a:fillRect/>
                    </a:stretch>
                  </pic:blipFill>
                  <pic:spPr bwMode="auto">
                    <a:xfrm>
                      <a:off x="0" y="0"/>
                      <a:ext cx="4270453" cy="1167466"/>
                    </a:xfrm>
                    <a:prstGeom prst="rect">
                      <a:avLst/>
                    </a:prstGeom>
                    <a:ln>
                      <a:noFill/>
                    </a:ln>
                    <a:effectLst>
                      <a:outerShdw blurRad="190500" algn="tl" rotWithShape="0">
                        <a:srgbClr val="000000">
                          <a:alpha val="70000"/>
                        </a:srgbClr>
                      </a:outerShdw>
                    </a:effectLst>
                  </pic:spPr>
                </pic:pic>
              </a:graphicData>
            </a:graphic>
          </wp:inline>
        </w:drawing>
      </w:r>
    </w:p>
    <w:p w14:paraId="13D62122" w14:textId="77777777" w:rsidR="00115F10" w:rsidRDefault="00404EFB">
      <w:pPr>
        <w:pStyle w:val="iNormal"/>
      </w:pPr>
      <w:r>
        <w:t xml:space="preserve">Click on </w:t>
      </w:r>
      <w:r w:rsidRPr="00404EFB">
        <w:rPr>
          <w:rStyle w:val="iButtonBlue"/>
        </w:rPr>
        <w:t> Go to Resque admin </w:t>
      </w:r>
      <w:r>
        <w:t xml:space="preserve"> to display the following </w:t>
      </w:r>
      <w:r w:rsidR="003F5A03">
        <w:t xml:space="preserve">Resque </w:t>
      </w:r>
      <w:r>
        <w:t>screen in a new browser tab.</w:t>
      </w:r>
    </w:p>
    <w:p w14:paraId="18C1C250" w14:textId="77777777" w:rsidR="00404EFB" w:rsidRDefault="00404EFB" w:rsidP="00EC5DEA">
      <w:pPr>
        <w:pStyle w:val="iFigureCaption"/>
        <w:rPr>
          <w:noProof/>
        </w:rPr>
      </w:pPr>
      <w:r>
        <w:rPr>
          <w:noProof/>
          <w:lang w:eastAsia="en-AU"/>
        </w:rPr>
        <w:drawing>
          <wp:inline distT="0" distB="0" distL="0" distR="0" wp14:anchorId="279F5819" wp14:editId="27037606">
            <wp:extent cx="4400422" cy="3313160"/>
            <wp:effectExtent l="203200" t="152400" r="172085" b="2432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99915" cy="3312795"/>
                    </a:xfrm>
                    <a:prstGeom prst="rect">
                      <a:avLst/>
                    </a:prstGeom>
                    <a:noFill/>
                    <a:ln>
                      <a:noFill/>
                    </a:ln>
                    <a:effectLst>
                      <a:outerShdw blurRad="206375" dist="50800" dir="6540000" algn="tl" rotWithShape="0">
                        <a:srgbClr val="000000">
                          <a:alpha val="43000"/>
                        </a:srgbClr>
                      </a:outerShdw>
                    </a:effectLst>
                  </pic:spPr>
                </pic:pic>
              </a:graphicData>
            </a:graphic>
          </wp:inline>
        </w:drawing>
      </w:r>
    </w:p>
    <w:p w14:paraId="5C4829F0" w14:textId="77777777" w:rsidR="00930F37" w:rsidRDefault="003F5A03">
      <w:pPr>
        <w:pStyle w:val="iNormal"/>
      </w:pPr>
      <w:r>
        <w:t>Operation of this screen is beyond the scope of this document. However, y</w:t>
      </w:r>
      <w:r w:rsidR="00115F10">
        <w:t xml:space="preserve">ou can use this screen to view the status of currently running </w:t>
      </w:r>
      <w:r w:rsidR="00404EFB">
        <w:t>background</w:t>
      </w:r>
      <w:r w:rsidR="00115F10">
        <w:t xml:space="preserve"> tasks, and to delete tasks (via the </w:t>
      </w:r>
      <w:r w:rsidR="00115F10" w:rsidRPr="00FD2043">
        <w:rPr>
          <w:rStyle w:val="iOption"/>
        </w:rPr>
        <w:t>Kill</w:t>
      </w:r>
      <w:r w:rsidR="00115F10">
        <w:t xml:space="preserve"> function) if they aren’t working properly. Killing a background task </w:t>
      </w:r>
      <w:r w:rsidR="009744A8">
        <w:t>will</w:t>
      </w:r>
      <w:r w:rsidR="00115F10">
        <w:t xml:space="preserve"> not delete the partially created </w:t>
      </w:r>
      <w:r w:rsidR="007F709C">
        <w:t>DC21</w:t>
      </w:r>
      <w:r w:rsidR="002826C1">
        <w:t xml:space="preserve"> </w:t>
      </w:r>
      <w:r w:rsidR="00115F10">
        <w:t>Package</w:t>
      </w:r>
      <w:r w:rsidR="009744A8">
        <w:t xml:space="preserve"> file</w:t>
      </w:r>
      <w:r w:rsidR="00115F10">
        <w:t xml:space="preserve">. </w:t>
      </w:r>
      <w:r w:rsidR="009744A8">
        <w:t>T</w:t>
      </w:r>
      <w:r w:rsidR="00115F10">
        <w:t xml:space="preserve">he Package </w:t>
      </w:r>
      <w:r w:rsidR="00404EFB">
        <w:t xml:space="preserve">file </w:t>
      </w:r>
      <w:r w:rsidR="00EE2243">
        <w:t xml:space="preserve">should </w:t>
      </w:r>
      <w:r w:rsidR="009744A8">
        <w:t xml:space="preserve">be </w:t>
      </w:r>
      <w:r w:rsidR="00EE2243">
        <w:t>manually</w:t>
      </w:r>
      <w:r w:rsidR="00115F10">
        <w:t xml:space="preserve"> delete</w:t>
      </w:r>
      <w:r w:rsidR="009744A8">
        <w:t>d</w:t>
      </w:r>
      <w:r w:rsidR="00115F10">
        <w:t xml:space="preserve"> </w:t>
      </w:r>
      <w:r w:rsidR="009744A8">
        <w:t>after the background task has been killed</w:t>
      </w:r>
      <w:r w:rsidR="00115F10">
        <w:t>.</w:t>
      </w:r>
      <w:r w:rsidR="00404EFB">
        <w:t xml:space="preserve"> See section </w:t>
      </w:r>
      <w:r w:rsidR="00C23447">
        <w:fldChar w:fldCharType="begin"/>
      </w:r>
      <w:r w:rsidR="00C23447">
        <w:instrText xml:space="preserve"> REF _Ref377635257 \r \h  \* MERGEFORMAT </w:instrText>
      </w:r>
      <w:r w:rsidR="00C23447">
        <w:fldChar w:fldCharType="separate"/>
      </w:r>
      <w:r w:rsidR="00443106" w:rsidRPr="00443106">
        <w:rPr>
          <w:rStyle w:val="CrossReference"/>
        </w:rPr>
        <w:t>8.5</w:t>
      </w:r>
      <w:r w:rsidR="00C23447">
        <w:fldChar w:fldCharType="end"/>
      </w:r>
      <w:r w:rsidR="00404EFB" w:rsidRPr="00404EFB">
        <w:rPr>
          <w:rStyle w:val="CrossReference"/>
        </w:rPr>
        <w:t xml:space="preserve"> </w:t>
      </w:r>
      <w:r w:rsidR="00C23447">
        <w:fldChar w:fldCharType="begin"/>
      </w:r>
      <w:r w:rsidR="00C23447">
        <w:instrText xml:space="preserve"> REF _Ref377635260 \h  \* MERGEFORMAT </w:instrText>
      </w:r>
      <w:r w:rsidR="00C23447">
        <w:fldChar w:fldCharType="separate"/>
      </w:r>
      <w:r w:rsidR="00443106" w:rsidRPr="00443106">
        <w:rPr>
          <w:rStyle w:val="CrossReference"/>
        </w:rPr>
        <w:t>Deleting a Data File</w:t>
      </w:r>
      <w:r w:rsidR="00C23447">
        <w:fldChar w:fldCharType="end"/>
      </w:r>
      <w:r w:rsidR="00404EFB">
        <w:t>.</w:t>
      </w:r>
    </w:p>
    <w:p w14:paraId="577DC2D7" w14:textId="77777777" w:rsidR="00E10D8F" w:rsidRDefault="00E10D8F" w:rsidP="00E10D8F">
      <w:pPr>
        <w:pStyle w:val="iNote"/>
      </w:pPr>
      <w:r>
        <w:t>Note</w:t>
      </w:r>
      <w:r>
        <w:tab/>
      </w:r>
      <w:r w:rsidR="003B19AD">
        <w:t>If</w:t>
      </w:r>
      <w:r>
        <w:t xml:space="preserve"> the background task detects</w:t>
      </w:r>
      <w:r w:rsidR="003B19AD">
        <w:t xml:space="preserve"> an error during processing it will attempt to set the Creation Status to FAILED</w:t>
      </w:r>
      <w:r w:rsidR="003F5A03">
        <w:t xml:space="preserve"> and write the error message into the output Data File’s Description field</w:t>
      </w:r>
      <w:r w:rsidR="003B19AD">
        <w:t xml:space="preserve">. In this case, the </w:t>
      </w:r>
      <w:r w:rsidR="003F5A03">
        <w:t xml:space="preserve">Resque </w:t>
      </w:r>
      <w:r w:rsidR="003B19AD">
        <w:t xml:space="preserve">job entry for this task should </w:t>
      </w:r>
      <w:r w:rsidR="003F5A03">
        <w:t xml:space="preserve">also </w:t>
      </w:r>
      <w:r w:rsidR="003B19AD">
        <w:t>provide an indication as to why the failure occurred.</w:t>
      </w:r>
    </w:p>
    <w:p w14:paraId="0EA8861A" w14:textId="77777777" w:rsidR="00193F46" w:rsidRDefault="001A575C" w:rsidP="009D4AC6">
      <w:pPr>
        <w:pStyle w:val="iHeading2"/>
      </w:pPr>
      <w:bookmarkStart w:id="1782" w:name="_Ref377568044"/>
      <w:bookmarkStart w:id="1783" w:name="_Ref377568063"/>
      <w:bookmarkStart w:id="1784" w:name="_Ref378348192"/>
      <w:bookmarkStart w:id="1785" w:name="_Ref378348055"/>
      <w:bookmarkStart w:id="1786" w:name="_Toc386636233"/>
      <w:r>
        <w:t xml:space="preserve">Tailoring </w:t>
      </w:r>
      <w:r w:rsidR="009D4AC6">
        <w:t>DC21</w:t>
      </w:r>
      <w:r>
        <w:t xml:space="preserve"> for Your Organisation’s Needs</w:t>
      </w:r>
      <w:bookmarkEnd w:id="1782"/>
      <w:bookmarkEnd w:id="1783"/>
      <w:bookmarkEnd w:id="1784"/>
      <w:bookmarkEnd w:id="1786"/>
    </w:p>
    <w:bookmarkEnd w:id="1785"/>
    <w:p w14:paraId="722D5EAC" w14:textId="77777777" w:rsidR="005D5820" w:rsidRDefault="005D5820" w:rsidP="0024133A">
      <w:pPr>
        <w:pStyle w:val="iNormal"/>
      </w:pPr>
      <w:r>
        <w:t>DC21 is designed to be installed at different sites and to be used for different types of research data files. Therefore, DC21 offers facilities to change a number of System Configuration parameters to tailor it for each site.</w:t>
      </w:r>
    </w:p>
    <w:p w14:paraId="5195D469" w14:textId="77777777" w:rsidR="005D5820" w:rsidRPr="0024133A" w:rsidRDefault="005D5820" w:rsidP="005D5820">
      <w:pPr>
        <w:pStyle w:val="iNote"/>
      </w:pPr>
      <w:r>
        <w:t>Note</w:t>
      </w:r>
      <w:r>
        <w:tab/>
        <w:t xml:space="preserve">To minimise confusion, </w:t>
      </w:r>
      <w:r w:rsidR="003F0751">
        <w:t>configuration options</w:t>
      </w:r>
      <w:r>
        <w:t xml:space="preserve"> should be set up prior to any </w:t>
      </w:r>
      <w:r w:rsidR="00FD2043">
        <w:t xml:space="preserve">Users </w:t>
      </w:r>
      <w:r>
        <w:t xml:space="preserve">accessing the newly installed system. </w:t>
      </w:r>
    </w:p>
    <w:p w14:paraId="7C029795" w14:textId="77777777" w:rsidR="003F0751" w:rsidRDefault="003F0751" w:rsidP="0024133A">
      <w:pPr>
        <w:pStyle w:val="iNormal"/>
      </w:pPr>
      <w:r>
        <w:t xml:space="preserve">After installation of DC21, refer to the Post Upgrade Instructions in the </w:t>
      </w:r>
      <w:r w:rsidR="00147E07" w:rsidRPr="00147E07">
        <w:rPr>
          <w:rStyle w:val="iOption"/>
        </w:rPr>
        <w:t>Deployment</w:t>
      </w:r>
      <w:r w:rsidR="00AD3714">
        <w:rPr>
          <w:rStyle w:val="iOption"/>
        </w:rPr>
        <w:t xml:space="preserve"> </w:t>
      </w:r>
      <w:r w:rsidR="00147E07" w:rsidRPr="00147E07">
        <w:rPr>
          <w:rStyle w:val="iOption"/>
        </w:rPr>
        <w:t>Guide</w:t>
      </w:r>
      <w:r w:rsidR="00AD3714">
        <w:rPr>
          <w:rStyle w:val="iOption"/>
        </w:rPr>
        <w:t xml:space="preserve"> – </w:t>
      </w:r>
      <w:r w:rsidR="00147E07" w:rsidRPr="00147E07">
        <w:rPr>
          <w:rStyle w:val="iOption"/>
        </w:rPr>
        <w:t>First</w:t>
      </w:r>
      <w:r w:rsidR="00AD3714">
        <w:rPr>
          <w:rStyle w:val="iOption"/>
        </w:rPr>
        <w:t xml:space="preserve"> </w:t>
      </w:r>
      <w:r w:rsidR="00147E07" w:rsidRPr="00147E07">
        <w:rPr>
          <w:rStyle w:val="iOption"/>
        </w:rPr>
        <w:t>Time</w:t>
      </w:r>
      <w:r w:rsidR="00AD3714">
        <w:rPr>
          <w:rStyle w:val="iOption"/>
        </w:rPr>
        <w:t xml:space="preserve"> </w:t>
      </w:r>
      <w:r w:rsidR="00147E07" w:rsidRPr="00147E07">
        <w:rPr>
          <w:rStyle w:val="iOption"/>
        </w:rPr>
        <w:t>Server</w:t>
      </w:r>
      <w:r w:rsidR="00AD3714">
        <w:rPr>
          <w:rStyle w:val="iOption"/>
        </w:rPr>
        <w:t xml:space="preserve"> </w:t>
      </w:r>
      <w:r w:rsidR="00147E07" w:rsidRPr="00147E07">
        <w:rPr>
          <w:rStyle w:val="iOption"/>
        </w:rPr>
        <w:t>Build</w:t>
      </w:r>
      <w:r w:rsidR="00AD3714">
        <w:t xml:space="preserve"> for </w:t>
      </w:r>
      <w:r>
        <w:t>detailed instructions on tailoring DC21 for operation on your site.</w:t>
      </w:r>
      <w:r w:rsidR="00991BC1">
        <w:t xml:space="preserve"> </w:t>
      </w:r>
      <w:r w:rsidR="00AD3714">
        <w:t>T</w:t>
      </w:r>
      <w:r w:rsidR="00991BC1">
        <w:t xml:space="preserve">he System Administrators installing DC21 must negotiate with the </w:t>
      </w:r>
      <w:r w:rsidR="00FD2043">
        <w:t xml:space="preserve">Users </w:t>
      </w:r>
      <w:r w:rsidR="00991BC1">
        <w:t xml:space="preserve">of the </w:t>
      </w:r>
      <w:r w:rsidR="00AD3714">
        <w:t xml:space="preserve">DC21 </w:t>
      </w:r>
      <w:r w:rsidR="00991BC1">
        <w:t xml:space="preserve">system to determine many of the parameters that are set in </w:t>
      </w:r>
      <w:r w:rsidR="00FD2043">
        <w:t>these steps</w:t>
      </w:r>
      <w:r w:rsidR="00991BC1">
        <w:t>.</w:t>
      </w:r>
    </w:p>
    <w:p w14:paraId="0A7E2E5C" w14:textId="77777777" w:rsidR="00351BB3" w:rsidRDefault="00991BC1">
      <w:pPr>
        <w:pStyle w:val="iNormal"/>
        <w:numPr>
          <w:ilvl w:val="0"/>
          <w:numId w:val="36"/>
        </w:numPr>
      </w:pPr>
      <w:r>
        <w:t xml:space="preserve">Register your server </w:t>
      </w:r>
      <w:r w:rsidR="00147E07" w:rsidRPr="00147E07">
        <w:t>with (Australian Access Federation) AAF to permit AAF</w:t>
      </w:r>
      <w:r>
        <w:t xml:space="preserve"> authentication to be used</w:t>
      </w:r>
      <w:r w:rsidR="00AD3714">
        <w:t xml:space="preserve"> when logging in to DC21</w:t>
      </w:r>
      <w:r>
        <w:t>.</w:t>
      </w:r>
    </w:p>
    <w:p w14:paraId="25C54362" w14:textId="77777777" w:rsidR="00351BB3" w:rsidRDefault="00AD3714">
      <w:pPr>
        <w:pStyle w:val="iNormal"/>
        <w:numPr>
          <w:ilvl w:val="0"/>
          <w:numId w:val="36"/>
        </w:numPr>
      </w:pPr>
      <w:r>
        <w:t xml:space="preserve">Set a commercial SSL certificate to prevent browser warning messages from appearing each time a </w:t>
      </w:r>
      <w:r w:rsidR="00FD2043">
        <w:t xml:space="preserve">User </w:t>
      </w:r>
      <w:r>
        <w:t>accesses DC21.</w:t>
      </w:r>
    </w:p>
    <w:p w14:paraId="1BB6D6C7" w14:textId="77777777" w:rsidR="00351BB3" w:rsidRDefault="00AD3714">
      <w:pPr>
        <w:pStyle w:val="iNormal"/>
        <w:numPr>
          <w:ilvl w:val="0"/>
          <w:numId w:val="36"/>
        </w:numPr>
      </w:pPr>
      <w:r>
        <w:t>Configure RIF-CS harvesting.</w:t>
      </w:r>
    </w:p>
    <w:p w14:paraId="505A5168" w14:textId="77777777" w:rsidR="00AD3714" w:rsidRDefault="00AD3714" w:rsidP="00AD3714">
      <w:pPr>
        <w:pStyle w:val="iNormal"/>
        <w:numPr>
          <w:ilvl w:val="0"/>
          <w:numId w:val="36"/>
        </w:numPr>
      </w:pPr>
      <w:r>
        <w:t>Install and configure the RESTful API Uploader.</w:t>
      </w:r>
      <w:r w:rsidR="00E05588">
        <w:t xml:space="preserve"> Follow the links </w:t>
      </w:r>
      <w:r w:rsidR="00CD3F64">
        <w:t>to this tool</w:t>
      </w:r>
      <w:r w:rsidR="00CD3F64">
        <w:br/>
      </w:r>
      <w:r w:rsidR="00E05588">
        <w:t xml:space="preserve">for your version of DC21 </w:t>
      </w:r>
      <w:r w:rsidR="00CD0140">
        <w:t xml:space="preserve">in the ReadMe and Release Notes </w:t>
      </w:r>
      <w:r w:rsidR="00E05588">
        <w:t xml:space="preserve">at </w:t>
      </w:r>
      <w:r w:rsidR="004F4F42">
        <w:fldChar w:fldCharType="begin"/>
      </w:r>
      <w:r w:rsidR="004F4F42">
        <w:instrText xml:space="preserve"> HYPERLINK "https://github.com/IntersectAustralia/dc21-doc/blob/master/README.md" </w:instrText>
      </w:r>
      <w:r w:rsidR="004F4F42">
        <w:fldChar w:fldCharType="separate"/>
      </w:r>
      <w:r w:rsidR="00E05588" w:rsidRPr="005A2324">
        <w:rPr>
          <w:rStyle w:val="Hyperlink"/>
        </w:rPr>
        <w:t>https://github.com/IntersectAustralia/dc21-doc/blob/master/README.md</w:t>
      </w:r>
      <w:r w:rsidR="004F4F42">
        <w:rPr>
          <w:rStyle w:val="Hyperlink"/>
        </w:rPr>
        <w:fldChar w:fldCharType="end"/>
      </w:r>
      <w:r w:rsidR="00E05588">
        <w:t>.</w:t>
      </w:r>
    </w:p>
    <w:p w14:paraId="33F1D6B4" w14:textId="77777777" w:rsidR="00AD3714" w:rsidRDefault="00AD3714" w:rsidP="00AD3714">
      <w:pPr>
        <w:pStyle w:val="iNormal"/>
        <w:numPr>
          <w:ilvl w:val="0"/>
          <w:numId w:val="36"/>
        </w:numPr>
      </w:pPr>
      <w:r>
        <w:t>If required, install and configure the DC21-eyetracker-packager.</w:t>
      </w:r>
      <w:r w:rsidR="00CD3F64">
        <w:t xml:space="preserve"> eyeTracker</w:t>
      </w:r>
      <w:r w:rsidR="00CD3F64">
        <w:br/>
      </w:r>
      <w:r w:rsidR="00E05588">
        <w:t xml:space="preserve">is a stand-alone commercial product </w:t>
      </w:r>
      <w:r w:rsidR="00FD2043">
        <w:t>published</w:t>
      </w:r>
      <w:r w:rsidR="00E05588">
        <w:t xml:space="preserve"> by Tobii. (See </w:t>
      </w:r>
      <w:r w:rsidR="004F4F42">
        <w:fldChar w:fldCharType="begin"/>
      </w:r>
      <w:r w:rsidR="004F4F42">
        <w:instrText xml:space="preserve"> HYPERLINK "http://www.tobii.com/en/eye-tracking-research/global/products/" </w:instrText>
      </w:r>
      <w:r w:rsidR="004F4F42">
        <w:fldChar w:fldCharType="separate"/>
      </w:r>
      <w:r w:rsidR="00E05588" w:rsidRPr="005A2324">
        <w:rPr>
          <w:rStyle w:val="Hyperlink"/>
        </w:rPr>
        <w:t>http://www.tobii.com/en/eye-tracking-research/global/products/</w:t>
      </w:r>
      <w:r w:rsidR="004F4F42">
        <w:rPr>
          <w:rStyle w:val="Hyperlink"/>
        </w:rPr>
        <w:fldChar w:fldCharType="end"/>
      </w:r>
      <w:r w:rsidR="00E05588">
        <w:t>.) DC21</w:t>
      </w:r>
      <w:r w:rsidR="00E05588" w:rsidRPr="00D31DF5">
        <w:t>-eyetracker-packager</w:t>
      </w:r>
      <w:r w:rsidR="00E05588">
        <w:t xml:space="preserve"> integrates eyeTracker into DC21. Follow the links </w:t>
      </w:r>
      <w:r w:rsidR="00CD3F64">
        <w:t>to this tool</w:t>
      </w:r>
      <w:r w:rsidR="00CD3F64">
        <w:br/>
      </w:r>
      <w:r w:rsidR="00CD0140">
        <w:t xml:space="preserve">for your version of DC21 in the ReadMe and Release Notes </w:t>
      </w:r>
      <w:r w:rsidR="00E05588">
        <w:t xml:space="preserve">at </w:t>
      </w:r>
      <w:r w:rsidR="004F4F42">
        <w:fldChar w:fldCharType="begin"/>
      </w:r>
      <w:r w:rsidR="004F4F42">
        <w:instrText xml:space="preserve"> HYPERLINK "https://github.com/IntersectAustralia/dc21-doc/blob/master/README.md" </w:instrText>
      </w:r>
      <w:r w:rsidR="004F4F42">
        <w:fldChar w:fldCharType="separate"/>
      </w:r>
      <w:r w:rsidR="00E05588" w:rsidRPr="005A2324">
        <w:rPr>
          <w:rStyle w:val="Hyperlink"/>
        </w:rPr>
        <w:t>https://github.com/IntersectAustralia/dc21-doc/blob/master/README.md</w:t>
      </w:r>
      <w:r w:rsidR="004F4F42">
        <w:rPr>
          <w:rStyle w:val="Hyperlink"/>
        </w:rPr>
        <w:fldChar w:fldCharType="end"/>
      </w:r>
    </w:p>
    <w:p w14:paraId="5FC67BA6" w14:textId="77777777" w:rsidR="00E05588" w:rsidRDefault="00E05588" w:rsidP="00E05588">
      <w:pPr>
        <w:pStyle w:val="iNormal"/>
        <w:numPr>
          <w:ilvl w:val="0"/>
          <w:numId w:val="36"/>
        </w:numPr>
      </w:pPr>
      <w:r>
        <w:t xml:space="preserve">If required, create an ABBYY user account to be used for Optical Character Recognition (OCR) services.  See section </w:t>
      </w:r>
      <w:r w:rsidR="00C23447">
        <w:fldChar w:fldCharType="begin"/>
      </w:r>
      <w:r w:rsidR="00C23447">
        <w:instrText xml:space="preserve"> REF _Ref377979077 \r \h  \* MERGEFORMAT </w:instrText>
      </w:r>
      <w:r w:rsidR="00C23447">
        <w:fldChar w:fldCharType="separate"/>
      </w:r>
      <w:r w:rsidR="00443106" w:rsidRPr="00443106">
        <w:rPr>
          <w:rStyle w:val="CrossReference"/>
        </w:rPr>
        <w:t>11.5.2</w:t>
      </w:r>
      <w:r w:rsidR="00C23447">
        <w:fldChar w:fldCharType="end"/>
      </w:r>
      <w:r w:rsidR="00147E07" w:rsidRPr="00147E07">
        <w:rPr>
          <w:rStyle w:val="CrossReference"/>
        </w:rPr>
        <w:t xml:space="preserve"> </w:t>
      </w:r>
      <w:r w:rsidR="00C23447">
        <w:fldChar w:fldCharType="begin"/>
      </w:r>
      <w:r w:rsidR="00C23447">
        <w:instrText xml:space="preserve"> REF _Ref377979077 \h  \* MERGEFORMAT </w:instrText>
      </w:r>
      <w:r w:rsidR="00C23447">
        <w:fldChar w:fldCharType="separate"/>
      </w:r>
      <w:r w:rsidR="00443106" w:rsidRPr="00443106">
        <w:rPr>
          <w:rStyle w:val="CrossReference"/>
        </w:rPr>
        <w:t>OCR Processing parameters</w:t>
      </w:r>
      <w:r w:rsidR="00C23447">
        <w:fldChar w:fldCharType="end"/>
      </w:r>
      <w:r>
        <w:t xml:space="preserve"> </w:t>
      </w:r>
      <w:r w:rsidR="00FE17CB">
        <w:fldChar w:fldCharType="begin"/>
      </w:r>
      <w:r>
        <w:instrText xml:space="preserve"> REF _Ref377979077 \p \h </w:instrText>
      </w:r>
      <w:r w:rsidR="00FE17CB">
        <w:fldChar w:fldCharType="separate"/>
      </w:r>
      <w:r w:rsidR="00443106">
        <w:t>below</w:t>
      </w:r>
      <w:r w:rsidR="00FE17CB">
        <w:fldChar w:fldCharType="end"/>
      </w:r>
      <w:r>
        <w:t>.</w:t>
      </w:r>
    </w:p>
    <w:p w14:paraId="5C827B5A" w14:textId="77777777" w:rsidR="00AD3714" w:rsidRDefault="00E05588" w:rsidP="00AD3714">
      <w:pPr>
        <w:pStyle w:val="iNormal"/>
        <w:numPr>
          <w:ilvl w:val="0"/>
          <w:numId w:val="36"/>
        </w:numPr>
      </w:pPr>
      <w:r>
        <w:t>If required, c</w:t>
      </w:r>
      <w:r w:rsidR="00AD3714">
        <w:t xml:space="preserve">reate a KOEMEI user account to be used for Speech Recognition (SR) services. See section </w:t>
      </w:r>
      <w:r w:rsidR="00C23447">
        <w:fldChar w:fldCharType="begin"/>
      </w:r>
      <w:r w:rsidR="00C23447">
        <w:instrText xml:space="preserve"> REF _Ref377979408 \r \h  \* MERGEFORMAT </w:instrText>
      </w:r>
      <w:r w:rsidR="00C23447">
        <w:fldChar w:fldCharType="separate"/>
      </w:r>
      <w:r w:rsidR="00443106" w:rsidRPr="00443106">
        <w:rPr>
          <w:rStyle w:val="CrossReference"/>
        </w:rPr>
        <w:t>11.5.3</w:t>
      </w:r>
      <w:r w:rsidR="00C23447">
        <w:fldChar w:fldCharType="end"/>
      </w:r>
      <w:r w:rsidR="00147E07" w:rsidRPr="00147E07">
        <w:rPr>
          <w:rStyle w:val="CrossReference"/>
        </w:rPr>
        <w:t xml:space="preserve"> </w:t>
      </w:r>
      <w:r w:rsidR="00C23447">
        <w:fldChar w:fldCharType="begin"/>
      </w:r>
      <w:r w:rsidR="00C23447">
        <w:instrText xml:space="preserve"> REF _Ref377979408 \h  \* MERGEFORMAT </w:instrText>
      </w:r>
      <w:r w:rsidR="00C23447">
        <w:fldChar w:fldCharType="separate"/>
      </w:r>
      <w:r w:rsidR="00443106" w:rsidRPr="00443106">
        <w:rPr>
          <w:rStyle w:val="CrossReference"/>
        </w:rPr>
        <w:t>Speech Recognition Processing parameters</w:t>
      </w:r>
      <w:r w:rsidR="00C23447">
        <w:fldChar w:fldCharType="end"/>
      </w:r>
      <w:r w:rsidR="00AD3714">
        <w:t xml:space="preserve"> </w:t>
      </w:r>
      <w:r w:rsidR="00FE17CB">
        <w:fldChar w:fldCharType="begin"/>
      </w:r>
      <w:r w:rsidR="00AD3714">
        <w:instrText xml:space="preserve"> REF _Ref377979408 \p \h </w:instrText>
      </w:r>
      <w:r w:rsidR="00FE17CB">
        <w:fldChar w:fldCharType="separate"/>
      </w:r>
      <w:r w:rsidR="00443106">
        <w:t>below</w:t>
      </w:r>
      <w:r w:rsidR="00FE17CB">
        <w:fldChar w:fldCharType="end"/>
      </w:r>
      <w:r w:rsidR="00AD3714">
        <w:t>.</w:t>
      </w:r>
    </w:p>
    <w:p w14:paraId="14C302B1" w14:textId="77777777" w:rsidR="00351BB3" w:rsidRDefault="00991BC1">
      <w:pPr>
        <w:pStyle w:val="iNormal"/>
        <w:numPr>
          <w:ilvl w:val="0"/>
          <w:numId w:val="36"/>
        </w:numPr>
      </w:pPr>
      <w:r>
        <w:t>Set the local Logo image</w:t>
      </w:r>
    </w:p>
    <w:p w14:paraId="184AEF5C" w14:textId="77777777" w:rsidR="00351BB3" w:rsidRDefault="00991BC1" w:rsidP="00CD0140">
      <w:pPr>
        <w:pStyle w:val="iNormal"/>
      </w:pPr>
      <w:r>
        <w:t>After the</w:t>
      </w:r>
      <w:r w:rsidR="00E05588">
        <w:t xml:space="preserve"> above</w:t>
      </w:r>
      <w:r>
        <w:t xml:space="preserve"> are set up, the System Administrator must v</w:t>
      </w:r>
      <w:r w:rsidR="005D5820">
        <w:t xml:space="preserve">iew and modify the </w:t>
      </w:r>
      <w:r w:rsidR="00E05588">
        <w:t xml:space="preserve">DC21 </w:t>
      </w:r>
      <w:r w:rsidR="005D5820">
        <w:t>System Configuration parameters</w:t>
      </w:r>
      <w:r w:rsidR="003F0751">
        <w:t>. Y</w:t>
      </w:r>
      <w:r w:rsidR="005D5820">
        <w:t xml:space="preserve">ou must be a </w:t>
      </w:r>
      <w:r w:rsidR="00E05588">
        <w:t xml:space="preserve">DC21 </w:t>
      </w:r>
      <w:r w:rsidR="005D5820">
        <w:t>User with Administrator permissions</w:t>
      </w:r>
      <w:r w:rsidR="00CD0140">
        <w:t xml:space="preserve"> to do this</w:t>
      </w:r>
      <w:r w:rsidR="005D5820">
        <w:t>.</w:t>
      </w:r>
      <w:r w:rsidR="00CD0140">
        <w:t xml:space="preserve"> </w:t>
      </w:r>
      <w:r w:rsidR="00E05588">
        <w:t xml:space="preserve">There is an initial DC21 Administrator user account set up as part of DC21 installation. </w:t>
      </w:r>
      <w:r w:rsidR="00EC5DEA">
        <w:t>Its</w:t>
      </w:r>
      <w:r w:rsidR="00E05588">
        <w:t xml:space="preserve"> email address and </w:t>
      </w:r>
      <w:r w:rsidR="00CD0140">
        <w:t>p</w:t>
      </w:r>
      <w:r w:rsidR="00E05588">
        <w:t>assword</w:t>
      </w:r>
      <w:r w:rsidR="00CD0140">
        <w:t xml:space="preserve"> are selected by the installer</w:t>
      </w:r>
      <w:r w:rsidR="00CD3F64">
        <w:t>.</w:t>
      </w:r>
    </w:p>
    <w:p w14:paraId="0DCD5299" w14:textId="259BA978" w:rsidR="005D5820" w:rsidRDefault="005D5820" w:rsidP="0024133A">
      <w:pPr>
        <w:pStyle w:val="iNormal"/>
      </w:pPr>
      <w:r>
        <w:t>To view the System Configuration parameters</w:t>
      </w:r>
      <w:r w:rsidR="00991BC1">
        <w:t xml:space="preserve"> update screen</w:t>
      </w:r>
      <w:r>
        <w:t xml:space="preserve">, click on </w:t>
      </w:r>
      <w:r w:rsidR="00147E07" w:rsidRPr="00147E07">
        <w:rPr>
          <w:rStyle w:val="iOption"/>
        </w:rPr>
        <w:t>Admin</w:t>
      </w:r>
      <w:r>
        <w:t xml:space="preserve"> on the top of the DC21 main screen. Then </w:t>
      </w:r>
      <w:r w:rsidR="00A45305">
        <w:t xml:space="preserve">click </w:t>
      </w:r>
      <w:r>
        <w:t>on the System Configuration tab to see the following view.</w:t>
      </w:r>
      <w:ins w:id="1787" w:author="Peter Bugeia" w:date="2014-04-28T18:09:00Z">
        <w:r w:rsidR="00FE7628">
          <w:t xml:space="preserve"> </w:t>
        </w:r>
        <w:r w:rsidR="00FE7628" w:rsidRPr="00CB35E7">
          <w:rPr>
            <w:highlight w:val="yellow"/>
          </w:rPr>
          <w:t>*** UPDATE ***</w:t>
        </w:r>
      </w:ins>
    </w:p>
    <w:p w14:paraId="18E67793" w14:textId="77777777" w:rsidR="009D4AC6" w:rsidRDefault="00E464DC" w:rsidP="005D5820">
      <w:pPr>
        <w:pStyle w:val="iFigureCaption"/>
      </w:pPr>
      <w:r>
        <w:rPr>
          <w:b w:val="0"/>
          <w:noProof/>
          <w:lang w:eastAsia="en-AU"/>
        </w:rPr>
        <w:drawing>
          <wp:inline distT="0" distB="0" distL="0" distR="0" wp14:anchorId="4AD38DD5" wp14:editId="30F5136D">
            <wp:extent cx="5334434" cy="6155473"/>
            <wp:effectExtent l="190500" t="152400" r="171016" b="131027"/>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8"/>
                    <a:srcRect l="2263" t="10376" r="4623" b="5392"/>
                    <a:stretch>
                      <a:fillRect/>
                    </a:stretch>
                  </pic:blipFill>
                  <pic:spPr bwMode="auto">
                    <a:xfrm>
                      <a:off x="0" y="0"/>
                      <a:ext cx="5334434" cy="6155473"/>
                    </a:xfrm>
                    <a:prstGeom prst="rect">
                      <a:avLst/>
                    </a:prstGeom>
                    <a:ln>
                      <a:noFill/>
                    </a:ln>
                    <a:effectLst>
                      <a:outerShdw blurRad="190500" algn="tl" rotWithShape="0">
                        <a:srgbClr val="000000">
                          <a:alpha val="70000"/>
                        </a:srgbClr>
                      </a:outerShdw>
                    </a:effectLst>
                  </pic:spPr>
                </pic:pic>
              </a:graphicData>
            </a:graphic>
          </wp:inline>
        </w:drawing>
      </w:r>
      <w:r w:rsidR="00E05588" w:rsidDel="00E05588">
        <w:rPr>
          <w:noProof/>
          <w:lang w:eastAsia="ja-JP"/>
        </w:rPr>
        <w:t xml:space="preserve"> </w:t>
      </w:r>
    </w:p>
    <w:p w14:paraId="5C85FA86" w14:textId="77777777" w:rsidR="005D5820" w:rsidRDefault="005D5820" w:rsidP="005D5820">
      <w:pPr>
        <w:pStyle w:val="iNormal"/>
      </w:pPr>
      <w:bookmarkStart w:id="1788" w:name="_Ref377550384"/>
      <w:bookmarkStart w:id="1789" w:name="_Ref377550387"/>
      <w:bookmarkStart w:id="1790" w:name="_Ref377550402"/>
      <w:bookmarkStart w:id="1791" w:name="_Ref377551302"/>
      <w:bookmarkStart w:id="1792" w:name="_Ref377551306"/>
      <w:r>
        <w:t xml:space="preserve">To modify these parameters, click on </w:t>
      </w:r>
      <w:r w:rsidR="00EE78B5" w:rsidRPr="00EE78B5">
        <w:rPr>
          <w:rStyle w:val="iButtonBlue"/>
        </w:rPr>
        <w:t> </w:t>
      </w:r>
      <w:r w:rsidRPr="00EE78B5">
        <w:rPr>
          <w:rStyle w:val="iButtonBlue"/>
        </w:rPr>
        <w:t>Edit</w:t>
      </w:r>
      <w:r w:rsidR="00EE78B5" w:rsidRPr="00EE78B5">
        <w:rPr>
          <w:rStyle w:val="iButtonBlue"/>
        </w:rPr>
        <w:t> </w:t>
      </w:r>
      <w:r w:rsidRPr="00EE78B5">
        <w:rPr>
          <w:rStyle w:val="iButtonBlue"/>
        </w:rPr>
        <w:t>System</w:t>
      </w:r>
      <w:r w:rsidR="00EE78B5" w:rsidRPr="00EE78B5">
        <w:rPr>
          <w:rStyle w:val="iButtonBlue"/>
        </w:rPr>
        <w:t> </w:t>
      </w:r>
      <w:r w:rsidRPr="00EE78B5">
        <w:rPr>
          <w:rStyle w:val="iButtonBlue"/>
        </w:rPr>
        <w:t>Configuration </w:t>
      </w:r>
      <w:r>
        <w:t>.</w:t>
      </w:r>
      <w:r w:rsidR="00EE78B5">
        <w:t xml:space="preserve"> All parameters can be modified. Those parameters flagged with </w:t>
      </w:r>
      <w:r w:rsidR="00EE78B5" w:rsidRPr="00EE78B5">
        <w:rPr>
          <w:color w:val="FF0000"/>
        </w:rPr>
        <w:t>*</w:t>
      </w:r>
      <w:r w:rsidR="00EE78B5">
        <w:t xml:space="preserve"> in the Edit System Configuration screen </w:t>
      </w:r>
      <w:r w:rsidR="001D2F57">
        <w:t>are mandatory</w:t>
      </w:r>
      <w:r w:rsidR="00EE78B5">
        <w:t>.</w:t>
      </w:r>
    </w:p>
    <w:p w14:paraId="1AE8C265" w14:textId="77777777" w:rsidR="005D5820" w:rsidRDefault="005D5820" w:rsidP="005D5820">
      <w:pPr>
        <w:pStyle w:val="iNormal"/>
      </w:pPr>
      <w:r>
        <w:t>There are three categories of parameters shown in this view</w:t>
      </w:r>
      <w:r w:rsidR="00EE78B5">
        <w:t>, which are explained in the following three sections</w:t>
      </w:r>
      <w:r>
        <w:t>.</w:t>
      </w:r>
    </w:p>
    <w:p w14:paraId="6E765CC1" w14:textId="77777777" w:rsidR="00090949" w:rsidRDefault="00090949" w:rsidP="00090949">
      <w:pPr>
        <w:pStyle w:val="iHeading3"/>
      </w:pPr>
      <w:bookmarkStart w:id="1793" w:name="_Ref377982293"/>
      <w:bookmarkStart w:id="1794" w:name="_Toc386636234"/>
      <w:r>
        <w:t xml:space="preserve">System </w:t>
      </w:r>
      <w:r w:rsidR="00041730">
        <w:t>Configuration</w:t>
      </w:r>
      <w:bookmarkEnd w:id="1788"/>
      <w:bookmarkEnd w:id="1789"/>
      <w:bookmarkEnd w:id="1790"/>
      <w:bookmarkEnd w:id="1791"/>
      <w:bookmarkEnd w:id="1792"/>
      <w:r w:rsidR="005D5820">
        <w:t xml:space="preserve"> parameters</w:t>
      </w:r>
      <w:bookmarkEnd w:id="1793"/>
      <w:bookmarkEnd w:id="1794"/>
    </w:p>
    <w:p w14:paraId="4DD13D91" w14:textId="77777777" w:rsidR="005D5820" w:rsidRDefault="00041730" w:rsidP="00041730">
      <w:pPr>
        <w:pStyle w:val="iNormal"/>
        <w:rPr>
          <w:lang w:eastAsia="ja-JP"/>
        </w:rPr>
      </w:pPr>
      <w:r>
        <w:rPr>
          <w:lang w:eastAsia="ja-JP"/>
        </w:rPr>
        <w:t xml:space="preserve">These parameters allow you to </w:t>
      </w:r>
      <w:r w:rsidR="005D5820">
        <w:rPr>
          <w:lang w:eastAsia="ja-JP"/>
        </w:rPr>
        <w:t xml:space="preserve">set your </w:t>
      </w:r>
      <w:r w:rsidR="00EE78B5">
        <w:rPr>
          <w:lang w:eastAsia="ja-JP"/>
        </w:rPr>
        <w:t>organisation’s</w:t>
      </w:r>
      <w:r w:rsidR="005D5820">
        <w:rPr>
          <w:lang w:eastAsia="ja-JP"/>
        </w:rPr>
        <w:t xml:space="preserve"> name and contact details, and set the jargon you wish to use</w:t>
      </w:r>
      <w:r>
        <w:rPr>
          <w:lang w:eastAsia="ja-JP"/>
        </w:rPr>
        <w:t>.</w:t>
      </w:r>
    </w:p>
    <w:p w14:paraId="6F33BB6A" w14:textId="77777777" w:rsidR="007E2081" w:rsidRDefault="00B511EF" w:rsidP="007E2081">
      <w:pPr>
        <w:pStyle w:val="iNormal"/>
      </w:pPr>
      <w:r>
        <w:rPr>
          <w:lang w:eastAsia="ja-JP"/>
        </w:rPr>
        <w:t>Most of th</w:t>
      </w:r>
      <w:r w:rsidR="007E2081">
        <w:rPr>
          <w:lang w:eastAsia="ja-JP"/>
        </w:rPr>
        <w:t xml:space="preserve">is information is provided for populating the various fields of the Readme.html file </w:t>
      </w:r>
      <w:r w:rsidR="004231C0">
        <w:rPr>
          <w:lang w:eastAsia="ja-JP"/>
        </w:rPr>
        <w:t xml:space="preserve">during research </w:t>
      </w:r>
      <w:r w:rsidR="007E2081">
        <w:rPr>
          <w:lang w:eastAsia="ja-JP"/>
        </w:rPr>
        <w:t xml:space="preserve">data </w:t>
      </w:r>
      <w:r w:rsidR="004231C0">
        <w:rPr>
          <w:lang w:eastAsia="ja-JP"/>
        </w:rPr>
        <w:t>Packaging and Publishing.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904"/>
      </w:tblGrid>
      <w:tr w:rsidR="007D6A85" w:rsidRPr="007D6A85" w14:paraId="304768EA" w14:textId="77777777" w:rsidTr="00C762D4">
        <w:tc>
          <w:tcPr>
            <w:tcW w:w="2376" w:type="dxa"/>
          </w:tcPr>
          <w:p w14:paraId="2EA9C63F" w14:textId="77777777" w:rsidR="00041730" w:rsidRPr="007D6A85" w:rsidRDefault="00041730" w:rsidP="00C762D4">
            <w:pPr>
              <w:pStyle w:val="iNormal"/>
              <w:jc w:val="left"/>
            </w:pPr>
            <w:r w:rsidRPr="007D6A85">
              <w:t>Local System Name:</w:t>
            </w:r>
          </w:p>
        </w:tc>
        <w:tc>
          <w:tcPr>
            <w:tcW w:w="6904" w:type="dxa"/>
          </w:tcPr>
          <w:p w14:paraId="422738BA" w14:textId="77777777" w:rsidR="00EE78B5" w:rsidRDefault="00041730" w:rsidP="00EE78B5">
            <w:pPr>
              <w:pStyle w:val="iNormal"/>
            </w:pPr>
            <w:r w:rsidRPr="007D6A85">
              <w:t>This name appears at the top of each screen, replacing the string “DC21” in all scree</w:t>
            </w:r>
            <w:r w:rsidR="00EE78B5">
              <w:t>n shots shown in this document.</w:t>
            </w:r>
          </w:p>
          <w:p w14:paraId="75B8093D" w14:textId="77777777" w:rsidR="00041730" w:rsidRPr="007D6A85" w:rsidRDefault="00041730" w:rsidP="00EE78B5">
            <w:pPr>
              <w:pStyle w:val="iNormal"/>
            </w:pPr>
            <w:r w:rsidRPr="007D6A85">
              <w:t>Enter the short name by which your system is commonly known.</w:t>
            </w:r>
          </w:p>
        </w:tc>
      </w:tr>
      <w:tr w:rsidR="007D6A85" w:rsidRPr="007D6A85" w14:paraId="20067B18" w14:textId="77777777" w:rsidTr="00C762D4">
        <w:tc>
          <w:tcPr>
            <w:tcW w:w="2376" w:type="dxa"/>
          </w:tcPr>
          <w:p w14:paraId="3E90A74F" w14:textId="77777777" w:rsidR="00041730" w:rsidRPr="007D6A85" w:rsidRDefault="00041730" w:rsidP="003F5A03">
            <w:pPr>
              <w:pStyle w:val="iNormal"/>
              <w:jc w:val="left"/>
            </w:pPr>
            <w:r w:rsidRPr="007D6A85">
              <w:t>Research Centre Name:</w:t>
            </w:r>
            <w:r w:rsidR="003F5A03">
              <w:t xml:space="preserve"> </w:t>
            </w:r>
          </w:p>
        </w:tc>
        <w:tc>
          <w:tcPr>
            <w:tcW w:w="6904" w:type="dxa"/>
          </w:tcPr>
          <w:p w14:paraId="4E6F546B" w14:textId="77777777" w:rsidR="00041730" w:rsidRPr="007D6A85" w:rsidRDefault="00041730" w:rsidP="00B511EF">
            <w:pPr>
              <w:pStyle w:val="iNormal"/>
            </w:pPr>
            <w:r w:rsidRPr="007D6A85">
              <w:t>Enter the name of the organisation which will own the data uploaded to your system.</w:t>
            </w:r>
          </w:p>
        </w:tc>
      </w:tr>
      <w:tr w:rsidR="007D6A85" w:rsidRPr="007D6A85" w14:paraId="27A2A44F" w14:textId="77777777" w:rsidTr="00C762D4">
        <w:tc>
          <w:tcPr>
            <w:tcW w:w="2376" w:type="dxa"/>
          </w:tcPr>
          <w:p w14:paraId="33AD029D" w14:textId="77777777" w:rsidR="00041730" w:rsidRPr="007D6A85" w:rsidRDefault="00041730" w:rsidP="003F5A03">
            <w:pPr>
              <w:pStyle w:val="iNormal"/>
              <w:jc w:val="left"/>
            </w:pPr>
            <w:r w:rsidRPr="007D6A85">
              <w:t>Overarching Entity:</w:t>
            </w:r>
            <w:r w:rsidR="003F5A03">
              <w:t xml:space="preserve"> </w:t>
            </w:r>
          </w:p>
        </w:tc>
        <w:tc>
          <w:tcPr>
            <w:tcW w:w="6904" w:type="dxa"/>
          </w:tcPr>
          <w:p w14:paraId="0F4A1209" w14:textId="77777777" w:rsidR="00041730" w:rsidRPr="007D6A85" w:rsidRDefault="00041730" w:rsidP="003F5A03">
            <w:pPr>
              <w:pStyle w:val="iNormal"/>
            </w:pPr>
            <w:r w:rsidRPr="007D6A85">
              <w:t xml:space="preserve">Enter the name of the organisation to which your Research Centre belongs. This will typically be </w:t>
            </w:r>
            <w:r w:rsidR="00EE78B5">
              <w:t>the name of an academic institution.</w:t>
            </w:r>
            <w:r w:rsidR="003F5A03">
              <w:t xml:space="preserve"> </w:t>
            </w:r>
          </w:p>
        </w:tc>
      </w:tr>
      <w:tr w:rsidR="007D6A85" w:rsidRPr="007D6A85" w14:paraId="2A811A08" w14:textId="77777777" w:rsidTr="00C762D4">
        <w:tc>
          <w:tcPr>
            <w:tcW w:w="2376" w:type="dxa"/>
          </w:tcPr>
          <w:p w14:paraId="258637A7" w14:textId="77777777" w:rsidR="00041730" w:rsidRPr="007D6A85" w:rsidRDefault="00041730" w:rsidP="003F5A03">
            <w:pPr>
              <w:pStyle w:val="iNormal"/>
              <w:jc w:val="left"/>
            </w:pPr>
            <w:r w:rsidRPr="007D6A85">
              <w:t>Address:</w:t>
            </w:r>
            <w:r w:rsidR="003F5A03">
              <w:t xml:space="preserve"> </w:t>
            </w:r>
          </w:p>
        </w:tc>
        <w:tc>
          <w:tcPr>
            <w:tcW w:w="6904" w:type="dxa"/>
          </w:tcPr>
          <w:p w14:paraId="2911CA0D" w14:textId="77777777" w:rsidR="00041730" w:rsidRPr="007D6A85" w:rsidRDefault="00EE78B5" w:rsidP="00B511EF">
            <w:pPr>
              <w:pStyle w:val="iNormal"/>
            </w:pPr>
            <w:r w:rsidRPr="007D6A85">
              <w:t xml:space="preserve">Enter the </w:t>
            </w:r>
            <w:r w:rsidR="003F5A03">
              <w:t>address</w:t>
            </w:r>
            <w:r w:rsidRPr="007D6A85">
              <w:t xml:space="preserve"> of the organisation to which your Research Centre belongs.</w:t>
            </w:r>
            <w:r>
              <w:t xml:space="preserve"> A street address is most appropriate.</w:t>
            </w:r>
            <w:r w:rsidR="003F5A03">
              <w:t xml:space="preserve"> </w:t>
            </w:r>
          </w:p>
        </w:tc>
      </w:tr>
      <w:tr w:rsidR="007D6A85" w:rsidRPr="007D6A85" w14:paraId="3015CCDB" w14:textId="77777777" w:rsidTr="00C762D4">
        <w:tc>
          <w:tcPr>
            <w:tcW w:w="2376" w:type="dxa"/>
          </w:tcPr>
          <w:p w14:paraId="35D07F6C" w14:textId="77777777" w:rsidR="00041730" w:rsidRPr="007D6A85" w:rsidRDefault="00041730" w:rsidP="00C762D4">
            <w:pPr>
              <w:pStyle w:val="iNormal"/>
              <w:jc w:val="left"/>
            </w:pPr>
            <w:r w:rsidRPr="007D6A85">
              <w:t>Telephone Numbers:</w:t>
            </w:r>
          </w:p>
        </w:tc>
        <w:tc>
          <w:tcPr>
            <w:tcW w:w="6904" w:type="dxa"/>
          </w:tcPr>
          <w:p w14:paraId="1AB515E6" w14:textId="77777777" w:rsidR="00041730" w:rsidRPr="007D6A85" w:rsidRDefault="00EE78B5" w:rsidP="00B511EF">
            <w:pPr>
              <w:pStyle w:val="iNormal"/>
            </w:pPr>
            <w:r>
              <w:t>Enter a telephone number that can be used to contact your Research Centre. An administration telephone number may be most appropriate.</w:t>
            </w:r>
            <w:r w:rsidR="003F5A03">
              <w:t xml:space="preserve"> </w:t>
            </w:r>
          </w:p>
        </w:tc>
      </w:tr>
      <w:tr w:rsidR="007D6A85" w:rsidRPr="007D6A85" w14:paraId="7CDFE9FC" w14:textId="77777777" w:rsidTr="00C762D4">
        <w:tc>
          <w:tcPr>
            <w:tcW w:w="2376" w:type="dxa"/>
          </w:tcPr>
          <w:p w14:paraId="4F60BF28" w14:textId="77777777" w:rsidR="00041730" w:rsidRPr="007D6A85" w:rsidRDefault="00041730" w:rsidP="00C762D4">
            <w:pPr>
              <w:pStyle w:val="iNormal"/>
              <w:jc w:val="left"/>
            </w:pPr>
            <w:r w:rsidRPr="007D6A85">
              <w:t>Email:</w:t>
            </w:r>
          </w:p>
        </w:tc>
        <w:tc>
          <w:tcPr>
            <w:tcW w:w="6904" w:type="dxa"/>
          </w:tcPr>
          <w:p w14:paraId="4D9233F4" w14:textId="77777777" w:rsidR="00041730" w:rsidRPr="007D6A85" w:rsidRDefault="00EE78B5" w:rsidP="00B511EF">
            <w:pPr>
              <w:pStyle w:val="iNormal"/>
            </w:pPr>
            <w:r>
              <w:t>Enter an email address that can be used to contact your Research Centre. An administration email address may be most appropriate.</w:t>
            </w:r>
            <w:r w:rsidR="003F5A03">
              <w:t xml:space="preserve"> </w:t>
            </w:r>
          </w:p>
        </w:tc>
      </w:tr>
      <w:tr w:rsidR="007D6A85" w:rsidRPr="007D6A85" w14:paraId="3DCC7678" w14:textId="77777777" w:rsidTr="00C762D4">
        <w:tc>
          <w:tcPr>
            <w:tcW w:w="2376" w:type="dxa"/>
          </w:tcPr>
          <w:p w14:paraId="35205A4A" w14:textId="77777777" w:rsidR="00041730" w:rsidRPr="007D6A85" w:rsidRDefault="00041730" w:rsidP="00C762D4">
            <w:pPr>
              <w:pStyle w:val="iNormal"/>
              <w:jc w:val="left"/>
            </w:pPr>
            <w:r w:rsidRPr="007D6A85">
              <w:t>Description:</w:t>
            </w:r>
          </w:p>
        </w:tc>
        <w:tc>
          <w:tcPr>
            <w:tcW w:w="6904" w:type="dxa"/>
          </w:tcPr>
          <w:p w14:paraId="35349888" w14:textId="77777777" w:rsidR="00041730" w:rsidRPr="007D6A85" w:rsidRDefault="00DB2AB8" w:rsidP="004231C0">
            <w:pPr>
              <w:pStyle w:val="iNormal"/>
            </w:pPr>
            <w:r>
              <w:t>Enter a brief description of your Research Centre.</w:t>
            </w:r>
          </w:p>
        </w:tc>
      </w:tr>
      <w:tr w:rsidR="007D6A85" w:rsidRPr="007D6A85" w14:paraId="43F32C8D" w14:textId="77777777" w:rsidTr="00C762D4">
        <w:tc>
          <w:tcPr>
            <w:tcW w:w="2376" w:type="dxa"/>
          </w:tcPr>
          <w:p w14:paraId="67E9A3FF" w14:textId="77777777" w:rsidR="00041730" w:rsidRPr="007D6A85" w:rsidRDefault="00041730" w:rsidP="00C762D4">
            <w:pPr>
              <w:pStyle w:val="iNormal"/>
              <w:jc w:val="left"/>
            </w:pPr>
            <w:r w:rsidRPr="007D6A85">
              <w:t>URLs:</w:t>
            </w:r>
          </w:p>
        </w:tc>
        <w:tc>
          <w:tcPr>
            <w:tcW w:w="6904" w:type="dxa"/>
          </w:tcPr>
          <w:p w14:paraId="094555A4" w14:textId="77777777" w:rsidR="00EE78B5" w:rsidRPr="00EE78B5" w:rsidRDefault="00DB2AB8" w:rsidP="00B511EF">
            <w:pPr>
              <w:pStyle w:val="iNormal"/>
            </w:pPr>
            <w:r>
              <w:t>Enter the public URL for your Research</w:t>
            </w:r>
            <w:r w:rsidR="00B511EF">
              <w:t xml:space="preserve"> Centre.</w:t>
            </w:r>
          </w:p>
        </w:tc>
      </w:tr>
      <w:tr w:rsidR="007D6A85" w:rsidRPr="007D6A85" w14:paraId="12A4C00B" w14:textId="77777777" w:rsidTr="00C762D4">
        <w:tc>
          <w:tcPr>
            <w:tcW w:w="2376" w:type="dxa"/>
          </w:tcPr>
          <w:p w14:paraId="6300EAFF" w14:textId="77777777" w:rsidR="00041730" w:rsidRPr="007D6A85" w:rsidRDefault="00DB2AB8" w:rsidP="00DB2AB8">
            <w:pPr>
              <w:pStyle w:val="iNormal"/>
              <w:jc w:val="left"/>
            </w:pPr>
            <w:r>
              <w:t xml:space="preserve">Type of </w:t>
            </w:r>
            <w:r w:rsidR="00041730" w:rsidRPr="007D6A85">
              <w:t xml:space="preserve">Org </w:t>
            </w:r>
            <w:r w:rsidR="00C762D4">
              <w:t>Unit (</w:t>
            </w:r>
            <w:r w:rsidR="00041730" w:rsidRPr="007D6A85">
              <w:t>Singular</w:t>
            </w:r>
            <w:r w:rsidR="00C762D4">
              <w:t>)</w:t>
            </w:r>
            <w:r w:rsidR="00041730" w:rsidRPr="007D6A85">
              <w:t>:</w:t>
            </w:r>
            <w:r w:rsidR="007D6A85">
              <w:br/>
            </w:r>
            <w:r>
              <w:t xml:space="preserve">Type of </w:t>
            </w:r>
            <w:r w:rsidRPr="007D6A85">
              <w:t xml:space="preserve">Org </w:t>
            </w:r>
            <w:r w:rsidR="00C762D4">
              <w:t>Unit (</w:t>
            </w:r>
            <w:r w:rsidR="007D6A85" w:rsidRPr="007D6A85">
              <w:t>Plural</w:t>
            </w:r>
            <w:r w:rsidR="00C762D4">
              <w:t>)</w:t>
            </w:r>
            <w:r w:rsidR="007D6A85" w:rsidRPr="007D6A85">
              <w:t>:</w:t>
            </w:r>
          </w:p>
        </w:tc>
        <w:tc>
          <w:tcPr>
            <w:tcW w:w="6904" w:type="dxa"/>
          </w:tcPr>
          <w:p w14:paraId="3544274F" w14:textId="77777777" w:rsidR="00041730" w:rsidRPr="007D6A85" w:rsidRDefault="00C762D4" w:rsidP="00C762D4">
            <w:pPr>
              <w:pStyle w:val="iNormal"/>
            </w:pPr>
            <w:r>
              <w:t xml:space="preserve">Enter the singular and plural terms by which you refer to your Organisational Units. These may be “Research Group” and “Research Groups” or perhaps “Facility” and “Facilities”. Refer to </w:t>
            </w:r>
            <w:r w:rsidRPr="002E5280">
              <w:t xml:space="preserve">Chapter </w:t>
            </w:r>
            <w:r w:rsidR="00C23447">
              <w:fldChar w:fldCharType="begin"/>
            </w:r>
            <w:r w:rsidR="00C23447">
              <w:instrText xml:space="preserve"> REF _Ref377645911 \r \h  \* MERGEFORMAT </w:instrText>
            </w:r>
            <w:r w:rsidR="00C23447">
              <w:fldChar w:fldCharType="separate"/>
            </w:r>
            <w:r w:rsidR="00443106">
              <w:t>5</w:t>
            </w:r>
            <w:r w:rsidR="00C23447">
              <w:fldChar w:fldCharType="end"/>
            </w:r>
            <w:r w:rsidRPr="00CD3F64">
              <w:t xml:space="preserve"> </w:t>
            </w:r>
            <w:r w:rsidR="00C23447">
              <w:fldChar w:fldCharType="begin"/>
            </w:r>
            <w:r w:rsidR="00C23447">
              <w:instrText xml:space="preserve"> REF _Ref377645911 \h  \* MERGEFORMAT </w:instrText>
            </w:r>
            <w:r w:rsidR="00C23447">
              <w:fldChar w:fldCharType="separate"/>
            </w:r>
            <w:r w:rsidR="00443106" w:rsidRPr="00443106">
              <w:rPr>
                <w:rStyle w:val="CrossReference"/>
              </w:rPr>
              <w:t>Organisational Units and Projects</w:t>
            </w:r>
            <w:r w:rsidR="00C23447">
              <w:fldChar w:fldCharType="end"/>
            </w:r>
            <w:r>
              <w:t xml:space="preserve"> for more information on how these strings are used.</w:t>
            </w:r>
          </w:p>
        </w:tc>
      </w:tr>
      <w:tr w:rsidR="007D6A85" w:rsidRPr="007D6A85" w14:paraId="2F405AE2" w14:textId="77777777" w:rsidTr="00C762D4">
        <w:tc>
          <w:tcPr>
            <w:tcW w:w="2376" w:type="dxa"/>
          </w:tcPr>
          <w:p w14:paraId="55681E44" w14:textId="77777777" w:rsidR="007D6A85" w:rsidRPr="007D6A85" w:rsidRDefault="00DB2AB8" w:rsidP="00C762D4">
            <w:pPr>
              <w:pStyle w:val="iNormal"/>
              <w:jc w:val="left"/>
            </w:pPr>
            <w:r>
              <w:t xml:space="preserve">Type of </w:t>
            </w:r>
            <w:r w:rsidR="00C762D4">
              <w:t>Project (</w:t>
            </w:r>
            <w:r w:rsidR="007D6A85" w:rsidRPr="007D6A85">
              <w:t>Singular</w:t>
            </w:r>
            <w:r w:rsidR="00C762D4">
              <w:t>)</w:t>
            </w:r>
            <w:r w:rsidR="007D6A85" w:rsidRPr="007D6A85">
              <w:t>:</w:t>
            </w:r>
            <w:r w:rsidR="007D6A85">
              <w:br/>
            </w:r>
            <w:r>
              <w:t xml:space="preserve">Type of </w:t>
            </w:r>
            <w:r w:rsidR="00C762D4">
              <w:t>Project (</w:t>
            </w:r>
            <w:r w:rsidR="007D6A85" w:rsidRPr="007D6A85">
              <w:t>Plural</w:t>
            </w:r>
            <w:r w:rsidR="00C762D4">
              <w:t>)</w:t>
            </w:r>
            <w:r w:rsidR="007D6A85" w:rsidRPr="007D6A85">
              <w:t>:</w:t>
            </w:r>
          </w:p>
        </w:tc>
        <w:tc>
          <w:tcPr>
            <w:tcW w:w="6904" w:type="dxa"/>
          </w:tcPr>
          <w:p w14:paraId="165E005B" w14:textId="77777777" w:rsidR="007D6A85" w:rsidRPr="007D6A85" w:rsidRDefault="00C762D4" w:rsidP="004231C0">
            <w:pPr>
              <w:pStyle w:val="iNormal"/>
            </w:pPr>
            <w:r>
              <w:t xml:space="preserve">Enter the singular and plural terms by which you refer to your Projects. </w:t>
            </w:r>
            <w:r w:rsidR="00DB2AB8">
              <w:t xml:space="preserve">A Project is generally defined by funding. </w:t>
            </w:r>
            <w:r>
              <w:t xml:space="preserve">These may actually be “Project” and “Projects” or perhaps you use a different term, such as “Experiment” and “Experiments”. Refer to </w:t>
            </w:r>
            <w:r w:rsidRPr="002E5280">
              <w:t xml:space="preserve">Chapter </w:t>
            </w:r>
            <w:r w:rsidR="00C23447">
              <w:fldChar w:fldCharType="begin"/>
            </w:r>
            <w:r w:rsidR="00C23447">
              <w:instrText xml:space="preserve"> REF _Ref377645911 \r \h  \* MERGEFORMAT </w:instrText>
            </w:r>
            <w:r w:rsidR="00C23447">
              <w:fldChar w:fldCharType="separate"/>
            </w:r>
            <w:r w:rsidR="00443106">
              <w:t>5</w:t>
            </w:r>
            <w:r w:rsidR="00C23447">
              <w:fldChar w:fldCharType="end"/>
            </w:r>
            <w:r w:rsidRPr="00C762D4">
              <w:rPr>
                <w:rStyle w:val="CrossReference"/>
              </w:rPr>
              <w:t xml:space="preserve"> </w:t>
            </w:r>
            <w:r w:rsidR="00C23447">
              <w:fldChar w:fldCharType="begin"/>
            </w:r>
            <w:r w:rsidR="00C23447">
              <w:instrText xml:space="preserve"> REF _Ref377645911 \h  \* MERGEFORMAT </w:instrText>
            </w:r>
            <w:r w:rsidR="00C23447">
              <w:fldChar w:fldCharType="separate"/>
            </w:r>
            <w:r w:rsidR="00443106" w:rsidRPr="00443106">
              <w:rPr>
                <w:rStyle w:val="CrossReference"/>
              </w:rPr>
              <w:t>Organisational Units and Projects</w:t>
            </w:r>
            <w:r w:rsidR="00C23447">
              <w:fldChar w:fldCharType="end"/>
            </w:r>
            <w:r>
              <w:t xml:space="preserve"> for more information on how these </w:t>
            </w:r>
            <w:r w:rsidR="004231C0">
              <w:t>terms</w:t>
            </w:r>
            <w:r>
              <w:t xml:space="preserve"> are used.</w:t>
            </w:r>
          </w:p>
        </w:tc>
      </w:tr>
      <w:tr w:rsidR="007D6A85" w:rsidRPr="007D6A85" w14:paraId="04BCDEF3" w14:textId="77777777" w:rsidTr="00C762D4">
        <w:tc>
          <w:tcPr>
            <w:tcW w:w="2376" w:type="dxa"/>
          </w:tcPr>
          <w:p w14:paraId="52EB4FF1" w14:textId="77777777" w:rsidR="007D6A85" w:rsidRPr="007D6A85" w:rsidRDefault="00C762D4" w:rsidP="00C762D4">
            <w:pPr>
              <w:pStyle w:val="iNormal"/>
              <w:jc w:val="left"/>
            </w:pPr>
            <w:r>
              <w:t>Project</w:t>
            </w:r>
            <w:r w:rsidR="007D6A85" w:rsidRPr="007D6A85">
              <w:t xml:space="preserve"> Parameters:</w:t>
            </w:r>
          </w:p>
        </w:tc>
        <w:tc>
          <w:tcPr>
            <w:tcW w:w="6904" w:type="dxa"/>
          </w:tcPr>
          <w:p w14:paraId="2866A11A" w14:textId="07C3D6BF" w:rsidR="00DB2AB8" w:rsidRDefault="004231C0" w:rsidP="00DB2AB8">
            <w:pPr>
              <w:pStyle w:val="iNormal"/>
            </w:pPr>
            <w:r>
              <w:t>This option enable</w:t>
            </w:r>
            <w:r w:rsidR="00C57AB1">
              <w:t>s</w:t>
            </w:r>
            <w:r>
              <w:t xml:space="preserve"> support of Project Parameters.</w:t>
            </w:r>
            <w:r w:rsidR="00C762D4">
              <w:t xml:space="preserve"> </w:t>
            </w:r>
            <w:r w:rsidR="008B3F5A">
              <w:t xml:space="preserve">The use of </w:t>
            </w:r>
            <w:r w:rsidR="00066066">
              <w:t>Project Parameters</w:t>
            </w:r>
            <w:r w:rsidR="00DB2AB8">
              <w:t xml:space="preserve"> </w:t>
            </w:r>
            <w:r w:rsidR="008B3F5A">
              <w:t xml:space="preserve">is </w:t>
            </w:r>
            <w:r w:rsidR="00DB2AB8">
              <w:t>generally appropriate for systems which will hold environmental research data.</w:t>
            </w:r>
          </w:p>
          <w:p w14:paraId="043F200A" w14:textId="77777777" w:rsidR="00C762D4" w:rsidRPr="007D6A85" w:rsidRDefault="00C762D4" w:rsidP="00CD3F64">
            <w:pPr>
              <w:pStyle w:val="iNormal"/>
            </w:pPr>
            <w:r>
              <w:t xml:space="preserve">If this </w:t>
            </w:r>
            <w:r w:rsidR="00CD3F64">
              <w:t>parameter</w:t>
            </w:r>
            <w:r>
              <w:t xml:space="preserve"> is </w:t>
            </w:r>
            <w:r w:rsidR="00CD3F64">
              <w:t>En</w:t>
            </w:r>
            <w:r>
              <w:t xml:space="preserve">abled, the </w:t>
            </w:r>
            <w:r w:rsidR="00DB2AB8" w:rsidRPr="00DB2AB8">
              <w:rPr>
                <w:rStyle w:val="iButton"/>
              </w:rPr>
              <w:t> Add New Parameter </w:t>
            </w:r>
            <w:r w:rsidR="00DB2AB8">
              <w:t xml:space="preserve"> button on the Project details screen will be displayed. See section </w:t>
            </w:r>
            <w:r w:rsidR="00C23447">
              <w:fldChar w:fldCharType="begin"/>
            </w:r>
            <w:r w:rsidR="00C23447">
              <w:instrText xml:space="preserve"> REF _Ref377736666 \r \h  \* MERGEFORMAT </w:instrText>
            </w:r>
            <w:r w:rsidR="00C23447">
              <w:fldChar w:fldCharType="separate"/>
            </w:r>
            <w:r w:rsidR="00443106" w:rsidRPr="00443106">
              <w:rPr>
                <w:rStyle w:val="CrossReference"/>
              </w:rPr>
              <w:t>5.5</w:t>
            </w:r>
            <w:r w:rsidR="00C23447">
              <w:fldChar w:fldCharType="end"/>
            </w:r>
            <w:r w:rsidR="00DB2AB8" w:rsidRPr="00DB2AB8">
              <w:rPr>
                <w:rStyle w:val="CrossReference"/>
              </w:rPr>
              <w:t xml:space="preserve"> </w:t>
            </w:r>
            <w:r w:rsidR="00C23447">
              <w:fldChar w:fldCharType="begin"/>
            </w:r>
            <w:r w:rsidR="00C23447">
              <w:instrText xml:space="preserve"> REF _Ref377736669 \h  \* MERGEFORMAT </w:instrText>
            </w:r>
            <w:r w:rsidR="00C23447">
              <w:fldChar w:fldCharType="separate"/>
            </w:r>
            <w:r w:rsidR="00443106" w:rsidRPr="00443106">
              <w:rPr>
                <w:rStyle w:val="CrossReference"/>
              </w:rPr>
              <w:t>Setting Up Project Parameters</w:t>
            </w:r>
            <w:r w:rsidR="00C23447">
              <w:fldChar w:fldCharType="end"/>
            </w:r>
            <w:r w:rsidR="00DB2AB8">
              <w:t>.</w:t>
            </w:r>
          </w:p>
        </w:tc>
      </w:tr>
    </w:tbl>
    <w:p w14:paraId="5CC1D669" w14:textId="77777777" w:rsidR="00090949" w:rsidRDefault="00090949" w:rsidP="00090949">
      <w:pPr>
        <w:pStyle w:val="iHeading3"/>
      </w:pPr>
      <w:bookmarkStart w:id="1795" w:name="_Ref377979077"/>
      <w:bookmarkStart w:id="1796" w:name="_Toc386636235"/>
      <w:r>
        <w:t>OCR Processing</w:t>
      </w:r>
      <w:r w:rsidR="005D5820">
        <w:t xml:space="preserve"> parameters</w:t>
      </w:r>
      <w:bookmarkEnd w:id="1795"/>
      <w:bookmarkEnd w:id="1796"/>
    </w:p>
    <w:p w14:paraId="134B5496" w14:textId="77777777" w:rsidR="00C762D4" w:rsidRDefault="00C762D4" w:rsidP="00C762D4">
      <w:pPr>
        <w:pStyle w:val="iNormal"/>
      </w:pPr>
      <w:r>
        <w:t xml:space="preserve">DC21 supports processing of image files to extract text and write it to a .TXT file which can then be viewed, edited or processed </w:t>
      </w:r>
      <w:r w:rsidR="004231C0">
        <w:t>as required.</w:t>
      </w:r>
    </w:p>
    <w:p w14:paraId="4BF8BB2F" w14:textId="77777777" w:rsidR="00C57AB1" w:rsidRDefault="00DB2AB8" w:rsidP="00C762D4">
      <w:pPr>
        <w:pStyle w:val="iNormal"/>
      </w:pPr>
      <w:r>
        <w:t xml:space="preserve">DC21 supports </w:t>
      </w:r>
      <w:r w:rsidR="00E87D70">
        <w:t xml:space="preserve">the </w:t>
      </w:r>
      <w:r>
        <w:t xml:space="preserve">use of </w:t>
      </w:r>
      <w:r w:rsidR="00E87D70">
        <w:t>two OCR engines: Tesseract (</w:t>
      </w:r>
      <w:r w:rsidR="00E87D70" w:rsidRPr="00A01DCB">
        <w:t>see</w:t>
      </w:r>
      <w:r w:rsidR="00A01DCB">
        <w:t xml:space="preserve"> </w:t>
      </w:r>
      <w:r w:rsidR="004F4F42">
        <w:fldChar w:fldCharType="begin"/>
      </w:r>
      <w:r w:rsidR="004F4F42">
        <w:instrText xml:space="preserve"> HYPERLINK "https://code.google.com/p/tesseract-ocr/" </w:instrText>
      </w:r>
      <w:r w:rsidR="004F4F42">
        <w:fldChar w:fldCharType="separate"/>
      </w:r>
      <w:r w:rsidR="00A01DCB" w:rsidRPr="005967CE">
        <w:rPr>
          <w:rStyle w:val="Hyperlink"/>
        </w:rPr>
        <w:t>https://code.google.com/p/tesseract-ocr/</w:t>
      </w:r>
      <w:r w:rsidR="004F4F42">
        <w:rPr>
          <w:rStyle w:val="Hyperlink"/>
        </w:rPr>
        <w:fldChar w:fldCharType="end"/>
      </w:r>
      <w:r w:rsidR="00E87D70" w:rsidRPr="00A01DCB">
        <w:t>)</w:t>
      </w:r>
      <w:r w:rsidR="00E87D70">
        <w:t xml:space="preserve"> and </w:t>
      </w:r>
      <w:r>
        <w:t>ABBYY</w:t>
      </w:r>
      <w:r w:rsidR="00E87D70">
        <w:t xml:space="preserve"> (</w:t>
      </w:r>
      <w:r w:rsidR="002172B2">
        <w:t xml:space="preserve">see </w:t>
      </w:r>
      <w:r w:rsidR="004F4F42">
        <w:fldChar w:fldCharType="begin"/>
      </w:r>
      <w:r w:rsidR="004F4F42">
        <w:instrText xml:space="preserve"> HYPERLINK "http://abbyy.com" </w:instrText>
      </w:r>
      <w:r w:rsidR="004F4F42">
        <w:fldChar w:fldCharType="separate"/>
      </w:r>
      <w:r w:rsidR="002172B2" w:rsidRPr="0051767D">
        <w:rPr>
          <w:rStyle w:val="Hyperlink"/>
        </w:rPr>
        <w:t>http://abbyy.com</w:t>
      </w:r>
      <w:r w:rsidR="004F4F42">
        <w:rPr>
          <w:rStyle w:val="Hyperlink"/>
        </w:rPr>
        <w:fldChar w:fldCharType="end"/>
      </w:r>
      <w:r w:rsidR="002172B2">
        <w:t xml:space="preserve"> and </w:t>
      </w:r>
      <w:r w:rsidR="004F4F42">
        <w:fldChar w:fldCharType="begin"/>
      </w:r>
      <w:r w:rsidR="004F4F42">
        <w:instrText xml:space="preserve"> HYPERLINK "http://ocrsdk.com/" </w:instrText>
      </w:r>
      <w:r w:rsidR="004F4F42">
        <w:fldChar w:fldCharType="separate"/>
      </w:r>
      <w:r w:rsidR="002172B2" w:rsidRPr="0051767D">
        <w:rPr>
          <w:rStyle w:val="Hyperlink"/>
          <w:lang w:val="en-US"/>
        </w:rPr>
        <w:t>http://ocrsdk.com/</w:t>
      </w:r>
      <w:r w:rsidR="004F4F42">
        <w:rPr>
          <w:rStyle w:val="Hyperlink"/>
          <w:lang w:val="en-US"/>
        </w:rPr>
        <w:fldChar w:fldCharType="end"/>
      </w:r>
      <w:r w:rsidR="00E87D70">
        <w:t>). Tesseract</w:t>
      </w:r>
      <w:r>
        <w:t xml:space="preserve"> </w:t>
      </w:r>
      <w:r w:rsidR="00E87D70">
        <w:t>is a free, open source OCR engine which has been directly integrated into DC21.</w:t>
      </w:r>
      <w:r w:rsidR="002172B2">
        <w:t xml:space="preserve"> As an alternative to Tesseract, users can subscribe to the ABBYY</w:t>
      </w:r>
      <w:r w:rsidR="00E87D70">
        <w:t xml:space="preserve"> </w:t>
      </w:r>
      <w:r>
        <w:t xml:space="preserve">cloud service. </w:t>
      </w:r>
      <w:r w:rsidR="00C57AB1">
        <w:t>Intersect recommends the use of the ABBYY OCR engine.</w:t>
      </w:r>
    </w:p>
    <w:p w14:paraId="2031D8DC" w14:textId="77777777" w:rsidR="00AE1859" w:rsidRPr="00DB2AB8" w:rsidRDefault="00AE1859" w:rsidP="00C762D4">
      <w:pPr>
        <w:pStyle w:val="iNormal"/>
      </w:pPr>
      <w:r>
        <w:t xml:space="preserve">OCR processing is always queued and executed </w:t>
      </w:r>
      <w:r w:rsidR="00CA22F3">
        <w:t xml:space="preserve">as a </w:t>
      </w:r>
      <w:r>
        <w:t xml:space="preserve">background </w:t>
      </w:r>
      <w:r w:rsidR="00CA22F3">
        <w:t xml:space="preserve">task </w:t>
      </w:r>
      <w:r>
        <w:t xml:space="preserve">under control of Resque (see </w:t>
      </w:r>
      <w:r w:rsidR="00C57AB1">
        <w:t xml:space="preserve">section </w:t>
      </w:r>
      <w:r w:rsidR="00C23447">
        <w:fldChar w:fldCharType="begin"/>
      </w:r>
      <w:r w:rsidR="00C23447">
        <w:instrText xml:space="preserve"> REF _Ref377737721 \r \h  \* MERGEFORMAT </w:instrText>
      </w:r>
      <w:r w:rsidR="00C23447">
        <w:fldChar w:fldCharType="separate"/>
      </w:r>
      <w:r w:rsidR="00443106" w:rsidRPr="00443106">
        <w:rPr>
          <w:rStyle w:val="CrossReference"/>
        </w:rPr>
        <w:t>11.4</w:t>
      </w:r>
      <w:r w:rsidR="00C23447">
        <w:fldChar w:fldCharType="end"/>
      </w:r>
      <w:r w:rsidRPr="00AE1859">
        <w:rPr>
          <w:rStyle w:val="CrossReference"/>
        </w:rPr>
        <w:t xml:space="preserve"> </w:t>
      </w:r>
      <w:r w:rsidR="00C23447">
        <w:fldChar w:fldCharType="begin"/>
      </w:r>
      <w:r w:rsidR="00C23447">
        <w:instrText xml:space="preserve"> REF _Ref377737725 \h  \* MERGEFORMAT </w:instrText>
      </w:r>
      <w:r w:rsidR="00C23447">
        <w:fldChar w:fldCharType="separate"/>
      </w:r>
      <w:r w:rsidR="00443106" w:rsidRPr="00443106">
        <w:rPr>
          <w:rStyle w:val="CrossReference"/>
        </w:rPr>
        <w:t>Managing Background Tasks - Resque</w:t>
      </w:r>
      <w:r w:rsidR="00C23447">
        <w:fldChar w:fldCharType="end"/>
      </w:r>
      <w:r>
        <w:t xml:space="preserve">). </w:t>
      </w:r>
      <w:r w:rsidR="00C57AB1">
        <w:t xml:space="preserve">At the time the task is queued, an empty output file is created and its Metadata is updated to reflect the processing status as processing proceeds. </w:t>
      </w:r>
      <w:r w:rsidR="00A01DCB">
        <w:t xml:space="preserve">Use the Metadata View screen to review this Metadata (see </w:t>
      </w:r>
      <w:r w:rsidR="00C23447">
        <w:fldChar w:fldCharType="begin"/>
      </w:r>
      <w:r w:rsidR="00C23447">
        <w:instrText xml:space="preserve"> REF _Ref351647273 \r \h  \* MERGEFORMAT </w:instrText>
      </w:r>
      <w:r w:rsidR="00C23447">
        <w:fldChar w:fldCharType="separate"/>
      </w:r>
      <w:r w:rsidR="00443106" w:rsidRPr="00443106">
        <w:rPr>
          <w:rStyle w:val="CrossReference"/>
        </w:rPr>
        <w:t>8.4</w:t>
      </w:r>
      <w:r w:rsidR="00C23447">
        <w:fldChar w:fldCharType="end"/>
      </w:r>
      <w:r w:rsidR="00A01DCB" w:rsidRPr="00AE1859">
        <w:rPr>
          <w:rStyle w:val="CrossReference"/>
        </w:rPr>
        <w:t xml:space="preserve"> </w:t>
      </w:r>
      <w:r w:rsidR="00C23447">
        <w:fldChar w:fldCharType="begin"/>
      </w:r>
      <w:r w:rsidR="00C23447">
        <w:instrText xml:space="preserve"> REF _Ref351647273 \h  \* MERGEFORMAT </w:instrText>
      </w:r>
      <w:r w:rsidR="00C23447">
        <w:fldChar w:fldCharType="separate"/>
      </w:r>
      <w:r w:rsidR="00443106" w:rsidRPr="00443106">
        <w:rPr>
          <w:rStyle w:val="CrossReference"/>
        </w:rPr>
        <w:t>Viewing and Editing a File's Metadata</w:t>
      </w:r>
      <w:r w:rsidR="00C23447">
        <w:fldChar w:fldCharType="end"/>
      </w:r>
      <w:r w:rsidR="00A01DCB">
        <w:t xml:space="preserve">). </w:t>
      </w:r>
      <w:r>
        <w:t xml:space="preserve">When processing completes successfully, an email is sent to the initiating </w:t>
      </w:r>
      <w:r w:rsidR="00CD3F64">
        <w:t>User</w:t>
      </w:r>
      <w:r>
        <w:t xml:space="preserve">. If it fails, no email is sent, but an error message appears in the output Data File’s </w:t>
      </w:r>
      <w:r w:rsidR="00A01DCB">
        <w:t xml:space="preserve">Metadata </w:t>
      </w:r>
      <w:r>
        <w:t>Description field.</w:t>
      </w:r>
    </w:p>
    <w:p w14:paraId="33594125" w14:textId="77777777" w:rsidR="00C762D4" w:rsidRDefault="00C762D4" w:rsidP="00C762D4">
      <w:pPr>
        <w:pStyle w:val="iNormal"/>
      </w:pPr>
      <w:r>
        <w:t>These parameters control whether this function is supported and sets parameters for its operation.</w:t>
      </w:r>
    </w:p>
    <w:p w14:paraId="0224FE63" w14:textId="77777777" w:rsidR="009D2602" w:rsidRDefault="009D2602" w:rsidP="00C762D4">
      <w:pPr>
        <w:pStyle w:val="iNormal"/>
      </w:pPr>
      <w:r>
        <w:t xml:space="preserve">If the </w:t>
      </w:r>
      <w:r>
        <w:rPr>
          <w:rStyle w:val="iOption"/>
        </w:rPr>
        <w:t>OC</w:t>
      </w:r>
      <w:r w:rsidRPr="009D2602">
        <w:rPr>
          <w:rStyle w:val="iOption"/>
        </w:rPr>
        <w:t>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71"/>
      </w:tblGrid>
      <w:tr w:rsidR="007D6A85" w14:paraId="1C3CDC97" w14:textId="77777777" w:rsidTr="007D6A85">
        <w:tc>
          <w:tcPr>
            <w:tcW w:w="1809" w:type="dxa"/>
          </w:tcPr>
          <w:p w14:paraId="603FDC8D" w14:textId="77777777" w:rsidR="007D6A85" w:rsidRDefault="007D6A85" w:rsidP="00EC4675">
            <w:pPr>
              <w:pStyle w:val="iNormal"/>
              <w:jc w:val="left"/>
              <w:rPr>
                <w:lang w:eastAsia="ja-JP"/>
              </w:rPr>
            </w:pPr>
            <w:r>
              <w:t>Auto OCR on Upload:</w:t>
            </w:r>
          </w:p>
        </w:tc>
        <w:tc>
          <w:tcPr>
            <w:tcW w:w="7471" w:type="dxa"/>
          </w:tcPr>
          <w:p w14:paraId="0CFCFD19" w14:textId="77777777" w:rsidR="00756AA6" w:rsidRDefault="00DB2AB8" w:rsidP="00F86107">
            <w:pPr>
              <w:pStyle w:val="iNormal"/>
            </w:pPr>
            <w:r>
              <w:t xml:space="preserve">If set to </w:t>
            </w:r>
            <w:r w:rsidR="007D6A85" w:rsidRPr="00EC4675">
              <w:rPr>
                <w:rStyle w:val="iOption"/>
              </w:rPr>
              <w:t>Enabled</w:t>
            </w:r>
            <w:r>
              <w:t xml:space="preserve">, </w:t>
            </w:r>
            <w:r w:rsidR="00F86107">
              <w:t>O</w:t>
            </w:r>
            <w:r>
              <w:t xml:space="preserve">CR processing will automatically be </w:t>
            </w:r>
            <w:r w:rsidR="00F86107">
              <w:t xml:space="preserve">queued for </w:t>
            </w:r>
            <w:r w:rsidR="00CD3F64">
              <w:t xml:space="preserve">background </w:t>
            </w:r>
            <w:r w:rsidR="00F86107">
              <w:t>processing</w:t>
            </w:r>
            <w:r>
              <w:t xml:space="preserve"> on all uploaded </w:t>
            </w:r>
            <w:r w:rsidR="00EC4675">
              <w:t>Data F</w:t>
            </w:r>
            <w:r>
              <w:t>iles</w:t>
            </w:r>
            <w:r w:rsidR="009744A8">
              <w:t>, provided that Data File has</w:t>
            </w:r>
            <w:r w:rsidR="00F86107">
              <w:t xml:space="preserve"> </w:t>
            </w:r>
            <w:r w:rsidR="00EC4675">
              <w:t xml:space="preserve">one of </w:t>
            </w:r>
            <w:r w:rsidR="00F86107">
              <w:t xml:space="preserve">the </w:t>
            </w:r>
            <w:r w:rsidR="009D2602">
              <w:t>MIME Type</w:t>
            </w:r>
            <w:r w:rsidR="00F86107">
              <w:t>s list</w:t>
            </w:r>
            <w:r>
              <w:t xml:space="preserve">ed </w:t>
            </w:r>
            <w:r w:rsidR="00F86107">
              <w:t>under</w:t>
            </w:r>
            <w:r>
              <w:t xml:space="preserve"> </w:t>
            </w:r>
            <w:r w:rsidR="00F86107" w:rsidRPr="00EC4675">
              <w:rPr>
                <w:rStyle w:val="iOption"/>
              </w:rPr>
              <w:t>OCR Supported MIME Types</w:t>
            </w:r>
            <w:r w:rsidR="00F86107">
              <w:t xml:space="preserve">, and </w:t>
            </w:r>
            <w:r w:rsidR="009744A8">
              <w:t xml:space="preserve">its name </w:t>
            </w:r>
            <w:r w:rsidR="00F86107">
              <w:t xml:space="preserve">matches the </w:t>
            </w:r>
            <w:r w:rsidR="00F86107" w:rsidRPr="00EC4675">
              <w:rPr>
                <w:rStyle w:val="iOption"/>
              </w:rPr>
              <w:t>Auto OCR Regular Expression</w:t>
            </w:r>
            <w:r w:rsidR="009744A8" w:rsidRPr="009744A8">
              <w:t xml:space="preserve"> given below</w:t>
            </w:r>
            <w:r w:rsidRPr="009744A8">
              <w:t>.</w:t>
            </w:r>
          </w:p>
          <w:p w14:paraId="60865377" w14:textId="77777777" w:rsidR="007D6A85" w:rsidRPr="00574241" w:rsidRDefault="00F86107" w:rsidP="00081164">
            <w:pPr>
              <w:pStyle w:val="iNormal"/>
              <w:rPr>
                <w:lang w:eastAsia="ja-JP"/>
              </w:rPr>
            </w:pPr>
            <w:r>
              <w:t xml:space="preserve">Even if this </w:t>
            </w:r>
            <w:r w:rsidR="009744A8">
              <w:t xml:space="preserve">flag </w:t>
            </w:r>
            <w:r>
              <w:t xml:space="preserve">is set to </w:t>
            </w:r>
            <w:r w:rsidRPr="00EC4675">
              <w:rPr>
                <w:rStyle w:val="iOption"/>
              </w:rPr>
              <w:t>Disabled</w:t>
            </w:r>
            <w:r>
              <w:t xml:space="preserve">, OCR processing can still be queued manually from the Metadata </w:t>
            </w:r>
            <w:r w:rsidR="00081164">
              <w:t xml:space="preserve">View </w:t>
            </w:r>
            <w:r>
              <w:t>screen.</w:t>
            </w:r>
          </w:p>
        </w:tc>
      </w:tr>
      <w:tr w:rsidR="007D6A85" w:rsidRPr="00F86107" w14:paraId="5BE2F866" w14:textId="77777777" w:rsidTr="007D6A85">
        <w:tc>
          <w:tcPr>
            <w:tcW w:w="1809" w:type="dxa"/>
          </w:tcPr>
          <w:p w14:paraId="65E756F5" w14:textId="77777777" w:rsidR="007D6A85" w:rsidRPr="00F86107" w:rsidRDefault="007D6A85" w:rsidP="00EC4675">
            <w:pPr>
              <w:pStyle w:val="iNormal"/>
              <w:jc w:val="left"/>
            </w:pPr>
            <w:r w:rsidRPr="00F86107">
              <w:t>Auto OCR Regular Expression:</w:t>
            </w:r>
          </w:p>
        </w:tc>
        <w:tc>
          <w:tcPr>
            <w:tcW w:w="7471" w:type="dxa"/>
          </w:tcPr>
          <w:p w14:paraId="76FFE77E" w14:textId="77777777" w:rsidR="00EC4675" w:rsidRDefault="00F86107" w:rsidP="00EC4675">
            <w:pPr>
              <w:pStyle w:val="iNormal"/>
            </w:pPr>
            <w:r w:rsidRPr="00F86107">
              <w:t xml:space="preserve">Automatic OCR on uploaded Data Files will </w:t>
            </w:r>
            <w:r w:rsidR="00EC4675">
              <w:t>not</w:t>
            </w:r>
            <w:r w:rsidRPr="00F86107">
              <w:t xml:space="preserve"> be launched if the </w:t>
            </w:r>
            <w:r>
              <w:t xml:space="preserve">Data File’s </w:t>
            </w:r>
            <w:r w:rsidRPr="00F86107">
              <w:t xml:space="preserve">name </w:t>
            </w:r>
            <w:r w:rsidR="00EC4675">
              <w:t>does not match</w:t>
            </w:r>
            <w:r w:rsidRPr="00F86107">
              <w:t xml:space="preserve"> this Regular Expression.</w:t>
            </w:r>
            <w:r w:rsidR="002663E1">
              <w:t xml:space="preserve"> (The OCR button still appears on the Metadata View screen even if the file name does not match this regular expression.) </w:t>
            </w:r>
          </w:p>
          <w:p w14:paraId="5260BB97" w14:textId="77777777" w:rsidR="009D2602" w:rsidRDefault="009D2602" w:rsidP="009D2602">
            <w:pPr>
              <w:pStyle w:val="iNormal"/>
            </w:pPr>
            <w:r>
              <w:t>If this field is empty, all Data Files with</w:t>
            </w:r>
            <w:r w:rsidR="00A01DCB">
              <w:t xml:space="preserve"> a</w:t>
            </w:r>
            <w:r>
              <w:t xml:space="preserve"> MIME Type </w:t>
            </w:r>
            <w:r w:rsidR="00A01DCB">
              <w:t xml:space="preserve">supported </w:t>
            </w:r>
            <w:r>
              <w:t xml:space="preserve">for OCR </w:t>
            </w:r>
            <w:r w:rsidR="00A01DCB">
              <w:t>are processed</w:t>
            </w:r>
            <w:r>
              <w:t>. Take care not to leave just spaces or trailing spaces in this field, as they will be considered part of the Regular Expression and restrict the matched Data File names.</w:t>
            </w:r>
          </w:p>
          <w:p w14:paraId="64098292" w14:textId="77777777" w:rsidR="007D6A85" w:rsidRPr="00F86107" w:rsidRDefault="00F86107" w:rsidP="00EC4675">
            <w:pPr>
              <w:pStyle w:val="iNormal"/>
            </w:pPr>
            <w:r w:rsidRPr="00F86107">
              <w:t xml:space="preserve">See section </w:t>
            </w:r>
            <w:r w:rsidR="00C23447">
              <w:fldChar w:fldCharType="begin"/>
            </w:r>
            <w:r w:rsidR="00C23447">
              <w:instrText xml:space="preserve"> REF _Ref351730774 \r \h  \* MERGEFORMAT </w:instrText>
            </w:r>
            <w:r w:rsidR="00C23447">
              <w:fldChar w:fldCharType="separate"/>
            </w:r>
            <w:r w:rsidR="00443106" w:rsidRPr="00443106">
              <w:rPr>
                <w:rStyle w:val="CrossReference"/>
              </w:rPr>
              <w:t>8.2.2.1</w:t>
            </w:r>
            <w:r w:rsidR="00C23447">
              <w:fldChar w:fldCharType="end"/>
            </w:r>
            <w:r w:rsidRPr="00F86107">
              <w:rPr>
                <w:rStyle w:val="CrossReference"/>
              </w:rPr>
              <w:t xml:space="preserve"> </w:t>
            </w:r>
            <w:r w:rsidR="00C23447">
              <w:fldChar w:fldCharType="begin"/>
            </w:r>
            <w:r w:rsidR="00C23447">
              <w:instrText xml:space="preserve"> REF _Ref351730774 \h  \* MERGEFORMAT </w:instrText>
            </w:r>
            <w:r w:rsidR="00C23447">
              <w:fldChar w:fldCharType="separate"/>
            </w:r>
            <w:r w:rsidR="00443106" w:rsidRPr="00443106">
              <w:rPr>
                <w:rStyle w:val="CrossReference"/>
              </w:rPr>
              <w:t>Regular Expressions</w:t>
            </w:r>
            <w:r w:rsidR="00C23447">
              <w:fldChar w:fldCharType="end"/>
            </w:r>
            <w:r w:rsidRPr="00F86107">
              <w:t xml:space="preserve"> for information on regular expressions and how they are matched.</w:t>
            </w:r>
          </w:p>
        </w:tc>
      </w:tr>
      <w:tr w:rsidR="007D6A85" w14:paraId="0B0D462F" w14:textId="77777777" w:rsidTr="007D6A85">
        <w:tc>
          <w:tcPr>
            <w:tcW w:w="1809" w:type="dxa"/>
          </w:tcPr>
          <w:p w14:paraId="2D604755" w14:textId="77777777" w:rsidR="007D6A85" w:rsidRDefault="007D6A85" w:rsidP="00EC4675">
            <w:pPr>
              <w:pStyle w:val="iNormal"/>
              <w:jc w:val="left"/>
              <w:rPr>
                <w:lang w:eastAsia="ja-JP"/>
              </w:rPr>
            </w:pPr>
            <w:r>
              <w:t>OCR Supported MIME Types:</w:t>
            </w:r>
          </w:p>
        </w:tc>
        <w:tc>
          <w:tcPr>
            <w:tcW w:w="7471" w:type="dxa"/>
          </w:tcPr>
          <w:p w14:paraId="619D5F65" w14:textId="77777777" w:rsidR="00F86107" w:rsidRDefault="00F86107" w:rsidP="00AE1859">
            <w:pPr>
              <w:pStyle w:val="iNormal"/>
            </w:pPr>
            <w:r>
              <w:t xml:space="preserve">List here the </w:t>
            </w:r>
            <w:r w:rsidR="009D2602">
              <w:t>MIME Type</w:t>
            </w:r>
            <w:r>
              <w:t xml:space="preserve">s which will be supported for OCR processing. Only those files with one of these </w:t>
            </w:r>
            <w:r w:rsidR="009D2602">
              <w:t>MIME Type</w:t>
            </w:r>
            <w:r>
              <w:t>s can be queued for OCR processing, either automatically following upload</w:t>
            </w:r>
            <w:r w:rsidR="00AE1859">
              <w:t xml:space="preserve"> or manually</w:t>
            </w:r>
            <w:r>
              <w:t>.</w:t>
            </w:r>
          </w:p>
          <w:p w14:paraId="6D618586" w14:textId="77777777" w:rsidR="00AE1859" w:rsidRDefault="00AE1859" w:rsidP="00AE1859">
            <w:pPr>
              <w:pStyle w:val="iNormal"/>
            </w:pPr>
            <w:r>
              <w:t xml:space="preserve">To turn off </w:t>
            </w:r>
            <w:r w:rsidR="00EC4675">
              <w:t xml:space="preserve">all </w:t>
            </w:r>
            <w:r>
              <w:t>OCR processing, leave this field blank.</w:t>
            </w:r>
            <w:r w:rsidR="00EC4675">
              <w:t xml:space="preserve"> The </w:t>
            </w:r>
            <w:r w:rsidR="00EC4675" w:rsidRPr="00EC4675">
              <w:rPr>
                <w:rStyle w:val="iButtonBlue"/>
              </w:rPr>
              <w:t> OCR </w:t>
            </w:r>
            <w:r w:rsidR="00EC4675">
              <w:t xml:space="preserve"> button in the Metadata view screen will also be suppressed.</w:t>
            </w:r>
          </w:p>
          <w:p w14:paraId="514C4BBB" w14:textId="77777777" w:rsidR="00F86107" w:rsidRDefault="009D2602" w:rsidP="00AE1859">
            <w:pPr>
              <w:pStyle w:val="iNormal"/>
            </w:pPr>
            <w:r>
              <w:t>MIME Type</w:t>
            </w:r>
            <w:r w:rsidR="00F86107">
              <w:t xml:space="preserve">s must be selected from the dropdown list which appears when you click in this control. Type at least three characters to reduce the list to those </w:t>
            </w:r>
            <w:r>
              <w:t>MIME Type</w:t>
            </w:r>
            <w:r w:rsidR="00F86107">
              <w:t>s which include those characters.</w:t>
            </w:r>
          </w:p>
          <w:p w14:paraId="77022E0E" w14:textId="77777777" w:rsidR="00F86107" w:rsidRDefault="00F86107" w:rsidP="00AE1859">
            <w:pPr>
              <w:pStyle w:val="iNormal"/>
            </w:pPr>
            <w:r>
              <w:t xml:space="preserve">Including </w:t>
            </w:r>
            <w:r w:rsidR="009D2602">
              <w:t>MIME Type</w:t>
            </w:r>
            <w:r>
              <w:t xml:space="preserve">s which </w:t>
            </w:r>
            <w:r w:rsidR="00EC4675">
              <w:t xml:space="preserve">do not represent </w:t>
            </w:r>
            <w:r>
              <w:t>images, or which are not supported by your selected OCR engine</w:t>
            </w:r>
            <w:r w:rsidR="00AE1859">
              <w:t>,</w:t>
            </w:r>
            <w:r>
              <w:t xml:space="preserve"> will result in processing errors.</w:t>
            </w:r>
          </w:p>
          <w:p w14:paraId="29ADC939" w14:textId="77777777" w:rsidR="007D6A85" w:rsidRPr="00574241" w:rsidRDefault="00A01DCB" w:rsidP="002B25BB">
            <w:pPr>
              <w:pStyle w:val="iNormal"/>
              <w:rPr>
                <w:lang w:eastAsia="ja-JP"/>
              </w:rPr>
            </w:pPr>
            <w:r>
              <w:t xml:space="preserve">Tesseract as integrated into DC21 supports </w:t>
            </w:r>
            <w:r w:rsidR="007D6A85">
              <w:t>image/jpeg</w:t>
            </w:r>
            <w:r w:rsidR="002B25BB">
              <w:t>,</w:t>
            </w:r>
            <w:r w:rsidR="00F86107">
              <w:t xml:space="preserve"> </w:t>
            </w:r>
            <w:r w:rsidR="007D6A85">
              <w:t>image/png</w:t>
            </w:r>
            <w:r w:rsidR="00317A45">
              <w:t xml:space="preserve"> </w:t>
            </w:r>
            <w:r w:rsidR="002B25BB">
              <w:t xml:space="preserve">and image/tiff </w:t>
            </w:r>
            <w:r>
              <w:t>files. Refer to the ABBYY web site for more information on its supported MIME Types.</w:t>
            </w:r>
          </w:p>
        </w:tc>
      </w:tr>
      <w:tr w:rsidR="007D6A85" w14:paraId="6AB1B7D4" w14:textId="77777777" w:rsidTr="007D6A85">
        <w:tc>
          <w:tcPr>
            <w:tcW w:w="1809" w:type="dxa"/>
          </w:tcPr>
          <w:p w14:paraId="174A2E93" w14:textId="77777777" w:rsidR="007D6A85" w:rsidRDefault="007D6A85" w:rsidP="00EC4675">
            <w:pPr>
              <w:pStyle w:val="iNormal"/>
              <w:jc w:val="left"/>
            </w:pPr>
            <w:r>
              <w:t>ABBYY Host:</w:t>
            </w:r>
          </w:p>
        </w:tc>
        <w:tc>
          <w:tcPr>
            <w:tcW w:w="7471" w:type="dxa"/>
          </w:tcPr>
          <w:p w14:paraId="13E98B68" w14:textId="77777777" w:rsidR="00AE1859" w:rsidRDefault="00AE1859" w:rsidP="00AE1859">
            <w:pPr>
              <w:pStyle w:val="iNormal"/>
            </w:pPr>
            <w:r>
              <w:t>Enter the URL of the ABBYY host. The standard ABBY</w:t>
            </w:r>
            <w:r w:rsidR="00CD3F64">
              <w:t>Y</w:t>
            </w:r>
            <w:r>
              <w:t xml:space="preserve"> subscription service is at </w:t>
            </w:r>
            <w:r w:rsidR="00574241" w:rsidRPr="00EC4675">
              <w:rPr>
                <w:rStyle w:val="Hyperlink"/>
              </w:rPr>
              <w:t>cloud.ocrsdk.com</w:t>
            </w:r>
            <w:r>
              <w:t xml:space="preserve">. However, ABBYY allows users to buy a licence to create their own </w:t>
            </w:r>
            <w:r w:rsidR="00EC4675">
              <w:t xml:space="preserve">OCR </w:t>
            </w:r>
            <w:r>
              <w:t xml:space="preserve">server. If you are using </w:t>
            </w:r>
            <w:r w:rsidR="009744A8">
              <w:t>your own</w:t>
            </w:r>
            <w:r>
              <w:t xml:space="preserve"> server, that service’s URL must go here.</w:t>
            </w:r>
          </w:p>
          <w:p w14:paraId="0195CBA2" w14:textId="77777777" w:rsidR="00756AA6" w:rsidRPr="00574241" w:rsidRDefault="00EC4675" w:rsidP="009D2602">
            <w:pPr>
              <w:pStyle w:val="iNormal"/>
            </w:pPr>
            <w:r>
              <w:t>To use</w:t>
            </w:r>
            <w:r w:rsidR="00AE1859">
              <w:t xml:space="preserve"> the Tesseract OCR engine</w:t>
            </w:r>
            <w:r>
              <w:t xml:space="preserve"> which is integrated into DC21</w:t>
            </w:r>
            <w:r w:rsidR="00AE1859">
              <w:t xml:space="preserve">, leave this field </w:t>
            </w:r>
            <w:r>
              <w:t>empty</w:t>
            </w:r>
            <w:r w:rsidR="00AE1859">
              <w:t>.</w:t>
            </w:r>
          </w:p>
        </w:tc>
      </w:tr>
      <w:tr w:rsidR="00574241" w14:paraId="5501DE2B" w14:textId="77777777" w:rsidTr="007D6A85">
        <w:tc>
          <w:tcPr>
            <w:tcW w:w="1809" w:type="dxa"/>
          </w:tcPr>
          <w:p w14:paraId="3EE61FC7" w14:textId="77777777" w:rsidR="00574241" w:rsidRDefault="00574241" w:rsidP="00EC4675">
            <w:pPr>
              <w:pStyle w:val="iNormal"/>
              <w:jc w:val="left"/>
            </w:pPr>
            <w:r>
              <w:t>ABBYY App Name:</w:t>
            </w:r>
          </w:p>
        </w:tc>
        <w:tc>
          <w:tcPr>
            <w:tcW w:w="7471" w:type="dxa"/>
          </w:tcPr>
          <w:p w14:paraId="1D5DD97B" w14:textId="77777777" w:rsidR="00574241" w:rsidRDefault="00AE1859" w:rsidP="00EC4675">
            <w:pPr>
              <w:pStyle w:val="iNormal"/>
            </w:pPr>
            <w:r>
              <w:t xml:space="preserve">See your System Administrator to find out your organisation’s ABBYY </w:t>
            </w:r>
            <w:r w:rsidR="00EC4675">
              <w:t>Application</w:t>
            </w:r>
            <w:r>
              <w:t xml:space="preserve"> Name. This name authorises access to your ABBYY account.</w:t>
            </w:r>
          </w:p>
          <w:p w14:paraId="346D0266" w14:textId="77777777" w:rsidR="00EC4675" w:rsidRDefault="00EC4675" w:rsidP="009D2602">
            <w:pPr>
              <w:pStyle w:val="iNormal"/>
            </w:pPr>
            <w:r>
              <w:t xml:space="preserve">This field is ignored if </w:t>
            </w:r>
            <w:r w:rsidRPr="00EC4675">
              <w:rPr>
                <w:rStyle w:val="iOption"/>
              </w:rPr>
              <w:t>ABBYY Host</w:t>
            </w:r>
            <w:r>
              <w:t xml:space="preserve"> is empty.</w:t>
            </w:r>
          </w:p>
        </w:tc>
      </w:tr>
      <w:tr w:rsidR="00574241" w14:paraId="3E8815EE" w14:textId="77777777" w:rsidTr="007D6A85">
        <w:tc>
          <w:tcPr>
            <w:tcW w:w="1809" w:type="dxa"/>
          </w:tcPr>
          <w:p w14:paraId="43B4ECAA" w14:textId="77777777" w:rsidR="00574241" w:rsidRDefault="00574241" w:rsidP="00EC4675">
            <w:pPr>
              <w:pStyle w:val="iNormal"/>
              <w:jc w:val="left"/>
            </w:pPr>
            <w:r>
              <w:t>ABBYY Password:</w:t>
            </w:r>
          </w:p>
        </w:tc>
        <w:tc>
          <w:tcPr>
            <w:tcW w:w="7471" w:type="dxa"/>
          </w:tcPr>
          <w:p w14:paraId="0EE815D2" w14:textId="77777777" w:rsidR="00574241" w:rsidRDefault="00EC4675" w:rsidP="00EC4675">
            <w:pPr>
              <w:pStyle w:val="iNormal"/>
            </w:pPr>
            <w:r>
              <w:t>See you System Administrator to find out your organisation’s ABBYY password to match the ABBYY account name given in the question above.</w:t>
            </w:r>
          </w:p>
          <w:p w14:paraId="7899C784" w14:textId="77777777" w:rsidR="00EC4675" w:rsidRDefault="00EC4675" w:rsidP="009D2602">
            <w:pPr>
              <w:pStyle w:val="iNormal"/>
            </w:pPr>
            <w:r>
              <w:t xml:space="preserve">This field is ignored if </w:t>
            </w:r>
            <w:r w:rsidRPr="00EC4675">
              <w:rPr>
                <w:rStyle w:val="iOption"/>
              </w:rPr>
              <w:t>ABBYY Host</w:t>
            </w:r>
            <w:r>
              <w:t xml:space="preserve"> is empty.</w:t>
            </w:r>
          </w:p>
        </w:tc>
      </w:tr>
    </w:tbl>
    <w:p w14:paraId="05BE126C" w14:textId="77777777" w:rsidR="00090949" w:rsidRDefault="00090949" w:rsidP="00090949">
      <w:pPr>
        <w:pStyle w:val="iHeading3"/>
      </w:pPr>
      <w:bookmarkStart w:id="1797" w:name="_Ref377979408"/>
      <w:bookmarkStart w:id="1798" w:name="_Ref378325623"/>
      <w:bookmarkStart w:id="1799" w:name="_Toc386636236"/>
      <w:r>
        <w:t>Speech Recognition Processing</w:t>
      </w:r>
      <w:r w:rsidR="005D5820">
        <w:t xml:space="preserve"> parameters</w:t>
      </w:r>
      <w:bookmarkEnd w:id="1797"/>
      <w:bookmarkEnd w:id="1798"/>
      <w:bookmarkEnd w:id="1799"/>
    </w:p>
    <w:p w14:paraId="67D56D3C" w14:textId="77777777" w:rsidR="00EC4675" w:rsidRDefault="00EC4675" w:rsidP="00EC4675">
      <w:pPr>
        <w:pStyle w:val="iNormal"/>
      </w:pPr>
      <w:r>
        <w:t xml:space="preserve">DC21 supports processing of </w:t>
      </w:r>
      <w:r w:rsidR="00756AA6">
        <w:t>audio</w:t>
      </w:r>
      <w:r>
        <w:t xml:space="preserve"> </w:t>
      </w:r>
      <w:r w:rsidR="00CD3F64">
        <w:t xml:space="preserve">and video </w:t>
      </w:r>
      <w:r>
        <w:t xml:space="preserve">files to extract spoken words as text and write them to a .TXT file which can then be viewed, edited or processed </w:t>
      </w:r>
      <w:r w:rsidR="002B25BB">
        <w:t>as required</w:t>
      </w:r>
      <w:r>
        <w:t>.</w:t>
      </w:r>
    </w:p>
    <w:p w14:paraId="01CC72E3" w14:textId="77777777" w:rsidR="00756AA6" w:rsidRDefault="00EC4675" w:rsidP="00EC4675">
      <w:pPr>
        <w:pStyle w:val="iNormal"/>
      </w:pPr>
      <w:r>
        <w:t xml:space="preserve">DC21 supports use of the Koemei Speech Recognition (SR) engine, which is a subscription cloud service. Refer to </w:t>
      </w:r>
      <w:r w:rsidR="004F4F42">
        <w:fldChar w:fldCharType="begin"/>
      </w:r>
      <w:r w:rsidR="004F4F42">
        <w:instrText xml:space="preserve"> HYPERLINK "http://ocrsdk.com/" </w:instrText>
      </w:r>
      <w:r w:rsidR="004F4F42">
        <w:fldChar w:fldCharType="separate"/>
      </w:r>
      <w:r w:rsidRPr="0051767D">
        <w:rPr>
          <w:rStyle w:val="Hyperlink"/>
          <w:lang w:val="en-US"/>
        </w:rPr>
        <w:t>http://</w:t>
      </w:r>
      <w:r w:rsidR="004F4F42">
        <w:fldChar w:fldCharType="begin"/>
      </w:r>
      <w:r w:rsidR="004F4F42">
        <w:instrText xml:space="preserve"> HYPERLINK "http://www.koemei.com" </w:instrText>
      </w:r>
      <w:r w:rsidR="004F4F42">
        <w:fldChar w:fldCharType="separate"/>
      </w:r>
      <w:r w:rsidRPr="00EC4675">
        <w:rPr>
          <w:rStyle w:val="Hyperlink"/>
        </w:rPr>
        <w:t>www.koemei.com</w:t>
      </w:r>
      <w:r w:rsidR="004F4F42">
        <w:rPr>
          <w:rStyle w:val="Hyperlink"/>
        </w:rPr>
        <w:fldChar w:fldCharType="end"/>
      </w:r>
      <w:r w:rsidRPr="0051767D">
        <w:rPr>
          <w:rStyle w:val="Hyperlink"/>
          <w:lang w:val="en-US"/>
        </w:rPr>
        <w:t>/</w:t>
      </w:r>
      <w:r w:rsidR="004F4F42">
        <w:rPr>
          <w:rStyle w:val="Hyperlink"/>
          <w:lang w:val="en-US"/>
        </w:rPr>
        <w:fldChar w:fldCharType="end"/>
      </w:r>
      <w:r w:rsidRPr="00DB2AB8">
        <w:t xml:space="preserve"> for more information about this service.</w:t>
      </w:r>
      <w:r>
        <w:t xml:space="preserve"> If you do not have an account for the Koemei service, you will not be able to perform Speech Recognition. </w:t>
      </w:r>
      <w:r w:rsidR="00756AA6">
        <w:t xml:space="preserve">DC21 does not </w:t>
      </w:r>
      <w:r w:rsidR="009744A8">
        <w:t>provide</w:t>
      </w:r>
      <w:r w:rsidR="00756AA6">
        <w:t xml:space="preserve"> any fall-back integrated SR engine.</w:t>
      </w:r>
    </w:p>
    <w:p w14:paraId="1B602B02" w14:textId="77777777" w:rsidR="00EC4675" w:rsidRPr="00DB2AB8" w:rsidRDefault="00756AA6" w:rsidP="00EC4675">
      <w:pPr>
        <w:pStyle w:val="iNormal"/>
      </w:pPr>
      <w:r>
        <w:t>S</w:t>
      </w:r>
      <w:r w:rsidR="00EC4675">
        <w:t xml:space="preserve">R processing is always queued and executed in background processing under control of Resque (see </w:t>
      </w:r>
      <w:r w:rsidR="00C23447">
        <w:fldChar w:fldCharType="begin"/>
      </w:r>
      <w:r w:rsidR="00C23447">
        <w:instrText xml:space="preserve"> REF _Ref377737721 \r \h  \* MERGEFORMAT </w:instrText>
      </w:r>
      <w:r w:rsidR="00C23447">
        <w:fldChar w:fldCharType="separate"/>
      </w:r>
      <w:r w:rsidR="00443106" w:rsidRPr="00443106">
        <w:rPr>
          <w:rStyle w:val="CrossReference"/>
        </w:rPr>
        <w:t>11.4</w:t>
      </w:r>
      <w:r w:rsidR="00C23447">
        <w:fldChar w:fldCharType="end"/>
      </w:r>
      <w:r w:rsidR="00EC4675" w:rsidRPr="00AE1859">
        <w:rPr>
          <w:rStyle w:val="CrossReference"/>
        </w:rPr>
        <w:t xml:space="preserve"> </w:t>
      </w:r>
      <w:r w:rsidR="00C23447">
        <w:fldChar w:fldCharType="begin"/>
      </w:r>
      <w:r w:rsidR="00C23447">
        <w:instrText xml:space="preserve"> REF _Ref377737725 \h  \* MERGEFORMAT </w:instrText>
      </w:r>
      <w:r w:rsidR="00C23447">
        <w:fldChar w:fldCharType="separate"/>
      </w:r>
      <w:r w:rsidR="00443106" w:rsidRPr="00443106">
        <w:rPr>
          <w:rStyle w:val="CrossReference"/>
        </w:rPr>
        <w:t>Managing Background Tasks - Resque</w:t>
      </w:r>
      <w:r w:rsidR="00C23447">
        <w:fldChar w:fldCharType="end"/>
      </w:r>
      <w:r w:rsidR="00EC4675">
        <w:t xml:space="preserve">). </w:t>
      </w:r>
      <w:r w:rsidR="002B25BB">
        <w:t xml:space="preserve">At the time the task is queued, an empty output file is created and its Metadata is updated to reflect the processing status as processing proceeds. Use the Metadata View screen to review this Metadata (see </w:t>
      </w:r>
      <w:r w:rsidR="00C23447">
        <w:fldChar w:fldCharType="begin"/>
      </w:r>
      <w:r w:rsidR="00C23447">
        <w:instrText xml:space="preserve"> REF _Ref351647273 \r \h  \* MERGEFORMAT </w:instrText>
      </w:r>
      <w:r w:rsidR="00C23447">
        <w:fldChar w:fldCharType="separate"/>
      </w:r>
      <w:r w:rsidR="00443106" w:rsidRPr="00443106">
        <w:rPr>
          <w:rStyle w:val="CrossReference"/>
        </w:rPr>
        <w:t>8.4</w:t>
      </w:r>
      <w:r w:rsidR="00C23447">
        <w:fldChar w:fldCharType="end"/>
      </w:r>
      <w:r w:rsidR="002B25BB" w:rsidRPr="00AE1859">
        <w:rPr>
          <w:rStyle w:val="CrossReference"/>
        </w:rPr>
        <w:t xml:space="preserve"> </w:t>
      </w:r>
      <w:r w:rsidR="00C23447">
        <w:fldChar w:fldCharType="begin"/>
      </w:r>
      <w:r w:rsidR="00C23447">
        <w:instrText xml:space="preserve"> REF _Ref351647273 \h  \* MERGEFORMAT </w:instrText>
      </w:r>
      <w:r w:rsidR="00C23447">
        <w:fldChar w:fldCharType="separate"/>
      </w:r>
      <w:r w:rsidR="00443106" w:rsidRPr="00443106">
        <w:rPr>
          <w:rStyle w:val="CrossReference"/>
        </w:rPr>
        <w:t>Viewing and Editing a File's Metadata</w:t>
      </w:r>
      <w:r w:rsidR="00C23447">
        <w:fldChar w:fldCharType="end"/>
      </w:r>
      <w:r w:rsidR="002B25BB">
        <w:t xml:space="preserve">). </w:t>
      </w:r>
      <w:r w:rsidR="00EC4675">
        <w:t xml:space="preserve">When processing completes successfully, an email is sent to the initiating user. If it fails, no email is sent, but an error message appears in the output Data File’s </w:t>
      </w:r>
      <w:r w:rsidR="002B25BB">
        <w:t xml:space="preserve">Metadata </w:t>
      </w:r>
      <w:r w:rsidR="00EC4675">
        <w:t xml:space="preserve">Description field. Use the Metadata View screen to see this Description (see </w:t>
      </w:r>
      <w:r w:rsidR="00C23447">
        <w:fldChar w:fldCharType="begin"/>
      </w:r>
      <w:r w:rsidR="00C23447">
        <w:instrText xml:space="preserve"> REF _Ref351647273 \r \h  \* MERGEFORMAT </w:instrText>
      </w:r>
      <w:r w:rsidR="00C23447">
        <w:fldChar w:fldCharType="separate"/>
      </w:r>
      <w:r w:rsidR="00443106" w:rsidRPr="00443106">
        <w:rPr>
          <w:rStyle w:val="CrossReference"/>
        </w:rPr>
        <w:t>8.4</w:t>
      </w:r>
      <w:r w:rsidR="00C23447">
        <w:fldChar w:fldCharType="end"/>
      </w:r>
      <w:r w:rsidR="00EC4675" w:rsidRPr="00AE1859">
        <w:rPr>
          <w:rStyle w:val="CrossReference"/>
        </w:rPr>
        <w:t xml:space="preserve"> </w:t>
      </w:r>
      <w:r w:rsidR="00C23447">
        <w:fldChar w:fldCharType="begin"/>
      </w:r>
      <w:r w:rsidR="00C23447">
        <w:instrText xml:space="preserve"> REF _Ref351647273 \h  \* MERGEFORMAT </w:instrText>
      </w:r>
      <w:r w:rsidR="00C23447">
        <w:fldChar w:fldCharType="separate"/>
      </w:r>
      <w:r w:rsidR="00443106" w:rsidRPr="00443106">
        <w:rPr>
          <w:rStyle w:val="CrossReference"/>
        </w:rPr>
        <w:t>Viewing and Editing a File's Metadata</w:t>
      </w:r>
      <w:r w:rsidR="00C23447">
        <w:fldChar w:fldCharType="end"/>
      </w:r>
      <w:r w:rsidR="00EC4675">
        <w:t>). The output file will always exist but may be empty, even if processing failed.</w:t>
      </w:r>
    </w:p>
    <w:p w14:paraId="535EBC93" w14:textId="77777777" w:rsidR="00EC4675" w:rsidRDefault="00EC4675" w:rsidP="00EC4675">
      <w:pPr>
        <w:pStyle w:val="iNormal"/>
      </w:pPr>
      <w:r>
        <w:t>These parameters control whether this function is supported and sets parameters for its operation.</w:t>
      </w:r>
    </w:p>
    <w:p w14:paraId="747543DE" w14:textId="77777777" w:rsidR="009D2602" w:rsidRDefault="009D2602" w:rsidP="00EC4675">
      <w:pPr>
        <w:pStyle w:val="iNormal"/>
      </w:pPr>
      <w:r>
        <w:t xml:space="preserve">If the </w:t>
      </w:r>
      <w:r w:rsidRPr="009D2602">
        <w:rPr>
          <w:rStyle w:val="iOption"/>
        </w:rPr>
        <w:t>SR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71"/>
      </w:tblGrid>
      <w:tr w:rsidR="00574241" w14:paraId="41B041C0" w14:textId="77777777" w:rsidTr="00574241">
        <w:tc>
          <w:tcPr>
            <w:tcW w:w="1809" w:type="dxa"/>
          </w:tcPr>
          <w:p w14:paraId="51B98E23" w14:textId="77777777" w:rsidR="00574241" w:rsidRPr="00574241" w:rsidRDefault="00574241" w:rsidP="009D2602">
            <w:pPr>
              <w:pStyle w:val="iNormal"/>
              <w:jc w:val="left"/>
              <w:rPr>
                <w:lang w:eastAsia="ja-JP"/>
              </w:rPr>
            </w:pPr>
            <w:r>
              <w:t>Auto SR on Upload:</w:t>
            </w:r>
          </w:p>
        </w:tc>
        <w:tc>
          <w:tcPr>
            <w:tcW w:w="7471" w:type="dxa"/>
          </w:tcPr>
          <w:p w14:paraId="568EC388" w14:textId="77777777" w:rsidR="00756AA6" w:rsidRDefault="00756AA6" w:rsidP="009D2602">
            <w:pPr>
              <w:pStyle w:val="iNormal"/>
            </w:pPr>
            <w:r>
              <w:t xml:space="preserve">If set to </w:t>
            </w:r>
            <w:r w:rsidRPr="00EC4675">
              <w:rPr>
                <w:rStyle w:val="iOption"/>
              </w:rPr>
              <w:t>Enabled</w:t>
            </w:r>
            <w:r>
              <w:t xml:space="preserve">, SR processing will automatically be queued for </w:t>
            </w:r>
            <w:r w:rsidR="00CD3F64">
              <w:t xml:space="preserve">background </w:t>
            </w:r>
            <w:r>
              <w:t xml:space="preserve">processing on </w:t>
            </w:r>
            <w:r w:rsidR="009744A8">
              <w:t>any Data File</w:t>
            </w:r>
            <w:r>
              <w:t xml:space="preserve"> which ha</w:t>
            </w:r>
            <w:r w:rsidR="009744A8">
              <w:t>s</w:t>
            </w:r>
            <w:r>
              <w:t xml:space="preserve"> one of the </w:t>
            </w:r>
            <w:r w:rsidR="009D2602">
              <w:t>MIME Type</w:t>
            </w:r>
            <w:r>
              <w:t xml:space="preserve">s listed under </w:t>
            </w:r>
            <w:r>
              <w:rPr>
                <w:rStyle w:val="iOption"/>
              </w:rPr>
              <w:t>S</w:t>
            </w:r>
            <w:r w:rsidRPr="00EC4675">
              <w:rPr>
                <w:rStyle w:val="iOption"/>
              </w:rPr>
              <w:t>R Supported MIME Types</w:t>
            </w:r>
            <w:r>
              <w:t xml:space="preserve">, and </w:t>
            </w:r>
            <w:r w:rsidR="009744A8">
              <w:t xml:space="preserve">its name </w:t>
            </w:r>
            <w:r>
              <w:t xml:space="preserve">matches the </w:t>
            </w:r>
            <w:r w:rsidRPr="00EC4675">
              <w:rPr>
                <w:rStyle w:val="iOption"/>
              </w:rPr>
              <w:t xml:space="preserve">Auto </w:t>
            </w:r>
            <w:r>
              <w:rPr>
                <w:rStyle w:val="iOption"/>
              </w:rPr>
              <w:t>S</w:t>
            </w:r>
            <w:r w:rsidRPr="00EC4675">
              <w:rPr>
                <w:rStyle w:val="iOption"/>
              </w:rPr>
              <w:t>R Regular Expression</w:t>
            </w:r>
            <w:r>
              <w:t>.</w:t>
            </w:r>
          </w:p>
          <w:p w14:paraId="3DF02B0C" w14:textId="77777777" w:rsidR="00574241" w:rsidRDefault="00756AA6" w:rsidP="00081164">
            <w:pPr>
              <w:pStyle w:val="iNormal"/>
              <w:rPr>
                <w:lang w:eastAsia="ja-JP"/>
              </w:rPr>
            </w:pPr>
            <w:r>
              <w:t xml:space="preserve">Even if this is set to </w:t>
            </w:r>
            <w:r w:rsidRPr="00EC4675">
              <w:rPr>
                <w:rStyle w:val="iOption"/>
              </w:rPr>
              <w:t>Disabled</w:t>
            </w:r>
            <w:r>
              <w:t xml:space="preserve">, OCR processing can still be queued manually from the Metadata </w:t>
            </w:r>
            <w:r w:rsidR="00081164">
              <w:t xml:space="preserve">View </w:t>
            </w:r>
            <w:r>
              <w:t>screen.</w:t>
            </w:r>
          </w:p>
        </w:tc>
      </w:tr>
      <w:tr w:rsidR="00574241" w14:paraId="19A77387" w14:textId="77777777" w:rsidTr="00574241">
        <w:tc>
          <w:tcPr>
            <w:tcW w:w="1809" w:type="dxa"/>
          </w:tcPr>
          <w:p w14:paraId="21D74D26" w14:textId="77777777" w:rsidR="00574241" w:rsidRPr="00574241" w:rsidRDefault="00574241" w:rsidP="009D2602">
            <w:pPr>
              <w:pStyle w:val="iNormal"/>
              <w:jc w:val="left"/>
              <w:rPr>
                <w:lang w:eastAsia="ja-JP"/>
              </w:rPr>
            </w:pPr>
            <w:r>
              <w:t>Auto SR Regular Expression:</w:t>
            </w:r>
          </w:p>
        </w:tc>
        <w:tc>
          <w:tcPr>
            <w:tcW w:w="7471" w:type="dxa"/>
          </w:tcPr>
          <w:p w14:paraId="5BB781F2" w14:textId="77777777" w:rsidR="009D2602" w:rsidRPr="00EC5DEA" w:rsidRDefault="00756AA6" w:rsidP="009D2602">
            <w:pPr>
              <w:pStyle w:val="iNormal"/>
            </w:pPr>
            <w:r w:rsidRPr="00F86107">
              <w:t xml:space="preserve">Automatic </w:t>
            </w:r>
            <w:r>
              <w:t>S</w:t>
            </w:r>
            <w:r w:rsidRPr="00F86107">
              <w:t xml:space="preserve">R on uploaded Data Files will </w:t>
            </w:r>
            <w:r>
              <w:t>not</w:t>
            </w:r>
            <w:r w:rsidRPr="00F86107">
              <w:t xml:space="preserve"> be launched if the </w:t>
            </w:r>
            <w:r>
              <w:t xml:space="preserve">Data File’s </w:t>
            </w:r>
            <w:r w:rsidRPr="00F86107">
              <w:t xml:space="preserve">name </w:t>
            </w:r>
            <w:r>
              <w:t>does not match</w:t>
            </w:r>
            <w:r w:rsidRPr="00F86107">
              <w:t xml:space="preserve"> this Regular Expression. </w:t>
            </w:r>
            <w:r w:rsidR="002663E1">
              <w:t>(The SR button still appears on the Metadata View screen even if the file name does not match this regular expression.)</w:t>
            </w:r>
          </w:p>
          <w:p w14:paraId="2A010445" w14:textId="77777777" w:rsidR="009D2602" w:rsidRDefault="009D2602" w:rsidP="009D2602">
            <w:pPr>
              <w:pStyle w:val="iNormal"/>
            </w:pPr>
            <w:r>
              <w:t xml:space="preserve">If this field is empty, all Data Files with </w:t>
            </w:r>
            <w:r w:rsidR="002B25BB">
              <w:t xml:space="preserve">a </w:t>
            </w:r>
            <w:r>
              <w:t xml:space="preserve">MIME Type </w:t>
            </w:r>
            <w:r w:rsidR="00432A20">
              <w:t>supported for SR are processed</w:t>
            </w:r>
            <w:r>
              <w:t>. Take care not to leave just spaces or trailing spaces in this field, as they will be considered part of the Regular Expression and restrict the matched Data File names.</w:t>
            </w:r>
          </w:p>
          <w:p w14:paraId="040D9F5D" w14:textId="77777777" w:rsidR="00574241" w:rsidRDefault="00756AA6" w:rsidP="009D2602">
            <w:pPr>
              <w:pStyle w:val="iNormal"/>
            </w:pPr>
            <w:r w:rsidRPr="00F86107">
              <w:t xml:space="preserve">See section </w:t>
            </w:r>
            <w:r w:rsidR="00C23447">
              <w:fldChar w:fldCharType="begin"/>
            </w:r>
            <w:r w:rsidR="00C23447">
              <w:instrText xml:space="preserve"> REF _Ref351730774 \r \h  \* MERGEFORMAT </w:instrText>
            </w:r>
            <w:r w:rsidR="00C23447">
              <w:fldChar w:fldCharType="separate"/>
            </w:r>
            <w:r w:rsidR="00443106" w:rsidRPr="00443106">
              <w:rPr>
                <w:rStyle w:val="CrossReference"/>
              </w:rPr>
              <w:t>8.2.2.1</w:t>
            </w:r>
            <w:r w:rsidR="00C23447">
              <w:fldChar w:fldCharType="end"/>
            </w:r>
            <w:r w:rsidRPr="00F86107">
              <w:rPr>
                <w:rStyle w:val="CrossReference"/>
              </w:rPr>
              <w:t xml:space="preserve"> </w:t>
            </w:r>
            <w:r w:rsidR="00C23447">
              <w:fldChar w:fldCharType="begin"/>
            </w:r>
            <w:r w:rsidR="00C23447">
              <w:instrText xml:space="preserve"> REF _Ref351730774 \h  \* MERGEFORMAT </w:instrText>
            </w:r>
            <w:r w:rsidR="00C23447">
              <w:fldChar w:fldCharType="separate"/>
            </w:r>
            <w:r w:rsidR="00443106" w:rsidRPr="00443106">
              <w:rPr>
                <w:rStyle w:val="CrossReference"/>
              </w:rPr>
              <w:t>Regular Expressions</w:t>
            </w:r>
            <w:r w:rsidR="00C23447">
              <w:fldChar w:fldCharType="end"/>
            </w:r>
            <w:r w:rsidRPr="00F86107">
              <w:t xml:space="preserve"> for information on regular expressions and how they are matched.</w:t>
            </w:r>
          </w:p>
        </w:tc>
      </w:tr>
      <w:tr w:rsidR="00574241" w14:paraId="5F90CD4A" w14:textId="77777777" w:rsidTr="00574241">
        <w:tc>
          <w:tcPr>
            <w:tcW w:w="1809" w:type="dxa"/>
          </w:tcPr>
          <w:p w14:paraId="4807B31F" w14:textId="77777777" w:rsidR="00574241" w:rsidRPr="00574241" w:rsidRDefault="00574241" w:rsidP="009D2602">
            <w:pPr>
              <w:pStyle w:val="iNormal"/>
              <w:jc w:val="left"/>
              <w:rPr>
                <w:lang w:eastAsia="ja-JP"/>
              </w:rPr>
            </w:pPr>
            <w:r>
              <w:t>SR Supported MIME Types:</w:t>
            </w:r>
          </w:p>
        </w:tc>
        <w:tc>
          <w:tcPr>
            <w:tcW w:w="7471" w:type="dxa"/>
          </w:tcPr>
          <w:p w14:paraId="6A6F8520" w14:textId="77777777" w:rsidR="00756AA6" w:rsidRDefault="00756AA6" w:rsidP="009D2602">
            <w:pPr>
              <w:pStyle w:val="iNormal"/>
            </w:pPr>
            <w:r>
              <w:t xml:space="preserve">List here the </w:t>
            </w:r>
            <w:r w:rsidR="009D2602">
              <w:t>MIME Type</w:t>
            </w:r>
            <w:r>
              <w:t xml:space="preserve">s which will be supported for SR processing. Only those files with one of these </w:t>
            </w:r>
            <w:r w:rsidR="009D2602">
              <w:t>MIME Type</w:t>
            </w:r>
            <w:r>
              <w:t>s can be queued for SR processing, either automatically following upload or manually.</w:t>
            </w:r>
          </w:p>
          <w:p w14:paraId="535306CC" w14:textId="77777777" w:rsidR="00756AA6" w:rsidRDefault="00756AA6" w:rsidP="009D2602">
            <w:pPr>
              <w:pStyle w:val="iNormal"/>
            </w:pPr>
            <w:r>
              <w:t xml:space="preserve">To turn off all SR processing, leave this field blank. The </w:t>
            </w:r>
            <w:r w:rsidRPr="00EC4675">
              <w:rPr>
                <w:rStyle w:val="iButtonBlue"/>
              </w:rPr>
              <w:t> </w:t>
            </w:r>
            <w:r>
              <w:rPr>
                <w:rStyle w:val="iButtonBlue"/>
              </w:rPr>
              <w:t>S</w:t>
            </w:r>
            <w:r w:rsidRPr="00EC4675">
              <w:rPr>
                <w:rStyle w:val="iButtonBlue"/>
              </w:rPr>
              <w:t>R </w:t>
            </w:r>
            <w:r>
              <w:t xml:space="preserve"> button in the Metadata view screen will also be suppressed.</w:t>
            </w:r>
          </w:p>
          <w:p w14:paraId="3338A8B6" w14:textId="77777777" w:rsidR="00756AA6" w:rsidRDefault="009D2602" w:rsidP="009D2602">
            <w:pPr>
              <w:pStyle w:val="iNormal"/>
            </w:pPr>
            <w:r>
              <w:t>MIME Type</w:t>
            </w:r>
            <w:r w:rsidR="00756AA6">
              <w:t xml:space="preserve">s must be selected from the dropdown list which appears when you click in this control. Type at least three characters to reduce the list to those </w:t>
            </w:r>
            <w:r>
              <w:t>MIME Type</w:t>
            </w:r>
            <w:r w:rsidR="00756AA6">
              <w:t>s which include those characters.</w:t>
            </w:r>
          </w:p>
          <w:p w14:paraId="1FAD1779" w14:textId="77777777" w:rsidR="00756AA6" w:rsidRDefault="00756AA6" w:rsidP="009D2602">
            <w:pPr>
              <w:pStyle w:val="iNormal"/>
            </w:pPr>
            <w:r>
              <w:t xml:space="preserve">Including </w:t>
            </w:r>
            <w:r w:rsidR="009D2602">
              <w:t>MIME Type</w:t>
            </w:r>
            <w:r>
              <w:t>s which do not represent audio</w:t>
            </w:r>
            <w:r w:rsidR="00CD3F64">
              <w:t xml:space="preserve"> and video</w:t>
            </w:r>
            <w:r>
              <w:t xml:space="preserve"> files, or which are not supported by the Koemei engine, will result in processing errors.</w:t>
            </w:r>
          </w:p>
          <w:p w14:paraId="4E6A5020" w14:textId="77777777" w:rsidR="004D0672" w:rsidRPr="00574241" w:rsidRDefault="00756AA6" w:rsidP="009B01E2">
            <w:pPr>
              <w:pStyle w:val="iNormal"/>
              <w:rPr>
                <w:lang w:eastAsia="ja-JP"/>
              </w:rPr>
            </w:pPr>
            <w:r>
              <w:t>Typically, selecting audio/mpeg and audio/x-wav may be appropriate</w:t>
            </w:r>
            <w:r w:rsidR="009B01E2">
              <w:t>.</w:t>
            </w:r>
          </w:p>
        </w:tc>
      </w:tr>
      <w:tr w:rsidR="00574241" w14:paraId="7FA65F67" w14:textId="77777777" w:rsidTr="00574241">
        <w:tc>
          <w:tcPr>
            <w:tcW w:w="1809" w:type="dxa"/>
          </w:tcPr>
          <w:p w14:paraId="51207EC7" w14:textId="77777777" w:rsidR="00574241" w:rsidRPr="00574241" w:rsidRDefault="00574241" w:rsidP="009D2602">
            <w:pPr>
              <w:pStyle w:val="iNormal"/>
              <w:jc w:val="left"/>
              <w:rPr>
                <w:lang w:eastAsia="ja-JP"/>
              </w:rPr>
            </w:pPr>
            <w:r>
              <w:t>Koemei Host:</w:t>
            </w:r>
          </w:p>
        </w:tc>
        <w:tc>
          <w:tcPr>
            <w:tcW w:w="7471" w:type="dxa"/>
          </w:tcPr>
          <w:p w14:paraId="66AC6B89" w14:textId="77777777" w:rsidR="00574241" w:rsidRPr="00574241" w:rsidRDefault="00756AA6" w:rsidP="004D0672">
            <w:pPr>
              <w:pStyle w:val="iNormal"/>
            </w:pPr>
            <w:r>
              <w:t xml:space="preserve">Enter here the URL of the Koemei host. The standard </w:t>
            </w:r>
            <w:r w:rsidR="004D0672">
              <w:t>Koemei</w:t>
            </w:r>
            <w:r>
              <w:t xml:space="preserve"> subscription service is at </w:t>
            </w:r>
            <w:r w:rsidR="004F4F42">
              <w:fldChar w:fldCharType="begin"/>
            </w:r>
            <w:r w:rsidR="004F4F42">
              <w:instrText xml:space="preserve"> HYPERLINK "http://www.koemei.com" </w:instrText>
            </w:r>
            <w:r w:rsidR="004F4F42">
              <w:fldChar w:fldCharType="separate"/>
            </w:r>
            <w:r w:rsidRPr="00756AA6">
              <w:rPr>
                <w:rStyle w:val="Hyperlink"/>
              </w:rPr>
              <w:t>www.koemei.com</w:t>
            </w:r>
            <w:r w:rsidR="004F4F42">
              <w:rPr>
                <w:rStyle w:val="Hyperlink"/>
              </w:rPr>
              <w:fldChar w:fldCharType="end"/>
            </w:r>
            <w:r>
              <w:t>.</w:t>
            </w:r>
          </w:p>
        </w:tc>
      </w:tr>
      <w:tr w:rsidR="00574241" w14:paraId="130201DC" w14:textId="77777777" w:rsidTr="00574241">
        <w:tc>
          <w:tcPr>
            <w:tcW w:w="1809" w:type="dxa"/>
          </w:tcPr>
          <w:p w14:paraId="2CA6DD31" w14:textId="77777777" w:rsidR="00574241" w:rsidRPr="00574241" w:rsidRDefault="00574241" w:rsidP="009D2602">
            <w:pPr>
              <w:pStyle w:val="iNormal"/>
              <w:jc w:val="left"/>
              <w:rPr>
                <w:lang w:eastAsia="ja-JP"/>
              </w:rPr>
            </w:pPr>
            <w:r>
              <w:t>Koemei Login:</w:t>
            </w:r>
          </w:p>
        </w:tc>
        <w:tc>
          <w:tcPr>
            <w:tcW w:w="7471" w:type="dxa"/>
          </w:tcPr>
          <w:p w14:paraId="18807480" w14:textId="77777777" w:rsidR="00574241" w:rsidRPr="00574241" w:rsidRDefault="00756AA6" w:rsidP="009D2602">
            <w:pPr>
              <w:pStyle w:val="iNormal"/>
            </w:pPr>
            <w:r>
              <w:t>See your System Administrator to find out your organisation’s Koemei account name. This name authorises access to your Koemei account.</w:t>
            </w:r>
          </w:p>
        </w:tc>
      </w:tr>
      <w:tr w:rsidR="00574241" w14:paraId="398B6E55" w14:textId="77777777" w:rsidTr="00574241">
        <w:tc>
          <w:tcPr>
            <w:tcW w:w="1809" w:type="dxa"/>
          </w:tcPr>
          <w:p w14:paraId="4F0E009B" w14:textId="77777777" w:rsidR="00574241" w:rsidRDefault="00574241" w:rsidP="009D2602">
            <w:pPr>
              <w:pStyle w:val="iNormal"/>
              <w:jc w:val="left"/>
            </w:pPr>
            <w:r>
              <w:t>Koemei Password:</w:t>
            </w:r>
          </w:p>
        </w:tc>
        <w:tc>
          <w:tcPr>
            <w:tcW w:w="7471" w:type="dxa"/>
          </w:tcPr>
          <w:p w14:paraId="673A102D" w14:textId="77777777" w:rsidR="00574241" w:rsidRDefault="00756AA6" w:rsidP="009D2602">
            <w:pPr>
              <w:pStyle w:val="iNormal"/>
            </w:pPr>
            <w:r>
              <w:t>See you</w:t>
            </w:r>
            <w:r w:rsidR="00A45305">
              <w:t>r</w:t>
            </w:r>
            <w:r>
              <w:t xml:space="preserve"> System Administrator to find out your organisation’s Koemei password to match the Koemei account name given in the question above.</w:t>
            </w:r>
          </w:p>
        </w:tc>
      </w:tr>
    </w:tbl>
    <w:p w14:paraId="7F747484" w14:textId="4B741C63" w:rsidR="00643A5E" w:rsidRDefault="00643A5E">
      <w:pPr>
        <w:pStyle w:val="iHeading2"/>
        <w:rPr>
          <w:ins w:id="1800" w:author="Peter Bugeia" w:date="2014-04-23T15:45:00Z"/>
        </w:rPr>
        <w:pPrChange w:id="1801" w:author="Peter Bugeia" w:date="2014-04-23T15:45:00Z">
          <w:pPr/>
        </w:pPrChange>
      </w:pPr>
      <w:bookmarkStart w:id="1802" w:name="_Toc386636237"/>
      <w:ins w:id="1803" w:author="Peter Bugeia" w:date="2014-04-23T15:44:00Z">
        <w:r w:rsidRPr="006324EB">
          <w:rPr>
            <w:noProof/>
            <w:lang w:eastAsia="en-AU"/>
            <w:rPrChange w:id="1804" w:author="Unknown">
              <w:rPr>
                <w:rFonts w:eastAsiaTheme="minorEastAsia"/>
                <w:bCs/>
                <w:noProof/>
                <w:sz w:val="24"/>
                <w:szCs w:val="24"/>
                <w:lang w:eastAsia="en-AU"/>
              </w:rPr>
            </w:rPrChange>
          </w:rPr>
          <mc:AlternateContent>
            <mc:Choice Requires="wps">
              <w:drawing>
                <wp:anchor distT="0" distB="0" distL="114300" distR="114300" simplePos="0" relativeHeight="251684352" behindDoc="0" locked="0" layoutInCell="1" allowOverlap="1" wp14:anchorId="4161D0AF" wp14:editId="5A6A82BC">
                  <wp:simplePos x="0" y="0"/>
                  <wp:positionH relativeFrom="column">
                    <wp:posOffset>-768350</wp:posOffset>
                  </wp:positionH>
                  <wp:positionV relativeFrom="paragraph">
                    <wp:posOffset>28575</wp:posOffset>
                  </wp:positionV>
                  <wp:extent cx="1731010" cy="375285"/>
                  <wp:effectExtent l="0" t="0" r="0" b="5715"/>
                  <wp:wrapNone/>
                  <wp:docPr id="169" name="Text Box 169"/>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3E144B1"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05" w:author="Peter Bugeia" w:date="2014-04-15T14:50:00Z">
                                    <w:rPr/>
                                  </w:rPrChange>
                                </w:rPr>
                                <w:pPrChange w:id="1806" w:author="Peter Bugeia" w:date="2014-04-15T14:49:00Z">
                                  <w:pPr>
                                    <w:pStyle w:val="iNormal"/>
                                  </w:pPr>
                                </w:pPrChange>
                              </w:pPr>
                              <w:del w:id="1807"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0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809"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1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811"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1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9" o:spid="_x0000_s1100" type="#_x0000_t202" style="position:absolute;left:0;text-align:left;margin-left:-60.5pt;margin-top:2.25pt;width:136.3pt;height:29.55pt;z-index:251684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" filled="f" stroked="f">
                  <v:textbox style="mso-fit-shape-to-text:t">
                    <w:txbxContent>
                      <w:p w14:paraId="13E144B1" w14:textId="77777777" w:rsidR="005770E1" w:rsidRPr="00D639C4" w:rsidRDefault="005770E1">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13" w:author="Peter Bugeia" w:date="2014-04-15T14:50:00Z">
                              <w:rPr/>
                            </w:rPrChange>
                          </w:rPr>
                          <w:pPrChange w:id="1814" w:author="Peter Bugeia" w:date="2014-04-15T14:49:00Z">
                            <w:pPr>
                              <w:pStyle w:val="iNormal"/>
                            </w:pPr>
                          </w:pPrChange>
                        </w:pPr>
                        <w:del w:id="1815"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1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817"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1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819"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2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1821" w:author="Peter Bugeia" w:date="2014-04-23T15:43:00Z">
        <w:r>
          <w:t xml:space="preserve">Managing </w:t>
        </w:r>
      </w:ins>
      <w:ins w:id="1822" w:author="Peter Bugeia" w:date="2014-04-23T15:44:00Z">
        <w:r>
          <w:t xml:space="preserve">the </w:t>
        </w:r>
      </w:ins>
      <w:ins w:id="1823" w:author="Peter Bugeia" w:date="2014-04-23T15:43:00Z">
        <w:r>
          <w:t>Dashboard message</w:t>
        </w:r>
      </w:ins>
      <w:bookmarkEnd w:id="1802"/>
    </w:p>
    <w:p w14:paraId="7EFEC8A2" w14:textId="231A4740" w:rsidR="00643A5E" w:rsidRDefault="00DA0131">
      <w:pPr>
        <w:pStyle w:val="iNormal"/>
        <w:rPr>
          <w:ins w:id="1824" w:author="Peter Bugeia" w:date="2014-04-28T17:43:00Z"/>
        </w:rPr>
        <w:pPrChange w:id="1825" w:author="Peter Bugeia" w:date="2014-04-23T15:45:00Z">
          <w:pPr/>
        </w:pPrChange>
      </w:pPr>
      <w:ins w:id="1826" w:author="Peter Bugeia" w:date="2014-04-23T15:45:00Z">
        <w:r>
          <w:t xml:space="preserve">The </w:t>
        </w:r>
      </w:ins>
      <w:ins w:id="1827" w:author="Peter Bugeia" w:date="2014-04-28T17:42:00Z">
        <w:r>
          <w:t>Dashboard Contents tab allows an Administrator to add a message to the Dashboard.</w:t>
        </w:r>
      </w:ins>
    </w:p>
    <w:p w14:paraId="5AA6C320" w14:textId="422C28D5" w:rsidR="00DA0131" w:rsidRDefault="00DA0131">
      <w:pPr>
        <w:pStyle w:val="iNormal"/>
        <w:rPr>
          <w:ins w:id="1828" w:author="Peter Bugeia" w:date="2014-04-28T17:49:00Z"/>
        </w:rPr>
      </w:pPr>
      <w:ins w:id="1829" w:author="Peter Bugeia" w:date="2014-04-28T17:43:00Z">
        <w:r>
          <w:rPr>
            <w:noProof/>
            <w:lang w:eastAsia="en-AU"/>
          </w:rPr>
          <w:drawing>
            <wp:inline distT="0" distB="0" distL="0" distR="0" wp14:anchorId="276D592E" wp14:editId="6056BEC7">
              <wp:extent cx="5755640" cy="3114315"/>
              <wp:effectExtent l="203200" t="203200" r="213360" b="213360"/>
              <wp:docPr id="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5640" cy="3114315"/>
                      </a:xfrm>
                      <a:prstGeom prst="rect">
                        <a:avLst/>
                      </a:prstGeom>
                      <a:noFill/>
                      <a:ln>
                        <a:noFill/>
                      </a:ln>
                      <a:effectLst>
                        <a:outerShdw blurRad="190500" algn="tl" rotWithShape="0">
                          <a:srgbClr val="000000">
                            <a:alpha val="70000"/>
                          </a:srgbClr>
                        </a:outerShdw>
                      </a:effectLst>
                    </pic:spPr>
                  </pic:pic>
                </a:graphicData>
              </a:graphic>
            </wp:inline>
          </w:drawing>
        </w:r>
      </w:ins>
    </w:p>
    <w:p w14:paraId="33275144" w14:textId="47AD68CA" w:rsidR="00DA0131" w:rsidRDefault="00730CFB">
      <w:pPr>
        <w:jc w:val="both"/>
        <w:rPr>
          <w:ins w:id="1830" w:author="Peter Bugeia" w:date="2014-04-28T17:49:00Z"/>
        </w:rPr>
        <w:pPrChange w:id="1831" w:author="Peter Bugeia" w:date="2014-04-28T17:56:00Z">
          <w:pPr/>
        </w:pPrChange>
      </w:pPr>
      <w:ins w:id="1832" w:author="Peter Bugeia" w:date="2014-04-28T17:52:00Z">
        <w:r>
          <w:t>The text editor supports</w:t>
        </w:r>
      </w:ins>
      <w:ins w:id="1833" w:author="Peter Bugeia" w:date="2014-04-28T17:50:00Z">
        <w:r>
          <w:t xml:space="preserve"> </w:t>
        </w:r>
        <w:r w:rsidR="00DA0131">
          <w:t xml:space="preserve">attributes such as bold, underline and font colour, with simple indent and bullet </w:t>
        </w:r>
      </w:ins>
      <w:ins w:id="1834" w:author="Peter Bugeia" w:date="2014-04-28T17:52:00Z">
        <w:r>
          <w:t>functionality</w:t>
        </w:r>
      </w:ins>
      <w:ins w:id="1835" w:author="Peter Bugeia" w:date="2014-04-28T17:50:00Z">
        <w:r w:rsidR="00DA0131">
          <w:t>.</w:t>
        </w:r>
      </w:ins>
      <w:ins w:id="1836" w:author="Peter Bugeia" w:date="2014-04-28T17:52:00Z">
        <w:r>
          <w:t xml:space="preserve"> It will convert most </w:t>
        </w:r>
      </w:ins>
      <w:ins w:id="1837" w:author="Peter Bugeia" w:date="2014-04-28T17:55:00Z">
        <w:r>
          <w:t>forms of uniform resource locators to hypertext. Up to 10,000 characters can be added to the message.</w:t>
        </w:r>
      </w:ins>
      <w:ins w:id="1838" w:author="Peter Bugeia" w:date="2014-04-28T17:56:00Z">
        <w:r>
          <w:t xml:space="preserve"> Once you are happy with the message, press the </w:t>
        </w:r>
        <w:r w:rsidRPr="00EC4675">
          <w:rPr>
            <w:rStyle w:val="iButtonBlue"/>
          </w:rPr>
          <w:t> </w:t>
        </w:r>
        <w:r>
          <w:rPr>
            <w:rStyle w:val="iButtonBlue"/>
          </w:rPr>
          <w:t>Update</w:t>
        </w:r>
        <w:r w:rsidRPr="00EC4675">
          <w:rPr>
            <w:rStyle w:val="iButtonBlue"/>
          </w:rPr>
          <w:t> </w:t>
        </w:r>
        <w:r>
          <w:t xml:space="preserve"> button.</w:t>
        </w:r>
      </w:ins>
    </w:p>
    <w:p w14:paraId="1C694F7F" w14:textId="77777777" w:rsidR="00DA0131" w:rsidRPr="005770E1" w:rsidRDefault="00DA0131">
      <w:pPr>
        <w:ind w:firstLine="720"/>
        <w:rPr>
          <w:ins w:id="1839" w:author="Peter Bugeia" w:date="2014-04-23T15:43:00Z"/>
        </w:rPr>
        <w:pPrChange w:id="1840" w:author="Peter Bugeia" w:date="2014-04-28T17:49:00Z">
          <w:pPr/>
        </w:pPrChange>
      </w:pPr>
    </w:p>
    <w:p w14:paraId="35148081" w14:textId="77777777" w:rsidR="00A13A20" w:rsidRPr="005879DC" w:rsidRDefault="009D46EC" w:rsidP="00B6457B">
      <w:pPr>
        <w:pStyle w:val="iHeading1"/>
      </w:pPr>
      <w:bookmarkStart w:id="1841" w:name="_Toc215047195"/>
      <w:bookmarkStart w:id="1842" w:name="_Toc386636238"/>
      <w:r>
        <w:t>Configur</w:t>
      </w:r>
      <w:r w:rsidR="00A13A20" w:rsidRPr="005879DC">
        <w:t>ing Tags, Column Mappings and Experiment Parameters</w:t>
      </w:r>
      <w:bookmarkEnd w:id="1841"/>
      <w:bookmarkEnd w:id="1842"/>
    </w:p>
    <w:p w14:paraId="6E92B598" w14:textId="77777777" w:rsidR="008F1A05" w:rsidRDefault="008F1A05" w:rsidP="008F1A05">
      <w:pPr>
        <w:pStyle w:val="iNormal"/>
      </w:pPr>
      <w:r w:rsidRPr="005879DC">
        <w:t xml:space="preserve">When </w:t>
      </w:r>
      <w:r w:rsidR="00E511C5">
        <w:t>DC21</w:t>
      </w:r>
      <w:r w:rsidRPr="005879DC">
        <w:t xml:space="preserve"> is first installed, the available Tags, Column Mappings and Experiment Parameters are populated in the database from </w:t>
      </w:r>
      <w:r>
        <w:t>the configuration file</w:t>
      </w:r>
      <w:r w:rsidRPr="005879DC">
        <w:t xml:space="preserve"> </w:t>
      </w:r>
      <w:r>
        <w:t>dc21app_config.yml</w:t>
      </w:r>
      <w:r w:rsidRPr="005879DC">
        <w:t>. Once the system has been installed</w:t>
      </w:r>
      <w:r>
        <w:t>,</w:t>
      </w:r>
      <w:r w:rsidRPr="005879DC">
        <w:t xml:space="preserve"> the </w:t>
      </w:r>
      <w:r w:rsidR="00146B2F" w:rsidRPr="005879DC">
        <w:t xml:space="preserve">Experiment Parameters </w:t>
      </w:r>
      <w:r w:rsidRPr="005879DC">
        <w:t xml:space="preserve">and </w:t>
      </w:r>
      <w:r w:rsidR="00146B2F" w:rsidRPr="005879DC">
        <w:t>Tag</w:t>
      </w:r>
      <w:r w:rsidR="00146B2F">
        <w:t>s</w:t>
      </w:r>
      <w:r w:rsidR="00146B2F" w:rsidRPr="005879DC">
        <w:t xml:space="preserve"> </w:t>
      </w:r>
      <w:r w:rsidRPr="005879DC">
        <w:t xml:space="preserve">can be modified </w:t>
      </w:r>
      <w:r>
        <w:t>by modifying the lookup tables that store these values. This can be done directly using a tool like PSQL. Another convenient way to do this is to use the Rails console. The instructions below use the Rails console to add rows to the tables.</w:t>
      </w:r>
    </w:p>
    <w:p w14:paraId="0D4D752B" w14:textId="77777777" w:rsidR="008F1A05" w:rsidRPr="005879DC" w:rsidRDefault="008F1A05" w:rsidP="008F1A05">
      <w:pPr>
        <w:pStyle w:val="iNormal"/>
      </w:pPr>
      <w:r>
        <w:t>If you wish to delete or modify existing rows in these tables, make sure you maintain referential integrity with existing records.</w:t>
      </w:r>
    </w:p>
    <w:p w14:paraId="6F94AA4A" w14:textId="77777777" w:rsidR="008F1A05" w:rsidRPr="005879DC" w:rsidRDefault="008F1A05" w:rsidP="008F1A05">
      <w:pPr>
        <w:pStyle w:val="iNormal"/>
      </w:pPr>
      <w:r w:rsidRPr="005879DC">
        <w:t xml:space="preserve">To begin, ssh to the server </w:t>
      </w:r>
      <w:r w:rsidR="00146B2F">
        <w:t xml:space="preserve">on which </w:t>
      </w:r>
      <w:r w:rsidR="00E511C5">
        <w:t>DC21</w:t>
      </w:r>
      <w:r w:rsidRPr="005879DC">
        <w:t xml:space="preserve"> is running on</w:t>
      </w:r>
      <w:r w:rsidR="00146B2F">
        <w:t xml:space="preserve"> and </w:t>
      </w:r>
      <w:r w:rsidRPr="005879DC">
        <w:t>determine the Rail</w:t>
      </w:r>
      <w:r>
        <w:t>s</w:t>
      </w:r>
      <w:r w:rsidRPr="005879DC">
        <w:t xml:space="preserve"> Environment the system is running as. </w:t>
      </w:r>
      <w:r>
        <w:t>This will generally be “production”, but you can check b</w:t>
      </w:r>
      <w:r w:rsidRPr="005879DC">
        <w:t>y looking for a RailsEnv line in the Apache Rail</w:t>
      </w:r>
      <w:r>
        <w:t>s</w:t>
      </w:r>
      <w:r w:rsidRPr="005879DC">
        <w:t xml:space="preserve"> configuration (e</w:t>
      </w:r>
      <w:r w:rsidR="000F128B">
        <w:t>.</w:t>
      </w:r>
      <w:r w:rsidRPr="005879DC">
        <w:t xml:space="preserve">g. </w:t>
      </w:r>
      <w:r>
        <w:t>&lt;root&gt;</w:t>
      </w:r>
      <w:r w:rsidRPr="005879DC">
        <w:t>/etc/httpd/conf.d/rails_dc21app.conf). This will look something like the following</w:t>
      </w:r>
      <w:r w:rsidR="002F37C0">
        <w:t>.</w:t>
      </w:r>
    </w:p>
    <w:p w14:paraId="3555D783" w14:textId="77777777" w:rsidR="008F1A05" w:rsidRPr="005879DC" w:rsidRDefault="008F1A05" w:rsidP="00DA3353">
      <w:pPr>
        <w:pStyle w:val="iCode"/>
      </w:pPr>
      <w:r w:rsidRPr="005879DC">
        <w:t xml:space="preserve">RailsEnv </w:t>
      </w:r>
      <w:r>
        <w:t>production</w:t>
      </w:r>
    </w:p>
    <w:p w14:paraId="39399588" w14:textId="77777777" w:rsidR="008F1A05" w:rsidRPr="005879DC" w:rsidRDefault="008F1A05" w:rsidP="008F1A05">
      <w:pPr>
        <w:pStyle w:val="iNormal"/>
      </w:pPr>
      <w:r w:rsidRPr="005879DC">
        <w:t xml:space="preserve">In this case, the Rails Environment </w:t>
      </w:r>
      <w:r w:rsidRPr="00CD3F64">
        <w:t>is "production".</w:t>
      </w:r>
      <w:r w:rsidRPr="005879DC">
        <w:t xml:space="preserve"> Once the value of this setting has been determined for you</w:t>
      </w:r>
      <w:r w:rsidR="00146B2F">
        <w:t>r</w:t>
      </w:r>
      <w:r w:rsidRPr="005879DC">
        <w:t xml:space="preserve"> system, navigate to the location of the application installation </w:t>
      </w:r>
      <w:r>
        <w:t>(e.g</w:t>
      </w:r>
      <w:r w:rsidR="000F128B">
        <w:t>.</w:t>
      </w:r>
      <w:r>
        <w:t xml:space="preserve"> &lt;root&gt;/home/devel/dc21app/current) </w:t>
      </w:r>
      <w:r w:rsidRPr="005879DC">
        <w:t xml:space="preserve">and enter the directory "dc21app/current". From here you can start the Rails </w:t>
      </w:r>
      <w:r w:rsidR="002F37C0">
        <w:t>Console using this</w:t>
      </w:r>
      <w:r w:rsidRPr="005879DC">
        <w:t xml:space="preserve"> command</w:t>
      </w:r>
      <w:r w:rsidR="002F37C0">
        <w:t>.</w:t>
      </w:r>
    </w:p>
    <w:p w14:paraId="712A4D2F" w14:textId="77777777" w:rsidR="008F1A05" w:rsidRPr="005879DC" w:rsidRDefault="008F1A05" w:rsidP="00DA3353">
      <w:pPr>
        <w:pStyle w:val="iCode"/>
      </w:pPr>
      <w:r w:rsidRPr="005879DC">
        <w:t>RAILS_ENV=&lt;RailsEnv&gt; bundle exec rails console</w:t>
      </w:r>
    </w:p>
    <w:p w14:paraId="7EDFE88D" w14:textId="77777777" w:rsidR="008F1A05" w:rsidRPr="005879DC" w:rsidRDefault="008F1A05" w:rsidP="008F1A05">
      <w:pPr>
        <w:pStyle w:val="iNormal"/>
      </w:pPr>
      <w:r w:rsidRPr="005879DC">
        <w:t>e.g.</w:t>
      </w:r>
    </w:p>
    <w:p w14:paraId="6EE95963" w14:textId="77777777"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14:paraId="09172806" w14:textId="77777777" w:rsidR="008F1A05" w:rsidRPr="005879DC" w:rsidRDefault="008F1A05" w:rsidP="008F1A05">
      <w:pPr>
        <w:pStyle w:val="iNormal"/>
      </w:pPr>
      <w:r w:rsidRPr="005879DC">
        <w:t>This will give you a prompt similar to:</w:t>
      </w:r>
    </w:p>
    <w:p w14:paraId="586727CC" w14:textId="77777777" w:rsidR="008F1A05" w:rsidRPr="005879DC" w:rsidRDefault="008F1A05" w:rsidP="00DA3353">
      <w:pPr>
        <w:pStyle w:val="iCode"/>
      </w:pPr>
      <w:r w:rsidRPr="005879DC">
        <w:t xml:space="preserve">Loading </w:t>
      </w:r>
      <w:r>
        <w:t>production</w:t>
      </w:r>
      <w:r w:rsidRPr="005879DC">
        <w:t xml:space="preserve"> environment (Rails 3.1.1)</w:t>
      </w:r>
    </w:p>
    <w:p w14:paraId="086EB11A" w14:textId="77777777" w:rsidR="008F1A05" w:rsidRPr="005879DC" w:rsidRDefault="008F1A05" w:rsidP="00DA3353">
      <w:pPr>
        <w:pStyle w:val="iCode"/>
      </w:pPr>
      <w:r w:rsidRPr="005879DC">
        <w:t>1.9.2p290 :001 &gt;</w:t>
      </w:r>
    </w:p>
    <w:p w14:paraId="198CECD1" w14:textId="77777777" w:rsidR="00A13A20" w:rsidRPr="005879DC" w:rsidRDefault="00A13A20" w:rsidP="00A13A20">
      <w:pPr>
        <w:pStyle w:val="iNormal"/>
      </w:pPr>
      <w:r w:rsidRPr="005879DC">
        <w:t xml:space="preserve">From this prompt you can issue commands to add Tags and Experiment Parameters. </w:t>
      </w:r>
    </w:p>
    <w:p w14:paraId="4E65D482" w14:textId="77777777" w:rsidR="00A13A20" w:rsidRPr="005879DC" w:rsidRDefault="00A13A20" w:rsidP="00A13A20">
      <w:pPr>
        <w:pStyle w:val="iNormal"/>
      </w:pPr>
      <w:r w:rsidRPr="005879DC">
        <w:t>To add a Tag use th</w:t>
      </w:r>
      <w:r w:rsidR="002F37C0">
        <w:t>is</w:t>
      </w:r>
      <w:r w:rsidRPr="005879DC">
        <w:t xml:space="preserve"> command</w:t>
      </w:r>
      <w:r w:rsidR="002F37C0">
        <w:t>.</w:t>
      </w:r>
    </w:p>
    <w:p w14:paraId="33965D1D" w14:textId="77777777" w:rsidR="00A13A20" w:rsidRPr="005879DC" w:rsidRDefault="00A13A20" w:rsidP="00DA3353">
      <w:pPr>
        <w:pStyle w:val="iCode"/>
      </w:pPr>
      <w:r w:rsidRPr="005879DC">
        <w:t>Tag.create!(name: '&lt;Tag name&gt;')</w:t>
      </w:r>
    </w:p>
    <w:p w14:paraId="2A7EEBDE" w14:textId="77777777" w:rsidR="00A13A20" w:rsidRPr="005879DC" w:rsidRDefault="00A13A20" w:rsidP="00A13A20">
      <w:pPr>
        <w:pStyle w:val="iNormal"/>
      </w:pPr>
      <w:r w:rsidRPr="005879DC">
        <w:t>e</w:t>
      </w:r>
      <w:r w:rsidR="009D46EC">
        <w:t>.</w:t>
      </w:r>
      <w:r w:rsidRPr="005879DC">
        <w:t>g.</w:t>
      </w:r>
    </w:p>
    <w:p w14:paraId="622B5E51" w14:textId="77777777" w:rsidR="00A13A20" w:rsidRPr="005879DC" w:rsidRDefault="00A13A20" w:rsidP="00DA3353">
      <w:pPr>
        <w:pStyle w:val="iCode"/>
      </w:pPr>
      <w:r w:rsidRPr="005879DC">
        <w:t>Tag.create!(name: 'Analysed')</w:t>
      </w:r>
    </w:p>
    <w:p w14:paraId="34CE2BE2" w14:textId="77777777" w:rsidR="00A13A20" w:rsidRPr="005879DC" w:rsidRDefault="00A13A20" w:rsidP="00A13A20">
      <w:pPr>
        <w:pStyle w:val="iNormal"/>
      </w:pPr>
      <w:r w:rsidRPr="005879DC">
        <w:t>This will result in output similar to:</w:t>
      </w:r>
    </w:p>
    <w:p w14:paraId="64764A80" w14:textId="77777777" w:rsidR="00A13A20" w:rsidRPr="009D46EC" w:rsidRDefault="00A13A20" w:rsidP="009D46EC">
      <w:pPr>
        <w:pStyle w:val="iCodeSmall"/>
      </w:pPr>
      <w:r w:rsidRPr="009D46EC">
        <w:t>(0.3ms)  BEGIN</w:t>
      </w:r>
    </w:p>
    <w:p w14:paraId="291502B1" w14:textId="77777777" w:rsidR="00A13A20" w:rsidRPr="009D46EC" w:rsidRDefault="00A13A20" w:rsidP="009D46EC">
      <w:pPr>
        <w:pStyle w:val="iCodeSmall"/>
      </w:pPr>
      <w:r w:rsidRPr="009D46EC">
        <w:t>(1.3ms)  SELECT 1 FROM "tags" WHERE LOWER("tags"."name") = LOWER('Analysed') LIMIT 1</w:t>
      </w:r>
    </w:p>
    <w:p w14:paraId="26151340" w14:textId="77777777" w:rsidR="00A13A20" w:rsidRPr="009D46EC" w:rsidRDefault="00A13A20" w:rsidP="009D46EC">
      <w:pPr>
        <w:pStyle w:val="iCodeSmall"/>
      </w:pPr>
      <w:r w:rsidRPr="009D46EC">
        <w:t>SQL (8.7ms)  INSERT INTO "tags" ("created_at", "name", "updated_at") VALUES ($1, $2, $3) RETURNING "id"  [["created_at", Fri, 14 Sep 2012 10:55:24 EST +10:00], ["name", "Analysed"], ["updated_at", Fri, 14 Sep 2012 10:55:24 EST +10:00]]</w:t>
      </w:r>
    </w:p>
    <w:p w14:paraId="119034A7" w14:textId="77777777" w:rsidR="00A13A20" w:rsidRPr="009D46EC" w:rsidRDefault="00A13A20" w:rsidP="009D46EC">
      <w:pPr>
        <w:pStyle w:val="iCodeSmall"/>
      </w:pPr>
      <w:r w:rsidRPr="009D46EC">
        <w:t>(0.6ms)  COMMIT</w:t>
      </w:r>
    </w:p>
    <w:p w14:paraId="64409932" w14:textId="77777777" w:rsidR="00A13A20" w:rsidRPr="009D46EC" w:rsidRDefault="00A13A20" w:rsidP="009D46EC">
      <w:pPr>
        <w:pStyle w:val="iCodeSmall"/>
      </w:pPr>
      <w:r w:rsidRPr="009D46EC">
        <w:t>=&gt; #&lt;Tag id: 6, name: "Analysed", created_at: "2012-09-14 00:55:24", updated_at: "2012-09-14 00:55:24"&gt;</w:t>
      </w:r>
    </w:p>
    <w:p w14:paraId="1D420BA7" w14:textId="77777777" w:rsidR="00A13A20" w:rsidRPr="005879DC" w:rsidRDefault="00A13A20" w:rsidP="00A13A20">
      <w:pPr>
        <w:pStyle w:val="iNormal"/>
      </w:pPr>
      <w:r w:rsidRPr="005879DC">
        <w:t>To add a Modification or a Unit for an Experiment Parameter, use the commands:</w:t>
      </w:r>
    </w:p>
    <w:p w14:paraId="09C5BC25" w14:textId="77777777" w:rsidR="00A13A20" w:rsidRPr="005879DC" w:rsidRDefault="00A13A20" w:rsidP="00DA3353">
      <w:pPr>
        <w:pStyle w:val="iCode"/>
      </w:pPr>
      <w:r w:rsidRPr="005879DC">
        <w:t>ParameterModification.create!(name: 'Above average')</w:t>
      </w:r>
    </w:p>
    <w:p w14:paraId="01CF8CF2" w14:textId="77777777" w:rsidR="00A13A20" w:rsidRPr="005879DC" w:rsidRDefault="00A13A20" w:rsidP="00DA3353">
      <w:pPr>
        <w:pStyle w:val="iCode"/>
      </w:pPr>
      <w:r w:rsidRPr="005879DC">
        <w:t>ParameterUnit.create!(name: 'PSI')</w:t>
      </w:r>
    </w:p>
    <w:p w14:paraId="125EC78E" w14:textId="77777777" w:rsidR="00A13A20" w:rsidRPr="005879DC" w:rsidRDefault="00A13A20" w:rsidP="00A13A20">
      <w:pPr>
        <w:pStyle w:val="iNormal"/>
      </w:pPr>
      <w:r w:rsidRPr="005879DC">
        <w:t>Parameter Categories and Sub Categories require an extra step to define the relationship between the two</w:t>
      </w:r>
      <w:r w:rsidR="002F37C0">
        <w:t>.</w:t>
      </w:r>
    </w:p>
    <w:p w14:paraId="591A496F" w14:textId="77777777" w:rsidR="00A13A20" w:rsidRPr="005879DC" w:rsidRDefault="00A13A20" w:rsidP="00DA3353">
      <w:pPr>
        <w:pStyle w:val="iCode"/>
      </w:pPr>
      <w:r w:rsidRPr="005879DC">
        <w:t>parameter_category = ParameterCategory.create(name: 'Light')</w:t>
      </w:r>
    </w:p>
    <w:p w14:paraId="608016AA" w14:textId="77777777" w:rsidR="00A13A20" w:rsidRPr="005879DC" w:rsidRDefault="00A13A20" w:rsidP="00DA3353">
      <w:pPr>
        <w:pStyle w:val="iCode"/>
      </w:pPr>
      <w:r w:rsidRPr="005879DC">
        <w:t>parameter_category.parameter_sub_categories &lt;&lt;</w:t>
      </w:r>
    </w:p>
    <w:p w14:paraId="2CF274D1" w14:textId="77777777" w:rsidR="00A13A20" w:rsidRPr="005879DC" w:rsidRDefault="00A13A20" w:rsidP="00DA3353">
      <w:pPr>
        <w:pStyle w:val="iCode"/>
      </w:pPr>
      <w:r w:rsidRPr="005879DC">
        <w:t xml:space="preserve">ParameterSubCategory.create(name: 'Brightness') </w:t>
      </w:r>
    </w:p>
    <w:p w14:paraId="6C782F78" w14:textId="77777777" w:rsidR="00A13A20" w:rsidRPr="005879DC" w:rsidRDefault="00A13A20" w:rsidP="00A13A20">
      <w:pPr>
        <w:pStyle w:val="iNormal"/>
      </w:pPr>
      <w:r w:rsidRPr="005879DC">
        <w:t>This will result in output similar to:</w:t>
      </w:r>
    </w:p>
    <w:p w14:paraId="59C1FB9D" w14:textId="77777777" w:rsidR="00A13A20" w:rsidRPr="005879DC" w:rsidRDefault="00A13A20" w:rsidP="009D46EC">
      <w:pPr>
        <w:pStyle w:val="iCodeSmall"/>
      </w:pPr>
      <w:r w:rsidRPr="005879DC">
        <w:t>1.9.2p290 :001 &gt; parameter_category = ParameterCategory.create(name: 'Light')</w:t>
      </w:r>
    </w:p>
    <w:p w14:paraId="01DE9AF8" w14:textId="77777777" w:rsidR="00A13A20" w:rsidRPr="005879DC" w:rsidRDefault="00A13A20" w:rsidP="009D46EC">
      <w:pPr>
        <w:pStyle w:val="iCodeSmall"/>
      </w:pPr>
      <w:r w:rsidRPr="005879DC">
        <w:t>(0.4ms)  BEGIN</w:t>
      </w:r>
    </w:p>
    <w:p w14:paraId="53EBC2E8" w14:textId="77777777" w:rsidR="00A13A20" w:rsidRPr="005879DC" w:rsidRDefault="00A13A20" w:rsidP="009D46EC">
      <w:pPr>
        <w:pStyle w:val="iCodeSmall"/>
      </w:pPr>
      <w:r w:rsidRPr="005879DC">
        <w:t>SQL (121.5ms)  INSERT INTO "parameter_categories" ("created_at", "name", "updated_at") VALUES ($1, $2, $3) RETURNING "id"  [["created_at", Fri, 14 Sep 2012 16:14:26 EST +10:00], ["name", "Light"], ["updated_at", Fri, 14 Sep 2012 16:14:26 EST +10:00]]</w:t>
      </w:r>
    </w:p>
    <w:p w14:paraId="16A11B92" w14:textId="77777777" w:rsidR="00A13A20" w:rsidRPr="005879DC" w:rsidRDefault="00A13A20" w:rsidP="009D46EC">
      <w:pPr>
        <w:pStyle w:val="iCodeSmall"/>
      </w:pPr>
      <w:r w:rsidRPr="005879DC">
        <w:t>(0.5ms)  COMMIT</w:t>
      </w:r>
    </w:p>
    <w:p w14:paraId="3DAB7FFD" w14:textId="77777777" w:rsidR="00A13A20" w:rsidRPr="005879DC" w:rsidRDefault="00A13A20" w:rsidP="009D46EC">
      <w:pPr>
        <w:pStyle w:val="iCodeSmall"/>
      </w:pPr>
      <w:r w:rsidRPr="005879DC">
        <w:t xml:space="preserve"> =&gt; #&lt;ParameterCategory id: 8, name: "Light", created_at: "2012-09-14 06:14:26", updated_at: "2012-09-14 06:14:26"&gt; </w:t>
      </w:r>
    </w:p>
    <w:p w14:paraId="7759DF7A" w14:textId="77777777" w:rsidR="00A13A20" w:rsidRPr="005879DC" w:rsidRDefault="00A13A20" w:rsidP="009D46EC">
      <w:pPr>
        <w:pStyle w:val="iCodeSmall"/>
      </w:pPr>
      <w:r w:rsidRPr="005879DC">
        <w:t>1.9.2p290 :002 &gt; parameter_category.parameter_sub_categories &lt;&lt;</w:t>
      </w:r>
    </w:p>
    <w:p w14:paraId="4DDF51F7" w14:textId="77777777" w:rsidR="00A13A20" w:rsidRPr="005879DC" w:rsidRDefault="00A13A20" w:rsidP="009D46EC">
      <w:pPr>
        <w:pStyle w:val="iCodeSmall"/>
      </w:pPr>
      <w:r w:rsidRPr="005879DC">
        <w:t xml:space="preserve">1.9.2p290 :003 &gt;   ParameterSubCategory.create(name: 'Brightness') </w:t>
      </w:r>
    </w:p>
    <w:p w14:paraId="0B585A4F" w14:textId="77777777" w:rsidR="00A13A20" w:rsidRPr="005879DC" w:rsidRDefault="00A13A20" w:rsidP="009D46EC">
      <w:pPr>
        <w:pStyle w:val="iCodeSmall"/>
      </w:pPr>
      <w:r w:rsidRPr="005879DC">
        <w:t>(0.3ms)  BEGIN</w:t>
      </w:r>
    </w:p>
    <w:p w14:paraId="578D398D" w14:textId="77777777" w:rsidR="00A13A20" w:rsidRPr="005879DC" w:rsidRDefault="00A13A20" w:rsidP="009D46EC">
      <w:pPr>
        <w:pStyle w:val="iCodeSmall"/>
      </w:pPr>
      <w:r w:rsidRPr="005879DC">
        <w:t>(0.3ms)  ROLLBACK</w:t>
      </w:r>
    </w:p>
    <w:p w14:paraId="5FE5C08B" w14:textId="77777777" w:rsidR="00A13A20" w:rsidRPr="005879DC" w:rsidRDefault="00A13A20" w:rsidP="009D46EC">
      <w:pPr>
        <w:pStyle w:val="iCodeSmall"/>
      </w:pPr>
      <w:r w:rsidRPr="005879DC">
        <w:t>(0.2ms)  BEGIN</w:t>
      </w:r>
    </w:p>
    <w:p w14:paraId="0C188B09" w14:textId="77777777" w:rsidR="00A13A20" w:rsidRPr="005879DC" w:rsidRDefault="00A13A20" w:rsidP="009D46EC">
      <w:pPr>
        <w:pStyle w:val="iCodeSmall"/>
      </w:pPr>
      <w:r w:rsidRPr="005879DC">
        <w:t>ParameterCategory Load (0.7ms)  SELECT "parameter_categories".* FROM "parameter_categories" WHERE "parameter_categories"."id" = 8 LIMIT 1</w:t>
      </w:r>
    </w:p>
    <w:p w14:paraId="249A9962" w14:textId="77777777" w:rsidR="00A13A20" w:rsidRPr="005879DC" w:rsidRDefault="00A13A20" w:rsidP="009D46EC">
      <w:pPr>
        <w:pStyle w:val="iCodeSmall"/>
      </w:pPr>
      <w:r w:rsidRPr="005879DC">
        <w:t>SQL (1.2ms)  INSERT INTO "parameter_sub_categories" ("created_at", "name", "parameter_category_id", "updated_at") VALUES ($1, $2, $3, $4) RETURNING "id"  [["created_at", Fri, 14 Sep 2012 16:14:27 EST +10:00], ["name", "Brightness"], ["parameter_category_id", 8], ["updated_at", Fri, 14 Sep 2012 16:14:27 EST +10:00]]</w:t>
      </w:r>
    </w:p>
    <w:p w14:paraId="59FB1885" w14:textId="77777777" w:rsidR="00A13A20" w:rsidRPr="005879DC" w:rsidRDefault="00A13A20" w:rsidP="009D46EC">
      <w:pPr>
        <w:pStyle w:val="iCodeSmall"/>
      </w:pPr>
      <w:r w:rsidRPr="005879DC">
        <w:t>(0.5ms)  COMMIT</w:t>
      </w:r>
    </w:p>
    <w:p w14:paraId="10E890F1" w14:textId="77777777" w:rsidR="00A13A20" w:rsidRPr="005879DC" w:rsidRDefault="00A13A20" w:rsidP="009D46EC">
      <w:pPr>
        <w:pStyle w:val="iCodeSmall"/>
      </w:pPr>
      <w:r w:rsidRPr="005879DC">
        <w:t>ParameterSubCategory Load (0.7ms)  SELECT "parameter_sub_categories".* FROM "parameter_sub_categories" WHERE "parameter_sub_categories"."parameter_category_id" = 8 ORDER BY "parameter_sub_categories"."name"</w:t>
      </w:r>
    </w:p>
    <w:p w14:paraId="450D333C" w14:textId="77777777" w:rsidR="00A13A20" w:rsidRPr="005879DC" w:rsidRDefault="00A13A20" w:rsidP="009D46EC">
      <w:pPr>
        <w:pStyle w:val="iCodeSmall"/>
      </w:pPr>
      <w:r w:rsidRPr="005879DC">
        <w:t xml:space="preserve">=&gt; [#&lt;ParameterSubCategory id: 27, name: "Brightness", parameter_category_id: 8, created_at: "2012-09-14 06:14:27", updated_at: "2012-09-14 06:14:27"&gt;] </w:t>
      </w:r>
    </w:p>
    <w:p w14:paraId="26735BCA" w14:textId="77777777" w:rsidR="00A13A20" w:rsidRPr="005879DC" w:rsidRDefault="00A13A20" w:rsidP="00A13A20">
      <w:pPr>
        <w:pStyle w:val="iNormal"/>
      </w:pPr>
      <w:r w:rsidRPr="005879DC">
        <w:t xml:space="preserve">To add a Column Mapping </w:t>
      </w:r>
      <w:r w:rsidR="001E1BC9">
        <w:t xml:space="preserve">name </w:t>
      </w:r>
      <w:r w:rsidR="002F37C0">
        <w:t>use this command.</w:t>
      </w:r>
    </w:p>
    <w:p w14:paraId="329529CD" w14:textId="77777777" w:rsidR="00A13A20" w:rsidRPr="005879DC" w:rsidRDefault="00A13A20" w:rsidP="00146B2F">
      <w:pPr>
        <w:pStyle w:val="iCode"/>
      </w:pPr>
      <w:r w:rsidRPr="005879DC">
        <w:t>ColumnMapping.create!(code:'&lt;Code&gt;', name:'&lt;Name&gt;')</w:t>
      </w:r>
    </w:p>
    <w:p w14:paraId="1F717A03" w14:textId="77777777" w:rsidR="00A13A20" w:rsidRPr="005879DC" w:rsidRDefault="00A13A20" w:rsidP="00A13A20">
      <w:pPr>
        <w:pStyle w:val="iNormal"/>
      </w:pPr>
      <w:r w:rsidRPr="005879DC">
        <w:t>This will result in output similar to:</w:t>
      </w:r>
    </w:p>
    <w:p w14:paraId="5F628514" w14:textId="77777777" w:rsidR="00A13A20" w:rsidRPr="009D46EC" w:rsidRDefault="00A13A20" w:rsidP="009D46EC">
      <w:pPr>
        <w:pStyle w:val="iCodeSmall"/>
      </w:pPr>
      <w:r w:rsidRPr="009D46EC">
        <w:t>1.9.2p290 :001 &gt; ColumnMapping.create!(code:'VOL', name:'Volume')</w:t>
      </w:r>
    </w:p>
    <w:p w14:paraId="61982EC0" w14:textId="77777777" w:rsidR="00A13A20" w:rsidRPr="009D46EC" w:rsidRDefault="00A13A20" w:rsidP="009D46EC">
      <w:pPr>
        <w:pStyle w:val="iCodeSmall"/>
      </w:pPr>
      <w:r w:rsidRPr="009D46EC">
        <w:t xml:space="preserve">   (0.1ms) BEGIN</w:t>
      </w:r>
    </w:p>
    <w:p w14:paraId="26465777" w14:textId="77777777" w:rsidR="00A13A20" w:rsidRPr="009D46EC" w:rsidRDefault="00A13A20" w:rsidP="009D46EC">
      <w:pPr>
        <w:pStyle w:val="iCodeSmall"/>
      </w:pPr>
      <w:r w:rsidRPr="009D46EC">
        <w:t xml:space="preserve">   (1.0ms) SELECT 1 FROM "column_mappings" WHERE LOWER("column_mappings"."code") = LOWER('VOL') LIMIT 1</w:t>
      </w:r>
    </w:p>
    <w:p w14:paraId="7396304B" w14:textId="77777777" w:rsidR="00A13A20" w:rsidRPr="009D46EC" w:rsidRDefault="00A13A20" w:rsidP="009D46EC">
      <w:pPr>
        <w:pStyle w:val="iCodeSmall"/>
      </w:pPr>
      <w:r w:rsidRPr="009D46EC">
        <w:t xml:space="preserve">  SQL (8.5ms)  INSERT INTO "column_mappings" ("code", "created_at", "name", "updated_at") VALUES ($1, $2, $3, $4) RETURNING "id"  [["code", "VOL"], ["created_at", Wed, 31 Oct 2012 14:18:53 EST +11:00], ["name", "Volume"], ["updated_at", Wed, 31 Oct 2012 14:18:53 EST +11:00]]</w:t>
      </w:r>
    </w:p>
    <w:p w14:paraId="63C792B2" w14:textId="77777777" w:rsidR="00A13A20" w:rsidRPr="009D46EC" w:rsidRDefault="00A13A20" w:rsidP="009D46EC">
      <w:pPr>
        <w:pStyle w:val="iCodeSmall"/>
      </w:pPr>
      <w:r w:rsidRPr="009D46EC">
        <w:t xml:space="preserve">   (0.9ms)  COMMIT</w:t>
      </w:r>
    </w:p>
    <w:p w14:paraId="7A53B4C4" w14:textId="77777777" w:rsidR="00A13A20" w:rsidRPr="009D46EC" w:rsidRDefault="00A13A20" w:rsidP="009D46EC">
      <w:pPr>
        <w:pStyle w:val="iCodeSmall"/>
      </w:pPr>
      <w:r w:rsidRPr="009D46EC">
        <w:t xml:space="preserve"> =&gt; #&lt;ColumnMapping id: 6, code: "VOL", name: "Volume", created_at: "2012-10-31 03:18:53", updated_at: "2012-10-31 03:18:53"&gt; </w:t>
      </w:r>
    </w:p>
    <w:p w14:paraId="784AB7F0" w14:textId="77777777" w:rsidR="00A13A20" w:rsidRPr="005879DC" w:rsidRDefault="00A13A20" w:rsidP="00B6457B">
      <w:pPr>
        <w:pStyle w:val="iHeading1"/>
      </w:pPr>
      <w:bookmarkStart w:id="1843" w:name="_Toc215047196"/>
      <w:bookmarkStart w:id="1844" w:name="_Toc386636239"/>
      <w:r w:rsidRPr="005879DC">
        <w:t>Migrating data to a new system</w:t>
      </w:r>
      <w:bookmarkEnd w:id="1843"/>
      <w:bookmarkEnd w:id="1844"/>
    </w:p>
    <w:p w14:paraId="657F7263" w14:textId="77777777" w:rsidR="00A13A20" w:rsidRPr="005879DC" w:rsidRDefault="00A13A20" w:rsidP="00A13A20">
      <w:pPr>
        <w:pStyle w:val="iNormal"/>
      </w:pPr>
      <w:r w:rsidRPr="005879DC">
        <w:t xml:space="preserve">To restore a </w:t>
      </w:r>
      <w:r w:rsidRPr="005879DC">
        <w:rPr>
          <w:b/>
        </w:rPr>
        <w:t>pg_dump</w:t>
      </w:r>
      <w:r w:rsidRPr="005879DC">
        <w:t xml:space="preserve"> you pass the file to psql with an empty database. If you have an existing database with the same name, you need to drop it first and recreate it.</w:t>
      </w:r>
    </w:p>
    <w:p w14:paraId="65543813" w14:textId="77777777" w:rsidR="00A13A20" w:rsidRPr="005879DC" w:rsidRDefault="00A13A20" w:rsidP="00A13A20">
      <w:pPr>
        <w:pStyle w:val="iNormal"/>
      </w:pPr>
      <w:r w:rsidRPr="005879DC">
        <w:t xml:space="preserve">The command to drop the database is </w:t>
      </w:r>
      <w:r w:rsidRPr="005879DC">
        <w:rPr>
          <w:b/>
        </w:rPr>
        <w:t>dropdb</w:t>
      </w:r>
      <w:r w:rsidRPr="005879DC">
        <w:t xml:space="preserve">. So you 'su' to the </w:t>
      </w:r>
      <w:r w:rsidRPr="005879DC">
        <w:rPr>
          <w:b/>
        </w:rPr>
        <w:t>postgres</w:t>
      </w:r>
      <w:r w:rsidRPr="005879DC">
        <w:t xml:space="preserve"> user and run the</w:t>
      </w:r>
      <w:r w:rsidR="002F37C0">
        <w:t>se</w:t>
      </w:r>
      <w:r w:rsidRPr="005879DC">
        <w:t xml:space="preserve"> command</w:t>
      </w:r>
      <w:r w:rsidR="002F37C0">
        <w:t>s.</w:t>
      </w:r>
    </w:p>
    <w:p w14:paraId="6AF81142" w14:textId="77777777" w:rsidR="00A13A20" w:rsidRPr="005879DC" w:rsidRDefault="00A13A20" w:rsidP="00146B2F">
      <w:pPr>
        <w:pStyle w:val="iCode"/>
      </w:pPr>
      <w:r w:rsidRPr="005879DC">
        <w:t>$ sudo su - postgres</w:t>
      </w:r>
    </w:p>
    <w:p w14:paraId="49BB0172" w14:textId="77777777" w:rsidR="00A13A20" w:rsidRPr="005879DC" w:rsidRDefault="00A13A20" w:rsidP="00146B2F">
      <w:pPr>
        <w:pStyle w:val="iCode"/>
      </w:pPr>
      <w:r w:rsidRPr="005879DC">
        <w:t>$ dropdb &lt;database name&gt;</w:t>
      </w:r>
    </w:p>
    <w:p w14:paraId="26333E9E" w14:textId="77777777" w:rsidR="00A13A20" w:rsidRPr="005879DC" w:rsidRDefault="00A13A20" w:rsidP="00146B2F">
      <w:pPr>
        <w:pStyle w:val="iCode"/>
      </w:pPr>
      <w:r w:rsidRPr="005879DC">
        <w:t>$ createdb &lt;database name&gt;</w:t>
      </w:r>
    </w:p>
    <w:p w14:paraId="16F602D3" w14:textId="77777777" w:rsidR="00A13A20" w:rsidRPr="005879DC" w:rsidRDefault="00A13A20" w:rsidP="00A13A20">
      <w:pPr>
        <w:pStyle w:val="iNormal"/>
      </w:pPr>
      <w:r w:rsidRPr="005879DC">
        <w:t xml:space="preserve">Once you have done that, you can exit the </w:t>
      </w:r>
      <w:r w:rsidRPr="005879DC">
        <w:rPr>
          <w:b/>
        </w:rPr>
        <w:t>postgres</w:t>
      </w:r>
      <w:r w:rsidRPr="005879DC">
        <w:t xml:space="preserve"> user, and restore the database dump</w:t>
      </w:r>
      <w:r w:rsidR="002F37C0">
        <w:t>.</w:t>
      </w:r>
    </w:p>
    <w:p w14:paraId="76D720CE" w14:textId="77777777" w:rsidR="00A13A20" w:rsidRPr="005879DC" w:rsidRDefault="00A13A20" w:rsidP="00146B2F">
      <w:pPr>
        <w:pStyle w:val="iCode"/>
      </w:pPr>
      <w:r w:rsidRPr="005879DC">
        <w:t>$ exit</w:t>
      </w:r>
    </w:p>
    <w:p w14:paraId="36127BF8" w14:textId="77777777" w:rsidR="00A13A20" w:rsidRPr="005879DC" w:rsidRDefault="00A13A20" w:rsidP="00146B2F">
      <w:pPr>
        <w:pStyle w:val="iCode"/>
      </w:pPr>
      <w:r w:rsidRPr="005879DC">
        <w:t>$ psql -U &lt;user&gt; &lt;database name&gt; &lt; sql_dump.sql</w:t>
      </w:r>
    </w:p>
    <w:p w14:paraId="7E2A99C1" w14:textId="77777777" w:rsidR="00A13A20" w:rsidRPr="005879DC" w:rsidRDefault="00A13A20" w:rsidP="00A13A20">
      <w:pPr>
        <w:pStyle w:val="iNormal"/>
      </w:pPr>
      <w:r w:rsidRPr="005879DC">
        <w:t>To restore the data, you need to untar it into your root directory. It is likely that your permission system won't allow you to create a directory under root, so you should create it manually, and assign the right permissions to it</w:t>
      </w:r>
      <w:r w:rsidR="002F37C0">
        <w:t>.</w:t>
      </w:r>
    </w:p>
    <w:p w14:paraId="435977F3" w14:textId="77777777" w:rsidR="00A13A20" w:rsidRPr="005879DC" w:rsidRDefault="00A13A20" w:rsidP="00146B2F">
      <w:pPr>
        <w:pStyle w:val="iCode"/>
      </w:pPr>
      <w:r w:rsidRPr="005879DC">
        <w:t>$ sudo mkdir /data</w:t>
      </w:r>
    </w:p>
    <w:p w14:paraId="5A5B8269" w14:textId="77777777" w:rsidR="00A13A20" w:rsidRPr="005879DC" w:rsidRDefault="00A13A20" w:rsidP="00146B2F">
      <w:pPr>
        <w:pStyle w:val="iCode"/>
      </w:pPr>
      <w:r w:rsidRPr="005879DC">
        <w:t>$ sudo chown &lt;user&gt;:&lt;group&gt; /data</w:t>
      </w:r>
    </w:p>
    <w:p w14:paraId="03A6EDE2" w14:textId="77777777" w:rsidR="00A13A20" w:rsidRPr="005879DC" w:rsidRDefault="00A13A20" w:rsidP="00146B2F">
      <w:pPr>
        <w:pStyle w:val="iCode"/>
      </w:pPr>
      <w:r w:rsidRPr="005879DC">
        <w:t>$ cd /</w:t>
      </w:r>
    </w:p>
    <w:p w14:paraId="3600B49E" w14:textId="77777777" w:rsidR="00A13A20" w:rsidRDefault="00A13A20" w:rsidP="00146B2F">
      <w:pPr>
        <w:pStyle w:val="iCode"/>
      </w:pPr>
      <w:r w:rsidRPr="005879DC">
        <w:t>$ tar xvf &lt;tar file&gt;</w:t>
      </w:r>
    </w:p>
    <w:p w14:paraId="541DF01B" w14:textId="77777777" w:rsidR="00A23504" w:rsidRPr="005879DC" w:rsidRDefault="00A23504" w:rsidP="00B6457B">
      <w:pPr>
        <w:pStyle w:val="iHeading1"/>
      </w:pPr>
      <w:bookmarkStart w:id="1845" w:name="_Toc215047198"/>
      <w:bookmarkStart w:id="1846" w:name="_Toc386636240"/>
      <w:r w:rsidRPr="005879DC">
        <w:t>Revision History</w:t>
      </w:r>
      <w:bookmarkEnd w:id="1846"/>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418"/>
        <w:gridCol w:w="1701"/>
        <w:gridCol w:w="3969"/>
        <w:gridCol w:w="1984"/>
      </w:tblGrid>
      <w:tr w:rsidR="00A23504" w:rsidRPr="00582270" w14:paraId="783C8565" w14:textId="77777777" w:rsidTr="00F60BF3">
        <w:tc>
          <w:tcPr>
            <w:tcW w:w="1418" w:type="dxa"/>
            <w:shd w:val="clear" w:color="auto" w:fill="F2F2F2"/>
          </w:tcPr>
          <w:p w14:paraId="1B912C6E" w14:textId="77777777" w:rsidR="00A23504" w:rsidRPr="00582270" w:rsidRDefault="00A23504" w:rsidP="00F60BF3">
            <w:pPr>
              <w:pStyle w:val="iTableHeading"/>
              <w:spacing w:after="120"/>
              <w:jc w:val="both"/>
            </w:pPr>
            <w:r w:rsidRPr="00582270">
              <w:t>Version No.</w:t>
            </w:r>
          </w:p>
        </w:tc>
        <w:tc>
          <w:tcPr>
            <w:tcW w:w="1701" w:type="dxa"/>
            <w:shd w:val="clear" w:color="auto" w:fill="F2F2F2"/>
          </w:tcPr>
          <w:p w14:paraId="2B622BAA" w14:textId="77777777" w:rsidR="00A23504" w:rsidRPr="00582270" w:rsidRDefault="00A23504" w:rsidP="00F60BF3">
            <w:pPr>
              <w:pStyle w:val="iTableHeading"/>
              <w:spacing w:after="120"/>
              <w:jc w:val="both"/>
            </w:pPr>
            <w:r w:rsidRPr="00582270">
              <w:t>Revision Date</w:t>
            </w:r>
          </w:p>
        </w:tc>
        <w:tc>
          <w:tcPr>
            <w:tcW w:w="3969" w:type="dxa"/>
            <w:shd w:val="clear" w:color="auto" w:fill="F2F2F2"/>
          </w:tcPr>
          <w:p w14:paraId="7031D8F8" w14:textId="77777777" w:rsidR="00A23504" w:rsidRPr="00582270" w:rsidRDefault="00A23504" w:rsidP="00F60BF3">
            <w:pPr>
              <w:pStyle w:val="iTableHeading"/>
              <w:spacing w:after="120"/>
              <w:jc w:val="both"/>
            </w:pPr>
            <w:r w:rsidRPr="00582270">
              <w:t>Summary of Changes</w:t>
            </w:r>
          </w:p>
        </w:tc>
        <w:tc>
          <w:tcPr>
            <w:tcW w:w="1984" w:type="dxa"/>
            <w:shd w:val="clear" w:color="auto" w:fill="F2F2F2"/>
          </w:tcPr>
          <w:p w14:paraId="435D957C" w14:textId="77777777" w:rsidR="00A23504" w:rsidRPr="00582270" w:rsidRDefault="00A23504" w:rsidP="00F60BF3">
            <w:pPr>
              <w:pStyle w:val="iTableHeading"/>
              <w:spacing w:after="120"/>
              <w:jc w:val="both"/>
            </w:pPr>
            <w:r w:rsidRPr="00582270">
              <w:t>Revised by</w:t>
            </w:r>
          </w:p>
        </w:tc>
      </w:tr>
      <w:tr w:rsidR="00853342" w:rsidRPr="00582270" w14:paraId="0513A77B" w14:textId="77777777" w:rsidTr="00F60BF3">
        <w:tc>
          <w:tcPr>
            <w:tcW w:w="1418" w:type="dxa"/>
          </w:tcPr>
          <w:p w14:paraId="44D65B3E" w14:textId="77777777" w:rsidR="00853342" w:rsidRPr="00582270" w:rsidRDefault="00853342" w:rsidP="00F60BF3">
            <w:pPr>
              <w:pStyle w:val="iTableBody"/>
              <w:spacing w:after="120"/>
              <w:jc w:val="both"/>
            </w:pPr>
            <w:r w:rsidRPr="00582270">
              <w:t>V1.8</w:t>
            </w:r>
          </w:p>
        </w:tc>
        <w:tc>
          <w:tcPr>
            <w:tcW w:w="1701" w:type="dxa"/>
          </w:tcPr>
          <w:p w14:paraId="6E77348F" w14:textId="77777777" w:rsidR="00853342" w:rsidRPr="00582270" w:rsidRDefault="00853342" w:rsidP="00E21465">
            <w:pPr>
              <w:pStyle w:val="iTableBody"/>
              <w:spacing w:after="120"/>
              <w:jc w:val="both"/>
            </w:pPr>
            <w:r w:rsidRPr="00582270">
              <w:t>4 Apr 2013</w:t>
            </w:r>
          </w:p>
        </w:tc>
        <w:tc>
          <w:tcPr>
            <w:tcW w:w="3969" w:type="dxa"/>
          </w:tcPr>
          <w:p w14:paraId="6E284663" w14:textId="77777777" w:rsidR="00853342" w:rsidRPr="00582270" w:rsidRDefault="00853342" w:rsidP="00853342">
            <w:pPr>
              <w:pStyle w:val="iTableBody"/>
              <w:spacing w:after="120"/>
              <w:jc w:val="both"/>
            </w:pPr>
            <w:r w:rsidRPr="00582270">
              <w:t xml:space="preserve">Initial </w:t>
            </w:r>
            <w:r w:rsidR="00E511C5">
              <w:t>DC21</w:t>
            </w:r>
            <w:r w:rsidRPr="00582270">
              <w:t xml:space="preserve"> version. (Copied and substantially updated from User Manual Version 1.1 for DC21 V1.6b.)</w:t>
            </w:r>
          </w:p>
        </w:tc>
        <w:tc>
          <w:tcPr>
            <w:tcW w:w="1984" w:type="dxa"/>
          </w:tcPr>
          <w:p w14:paraId="1A21284C" w14:textId="77777777" w:rsidR="00853342" w:rsidRPr="00582270" w:rsidRDefault="00853342" w:rsidP="00853342">
            <w:pPr>
              <w:pStyle w:val="iTableBody"/>
              <w:spacing w:after="120"/>
              <w:jc w:val="both"/>
            </w:pPr>
            <w:r w:rsidRPr="00582270">
              <w:t>Peter Roberts</w:t>
            </w:r>
          </w:p>
        </w:tc>
      </w:tr>
      <w:tr w:rsidR="003136A4" w:rsidRPr="00582270" w14:paraId="5D0BA9E4" w14:textId="77777777" w:rsidTr="00F60BF3">
        <w:tc>
          <w:tcPr>
            <w:tcW w:w="1418" w:type="dxa"/>
          </w:tcPr>
          <w:p w14:paraId="5E0CD22E" w14:textId="77777777" w:rsidR="003136A4" w:rsidRPr="00582270" w:rsidRDefault="003136A4" w:rsidP="00F60BF3">
            <w:pPr>
              <w:pStyle w:val="iTableBody"/>
              <w:spacing w:after="120"/>
              <w:jc w:val="both"/>
            </w:pPr>
            <w:r w:rsidRPr="00582270">
              <w:t>V1.9</w:t>
            </w:r>
          </w:p>
        </w:tc>
        <w:tc>
          <w:tcPr>
            <w:tcW w:w="1701" w:type="dxa"/>
          </w:tcPr>
          <w:p w14:paraId="2CE806E7" w14:textId="77777777" w:rsidR="003136A4" w:rsidRPr="00582270" w:rsidRDefault="003136A4" w:rsidP="00E21465">
            <w:pPr>
              <w:pStyle w:val="iTableBody"/>
              <w:spacing w:after="120"/>
              <w:jc w:val="both"/>
            </w:pPr>
            <w:r w:rsidRPr="00582270">
              <w:t>19 Jun 2013</w:t>
            </w:r>
          </w:p>
        </w:tc>
        <w:tc>
          <w:tcPr>
            <w:tcW w:w="3969" w:type="dxa"/>
          </w:tcPr>
          <w:p w14:paraId="5C5D9DBD" w14:textId="77777777" w:rsidR="003136A4" w:rsidRPr="00582270" w:rsidRDefault="003136A4" w:rsidP="00853342">
            <w:pPr>
              <w:pStyle w:val="iTableBody"/>
              <w:spacing w:after="120"/>
              <w:jc w:val="both"/>
            </w:pPr>
            <w:r w:rsidRPr="00582270">
              <w:t>Updates for version release 1.9</w:t>
            </w:r>
            <w:r w:rsidR="00D84760">
              <w:t>.</w:t>
            </w:r>
          </w:p>
        </w:tc>
        <w:tc>
          <w:tcPr>
            <w:tcW w:w="1984" w:type="dxa"/>
          </w:tcPr>
          <w:p w14:paraId="0E7942FD" w14:textId="77777777" w:rsidR="003136A4" w:rsidRPr="00582270" w:rsidRDefault="003136A4" w:rsidP="00853342">
            <w:pPr>
              <w:pStyle w:val="iTableBody"/>
              <w:spacing w:after="120"/>
              <w:jc w:val="both"/>
            </w:pPr>
            <w:r w:rsidRPr="00582270">
              <w:t>Peter Bugeia</w:t>
            </w:r>
          </w:p>
        </w:tc>
      </w:tr>
      <w:tr w:rsidR="00DB6BC7" w:rsidRPr="00582270" w14:paraId="083AFD8A" w14:textId="77777777" w:rsidTr="00F60BF3">
        <w:tc>
          <w:tcPr>
            <w:tcW w:w="1418" w:type="dxa"/>
          </w:tcPr>
          <w:p w14:paraId="238182B2" w14:textId="77777777" w:rsidR="00DB6BC7" w:rsidRPr="00582270" w:rsidRDefault="00DB6BC7" w:rsidP="00F60BF3">
            <w:pPr>
              <w:pStyle w:val="iTableBody"/>
              <w:spacing w:after="120"/>
              <w:jc w:val="both"/>
            </w:pPr>
            <w:r>
              <w:t>V2.0</w:t>
            </w:r>
          </w:p>
        </w:tc>
        <w:tc>
          <w:tcPr>
            <w:tcW w:w="1701" w:type="dxa"/>
          </w:tcPr>
          <w:p w14:paraId="3A7FAB99" w14:textId="77777777" w:rsidR="00DB6BC7" w:rsidRPr="00582270" w:rsidRDefault="00CD3F64" w:rsidP="00E21465">
            <w:pPr>
              <w:pStyle w:val="iTableBody"/>
              <w:spacing w:after="120"/>
              <w:jc w:val="both"/>
            </w:pPr>
            <w:r>
              <w:t>3</w:t>
            </w:r>
            <w:r w:rsidR="0014034F">
              <w:t>0 Jan 2014</w:t>
            </w:r>
          </w:p>
        </w:tc>
        <w:tc>
          <w:tcPr>
            <w:tcW w:w="3969" w:type="dxa"/>
          </w:tcPr>
          <w:p w14:paraId="4EE6EA9E" w14:textId="77777777" w:rsidR="00EC5DEA" w:rsidRDefault="00EC5DEA" w:rsidP="00853342">
            <w:pPr>
              <w:pStyle w:val="iTableBody"/>
              <w:spacing w:after="120"/>
              <w:jc w:val="both"/>
            </w:pPr>
            <w:r>
              <w:t xml:space="preserve">Updated </w:t>
            </w:r>
            <w:r w:rsidR="00CD3F64">
              <w:t xml:space="preserve">for version </w:t>
            </w:r>
            <w:r>
              <w:t>DC21 V2.0.</w:t>
            </w:r>
          </w:p>
          <w:p w14:paraId="0BC387AB" w14:textId="77777777" w:rsidR="00DB6BC7" w:rsidRDefault="00DB6BC7" w:rsidP="00853342">
            <w:pPr>
              <w:pStyle w:val="iTableBody"/>
              <w:spacing w:after="120"/>
              <w:jc w:val="both"/>
            </w:pPr>
            <w:r>
              <w:t>New functionality introduced for MU DIVER system.</w:t>
            </w:r>
          </w:p>
          <w:p w14:paraId="67385D8C" w14:textId="77777777" w:rsidR="00DB6BC7" w:rsidRPr="00582270" w:rsidRDefault="00DB6BC7" w:rsidP="00853342">
            <w:pPr>
              <w:pStyle w:val="iTableBody"/>
              <w:spacing w:after="120"/>
              <w:jc w:val="both"/>
            </w:pPr>
            <w:r>
              <w:t>Document is now generic and not based on the HIEv system.</w:t>
            </w:r>
          </w:p>
        </w:tc>
        <w:tc>
          <w:tcPr>
            <w:tcW w:w="1984" w:type="dxa"/>
          </w:tcPr>
          <w:p w14:paraId="7869A710" w14:textId="77777777" w:rsidR="00DB6BC7" w:rsidRPr="00582270" w:rsidRDefault="00DB6BC7" w:rsidP="00853342">
            <w:pPr>
              <w:pStyle w:val="iTableBody"/>
              <w:spacing w:after="120"/>
              <w:jc w:val="both"/>
            </w:pPr>
            <w:r>
              <w:t>Peter Roberts</w:t>
            </w:r>
          </w:p>
        </w:tc>
      </w:tr>
      <w:tr w:rsidR="00730CFB" w:rsidRPr="00582270" w14:paraId="41CD28D7" w14:textId="77777777" w:rsidTr="00F60BF3">
        <w:trPr>
          <w:ins w:id="1847" w:author="Peter Bugeia" w:date="2014-04-28T17:57:00Z"/>
        </w:trPr>
        <w:tc>
          <w:tcPr>
            <w:tcW w:w="1418" w:type="dxa"/>
          </w:tcPr>
          <w:p w14:paraId="69413BD1" w14:textId="76A492E6" w:rsidR="00730CFB" w:rsidRDefault="00730CFB" w:rsidP="00F60BF3">
            <w:pPr>
              <w:pStyle w:val="iTableBody"/>
              <w:spacing w:after="120"/>
              <w:jc w:val="both"/>
              <w:rPr>
                <w:ins w:id="1848" w:author="Peter Bugeia" w:date="2014-04-28T17:57:00Z"/>
              </w:rPr>
            </w:pPr>
            <w:ins w:id="1849" w:author="Peter Bugeia" w:date="2014-04-28T17:57:00Z">
              <w:r>
                <w:t>V2.1</w:t>
              </w:r>
            </w:ins>
          </w:p>
        </w:tc>
        <w:tc>
          <w:tcPr>
            <w:tcW w:w="1701" w:type="dxa"/>
          </w:tcPr>
          <w:p w14:paraId="06A0C0FB" w14:textId="22A476BF" w:rsidR="00730CFB" w:rsidRDefault="00730CFB" w:rsidP="00E21465">
            <w:pPr>
              <w:pStyle w:val="iTableBody"/>
              <w:spacing w:after="120"/>
              <w:jc w:val="both"/>
              <w:rPr>
                <w:ins w:id="1850" w:author="Peter Bugeia" w:date="2014-04-28T17:57:00Z"/>
              </w:rPr>
            </w:pPr>
            <w:ins w:id="1851" w:author="Peter Bugeia" w:date="2014-04-28T17:57:00Z">
              <w:r>
                <w:t>28 Apr 2014</w:t>
              </w:r>
            </w:ins>
          </w:p>
        </w:tc>
        <w:tc>
          <w:tcPr>
            <w:tcW w:w="3969" w:type="dxa"/>
          </w:tcPr>
          <w:p w14:paraId="601820EB" w14:textId="4E7964A0" w:rsidR="00730CFB" w:rsidRDefault="00730CFB" w:rsidP="00853342">
            <w:pPr>
              <w:pStyle w:val="iTableBody"/>
              <w:spacing w:after="120"/>
              <w:jc w:val="both"/>
              <w:rPr>
                <w:ins w:id="1852" w:author="Peter Bugeia" w:date="2014-04-28T17:57:00Z"/>
              </w:rPr>
            </w:pPr>
            <w:ins w:id="1853" w:author="Peter Bugeia" w:date="2014-04-28T17:57:00Z">
              <w:r>
                <w:t>Updated for version DC21 V2.1</w:t>
              </w:r>
            </w:ins>
            <w:ins w:id="1854" w:author="Peter Bugeia" w:date="2014-04-28T17:58:00Z">
              <w:r>
                <w:t>.</w:t>
              </w:r>
            </w:ins>
          </w:p>
        </w:tc>
        <w:tc>
          <w:tcPr>
            <w:tcW w:w="1984" w:type="dxa"/>
          </w:tcPr>
          <w:p w14:paraId="18B3B901" w14:textId="0C30FD7D" w:rsidR="00730CFB" w:rsidRDefault="00730CFB" w:rsidP="00853342">
            <w:pPr>
              <w:pStyle w:val="iTableBody"/>
              <w:spacing w:after="120"/>
              <w:jc w:val="both"/>
              <w:rPr>
                <w:ins w:id="1855" w:author="Peter Bugeia" w:date="2014-04-28T17:57:00Z"/>
              </w:rPr>
            </w:pPr>
            <w:ins w:id="1856" w:author="Peter Bugeia" w:date="2014-04-28T17:58:00Z">
              <w:r>
                <w:t>Peter Bugeia</w:t>
              </w:r>
            </w:ins>
          </w:p>
        </w:tc>
      </w:tr>
    </w:tbl>
    <w:p w14:paraId="5A1D39D3" w14:textId="77777777" w:rsidR="00680CE3" w:rsidRDefault="00680CE3" w:rsidP="00B6457B">
      <w:pPr>
        <w:pStyle w:val="Appendix1"/>
      </w:pPr>
      <w:bookmarkStart w:id="1857" w:name="_Ref351732800"/>
      <w:bookmarkStart w:id="1858" w:name="_Ref351732803"/>
      <w:bookmarkStart w:id="1859" w:name="_Toc386636241"/>
      <w:r>
        <w:t>The Bagit format</w:t>
      </w:r>
      <w:bookmarkEnd w:id="1857"/>
      <w:bookmarkEnd w:id="1858"/>
      <w:bookmarkEnd w:id="1859"/>
    </w:p>
    <w:p w14:paraId="2E403150" w14:textId="77777777" w:rsidR="003C7A76" w:rsidRPr="003C7A76" w:rsidRDefault="003C7A76" w:rsidP="003C7A76">
      <w:pPr>
        <w:pStyle w:val="iNormal"/>
      </w:pPr>
      <w:r w:rsidRPr="003C7A76">
        <w:t>BagIt is currently defined in an</w:t>
      </w:r>
      <w:r w:rsidR="003F21C6">
        <w:t xml:space="preserve"> Internet Engineering Task Force (</w:t>
      </w:r>
      <w:r w:rsidR="004F4F42">
        <w:fldChar w:fldCharType="begin"/>
      </w:r>
      <w:r w:rsidR="004F4F42">
        <w:instrText xml:space="preserve"> HYPERLINK "http://en.wikipedia.org/wiki/IETF" \o "IETF" </w:instrText>
      </w:r>
      <w:r w:rsidR="004F4F42">
        <w:fldChar w:fldCharType="separate"/>
      </w:r>
      <w:r w:rsidRPr="003C7A76">
        <w:t>IETF</w:t>
      </w:r>
      <w:r w:rsidR="004F4F42">
        <w:fldChar w:fldCharType="end"/>
      </w:r>
      <w:r w:rsidR="003F21C6">
        <w:t xml:space="preserve">) </w:t>
      </w:r>
      <w:r w:rsidRPr="003C7A76">
        <w:t>internet draft</w:t>
      </w:r>
      <w:r w:rsidR="003F21C6">
        <w:t>.</w:t>
      </w:r>
    </w:p>
    <w:p w14:paraId="6FB0A5D9" w14:textId="77777777" w:rsidR="003C7A76" w:rsidRDefault="003C7A76" w:rsidP="003C7A76">
      <w:pPr>
        <w:pStyle w:val="iNormal"/>
      </w:pPr>
      <w:r>
        <w:t>Quoting from the preamble of the Bagit entry on Wikipedia:</w:t>
      </w:r>
    </w:p>
    <w:p w14:paraId="66D7633A" w14:textId="77777777" w:rsidR="003C7A76" w:rsidRPr="003F21C6" w:rsidRDefault="003C7A76" w:rsidP="003F21C6">
      <w:pPr>
        <w:pStyle w:val="iQuotation"/>
      </w:pPr>
      <w:r w:rsidRPr="003F21C6">
        <w:t>BagIt</w:t>
      </w:r>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w:t>
      </w:r>
      <w:r w:rsidR="00415DC9">
        <w:t>Data File</w:t>
      </w:r>
      <w:r w:rsidR="009B7E78">
        <w:t>s</w:t>
      </w:r>
      <w:r w:rsidRPr="003F21C6">
        <w:t xml:space="preserve"> intended to document the storage and transfer of the bag. A required tag file contains a manifest listing every file in the payload together with its corresponding checksum. The name,</w:t>
      </w:r>
      <w:r w:rsidR="0095335A">
        <w:t xml:space="preserve"> </w:t>
      </w:r>
      <w:r w:rsidRPr="003F21C6">
        <w:t>BagIt, is inspired by the "enclose and deposit" method,</w:t>
      </w:r>
      <w:r w:rsidR="004F4F42">
        <w:fldChar w:fldCharType="begin"/>
      </w:r>
      <w:r w:rsidR="004F4F42">
        <w:instrText xml:space="preserve"> HYPERLINK "http://en.wikipedia.org/wiki/BagIt" \l "cite_note-ENCDEP-1" </w:instrText>
      </w:r>
      <w:r w:rsidR="004F4F42">
        <w:fldChar w:fldCharType="separate"/>
      </w:r>
      <w:r w:rsidRPr="003F21C6">
        <w:t>[1]</w:t>
      </w:r>
      <w:r w:rsidR="004F4F42">
        <w:fldChar w:fldCharType="end"/>
      </w:r>
      <w:r w:rsidRPr="003F21C6">
        <w:t> sometimes referred to as "bag it and tag it".</w:t>
      </w:r>
    </w:p>
    <w:p w14:paraId="70068966" w14:textId="77777777" w:rsidR="003C7A76" w:rsidRPr="003F21C6" w:rsidRDefault="003C7A76" w:rsidP="003F21C6">
      <w:pPr>
        <w:pStyle w:val="iQuotation"/>
      </w:pPr>
      <w:r w:rsidRPr="003F21C6">
        <w:t>Bags are ideal for digital content normally kept as a collection of files. They are also well-suited to the export, for archival purposes, of content normally kept in database structures that receiving parties are unlikely to support. Relying on cross-platform (Windows and Unix) filesystem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"wget") can exploit this feature to transfer large bags very quickly. Benefits of bags include</w:t>
      </w:r>
    </w:p>
    <w:p w14:paraId="45D20C62" w14:textId="77777777" w:rsidR="003C7A76" w:rsidRPr="003C7A76" w:rsidRDefault="003C7A76" w:rsidP="00A1160F">
      <w:pPr>
        <w:pStyle w:val="iQuotation"/>
        <w:numPr>
          <w:ilvl w:val="0"/>
          <w:numId w:val="9"/>
        </w:numPr>
      </w:pPr>
      <w:r w:rsidRPr="003C7A76">
        <w:t>Wide adoption in digital libraries (e.g., the Library of Congress).</w:t>
      </w:r>
    </w:p>
    <w:p w14:paraId="2631EF09" w14:textId="77777777" w:rsidR="003C7A76" w:rsidRPr="003C7A76" w:rsidRDefault="003C7A76" w:rsidP="00A1160F">
      <w:pPr>
        <w:pStyle w:val="iQuotation"/>
        <w:numPr>
          <w:ilvl w:val="0"/>
          <w:numId w:val="9"/>
        </w:numPr>
      </w:pPr>
      <w:r w:rsidRPr="003C7A76">
        <w:t>Easy to implement using ubiquitous and ordinary filesystem tools.</w:t>
      </w:r>
    </w:p>
    <w:p w14:paraId="64ABE12B" w14:textId="77777777" w:rsidR="003C7A76" w:rsidRPr="003C7A76" w:rsidRDefault="003C7A76" w:rsidP="00A1160F">
      <w:pPr>
        <w:pStyle w:val="iQuotation"/>
        <w:numPr>
          <w:ilvl w:val="0"/>
          <w:numId w:val="9"/>
        </w:numPr>
      </w:pPr>
      <w:r w:rsidRPr="003C7A76">
        <w:t>Content that originates as files need only be copied to the payload directory.</w:t>
      </w:r>
    </w:p>
    <w:p w14:paraId="30EA119A" w14:textId="77777777" w:rsidR="003C7A76" w:rsidRPr="003C7A76" w:rsidRDefault="003C7A76" w:rsidP="00A1160F">
      <w:pPr>
        <w:pStyle w:val="iQuotation"/>
        <w:numPr>
          <w:ilvl w:val="0"/>
          <w:numId w:val="9"/>
        </w:numPr>
      </w:pPr>
      <w:r w:rsidRPr="003C7A76">
        <w:t>Compared to XML wrapping, content need not be encoded, saving time and storage space.</w:t>
      </w:r>
    </w:p>
    <w:p w14:paraId="1EB218C3" w14:textId="77777777" w:rsidR="003C7A76" w:rsidRPr="003C7A76" w:rsidRDefault="003C7A76" w:rsidP="00A1160F">
      <w:pPr>
        <w:pStyle w:val="iQuotation"/>
        <w:numPr>
          <w:ilvl w:val="0"/>
          <w:numId w:val="9"/>
        </w:numPr>
      </w:pPr>
      <w:r w:rsidRPr="003C7A76">
        <w:t>Received content is ready-to-go in a familiar filesystem tree.</w:t>
      </w:r>
    </w:p>
    <w:p w14:paraId="316CC62F" w14:textId="77777777" w:rsidR="003C7A76" w:rsidRPr="003C7A76" w:rsidRDefault="003C7A76" w:rsidP="00A1160F">
      <w:pPr>
        <w:pStyle w:val="iQuotation"/>
        <w:numPr>
          <w:ilvl w:val="0"/>
          <w:numId w:val="9"/>
        </w:numPr>
      </w:pPr>
      <w:r w:rsidRPr="003C7A76">
        <w:t>Easy to implement fast network transfer by running ordinary transfer tools in parallel.</w:t>
      </w:r>
    </w:p>
    <w:p w14:paraId="34FBCEA5" w14:textId="77777777" w:rsidR="00C050D7" w:rsidRDefault="00C050D7" w:rsidP="003C7A76">
      <w:pPr>
        <w:pStyle w:val="iNormal"/>
      </w:pPr>
      <w:r>
        <w:t xml:space="preserve">Further information about the Bagit </w:t>
      </w:r>
      <w:r w:rsidR="003C7A76">
        <w:t>hierarchical file packaging format can be found at various places on the Internet, including</w:t>
      </w:r>
      <w:r w:rsidR="00146B2F">
        <w:t>:</w:t>
      </w:r>
    </w:p>
    <w:p w14:paraId="3B33540D" w14:textId="77777777" w:rsidR="003F21C6" w:rsidRDefault="003F21C6" w:rsidP="003C7A76">
      <w:pPr>
        <w:pStyle w:val="iNormal"/>
      </w:pPr>
      <w:r>
        <w:t xml:space="preserve">Internet Engineering Task Force – </w:t>
      </w:r>
      <w:r w:rsidR="004F4F42">
        <w:fldChar w:fldCharType="begin"/>
      </w:r>
      <w:r w:rsidR="004F4F42">
        <w:instrText xml:space="preserve"> HYPERLINK "http://www.ietf.org" </w:instrText>
      </w:r>
      <w:r w:rsidR="004F4F42">
        <w:fldChar w:fldCharType="separate"/>
      </w:r>
      <w:r w:rsidRPr="00A049A0">
        <w:rPr>
          <w:rStyle w:val="Hyperlink"/>
        </w:rPr>
        <w:t>http://www.ietf.org</w:t>
      </w:r>
      <w:r w:rsidR="004F4F42">
        <w:rPr>
          <w:rStyle w:val="Hyperlink"/>
        </w:rPr>
        <w:fldChar w:fldCharType="end"/>
      </w:r>
    </w:p>
    <w:p w14:paraId="3B2C54D5" w14:textId="77777777" w:rsidR="003C7A76" w:rsidRDefault="003C7A76" w:rsidP="003C7A76">
      <w:pPr>
        <w:pStyle w:val="iNormal"/>
      </w:pPr>
      <w:r>
        <w:t xml:space="preserve">Wikipedia – </w:t>
      </w:r>
      <w:r w:rsidR="004F4F42">
        <w:fldChar w:fldCharType="begin"/>
      </w:r>
      <w:r w:rsidR="004F4F42">
        <w:instrText xml:space="preserve"> HYPERLINK "http://en.wikipedia.org/wiki/BagIt" </w:instrText>
      </w:r>
      <w:r w:rsidR="004F4F42">
        <w:fldChar w:fldCharType="separate"/>
      </w:r>
      <w:r w:rsidR="003F21C6" w:rsidRPr="00A049A0">
        <w:rPr>
          <w:rStyle w:val="Hyperlink"/>
        </w:rPr>
        <w:t>http://en.wikipedia.org/wiki/BagIt</w:t>
      </w:r>
      <w:r w:rsidR="004F4F42">
        <w:rPr>
          <w:rStyle w:val="Hyperlink"/>
        </w:rPr>
        <w:fldChar w:fldCharType="end"/>
      </w:r>
    </w:p>
    <w:p w14:paraId="2EBF4E9D" w14:textId="77777777" w:rsidR="003F21C6" w:rsidRDefault="003F21C6" w:rsidP="003C7A76">
      <w:pPr>
        <w:pStyle w:val="iNormal"/>
      </w:pPr>
      <w:r>
        <w:t xml:space="preserve">Version 0.97 of the Bagit specification - </w:t>
      </w:r>
      <w:r w:rsidR="004F4F42">
        <w:fldChar w:fldCharType="begin"/>
      </w:r>
      <w:r w:rsidR="004F4F42">
        <w:instrText xml:space="preserve"> HYPERLINK "http://tools.ietf.org/html/draft-kunze-bagit-08" </w:instrText>
      </w:r>
      <w:r w:rsidR="004F4F42">
        <w:fldChar w:fldCharType="separate"/>
      </w:r>
      <w:r w:rsidRPr="00A049A0">
        <w:rPr>
          <w:rStyle w:val="Hyperlink"/>
        </w:rPr>
        <w:t>http://tools.ietf.org/html/draft-kunze-bagit-08</w:t>
      </w:r>
      <w:r w:rsidR="004F4F42">
        <w:rPr>
          <w:rStyle w:val="Hyperlink"/>
        </w:rPr>
        <w:fldChar w:fldCharType="end"/>
      </w:r>
      <w:r>
        <w:t xml:space="preserve"> </w:t>
      </w:r>
    </w:p>
    <w:p w14:paraId="7C37B1B3" w14:textId="77777777" w:rsidR="00286B7E" w:rsidRDefault="00D546C3" w:rsidP="00D546C3">
      <w:pPr>
        <w:pStyle w:val="iHeading2nolist"/>
      </w:pPr>
      <w:bookmarkStart w:id="1860" w:name="_Toc386636242"/>
      <w:r>
        <w:t>README.HTML file</w:t>
      </w:r>
      <w:bookmarkEnd w:id="1860"/>
    </w:p>
    <w:p w14:paraId="7FA929F7" w14:textId="77777777" w:rsidR="00D546C3" w:rsidRDefault="00D546C3" w:rsidP="003C7A76">
      <w:pPr>
        <w:pStyle w:val="iNormal"/>
      </w:pPr>
      <w:r>
        <w:t xml:space="preserve">Within the data subdirectory of the Bagit ZIP file there is a README.HTML file, which is intended for both human and machine reading. Viewing this file in a web browser will </w:t>
      </w:r>
      <w:r w:rsidR="00520A3C">
        <w:t>summarise</w:t>
      </w:r>
      <w:r>
        <w:t xml:space="preserve"> the Package contents, including its Metadata, list of </w:t>
      </w:r>
      <w:r w:rsidR="00146B2F">
        <w:t xml:space="preserve">its </w:t>
      </w:r>
      <w:r w:rsidR="00415DC9">
        <w:t>Data File</w:t>
      </w:r>
      <w:r w:rsidR="009B7E78">
        <w:t>s</w:t>
      </w:r>
      <w:r>
        <w:t xml:space="preserve">, and Metadata for the included </w:t>
      </w:r>
      <w:r w:rsidR="00415DC9">
        <w:t>Data File</w:t>
      </w:r>
      <w:r w:rsidR="009B7E78">
        <w:t>s</w:t>
      </w:r>
      <w:r>
        <w:t>.</w:t>
      </w:r>
    </w:p>
    <w:p w14:paraId="17BBF85F" w14:textId="77777777" w:rsidR="00520A3C" w:rsidRDefault="00D546C3" w:rsidP="00B06BFE">
      <w:pPr>
        <w:pStyle w:val="iNormal"/>
      </w:pPr>
      <w:r>
        <w:t xml:space="preserve">The machine readable parts of this </w:t>
      </w:r>
      <w:r w:rsidRPr="003F3FE3">
        <w:t xml:space="preserve">file </w:t>
      </w:r>
      <w:r w:rsidR="00286B7E" w:rsidRPr="003F3FE3">
        <w:t>conform to the RDF</w:t>
      </w:r>
      <w:r w:rsidR="00146B2F" w:rsidRPr="003F3FE3">
        <w:t>a L</w:t>
      </w:r>
      <w:r w:rsidR="00286B7E" w:rsidRPr="003F3FE3">
        <w:t xml:space="preserve">ite </w:t>
      </w:r>
      <w:r w:rsidR="003F3FE3" w:rsidRPr="003F3FE3">
        <w:t xml:space="preserve">(Resource Description Framework in attributes Lite) </w:t>
      </w:r>
      <w:r w:rsidR="00286B7E" w:rsidRPr="003F3FE3">
        <w:t>specification</w:t>
      </w:r>
      <w:r w:rsidR="00286B7E">
        <w:t xml:space="preserve"> described </w:t>
      </w:r>
      <w:r>
        <w:t xml:space="preserve">at </w:t>
      </w:r>
      <w:r w:rsidR="004F4F42">
        <w:fldChar w:fldCharType="begin"/>
      </w:r>
      <w:r w:rsidR="004F4F42">
        <w:instrText xml:space="preserve"> HYPERLINK "http://www.w3.org/TR/rdfa-lite/" </w:instrText>
      </w:r>
      <w:r w:rsidR="004F4F42">
        <w:fldChar w:fldCharType="separate"/>
      </w:r>
      <w:r w:rsidR="00286B7E" w:rsidRPr="00ED3740">
        <w:rPr>
          <w:rStyle w:val="Hyperlink"/>
        </w:rPr>
        <w:t>http://www.w3.org/TR/rdfa-lite/</w:t>
      </w:r>
      <w:r w:rsidR="004F4F42">
        <w:rPr>
          <w:rStyle w:val="Hyperlink"/>
        </w:rPr>
        <w:fldChar w:fldCharType="end"/>
      </w:r>
      <w:r w:rsidR="00286B7E">
        <w:t xml:space="preserve">. This semantic information can be parsed by a program which can then build discoverable facets of information </w:t>
      </w:r>
      <w:r w:rsidR="00520A3C">
        <w:t>for</w:t>
      </w:r>
      <w:r w:rsidR="00286B7E">
        <w:t xml:space="preserve"> a search engine.</w:t>
      </w:r>
      <w:bookmarkStart w:id="1861" w:name="_Ref352747131"/>
      <w:bookmarkStart w:id="1862" w:name="_Ref352747134"/>
      <w:bookmarkStart w:id="1863" w:name="_Ref352753679"/>
      <w:bookmarkStart w:id="1864" w:name="_Ref352753682"/>
    </w:p>
    <w:p w14:paraId="21340FEF" w14:textId="77777777" w:rsidR="00680CE3" w:rsidRDefault="00680CE3" w:rsidP="00B6457B">
      <w:pPr>
        <w:pStyle w:val="Appendix1"/>
      </w:pPr>
      <w:bookmarkStart w:id="1865" w:name="_Ref352768976"/>
      <w:bookmarkStart w:id="1866" w:name="_Ref352769006"/>
      <w:bookmarkStart w:id="1867" w:name="_Ref352769272"/>
      <w:bookmarkStart w:id="1868" w:name="_Ref352769275"/>
      <w:bookmarkStart w:id="1869" w:name="_Toc386636243"/>
      <w:r>
        <w:t>RIF-CS</w:t>
      </w:r>
      <w:bookmarkEnd w:id="1861"/>
      <w:bookmarkEnd w:id="1862"/>
      <w:bookmarkEnd w:id="1863"/>
      <w:bookmarkEnd w:id="1864"/>
      <w:bookmarkEnd w:id="1865"/>
      <w:bookmarkEnd w:id="1866"/>
      <w:bookmarkEnd w:id="1867"/>
      <w:bookmarkEnd w:id="1868"/>
      <w:bookmarkEnd w:id="1869"/>
    </w:p>
    <w:p w14:paraId="6553F8DF" w14:textId="77777777" w:rsidR="003F21C6" w:rsidRDefault="003F21C6" w:rsidP="003F21C6">
      <w:pPr>
        <w:pStyle w:val="iNormal"/>
      </w:pPr>
      <w:r>
        <w:t>Quoting from the Global Registries website (</w:t>
      </w:r>
      <w:r w:rsidR="004F4F42">
        <w:fldChar w:fldCharType="begin"/>
      </w:r>
      <w:r w:rsidR="004F4F42">
        <w:instrText xml:space="preserve"> HYPERLINK "http://globalregistries.org/rifcs.html" </w:instrText>
      </w:r>
      <w:r w:rsidR="004F4F42">
        <w:fldChar w:fldCharType="separate"/>
      </w:r>
      <w:r w:rsidRPr="00A049A0">
        <w:rPr>
          <w:rStyle w:val="Hyperlink"/>
        </w:rPr>
        <w:t>http://globalregistries.org/rifcs.html</w:t>
      </w:r>
      <w:r w:rsidR="004F4F42">
        <w:rPr>
          <w:rStyle w:val="Hyperlink"/>
        </w:rPr>
        <w:fldChar w:fldCharType="end"/>
      </w:r>
      <w:r>
        <w:t>):</w:t>
      </w:r>
    </w:p>
    <w:p w14:paraId="617F73ED" w14:textId="77777777"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14:paraId="718F4108" w14:textId="77777777"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14:paraId="1FBECC5D" w14:textId="77777777" w:rsidR="00B14753" w:rsidRDefault="003F21C6" w:rsidP="00A23504">
      <w:pPr>
        <w:pStyle w:val="iNormal"/>
      </w:pPr>
      <w:r>
        <w:t>The Australian National Data Service (ANDS</w:t>
      </w:r>
      <w:r w:rsidR="00B14753">
        <w:t xml:space="preserve"> – </w:t>
      </w:r>
      <w:r w:rsidR="004F4F42">
        <w:fldChar w:fldCharType="begin"/>
      </w:r>
      <w:r w:rsidR="004F4F42">
        <w:instrText xml:space="preserve"> HYPERLINK "http://www.ands.org.au" </w:instrText>
      </w:r>
      <w:r w:rsidR="004F4F42">
        <w:fldChar w:fldCharType="separate"/>
      </w:r>
      <w:r w:rsidR="00B14753" w:rsidRPr="00A049A0">
        <w:rPr>
          <w:rStyle w:val="Hyperlink"/>
        </w:rPr>
        <w:t>http://www.ands.org.au</w:t>
      </w:r>
      <w:r w:rsidR="004F4F42">
        <w:rPr>
          <w:rStyle w:val="Hyperlink"/>
        </w:rPr>
        <w:fldChar w:fldCharType="end"/>
      </w:r>
      <w:r w:rsidR="00B14753">
        <w:t>)</w:t>
      </w:r>
      <w:r>
        <w:t xml:space="preserve"> uses </w:t>
      </w:r>
      <w:r w:rsidR="0005713A">
        <w:t>the RIF-CS standard for management of data in the Australian Research Data Commons.</w:t>
      </w:r>
      <w:r w:rsidR="00B14753">
        <w:t xml:space="preserve"> It provides a training resource for RIF-CS at </w:t>
      </w:r>
      <w:r w:rsidR="004F4F42">
        <w:fldChar w:fldCharType="begin"/>
      </w:r>
      <w:r w:rsidR="004F4F42">
        <w:instrText xml:space="preserve"> HYPERLINK "http://www.ands.org.au/training/rif-cs/index.html" </w:instrText>
      </w:r>
      <w:r w:rsidR="004F4F42">
        <w:fldChar w:fldCharType="separate"/>
      </w:r>
      <w:r w:rsidR="00B14753" w:rsidRPr="00A049A0">
        <w:rPr>
          <w:rStyle w:val="Hyperlink"/>
        </w:rPr>
        <w:t>http://www.ands.org.au/training/rif-cs/index.html</w:t>
      </w:r>
      <w:r w:rsidR="004F4F42">
        <w:rPr>
          <w:rStyle w:val="Hyperlink"/>
        </w:rPr>
        <w:fldChar w:fldCharType="end"/>
      </w:r>
      <w:r w:rsidR="00B14753">
        <w:t>.</w:t>
      </w:r>
    </w:p>
    <w:p w14:paraId="75B2DA62" w14:textId="77777777" w:rsidR="00841307" w:rsidRDefault="00B14753" w:rsidP="00E21465">
      <w:pPr>
        <w:pStyle w:val="iNormal"/>
      </w:pPr>
      <w:r>
        <w:t xml:space="preserve">ANDS uses the Open Archives Initiative Protocol for </w:t>
      </w:r>
      <w:r w:rsidR="003829A3">
        <w:t>Metadata</w:t>
      </w:r>
      <w:r>
        <w:t xml:space="preserve"> Harvesting (OAI-PMH – see </w:t>
      </w:r>
      <w:r w:rsidR="004F4F42">
        <w:fldChar w:fldCharType="begin"/>
      </w:r>
      <w:r w:rsidR="004F4F42">
        <w:instrText xml:space="preserve"> HYPERLINK "http://www.openarchives.org/pmh/tools/tools.php" </w:instrText>
      </w:r>
      <w:r w:rsidR="004F4F42">
        <w:fldChar w:fldCharType="separate"/>
      </w:r>
      <w:r w:rsidRPr="00A049A0">
        <w:rPr>
          <w:rStyle w:val="Hyperlink"/>
        </w:rPr>
        <w:t>http://www.openarchives.org/pmh/tools/tools.php</w:t>
      </w:r>
      <w:r w:rsidR="004F4F42">
        <w:rPr>
          <w:rStyle w:val="Hyperlink"/>
        </w:rPr>
        <w:fldChar w:fldCharType="end"/>
      </w:r>
      <w:r>
        <w:t>) to collect RIF-CS data.</w:t>
      </w:r>
      <w:bookmarkEnd w:id="1845"/>
    </w:p>
    <w:p w14:paraId="6970D032" w14:textId="77777777" w:rsidR="00286B7E" w:rsidRDefault="00FC577E" w:rsidP="00FC577E">
      <w:pPr>
        <w:pStyle w:val="iHeading2nolist"/>
      </w:pPr>
      <w:bookmarkStart w:id="1870" w:name="_Toc386636244"/>
      <w:r>
        <w:t>Example RIF-CS file</w:t>
      </w:r>
      <w:bookmarkEnd w:id="1870"/>
    </w:p>
    <w:p w14:paraId="27EFEBE7" w14:textId="77777777" w:rsidR="00FC577E" w:rsidRDefault="00FC577E" w:rsidP="00FC577E">
      <w:pPr>
        <w:pStyle w:val="iCodeSmall"/>
      </w:pPr>
      <w:r>
        <w:t>&lt;?xml version="1.0" encoding="UTF-8"?&gt;</w:t>
      </w:r>
    </w:p>
    <w:p w14:paraId="3A39B950" w14:textId="77777777" w:rsidR="00FC577E" w:rsidRDefault="00FC577E" w:rsidP="00FC577E">
      <w:pPr>
        <w:pStyle w:val="iCodeSmall"/>
      </w:pPr>
      <w:r>
        <w:t>&lt;registryObjects xmlns="http://ands.org.au/standards/rif-cs/registryObjects" xmlns:xsi="http://www.w3.org/2001/XMLSchema-instance" xsi:schemaLocation="http://ands.org.au/standards/rif-cs/registryObjects http://services.ands.org.au/documentation/rifcs/1.3/schema/registryObjects.xsd"&gt;</w:t>
      </w:r>
    </w:p>
    <w:p w14:paraId="5386F4F9" w14:textId="77777777" w:rsidR="00FC577E" w:rsidRDefault="00FC577E" w:rsidP="00FC577E">
      <w:pPr>
        <w:pStyle w:val="iCodeSmall"/>
      </w:pPr>
      <w:r>
        <w:t xml:space="preserve">  &lt;registryObject group="University of Western Sydney"&gt;</w:t>
      </w:r>
    </w:p>
    <w:p w14:paraId="7B70D629" w14:textId="77777777" w:rsidR="00FC577E" w:rsidRDefault="00FC577E" w:rsidP="00FC577E">
      <w:pPr>
        <w:pStyle w:val="iCodeSmall"/>
      </w:pPr>
      <w:r>
        <w:t xml:space="preserve">    &lt;key&gt;/data_files/2734&lt;/key&gt;</w:t>
      </w:r>
    </w:p>
    <w:p w14:paraId="32D4DDB4" w14:textId="77777777" w:rsidR="00FC577E" w:rsidRDefault="00FC577E" w:rsidP="00FC577E">
      <w:pPr>
        <w:pStyle w:val="iCodeSmall"/>
      </w:pPr>
      <w:r>
        <w:t xml:space="preserve">    &lt;originatingSource&gt;https://jp-dc21-staging.intersect.org.au/&lt;/originatingSource&gt;</w:t>
      </w:r>
    </w:p>
    <w:p w14:paraId="2B4A1124" w14:textId="77777777" w:rsidR="00FC577E" w:rsidRDefault="00FC577E" w:rsidP="00FC577E">
      <w:pPr>
        <w:pStyle w:val="iCodeSmall"/>
      </w:pPr>
      <w:r>
        <w:t xml:space="preserve">    &lt;collection type="dataset"&gt;</w:t>
      </w:r>
    </w:p>
    <w:p w14:paraId="5380683F" w14:textId="77777777" w:rsidR="00FC577E" w:rsidRDefault="00FC577E" w:rsidP="00FC577E">
      <w:pPr>
        <w:pStyle w:val="iCodeSmall"/>
      </w:pPr>
      <w:r>
        <w:t xml:space="preserve">      &lt;name type="primary"&gt;</w:t>
      </w:r>
    </w:p>
    <w:p w14:paraId="002C0E62" w14:textId="77777777" w:rsidR="00FC577E" w:rsidRDefault="00FC577E" w:rsidP="00FC577E">
      <w:pPr>
        <w:pStyle w:val="iCodeSmall"/>
      </w:pPr>
      <w:r>
        <w:t xml:space="preserve">        &lt;namePart&gt;PB-ROS.zip&lt;/namePart&gt;</w:t>
      </w:r>
    </w:p>
    <w:p w14:paraId="353082BE" w14:textId="77777777" w:rsidR="00FC577E" w:rsidRDefault="00FC577E" w:rsidP="00FC577E">
      <w:pPr>
        <w:pStyle w:val="iCodeSmall"/>
      </w:pPr>
      <w:r>
        <w:t xml:space="preserve">      &lt;/name&gt;</w:t>
      </w:r>
    </w:p>
    <w:p w14:paraId="21149542" w14:textId="77777777" w:rsidR="00FC577E" w:rsidRDefault="00FC577E" w:rsidP="00FC577E">
      <w:pPr>
        <w:pStyle w:val="iCodeSmall"/>
      </w:pPr>
      <w:r>
        <w:t xml:space="preserve">      &lt;location&gt;</w:t>
      </w:r>
    </w:p>
    <w:p w14:paraId="2DAECBDC" w14:textId="77777777" w:rsidR="00FC577E" w:rsidRDefault="00FC577E" w:rsidP="00FC577E">
      <w:pPr>
        <w:pStyle w:val="iCodeSmall"/>
      </w:pPr>
      <w:r>
        <w:t xml:space="preserve">        &lt;address&gt;</w:t>
      </w:r>
    </w:p>
    <w:p w14:paraId="25CF8A52" w14:textId="77777777" w:rsidR="00FC577E" w:rsidRDefault="00FC577E" w:rsidP="00FC577E">
      <w:pPr>
        <w:pStyle w:val="iCodeSmall"/>
      </w:pPr>
      <w:r>
        <w:t xml:space="preserve">          &lt;electronic type="url"&gt;</w:t>
      </w:r>
    </w:p>
    <w:p w14:paraId="25FA25A3" w14:textId="77777777" w:rsidR="00FC577E" w:rsidRDefault="00FC577E" w:rsidP="00FC577E">
      <w:pPr>
        <w:pStyle w:val="iCodeSmall"/>
      </w:pPr>
      <w:r>
        <w:t xml:space="preserve">            &lt;value&gt;https://jp-dc21-staging.intersect.org.au/data_files/2734/download&lt;/value&gt;</w:t>
      </w:r>
    </w:p>
    <w:p w14:paraId="08829A63" w14:textId="77777777" w:rsidR="00FC577E" w:rsidRDefault="00FC577E" w:rsidP="00FC577E">
      <w:pPr>
        <w:pStyle w:val="iCodeSmall"/>
      </w:pPr>
      <w:r>
        <w:t xml:space="preserve">          &lt;/electronic&gt;</w:t>
      </w:r>
    </w:p>
    <w:p w14:paraId="156975F9" w14:textId="77777777" w:rsidR="00FC577E" w:rsidRDefault="00FC577E" w:rsidP="00FC577E">
      <w:pPr>
        <w:pStyle w:val="iCodeSmall"/>
      </w:pPr>
      <w:r>
        <w:t xml:space="preserve">        &lt;/address&gt;</w:t>
      </w:r>
    </w:p>
    <w:p w14:paraId="09DF992B" w14:textId="77777777" w:rsidR="00FC577E" w:rsidRDefault="00FC577E" w:rsidP="00FC577E">
      <w:pPr>
        <w:pStyle w:val="iCodeSmall"/>
      </w:pPr>
      <w:r>
        <w:t xml:space="preserve">      &lt;/location&gt;</w:t>
      </w:r>
    </w:p>
    <w:p w14:paraId="6203B394" w14:textId="77777777" w:rsidR="00FC577E" w:rsidRDefault="00FC577E" w:rsidP="00FC577E">
      <w:pPr>
        <w:pStyle w:val="iCodeSmall"/>
      </w:pPr>
      <w:r>
        <w:t xml:space="preserve">      &lt;subject type="local" xml:lang="en"&gt;Meteorological data&lt;/subject&gt;</w:t>
      </w:r>
    </w:p>
    <w:p w14:paraId="430D0E01" w14:textId="77777777" w:rsidR="00FC577E" w:rsidRDefault="00FC577E" w:rsidP="00FC577E">
      <w:pPr>
        <w:pStyle w:val="iCodeSmall"/>
      </w:pPr>
      <w:r>
        <w:t xml:space="preserve">      &lt;subject type="anzsrc-for"&gt;05&lt;/subject&gt;</w:t>
      </w:r>
    </w:p>
    <w:p w14:paraId="66DF2303" w14:textId="77777777" w:rsidR="00FC577E" w:rsidRDefault="00FC577E" w:rsidP="00FC577E">
      <w:pPr>
        <w:pStyle w:val="iCodeSmall"/>
      </w:pPr>
      <w:r>
        <w:t xml:space="preserve">      &lt;subject type="anzsrc-for"&gt;0502&lt;/subject&gt;</w:t>
      </w:r>
    </w:p>
    <w:p w14:paraId="194F2473" w14:textId="77777777" w:rsidR="00FC577E" w:rsidRDefault="00FC577E" w:rsidP="00FC577E">
      <w:pPr>
        <w:pStyle w:val="iCodeSmall"/>
      </w:pPr>
      <w:r>
        <w:t xml:space="preserve">      &lt;description type="brief"&gt;Rain Out Shelter data for a couple of years. Rest of the description.&lt;/description&gt;</w:t>
      </w:r>
    </w:p>
    <w:p w14:paraId="0C361B02" w14:textId="77777777" w:rsidR="00FC577E" w:rsidRDefault="00FC577E" w:rsidP="00FC577E">
      <w:pPr>
        <w:pStyle w:val="iCodeSmall"/>
      </w:pPr>
      <w:r>
        <w:t xml:space="preserve">      &lt;description type="rights"&gt;http://creativecommons.org/licenses/by-nc-nd/3.0/au&lt;/description&gt;</w:t>
      </w:r>
    </w:p>
    <w:p w14:paraId="12B6DD4B" w14:textId="77777777" w:rsidR="00FC577E" w:rsidRDefault="00FC577E" w:rsidP="00FC577E">
      <w:pPr>
        <w:pStyle w:val="iCodeSmall"/>
      </w:pPr>
      <w:r>
        <w:t xml:space="preserve">      &lt;coverage&gt;</w:t>
      </w:r>
    </w:p>
    <w:p w14:paraId="0C543741" w14:textId="77777777" w:rsidR="00FC577E" w:rsidRDefault="00FC577E" w:rsidP="00FC577E">
      <w:pPr>
        <w:pStyle w:val="iCodeSmall"/>
      </w:pPr>
      <w:r>
        <w:t xml:space="preserve">        &lt;temporal&gt;</w:t>
      </w:r>
    </w:p>
    <w:p w14:paraId="15D86426" w14:textId="77777777" w:rsidR="00FC577E" w:rsidRDefault="00FC577E" w:rsidP="00FC577E">
      <w:pPr>
        <w:pStyle w:val="iCodeSmall"/>
      </w:pPr>
      <w:r>
        <w:t xml:space="preserve">          &lt;date type="dateFrom" date_format="W3CDTF"&gt;2011-06-19T21:05:00+10:00&lt;/date&gt;</w:t>
      </w:r>
    </w:p>
    <w:p w14:paraId="2986CDBD" w14:textId="77777777" w:rsidR="00FC577E" w:rsidRDefault="00FC577E" w:rsidP="00FC577E">
      <w:pPr>
        <w:pStyle w:val="iCodeSmall"/>
      </w:pPr>
      <w:r>
        <w:t xml:space="preserve">          &lt;date type="dateTo" date_format="W3CDTF"&gt;2013-03-28T11:00:00+11:00&lt;/date&gt;</w:t>
      </w:r>
    </w:p>
    <w:p w14:paraId="338F8D86" w14:textId="77777777" w:rsidR="00FC577E" w:rsidRDefault="00FC577E" w:rsidP="00FC577E">
      <w:pPr>
        <w:pStyle w:val="iCodeSmall"/>
      </w:pPr>
      <w:r>
        <w:t xml:space="preserve">        &lt;/temporal&gt;</w:t>
      </w:r>
    </w:p>
    <w:p w14:paraId="25351A8F" w14:textId="77777777" w:rsidR="00FC577E" w:rsidRDefault="00FC577E" w:rsidP="00FC577E">
      <w:pPr>
        <w:pStyle w:val="iCodeSmall"/>
      </w:pPr>
      <w:r>
        <w:t xml:space="preserve">      &lt;/coverage&gt;</w:t>
      </w:r>
    </w:p>
    <w:p w14:paraId="0148A15E" w14:textId="77777777" w:rsidR="00FC577E" w:rsidRDefault="00FC577E" w:rsidP="00FC577E">
      <w:pPr>
        <w:pStyle w:val="iCodeSmall"/>
      </w:pPr>
      <w:r>
        <w:t xml:space="preserve">      &lt;coverage&gt;</w:t>
      </w:r>
    </w:p>
    <w:p w14:paraId="5A633637" w14:textId="77777777" w:rsidR="00FC577E" w:rsidRDefault="00FC577E" w:rsidP="00FC577E">
      <w:pPr>
        <w:pStyle w:val="iCodeSmall"/>
      </w:pPr>
      <w:r>
        <w:t xml:space="preserve">        &lt;spatial type="gmlKmlPolyCoords"&gt;150.73946,-33.61006&lt;/spatial&gt;</w:t>
      </w:r>
    </w:p>
    <w:p w14:paraId="2B23B61F" w14:textId="77777777" w:rsidR="00FC577E" w:rsidRDefault="00FC577E" w:rsidP="00FC577E">
      <w:pPr>
        <w:pStyle w:val="iCodeSmall"/>
      </w:pPr>
      <w:r>
        <w:t xml:space="preserve">      &lt;/coverage&gt;</w:t>
      </w:r>
    </w:p>
    <w:p w14:paraId="140E95E9" w14:textId="77777777" w:rsidR="00FC577E" w:rsidRDefault="00FC577E" w:rsidP="00FC577E">
      <w:pPr>
        <w:pStyle w:val="iCodeSmall"/>
      </w:pPr>
      <w:r>
        <w:t xml:space="preserve">      &lt;relatedInfo&gt;</w:t>
      </w:r>
    </w:p>
    <w:p w14:paraId="0E99CC89" w14:textId="77777777" w:rsidR="00FC577E" w:rsidRDefault="00FC577E" w:rsidP="00FC577E">
      <w:pPr>
        <w:pStyle w:val="iCodeSmall"/>
      </w:pPr>
      <w:r>
        <w:t xml:space="preserve">        &lt;notes&gt;Published by Peter Bugeia (peter.bugeia@intersect.org.au)&lt;/notes&gt;</w:t>
      </w:r>
    </w:p>
    <w:p w14:paraId="3D4862C9" w14:textId="77777777" w:rsidR="00FC577E" w:rsidRDefault="00FC577E" w:rsidP="00FC577E">
      <w:pPr>
        <w:pStyle w:val="iCodeSmall"/>
      </w:pPr>
      <w:r>
        <w:t xml:space="preserve">      &lt;/relatedInfo&gt;</w:t>
      </w:r>
    </w:p>
    <w:p w14:paraId="1D0289A5" w14:textId="77777777" w:rsidR="00FC577E" w:rsidRDefault="00FC577E" w:rsidP="00FC577E">
      <w:pPr>
        <w:pStyle w:val="iCodeSmall"/>
      </w:pPr>
      <w:r>
        <w:t xml:space="preserve">      &lt;relatedInfo&gt;</w:t>
      </w:r>
    </w:p>
    <w:p w14:paraId="05674381" w14:textId="77777777" w:rsidR="00FC577E" w:rsidRDefault="00FC577E" w:rsidP="00FC577E">
      <w:pPr>
        <w:pStyle w:val="iCodeSmall"/>
      </w:pPr>
      <w:r>
        <w:t xml:space="preserve">        &lt;notes&gt;Unique ID: HIE-ID-0001&lt;/notes&gt;</w:t>
      </w:r>
    </w:p>
    <w:p w14:paraId="6595670E" w14:textId="77777777" w:rsidR="00FC577E" w:rsidRDefault="00FC577E" w:rsidP="00FC577E">
      <w:pPr>
        <w:pStyle w:val="iCodeSmall"/>
      </w:pPr>
      <w:r>
        <w:t xml:space="preserve">      &lt;/relatedInfo&gt;</w:t>
      </w:r>
    </w:p>
    <w:p w14:paraId="2F9F70F5" w14:textId="77777777" w:rsidR="00FC577E" w:rsidRDefault="00FC577E" w:rsidP="00FC577E">
      <w:pPr>
        <w:pStyle w:val="iCodeSmall"/>
      </w:pPr>
      <w:r>
        <w:t xml:space="preserve">      &lt;relatedInfo&gt;</w:t>
      </w:r>
    </w:p>
    <w:p w14:paraId="12BD3DEC" w14:textId="77777777" w:rsidR="00FC577E" w:rsidRDefault="00FC577E" w:rsidP="00FC577E">
      <w:pPr>
        <w:pStyle w:val="iCodeSmall"/>
      </w:pPr>
      <w:r>
        <w:t xml:space="preserve">        &lt;notes&gt;Primary contact for ROS Weather Station is Craig Barton (c.barton@uws.edu.au)&lt;/notes&gt;</w:t>
      </w:r>
    </w:p>
    <w:p w14:paraId="00FD5530" w14:textId="77777777" w:rsidR="00FC577E" w:rsidRDefault="00FC577E" w:rsidP="00FC577E">
      <w:pPr>
        <w:pStyle w:val="iCodeSmall"/>
      </w:pPr>
      <w:r>
        <w:t xml:space="preserve">      &lt;/relatedInfo&gt;</w:t>
      </w:r>
    </w:p>
    <w:p w14:paraId="11B9CCBC" w14:textId="77777777" w:rsidR="00FC577E" w:rsidRDefault="00FC577E" w:rsidP="00FC577E">
      <w:pPr>
        <w:pStyle w:val="iCodeSmall"/>
      </w:pPr>
      <w:r>
        <w:t xml:space="preserve">    &lt;/collection&gt;</w:t>
      </w:r>
    </w:p>
    <w:p w14:paraId="1FF007EA" w14:textId="77777777" w:rsidR="00FC577E" w:rsidRDefault="00FC577E" w:rsidP="00FC577E">
      <w:pPr>
        <w:pStyle w:val="iCodeSmall"/>
      </w:pPr>
      <w:r>
        <w:t xml:space="preserve">  &lt;/registryObject&gt;</w:t>
      </w:r>
    </w:p>
    <w:p w14:paraId="566C6327" w14:textId="77777777" w:rsidR="00FC577E" w:rsidRDefault="00FC577E" w:rsidP="00FC577E">
      <w:pPr>
        <w:pStyle w:val="iCodeSmall"/>
      </w:pPr>
      <w:r>
        <w:t>&lt;/registryObjects&gt;</w:t>
      </w:r>
    </w:p>
    <w:p w14:paraId="1724A7C6" w14:textId="77777777" w:rsidR="00FC577E" w:rsidRDefault="00FC577E" w:rsidP="00FC577E">
      <w:pPr>
        <w:pStyle w:val="iCodeSmall"/>
      </w:pPr>
    </w:p>
    <w:p w14:paraId="74451591" w14:textId="77777777" w:rsidR="00FC577E" w:rsidRDefault="00FC577E" w:rsidP="00FC577E">
      <w:pPr>
        <w:pStyle w:val="iNormal"/>
      </w:pPr>
    </w:p>
    <w:sectPr w:rsidR="00FC577E" w:rsidSect="00FA4EBF">
      <w:headerReference w:type="default" r:id="rId120"/>
      <w:footerReference w:type="default" r:id="rId121"/>
      <w:footerReference w:type="first" r:id="rId122"/>
      <w:pgSz w:w="11900" w:h="16840"/>
      <w:pgMar w:top="1843" w:right="1418" w:bottom="1134" w:left="1418" w:header="426" w:footer="189" w:gutter="0"/>
      <w:cols w:space="708"/>
      <w:docGrid w:linePitch="299"/>
      <w:sectPrChange w:id="1879" w:author="Peter Bugeia" w:date="2014-04-23T13:10:00Z">
        <w:sectPr w:rsidR="00FC577E" w:rsidSect="00FA4EBF">
          <w:pgMar w:top="1843" w:right="1418" w:bottom="1418" w:left="1418" w:header="426" w:footer="189" w:gutter="0"/>
        </w:sectPr>
      </w:sectPrChang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6DD6C2" w14:textId="77777777" w:rsidR="00FD3C1C" w:rsidRDefault="00FD3C1C">
      <w:r>
        <w:separator/>
      </w:r>
    </w:p>
  </w:endnote>
  <w:endnote w:type="continuationSeparator" w:id="0">
    <w:p w14:paraId="67215EEE" w14:textId="77777777" w:rsidR="00FD3C1C" w:rsidRDefault="00FD3C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Zapf Dingbats">
    <w:altName w:val="Wingdings 2"/>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75E8B" w14:textId="77777777" w:rsidR="005770E1" w:rsidRDefault="005770E1" w:rsidP="00E21465">
    <w:pPr>
      <w:pStyle w:val="iFooterText"/>
    </w:pPr>
  </w:p>
  <w:tbl>
    <w:tblPr>
      <w:tblW w:w="0" w:type="auto"/>
      <w:tblInd w:w="108" w:type="dxa"/>
      <w:tblLook w:val="04A0" w:firstRow="1" w:lastRow="0" w:firstColumn="1" w:lastColumn="0" w:noHBand="0" w:noVBand="1"/>
    </w:tblPr>
    <w:tblGrid>
      <w:gridCol w:w="4253"/>
      <w:gridCol w:w="4919"/>
    </w:tblGrid>
    <w:tr w:rsidR="005770E1" w:rsidRPr="00582270" w14:paraId="7D8F92D9" w14:textId="77777777" w:rsidTr="00926D18">
      <w:trPr>
        <w:cantSplit/>
        <w:trHeight w:val="20"/>
      </w:trPr>
      <w:tc>
        <w:tcPr>
          <w:tcW w:w="4253" w:type="dxa"/>
          <w:tcBorders>
            <w:top w:val="single" w:sz="24" w:space="0" w:color="F79646"/>
          </w:tcBorders>
        </w:tcPr>
        <w:p w14:paraId="7E22BA08" w14:textId="77777777" w:rsidR="005770E1" w:rsidRPr="00582270" w:rsidRDefault="005770E1" w:rsidP="00926D18">
          <w:pPr>
            <w:pStyle w:val="iFooterText"/>
            <w:jc w:val="left"/>
            <w:rPr>
              <w:sz w:val="12"/>
              <w:szCs w:val="12"/>
            </w:rPr>
          </w:pPr>
        </w:p>
      </w:tc>
      <w:tc>
        <w:tcPr>
          <w:tcW w:w="4919" w:type="dxa"/>
          <w:tcBorders>
            <w:top w:val="single" w:sz="24" w:space="0" w:color="F79646"/>
          </w:tcBorders>
        </w:tcPr>
        <w:p w14:paraId="1547C64F" w14:textId="77777777" w:rsidR="005770E1" w:rsidRPr="0014034F" w:rsidRDefault="005770E1" w:rsidP="00926D18">
          <w:pPr>
            <w:pStyle w:val="iFooterText"/>
            <w:rPr>
              <w:b/>
              <w:sz w:val="22"/>
              <w:szCs w:val="22"/>
            </w:rPr>
          </w:pPr>
        </w:p>
      </w:tc>
    </w:tr>
    <w:tr w:rsidR="005770E1" w:rsidRPr="00582270" w14:paraId="1F1A0468" w14:textId="77777777" w:rsidTr="002663E1">
      <w:tc>
        <w:tcPr>
          <w:tcW w:w="4253" w:type="dxa"/>
        </w:tcPr>
        <w:p w14:paraId="080179FC" w14:textId="77777777" w:rsidR="005770E1" w:rsidRPr="00582270" w:rsidRDefault="005770E1" w:rsidP="002663E1">
          <w:pPr>
            <w:pStyle w:val="iFooterText"/>
            <w:jc w:val="left"/>
          </w:pPr>
          <w:r>
            <w:t>DC21</w:t>
          </w:r>
          <w:r w:rsidRPr="00582270">
            <w:t xml:space="preserve"> User Manual</w:t>
          </w:r>
          <w:r>
            <w:t xml:space="preserve"> Version </w:t>
          </w:r>
          <w:fldSimple w:instr=" DOCPROPERTY  &quot;Software Version&quot;  \* MERGEFORMAT ">
            <w:ins w:id="1873" w:author="Peter Bugeia" w:date="2014-04-23T09:37:00Z">
              <w:r>
                <w:t>2.1</w:t>
              </w:r>
            </w:ins>
            <w:del w:id="1874" w:author="Peter Bugeia" w:date="2014-04-23T09:37:00Z">
              <w:r w:rsidDel="004F4F42">
                <w:delText>2.0</w:delText>
              </w:r>
            </w:del>
          </w:fldSimple>
          <w:r>
            <w:br/>
          </w:r>
          <w:r>
            <w:fldChar w:fldCharType="begin"/>
          </w:r>
          <w:r>
            <w:instrText xml:space="preserve"> SAVEDATE  \@ "d MMMM yyyy"  \* MERGEFORMAT </w:instrText>
          </w:r>
          <w:r>
            <w:fldChar w:fldCharType="separate"/>
          </w:r>
          <w:ins w:id="1875" w:author="Desiree Virgin" w:date="2014-04-30T12:21:00Z">
            <w:r>
              <w:rPr>
                <w:noProof/>
              </w:rPr>
              <w:t>28 April 2014</w:t>
            </w:r>
          </w:ins>
          <w:ins w:id="1876" w:author="Peter Bugeia" w:date="2014-04-28T10:18:00Z">
            <w:del w:id="1877" w:author="Desiree Virgin" w:date="2014-04-30T12:21:00Z">
              <w:r w:rsidDel="005770E1">
                <w:rPr>
                  <w:noProof/>
                </w:rPr>
                <w:delText>24 April 2014</w:delText>
              </w:r>
            </w:del>
          </w:ins>
          <w:del w:id="1878" w:author="Desiree Virgin" w:date="2014-04-30T12:21:00Z">
            <w:r w:rsidDel="005770E1">
              <w:rPr>
                <w:noProof/>
              </w:rPr>
              <w:delText>31 January 2014</w:delText>
            </w:r>
          </w:del>
          <w:r>
            <w:rPr>
              <w:noProof/>
            </w:rPr>
            <w:fldChar w:fldCharType="end"/>
          </w:r>
        </w:p>
      </w:tc>
      <w:tc>
        <w:tcPr>
          <w:tcW w:w="4919" w:type="dxa"/>
        </w:tcPr>
        <w:p w14:paraId="3BB1626F" w14:textId="77777777" w:rsidR="005770E1" w:rsidRPr="00582270" w:rsidRDefault="005770E1" w:rsidP="00A13A20">
          <w:pPr>
            <w:pStyle w:val="iFooterText"/>
          </w:pPr>
          <w:r w:rsidRPr="00582270">
            <w:t xml:space="preserve">Page </w:t>
          </w:r>
          <w:r>
            <w:fldChar w:fldCharType="begin"/>
          </w:r>
          <w:r>
            <w:instrText xml:space="preserve"> PAGE </w:instrText>
          </w:r>
          <w:r>
            <w:fldChar w:fldCharType="separate"/>
          </w:r>
          <w:r w:rsidR="00C01FBB">
            <w:rPr>
              <w:noProof/>
            </w:rPr>
            <w:t>11</w:t>
          </w:r>
          <w:r>
            <w:rPr>
              <w:noProof/>
            </w:rPr>
            <w:fldChar w:fldCharType="end"/>
          </w:r>
          <w:r w:rsidRPr="00582270">
            <w:t xml:space="preserve"> of </w:t>
          </w:r>
          <w:fldSimple w:instr=" NUMPAGES  ">
            <w:r w:rsidR="00C01FBB">
              <w:rPr>
                <w:noProof/>
              </w:rPr>
              <w:t>76</w:t>
            </w:r>
          </w:fldSimple>
        </w:p>
      </w:tc>
    </w:tr>
  </w:tbl>
  <w:p w14:paraId="4427D994" w14:textId="77777777" w:rsidR="005770E1" w:rsidRDefault="005770E1" w:rsidP="00926D18">
    <w:pPr>
      <w:pStyle w:val="iFooterText"/>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F83A5E" w14:textId="77777777" w:rsidR="005770E1" w:rsidRDefault="005770E1" w:rsidP="00A13A20">
    <w:pPr>
      <w:pStyle w:val="iFooterText"/>
    </w:pPr>
  </w:p>
  <w:tbl>
    <w:tblPr>
      <w:tblW w:w="0" w:type="auto"/>
      <w:tblInd w:w="108" w:type="dxa"/>
      <w:tblBorders>
        <w:bottom w:val="single" w:sz="24" w:space="0" w:color="F26822"/>
      </w:tblBorders>
      <w:tblLook w:val="04A0" w:firstRow="1" w:lastRow="0" w:firstColumn="1" w:lastColumn="0" w:noHBand="0" w:noVBand="1"/>
    </w:tblPr>
    <w:tblGrid>
      <w:gridCol w:w="9072"/>
    </w:tblGrid>
    <w:tr w:rsidR="005770E1" w:rsidRPr="00582270" w14:paraId="04A96111" w14:textId="77777777">
      <w:tc>
        <w:tcPr>
          <w:tcW w:w="9072" w:type="dxa"/>
        </w:tcPr>
        <w:p w14:paraId="2AE3EA89" w14:textId="77777777" w:rsidR="005770E1" w:rsidRPr="00582270" w:rsidRDefault="005770E1" w:rsidP="00A13A20">
          <w:pPr>
            <w:pStyle w:val="iFooterText"/>
          </w:pPr>
        </w:p>
      </w:tc>
    </w:tr>
  </w:tbl>
  <w:p w14:paraId="70FD84BE" w14:textId="77777777" w:rsidR="005770E1" w:rsidRDefault="005770E1" w:rsidP="00A13A20">
    <w:pPr>
      <w:pStyle w:val="iFooterText"/>
    </w:pPr>
  </w:p>
  <w:tbl>
    <w:tblPr>
      <w:tblW w:w="0" w:type="auto"/>
      <w:tblInd w:w="108" w:type="dxa"/>
      <w:tblLook w:val="04A0" w:firstRow="1" w:lastRow="0" w:firstColumn="1" w:lastColumn="0" w:noHBand="0" w:noVBand="1"/>
    </w:tblPr>
    <w:tblGrid>
      <w:gridCol w:w="4532"/>
      <w:gridCol w:w="4540"/>
    </w:tblGrid>
    <w:tr w:rsidR="005770E1" w:rsidRPr="00582270" w14:paraId="0A5FB881" w14:textId="77777777">
      <w:tc>
        <w:tcPr>
          <w:tcW w:w="4532" w:type="dxa"/>
        </w:tcPr>
        <w:p w14:paraId="48DA565F" w14:textId="77777777" w:rsidR="005770E1" w:rsidRPr="00582270" w:rsidRDefault="005770E1" w:rsidP="00A13A20">
          <w:pPr>
            <w:pStyle w:val="iFooterText"/>
            <w:jc w:val="left"/>
          </w:pPr>
          <w:r w:rsidRPr="00582270">
            <w:t>DC21 User Manual</w:t>
          </w:r>
        </w:p>
      </w:tc>
      <w:tc>
        <w:tcPr>
          <w:tcW w:w="4540" w:type="dxa"/>
        </w:tcPr>
        <w:p w14:paraId="7B306355" w14:textId="77777777" w:rsidR="005770E1" w:rsidRPr="00582270" w:rsidRDefault="005770E1" w:rsidP="00A13A20">
          <w:pPr>
            <w:pStyle w:val="iFooterText"/>
          </w:pPr>
          <w:r w:rsidRPr="00582270">
            <w:t xml:space="preserve">Page </w:t>
          </w:r>
          <w:r>
            <w:fldChar w:fldCharType="begin"/>
          </w:r>
          <w:r>
            <w:instrText xml:space="preserve"> PAGE </w:instrText>
          </w:r>
          <w:r>
            <w:fldChar w:fldCharType="separate"/>
          </w:r>
          <w:r w:rsidRPr="00582270">
            <w:rPr>
              <w:noProof/>
            </w:rPr>
            <w:t>48</w:t>
          </w:r>
          <w:r>
            <w:rPr>
              <w:noProof/>
            </w:rPr>
            <w:fldChar w:fldCharType="end"/>
          </w:r>
          <w:r w:rsidRPr="00582270">
            <w:t xml:space="preserve"> of </w:t>
          </w:r>
          <w:fldSimple w:instr=" NUMPAGES  ">
            <w:r>
              <w:rPr>
                <w:noProof/>
              </w:rPr>
              <w:t>4</w:t>
            </w:r>
          </w:fldSimple>
        </w:p>
      </w:tc>
    </w:tr>
  </w:tbl>
  <w:p w14:paraId="1535F3D3" w14:textId="77777777" w:rsidR="005770E1" w:rsidRDefault="005770E1" w:rsidP="00A13A20">
    <w:pPr>
      <w:pStyle w:val="iFooterTex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5E7DDD" w14:textId="77777777" w:rsidR="00FD3C1C" w:rsidRDefault="00FD3C1C">
      <w:r>
        <w:separator/>
      </w:r>
    </w:p>
  </w:footnote>
  <w:footnote w:type="continuationSeparator" w:id="0">
    <w:p w14:paraId="5F04B827" w14:textId="77777777" w:rsidR="00FD3C1C" w:rsidRDefault="00FD3C1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546F4C" w14:textId="77777777" w:rsidR="005770E1" w:rsidRDefault="005770E1" w:rsidP="00992402">
    <w:pPr>
      <w:pStyle w:val="Header"/>
      <w:jc w:val="right"/>
    </w:pPr>
    <w:r>
      <w:rPr>
        <w:noProof/>
        <w:lang w:eastAsia="en-AU"/>
      </w:rPr>
      <w:drawing>
        <wp:inline distT="0" distB="0" distL="0" distR="0" wp14:anchorId="2CB50A05" wp14:editId="384E32AA">
          <wp:extent cx="1139825" cy="774700"/>
          <wp:effectExtent l="19050" t="0" r="3175"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9825" cy="774700"/>
                  </a:xfrm>
                  <a:prstGeom prst="rect">
                    <a:avLst/>
                  </a:prstGeom>
                  <a:noFill/>
                  <a:ln>
                    <a:noFill/>
                  </a:ln>
                </pic:spPr>
              </pic:pic>
            </a:graphicData>
          </a:graphic>
        </wp:inline>
      </w:drawing>
    </w:r>
    <w:bookmarkStart w:id="1871" w:name="_Toc351989259"/>
    <w:bookmarkStart w:id="1872" w:name="_Toc215047180"/>
    <w:r>
      <w:rPr>
        <w:noProof/>
        <w:lang w:eastAsia="en-AU"/>
      </w:rPr>
      <mc:AlternateContent>
        <mc:Choice Requires="wpg">
          <w:drawing>
            <wp:anchor distT="0" distB="0" distL="114300" distR="114300" simplePos="0" relativeHeight="251657216" behindDoc="0" locked="0" layoutInCell="1" allowOverlap="1" wp14:anchorId="2AFA7D39" wp14:editId="66A2C8E6">
              <wp:simplePos x="0" y="0"/>
              <wp:positionH relativeFrom="column">
                <wp:posOffset>4516755</wp:posOffset>
              </wp:positionH>
              <wp:positionV relativeFrom="paragraph">
                <wp:posOffset>0</wp:posOffset>
              </wp:positionV>
              <wp:extent cx="1240790" cy="869315"/>
              <wp:effectExtent l="0" t="0" r="0" b="0"/>
              <wp:wrapSquare wrapText="bothSides"/>
              <wp:docPr id="28"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240790" cy="869315"/>
                        <a:chOff x="8004" y="2336"/>
                        <a:chExt cx="1553" cy="1087"/>
                      </a:xfrm>
                    </wpg:grpSpPr>
                    <wps:wsp>
                      <wps:cNvPr id="31" name="AutoShape 9"/>
                      <wps:cNvSpPr>
                        <a:spLocks noChangeAspect="1" noChangeArrowheads="1" noTextEdit="1"/>
                      </wps:cNvSpPr>
                      <wps:spPr bwMode="auto">
                        <a:xfrm>
                          <a:off x="8004" y="2336"/>
                          <a:ext cx="1553" cy="108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id="Group 8" o:spid="_x0000_s1026" style="position:absolute;margin-left:355.65pt;margin-top:0;width:97.7pt;height:68.45pt;z-index:251657216" coordorigin="8004,2336" coordsize="1553,10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">
              <o:lock v:ext="edit" aspectratio="t"/>
              <v:rect id="AutoShape 9" o:spid="_x0000_s1027" style="position:absolute;left:8004;top:2336;width:1553;height:10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9Q7kxAAA&#10;ANsAAAAPAAAAZHJzL2Rvd25yZXYueG1sRI9Ba8JAFITvhf6H5RV6KbpRQUrMRopQGoogxur5kX0m&#10;odm3Mbsm8d+7hYLHYWa+YZL1aBrRU+dqywpm0wgEcWF1zaWCn8Pn5B2E88gaG8uk4EYO1unzU4Kx&#10;tgPvqc99KQKEXYwKKu/bWEpXVGTQTW1LHLyz7Qz6ILtS6g6HADeNnEfRUhqsOSxU2NKmouI3vxoF&#10;Q7HrT4ftl9y9nTLLl+yyyY/fSr2+jB8rEJ5G/wj/tzOtYDGDvy/hB8j0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UO5MQAAADbAAAADwAAAAAAAAAAAAAAAACXAgAAZHJzL2Rv&#10;d25yZXYueG1sUEsFBgAAAAAEAAQA9QAAAIgDAAAAAA==&#10;" filled="f" stroked="f">
                <o:lock v:ext="edit" aspectratio="t" text="t"/>
              </v:rect>
              <w10:wrap type="square"/>
            </v:group>
          </w:pict>
        </mc:Fallback>
      </mc:AlternateContent>
    </w:r>
    <w:bookmarkEnd w:id="1871"/>
    <w:bookmarkEnd w:id="1872"/>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4B30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9AC5718"/>
    <w:multiLevelType w:val="hybridMultilevel"/>
    <w:tmpl w:val="1A1A9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1501929"/>
    <w:multiLevelType w:val="hybridMultilevel"/>
    <w:tmpl w:val="D95E9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D552C8F"/>
    <w:multiLevelType w:val="hybridMultilevel"/>
    <w:tmpl w:val="86CEEE82"/>
    <w:lvl w:ilvl="0" w:tplc="A1221DB8">
      <w:numFmt w:val="bullet"/>
      <w:lvlText w:val=""/>
      <w:lvlJc w:val="left"/>
      <w:pPr>
        <w:ind w:left="720" w:hanging="360"/>
      </w:pPr>
      <w:rPr>
        <w:rFonts w:ascii="Wingdings" w:eastAsiaTheme="minorEastAsia"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F752194"/>
    <w:multiLevelType w:val="hybridMultilevel"/>
    <w:tmpl w:val="BECC50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nsid w:val="44234606"/>
    <w:multiLevelType w:val="hybridMultilevel"/>
    <w:tmpl w:val="1F242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56FF6"/>
    <w:multiLevelType w:val="hybridMultilevel"/>
    <w:tmpl w:val="D0969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D0B5521"/>
    <w:multiLevelType w:val="hybridMultilevel"/>
    <w:tmpl w:val="40543664"/>
    <w:lvl w:ilvl="0" w:tplc="F970EA2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50520D5F"/>
    <w:multiLevelType w:val="hybridMultilevel"/>
    <w:tmpl w:val="29A4EB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51086FF2"/>
    <w:multiLevelType w:val="hybridMultilevel"/>
    <w:tmpl w:val="CFA0AB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58E803D4"/>
    <w:multiLevelType w:val="hybridMultilevel"/>
    <w:tmpl w:val="102CE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607B1B3E"/>
    <w:multiLevelType w:val="hybridMultilevel"/>
    <w:tmpl w:val="9E0CAE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9">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6F9C7092"/>
    <w:multiLevelType w:val="hybridMultilevel"/>
    <w:tmpl w:val="213A1E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707C0D2C"/>
    <w:multiLevelType w:val="hybridMultilevel"/>
    <w:tmpl w:val="0D467A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7ABC63D6"/>
    <w:multiLevelType w:val="hybridMultilevel"/>
    <w:tmpl w:val="9B4413DC"/>
    <w:lvl w:ilvl="0" w:tplc="0C090001">
      <w:start w:val="1"/>
      <w:numFmt w:val="bullet"/>
      <w:lvlText w:val=""/>
      <w:lvlJc w:val="left"/>
      <w:pPr>
        <w:ind w:left="779" w:hanging="360"/>
      </w:pPr>
      <w:rPr>
        <w:rFonts w:ascii="Symbol" w:hAnsi="Symbol" w:hint="default"/>
      </w:rPr>
    </w:lvl>
    <w:lvl w:ilvl="1" w:tplc="0C090003" w:tentative="1">
      <w:start w:val="1"/>
      <w:numFmt w:val="bullet"/>
      <w:lvlText w:val="o"/>
      <w:lvlJc w:val="left"/>
      <w:pPr>
        <w:ind w:left="1499" w:hanging="360"/>
      </w:pPr>
      <w:rPr>
        <w:rFonts w:ascii="Courier New" w:hAnsi="Courier New" w:cs="Courier New" w:hint="default"/>
      </w:rPr>
    </w:lvl>
    <w:lvl w:ilvl="2" w:tplc="0C090005" w:tentative="1">
      <w:start w:val="1"/>
      <w:numFmt w:val="bullet"/>
      <w:lvlText w:val=""/>
      <w:lvlJc w:val="left"/>
      <w:pPr>
        <w:ind w:left="2219" w:hanging="360"/>
      </w:pPr>
      <w:rPr>
        <w:rFonts w:ascii="Wingdings" w:hAnsi="Wingdings" w:hint="default"/>
      </w:rPr>
    </w:lvl>
    <w:lvl w:ilvl="3" w:tplc="0C090001" w:tentative="1">
      <w:start w:val="1"/>
      <w:numFmt w:val="bullet"/>
      <w:lvlText w:val=""/>
      <w:lvlJc w:val="left"/>
      <w:pPr>
        <w:ind w:left="2939" w:hanging="360"/>
      </w:pPr>
      <w:rPr>
        <w:rFonts w:ascii="Symbol" w:hAnsi="Symbol" w:hint="default"/>
      </w:rPr>
    </w:lvl>
    <w:lvl w:ilvl="4" w:tplc="0C090003" w:tentative="1">
      <w:start w:val="1"/>
      <w:numFmt w:val="bullet"/>
      <w:lvlText w:val="o"/>
      <w:lvlJc w:val="left"/>
      <w:pPr>
        <w:ind w:left="3659" w:hanging="360"/>
      </w:pPr>
      <w:rPr>
        <w:rFonts w:ascii="Courier New" w:hAnsi="Courier New" w:cs="Courier New" w:hint="default"/>
      </w:rPr>
    </w:lvl>
    <w:lvl w:ilvl="5" w:tplc="0C090005" w:tentative="1">
      <w:start w:val="1"/>
      <w:numFmt w:val="bullet"/>
      <w:lvlText w:val=""/>
      <w:lvlJc w:val="left"/>
      <w:pPr>
        <w:ind w:left="4379" w:hanging="360"/>
      </w:pPr>
      <w:rPr>
        <w:rFonts w:ascii="Wingdings" w:hAnsi="Wingdings" w:hint="default"/>
      </w:rPr>
    </w:lvl>
    <w:lvl w:ilvl="6" w:tplc="0C090001" w:tentative="1">
      <w:start w:val="1"/>
      <w:numFmt w:val="bullet"/>
      <w:lvlText w:val=""/>
      <w:lvlJc w:val="left"/>
      <w:pPr>
        <w:ind w:left="5099" w:hanging="360"/>
      </w:pPr>
      <w:rPr>
        <w:rFonts w:ascii="Symbol" w:hAnsi="Symbol" w:hint="default"/>
      </w:rPr>
    </w:lvl>
    <w:lvl w:ilvl="7" w:tplc="0C090003" w:tentative="1">
      <w:start w:val="1"/>
      <w:numFmt w:val="bullet"/>
      <w:lvlText w:val="o"/>
      <w:lvlJc w:val="left"/>
      <w:pPr>
        <w:ind w:left="5819" w:hanging="360"/>
      </w:pPr>
      <w:rPr>
        <w:rFonts w:ascii="Courier New" w:hAnsi="Courier New" w:cs="Courier New" w:hint="default"/>
      </w:rPr>
    </w:lvl>
    <w:lvl w:ilvl="8" w:tplc="0C090005" w:tentative="1">
      <w:start w:val="1"/>
      <w:numFmt w:val="bullet"/>
      <w:lvlText w:val=""/>
      <w:lvlJc w:val="left"/>
      <w:pPr>
        <w:ind w:left="6539" w:hanging="360"/>
      </w:pPr>
      <w:rPr>
        <w:rFonts w:ascii="Wingdings" w:hAnsi="Wingdings" w:hint="default"/>
      </w:rPr>
    </w:lvl>
  </w:abstractNum>
  <w:num w:numId="1">
    <w:abstractNumId w:val="2"/>
  </w:num>
  <w:num w:numId="2">
    <w:abstractNumId w:val="7"/>
  </w:num>
  <w:num w:numId="3">
    <w:abstractNumId w:val="34"/>
  </w:num>
  <w:num w:numId="4">
    <w:abstractNumId w:val="14"/>
  </w:num>
  <w:num w:numId="5">
    <w:abstractNumId w:val="36"/>
  </w:num>
  <w:num w:numId="6">
    <w:abstractNumId w:val="4"/>
  </w:num>
  <w:num w:numId="7">
    <w:abstractNumId w:val="33"/>
  </w:num>
  <w:num w:numId="8">
    <w:abstractNumId w:val="11"/>
  </w:num>
  <w:num w:numId="9">
    <w:abstractNumId w:val="28"/>
  </w:num>
  <w:num w:numId="10">
    <w:abstractNumId w:val="27"/>
  </w:num>
  <w:num w:numId="11">
    <w:abstractNumId w:val="6"/>
  </w:num>
  <w:num w:numId="12">
    <w:abstractNumId w:val="3"/>
  </w:num>
  <w:num w:numId="13">
    <w:abstractNumId w:val="32"/>
  </w:num>
  <w:num w:numId="14">
    <w:abstractNumId w:val="25"/>
  </w:num>
  <w:num w:numId="15">
    <w:abstractNumId w:val="5"/>
  </w:num>
  <w:num w:numId="16">
    <w:abstractNumId w:val="35"/>
  </w:num>
  <w:num w:numId="17">
    <w:abstractNumId w:val="8"/>
  </w:num>
  <w:num w:numId="18">
    <w:abstractNumId w:val="2"/>
  </w:num>
  <w:num w:numId="19">
    <w:abstractNumId w:val="31"/>
  </w:num>
  <w:num w:numId="20">
    <w:abstractNumId w:val="29"/>
  </w:num>
  <w:num w:numId="21">
    <w:abstractNumId w:val="21"/>
  </w:num>
  <w:num w:numId="22">
    <w:abstractNumId w:val="13"/>
  </w:num>
  <w:num w:numId="23">
    <w:abstractNumId w:val="1"/>
  </w:num>
  <w:num w:numId="24">
    <w:abstractNumId w:val="9"/>
  </w:num>
  <w:num w:numId="25">
    <w:abstractNumId w:val="16"/>
  </w:num>
  <w:num w:numId="26">
    <w:abstractNumId w:val="18"/>
  </w:num>
  <w:num w:numId="27">
    <w:abstractNumId w:val="20"/>
  </w:num>
  <w:num w:numId="28">
    <w:abstractNumId w:val="0"/>
  </w:num>
  <w:num w:numId="29">
    <w:abstractNumId w:val="2"/>
  </w:num>
  <w:num w:numId="30">
    <w:abstractNumId w:val="15"/>
  </w:num>
  <w:num w:numId="31">
    <w:abstractNumId w:val="17"/>
  </w:num>
  <w:num w:numId="32">
    <w:abstractNumId w:val="37"/>
  </w:num>
  <w:num w:numId="33">
    <w:abstractNumId w:val="22"/>
  </w:num>
  <w:num w:numId="34">
    <w:abstractNumId w:val="26"/>
  </w:num>
  <w:num w:numId="35">
    <w:abstractNumId w:val="23"/>
  </w:num>
  <w:num w:numId="36">
    <w:abstractNumId w:val="30"/>
  </w:num>
  <w:num w:numId="37">
    <w:abstractNumId w:val="10"/>
  </w:num>
  <w:num w:numId="38">
    <w:abstractNumId w:val="12"/>
  </w:num>
  <w:num w:numId="39">
    <w:abstractNumId w:val="2"/>
  </w:num>
  <w:num w:numId="40">
    <w:abstractNumId w:val="2"/>
  </w:num>
  <w:num w:numId="41">
    <w:abstractNumId w:val="19"/>
  </w:num>
  <w:num w:numId="42">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8" w:nlCheck="1" w:checkStyle="1"/>
  <w:activeWritingStyle w:appName="MSWord" w:lang="en-AU" w:vendorID="64" w:dllVersion="131078" w:nlCheck="1" w:checkStyle="1"/>
  <w:proofState w:grammar="clean"/>
  <w:linkStyles/>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rawingGridHorizontalSpacing w:val="110"/>
  <w:displayHorizontalDrawingGridEvery w:val="2"/>
  <w:displayVerticalDrawingGridEvery w:val="2"/>
  <w:characterSpacingControl w:val="doNotCompress"/>
  <w:hdrShapeDefaults>
    <o:shapedefaults v:ext="edit" spidmax="2049" fill="f" fillcolor="none [3212]" strokecolor="red">
      <v:fill color="none [3212]" on="f"/>
      <v:stroke color="red" weight="1pt"/>
      <o:colormru v:ext="edit" colors="white,#bfbfb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72E"/>
    <w:rsid w:val="0000202F"/>
    <w:rsid w:val="00007C79"/>
    <w:rsid w:val="00010167"/>
    <w:rsid w:val="00010713"/>
    <w:rsid w:val="00020351"/>
    <w:rsid w:val="00023111"/>
    <w:rsid w:val="000240E2"/>
    <w:rsid w:val="0002548D"/>
    <w:rsid w:val="00026D86"/>
    <w:rsid w:val="0002784B"/>
    <w:rsid w:val="00027B23"/>
    <w:rsid w:val="0003391B"/>
    <w:rsid w:val="0004160D"/>
    <w:rsid w:val="00041730"/>
    <w:rsid w:val="00042D3A"/>
    <w:rsid w:val="00045F1A"/>
    <w:rsid w:val="0004689C"/>
    <w:rsid w:val="00047D47"/>
    <w:rsid w:val="00047DE7"/>
    <w:rsid w:val="00052E4B"/>
    <w:rsid w:val="00052FD4"/>
    <w:rsid w:val="0005713A"/>
    <w:rsid w:val="0006161C"/>
    <w:rsid w:val="00065D26"/>
    <w:rsid w:val="00066066"/>
    <w:rsid w:val="00074E53"/>
    <w:rsid w:val="00074F9B"/>
    <w:rsid w:val="00074FAC"/>
    <w:rsid w:val="00076161"/>
    <w:rsid w:val="00081164"/>
    <w:rsid w:val="000823F8"/>
    <w:rsid w:val="000849C9"/>
    <w:rsid w:val="000864A8"/>
    <w:rsid w:val="00087CBD"/>
    <w:rsid w:val="00090949"/>
    <w:rsid w:val="00093921"/>
    <w:rsid w:val="00096D6A"/>
    <w:rsid w:val="000A09D0"/>
    <w:rsid w:val="000A34DD"/>
    <w:rsid w:val="000A3583"/>
    <w:rsid w:val="000A3A71"/>
    <w:rsid w:val="000A4D21"/>
    <w:rsid w:val="000A7956"/>
    <w:rsid w:val="000B0553"/>
    <w:rsid w:val="000B3D60"/>
    <w:rsid w:val="000C4E82"/>
    <w:rsid w:val="000C75C4"/>
    <w:rsid w:val="000D099A"/>
    <w:rsid w:val="000D0C18"/>
    <w:rsid w:val="000D273B"/>
    <w:rsid w:val="000D358B"/>
    <w:rsid w:val="000D565B"/>
    <w:rsid w:val="000E08A1"/>
    <w:rsid w:val="000E0C1C"/>
    <w:rsid w:val="000E19B3"/>
    <w:rsid w:val="000E1AEB"/>
    <w:rsid w:val="000E4B57"/>
    <w:rsid w:val="000E5282"/>
    <w:rsid w:val="000E6160"/>
    <w:rsid w:val="000E6429"/>
    <w:rsid w:val="000E6B8D"/>
    <w:rsid w:val="000E72C5"/>
    <w:rsid w:val="000F128B"/>
    <w:rsid w:val="000F1936"/>
    <w:rsid w:val="000F1B90"/>
    <w:rsid w:val="000F34EC"/>
    <w:rsid w:val="000F52A1"/>
    <w:rsid w:val="001004CD"/>
    <w:rsid w:val="00105C76"/>
    <w:rsid w:val="0011300D"/>
    <w:rsid w:val="00115F10"/>
    <w:rsid w:val="00116DA7"/>
    <w:rsid w:val="0011779C"/>
    <w:rsid w:val="001221D3"/>
    <w:rsid w:val="001240AD"/>
    <w:rsid w:val="00126B2E"/>
    <w:rsid w:val="0013230E"/>
    <w:rsid w:val="00135581"/>
    <w:rsid w:val="0013578A"/>
    <w:rsid w:val="0013580F"/>
    <w:rsid w:val="00136D84"/>
    <w:rsid w:val="0014015C"/>
    <w:rsid w:val="0014034F"/>
    <w:rsid w:val="0014396B"/>
    <w:rsid w:val="00143C20"/>
    <w:rsid w:val="00146B2F"/>
    <w:rsid w:val="00147E07"/>
    <w:rsid w:val="0015477C"/>
    <w:rsid w:val="00155121"/>
    <w:rsid w:val="0015547E"/>
    <w:rsid w:val="00155D24"/>
    <w:rsid w:val="00157EAD"/>
    <w:rsid w:val="00164207"/>
    <w:rsid w:val="00164750"/>
    <w:rsid w:val="00166B3C"/>
    <w:rsid w:val="00166B7F"/>
    <w:rsid w:val="00167284"/>
    <w:rsid w:val="00170540"/>
    <w:rsid w:val="001724F0"/>
    <w:rsid w:val="0017290D"/>
    <w:rsid w:val="00172D09"/>
    <w:rsid w:val="00173985"/>
    <w:rsid w:val="00180EE4"/>
    <w:rsid w:val="0018102D"/>
    <w:rsid w:val="0018300E"/>
    <w:rsid w:val="001902BA"/>
    <w:rsid w:val="00191D1E"/>
    <w:rsid w:val="00192D5F"/>
    <w:rsid w:val="001932DB"/>
    <w:rsid w:val="00193F46"/>
    <w:rsid w:val="0019434F"/>
    <w:rsid w:val="001953C3"/>
    <w:rsid w:val="001960EC"/>
    <w:rsid w:val="0019657E"/>
    <w:rsid w:val="00197228"/>
    <w:rsid w:val="001A051F"/>
    <w:rsid w:val="001A1419"/>
    <w:rsid w:val="001A575C"/>
    <w:rsid w:val="001A7743"/>
    <w:rsid w:val="001B0637"/>
    <w:rsid w:val="001B1339"/>
    <w:rsid w:val="001B4223"/>
    <w:rsid w:val="001B511F"/>
    <w:rsid w:val="001C1B26"/>
    <w:rsid w:val="001C2D05"/>
    <w:rsid w:val="001C2FC9"/>
    <w:rsid w:val="001C5498"/>
    <w:rsid w:val="001C7AF6"/>
    <w:rsid w:val="001D04AC"/>
    <w:rsid w:val="001D193E"/>
    <w:rsid w:val="001D295A"/>
    <w:rsid w:val="001D2F57"/>
    <w:rsid w:val="001D5334"/>
    <w:rsid w:val="001D5E6F"/>
    <w:rsid w:val="001D72ED"/>
    <w:rsid w:val="001E1BC9"/>
    <w:rsid w:val="001E66C6"/>
    <w:rsid w:val="001E69B1"/>
    <w:rsid w:val="001F42B2"/>
    <w:rsid w:val="001F75CF"/>
    <w:rsid w:val="001F7B3B"/>
    <w:rsid w:val="00200AC4"/>
    <w:rsid w:val="00212181"/>
    <w:rsid w:val="00216693"/>
    <w:rsid w:val="00216A4B"/>
    <w:rsid w:val="002172B2"/>
    <w:rsid w:val="00222542"/>
    <w:rsid w:val="00231261"/>
    <w:rsid w:val="00237A92"/>
    <w:rsid w:val="0024061A"/>
    <w:rsid w:val="00240D2B"/>
    <w:rsid w:val="0024133A"/>
    <w:rsid w:val="00241901"/>
    <w:rsid w:val="00244273"/>
    <w:rsid w:val="002557BD"/>
    <w:rsid w:val="0025702F"/>
    <w:rsid w:val="00261558"/>
    <w:rsid w:val="002663E1"/>
    <w:rsid w:val="00270B3F"/>
    <w:rsid w:val="00270F36"/>
    <w:rsid w:val="00271822"/>
    <w:rsid w:val="00272FA7"/>
    <w:rsid w:val="00272FD9"/>
    <w:rsid w:val="00274DD3"/>
    <w:rsid w:val="00274F43"/>
    <w:rsid w:val="00280213"/>
    <w:rsid w:val="002826C1"/>
    <w:rsid w:val="0028365F"/>
    <w:rsid w:val="002844F9"/>
    <w:rsid w:val="00286B7E"/>
    <w:rsid w:val="002935F2"/>
    <w:rsid w:val="00294634"/>
    <w:rsid w:val="002A1DC6"/>
    <w:rsid w:val="002A570D"/>
    <w:rsid w:val="002A63B5"/>
    <w:rsid w:val="002A6F22"/>
    <w:rsid w:val="002B25BB"/>
    <w:rsid w:val="002B44AE"/>
    <w:rsid w:val="002B4C33"/>
    <w:rsid w:val="002B6003"/>
    <w:rsid w:val="002B635C"/>
    <w:rsid w:val="002C1C6E"/>
    <w:rsid w:val="002C383E"/>
    <w:rsid w:val="002C518C"/>
    <w:rsid w:val="002D0F86"/>
    <w:rsid w:val="002D15A5"/>
    <w:rsid w:val="002D4059"/>
    <w:rsid w:val="002D4319"/>
    <w:rsid w:val="002D4ED0"/>
    <w:rsid w:val="002E04AC"/>
    <w:rsid w:val="002E3785"/>
    <w:rsid w:val="002E5280"/>
    <w:rsid w:val="002E7708"/>
    <w:rsid w:val="002F113A"/>
    <w:rsid w:val="002F3696"/>
    <w:rsid w:val="002F37C0"/>
    <w:rsid w:val="002F54FB"/>
    <w:rsid w:val="00300523"/>
    <w:rsid w:val="00300E7E"/>
    <w:rsid w:val="00303267"/>
    <w:rsid w:val="003063F0"/>
    <w:rsid w:val="00310D9D"/>
    <w:rsid w:val="003136A4"/>
    <w:rsid w:val="00317A45"/>
    <w:rsid w:val="0032037D"/>
    <w:rsid w:val="00320DEE"/>
    <w:rsid w:val="00325D89"/>
    <w:rsid w:val="003275A1"/>
    <w:rsid w:val="003322E5"/>
    <w:rsid w:val="003325A4"/>
    <w:rsid w:val="00333CEE"/>
    <w:rsid w:val="00335FC1"/>
    <w:rsid w:val="0033682C"/>
    <w:rsid w:val="00342CE7"/>
    <w:rsid w:val="00343E65"/>
    <w:rsid w:val="00344FF5"/>
    <w:rsid w:val="00350067"/>
    <w:rsid w:val="00351965"/>
    <w:rsid w:val="00351BB3"/>
    <w:rsid w:val="00352EEE"/>
    <w:rsid w:val="00355972"/>
    <w:rsid w:val="0035611E"/>
    <w:rsid w:val="00363F41"/>
    <w:rsid w:val="00370C94"/>
    <w:rsid w:val="00371148"/>
    <w:rsid w:val="0037153C"/>
    <w:rsid w:val="00371769"/>
    <w:rsid w:val="003719EB"/>
    <w:rsid w:val="00372225"/>
    <w:rsid w:val="003725B4"/>
    <w:rsid w:val="003829A3"/>
    <w:rsid w:val="00382CF3"/>
    <w:rsid w:val="00383ECD"/>
    <w:rsid w:val="00386CF0"/>
    <w:rsid w:val="003876D3"/>
    <w:rsid w:val="00390305"/>
    <w:rsid w:val="00390ED5"/>
    <w:rsid w:val="00394782"/>
    <w:rsid w:val="003A5AA2"/>
    <w:rsid w:val="003A61D6"/>
    <w:rsid w:val="003A79B4"/>
    <w:rsid w:val="003B096F"/>
    <w:rsid w:val="003B19AD"/>
    <w:rsid w:val="003B1F24"/>
    <w:rsid w:val="003C2D92"/>
    <w:rsid w:val="003C31B6"/>
    <w:rsid w:val="003C57E0"/>
    <w:rsid w:val="003C5D80"/>
    <w:rsid w:val="003C7A76"/>
    <w:rsid w:val="003D1057"/>
    <w:rsid w:val="003D38B4"/>
    <w:rsid w:val="003D58D1"/>
    <w:rsid w:val="003D5F61"/>
    <w:rsid w:val="003D6957"/>
    <w:rsid w:val="003D73D6"/>
    <w:rsid w:val="003D7626"/>
    <w:rsid w:val="003E021C"/>
    <w:rsid w:val="003E0240"/>
    <w:rsid w:val="003E432E"/>
    <w:rsid w:val="003E5CA6"/>
    <w:rsid w:val="003F0145"/>
    <w:rsid w:val="003F0651"/>
    <w:rsid w:val="003F0751"/>
    <w:rsid w:val="003F21C6"/>
    <w:rsid w:val="003F285B"/>
    <w:rsid w:val="003F3FE3"/>
    <w:rsid w:val="003F3FFA"/>
    <w:rsid w:val="003F5A03"/>
    <w:rsid w:val="003F6B19"/>
    <w:rsid w:val="003F740D"/>
    <w:rsid w:val="003F7743"/>
    <w:rsid w:val="003F77CE"/>
    <w:rsid w:val="003F7F5F"/>
    <w:rsid w:val="00400BFF"/>
    <w:rsid w:val="00401F72"/>
    <w:rsid w:val="00402958"/>
    <w:rsid w:val="00402AB6"/>
    <w:rsid w:val="00403267"/>
    <w:rsid w:val="0040459E"/>
    <w:rsid w:val="004049F4"/>
    <w:rsid w:val="00404EFB"/>
    <w:rsid w:val="004105E1"/>
    <w:rsid w:val="00412CEB"/>
    <w:rsid w:val="00414BFA"/>
    <w:rsid w:val="00415DC9"/>
    <w:rsid w:val="00416888"/>
    <w:rsid w:val="004219D1"/>
    <w:rsid w:val="00422C63"/>
    <w:rsid w:val="004231C0"/>
    <w:rsid w:val="00425AC1"/>
    <w:rsid w:val="00425F0D"/>
    <w:rsid w:val="00430835"/>
    <w:rsid w:val="004308C9"/>
    <w:rsid w:val="00432A20"/>
    <w:rsid w:val="00434A77"/>
    <w:rsid w:val="00441421"/>
    <w:rsid w:val="00442099"/>
    <w:rsid w:val="00443106"/>
    <w:rsid w:val="0044381D"/>
    <w:rsid w:val="0044439F"/>
    <w:rsid w:val="00444818"/>
    <w:rsid w:val="00450683"/>
    <w:rsid w:val="00454056"/>
    <w:rsid w:val="0046091E"/>
    <w:rsid w:val="00463990"/>
    <w:rsid w:val="00464176"/>
    <w:rsid w:val="00464C98"/>
    <w:rsid w:val="00465CA3"/>
    <w:rsid w:val="004666F7"/>
    <w:rsid w:val="004668C5"/>
    <w:rsid w:val="00470887"/>
    <w:rsid w:val="00472510"/>
    <w:rsid w:val="004725C5"/>
    <w:rsid w:val="004733F3"/>
    <w:rsid w:val="00474394"/>
    <w:rsid w:val="004853A9"/>
    <w:rsid w:val="00485A4D"/>
    <w:rsid w:val="004874D6"/>
    <w:rsid w:val="00487C77"/>
    <w:rsid w:val="00490429"/>
    <w:rsid w:val="00495435"/>
    <w:rsid w:val="004954B2"/>
    <w:rsid w:val="004964B0"/>
    <w:rsid w:val="004A0857"/>
    <w:rsid w:val="004A341A"/>
    <w:rsid w:val="004A39C8"/>
    <w:rsid w:val="004A5641"/>
    <w:rsid w:val="004A6EB0"/>
    <w:rsid w:val="004B3EE0"/>
    <w:rsid w:val="004C33F1"/>
    <w:rsid w:val="004C5E3A"/>
    <w:rsid w:val="004D0672"/>
    <w:rsid w:val="004D18B0"/>
    <w:rsid w:val="004D26F5"/>
    <w:rsid w:val="004D2D9E"/>
    <w:rsid w:val="004D304C"/>
    <w:rsid w:val="004D394D"/>
    <w:rsid w:val="004D4F44"/>
    <w:rsid w:val="004E137E"/>
    <w:rsid w:val="004E21FB"/>
    <w:rsid w:val="004E3F53"/>
    <w:rsid w:val="004F0C68"/>
    <w:rsid w:val="004F18A5"/>
    <w:rsid w:val="004F1EF9"/>
    <w:rsid w:val="004F2258"/>
    <w:rsid w:val="004F4F42"/>
    <w:rsid w:val="004F779E"/>
    <w:rsid w:val="00513123"/>
    <w:rsid w:val="00514540"/>
    <w:rsid w:val="00516BD1"/>
    <w:rsid w:val="005174D7"/>
    <w:rsid w:val="00520A3C"/>
    <w:rsid w:val="00523659"/>
    <w:rsid w:val="0052442D"/>
    <w:rsid w:val="00524DE1"/>
    <w:rsid w:val="00530311"/>
    <w:rsid w:val="00534F0E"/>
    <w:rsid w:val="00535098"/>
    <w:rsid w:val="00535218"/>
    <w:rsid w:val="005368E5"/>
    <w:rsid w:val="00537508"/>
    <w:rsid w:val="00541AB7"/>
    <w:rsid w:val="0054211C"/>
    <w:rsid w:val="00546445"/>
    <w:rsid w:val="005513A3"/>
    <w:rsid w:val="0055574E"/>
    <w:rsid w:val="0055670B"/>
    <w:rsid w:val="00563D4D"/>
    <w:rsid w:val="0056706C"/>
    <w:rsid w:val="00567326"/>
    <w:rsid w:val="00570C6A"/>
    <w:rsid w:val="0057241E"/>
    <w:rsid w:val="00574241"/>
    <w:rsid w:val="005743B6"/>
    <w:rsid w:val="005770E1"/>
    <w:rsid w:val="00582270"/>
    <w:rsid w:val="005828EA"/>
    <w:rsid w:val="00583911"/>
    <w:rsid w:val="00584043"/>
    <w:rsid w:val="0058671E"/>
    <w:rsid w:val="00586C45"/>
    <w:rsid w:val="005879DC"/>
    <w:rsid w:val="00587B19"/>
    <w:rsid w:val="005917C7"/>
    <w:rsid w:val="005978E7"/>
    <w:rsid w:val="00597E91"/>
    <w:rsid w:val="005A04B7"/>
    <w:rsid w:val="005A0F8E"/>
    <w:rsid w:val="005A1252"/>
    <w:rsid w:val="005A2166"/>
    <w:rsid w:val="005A2851"/>
    <w:rsid w:val="005A3889"/>
    <w:rsid w:val="005A4A97"/>
    <w:rsid w:val="005A5C5A"/>
    <w:rsid w:val="005A637A"/>
    <w:rsid w:val="005A74D5"/>
    <w:rsid w:val="005B3B2D"/>
    <w:rsid w:val="005B3CAE"/>
    <w:rsid w:val="005B75E1"/>
    <w:rsid w:val="005C6831"/>
    <w:rsid w:val="005D02E4"/>
    <w:rsid w:val="005D5134"/>
    <w:rsid w:val="005D5820"/>
    <w:rsid w:val="005D59E8"/>
    <w:rsid w:val="005D6FD2"/>
    <w:rsid w:val="005E23FA"/>
    <w:rsid w:val="005E5373"/>
    <w:rsid w:val="005E5EAB"/>
    <w:rsid w:val="005F0160"/>
    <w:rsid w:val="005F4623"/>
    <w:rsid w:val="005F5CB7"/>
    <w:rsid w:val="005F6049"/>
    <w:rsid w:val="005F6944"/>
    <w:rsid w:val="006023F5"/>
    <w:rsid w:val="006024EB"/>
    <w:rsid w:val="00605F47"/>
    <w:rsid w:val="00606C7B"/>
    <w:rsid w:val="0060795C"/>
    <w:rsid w:val="00607A99"/>
    <w:rsid w:val="00613403"/>
    <w:rsid w:val="00613B9C"/>
    <w:rsid w:val="006152C9"/>
    <w:rsid w:val="00617164"/>
    <w:rsid w:val="00617563"/>
    <w:rsid w:val="00622AA1"/>
    <w:rsid w:val="00623959"/>
    <w:rsid w:val="0062531E"/>
    <w:rsid w:val="006273E1"/>
    <w:rsid w:val="006277B8"/>
    <w:rsid w:val="00627AA6"/>
    <w:rsid w:val="0063157A"/>
    <w:rsid w:val="006324EB"/>
    <w:rsid w:val="006333D7"/>
    <w:rsid w:val="00633426"/>
    <w:rsid w:val="00634E8F"/>
    <w:rsid w:val="0063576F"/>
    <w:rsid w:val="006359EA"/>
    <w:rsid w:val="00635B90"/>
    <w:rsid w:val="006417B8"/>
    <w:rsid w:val="00642186"/>
    <w:rsid w:val="00643A5E"/>
    <w:rsid w:val="00643BAD"/>
    <w:rsid w:val="00644903"/>
    <w:rsid w:val="00650CEC"/>
    <w:rsid w:val="00652FF5"/>
    <w:rsid w:val="00654F98"/>
    <w:rsid w:val="00661024"/>
    <w:rsid w:val="006621B7"/>
    <w:rsid w:val="006637DB"/>
    <w:rsid w:val="006652E7"/>
    <w:rsid w:val="006717FC"/>
    <w:rsid w:val="0067235A"/>
    <w:rsid w:val="0067311B"/>
    <w:rsid w:val="00680CE3"/>
    <w:rsid w:val="00680F00"/>
    <w:rsid w:val="0068100A"/>
    <w:rsid w:val="00682209"/>
    <w:rsid w:val="006847C1"/>
    <w:rsid w:val="006848D6"/>
    <w:rsid w:val="00685C77"/>
    <w:rsid w:val="006876DE"/>
    <w:rsid w:val="006878FA"/>
    <w:rsid w:val="0069021C"/>
    <w:rsid w:val="00690E1D"/>
    <w:rsid w:val="006921A1"/>
    <w:rsid w:val="00693895"/>
    <w:rsid w:val="006968DD"/>
    <w:rsid w:val="006A003C"/>
    <w:rsid w:val="006A1CB2"/>
    <w:rsid w:val="006A31A7"/>
    <w:rsid w:val="006A68E2"/>
    <w:rsid w:val="006A7227"/>
    <w:rsid w:val="006A7845"/>
    <w:rsid w:val="006A79AC"/>
    <w:rsid w:val="006B547E"/>
    <w:rsid w:val="006C0CE0"/>
    <w:rsid w:val="006C43A4"/>
    <w:rsid w:val="006D29DF"/>
    <w:rsid w:val="006D4E9C"/>
    <w:rsid w:val="006D7734"/>
    <w:rsid w:val="006E18BD"/>
    <w:rsid w:val="006E1CF8"/>
    <w:rsid w:val="006E4178"/>
    <w:rsid w:val="006F040E"/>
    <w:rsid w:val="006F4187"/>
    <w:rsid w:val="006F672E"/>
    <w:rsid w:val="006F7939"/>
    <w:rsid w:val="006F79A1"/>
    <w:rsid w:val="00704099"/>
    <w:rsid w:val="007051A8"/>
    <w:rsid w:val="007105DB"/>
    <w:rsid w:val="0071425A"/>
    <w:rsid w:val="007178D2"/>
    <w:rsid w:val="00720B99"/>
    <w:rsid w:val="00721229"/>
    <w:rsid w:val="00727721"/>
    <w:rsid w:val="00727DCC"/>
    <w:rsid w:val="00730CFB"/>
    <w:rsid w:val="00731E98"/>
    <w:rsid w:val="007334A4"/>
    <w:rsid w:val="0073599A"/>
    <w:rsid w:val="00736815"/>
    <w:rsid w:val="00737687"/>
    <w:rsid w:val="007412D2"/>
    <w:rsid w:val="00742C98"/>
    <w:rsid w:val="00743B5A"/>
    <w:rsid w:val="00745B82"/>
    <w:rsid w:val="00750B3E"/>
    <w:rsid w:val="00753788"/>
    <w:rsid w:val="007549DF"/>
    <w:rsid w:val="00755A69"/>
    <w:rsid w:val="00756AA6"/>
    <w:rsid w:val="00756D93"/>
    <w:rsid w:val="007661EE"/>
    <w:rsid w:val="00766948"/>
    <w:rsid w:val="0077033E"/>
    <w:rsid w:val="00772951"/>
    <w:rsid w:val="00773004"/>
    <w:rsid w:val="00775E84"/>
    <w:rsid w:val="007800A4"/>
    <w:rsid w:val="00780AF6"/>
    <w:rsid w:val="00781028"/>
    <w:rsid w:val="00781290"/>
    <w:rsid w:val="00782154"/>
    <w:rsid w:val="007831FD"/>
    <w:rsid w:val="00786F85"/>
    <w:rsid w:val="007953A5"/>
    <w:rsid w:val="007955B8"/>
    <w:rsid w:val="0079659E"/>
    <w:rsid w:val="00796D8E"/>
    <w:rsid w:val="007A49B7"/>
    <w:rsid w:val="007A5102"/>
    <w:rsid w:val="007A6AF4"/>
    <w:rsid w:val="007B088E"/>
    <w:rsid w:val="007B1524"/>
    <w:rsid w:val="007B25DB"/>
    <w:rsid w:val="007C30A4"/>
    <w:rsid w:val="007C5337"/>
    <w:rsid w:val="007D45BA"/>
    <w:rsid w:val="007D6A85"/>
    <w:rsid w:val="007D779A"/>
    <w:rsid w:val="007D7D65"/>
    <w:rsid w:val="007E08C4"/>
    <w:rsid w:val="007E12BD"/>
    <w:rsid w:val="007E2081"/>
    <w:rsid w:val="007E3DC6"/>
    <w:rsid w:val="007E629E"/>
    <w:rsid w:val="007E6F6C"/>
    <w:rsid w:val="007E72B8"/>
    <w:rsid w:val="007E73C4"/>
    <w:rsid w:val="007F12ED"/>
    <w:rsid w:val="007F499E"/>
    <w:rsid w:val="007F5FFF"/>
    <w:rsid w:val="007F709C"/>
    <w:rsid w:val="007F79A3"/>
    <w:rsid w:val="008049C7"/>
    <w:rsid w:val="008062AC"/>
    <w:rsid w:val="00806E67"/>
    <w:rsid w:val="008128AD"/>
    <w:rsid w:val="008134A3"/>
    <w:rsid w:val="00814062"/>
    <w:rsid w:val="008144D8"/>
    <w:rsid w:val="0081621F"/>
    <w:rsid w:val="00821484"/>
    <w:rsid w:val="00823111"/>
    <w:rsid w:val="00825103"/>
    <w:rsid w:val="00825C1F"/>
    <w:rsid w:val="00826B57"/>
    <w:rsid w:val="00830CB4"/>
    <w:rsid w:val="0083199E"/>
    <w:rsid w:val="00832036"/>
    <w:rsid w:val="0083777E"/>
    <w:rsid w:val="00840065"/>
    <w:rsid w:val="00840870"/>
    <w:rsid w:val="00841307"/>
    <w:rsid w:val="00843229"/>
    <w:rsid w:val="00844015"/>
    <w:rsid w:val="008455C3"/>
    <w:rsid w:val="00853342"/>
    <w:rsid w:val="00854757"/>
    <w:rsid w:val="00856BF3"/>
    <w:rsid w:val="008570E9"/>
    <w:rsid w:val="008572AF"/>
    <w:rsid w:val="00857325"/>
    <w:rsid w:val="00860D34"/>
    <w:rsid w:val="00860F9C"/>
    <w:rsid w:val="0086393B"/>
    <w:rsid w:val="00865706"/>
    <w:rsid w:val="00870319"/>
    <w:rsid w:val="00870446"/>
    <w:rsid w:val="0087276C"/>
    <w:rsid w:val="00872C62"/>
    <w:rsid w:val="00876BDD"/>
    <w:rsid w:val="008775BE"/>
    <w:rsid w:val="0088464C"/>
    <w:rsid w:val="008910BD"/>
    <w:rsid w:val="00891FA2"/>
    <w:rsid w:val="008935D5"/>
    <w:rsid w:val="0089491D"/>
    <w:rsid w:val="008952EB"/>
    <w:rsid w:val="008974D9"/>
    <w:rsid w:val="008A12F6"/>
    <w:rsid w:val="008A3D10"/>
    <w:rsid w:val="008A44A8"/>
    <w:rsid w:val="008A4C11"/>
    <w:rsid w:val="008A61D3"/>
    <w:rsid w:val="008A7191"/>
    <w:rsid w:val="008A74D4"/>
    <w:rsid w:val="008B25DB"/>
    <w:rsid w:val="008B2AC8"/>
    <w:rsid w:val="008B3F5A"/>
    <w:rsid w:val="008B48AF"/>
    <w:rsid w:val="008B722F"/>
    <w:rsid w:val="008C158D"/>
    <w:rsid w:val="008C167F"/>
    <w:rsid w:val="008C2F02"/>
    <w:rsid w:val="008C4852"/>
    <w:rsid w:val="008C56E1"/>
    <w:rsid w:val="008C6A7D"/>
    <w:rsid w:val="008D0D3A"/>
    <w:rsid w:val="008D2DE3"/>
    <w:rsid w:val="008E2484"/>
    <w:rsid w:val="008E34C5"/>
    <w:rsid w:val="008E3B5F"/>
    <w:rsid w:val="008E7CAC"/>
    <w:rsid w:val="008F1A05"/>
    <w:rsid w:val="008F47FF"/>
    <w:rsid w:val="008F4A23"/>
    <w:rsid w:val="00900F0B"/>
    <w:rsid w:val="009034FE"/>
    <w:rsid w:val="00903FBC"/>
    <w:rsid w:val="00904832"/>
    <w:rsid w:val="0090493C"/>
    <w:rsid w:val="00905847"/>
    <w:rsid w:val="00911681"/>
    <w:rsid w:val="00912ADF"/>
    <w:rsid w:val="00912B05"/>
    <w:rsid w:val="00915091"/>
    <w:rsid w:val="00917230"/>
    <w:rsid w:val="00920EDC"/>
    <w:rsid w:val="0092412F"/>
    <w:rsid w:val="009245FD"/>
    <w:rsid w:val="009252A1"/>
    <w:rsid w:val="00925C4D"/>
    <w:rsid w:val="009265DD"/>
    <w:rsid w:val="00926CF4"/>
    <w:rsid w:val="00926D18"/>
    <w:rsid w:val="00930F37"/>
    <w:rsid w:val="00931A4B"/>
    <w:rsid w:val="009363A1"/>
    <w:rsid w:val="0093697D"/>
    <w:rsid w:val="00937FCE"/>
    <w:rsid w:val="00941C07"/>
    <w:rsid w:val="00942FD8"/>
    <w:rsid w:val="0094399D"/>
    <w:rsid w:val="00943B80"/>
    <w:rsid w:val="00944032"/>
    <w:rsid w:val="009448AB"/>
    <w:rsid w:val="00946101"/>
    <w:rsid w:val="00946B09"/>
    <w:rsid w:val="0095335A"/>
    <w:rsid w:val="009553ED"/>
    <w:rsid w:val="00955458"/>
    <w:rsid w:val="0096588F"/>
    <w:rsid w:val="00965A28"/>
    <w:rsid w:val="00965CD4"/>
    <w:rsid w:val="0096630F"/>
    <w:rsid w:val="009708F3"/>
    <w:rsid w:val="009739AB"/>
    <w:rsid w:val="009744A8"/>
    <w:rsid w:val="00980657"/>
    <w:rsid w:val="00981E27"/>
    <w:rsid w:val="0098444C"/>
    <w:rsid w:val="00985BA4"/>
    <w:rsid w:val="009906FD"/>
    <w:rsid w:val="00991BC1"/>
    <w:rsid w:val="00992402"/>
    <w:rsid w:val="00996851"/>
    <w:rsid w:val="009A0965"/>
    <w:rsid w:val="009A0BD5"/>
    <w:rsid w:val="009A1E48"/>
    <w:rsid w:val="009A3BE9"/>
    <w:rsid w:val="009A4328"/>
    <w:rsid w:val="009A5DCE"/>
    <w:rsid w:val="009A79AB"/>
    <w:rsid w:val="009B01E2"/>
    <w:rsid w:val="009B17F4"/>
    <w:rsid w:val="009B57E9"/>
    <w:rsid w:val="009B5F1F"/>
    <w:rsid w:val="009B602C"/>
    <w:rsid w:val="009B7E78"/>
    <w:rsid w:val="009C3BE9"/>
    <w:rsid w:val="009C451D"/>
    <w:rsid w:val="009C479B"/>
    <w:rsid w:val="009C7418"/>
    <w:rsid w:val="009D2602"/>
    <w:rsid w:val="009D46EC"/>
    <w:rsid w:val="009D4AC6"/>
    <w:rsid w:val="009D6863"/>
    <w:rsid w:val="009E0B15"/>
    <w:rsid w:val="009E213C"/>
    <w:rsid w:val="009E4150"/>
    <w:rsid w:val="009E553E"/>
    <w:rsid w:val="009E59A7"/>
    <w:rsid w:val="009E6CB1"/>
    <w:rsid w:val="009F225D"/>
    <w:rsid w:val="009F50DE"/>
    <w:rsid w:val="009F6E37"/>
    <w:rsid w:val="00A016A7"/>
    <w:rsid w:val="00A01DCB"/>
    <w:rsid w:val="00A034D9"/>
    <w:rsid w:val="00A03885"/>
    <w:rsid w:val="00A04BDA"/>
    <w:rsid w:val="00A1160F"/>
    <w:rsid w:val="00A11A24"/>
    <w:rsid w:val="00A11F3A"/>
    <w:rsid w:val="00A13A20"/>
    <w:rsid w:val="00A13D70"/>
    <w:rsid w:val="00A202FA"/>
    <w:rsid w:val="00A2115C"/>
    <w:rsid w:val="00A23504"/>
    <w:rsid w:val="00A27642"/>
    <w:rsid w:val="00A404B6"/>
    <w:rsid w:val="00A42D8D"/>
    <w:rsid w:val="00A430DE"/>
    <w:rsid w:val="00A45305"/>
    <w:rsid w:val="00A5049D"/>
    <w:rsid w:val="00A572F2"/>
    <w:rsid w:val="00A60711"/>
    <w:rsid w:val="00A6285B"/>
    <w:rsid w:val="00A67ED3"/>
    <w:rsid w:val="00A703CF"/>
    <w:rsid w:val="00A70992"/>
    <w:rsid w:val="00A71AA9"/>
    <w:rsid w:val="00A72090"/>
    <w:rsid w:val="00A727E8"/>
    <w:rsid w:val="00A75926"/>
    <w:rsid w:val="00A760C2"/>
    <w:rsid w:val="00A771CB"/>
    <w:rsid w:val="00A82551"/>
    <w:rsid w:val="00A86128"/>
    <w:rsid w:val="00A87DD0"/>
    <w:rsid w:val="00AA0ED1"/>
    <w:rsid w:val="00AA3FFD"/>
    <w:rsid w:val="00AA4009"/>
    <w:rsid w:val="00AB1626"/>
    <w:rsid w:val="00AB1D68"/>
    <w:rsid w:val="00AB789F"/>
    <w:rsid w:val="00AB78D2"/>
    <w:rsid w:val="00AB7BC5"/>
    <w:rsid w:val="00AC081A"/>
    <w:rsid w:val="00AC10EF"/>
    <w:rsid w:val="00AC18CD"/>
    <w:rsid w:val="00AC286E"/>
    <w:rsid w:val="00AC3B35"/>
    <w:rsid w:val="00AC562D"/>
    <w:rsid w:val="00AD2843"/>
    <w:rsid w:val="00AD3714"/>
    <w:rsid w:val="00AD62B4"/>
    <w:rsid w:val="00AD7336"/>
    <w:rsid w:val="00AE1859"/>
    <w:rsid w:val="00AE382E"/>
    <w:rsid w:val="00AE3EAB"/>
    <w:rsid w:val="00AE50F9"/>
    <w:rsid w:val="00AF00D9"/>
    <w:rsid w:val="00AF0C96"/>
    <w:rsid w:val="00AF2047"/>
    <w:rsid w:val="00AF4CF6"/>
    <w:rsid w:val="00B01005"/>
    <w:rsid w:val="00B033AC"/>
    <w:rsid w:val="00B067EA"/>
    <w:rsid w:val="00B06BFE"/>
    <w:rsid w:val="00B13CD6"/>
    <w:rsid w:val="00B144F6"/>
    <w:rsid w:val="00B14753"/>
    <w:rsid w:val="00B22976"/>
    <w:rsid w:val="00B23053"/>
    <w:rsid w:val="00B23A66"/>
    <w:rsid w:val="00B30D40"/>
    <w:rsid w:val="00B3167D"/>
    <w:rsid w:val="00B31E6B"/>
    <w:rsid w:val="00B32D1F"/>
    <w:rsid w:val="00B33550"/>
    <w:rsid w:val="00B33DE0"/>
    <w:rsid w:val="00B341D6"/>
    <w:rsid w:val="00B35946"/>
    <w:rsid w:val="00B359E3"/>
    <w:rsid w:val="00B36A90"/>
    <w:rsid w:val="00B404AC"/>
    <w:rsid w:val="00B421EA"/>
    <w:rsid w:val="00B439E1"/>
    <w:rsid w:val="00B442AD"/>
    <w:rsid w:val="00B469EA"/>
    <w:rsid w:val="00B511EF"/>
    <w:rsid w:val="00B514C7"/>
    <w:rsid w:val="00B52A77"/>
    <w:rsid w:val="00B56898"/>
    <w:rsid w:val="00B607E3"/>
    <w:rsid w:val="00B61412"/>
    <w:rsid w:val="00B61EC8"/>
    <w:rsid w:val="00B6457B"/>
    <w:rsid w:val="00B67645"/>
    <w:rsid w:val="00B67F50"/>
    <w:rsid w:val="00B73871"/>
    <w:rsid w:val="00B7511D"/>
    <w:rsid w:val="00B8110D"/>
    <w:rsid w:val="00B825EB"/>
    <w:rsid w:val="00B82AFE"/>
    <w:rsid w:val="00B82F6C"/>
    <w:rsid w:val="00B839B3"/>
    <w:rsid w:val="00B86ACF"/>
    <w:rsid w:val="00B8754D"/>
    <w:rsid w:val="00B87A77"/>
    <w:rsid w:val="00B87B66"/>
    <w:rsid w:val="00B92535"/>
    <w:rsid w:val="00B96FC3"/>
    <w:rsid w:val="00B972CE"/>
    <w:rsid w:val="00B977E3"/>
    <w:rsid w:val="00BA1491"/>
    <w:rsid w:val="00BA448D"/>
    <w:rsid w:val="00BA5547"/>
    <w:rsid w:val="00BB2CB4"/>
    <w:rsid w:val="00BC114C"/>
    <w:rsid w:val="00BC4348"/>
    <w:rsid w:val="00BC665F"/>
    <w:rsid w:val="00BD4BAC"/>
    <w:rsid w:val="00BD4CF9"/>
    <w:rsid w:val="00BD76E3"/>
    <w:rsid w:val="00BE06E4"/>
    <w:rsid w:val="00BE118B"/>
    <w:rsid w:val="00BE157C"/>
    <w:rsid w:val="00BE236C"/>
    <w:rsid w:val="00BE5455"/>
    <w:rsid w:val="00BF4300"/>
    <w:rsid w:val="00BF4668"/>
    <w:rsid w:val="00BF55EE"/>
    <w:rsid w:val="00C01FBB"/>
    <w:rsid w:val="00C03BF9"/>
    <w:rsid w:val="00C04D43"/>
    <w:rsid w:val="00C050D7"/>
    <w:rsid w:val="00C06E57"/>
    <w:rsid w:val="00C07EE9"/>
    <w:rsid w:val="00C10AB9"/>
    <w:rsid w:val="00C11712"/>
    <w:rsid w:val="00C16D96"/>
    <w:rsid w:val="00C20398"/>
    <w:rsid w:val="00C22104"/>
    <w:rsid w:val="00C23447"/>
    <w:rsid w:val="00C27150"/>
    <w:rsid w:val="00C27EAA"/>
    <w:rsid w:val="00C33C9A"/>
    <w:rsid w:val="00C341BE"/>
    <w:rsid w:val="00C34CCC"/>
    <w:rsid w:val="00C34DDC"/>
    <w:rsid w:val="00C414DD"/>
    <w:rsid w:val="00C46560"/>
    <w:rsid w:val="00C5062D"/>
    <w:rsid w:val="00C54965"/>
    <w:rsid w:val="00C57AB1"/>
    <w:rsid w:val="00C60B8B"/>
    <w:rsid w:val="00C62181"/>
    <w:rsid w:val="00C63059"/>
    <w:rsid w:val="00C63337"/>
    <w:rsid w:val="00C63CBE"/>
    <w:rsid w:val="00C63D73"/>
    <w:rsid w:val="00C648DD"/>
    <w:rsid w:val="00C67350"/>
    <w:rsid w:val="00C73851"/>
    <w:rsid w:val="00C747B1"/>
    <w:rsid w:val="00C762D4"/>
    <w:rsid w:val="00C77478"/>
    <w:rsid w:val="00C8137B"/>
    <w:rsid w:val="00C84273"/>
    <w:rsid w:val="00C8522E"/>
    <w:rsid w:val="00C85339"/>
    <w:rsid w:val="00C86942"/>
    <w:rsid w:val="00C87F89"/>
    <w:rsid w:val="00C900D8"/>
    <w:rsid w:val="00C928C3"/>
    <w:rsid w:val="00C94FA8"/>
    <w:rsid w:val="00C95B48"/>
    <w:rsid w:val="00CA08C8"/>
    <w:rsid w:val="00CA1C6B"/>
    <w:rsid w:val="00CA22F3"/>
    <w:rsid w:val="00CA471B"/>
    <w:rsid w:val="00CA54AA"/>
    <w:rsid w:val="00CA5E51"/>
    <w:rsid w:val="00CA6296"/>
    <w:rsid w:val="00CA6870"/>
    <w:rsid w:val="00CB1F16"/>
    <w:rsid w:val="00CB21AA"/>
    <w:rsid w:val="00CB4610"/>
    <w:rsid w:val="00CB4BA5"/>
    <w:rsid w:val="00CB4F24"/>
    <w:rsid w:val="00CB564C"/>
    <w:rsid w:val="00CB5F0C"/>
    <w:rsid w:val="00CC0F2E"/>
    <w:rsid w:val="00CC34BE"/>
    <w:rsid w:val="00CC474D"/>
    <w:rsid w:val="00CC5B10"/>
    <w:rsid w:val="00CC71B2"/>
    <w:rsid w:val="00CD0140"/>
    <w:rsid w:val="00CD3B6A"/>
    <w:rsid w:val="00CD3F64"/>
    <w:rsid w:val="00CE0A35"/>
    <w:rsid w:val="00CE0D33"/>
    <w:rsid w:val="00CE19A2"/>
    <w:rsid w:val="00CE5F2F"/>
    <w:rsid w:val="00CE7E45"/>
    <w:rsid w:val="00CF023F"/>
    <w:rsid w:val="00CF4DF4"/>
    <w:rsid w:val="00D02B5A"/>
    <w:rsid w:val="00D02C2C"/>
    <w:rsid w:val="00D038AF"/>
    <w:rsid w:val="00D03DCD"/>
    <w:rsid w:val="00D04F1A"/>
    <w:rsid w:val="00D07335"/>
    <w:rsid w:val="00D17255"/>
    <w:rsid w:val="00D174D4"/>
    <w:rsid w:val="00D20A3D"/>
    <w:rsid w:val="00D2127E"/>
    <w:rsid w:val="00D21B1A"/>
    <w:rsid w:val="00D31DF5"/>
    <w:rsid w:val="00D3492F"/>
    <w:rsid w:val="00D35DC3"/>
    <w:rsid w:val="00D4048B"/>
    <w:rsid w:val="00D43E36"/>
    <w:rsid w:val="00D53619"/>
    <w:rsid w:val="00D546C3"/>
    <w:rsid w:val="00D54A04"/>
    <w:rsid w:val="00D55E76"/>
    <w:rsid w:val="00D60CB8"/>
    <w:rsid w:val="00D61E73"/>
    <w:rsid w:val="00D639C4"/>
    <w:rsid w:val="00D6600F"/>
    <w:rsid w:val="00D6709F"/>
    <w:rsid w:val="00D76210"/>
    <w:rsid w:val="00D779D2"/>
    <w:rsid w:val="00D77BF5"/>
    <w:rsid w:val="00D800FD"/>
    <w:rsid w:val="00D815BE"/>
    <w:rsid w:val="00D8356B"/>
    <w:rsid w:val="00D8405F"/>
    <w:rsid w:val="00D84760"/>
    <w:rsid w:val="00D86057"/>
    <w:rsid w:val="00D90A68"/>
    <w:rsid w:val="00D919EA"/>
    <w:rsid w:val="00D92929"/>
    <w:rsid w:val="00D92CAD"/>
    <w:rsid w:val="00D930DA"/>
    <w:rsid w:val="00D936D1"/>
    <w:rsid w:val="00D942F4"/>
    <w:rsid w:val="00DA0131"/>
    <w:rsid w:val="00DA1310"/>
    <w:rsid w:val="00DA20A1"/>
    <w:rsid w:val="00DA3353"/>
    <w:rsid w:val="00DA5E86"/>
    <w:rsid w:val="00DB25E0"/>
    <w:rsid w:val="00DB2AB8"/>
    <w:rsid w:val="00DB57D3"/>
    <w:rsid w:val="00DB652E"/>
    <w:rsid w:val="00DB6BC7"/>
    <w:rsid w:val="00DC178D"/>
    <w:rsid w:val="00DC197F"/>
    <w:rsid w:val="00DC52D5"/>
    <w:rsid w:val="00DD0964"/>
    <w:rsid w:val="00DD2448"/>
    <w:rsid w:val="00DD6D0B"/>
    <w:rsid w:val="00DE3FA1"/>
    <w:rsid w:val="00DE5926"/>
    <w:rsid w:val="00DE5B3F"/>
    <w:rsid w:val="00DE6DC8"/>
    <w:rsid w:val="00DF1E9B"/>
    <w:rsid w:val="00DF36E6"/>
    <w:rsid w:val="00DF3BF0"/>
    <w:rsid w:val="00E003EE"/>
    <w:rsid w:val="00E00C57"/>
    <w:rsid w:val="00E052CF"/>
    <w:rsid w:val="00E05588"/>
    <w:rsid w:val="00E05ED8"/>
    <w:rsid w:val="00E06041"/>
    <w:rsid w:val="00E068F0"/>
    <w:rsid w:val="00E10D8F"/>
    <w:rsid w:val="00E110D8"/>
    <w:rsid w:val="00E13E9A"/>
    <w:rsid w:val="00E14E90"/>
    <w:rsid w:val="00E14F60"/>
    <w:rsid w:val="00E21465"/>
    <w:rsid w:val="00E2203A"/>
    <w:rsid w:val="00E23762"/>
    <w:rsid w:val="00E30372"/>
    <w:rsid w:val="00E344C6"/>
    <w:rsid w:val="00E368A2"/>
    <w:rsid w:val="00E374EE"/>
    <w:rsid w:val="00E41D64"/>
    <w:rsid w:val="00E42BF2"/>
    <w:rsid w:val="00E464DC"/>
    <w:rsid w:val="00E511C5"/>
    <w:rsid w:val="00E5151D"/>
    <w:rsid w:val="00E5320E"/>
    <w:rsid w:val="00E614F2"/>
    <w:rsid w:val="00E63E5D"/>
    <w:rsid w:val="00E645FA"/>
    <w:rsid w:val="00E7135E"/>
    <w:rsid w:val="00E7625C"/>
    <w:rsid w:val="00E777E4"/>
    <w:rsid w:val="00E848AD"/>
    <w:rsid w:val="00E84B19"/>
    <w:rsid w:val="00E85419"/>
    <w:rsid w:val="00E87D70"/>
    <w:rsid w:val="00E91F72"/>
    <w:rsid w:val="00EA01F7"/>
    <w:rsid w:val="00EA0A4E"/>
    <w:rsid w:val="00EA0AC2"/>
    <w:rsid w:val="00EA2978"/>
    <w:rsid w:val="00EA3652"/>
    <w:rsid w:val="00EA6BE0"/>
    <w:rsid w:val="00EB14D8"/>
    <w:rsid w:val="00EB3456"/>
    <w:rsid w:val="00EB3EDB"/>
    <w:rsid w:val="00EB5277"/>
    <w:rsid w:val="00EB7E83"/>
    <w:rsid w:val="00EC0F97"/>
    <w:rsid w:val="00EC3A33"/>
    <w:rsid w:val="00EC4675"/>
    <w:rsid w:val="00EC4CAB"/>
    <w:rsid w:val="00EC5DEA"/>
    <w:rsid w:val="00EE19CC"/>
    <w:rsid w:val="00EE1BB2"/>
    <w:rsid w:val="00EE2243"/>
    <w:rsid w:val="00EE6DE2"/>
    <w:rsid w:val="00EE78B5"/>
    <w:rsid w:val="00EF0D9A"/>
    <w:rsid w:val="00EF239C"/>
    <w:rsid w:val="00EF3099"/>
    <w:rsid w:val="00EF6FF7"/>
    <w:rsid w:val="00F05E8C"/>
    <w:rsid w:val="00F12853"/>
    <w:rsid w:val="00F12F7D"/>
    <w:rsid w:val="00F15436"/>
    <w:rsid w:val="00F15728"/>
    <w:rsid w:val="00F15ABE"/>
    <w:rsid w:val="00F20788"/>
    <w:rsid w:val="00F208FF"/>
    <w:rsid w:val="00F21AD3"/>
    <w:rsid w:val="00F24EB0"/>
    <w:rsid w:val="00F35566"/>
    <w:rsid w:val="00F40E2A"/>
    <w:rsid w:val="00F412C8"/>
    <w:rsid w:val="00F537DD"/>
    <w:rsid w:val="00F537EB"/>
    <w:rsid w:val="00F55654"/>
    <w:rsid w:val="00F55930"/>
    <w:rsid w:val="00F577A2"/>
    <w:rsid w:val="00F60BF3"/>
    <w:rsid w:val="00F64921"/>
    <w:rsid w:val="00F70A84"/>
    <w:rsid w:val="00F740F9"/>
    <w:rsid w:val="00F80368"/>
    <w:rsid w:val="00F81EE4"/>
    <w:rsid w:val="00F84DA7"/>
    <w:rsid w:val="00F86107"/>
    <w:rsid w:val="00F87FF4"/>
    <w:rsid w:val="00F959FC"/>
    <w:rsid w:val="00FA0A3A"/>
    <w:rsid w:val="00FA0F11"/>
    <w:rsid w:val="00FA3435"/>
    <w:rsid w:val="00FA4DFE"/>
    <w:rsid w:val="00FA4EBF"/>
    <w:rsid w:val="00FA6D10"/>
    <w:rsid w:val="00FA7629"/>
    <w:rsid w:val="00FB3E01"/>
    <w:rsid w:val="00FB4651"/>
    <w:rsid w:val="00FB6214"/>
    <w:rsid w:val="00FB6CE1"/>
    <w:rsid w:val="00FB7C63"/>
    <w:rsid w:val="00FC3972"/>
    <w:rsid w:val="00FC577E"/>
    <w:rsid w:val="00FD097D"/>
    <w:rsid w:val="00FD2043"/>
    <w:rsid w:val="00FD3846"/>
    <w:rsid w:val="00FD3C1C"/>
    <w:rsid w:val="00FD4115"/>
    <w:rsid w:val="00FD432F"/>
    <w:rsid w:val="00FD7CB0"/>
    <w:rsid w:val="00FD7F3B"/>
    <w:rsid w:val="00FE17CB"/>
    <w:rsid w:val="00FE6391"/>
    <w:rsid w:val="00FE68E4"/>
    <w:rsid w:val="00FE6F56"/>
    <w:rsid w:val="00FE7628"/>
    <w:rsid w:val="00FF1BC4"/>
    <w:rsid w:val="00FF3FDC"/>
    <w:rsid w:val="00FF50E5"/>
    <w:rsid w:val="00FF52DD"/>
    <w:rsid w:val="00FF6F0F"/>
    <w:rsid w:val="00FF7E8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none [3212]" strokecolor="red">
      <v:fill color="none [3212]" on="f"/>
      <v:stroke color="red" weight="1pt"/>
      <o:colormru v:ext="edit" colors="white,#bfbfbf"/>
    </o:shapedefaults>
    <o:shapelayout v:ext="edit">
      <o:idmap v:ext="edit" data="1"/>
    </o:shapelayout>
  </w:shapeDefaults>
  <w:decimalSymbol w:val="."/>
  <w:listSeparator w:val=","/>
  <w14:docId w14:val="30447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5770E1"/>
    <w:pPr>
      <w:spacing w:after="200" w:line="276" w:lineRule="auto"/>
    </w:pPr>
    <w:rPr>
      <w:rFonts w:asciiTheme="minorHAnsi" w:eastAsiaTheme="minorHAnsi" w:hAnsiTheme="minorHAnsi" w:cstheme="minorBidi"/>
      <w:sz w:val="22"/>
      <w:szCs w:val="22"/>
      <w:lang w:val="en-AU"/>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5770E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770E1"/>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B01005"/>
    <w:rPr>
      <w:rFonts w:ascii="Times New Roman" w:hAnsi="Times New Roman"/>
      <w:i/>
      <w:sz w:val="26"/>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FD2043"/>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FD2043"/>
    <w:pPr>
      <w:numPr>
        <w:ilvl w:val="2"/>
        <w:numId w:val="1"/>
      </w:numPr>
      <w:ind w:left="992" w:hanging="992"/>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5770E1"/>
    <w:pPr>
      <w:spacing w:after="200" w:line="276" w:lineRule="auto"/>
    </w:pPr>
    <w:rPr>
      <w:rFonts w:asciiTheme="minorHAnsi" w:eastAsiaTheme="minorHAnsi" w:hAnsiTheme="minorHAnsi" w:cstheme="minorBidi"/>
      <w:sz w:val="22"/>
      <w:szCs w:val="22"/>
      <w:lang w:val="en-AU"/>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5770E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770E1"/>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B01005"/>
    <w:rPr>
      <w:rFonts w:ascii="Times New Roman" w:hAnsi="Times New Roman"/>
      <w:i/>
      <w:sz w:val="26"/>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FD2043"/>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FD2043"/>
    <w:pPr>
      <w:numPr>
        <w:ilvl w:val="2"/>
        <w:numId w:val="1"/>
      </w:numPr>
      <w:ind w:left="992" w:hanging="992"/>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180176">
      <w:bodyDiv w:val="1"/>
      <w:marLeft w:val="0"/>
      <w:marRight w:val="0"/>
      <w:marTop w:val="0"/>
      <w:marBottom w:val="0"/>
      <w:divBdr>
        <w:top w:val="none" w:sz="0" w:space="0" w:color="auto"/>
        <w:left w:val="none" w:sz="0" w:space="0" w:color="auto"/>
        <w:bottom w:val="none" w:sz="0" w:space="0" w:color="auto"/>
        <w:right w:val="none" w:sz="0" w:space="0" w:color="auto"/>
      </w:divBdr>
    </w:div>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75271861">
      <w:bodyDiv w:val="1"/>
      <w:marLeft w:val="0"/>
      <w:marRight w:val="0"/>
      <w:marTop w:val="0"/>
      <w:marBottom w:val="0"/>
      <w:divBdr>
        <w:top w:val="none" w:sz="0" w:space="0" w:color="auto"/>
        <w:left w:val="none" w:sz="0" w:space="0" w:color="auto"/>
        <w:bottom w:val="none" w:sz="0" w:space="0" w:color="auto"/>
        <w:right w:val="none" w:sz="0" w:space="0" w:color="auto"/>
      </w:divBdr>
      <w:divsChild>
        <w:div w:id="252786031">
          <w:marLeft w:val="0"/>
          <w:marRight w:val="0"/>
          <w:marTop w:val="0"/>
          <w:marBottom w:val="0"/>
          <w:divBdr>
            <w:top w:val="none" w:sz="0" w:space="0" w:color="auto"/>
            <w:left w:val="none" w:sz="0" w:space="0" w:color="auto"/>
            <w:bottom w:val="none" w:sz="0" w:space="0" w:color="auto"/>
            <w:right w:val="none" w:sz="0" w:space="0" w:color="auto"/>
          </w:divBdr>
          <w:divsChild>
            <w:div w:id="587271900">
              <w:marLeft w:val="0"/>
              <w:marRight w:val="0"/>
              <w:marTop w:val="0"/>
              <w:marBottom w:val="0"/>
              <w:divBdr>
                <w:top w:val="single" w:sz="2" w:space="31" w:color="E5F6FD"/>
                <w:left w:val="single" w:sz="2" w:space="9" w:color="E5F6FD"/>
                <w:bottom w:val="single" w:sz="48" w:space="0" w:color="E5F6FD"/>
                <w:right w:val="single" w:sz="2" w:space="9" w:color="E5F6FD"/>
              </w:divBdr>
              <w:divsChild>
                <w:div w:id="572668809">
                  <w:marLeft w:val="0"/>
                  <w:marRight w:val="0"/>
                  <w:marTop w:val="88"/>
                  <w:marBottom w:val="0"/>
                  <w:divBdr>
                    <w:top w:val="none" w:sz="0" w:space="0" w:color="auto"/>
                    <w:left w:val="none" w:sz="0" w:space="0" w:color="auto"/>
                    <w:bottom w:val="none" w:sz="0" w:space="0" w:color="auto"/>
                    <w:right w:val="none" w:sz="0" w:space="0" w:color="auto"/>
                  </w:divBdr>
                  <w:divsChild>
                    <w:div w:id="1316301044">
                      <w:marLeft w:val="0"/>
                      <w:marRight w:val="0"/>
                      <w:marTop w:val="176"/>
                      <w:marBottom w:val="176"/>
                      <w:divBdr>
                        <w:top w:val="none" w:sz="0" w:space="0" w:color="auto"/>
                        <w:left w:val="none" w:sz="0" w:space="0" w:color="auto"/>
                        <w:bottom w:val="none" w:sz="0" w:space="0" w:color="auto"/>
                        <w:right w:val="none" w:sz="0" w:space="0" w:color="auto"/>
                      </w:divBdr>
                      <w:divsChild>
                        <w:div w:id="1009992125">
                          <w:marLeft w:val="0"/>
                          <w:marRight w:val="0"/>
                          <w:marTop w:val="0"/>
                          <w:marBottom w:val="88"/>
                          <w:divBdr>
                            <w:top w:val="none" w:sz="0" w:space="0" w:color="auto"/>
                            <w:left w:val="none" w:sz="0" w:space="0" w:color="auto"/>
                            <w:bottom w:val="none" w:sz="0" w:space="0" w:color="auto"/>
                            <w:right w:val="none" w:sz="0" w:space="0" w:color="auto"/>
                          </w:divBdr>
                          <w:divsChild>
                            <w:div w:id="1951038578">
                              <w:marLeft w:val="1493"/>
                              <w:marRight w:val="0"/>
                              <w:marTop w:val="0"/>
                              <w:marBottom w:val="0"/>
                              <w:divBdr>
                                <w:top w:val="none" w:sz="0" w:space="0" w:color="auto"/>
                                <w:left w:val="none" w:sz="0" w:space="0" w:color="auto"/>
                                <w:bottom w:val="none" w:sz="0" w:space="0" w:color="auto"/>
                                <w:right w:val="none" w:sz="0" w:space="0" w:color="auto"/>
                              </w:divBdr>
                              <w:divsChild>
                                <w:div w:id="452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5151">
                          <w:marLeft w:val="0"/>
                          <w:marRight w:val="0"/>
                          <w:marTop w:val="0"/>
                          <w:marBottom w:val="88"/>
                          <w:divBdr>
                            <w:top w:val="none" w:sz="0" w:space="0" w:color="auto"/>
                            <w:left w:val="none" w:sz="0" w:space="0" w:color="auto"/>
                            <w:bottom w:val="none" w:sz="0" w:space="0" w:color="auto"/>
                            <w:right w:val="none" w:sz="0" w:space="0" w:color="auto"/>
                          </w:divBdr>
                          <w:divsChild>
                            <w:div w:id="1312061866">
                              <w:marLeft w:val="1493"/>
                              <w:marRight w:val="0"/>
                              <w:marTop w:val="0"/>
                              <w:marBottom w:val="0"/>
                              <w:divBdr>
                                <w:top w:val="none" w:sz="0" w:space="0" w:color="auto"/>
                                <w:left w:val="none" w:sz="0" w:space="0" w:color="auto"/>
                                <w:bottom w:val="none" w:sz="0" w:space="0" w:color="auto"/>
                                <w:right w:val="none" w:sz="0" w:space="0" w:color="auto"/>
                              </w:divBdr>
                              <w:divsChild>
                                <w:div w:id="2081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9355">
                          <w:marLeft w:val="0"/>
                          <w:marRight w:val="0"/>
                          <w:marTop w:val="0"/>
                          <w:marBottom w:val="88"/>
                          <w:divBdr>
                            <w:top w:val="none" w:sz="0" w:space="0" w:color="auto"/>
                            <w:left w:val="none" w:sz="0" w:space="0" w:color="auto"/>
                            <w:bottom w:val="none" w:sz="0" w:space="0" w:color="auto"/>
                            <w:right w:val="none" w:sz="0" w:space="0" w:color="auto"/>
                          </w:divBdr>
                          <w:divsChild>
                            <w:div w:id="1730106991">
                              <w:marLeft w:val="1493"/>
                              <w:marRight w:val="0"/>
                              <w:marTop w:val="0"/>
                              <w:marBottom w:val="0"/>
                              <w:divBdr>
                                <w:top w:val="none" w:sz="0" w:space="0" w:color="auto"/>
                                <w:left w:val="none" w:sz="0" w:space="0" w:color="auto"/>
                                <w:bottom w:val="none" w:sz="0" w:space="0" w:color="auto"/>
                                <w:right w:val="none" w:sz="0" w:space="0" w:color="auto"/>
                              </w:divBdr>
                              <w:divsChild>
                                <w:div w:id="6674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237">
                          <w:marLeft w:val="0"/>
                          <w:marRight w:val="0"/>
                          <w:marTop w:val="0"/>
                          <w:marBottom w:val="88"/>
                          <w:divBdr>
                            <w:top w:val="none" w:sz="0" w:space="0" w:color="auto"/>
                            <w:left w:val="none" w:sz="0" w:space="0" w:color="auto"/>
                            <w:bottom w:val="none" w:sz="0" w:space="0" w:color="auto"/>
                            <w:right w:val="none" w:sz="0" w:space="0" w:color="auto"/>
                          </w:divBdr>
                          <w:divsChild>
                            <w:div w:id="66346693">
                              <w:marLeft w:val="1493"/>
                              <w:marRight w:val="0"/>
                              <w:marTop w:val="0"/>
                              <w:marBottom w:val="0"/>
                              <w:divBdr>
                                <w:top w:val="none" w:sz="0" w:space="0" w:color="auto"/>
                                <w:left w:val="none" w:sz="0" w:space="0" w:color="auto"/>
                                <w:bottom w:val="none" w:sz="0" w:space="0" w:color="auto"/>
                                <w:right w:val="none" w:sz="0" w:space="0" w:color="auto"/>
                              </w:divBdr>
                              <w:divsChild>
                                <w:div w:id="1101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926">
                          <w:marLeft w:val="0"/>
                          <w:marRight w:val="0"/>
                          <w:marTop w:val="0"/>
                          <w:marBottom w:val="88"/>
                          <w:divBdr>
                            <w:top w:val="none" w:sz="0" w:space="0" w:color="auto"/>
                            <w:left w:val="none" w:sz="0" w:space="0" w:color="auto"/>
                            <w:bottom w:val="none" w:sz="0" w:space="0" w:color="auto"/>
                            <w:right w:val="none" w:sz="0" w:space="0" w:color="auto"/>
                          </w:divBdr>
                          <w:divsChild>
                            <w:div w:id="1140224321">
                              <w:marLeft w:val="1493"/>
                              <w:marRight w:val="0"/>
                              <w:marTop w:val="0"/>
                              <w:marBottom w:val="0"/>
                              <w:divBdr>
                                <w:top w:val="none" w:sz="0" w:space="0" w:color="auto"/>
                                <w:left w:val="none" w:sz="0" w:space="0" w:color="auto"/>
                                <w:bottom w:val="none" w:sz="0" w:space="0" w:color="auto"/>
                                <w:right w:val="none" w:sz="0" w:space="0" w:color="auto"/>
                              </w:divBdr>
                              <w:divsChild>
                                <w:div w:id="645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60">
                          <w:marLeft w:val="0"/>
                          <w:marRight w:val="0"/>
                          <w:marTop w:val="0"/>
                          <w:marBottom w:val="88"/>
                          <w:divBdr>
                            <w:top w:val="none" w:sz="0" w:space="0" w:color="auto"/>
                            <w:left w:val="none" w:sz="0" w:space="0" w:color="auto"/>
                            <w:bottom w:val="none" w:sz="0" w:space="0" w:color="auto"/>
                            <w:right w:val="none" w:sz="0" w:space="0" w:color="auto"/>
                          </w:divBdr>
                        </w:div>
                        <w:div w:id="783571387">
                          <w:marLeft w:val="0"/>
                          <w:marRight w:val="0"/>
                          <w:marTop w:val="0"/>
                          <w:marBottom w:val="88"/>
                          <w:divBdr>
                            <w:top w:val="none" w:sz="0" w:space="0" w:color="auto"/>
                            <w:left w:val="none" w:sz="0" w:space="0" w:color="auto"/>
                            <w:bottom w:val="none" w:sz="0" w:space="0" w:color="auto"/>
                            <w:right w:val="none" w:sz="0" w:space="0" w:color="auto"/>
                          </w:divBdr>
                        </w:div>
                        <w:div w:id="495536137">
                          <w:marLeft w:val="0"/>
                          <w:marRight w:val="0"/>
                          <w:marTop w:val="0"/>
                          <w:marBottom w:val="88"/>
                          <w:divBdr>
                            <w:top w:val="none" w:sz="0" w:space="0" w:color="auto"/>
                            <w:left w:val="none" w:sz="0" w:space="0" w:color="auto"/>
                            <w:bottom w:val="none" w:sz="0" w:space="0" w:color="auto"/>
                            <w:right w:val="none" w:sz="0" w:space="0" w:color="auto"/>
                          </w:divBdr>
                          <w:divsChild>
                            <w:div w:id="769932386">
                              <w:marLeft w:val="1493"/>
                              <w:marRight w:val="0"/>
                              <w:marTop w:val="0"/>
                              <w:marBottom w:val="0"/>
                              <w:divBdr>
                                <w:top w:val="none" w:sz="0" w:space="0" w:color="auto"/>
                                <w:left w:val="none" w:sz="0" w:space="0" w:color="auto"/>
                                <w:bottom w:val="none" w:sz="0" w:space="0" w:color="auto"/>
                                <w:right w:val="none" w:sz="0" w:space="0" w:color="auto"/>
                              </w:divBdr>
                              <w:divsChild>
                                <w:div w:id="73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1184">
                          <w:marLeft w:val="0"/>
                          <w:marRight w:val="0"/>
                          <w:marTop w:val="0"/>
                          <w:marBottom w:val="88"/>
                          <w:divBdr>
                            <w:top w:val="none" w:sz="0" w:space="0" w:color="auto"/>
                            <w:left w:val="none" w:sz="0" w:space="0" w:color="auto"/>
                            <w:bottom w:val="none" w:sz="0" w:space="0" w:color="auto"/>
                            <w:right w:val="none" w:sz="0" w:space="0" w:color="auto"/>
                          </w:divBdr>
                          <w:divsChild>
                            <w:div w:id="1677808565">
                              <w:marLeft w:val="1493"/>
                              <w:marRight w:val="0"/>
                              <w:marTop w:val="0"/>
                              <w:marBottom w:val="0"/>
                              <w:divBdr>
                                <w:top w:val="none" w:sz="0" w:space="0" w:color="auto"/>
                                <w:left w:val="none" w:sz="0" w:space="0" w:color="auto"/>
                                <w:bottom w:val="none" w:sz="0" w:space="0" w:color="auto"/>
                                <w:right w:val="none" w:sz="0" w:space="0" w:color="auto"/>
                              </w:divBdr>
                              <w:divsChild>
                                <w:div w:id="5649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5225">
                          <w:marLeft w:val="0"/>
                          <w:marRight w:val="0"/>
                          <w:marTop w:val="0"/>
                          <w:marBottom w:val="88"/>
                          <w:divBdr>
                            <w:top w:val="none" w:sz="0" w:space="0" w:color="auto"/>
                            <w:left w:val="none" w:sz="0" w:space="0" w:color="auto"/>
                            <w:bottom w:val="none" w:sz="0" w:space="0" w:color="auto"/>
                            <w:right w:val="none" w:sz="0" w:space="0" w:color="auto"/>
                          </w:divBdr>
                          <w:divsChild>
                            <w:div w:id="158891043">
                              <w:marLeft w:val="1493"/>
                              <w:marRight w:val="0"/>
                              <w:marTop w:val="0"/>
                              <w:marBottom w:val="0"/>
                              <w:divBdr>
                                <w:top w:val="none" w:sz="0" w:space="0" w:color="auto"/>
                                <w:left w:val="none" w:sz="0" w:space="0" w:color="auto"/>
                                <w:bottom w:val="none" w:sz="0" w:space="0" w:color="auto"/>
                                <w:right w:val="none" w:sz="0" w:space="0" w:color="auto"/>
                              </w:divBdr>
                              <w:divsChild>
                                <w:div w:id="19887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40">
                          <w:marLeft w:val="0"/>
                          <w:marRight w:val="0"/>
                          <w:marTop w:val="0"/>
                          <w:marBottom w:val="88"/>
                          <w:divBdr>
                            <w:top w:val="none" w:sz="0" w:space="0" w:color="auto"/>
                            <w:left w:val="none" w:sz="0" w:space="0" w:color="auto"/>
                            <w:bottom w:val="none" w:sz="0" w:space="0" w:color="auto"/>
                            <w:right w:val="none" w:sz="0" w:space="0" w:color="auto"/>
                          </w:divBdr>
                          <w:divsChild>
                            <w:div w:id="1437872936">
                              <w:marLeft w:val="1493"/>
                              <w:marRight w:val="0"/>
                              <w:marTop w:val="0"/>
                              <w:marBottom w:val="0"/>
                              <w:divBdr>
                                <w:top w:val="none" w:sz="0" w:space="0" w:color="auto"/>
                                <w:left w:val="none" w:sz="0" w:space="0" w:color="auto"/>
                                <w:bottom w:val="none" w:sz="0" w:space="0" w:color="auto"/>
                                <w:right w:val="none" w:sz="0" w:space="0" w:color="auto"/>
                              </w:divBdr>
                              <w:divsChild>
                                <w:div w:id="1990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5094">
                          <w:marLeft w:val="0"/>
                          <w:marRight w:val="0"/>
                          <w:marTop w:val="0"/>
                          <w:marBottom w:val="88"/>
                          <w:divBdr>
                            <w:top w:val="none" w:sz="0" w:space="0" w:color="auto"/>
                            <w:left w:val="none" w:sz="0" w:space="0" w:color="auto"/>
                            <w:bottom w:val="none" w:sz="0" w:space="0" w:color="auto"/>
                            <w:right w:val="none" w:sz="0" w:space="0" w:color="auto"/>
                          </w:divBdr>
                          <w:divsChild>
                            <w:div w:id="126244884">
                              <w:marLeft w:val="1493"/>
                              <w:marRight w:val="0"/>
                              <w:marTop w:val="0"/>
                              <w:marBottom w:val="0"/>
                              <w:divBdr>
                                <w:top w:val="none" w:sz="0" w:space="0" w:color="auto"/>
                                <w:left w:val="none" w:sz="0" w:space="0" w:color="auto"/>
                                <w:bottom w:val="none" w:sz="0" w:space="0" w:color="auto"/>
                                <w:right w:val="none" w:sz="0" w:space="0" w:color="auto"/>
                              </w:divBdr>
                              <w:divsChild>
                                <w:div w:id="9840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8556">
                          <w:marLeft w:val="0"/>
                          <w:marRight w:val="0"/>
                          <w:marTop w:val="0"/>
                          <w:marBottom w:val="88"/>
                          <w:divBdr>
                            <w:top w:val="none" w:sz="0" w:space="0" w:color="auto"/>
                            <w:left w:val="none" w:sz="0" w:space="0" w:color="auto"/>
                            <w:bottom w:val="none" w:sz="0" w:space="0" w:color="auto"/>
                            <w:right w:val="none" w:sz="0" w:space="0" w:color="auto"/>
                          </w:divBdr>
                          <w:divsChild>
                            <w:div w:id="364792792">
                              <w:marLeft w:val="1493"/>
                              <w:marRight w:val="0"/>
                              <w:marTop w:val="0"/>
                              <w:marBottom w:val="0"/>
                              <w:divBdr>
                                <w:top w:val="none" w:sz="0" w:space="0" w:color="auto"/>
                                <w:left w:val="none" w:sz="0" w:space="0" w:color="auto"/>
                                <w:bottom w:val="none" w:sz="0" w:space="0" w:color="auto"/>
                                <w:right w:val="none" w:sz="0" w:space="0" w:color="auto"/>
                              </w:divBdr>
                              <w:divsChild>
                                <w:div w:id="200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8336">
                          <w:marLeft w:val="0"/>
                          <w:marRight w:val="0"/>
                          <w:marTop w:val="0"/>
                          <w:marBottom w:val="88"/>
                          <w:divBdr>
                            <w:top w:val="none" w:sz="0" w:space="0" w:color="auto"/>
                            <w:left w:val="none" w:sz="0" w:space="0" w:color="auto"/>
                            <w:bottom w:val="none" w:sz="0" w:space="0" w:color="auto"/>
                            <w:right w:val="none" w:sz="0" w:space="0" w:color="auto"/>
                          </w:divBdr>
                          <w:divsChild>
                            <w:div w:id="926382121">
                              <w:marLeft w:val="1493"/>
                              <w:marRight w:val="0"/>
                              <w:marTop w:val="0"/>
                              <w:marBottom w:val="0"/>
                              <w:divBdr>
                                <w:top w:val="none" w:sz="0" w:space="0" w:color="auto"/>
                                <w:left w:val="none" w:sz="0" w:space="0" w:color="auto"/>
                                <w:bottom w:val="none" w:sz="0" w:space="0" w:color="auto"/>
                                <w:right w:val="none" w:sz="0" w:space="0" w:color="auto"/>
                              </w:divBdr>
                              <w:divsChild>
                                <w:div w:id="10721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977">
                          <w:marLeft w:val="0"/>
                          <w:marRight w:val="0"/>
                          <w:marTop w:val="0"/>
                          <w:marBottom w:val="88"/>
                          <w:divBdr>
                            <w:top w:val="none" w:sz="0" w:space="0" w:color="auto"/>
                            <w:left w:val="none" w:sz="0" w:space="0" w:color="auto"/>
                            <w:bottom w:val="none" w:sz="0" w:space="0" w:color="auto"/>
                            <w:right w:val="none" w:sz="0" w:space="0" w:color="auto"/>
                          </w:divBdr>
                        </w:div>
                        <w:div w:id="541791161">
                          <w:marLeft w:val="0"/>
                          <w:marRight w:val="0"/>
                          <w:marTop w:val="0"/>
                          <w:marBottom w:val="88"/>
                          <w:divBdr>
                            <w:top w:val="none" w:sz="0" w:space="0" w:color="auto"/>
                            <w:left w:val="none" w:sz="0" w:space="0" w:color="auto"/>
                            <w:bottom w:val="none" w:sz="0" w:space="0" w:color="auto"/>
                            <w:right w:val="none" w:sz="0" w:space="0" w:color="auto"/>
                          </w:divBdr>
                          <w:divsChild>
                            <w:div w:id="1307932885">
                              <w:marLeft w:val="1493"/>
                              <w:marRight w:val="0"/>
                              <w:marTop w:val="0"/>
                              <w:marBottom w:val="0"/>
                              <w:divBdr>
                                <w:top w:val="none" w:sz="0" w:space="0" w:color="auto"/>
                                <w:left w:val="none" w:sz="0" w:space="0" w:color="auto"/>
                                <w:bottom w:val="none" w:sz="0" w:space="0" w:color="auto"/>
                                <w:right w:val="none" w:sz="0" w:space="0" w:color="auto"/>
                              </w:divBdr>
                              <w:divsChild>
                                <w:div w:id="10335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5775">
                          <w:marLeft w:val="0"/>
                          <w:marRight w:val="0"/>
                          <w:marTop w:val="0"/>
                          <w:marBottom w:val="88"/>
                          <w:divBdr>
                            <w:top w:val="none" w:sz="0" w:space="0" w:color="auto"/>
                            <w:left w:val="none" w:sz="0" w:space="0" w:color="auto"/>
                            <w:bottom w:val="none" w:sz="0" w:space="0" w:color="auto"/>
                            <w:right w:val="none" w:sz="0" w:space="0" w:color="auto"/>
                          </w:divBdr>
                          <w:divsChild>
                            <w:div w:id="562713076">
                              <w:marLeft w:val="1493"/>
                              <w:marRight w:val="0"/>
                              <w:marTop w:val="0"/>
                              <w:marBottom w:val="0"/>
                              <w:divBdr>
                                <w:top w:val="none" w:sz="0" w:space="0" w:color="auto"/>
                                <w:left w:val="none" w:sz="0" w:space="0" w:color="auto"/>
                                <w:bottom w:val="none" w:sz="0" w:space="0" w:color="auto"/>
                                <w:right w:val="none" w:sz="0" w:space="0" w:color="auto"/>
                              </w:divBdr>
                            </w:div>
                          </w:divsChild>
                        </w:div>
                        <w:div w:id="265621821">
                          <w:marLeft w:val="0"/>
                          <w:marRight w:val="0"/>
                          <w:marTop w:val="0"/>
                          <w:marBottom w:val="88"/>
                          <w:divBdr>
                            <w:top w:val="none" w:sz="0" w:space="0" w:color="auto"/>
                            <w:left w:val="none" w:sz="0" w:space="0" w:color="auto"/>
                            <w:bottom w:val="none" w:sz="0" w:space="0" w:color="auto"/>
                            <w:right w:val="none" w:sz="0" w:space="0" w:color="auto"/>
                          </w:divBdr>
                          <w:divsChild>
                            <w:div w:id="1918784031">
                              <w:marLeft w:val="1493"/>
                              <w:marRight w:val="0"/>
                              <w:marTop w:val="0"/>
                              <w:marBottom w:val="0"/>
                              <w:divBdr>
                                <w:top w:val="none" w:sz="0" w:space="0" w:color="auto"/>
                                <w:left w:val="none" w:sz="0" w:space="0" w:color="auto"/>
                                <w:bottom w:val="none" w:sz="0" w:space="0" w:color="auto"/>
                                <w:right w:val="none" w:sz="0" w:space="0" w:color="auto"/>
                              </w:divBdr>
                              <w:divsChild>
                                <w:div w:id="2021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14">
                          <w:marLeft w:val="0"/>
                          <w:marRight w:val="0"/>
                          <w:marTop w:val="0"/>
                          <w:marBottom w:val="88"/>
                          <w:divBdr>
                            <w:top w:val="none" w:sz="0" w:space="0" w:color="auto"/>
                            <w:left w:val="none" w:sz="0" w:space="0" w:color="auto"/>
                            <w:bottom w:val="none" w:sz="0" w:space="0" w:color="auto"/>
                            <w:right w:val="none" w:sz="0" w:space="0" w:color="auto"/>
                          </w:divBdr>
                          <w:divsChild>
                            <w:div w:id="15351492">
                              <w:marLeft w:val="1493"/>
                              <w:marRight w:val="0"/>
                              <w:marTop w:val="0"/>
                              <w:marBottom w:val="0"/>
                              <w:divBdr>
                                <w:top w:val="none" w:sz="0" w:space="0" w:color="auto"/>
                                <w:left w:val="none" w:sz="0" w:space="0" w:color="auto"/>
                                <w:bottom w:val="none" w:sz="0" w:space="0" w:color="auto"/>
                                <w:right w:val="none" w:sz="0" w:space="0" w:color="auto"/>
                              </w:divBdr>
                              <w:divsChild>
                                <w:div w:id="17898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4975">
                          <w:marLeft w:val="0"/>
                          <w:marRight w:val="0"/>
                          <w:marTop w:val="0"/>
                          <w:marBottom w:val="88"/>
                          <w:divBdr>
                            <w:top w:val="none" w:sz="0" w:space="0" w:color="auto"/>
                            <w:left w:val="none" w:sz="0" w:space="0" w:color="auto"/>
                            <w:bottom w:val="none" w:sz="0" w:space="0" w:color="auto"/>
                            <w:right w:val="none" w:sz="0" w:space="0" w:color="auto"/>
                          </w:divBdr>
                          <w:divsChild>
                            <w:div w:id="1080102231">
                              <w:marLeft w:val="1493"/>
                              <w:marRight w:val="0"/>
                              <w:marTop w:val="0"/>
                              <w:marBottom w:val="0"/>
                              <w:divBdr>
                                <w:top w:val="none" w:sz="0" w:space="0" w:color="auto"/>
                                <w:left w:val="none" w:sz="0" w:space="0" w:color="auto"/>
                                <w:bottom w:val="none" w:sz="0" w:space="0" w:color="auto"/>
                                <w:right w:val="none" w:sz="0" w:space="0" w:color="auto"/>
                              </w:divBdr>
                              <w:divsChild>
                                <w:div w:id="14369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141">
                          <w:marLeft w:val="0"/>
                          <w:marRight w:val="0"/>
                          <w:marTop w:val="0"/>
                          <w:marBottom w:val="88"/>
                          <w:divBdr>
                            <w:top w:val="none" w:sz="0" w:space="0" w:color="auto"/>
                            <w:left w:val="none" w:sz="0" w:space="0" w:color="auto"/>
                            <w:bottom w:val="none" w:sz="0" w:space="0" w:color="auto"/>
                            <w:right w:val="none" w:sz="0" w:space="0" w:color="auto"/>
                          </w:divBdr>
                          <w:divsChild>
                            <w:div w:id="885488418">
                              <w:marLeft w:val="1493"/>
                              <w:marRight w:val="0"/>
                              <w:marTop w:val="0"/>
                              <w:marBottom w:val="0"/>
                              <w:divBdr>
                                <w:top w:val="none" w:sz="0" w:space="0" w:color="auto"/>
                                <w:left w:val="none" w:sz="0" w:space="0" w:color="auto"/>
                                <w:bottom w:val="none" w:sz="0" w:space="0" w:color="auto"/>
                                <w:right w:val="none" w:sz="0" w:space="0" w:color="auto"/>
                              </w:divBdr>
                              <w:divsChild>
                                <w:div w:id="1091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940">
                          <w:marLeft w:val="0"/>
                          <w:marRight w:val="0"/>
                          <w:marTop w:val="0"/>
                          <w:marBottom w:val="88"/>
                          <w:divBdr>
                            <w:top w:val="none" w:sz="0" w:space="0" w:color="auto"/>
                            <w:left w:val="none" w:sz="0" w:space="0" w:color="auto"/>
                            <w:bottom w:val="none" w:sz="0" w:space="0" w:color="auto"/>
                            <w:right w:val="none" w:sz="0" w:space="0" w:color="auto"/>
                          </w:divBdr>
                        </w:div>
                        <w:div w:id="1888028864">
                          <w:marLeft w:val="0"/>
                          <w:marRight w:val="0"/>
                          <w:marTop w:val="0"/>
                          <w:marBottom w:val="88"/>
                          <w:divBdr>
                            <w:top w:val="none" w:sz="0" w:space="0" w:color="auto"/>
                            <w:left w:val="none" w:sz="0" w:space="0" w:color="auto"/>
                            <w:bottom w:val="none" w:sz="0" w:space="0" w:color="auto"/>
                            <w:right w:val="none" w:sz="0" w:space="0" w:color="auto"/>
                          </w:divBdr>
                          <w:divsChild>
                            <w:div w:id="119694122">
                              <w:marLeft w:val="1493"/>
                              <w:marRight w:val="0"/>
                              <w:marTop w:val="0"/>
                              <w:marBottom w:val="0"/>
                              <w:divBdr>
                                <w:top w:val="none" w:sz="0" w:space="0" w:color="auto"/>
                                <w:left w:val="none" w:sz="0" w:space="0" w:color="auto"/>
                                <w:bottom w:val="none" w:sz="0" w:space="0" w:color="auto"/>
                                <w:right w:val="none" w:sz="0" w:space="0" w:color="auto"/>
                              </w:divBdr>
                              <w:divsChild>
                                <w:div w:id="8083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71">
                          <w:marLeft w:val="0"/>
                          <w:marRight w:val="0"/>
                          <w:marTop w:val="0"/>
                          <w:marBottom w:val="88"/>
                          <w:divBdr>
                            <w:top w:val="none" w:sz="0" w:space="0" w:color="auto"/>
                            <w:left w:val="none" w:sz="0" w:space="0" w:color="auto"/>
                            <w:bottom w:val="none" w:sz="0" w:space="0" w:color="auto"/>
                            <w:right w:val="none" w:sz="0" w:space="0" w:color="auto"/>
                          </w:divBdr>
                          <w:divsChild>
                            <w:div w:id="2078894811">
                              <w:marLeft w:val="1493"/>
                              <w:marRight w:val="0"/>
                              <w:marTop w:val="0"/>
                              <w:marBottom w:val="0"/>
                              <w:divBdr>
                                <w:top w:val="none" w:sz="0" w:space="0" w:color="auto"/>
                                <w:left w:val="none" w:sz="0" w:space="0" w:color="auto"/>
                                <w:bottom w:val="none" w:sz="0" w:space="0" w:color="auto"/>
                                <w:right w:val="none" w:sz="0" w:space="0" w:color="auto"/>
                              </w:divBdr>
                              <w:divsChild>
                                <w:div w:id="875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6555">
                          <w:marLeft w:val="0"/>
                          <w:marRight w:val="0"/>
                          <w:marTop w:val="0"/>
                          <w:marBottom w:val="88"/>
                          <w:divBdr>
                            <w:top w:val="none" w:sz="0" w:space="0" w:color="auto"/>
                            <w:left w:val="none" w:sz="0" w:space="0" w:color="auto"/>
                            <w:bottom w:val="none" w:sz="0" w:space="0" w:color="auto"/>
                            <w:right w:val="none" w:sz="0" w:space="0" w:color="auto"/>
                          </w:divBdr>
                          <w:divsChild>
                            <w:div w:id="519274072">
                              <w:marLeft w:val="1493"/>
                              <w:marRight w:val="0"/>
                              <w:marTop w:val="0"/>
                              <w:marBottom w:val="0"/>
                              <w:divBdr>
                                <w:top w:val="none" w:sz="0" w:space="0" w:color="auto"/>
                                <w:left w:val="none" w:sz="0" w:space="0" w:color="auto"/>
                                <w:bottom w:val="none" w:sz="0" w:space="0" w:color="auto"/>
                                <w:right w:val="none" w:sz="0" w:space="0" w:color="auto"/>
                              </w:divBdr>
                              <w:divsChild>
                                <w:div w:id="13197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3757">
                          <w:marLeft w:val="0"/>
                          <w:marRight w:val="0"/>
                          <w:marTop w:val="0"/>
                          <w:marBottom w:val="88"/>
                          <w:divBdr>
                            <w:top w:val="none" w:sz="0" w:space="0" w:color="auto"/>
                            <w:left w:val="none" w:sz="0" w:space="0" w:color="auto"/>
                            <w:bottom w:val="none" w:sz="0" w:space="0" w:color="auto"/>
                            <w:right w:val="none" w:sz="0" w:space="0" w:color="auto"/>
                          </w:divBdr>
                          <w:divsChild>
                            <w:div w:id="1206720676">
                              <w:marLeft w:val="1493"/>
                              <w:marRight w:val="0"/>
                              <w:marTop w:val="0"/>
                              <w:marBottom w:val="0"/>
                              <w:divBdr>
                                <w:top w:val="none" w:sz="0" w:space="0" w:color="auto"/>
                                <w:left w:val="none" w:sz="0" w:space="0" w:color="auto"/>
                                <w:bottom w:val="none" w:sz="0" w:space="0" w:color="auto"/>
                                <w:right w:val="none" w:sz="0" w:space="0" w:color="auto"/>
                              </w:divBdr>
                              <w:divsChild>
                                <w:div w:id="275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45067">
                      <w:marLeft w:val="0"/>
                      <w:marRight w:val="0"/>
                      <w:marTop w:val="158"/>
                      <w:marBottom w:val="158"/>
                      <w:divBdr>
                        <w:top w:val="none" w:sz="0" w:space="0" w:color="auto"/>
                        <w:left w:val="none" w:sz="0" w:space="0" w:color="auto"/>
                        <w:bottom w:val="none" w:sz="0" w:space="0" w:color="auto"/>
                        <w:right w:val="none" w:sz="0" w:space="0" w:color="auto"/>
                      </w:divBdr>
                      <w:divsChild>
                        <w:div w:id="908268933">
                          <w:marLeft w:val="14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372077813">
      <w:bodyDiv w:val="1"/>
      <w:marLeft w:val="0"/>
      <w:marRight w:val="0"/>
      <w:marTop w:val="0"/>
      <w:marBottom w:val="0"/>
      <w:divBdr>
        <w:top w:val="none" w:sz="0" w:space="0" w:color="auto"/>
        <w:left w:val="none" w:sz="0" w:space="0" w:color="auto"/>
        <w:bottom w:val="none" w:sz="0" w:space="0" w:color="auto"/>
        <w:right w:val="none" w:sz="0" w:space="0" w:color="auto"/>
      </w:divBdr>
    </w:div>
    <w:div w:id="465394336">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0.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image" Target="media/image85.png"/><Relationship Id="rId107" Type="http://schemas.openxmlformats.org/officeDocument/2006/relationships/image" Target="media/image80.pn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30.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6.png"/><Relationship Id="rId118" Type="http://schemas.openxmlformats.org/officeDocument/2006/relationships/image" Target="media/image91.png"/><Relationship Id="rId80" Type="http://schemas.openxmlformats.org/officeDocument/2006/relationships/image" Target="media/image56.png"/><Relationship Id="rId85" Type="http://schemas.openxmlformats.org/officeDocument/2006/relationships/image" Target="media/image61.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5.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theme" Target="theme/theme1.xml"/><Relationship Id="rId54" Type="http://schemas.openxmlformats.org/officeDocument/2006/relationships/image" Target="media/image31.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57" Type="http://schemas.openxmlformats.org/officeDocument/2006/relationships/image" Target="media/image330.png"/><Relationship Id="rId106" Type="http://schemas.openxmlformats.org/officeDocument/2006/relationships/image" Target="media/image79.png"/><Relationship Id="rId114" Type="http://schemas.openxmlformats.org/officeDocument/2006/relationships/image" Target="media/image87.png"/><Relationship Id="rId119"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5.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09" Type="http://schemas.openxmlformats.org/officeDocument/2006/relationships/image" Target="media/image82.png"/><Relationship Id="rId34" Type="http://schemas.openxmlformats.org/officeDocument/2006/relationships/image" Target="media/image16.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7.png"/><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image" Target="media/image610.png"/><Relationship Id="rId110" Type="http://schemas.openxmlformats.org/officeDocument/2006/relationships/image" Target="media/image83.png"/><Relationship Id="rId115" Type="http://schemas.openxmlformats.org/officeDocument/2006/relationships/image" Target="media/image88.png"/><Relationship Id="rId61" Type="http://schemas.openxmlformats.org/officeDocument/2006/relationships/image" Target="media/image37.png"/><Relationship Id="rId82" Type="http://schemas.openxmlformats.org/officeDocument/2006/relationships/image" Target="media/image58.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8.png"/><Relationship Id="rId8" Type="http://schemas.openxmlformats.org/officeDocument/2006/relationships/endnotes" Target="endnotes.xml"/><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690.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image" Target="media/image43.png"/><Relationship Id="rId116" Type="http://schemas.openxmlformats.org/officeDocument/2006/relationships/image" Target="media/image89.png"/><Relationship Id="rId41" Type="http://schemas.openxmlformats.org/officeDocument/2006/relationships/image" Target="media/image22.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6FD3AD4-91A0-4250-B15D-62910EE20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76</Pages>
  <Words>23335</Words>
  <Characters>133015</Characters>
  <Application>Microsoft Office Word</Application>
  <DocSecurity>0</DocSecurity>
  <Lines>1108</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156038</CharactersWithSpaces>
  <SharedDoc>false</SharedDoc>
  <HyperlinkBase/>
  <HLinks>
    <vt:vector size="144" baseType="variant">
      <vt:variant>
        <vt:i4>7798849</vt:i4>
      </vt:variant>
      <vt:variant>
        <vt:i4>582</vt:i4>
      </vt:variant>
      <vt:variant>
        <vt:i4>0</vt:i4>
      </vt:variant>
      <vt:variant>
        <vt:i4>5</vt:i4>
      </vt:variant>
      <vt:variant>
        <vt:lpwstr>http://www.openarchives.org/pmh/tools/tools.php</vt:lpwstr>
      </vt:variant>
      <vt:variant>
        <vt:lpwstr/>
      </vt:variant>
      <vt:variant>
        <vt:i4>5505147</vt:i4>
      </vt:variant>
      <vt:variant>
        <vt:i4>579</vt:i4>
      </vt:variant>
      <vt:variant>
        <vt:i4>0</vt:i4>
      </vt:variant>
      <vt:variant>
        <vt:i4>5</vt:i4>
      </vt:variant>
      <vt:variant>
        <vt:lpwstr>http://www.ands.org.au/training/rif-cs/index.html</vt:lpwstr>
      </vt:variant>
      <vt:variant>
        <vt:lpwstr/>
      </vt:variant>
      <vt:variant>
        <vt:i4>2687012</vt:i4>
      </vt:variant>
      <vt:variant>
        <vt:i4>576</vt:i4>
      </vt:variant>
      <vt:variant>
        <vt:i4>0</vt:i4>
      </vt:variant>
      <vt:variant>
        <vt:i4>5</vt:i4>
      </vt:variant>
      <vt:variant>
        <vt:lpwstr>http://www.ands.org.au</vt:lpwstr>
      </vt:variant>
      <vt:variant>
        <vt:lpwstr/>
      </vt:variant>
      <vt:variant>
        <vt:i4>8126563</vt:i4>
      </vt:variant>
      <vt:variant>
        <vt:i4>573</vt:i4>
      </vt:variant>
      <vt:variant>
        <vt:i4>0</vt:i4>
      </vt:variant>
      <vt:variant>
        <vt:i4>5</vt:i4>
      </vt:variant>
      <vt:variant>
        <vt:lpwstr>http://globalregistries.org/rifcs.html</vt:lpwstr>
      </vt:variant>
      <vt:variant>
        <vt:lpwstr/>
      </vt:variant>
      <vt:variant>
        <vt:i4>6815746</vt:i4>
      </vt:variant>
      <vt:variant>
        <vt:i4>570</vt:i4>
      </vt:variant>
      <vt:variant>
        <vt:i4>0</vt:i4>
      </vt:variant>
      <vt:variant>
        <vt:i4>5</vt:i4>
      </vt:variant>
      <vt:variant>
        <vt:lpwstr>http://www.w3.org/TR/rdfa-lite/</vt:lpwstr>
      </vt:variant>
      <vt:variant>
        <vt:lpwstr/>
      </vt:variant>
      <vt:variant>
        <vt:i4>6619139</vt:i4>
      </vt:variant>
      <vt:variant>
        <vt:i4>567</vt:i4>
      </vt:variant>
      <vt:variant>
        <vt:i4>0</vt:i4>
      </vt:variant>
      <vt:variant>
        <vt:i4>5</vt:i4>
      </vt:variant>
      <vt:variant>
        <vt:lpwstr>http://tools.ietf.org/html/draft-kunze-bagit-08</vt:lpwstr>
      </vt:variant>
      <vt:variant>
        <vt:lpwstr/>
      </vt:variant>
      <vt:variant>
        <vt:i4>7209021</vt:i4>
      </vt:variant>
      <vt:variant>
        <vt:i4>564</vt:i4>
      </vt:variant>
      <vt:variant>
        <vt:i4>0</vt:i4>
      </vt:variant>
      <vt:variant>
        <vt:i4>5</vt:i4>
      </vt:variant>
      <vt:variant>
        <vt:lpwstr>http://en.wikipedia.org/wiki/BagIt</vt:lpwstr>
      </vt:variant>
      <vt:variant>
        <vt:lpwstr/>
      </vt:variant>
      <vt:variant>
        <vt:i4>6946907</vt:i4>
      </vt:variant>
      <vt:variant>
        <vt:i4>561</vt:i4>
      </vt:variant>
      <vt:variant>
        <vt:i4>0</vt:i4>
      </vt:variant>
      <vt:variant>
        <vt:i4>5</vt:i4>
      </vt:variant>
      <vt:variant>
        <vt:lpwstr>http://www.ietf.org</vt:lpwstr>
      </vt:variant>
      <vt:variant>
        <vt:lpwstr/>
      </vt:variant>
      <vt:variant>
        <vt:i4>1966129</vt:i4>
      </vt:variant>
      <vt:variant>
        <vt:i4>558</vt:i4>
      </vt:variant>
      <vt:variant>
        <vt:i4>0</vt:i4>
      </vt:variant>
      <vt:variant>
        <vt:i4>5</vt:i4>
      </vt:variant>
      <vt:variant>
        <vt:lpwstr>http://en.wikipedia.org/wiki/BagIt</vt:lpwstr>
      </vt:variant>
      <vt:variant>
        <vt:lpwstr>cite_note-ENCDEP-1</vt:lpwstr>
      </vt:variant>
      <vt:variant>
        <vt:i4>131126</vt:i4>
      </vt:variant>
      <vt:variant>
        <vt:i4>555</vt:i4>
      </vt:variant>
      <vt:variant>
        <vt:i4>0</vt:i4>
      </vt:variant>
      <vt:variant>
        <vt:i4>5</vt:i4>
      </vt:variant>
      <vt:variant>
        <vt:lpwstr>http://en.wikipedia.org/wiki/IETF</vt:lpwstr>
      </vt:variant>
      <vt:variant>
        <vt:lpwstr/>
      </vt:variant>
      <vt:variant>
        <vt:i4>5046289</vt:i4>
      </vt:variant>
      <vt:variant>
        <vt:i4>486</vt:i4>
      </vt:variant>
      <vt:variant>
        <vt:i4>0</vt:i4>
      </vt:variant>
      <vt:variant>
        <vt:i4>5</vt:i4>
      </vt:variant>
      <vt:variant>
        <vt:lpwstr>http://researchdata.ands.org.au/</vt:lpwstr>
      </vt:variant>
      <vt:variant>
        <vt:lpwstr/>
      </vt:variant>
      <vt:variant>
        <vt:i4>6881336</vt:i4>
      </vt:variant>
      <vt:variant>
        <vt:i4>477</vt:i4>
      </vt:variant>
      <vt:variant>
        <vt:i4>0</vt:i4>
      </vt:variant>
      <vt:variant>
        <vt:i4>5</vt:i4>
      </vt:variant>
      <vt:variant>
        <vt:lpwstr>http://www.ands.org.au/about/approach.html</vt:lpwstr>
      </vt:variant>
      <vt:variant>
        <vt:lpwstr>ardc</vt:lpwstr>
      </vt:variant>
      <vt:variant>
        <vt:i4>3080245</vt:i4>
      </vt:variant>
      <vt:variant>
        <vt:i4>372</vt:i4>
      </vt:variant>
      <vt:variant>
        <vt:i4>0</vt:i4>
      </vt:variant>
      <vt:variant>
        <vt:i4>5</vt:i4>
      </vt:variant>
      <vt:variant>
        <vt:lpwstr>http://www.regular-expressions.info/reference.html</vt:lpwstr>
      </vt:variant>
      <vt:variant>
        <vt:lpwstr/>
      </vt:variant>
      <vt:variant>
        <vt:i4>4194409</vt:i4>
      </vt:variant>
      <vt:variant>
        <vt:i4>369</vt:i4>
      </vt:variant>
      <vt:variant>
        <vt:i4>0</vt:i4>
      </vt:variant>
      <vt:variant>
        <vt:i4>5</vt:i4>
      </vt:variant>
      <vt:variant>
        <vt:lpwstr>https://github.com/IntersectAustralia/dc21/wiki/Setting-Up-Automated-Load-From-PC</vt:lpwstr>
      </vt:variant>
      <vt:variant>
        <vt:lpwstr/>
      </vt:variant>
      <vt:variant>
        <vt:i4>8323140</vt:i4>
      </vt:variant>
      <vt:variant>
        <vt:i4>339</vt:i4>
      </vt:variant>
      <vt:variant>
        <vt:i4>0</vt:i4>
      </vt:variant>
      <vt:variant>
        <vt:i4>5</vt:i4>
      </vt:variant>
      <vt:variant>
        <vt:lpwstr>http://www.abs.gov.au/ausstats/abs@.nsf/Products/1297.0~2008~Main+Features~Chapter+3,Fields+of+Research?OpenDocument</vt:lpwstr>
      </vt:variant>
      <vt:variant>
        <vt:lpwstr>112714291310995051</vt:lpwstr>
      </vt:variant>
      <vt:variant>
        <vt:i4>1966085</vt:i4>
      </vt:variant>
      <vt:variant>
        <vt:i4>336</vt:i4>
      </vt:variant>
      <vt:variant>
        <vt:i4>0</vt:i4>
      </vt:variant>
      <vt:variant>
        <vt:i4>5</vt:i4>
      </vt:variant>
      <vt:variant>
        <vt:lpwstr>http://creativecommons.org/licenses/</vt:lpwstr>
      </vt:variant>
      <vt:variant>
        <vt:lpwstr/>
      </vt:variant>
      <vt:variant>
        <vt:i4>5177394</vt:i4>
      </vt:variant>
      <vt:variant>
        <vt:i4>333</vt:i4>
      </vt:variant>
      <vt:variant>
        <vt:i4>0</vt:i4>
      </vt:variant>
      <vt:variant>
        <vt:i4>5</vt:i4>
      </vt:variant>
      <vt:variant>
        <vt:lpwstr>http://creativecommons.org.au/learn-more/licences</vt:lpwstr>
      </vt:variant>
      <vt:variant>
        <vt:lpwstr/>
      </vt:variant>
      <vt:variant>
        <vt:i4>5636143</vt:i4>
      </vt:variant>
      <vt:variant>
        <vt:i4>330</vt:i4>
      </vt:variant>
      <vt:variant>
        <vt:i4>0</vt:i4>
      </vt:variant>
      <vt:variant>
        <vt:i4>5</vt:i4>
      </vt:variant>
      <vt:variant>
        <vt:lpwstr>http://www.ands.org.au/guides/cpguide/cpgsubject.html</vt:lpwstr>
      </vt:variant>
      <vt:variant>
        <vt:lpwstr/>
      </vt:variant>
      <vt:variant>
        <vt:i4>786549</vt:i4>
      </vt:variant>
      <vt:variant>
        <vt:i4>318</vt:i4>
      </vt:variant>
      <vt:variant>
        <vt:i4>0</vt:i4>
      </vt:variant>
      <vt:variant>
        <vt:i4>5</vt:i4>
      </vt:variant>
      <vt:variant>
        <vt:lpwstr>http://en.wikipedia.org/wiki/Decimal_degrees</vt:lpwstr>
      </vt:variant>
      <vt:variant>
        <vt:lpwstr/>
      </vt:variant>
      <vt:variant>
        <vt:i4>7077907</vt:i4>
      </vt:variant>
      <vt:variant>
        <vt:i4>243</vt:i4>
      </vt:variant>
      <vt:variant>
        <vt:i4>0</vt:i4>
      </vt:variant>
      <vt:variant>
        <vt:i4>5</vt:i4>
      </vt:variant>
      <vt:variant>
        <vt:lpwstr>https://github.com/IntersectAustralia/dc21/wiki/File-Upload-API</vt:lpwstr>
      </vt:variant>
      <vt:variant>
        <vt:lpwstr/>
      </vt:variant>
      <vt:variant>
        <vt:i4>3407893</vt:i4>
      </vt:variant>
      <vt:variant>
        <vt:i4>213</vt:i4>
      </vt:variant>
      <vt:variant>
        <vt:i4>0</vt:i4>
      </vt:variant>
      <vt:variant>
        <vt:i4>5</vt:i4>
      </vt:variant>
      <vt:variant>
        <vt:lpwstr>http://rubyonrails.org/</vt:lpwstr>
      </vt:variant>
      <vt:variant>
        <vt:lpwstr/>
      </vt:variant>
      <vt:variant>
        <vt:i4>5046289</vt:i4>
      </vt:variant>
      <vt:variant>
        <vt:i4>204</vt:i4>
      </vt:variant>
      <vt:variant>
        <vt:i4>0</vt:i4>
      </vt:variant>
      <vt:variant>
        <vt:i4>5</vt:i4>
      </vt:variant>
      <vt:variant>
        <vt:lpwstr>http://researchdata.ands.org.au/</vt:lpwstr>
      </vt:variant>
      <vt:variant>
        <vt:lpwstr/>
      </vt:variant>
      <vt:variant>
        <vt:i4>6946887</vt:i4>
      </vt:variant>
      <vt:variant>
        <vt:i4>195</vt:i4>
      </vt:variant>
      <vt:variant>
        <vt:i4>0</vt:i4>
      </vt:variant>
      <vt:variant>
        <vt:i4>5</vt:i4>
      </vt:variant>
      <vt:variant>
        <vt:lpwstr>https://github.com/IntersectAustralia/dc21/wiki</vt:lpwstr>
      </vt:variant>
      <vt:variant>
        <vt:lpwstr/>
      </vt:variant>
      <vt:variant>
        <vt:i4>3014694</vt:i4>
      </vt:variant>
      <vt:variant>
        <vt:i4>192</vt:i4>
      </vt:variant>
      <vt:variant>
        <vt:i4>0</vt:i4>
      </vt:variant>
      <vt:variant>
        <vt:i4>5</vt:i4>
      </vt:variant>
      <vt:variant>
        <vt:lpwstr>https://github.com/IntersectAustralia/dc21/wiki</vt:lpwstr>
      </vt:variant>
      <vt:variant>
        <vt:lpwstr>version-documentation</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Spencer Wu</dc:creator>
  <cp:lastModifiedBy>Desiree Virgin</cp:lastModifiedBy>
  <cp:revision>4</cp:revision>
  <cp:lastPrinted>2014-01-20T06:08:00Z</cp:lastPrinted>
  <dcterms:created xsi:type="dcterms:W3CDTF">2014-04-30T05:47:00Z</dcterms:created>
  <dcterms:modified xsi:type="dcterms:W3CDTF">2014-04-30T05:49:00Z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ftware Version">
    <vt:lpwstr>2.1</vt:lpwstr>
  </property>
</Properties>
</file>