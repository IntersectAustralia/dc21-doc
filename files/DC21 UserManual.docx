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14034F">
          <w:t>2.0</w:t>
        </w:r>
      </w:fldSimple>
    </w:p>
    <w:p w:rsidR="00A13A20" w:rsidRPr="00853342" w:rsidRDefault="009245FD" w:rsidP="00A13A20">
      <w:pPr>
        <w:pStyle w:val="idocByline"/>
      </w:pPr>
      <w:r>
        <w:fldChar w:fldCharType="begin"/>
      </w:r>
      <w:r w:rsidR="00371769">
        <w:instrText xml:space="preserve"> SAVEDATE  \@ "d MMMM yyyy"  \* MERGEFORMAT </w:instrText>
      </w:r>
      <w:r>
        <w:fldChar w:fldCharType="separate"/>
      </w:r>
      <w:ins w:id="0" w:author="Peter Bugeia" w:date="2014-01-22T07:59:00Z">
        <w:r w:rsidR="00E614F2">
          <w:rPr>
            <w:noProof/>
          </w:rPr>
          <w:t>21 January 2014</w:t>
        </w:r>
      </w:ins>
      <w:del w:id="1" w:author="Peter Bugeia" w:date="2014-01-22T07:59:00Z">
        <w:r w:rsidR="00BC665F" w:rsidDel="00E614F2">
          <w:rPr>
            <w:noProof/>
          </w:rPr>
          <w:delText>20 January 2014</w:delText>
        </w:r>
      </w:del>
      <w:r>
        <w:rPr>
          <w:noProof/>
        </w:rPr>
        <w:fldChar w:fldCharType="end"/>
      </w:r>
    </w:p>
    <w:p w:rsidR="002F54FB" w:rsidRPr="002F54FB" w:rsidRDefault="002F54FB" w:rsidP="002F54FB">
      <w:pPr>
        <w:pStyle w:val="DocAction"/>
      </w:pPr>
      <w:r>
        <w:t>%%% Update all screen shots with config set to DC21, Organisational Units and Projects.</w:t>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rPr>
          <w:ins w:id="2" w:author="Peter Bugeia" w:date="2014-01-21T13:36:00Z"/>
        </w:rPr>
      </w:pPr>
      <w:ins w:id="3" w:author="Peter Bugeia" w:date="2014-01-21T13:34:00Z">
        <w:r>
          <w:t>Allow researchers to package and archive data, assign a global unique ID and to cite data in research publications</w:t>
        </w:r>
      </w:ins>
    </w:p>
    <w:p w:rsidR="007F79A3" w:rsidRDefault="007F79A3" w:rsidP="006637DB">
      <w:pPr>
        <w:pStyle w:val="iPreface"/>
        <w:numPr>
          <w:ilvl w:val="0"/>
          <w:numId w:val="28"/>
        </w:numPr>
        <w:rPr>
          <w:ins w:id="4" w:author="Peter Bugeia" w:date="2014-01-21T13:34:00Z"/>
        </w:rPr>
      </w:pPr>
      <w:ins w:id="5" w:author="Peter Bugeia" w:date="2014-01-21T13:36:00Z">
        <w:r>
          <w:t xml:space="preserve">Make it easier for researchers to demonstrate </w:t>
        </w:r>
      </w:ins>
      <w:ins w:id="6" w:author="Peter Bugeia" w:date="2014-01-21T14:00:00Z">
        <w:r w:rsidR="00720B99">
          <w:t xml:space="preserve">that </w:t>
        </w:r>
      </w:ins>
      <w:ins w:id="7" w:author="Peter Bugeia" w:date="2014-01-21T13:36:00Z">
        <w:r>
          <w:t>their research is reproducible</w:t>
        </w:r>
      </w:ins>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 xml:space="preserve">Make it easier for </w:t>
      </w:r>
      <w:ins w:id="8" w:author="Peter Bugeia" w:date="2014-01-21T14:00:00Z">
        <w:r w:rsidR="00720B99">
          <w:t xml:space="preserve">researchers and </w:t>
        </w:r>
      </w:ins>
      <w:r w:rsidRPr="005879DC">
        <w:t>technical officers to distribute the data</w:t>
      </w:r>
    </w:p>
    <w:p w:rsidR="007F79A3" w:rsidRDefault="009A3BE9" w:rsidP="006637DB">
      <w:pPr>
        <w:pStyle w:val="iPreface"/>
        <w:numPr>
          <w:ilvl w:val="0"/>
          <w:numId w:val="28"/>
        </w:numPr>
        <w:rPr>
          <w:ins w:id="9" w:author="Peter Bugeia" w:date="2014-01-21T13:37:00Z"/>
        </w:rPr>
      </w:pPr>
      <w:del w:id="10" w:author="Peter Bugeia" w:date="2014-01-21T14:01:00Z">
        <w:r w:rsidRPr="005879DC" w:rsidDel="00720B99">
          <w:delText>Create entries in Research Data Australia</w:delText>
        </w:r>
      </w:del>
      <w:ins w:id="11" w:author="Peter Bugeia" w:date="2014-01-21T14:01:00Z">
        <w:r w:rsidR="00720B99">
          <w:t>Make data more discoverable</w:t>
        </w:r>
      </w:ins>
    </w:p>
    <w:p w:rsidR="009A3BE9" w:rsidRPr="005879DC" w:rsidRDefault="007F79A3" w:rsidP="006637DB">
      <w:pPr>
        <w:pStyle w:val="iPreface"/>
        <w:numPr>
          <w:ilvl w:val="0"/>
          <w:numId w:val="28"/>
        </w:numPr>
      </w:pPr>
      <w:ins w:id="12" w:author="Peter Bugeia" w:date="2014-01-21T13:37:00Z">
        <w:r>
          <w:t xml:space="preserve">Make it easier for researchers to comply with institutional </w:t>
        </w:r>
      </w:ins>
      <w:ins w:id="13" w:author="Peter Bugeia" w:date="2014-01-21T13:38:00Z">
        <w:r>
          <w:t xml:space="preserve">and government </w:t>
        </w:r>
      </w:ins>
      <w:ins w:id="14" w:author="Peter Bugeia" w:date="2014-01-21T13:37:00Z">
        <w:r>
          <w:t>requirements</w:t>
        </w:r>
      </w:ins>
      <w:ins w:id="15" w:author="Peter Bugeia" w:date="2014-01-21T13:38:00Z">
        <w:r>
          <w:t xml:space="preserve"> with regard to research data management.</w:t>
        </w:r>
      </w:ins>
      <w:del w:id="16" w:author="Peter Bugeia" w:date="2014-01-21T13:37:00Z">
        <w:r w:rsidR="009A3BE9" w:rsidRPr="005879DC" w:rsidDel="007F79A3">
          <w:delText xml:space="preserve"> (required by ANDS)</w:delText>
        </w:r>
      </w:del>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rPr>
          <w:ins w:id="17" w:author="Peter Bugeia" w:date="2014-01-21T13:39:00Z"/>
        </w:rPr>
      </w:pPr>
      <w:r>
        <w:lastRenderedPageBreak/>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D43E36">
        <w:t xml:space="preserve">. </w:t>
      </w:r>
      <w:r w:rsidR="009B17F4">
        <w:t>Subsequent implementations of DC21 include DIVER</w:t>
      </w:r>
      <w:r w:rsidR="00D43E36">
        <w:t>,</w:t>
      </w:r>
      <w:r w:rsidR="009B17F4">
        <w:t xml:space="preserve"> </w:t>
      </w:r>
      <w:r w:rsidR="00D43E36">
        <w:t xml:space="preserve">used </w:t>
      </w:r>
      <w:r w:rsidR="009B17F4">
        <w:t xml:space="preserve">for </w:t>
      </w:r>
      <w:r w:rsidR="009B57E9">
        <w:t xml:space="preserve">marketing data within the Faculty of Business and Economics at the </w:t>
      </w:r>
      <w:r w:rsidR="00D43E36">
        <w:t>Macquarie University</w:t>
      </w:r>
      <w:r w:rsidR="009B57E9">
        <w:t>.</w:t>
      </w:r>
    </w:p>
    <w:p w:rsidR="007F79A3" w:rsidRDefault="007F79A3" w:rsidP="00825103">
      <w:pPr>
        <w:pStyle w:val="iPreface"/>
      </w:pPr>
      <w:ins w:id="18" w:author="Peter Bugeia" w:date="2014-01-21T13:39:00Z">
        <w:r>
          <w:t xml:space="preserve">The National </w:t>
        </w:r>
      </w:ins>
      <w:ins w:id="19" w:author="Peter Bugeia" w:date="2014-01-21T13:40:00Z">
        <w:r w:rsidR="00745B82">
          <w:t xml:space="preserve">eResearch Tools and Resource (NeCTAR) project has also contributed funding to develop DC21. </w:t>
        </w:r>
      </w:ins>
    </w:p>
    <w:p w:rsidR="00825103" w:rsidRDefault="000E72C5" w:rsidP="00825103">
      <w:pPr>
        <w:pStyle w:val="iPreface"/>
      </w:pPr>
      <w:r>
        <w:t xml:space="preserve">DC21 is </w:t>
      </w:r>
      <w:r w:rsidR="00D43E36">
        <w:t xml:space="preserve">open source and </w:t>
      </w:r>
      <w:r w:rsidR="00AC286E">
        <w:t xml:space="preserve">available </w:t>
      </w:r>
      <w:r w:rsidR="00D43E36">
        <w:t>on GitHub in the dc21 and dc21-doc repositories.</w:t>
      </w:r>
    </w:p>
    <w:p w:rsidR="00CE7E45" w:rsidRDefault="00CE7E45" w:rsidP="00B6457B">
      <w:pPr>
        <w:pStyle w:val="iHeadingUnnumbered"/>
      </w:pPr>
      <w:bookmarkStart w:id="20" w:name="_Toc378001031"/>
      <w:r>
        <w:t>Contents</w:t>
      </w:r>
      <w:bookmarkEnd w:id="20"/>
    </w:p>
    <w:p w:rsidR="0014034F" w:rsidRDefault="009245FD">
      <w:pPr>
        <w:pStyle w:val="TOC1"/>
        <w:rPr>
          <w:rFonts w:asciiTheme="minorHAnsi" w:eastAsiaTheme="minorEastAsia" w:hAnsiTheme="minorHAnsi" w:cstheme="minorBidi"/>
          <w:color w:val="auto"/>
          <w:sz w:val="22"/>
          <w:szCs w:val="22"/>
          <w:lang w:eastAsia="ja-JP"/>
        </w:rPr>
      </w:pPr>
      <w:r w:rsidRPr="009245FD">
        <w:fldChar w:fldCharType="begin"/>
      </w:r>
      <w:r w:rsidR="00CE7E45">
        <w:instrText xml:space="preserve"> TOC \o "1-3" \h \z \u </w:instrText>
      </w:r>
      <w:r w:rsidRPr="009245FD">
        <w:fldChar w:fldCharType="separate"/>
      </w:r>
      <w:hyperlink w:anchor="_Toc378001031" w:history="1">
        <w:r w:rsidR="0014034F" w:rsidRPr="00ED63F2">
          <w:rPr>
            <w:rStyle w:val="Hyperlink"/>
          </w:rPr>
          <w:t>Contents</w:t>
        </w:r>
        <w:r w:rsidR="0014034F">
          <w:rPr>
            <w:webHidden/>
          </w:rPr>
          <w:tab/>
        </w:r>
        <w:r>
          <w:rPr>
            <w:webHidden/>
          </w:rPr>
          <w:fldChar w:fldCharType="begin"/>
        </w:r>
        <w:r w:rsidR="0014034F">
          <w:rPr>
            <w:webHidden/>
          </w:rPr>
          <w:instrText xml:space="preserve"> PAGEREF _Toc378001031 \h </w:instrText>
        </w:r>
        <w:r>
          <w:rPr>
            <w:webHidden/>
          </w:rPr>
        </w:r>
        <w:r>
          <w:rPr>
            <w:webHidden/>
          </w:rPr>
          <w:fldChar w:fldCharType="separate"/>
        </w:r>
        <w:r w:rsidR="0014034F">
          <w:rPr>
            <w:webHidden/>
          </w:rPr>
          <w:t>2</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32" w:history="1">
        <w:r w:rsidR="0014034F" w:rsidRPr="00ED63F2">
          <w:rPr>
            <w:rStyle w:val="Hyperlink"/>
          </w:rPr>
          <w:t>1</w:t>
        </w:r>
        <w:r w:rsidR="0014034F">
          <w:rPr>
            <w:rFonts w:asciiTheme="minorHAnsi" w:eastAsiaTheme="minorEastAsia" w:hAnsiTheme="minorHAnsi" w:cstheme="minorBidi"/>
            <w:color w:val="auto"/>
            <w:sz w:val="22"/>
            <w:szCs w:val="22"/>
            <w:lang w:eastAsia="ja-JP"/>
          </w:rPr>
          <w:tab/>
        </w:r>
        <w:r w:rsidR="0014034F" w:rsidRPr="00ED63F2">
          <w:rPr>
            <w:rStyle w:val="Hyperlink"/>
          </w:rPr>
          <w:t>Overview</w:t>
        </w:r>
        <w:r w:rsidR="0014034F">
          <w:rPr>
            <w:webHidden/>
          </w:rPr>
          <w:tab/>
        </w:r>
        <w:r>
          <w:rPr>
            <w:webHidden/>
          </w:rPr>
          <w:fldChar w:fldCharType="begin"/>
        </w:r>
        <w:r w:rsidR="0014034F">
          <w:rPr>
            <w:webHidden/>
          </w:rPr>
          <w:instrText xml:space="preserve"> PAGEREF _Toc378001032 \h </w:instrText>
        </w:r>
        <w:r>
          <w:rPr>
            <w:webHidden/>
          </w:rPr>
        </w:r>
        <w:r>
          <w:rPr>
            <w:webHidden/>
          </w:rPr>
          <w:fldChar w:fldCharType="separate"/>
        </w:r>
        <w:r w:rsidR="0014034F">
          <w:rPr>
            <w:webHidden/>
          </w:rPr>
          <w:t>5</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33" w:history="1">
        <w:r w:rsidR="0014034F" w:rsidRPr="00ED63F2">
          <w:rPr>
            <w:rStyle w:val="Hyperlink"/>
          </w:rPr>
          <w:t>1.1</w:t>
        </w:r>
        <w:r w:rsidR="0014034F">
          <w:rPr>
            <w:rFonts w:asciiTheme="minorHAnsi" w:eastAsiaTheme="minorEastAsia" w:hAnsiTheme="minorHAnsi" w:cstheme="minorBidi"/>
            <w:color w:val="auto"/>
            <w:szCs w:val="22"/>
            <w:lang w:eastAsia="ja-JP"/>
          </w:rPr>
          <w:tab/>
        </w:r>
        <w:r w:rsidR="0014034F" w:rsidRPr="00ED63F2">
          <w:rPr>
            <w:rStyle w:val="Hyperlink"/>
          </w:rPr>
          <w:t>Installing and Tailoring DC21 for your Organisation</w:t>
        </w:r>
        <w:r w:rsidR="0014034F">
          <w:rPr>
            <w:webHidden/>
          </w:rPr>
          <w:tab/>
        </w:r>
        <w:r>
          <w:rPr>
            <w:webHidden/>
          </w:rPr>
          <w:fldChar w:fldCharType="begin"/>
        </w:r>
        <w:r w:rsidR="0014034F">
          <w:rPr>
            <w:webHidden/>
          </w:rPr>
          <w:instrText xml:space="preserve"> PAGEREF _Toc378001033 \h </w:instrText>
        </w:r>
        <w:r>
          <w:rPr>
            <w:webHidden/>
          </w:rPr>
        </w:r>
        <w:r>
          <w:rPr>
            <w:webHidden/>
          </w:rPr>
          <w:fldChar w:fldCharType="separate"/>
        </w:r>
        <w:r w:rsidR="0014034F">
          <w:rPr>
            <w:webHidden/>
          </w:rPr>
          <w:t>6</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34" w:history="1">
        <w:r w:rsidR="0014034F" w:rsidRPr="00ED63F2">
          <w:rPr>
            <w:rStyle w:val="Hyperlink"/>
          </w:rPr>
          <w:t>2</w:t>
        </w:r>
        <w:r w:rsidR="0014034F">
          <w:rPr>
            <w:rFonts w:asciiTheme="minorHAnsi" w:eastAsiaTheme="minorEastAsia" w:hAnsiTheme="minorHAnsi" w:cstheme="minorBidi"/>
            <w:color w:val="auto"/>
            <w:sz w:val="22"/>
            <w:szCs w:val="22"/>
            <w:lang w:eastAsia="ja-JP"/>
          </w:rPr>
          <w:tab/>
        </w:r>
        <w:r w:rsidR="0014034F" w:rsidRPr="00ED63F2">
          <w:rPr>
            <w:rStyle w:val="Hyperlink"/>
          </w:rPr>
          <w:t>Glossary</w:t>
        </w:r>
        <w:r w:rsidR="0014034F">
          <w:rPr>
            <w:webHidden/>
          </w:rPr>
          <w:tab/>
        </w:r>
        <w:r>
          <w:rPr>
            <w:webHidden/>
          </w:rPr>
          <w:fldChar w:fldCharType="begin"/>
        </w:r>
        <w:r w:rsidR="0014034F">
          <w:rPr>
            <w:webHidden/>
          </w:rPr>
          <w:instrText xml:space="preserve"> PAGEREF _Toc378001034 \h </w:instrText>
        </w:r>
        <w:r>
          <w:rPr>
            <w:webHidden/>
          </w:rPr>
        </w:r>
        <w:r>
          <w:rPr>
            <w:webHidden/>
          </w:rPr>
          <w:fldChar w:fldCharType="separate"/>
        </w:r>
        <w:r w:rsidR="0014034F">
          <w:rPr>
            <w:webHidden/>
          </w:rPr>
          <w:t>7</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35" w:history="1">
        <w:r w:rsidR="0014034F" w:rsidRPr="00ED63F2">
          <w:rPr>
            <w:rStyle w:val="Hyperlink"/>
          </w:rPr>
          <w:t>3</w:t>
        </w:r>
        <w:r w:rsidR="0014034F">
          <w:rPr>
            <w:rFonts w:asciiTheme="minorHAnsi" w:eastAsiaTheme="minorEastAsia" w:hAnsiTheme="minorHAnsi" w:cstheme="minorBidi"/>
            <w:color w:val="auto"/>
            <w:sz w:val="22"/>
            <w:szCs w:val="22"/>
            <w:lang w:eastAsia="ja-JP"/>
          </w:rPr>
          <w:tab/>
        </w:r>
        <w:r w:rsidR="0014034F" w:rsidRPr="00ED63F2">
          <w:rPr>
            <w:rStyle w:val="Hyperlink"/>
          </w:rPr>
          <w:t>Logging in to a DC21 Implementation</w:t>
        </w:r>
        <w:r w:rsidR="0014034F">
          <w:rPr>
            <w:webHidden/>
          </w:rPr>
          <w:tab/>
        </w:r>
        <w:r>
          <w:rPr>
            <w:webHidden/>
          </w:rPr>
          <w:fldChar w:fldCharType="begin"/>
        </w:r>
        <w:r w:rsidR="0014034F">
          <w:rPr>
            <w:webHidden/>
          </w:rPr>
          <w:instrText xml:space="preserve"> PAGEREF _Toc378001035 \h </w:instrText>
        </w:r>
        <w:r>
          <w:rPr>
            <w:webHidden/>
          </w:rPr>
        </w:r>
        <w:r>
          <w:rPr>
            <w:webHidden/>
          </w:rPr>
          <w:fldChar w:fldCharType="separate"/>
        </w:r>
        <w:r w:rsidR="0014034F">
          <w:rPr>
            <w:webHidden/>
          </w:rPr>
          <w:t>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36" w:history="1">
        <w:r w:rsidR="0014034F" w:rsidRPr="00ED63F2">
          <w:rPr>
            <w:rStyle w:val="Hyperlink"/>
          </w:rPr>
          <w:t>3.1</w:t>
        </w:r>
        <w:r w:rsidR="0014034F">
          <w:rPr>
            <w:rFonts w:asciiTheme="minorHAnsi" w:eastAsiaTheme="minorEastAsia" w:hAnsiTheme="minorHAnsi" w:cstheme="minorBidi"/>
            <w:color w:val="auto"/>
            <w:szCs w:val="22"/>
            <w:lang w:eastAsia="ja-JP"/>
          </w:rPr>
          <w:tab/>
        </w:r>
        <w:r w:rsidR="0014034F" w:rsidRPr="00ED63F2">
          <w:rPr>
            <w:rStyle w:val="Hyperlink"/>
          </w:rPr>
          <w:t>Classes of Users</w:t>
        </w:r>
        <w:r w:rsidR="0014034F">
          <w:rPr>
            <w:webHidden/>
          </w:rPr>
          <w:tab/>
        </w:r>
        <w:r>
          <w:rPr>
            <w:webHidden/>
          </w:rPr>
          <w:fldChar w:fldCharType="begin"/>
        </w:r>
        <w:r w:rsidR="0014034F">
          <w:rPr>
            <w:webHidden/>
          </w:rPr>
          <w:instrText xml:space="preserve"> PAGEREF _Toc378001036 \h </w:instrText>
        </w:r>
        <w:r>
          <w:rPr>
            <w:webHidden/>
          </w:rPr>
        </w:r>
        <w:r>
          <w:rPr>
            <w:webHidden/>
          </w:rPr>
          <w:fldChar w:fldCharType="separate"/>
        </w:r>
        <w:r w:rsidR="0014034F">
          <w:rPr>
            <w:webHidden/>
          </w:rPr>
          <w:t>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37" w:history="1">
        <w:r w:rsidR="0014034F" w:rsidRPr="00ED63F2">
          <w:rPr>
            <w:rStyle w:val="Hyperlink"/>
          </w:rPr>
          <w:t>3.2</w:t>
        </w:r>
        <w:r w:rsidR="0014034F">
          <w:rPr>
            <w:rFonts w:asciiTheme="minorHAnsi" w:eastAsiaTheme="minorEastAsia" w:hAnsiTheme="minorHAnsi" w:cstheme="minorBidi"/>
            <w:color w:val="auto"/>
            <w:szCs w:val="22"/>
            <w:lang w:eastAsia="ja-JP"/>
          </w:rPr>
          <w:tab/>
        </w:r>
        <w:r w:rsidR="0014034F" w:rsidRPr="00ED63F2">
          <w:rPr>
            <w:rStyle w:val="Hyperlink"/>
          </w:rPr>
          <w:t>Signing Up</w:t>
        </w:r>
        <w:r w:rsidR="0014034F">
          <w:rPr>
            <w:webHidden/>
          </w:rPr>
          <w:tab/>
        </w:r>
        <w:r>
          <w:rPr>
            <w:webHidden/>
          </w:rPr>
          <w:fldChar w:fldCharType="begin"/>
        </w:r>
        <w:r w:rsidR="0014034F">
          <w:rPr>
            <w:webHidden/>
          </w:rPr>
          <w:instrText xml:space="preserve"> PAGEREF _Toc378001037 \h </w:instrText>
        </w:r>
        <w:r>
          <w:rPr>
            <w:webHidden/>
          </w:rPr>
        </w:r>
        <w:r>
          <w:rPr>
            <w:webHidden/>
          </w:rPr>
          <w:fldChar w:fldCharType="separate"/>
        </w:r>
        <w:r w:rsidR="0014034F">
          <w:rPr>
            <w:webHidden/>
          </w:rPr>
          <w:t>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38" w:history="1">
        <w:r w:rsidR="0014034F" w:rsidRPr="00ED63F2">
          <w:rPr>
            <w:rStyle w:val="Hyperlink"/>
          </w:rPr>
          <w:t>3.3</w:t>
        </w:r>
        <w:r w:rsidR="0014034F">
          <w:rPr>
            <w:rFonts w:asciiTheme="minorHAnsi" w:eastAsiaTheme="minorEastAsia" w:hAnsiTheme="minorHAnsi" w:cstheme="minorBidi"/>
            <w:color w:val="auto"/>
            <w:szCs w:val="22"/>
            <w:lang w:eastAsia="ja-JP"/>
          </w:rPr>
          <w:tab/>
        </w:r>
        <w:r w:rsidR="0014034F" w:rsidRPr="00ED63F2">
          <w:rPr>
            <w:rStyle w:val="Hyperlink"/>
          </w:rPr>
          <w:t>Standard Login</w:t>
        </w:r>
        <w:r w:rsidR="0014034F">
          <w:rPr>
            <w:webHidden/>
          </w:rPr>
          <w:tab/>
        </w:r>
        <w:r>
          <w:rPr>
            <w:webHidden/>
          </w:rPr>
          <w:fldChar w:fldCharType="begin"/>
        </w:r>
        <w:r w:rsidR="0014034F">
          <w:rPr>
            <w:webHidden/>
          </w:rPr>
          <w:instrText xml:space="preserve"> PAGEREF _Toc378001038 \h </w:instrText>
        </w:r>
        <w:r>
          <w:rPr>
            <w:webHidden/>
          </w:rPr>
        </w:r>
        <w:r>
          <w:rPr>
            <w:webHidden/>
          </w:rPr>
          <w:fldChar w:fldCharType="separate"/>
        </w:r>
        <w:r w:rsidR="0014034F">
          <w:rPr>
            <w:webHidden/>
          </w:rPr>
          <w:t>11</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39" w:history="1">
        <w:r w:rsidR="0014034F" w:rsidRPr="00ED63F2">
          <w:rPr>
            <w:rStyle w:val="Hyperlink"/>
          </w:rPr>
          <w:t>3.4</w:t>
        </w:r>
        <w:r w:rsidR="0014034F">
          <w:rPr>
            <w:rFonts w:asciiTheme="minorHAnsi" w:eastAsiaTheme="minorEastAsia" w:hAnsiTheme="minorHAnsi" w:cstheme="minorBidi"/>
            <w:color w:val="auto"/>
            <w:szCs w:val="22"/>
            <w:lang w:eastAsia="ja-JP"/>
          </w:rPr>
          <w:tab/>
        </w:r>
        <w:r w:rsidR="0014034F" w:rsidRPr="00ED63F2">
          <w:rPr>
            <w:rStyle w:val="Hyperlink"/>
          </w:rPr>
          <w:t>AAF Login</w:t>
        </w:r>
        <w:r w:rsidR="0014034F">
          <w:rPr>
            <w:webHidden/>
          </w:rPr>
          <w:tab/>
        </w:r>
        <w:r>
          <w:rPr>
            <w:webHidden/>
          </w:rPr>
          <w:fldChar w:fldCharType="begin"/>
        </w:r>
        <w:r w:rsidR="0014034F">
          <w:rPr>
            <w:webHidden/>
          </w:rPr>
          <w:instrText xml:space="preserve"> PAGEREF _Toc378001039 \h </w:instrText>
        </w:r>
        <w:r>
          <w:rPr>
            <w:webHidden/>
          </w:rPr>
        </w:r>
        <w:r>
          <w:rPr>
            <w:webHidden/>
          </w:rPr>
          <w:fldChar w:fldCharType="separate"/>
        </w:r>
        <w:r w:rsidR="0014034F">
          <w:rPr>
            <w:webHidden/>
          </w:rPr>
          <w:t>11</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40" w:history="1">
        <w:r w:rsidR="0014034F" w:rsidRPr="00ED63F2">
          <w:rPr>
            <w:rStyle w:val="Hyperlink"/>
          </w:rPr>
          <w:t>4</w:t>
        </w:r>
        <w:r w:rsidR="0014034F">
          <w:rPr>
            <w:rFonts w:asciiTheme="minorHAnsi" w:eastAsiaTheme="minorEastAsia" w:hAnsiTheme="minorHAnsi" w:cstheme="minorBidi"/>
            <w:color w:val="auto"/>
            <w:sz w:val="22"/>
            <w:szCs w:val="22"/>
            <w:lang w:eastAsia="ja-JP"/>
          </w:rPr>
          <w:tab/>
        </w:r>
        <w:r w:rsidR="0014034F" w:rsidRPr="00ED63F2">
          <w:rPr>
            <w:rStyle w:val="Hyperlink"/>
          </w:rPr>
          <w:t>General Operation</w:t>
        </w:r>
        <w:r w:rsidR="0014034F">
          <w:rPr>
            <w:webHidden/>
          </w:rPr>
          <w:tab/>
        </w:r>
        <w:r>
          <w:rPr>
            <w:webHidden/>
          </w:rPr>
          <w:fldChar w:fldCharType="begin"/>
        </w:r>
        <w:r w:rsidR="0014034F">
          <w:rPr>
            <w:webHidden/>
          </w:rPr>
          <w:instrText xml:space="preserve"> PAGEREF _Toc378001040 \h </w:instrText>
        </w:r>
        <w:r>
          <w:rPr>
            <w:webHidden/>
          </w:rPr>
        </w:r>
        <w:r>
          <w:rPr>
            <w:webHidden/>
          </w:rPr>
          <w:fldChar w:fldCharType="separate"/>
        </w:r>
        <w:r w:rsidR="0014034F">
          <w:rPr>
            <w:webHidden/>
          </w:rPr>
          <w:t>13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41" w:history="1">
        <w:r w:rsidR="0014034F" w:rsidRPr="00ED63F2">
          <w:rPr>
            <w:rStyle w:val="Hyperlink"/>
          </w:rPr>
          <w:t>4.1</w:t>
        </w:r>
        <w:r w:rsidR="0014034F">
          <w:rPr>
            <w:rFonts w:asciiTheme="minorHAnsi" w:eastAsiaTheme="minorEastAsia" w:hAnsiTheme="minorHAnsi" w:cstheme="minorBidi"/>
            <w:color w:val="auto"/>
            <w:szCs w:val="22"/>
            <w:lang w:eastAsia="ja-JP"/>
          </w:rPr>
          <w:tab/>
        </w:r>
        <w:r w:rsidR="0014034F" w:rsidRPr="00ED63F2">
          <w:rPr>
            <w:rStyle w:val="Hyperlink"/>
          </w:rPr>
          <w:t>The DC21 Main Screen</w:t>
        </w:r>
        <w:r w:rsidR="0014034F">
          <w:rPr>
            <w:webHidden/>
          </w:rPr>
          <w:tab/>
        </w:r>
        <w:r>
          <w:rPr>
            <w:webHidden/>
          </w:rPr>
          <w:fldChar w:fldCharType="begin"/>
        </w:r>
        <w:r w:rsidR="0014034F">
          <w:rPr>
            <w:webHidden/>
          </w:rPr>
          <w:instrText xml:space="preserve"> PAGEREF _Toc378001041 \h </w:instrText>
        </w:r>
        <w:r>
          <w:rPr>
            <w:webHidden/>
          </w:rPr>
        </w:r>
        <w:r>
          <w:rPr>
            <w:webHidden/>
          </w:rPr>
          <w:fldChar w:fldCharType="separate"/>
        </w:r>
        <w:r w:rsidR="0014034F">
          <w:rPr>
            <w:webHidden/>
          </w:rPr>
          <w:t>13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42" w:history="1">
        <w:r w:rsidR="0014034F" w:rsidRPr="00ED63F2">
          <w:rPr>
            <w:rStyle w:val="Hyperlink"/>
          </w:rPr>
          <w:t>4.2</w:t>
        </w:r>
        <w:r w:rsidR="0014034F">
          <w:rPr>
            <w:rFonts w:asciiTheme="minorHAnsi" w:eastAsiaTheme="minorEastAsia" w:hAnsiTheme="minorHAnsi" w:cstheme="minorBidi"/>
            <w:color w:val="auto"/>
            <w:szCs w:val="22"/>
            <w:lang w:eastAsia="ja-JP"/>
          </w:rPr>
          <w:tab/>
        </w:r>
        <w:r w:rsidR="0014034F" w:rsidRPr="00ED63F2">
          <w:rPr>
            <w:rStyle w:val="Hyperlink"/>
          </w:rPr>
          <w:t>Entering Dates and Times</w:t>
        </w:r>
        <w:r w:rsidR="0014034F">
          <w:rPr>
            <w:webHidden/>
          </w:rPr>
          <w:tab/>
        </w:r>
        <w:r>
          <w:rPr>
            <w:webHidden/>
          </w:rPr>
          <w:fldChar w:fldCharType="begin"/>
        </w:r>
        <w:r w:rsidR="0014034F">
          <w:rPr>
            <w:webHidden/>
          </w:rPr>
          <w:instrText xml:space="preserve"> PAGEREF _Toc378001042 \h </w:instrText>
        </w:r>
        <w:r>
          <w:rPr>
            <w:webHidden/>
          </w:rPr>
        </w:r>
        <w:r>
          <w:rPr>
            <w:webHidden/>
          </w:rPr>
          <w:fldChar w:fldCharType="separate"/>
        </w:r>
        <w:r w:rsidR="0014034F">
          <w:rPr>
            <w:webHidden/>
          </w:rPr>
          <w:t>14</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43" w:history="1">
        <w:r w:rsidR="0014034F" w:rsidRPr="00ED63F2">
          <w:rPr>
            <w:rStyle w:val="Hyperlink"/>
          </w:rPr>
          <w:t>4.3</w:t>
        </w:r>
        <w:r w:rsidR="0014034F">
          <w:rPr>
            <w:rFonts w:asciiTheme="minorHAnsi" w:eastAsiaTheme="minorEastAsia" w:hAnsiTheme="minorHAnsi" w:cstheme="minorBidi"/>
            <w:color w:val="auto"/>
            <w:szCs w:val="22"/>
            <w:lang w:eastAsia="ja-JP"/>
          </w:rPr>
          <w:tab/>
        </w:r>
        <w:r w:rsidR="0014034F" w:rsidRPr="00ED63F2">
          <w:rPr>
            <w:rStyle w:val="Hyperlink"/>
          </w:rPr>
          <w:t>Entering Labels</w:t>
        </w:r>
        <w:r w:rsidR="0014034F">
          <w:rPr>
            <w:webHidden/>
          </w:rPr>
          <w:tab/>
        </w:r>
        <w:r>
          <w:rPr>
            <w:webHidden/>
          </w:rPr>
          <w:fldChar w:fldCharType="begin"/>
        </w:r>
        <w:r w:rsidR="0014034F">
          <w:rPr>
            <w:webHidden/>
          </w:rPr>
          <w:instrText xml:space="preserve"> PAGEREF _Toc378001043 \h </w:instrText>
        </w:r>
        <w:r>
          <w:rPr>
            <w:webHidden/>
          </w:rPr>
        </w:r>
        <w:r>
          <w:rPr>
            <w:webHidden/>
          </w:rPr>
          <w:fldChar w:fldCharType="separate"/>
        </w:r>
        <w:r w:rsidR="0014034F">
          <w:rPr>
            <w:webHidden/>
          </w:rPr>
          <w:t>15</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44" w:history="1">
        <w:r w:rsidR="0014034F" w:rsidRPr="00ED63F2">
          <w:rPr>
            <w:rStyle w:val="Hyperlink"/>
          </w:rPr>
          <w:t>4.4</w:t>
        </w:r>
        <w:r w:rsidR="0014034F">
          <w:rPr>
            <w:rFonts w:asciiTheme="minorHAnsi" w:eastAsiaTheme="minorEastAsia" w:hAnsiTheme="minorHAnsi" w:cstheme="minorBidi"/>
            <w:color w:val="auto"/>
            <w:szCs w:val="22"/>
            <w:lang w:eastAsia="ja-JP"/>
          </w:rPr>
          <w:tab/>
        </w:r>
        <w:r w:rsidR="0014034F" w:rsidRPr="00ED63F2">
          <w:rPr>
            <w:rStyle w:val="Hyperlink"/>
          </w:rPr>
          <w:t>Signing Out</w:t>
        </w:r>
        <w:r w:rsidR="0014034F">
          <w:rPr>
            <w:webHidden/>
          </w:rPr>
          <w:tab/>
        </w:r>
        <w:r>
          <w:rPr>
            <w:webHidden/>
          </w:rPr>
          <w:fldChar w:fldCharType="begin"/>
        </w:r>
        <w:r w:rsidR="0014034F">
          <w:rPr>
            <w:webHidden/>
          </w:rPr>
          <w:instrText xml:space="preserve"> PAGEREF _Toc378001044 \h </w:instrText>
        </w:r>
        <w:r>
          <w:rPr>
            <w:webHidden/>
          </w:rPr>
        </w:r>
        <w:r>
          <w:rPr>
            <w:webHidden/>
          </w:rPr>
          <w:fldChar w:fldCharType="separate"/>
        </w:r>
        <w:r w:rsidR="0014034F">
          <w:rPr>
            <w:webHidden/>
          </w:rPr>
          <w:t>16</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45" w:history="1">
        <w:r w:rsidR="0014034F" w:rsidRPr="00ED63F2">
          <w:rPr>
            <w:rStyle w:val="Hyperlink"/>
          </w:rPr>
          <w:t>4.5</w:t>
        </w:r>
        <w:r w:rsidR="0014034F">
          <w:rPr>
            <w:rFonts w:asciiTheme="minorHAnsi" w:eastAsiaTheme="minorEastAsia" w:hAnsiTheme="minorHAnsi" w:cstheme="minorBidi"/>
            <w:color w:val="auto"/>
            <w:szCs w:val="22"/>
            <w:lang w:eastAsia="ja-JP"/>
          </w:rPr>
          <w:tab/>
        </w:r>
        <w:r w:rsidR="0014034F" w:rsidRPr="00ED63F2">
          <w:rPr>
            <w:rStyle w:val="Hyperlink"/>
          </w:rPr>
          <w:t>Changing Your User Settings</w:t>
        </w:r>
        <w:r w:rsidR="0014034F">
          <w:rPr>
            <w:webHidden/>
          </w:rPr>
          <w:tab/>
        </w:r>
        <w:r>
          <w:rPr>
            <w:webHidden/>
          </w:rPr>
          <w:fldChar w:fldCharType="begin"/>
        </w:r>
        <w:r w:rsidR="0014034F">
          <w:rPr>
            <w:webHidden/>
          </w:rPr>
          <w:instrText xml:space="preserve"> PAGEREF _Toc378001045 \h </w:instrText>
        </w:r>
        <w:r>
          <w:rPr>
            <w:webHidden/>
          </w:rPr>
        </w:r>
        <w:r>
          <w:rPr>
            <w:webHidden/>
          </w:rPr>
          <w:fldChar w:fldCharType="separate"/>
        </w:r>
        <w:r w:rsidR="0014034F">
          <w:rPr>
            <w:webHidden/>
          </w:rPr>
          <w:t>16</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46" w:history="1">
        <w:r w:rsidR="0014034F" w:rsidRPr="00ED63F2">
          <w:rPr>
            <w:rStyle w:val="Hyperlink"/>
          </w:rPr>
          <w:t>4.5.1</w:t>
        </w:r>
        <w:r w:rsidR="0014034F">
          <w:rPr>
            <w:rFonts w:asciiTheme="minorHAnsi" w:eastAsiaTheme="minorEastAsia" w:hAnsiTheme="minorHAnsi" w:cstheme="minorBidi"/>
            <w:color w:val="auto"/>
            <w:szCs w:val="22"/>
            <w:lang w:eastAsia="ja-JP"/>
          </w:rPr>
          <w:tab/>
        </w:r>
        <w:r w:rsidR="0014034F" w:rsidRPr="00ED63F2">
          <w:rPr>
            <w:rStyle w:val="Hyperlink"/>
          </w:rPr>
          <w:t>Overview Tab</w:t>
        </w:r>
        <w:r w:rsidR="0014034F">
          <w:rPr>
            <w:webHidden/>
          </w:rPr>
          <w:tab/>
        </w:r>
        <w:r>
          <w:rPr>
            <w:webHidden/>
          </w:rPr>
          <w:fldChar w:fldCharType="begin"/>
        </w:r>
        <w:r w:rsidR="0014034F">
          <w:rPr>
            <w:webHidden/>
          </w:rPr>
          <w:instrText xml:space="preserve"> PAGEREF _Toc378001046 \h </w:instrText>
        </w:r>
        <w:r>
          <w:rPr>
            <w:webHidden/>
          </w:rPr>
        </w:r>
        <w:r>
          <w:rPr>
            <w:webHidden/>
          </w:rPr>
          <w:fldChar w:fldCharType="separate"/>
        </w:r>
        <w:r w:rsidR="0014034F">
          <w:rPr>
            <w:webHidden/>
          </w:rPr>
          <w:t>16</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47" w:history="1">
        <w:r w:rsidR="0014034F" w:rsidRPr="00ED63F2">
          <w:rPr>
            <w:rStyle w:val="Hyperlink"/>
          </w:rPr>
          <w:t>4.5.2</w:t>
        </w:r>
        <w:r w:rsidR="0014034F">
          <w:rPr>
            <w:rFonts w:asciiTheme="minorHAnsi" w:eastAsiaTheme="minorEastAsia" w:hAnsiTheme="minorHAnsi" w:cstheme="minorBidi"/>
            <w:color w:val="auto"/>
            <w:szCs w:val="22"/>
            <w:lang w:eastAsia="ja-JP"/>
          </w:rPr>
          <w:tab/>
        </w:r>
        <w:r w:rsidR="0014034F" w:rsidRPr="00ED63F2">
          <w:rPr>
            <w:rStyle w:val="Hyperlink"/>
          </w:rPr>
          <w:t>Edit Details Tab</w:t>
        </w:r>
        <w:r w:rsidR="0014034F">
          <w:rPr>
            <w:webHidden/>
          </w:rPr>
          <w:tab/>
        </w:r>
        <w:r>
          <w:rPr>
            <w:webHidden/>
          </w:rPr>
          <w:fldChar w:fldCharType="begin"/>
        </w:r>
        <w:r w:rsidR="0014034F">
          <w:rPr>
            <w:webHidden/>
          </w:rPr>
          <w:instrText xml:space="preserve"> PAGEREF _Toc378001047 \h </w:instrText>
        </w:r>
        <w:r>
          <w:rPr>
            <w:webHidden/>
          </w:rPr>
        </w:r>
        <w:r>
          <w:rPr>
            <w:webHidden/>
          </w:rPr>
          <w:fldChar w:fldCharType="separate"/>
        </w:r>
        <w:r w:rsidR="0014034F">
          <w:rPr>
            <w:webHidden/>
          </w:rPr>
          <w:t>17</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48" w:history="1">
        <w:r w:rsidR="0014034F" w:rsidRPr="00ED63F2">
          <w:rPr>
            <w:rStyle w:val="Hyperlink"/>
          </w:rPr>
          <w:t>4.5.3</w:t>
        </w:r>
        <w:r w:rsidR="0014034F">
          <w:rPr>
            <w:rFonts w:asciiTheme="minorHAnsi" w:eastAsiaTheme="minorEastAsia" w:hAnsiTheme="minorHAnsi" w:cstheme="minorBidi"/>
            <w:color w:val="auto"/>
            <w:szCs w:val="22"/>
            <w:lang w:eastAsia="ja-JP"/>
          </w:rPr>
          <w:tab/>
        </w:r>
        <w:r w:rsidR="0014034F" w:rsidRPr="00ED63F2">
          <w:rPr>
            <w:rStyle w:val="Hyperlink"/>
          </w:rPr>
          <w:t>Change Password Tab</w:t>
        </w:r>
        <w:r w:rsidR="0014034F">
          <w:rPr>
            <w:webHidden/>
          </w:rPr>
          <w:tab/>
        </w:r>
        <w:r>
          <w:rPr>
            <w:webHidden/>
          </w:rPr>
          <w:fldChar w:fldCharType="begin"/>
        </w:r>
        <w:r w:rsidR="0014034F">
          <w:rPr>
            <w:webHidden/>
          </w:rPr>
          <w:instrText xml:space="preserve"> PAGEREF _Toc378001048 \h </w:instrText>
        </w:r>
        <w:r>
          <w:rPr>
            <w:webHidden/>
          </w:rPr>
        </w:r>
        <w:r>
          <w:rPr>
            <w:webHidden/>
          </w:rPr>
          <w:fldChar w:fldCharType="separate"/>
        </w:r>
        <w:r w:rsidR="0014034F">
          <w:rPr>
            <w:webHidden/>
          </w:rPr>
          <w:t>18</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49" w:history="1">
        <w:r w:rsidR="0014034F" w:rsidRPr="00ED63F2">
          <w:rPr>
            <w:rStyle w:val="Hyperlink"/>
          </w:rPr>
          <w:t>5</w:t>
        </w:r>
        <w:r w:rsidR="0014034F">
          <w:rPr>
            <w:rFonts w:asciiTheme="minorHAnsi" w:eastAsiaTheme="minorEastAsia" w:hAnsiTheme="minorHAnsi" w:cstheme="minorBidi"/>
            <w:color w:val="auto"/>
            <w:sz w:val="22"/>
            <w:szCs w:val="22"/>
            <w:lang w:eastAsia="ja-JP"/>
          </w:rPr>
          <w:tab/>
        </w:r>
        <w:r w:rsidR="0014034F" w:rsidRPr="00ED63F2">
          <w:rPr>
            <w:rStyle w:val="Hyperlink"/>
          </w:rPr>
          <w:t>Organisational Units and Projects</w:t>
        </w:r>
        <w:r w:rsidR="0014034F">
          <w:rPr>
            <w:webHidden/>
          </w:rPr>
          <w:tab/>
        </w:r>
        <w:r>
          <w:rPr>
            <w:webHidden/>
          </w:rPr>
          <w:fldChar w:fldCharType="begin"/>
        </w:r>
        <w:r w:rsidR="0014034F">
          <w:rPr>
            <w:webHidden/>
          </w:rPr>
          <w:instrText xml:space="preserve"> PAGEREF _Toc378001049 \h </w:instrText>
        </w:r>
        <w:r>
          <w:rPr>
            <w:webHidden/>
          </w:rPr>
        </w:r>
        <w:r>
          <w:rPr>
            <w:webHidden/>
          </w:rPr>
          <w:fldChar w:fldCharType="separate"/>
        </w:r>
        <w:r w:rsidR="0014034F">
          <w:rPr>
            <w:webHidden/>
          </w:rPr>
          <w:t>19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0" w:history="1">
        <w:r w:rsidR="0014034F" w:rsidRPr="00ED63F2">
          <w:rPr>
            <w:rStyle w:val="Hyperlink"/>
          </w:rPr>
          <w:t>5.1</w:t>
        </w:r>
        <w:r w:rsidR="0014034F">
          <w:rPr>
            <w:rFonts w:asciiTheme="minorHAnsi" w:eastAsiaTheme="minorEastAsia" w:hAnsiTheme="minorHAnsi" w:cstheme="minorBidi"/>
            <w:color w:val="auto"/>
            <w:szCs w:val="22"/>
            <w:lang w:eastAsia="ja-JP"/>
          </w:rPr>
          <w:tab/>
        </w:r>
        <w:r w:rsidR="0014034F" w:rsidRPr="00ED63F2">
          <w:rPr>
            <w:rStyle w:val="Hyperlink"/>
          </w:rPr>
          <w:t>Creating a Organisational Unit Entry</w:t>
        </w:r>
        <w:r w:rsidR="0014034F">
          <w:rPr>
            <w:webHidden/>
          </w:rPr>
          <w:tab/>
        </w:r>
        <w:r>
          <w:rPr>
            <w:webHidden/>
          </w:rPr>
          <w:fldChar w:fldCharType="begin"/>
        </w:r>
        <w:r w:rsidR="0014034F">
          <w:rPr>
            <w:webHidden/>
          </w:rPr>
          <w:instrText xml:space="preserve"> PAGEREF _Toc378001050 \h </w:instrText>
        </w:r>
        <w:r>
          <w:rPr>
            <w:webHidden/>
          </w:rPr>
        </w:r>
        <w:r>
          <w:rPr>
            <w:webHidden/>
          </w:rPr>
          <w:fldChar w:fldCharType="separate"/>
        </w:r>
        <w:r w:rsidR="0014034F">
          <w:rPr>
            <w:webHidden/>
          </w:rPr>
          <w:t>21</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1" w:history="1">
        <w:r w:rsidR="0014034F" w:rsidRPr="00ED63F2">
          <w:rPr>
            <w:rStyle w:val="Hyperlink"/>
          </w:rPr>
          <w:t>5.2</w:t>
        </w:r>
        <w:r w:rsidR="0014034F">
          <w:rPr>
            <w:rFonts w:asciiTheme="minorHAnsi" w:eastAsiaTheme="minorEastAsia" w:hAnsiTheme="minorHAnsi" w:cstheme="minorBidi"/>
            <w:color w:val="auto"/>
            <w:szCs w:val="22"/>
            <w:lang w:eastAsia="ja-JP"/>
          </w:rPr>
          <w:tab/>
        </w:r>
        <w:r w:rsidR="0014034F" w:rsidRPr="00ED63F2">
          <w:rPr>
            <w:rStyle w:val="Hyperlink"/>
          </w:rPr>
          <w:t>Editing an Organisational Unit Entry</w:t>
        </w:r>
        <w:r w:rsidR="0014034F">
          <w:rPr>
            <w:webHidden/>
          </w:rPr>
          <w:tab/>
        </w:r>
        <w:r>
          <w:rPr>
            <w:webHidden/>
          </w:rPr>
          <w:fldChar w:fldCharType="begin"/>
        </w:r>
        <w:r w:rsidR="0014034F">
          <w:rPr>
            <w:webHidden/>
          </w:rPr>
          <w:instrText xml:space="preserve"> PAGEREF _Toc378001051 \h </w:instrText>
        </w:r>
        <w:r>
          <w:rPr>
            <w:webHidden/>
          </w:rPr>
        </w:r>
        <w:r>
          <w:rPr>
            <w:webHidden/>
          </w:rPr>
          <w:fldChar w:fldCharType="separate"/>
        </w:r>
        <w:r w:rsidR="0014034F">
          <w:rPr>
            <w:webHidden/>
          </w:rPr>
          <w:t>23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2" w:history="1">
        <w:r w:rsidR="0014034F" w:rsidRPr="00ED63F2">
          <w:rPr>
            <w:rStyle w:val="Hyperlink"/>
          </w:rPr>
          <w:t>5.3</w:t>
        </w:r>
        <w:r w:rsidR="0014034F">
          <w:rPr>
            <w:rFonts w:asciiTheme="minorHAnsi" w:eastAsiaTheme="minorEastAsia" w:hAnsiTheme="minorHAnsi" w:cstheme="minorBidi"/>
            <w:color w:val="auto"/>
            <w:szCs w:val="22"/>
            <w:lang w:eastAsia="ja-JP"/>
          </w:rPr>
          <w:tab/>
        </w:r>
        <w:r w:rsidR="0014034F" w:rsidRPr="00ED63F2">
          <w:rPr>
            <w:rStyle w:val="Hyperlink"/>
          </w:rPr>
          <w:t>Creating a Project Entry</w:t>
        </w:r>
        <w:r w:rsidR="0014034F">
          <w:rPr>
            <w:webHidden/>
          </w:rPr>
          <w:tab/>
        </w:r>
        <w:r>
          <w:rPr>
            <w:webHidden/>
          </w:rPr>
          <w:fldChar w:fldCharType="begin"/>
        </w:r>
        <w:r w:rsidR="0014034F">
          <w:rPr>
            <w:webHidden/>
          </w:rPr>
          <w:instrText xml:space="preserve"> PAGEREF _Toc378001052 \h </w:instrText>
        </w:r>
        <w:r>
          <w:rPr>
            <w:webHidden/>
          </w:rPr>
        </w:r>
        <w:r>
          <w:rPr>
            <w:webHidden/>
          </w:rPr>
          <w:fldChar w:fldCharType="separate"/>
        </w:r>
        <w:r w:rsidR="0014034F">
          <w:rPr>
            <w:webHidden/>
          </w:rPr>
          <w:t>23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3" w:history="1">
        <w:r w:rsidR="0014034F" w:rsidRPr="00ED63F2">
          <w:rPr>
            <w:rStyle w:val="Hyperlink"/>
          </w:rPr>
          <w:t>5.4</w:t>
        </w:r>
        <w:r w:rsidR="0014034F">
          <w:rPr>
            <w:rFonts w:asciiTheme="minorHAnsi" w:eastAsiaTheme="minorEastAsia" w:hAnsiTheme="minorHAnsi" w:cstheme="minorBidi"/>
            <w:color w:val="auto"/>
            <w:szCs w:val="22"/>
            <w:lang w:eastAsia="ja-JP"/>
          </w:rPr>
          <w:tab/>
        </w:r>
        <w:r w:rsidR="0014034F" w:rsidRPr="00ED63F2">
          <w:rPr>
            <w:rStyle w:val="Hyperlink"/>
          </w:rPr>
          <w:t>Editing a Project Entry</w:t>
        </w:r>
        <w:r w:rsidR="0014034F">
          <w:rPr>
            <w:webHidden/>
          </w:rPr>
          <w:tab/>
        </w:r>
        <w:r>
          <w:rPr>
            <w:webHidden/>
          </w:rPr>
          <w:fldChar w:fldCharType="begin"/>
        </w:r>
        <w:r w:rsidR="0014034F">
          <w:rPr>
            <w:webHidden/>
          </w:rPr>
          <w:instrText xml:space="preserve"> PAGEREF _Toc378001053 \h </w:instrText>
        </w:r>
        <w:r>
          <w:rPr>
            <w:webHidden/>
          </w:rPr>
        </w:r>
        <w:r>
          <w:rPr>
            <w:webHidden/>
          </w:rPr>
          <w:fldChar w:fldCharType="separate"/>
        </w:r>
        <w:r w:rsidR="0014034F">
          <w:rPr>
            <w:webHidden/>
          </w:rPr>
          <w:t>26</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4" w:history="1">
        <w:r w:rsidR="0014034F" w:rsidRPr="00ED63F2">
          <w:rPr>
            <w:rStyle w:val="Hyperlink"/>
          </w:rPr>
          <w:t>5.5</w:t>
        </w:r>
        <w:r w:rsidR="0014034F">
          <w:rPr>
            <w:rFonts w:asciiTheme="minorHAnsi" w:eastAsiaTheme="minorEastAsia" w:hAnsiTheme="minorHAnsi" w:cstheme="minorBidi"/>
            <w:color w:val="auto"/>
            <w:szCs w:val="22"/>
            <w:lang w:eastAsia="ja-JP"/>
          </w:rPr>
          <w:tab/>
        </w:r>
        <w:r w:rsidR="0014034F" w:rsidRPr="00ED63F2">
          <w:rPr>
            <w:rStyle w:val="Hyperlink"/>
          </w:rPr>
          <w:t>Setting Up Project Parameters</w:t>
        </w:r>
        <w:r w:rsidR="0014034F">
          <w:rPr>
            <w:webHidden/>
          </w:rPr>
          <w:tab/>
        </w:r>
        <w:r>
          <w:rPr>
            <w:webHidden/>
          </w:rPr>
          <w:fldChar w:fldCharType="begin"/>
        </w:r>
        <w:r w:rsidR="0014034F">
          <w:rPr>
            <w:webHidden/>
          </w:rPr>
          <w:instrText xml:space="preserve"> PAGEREF _Toc378001054 \h </w:instrText>
        </w:r>
        <w:r>
          <w:rPr>
            <w:webHidden/>
          </w:rPr>
        </w:r>
        <w:r>
          <w:rPr>
            <w:webHidden/>
          </w:rPr>
          <w:fldChar w:fldCharType="separate"/>
        </w:r>
        <w:r w:rsidR="0014034F">
          <w:rPr>
            <w:webHidden/>
          </w:rPr>
          <w:t>27</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55" w:history="1">
        <w:r w:rsidR="0014034F" w:rsidRPr="00ED63F2">
          <w:rPr>
            <w:rStyle w:val="Hyperlink"/>
          </w:rPr>
          <w:t>6</w:t>
        </w:r>
        <w:r w:rsidR="0014034F">
          <w:rPr>
            <w:rFonts w:asciiTheme="minorHAnsi" w:eastAsiaTheme="minorEastAsia" w:hAnsiTheme="minorHAnsi" w:cstheme="minorBidi"/>
            <w:color w:val="auto"/>
            <w:sz w:val="22"/>
            <w:szCs w:val="22"/>
            <w:lang w:eastAsia="ja-JP"/>
          </w:rPr>
          <w:tab/>
        </w:r>
        <w:r w:rsidR="0014034F" w:rsidRPr="00ED63F2">
          <w:rPr>
            <w:rStyle w:val="Hyperlink"/>
          </w:rPr>
          <w:t>Data File Storage and Metadata</w:t>
        </w:r>
        <w:r w:rsidR="0014034F">
          <w:rPr>
            <w:webHidden/>
          </w:rPr>
          <w:tab/>
        </w:r>
        <w:r>
          <w:rPr>
            <w:webHidden/>
          </w:rPr>
          <w:fldChar w:fldCharType="begin"/>
        </w:r>
        <w:r w:rsidR="0014034F">
          <w:rPr>
            <w:webHidden/>
          </w:rPr>
          <w:instrText xml:space="preserve"> PAGEREF _Toc378001055 \h </w:instrText>
        </w:r>
        <w:r>
          <w:rPr>
            <w:webHidden/>
          </w:rPr>
        </w:r>
        <w:r>
          <w:rPr>
            <w:webHidden/>
          </w:rPr>
          <w:fldChar w:fldCharType="separate"/>
        </w:r>
        <w:r w:rsidR="0014034F">
          <w:rPr>
            <w:webHidden/>
          </w:rPr>
          <w:t>29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6" w:history="1">
        <w:r w:rsidR="0014034F" w:rsidRPr="00ED63F2">
          <w:rPr>
            <w:rStyle w:val="Hyperlink"/>
          </w:rPr>
          <w:t>6.1</w:t>
        </w:r>
        <w:r w:rsidR="0014034F">
          <w:rPr>
            <w:rFonts w:asciiTheme="minorHAnsi" w:eastAsiaTheme="minorEastAsia" w:hAnsiTheme="minorHAnsi" w:cstheme="minorBidi"/>
            <w:color w:val="auto"/>
            <w:szCs w:val="22"/>
            <w:lang w:eastAsia="ja-JP"/>
          </w:rPr>
          <w:tab/>
        </w:r>
        <w:r w:rsidR="0014034F" w:rsidRPr="00ED63F2">
          <w:rPr>
            <w:rStyle w:val="Hyperlink"/>
          </w:rPr>
          <w:t>Data File Types</w:t>
        </w:r>
        <w:r w:rsidR="0014034F">
          <w:rPr>
            <w:webHidden/>
          </w:rPr>
          <w:tab/>
        </w:r>
        <w:r>
          <w:rPr>
            <w:webHidden/>
          </w:rPr>
          <w:fldChar w:fldCharType="begin"/>
        </w:r>
        <w:r w:rsidR="0014034F">
          <w:rPr>
            <w:webHidden/>
          </w:rPr>
          <w:instrText xml:space="preserve"> PAGEREF _Toc378001056 \h </w:instrText>
        </w:r>
        <w:r>
          <w:rPr>
            <w:webHidden/>
          </w:rPr>
        </w:r>
        <w:r>
          <w:rPr>
            <w:webHidden/>
          </w:rPr>
          <w:fldChar w:fldCharType="separate"/>
        </w:r>
        <w:r w:rsidR="0014034F">
          <w:rPr>
            <w:webHidden/>
          </w:rPr>
          <w:t>29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57" w:history="1">
        <w:r w:rsidR="0014034F" w:rsidRPr="00ED63F2">
          <w:rPr>
            <w:rStyle w:val="Hyperlink"/>
          </w:rPr>
          <w:t>6.2</w:t>
        </w:r>
        <w:r w:rsidR="0014034F">
          <w:rPr>
            <w:rFonts w:asciiTheme="minorHAnsi" w:eastAsiaTheme="minorEastAsia" w:hAnsiTheme="minorHAnsi" w:cstheme="minorBidi"/>
            <w:color w:val="auto"/>
            <w:szCs w:val="22"/>
            <w:lang w:eastAsia="ja-JP"/>
          </w:rPr>
          <w:tab/>
        </w:r>
        <w:r w:rsidR="0014034F" w:rsidRPr="00ED63F2">
          <w:rPr>
            <w:rStyle w:val="Hyperlink"/>
          </w:rPr>
          <w:t>Metadata</w:t>
        </w:r>
        <w:r w:rsidR="0014034F">
          <w:rPr>
            <w:webHidden/>
          </w:rPr>
          <w:tab/>
        </w:r>
        <w:r>
          <w:rPr>
            <w:webHidden/>
          </w:rPr>
          <w:fldChar w:fldCharType="begin"/>
        </w:r>
        <w:r w:rsidR="0014034F">
          <w:rPr>
            <w:webHidden/>
          </w:rPr>
          <w:instrText xml:space="preserve"> PAGEREF _Toc378001057 \h </w:instrText>
        </w:r>
        <w:r>
          <w:rPr>
            <w:webHidden/>
          </w:rPr>
        </w:r>
        <w:r>
          <w:rPr>
            <w:webHidden/>
          </w:rPr>
          <w:fldChar w:fldCharType="separate"/>
        </w:r>
        <w:r w:rsidR="0014034F">
          <w:rPr>
            <w:webHidden/>
          </w:rPr>
          <w:t>29</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58" w:history="1">
        <w:r w:rsidR="0014034F" w:rsidRPr="00ED63F2">
          <w:rPr>
            <w:rStyle w:val="Hyperlink"/>
          </w:rPr>
          <w:t>6.2.1</w:t>
        </w:r>
        <w:r w:rsidR="0014034F">
          <w:rPr>
            <w:rFonts w:asciiTheme="minorHAnsi" w:eastAsiaTheme="minorEastAsia" w:hAnsiTheme="minorHAnsi" w:cstheme="minorBidi"/>
            <w:color w:val="auto"/>
            <w:szCs w:val="22"/>
            <w:lang w:eastAsia="ja-JP"/>
          </w:rPr>
          <w:tab/>
        </w:r>
        <w:r w:rsidR="0014034F" w:rsidRPr="00ED63F2">
          <w:rPr>
            <w:rStyle w:val="Hyperlink"/>
          </w:rPr>
          <w:t>Basic Information</w:t>
        </w:r>
        <w:r w:rsidR="0014034F">
          <w:rPr>
            <w:webHidden/>
          </w:rPr>
          <w:tab/>
        </w:r>
        <w:r>
          <w:rPr>
            <w:webHidden/>
          </w:rPr>
          <w:fldChar w:fldCharType="begin"/>
        </w:r>
        <w:r w:rsidR="0014034F">
          <w:rPr>
            <w:webHidden/>
          </w:rPr>
          <w:instrText xml:space="preserve"> PAGEREF _Toc378001058 \h </w:instrText>
        </w:r>
        <w:r>
          <w:rPr>
            <w:webHidden/>
          </w:rPr>
        </w:r>
        <w:r>
          <w:rPr>
            <w:webHidden/>
          </w:rPr>
          <w:fldChar w:fldCharType="separate"/>
        </w:r>
        <w:r w:rsidR="0014034F">
          <w:rPr>
            <w:webHidden/>
          </w:rPr>
          <w:t>29</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59" w:history="1">
        <w:r w:rsidR="0014034F" w:rsidRPr="00ED63F2">
          <w:rPr>
            <w:rStyle w:val="Hyperlink"/>
          </w:rPr>
          <w:t>6.2.2</w:t>
        </w:r>
        <w:r w:rsidR="0014034F">
          <w:rPr>
            <w:rFonts w:asciiTheme="minorHAnsi" w:eastAsiaTheme="minorEastAsia" w:hAnsiTheme="minorHAnsi" w:cstheme="minorBidi"/>
            <w:color w:val="auto"/>
            <w:szCs w:val="22"/>
            <w:lang w:eastAsia="ja-JP"/>
          </w:rPr>
          <w:tab/>
        </w:r>
        <w:r w:rsidR="0014034F" w:rsidRPr="00ED63F2">
          <w:rPr>
            <w:rStyle w:val="Hyperlink"/>
          </w:rPr>
          <w:t>File Relationships</w:t>
        </w:r>
        <w:r w:rsidR="0014034F">
          <w:rPr>
            <w:webHidden/>
          </w:rPr>
          <w:tab/>
        </w:r>
        <w:r>
          <w:rPr>
            <w:webHidden/>
          </w:rPr>
          <w:fldChar w:fldCharType="begin"/>
        </w:r>
        <w:r w:rsidR="0014034F">
          <w:rPr>
            <w:webHidden/>
          </w:rPr>
          <w:instrText xml:space="preserve"> PAGEREF _Toc378001059 \h </w:instrText>
        </w:r>
        <w:r>
          <w:rPr>
            <w:webHidden/>
          </w:rPr>
        </w:r>
        <w:r>
          <w:rPr>
            <w:webHidden/>
          </w:rPr>
          <w:fldChar w:fldCharType="separate"/>
        </w:r>
        <w:r w:rsidR="0014034F">
          <w:rPr>
            <w:webHidden/>
          </w:rPr>
          <w:t>32</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60" w:history="1">
        <w:r w:rsidR="0014034F" w:rsidRPr="00ED63F2">
          <w:rPr>
            <w:rStyle w:val="Hyperlink"/>
          </w:rPr>
          <w:t>6.2.3</w:t>
        </w:r>
        <w:r w:rsidR="0014034F">
          <w:rPr>
            <w:rFonts w:asciiTheme="minorHAnsi" w:eastAsiaTheme="minorEastAsia" w:hAnsiTheme="minorHAnsi" w:cstheme="minorBidi"/>
            <w:color w:val="auto"/>
            <w:szCs w:val="22"/>
            <w:lang w:eastAsia="ja-JP"/>
          </w:rPr>
          <w:tab/>
        </w:r>
        <w:r w:rsidR="0014034F" w:rsidRPr="00ED63F2">
          <w:rPr>
            <w:rStyle w:val="Hyperlink"/>
          </w:rPr>
          <w:t>Summary Information Extracted from TOA5 Files</w:t>
        </w:r>
        <w:r w:rsidR="0014034F">
          <w:rPr>
            <w:webHidden/>
          </w:rPr>
          <w:tab/>
        </w:r>
        <w:r>
          <w:rPr>
            <w:webHidden/>
          </w:rPr>
          <w:fldChar w:fldCharType="begin"/>
        </w:r>
        <w:r w:rsidR="0014034F">
          <w:rPr>
            <w:webHidden/>
          </w:rPr>
          <w:instrText xml:space="preserve"> PAGEREF _Toc378001060 \h </w:instrText>
        </w:r>
        <w:r>
          <w:rPr>
            <w:webHidden/>
          </w:rPr>
        </w:r>
        <w:r>
          <w:rPr>
            <w:webHidden/>
          </w:rPr>
          <w:fldChar w:fldCharType="separate"/>
        </w:r>
        <w:r w:rsidR="0014034F">
          <w:rPr>
            <w:webHidden/>
          </w:rPr>
          <w:t>33</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61" w:history="1">
        <w:r w:rsidR="0014034F" w:rsidRPr="00ED63F2">
          <w:rPr>
            <w:rStyle w:val="Hyperlink"/>
          </w:rPr>
          <w:t>6.2.4</w:t>
        </w:r>
        <w:r w:rsidR="0014034F">
          <w:rPr>
            <w:rFonts w:asciiTheme="minorHAnsi" w:eastAsiaTheme="minorEastAsia" w:hAnsiTheme="minorHAnsi" w:cstheme="minorBidi"/>
            <w:color w:val="auto"/>
            <w:szCs w:val="22"/>
            <w:lang w:eastAsia="ja-JP"/>
          </w:rPr>
          <w:tab/>
        </w:r>
        <w:r w:rsidR="0014034F" w:rsidRPr="00ED63F2">
          <w:rPr>
            <w:rStyle w:val="Hyperlink"/>
          </w:rPr>
          <w:t>Column Information for TOA5 Files</w:t>
        </w:r>
        <w:r w:rsidR="0014034F">
          <w:rPr>
            <w:webHidden/>
          </w:rPr>
          <w:tab/>
        </w:r>
        <w:r>
          <w:rPr>
            <w:webHidden/>
          </w:rPr>
          <w:fldChar w:fldCharType="begin"/>
        </w:r>
        <w:r w:rsidR="0014034F">
          <w:rPr>
            <w:webHidden/>
          </w:rPr>
          <w:instrText xml:space="preserve"> PAGEREF _Toc378001061 \h </w:instrText>
        </w:r>
        <w:r>
          <w:rPr>
            <w:webHidden/>
          </w:rPr>
        </w:r>
        <w:r>
          <w:rPr>
            <w:webHidden/>
          </w:rPr>
          <w:fldChar w:fldCharType="separate"/>
        </w:r>
        <w:r w:rsidR="0014034F">
          <w:rPr>
            <w:webHidden/>
          </w:rPr>
          <w:t>33</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62" w:history="1">
        <w:r w:rsidR="0014034F" w:rsidRPr="00ED63F2">
          <w:rPr>
            <w:rStyle w:val="Hyperlink"/>
          </w:rPr>
          <w:t>7</w:t>
        </w:r>
        <w:r w:rsidR="0014034F">
          <w:rPr>
            <w:rFonts w:asciiTheme="minorHAnsi" w:eastAsiaTheme="minorEastAsia" w:hAnsiTheme="minorHAnsi" w:cstheme="minorBidi"/>
            <w:color w:val="auto"/>
            <w:sz w:val="22"/>
            <w:szCs w:val="22"/>
            <w:lang w:eastAsia="ja-JP"/>
          </w:rPr>
          <w:tab/>
        </w:r>
        <w:r w:rsidR="0014034F" w:rsidRPr="00ED63F2">
          <w:rPr>
            <w:rStyle w:val="Hyperlink"/>
          </w:rPr>
          <w:t>Uploading Data Files</w:t>
        </w:r>
        <w:r w:rsidR="0014034F">
          <w:rPr>
            <w:webHidden/>
          </w:rPr>
          <w:tab/>
        </w:r>
        <w:r>
          <w:rPr>
            <w:webHidden/>
          </w:rPr>
          <w:fldChar w:fldCharType="begin"/>
        </w:r>
        <w:r w:rsidR="0014034F">
          <w:rPr>
            <w:webHidden/>
          </w:rPr>
          <w:instrText xml:space="preserve"> PAGEREF _Toc378001062 \h </w:instrText>
        </w:r>
        <w:r>
          <w:rPr>
            <w:webHidden/>
          </w:rPr>
        </w:r>
        <w:r>
          <w:rPr>
            <w:webHidden/>
          </w:rPr>
          <w:fldChar w:fldCharType="separate"/>
        </w:r>
        <w:r w:rsidR="0014034F">
          <w:rPr>
            <w:webHidden/>
          </w:rPr>
          <w:t>35</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3" w:history="1">
        <w:r w:rsidR="0014034F" w:rsidRPr="00ED63F2">
          <w:rPr>
            <w:rStyle w:val="Hyperlink"/>
          </w:rPr>
          <w:t>7.1</w:t>
        </w:r>
        <w:r w:rsidR="0014034F">
          <w:rPr>
            <w:rFonts w:asciiTheme="minorHAnsi" w:eastAsiaTheme="minorEastAsia" w:hAnsiTheme="minorHAnsi" w:cstheme="minorBidi"/>
            <w:color w:val="auto"/>
            <w:szCs w:val="22"/>
            <w:lang w:eastAsia="ja-JP"/>
          </w:rPr>
          <w:tab/>
        </w:r>
        <w:r w:rsidR="0014034F" w:rsidRPr="00ED63F2">
          <w:rPr>
            <w:rStyle w:val="Hyperlink"/>
          </w:rPr>
          <w:t>Uploading Image Files</w:t>
        </w:r>
        <w:r w:rsidR="0014034F">
          <w:rPr>
            <w:webHidden/>
          </w:rPr>
          <w:tab/>
        </w:r>
        <w:r>
          <w:rPr>
            <w:webHidden/>
          </w:rPr>
          <w:fldChar w:fldCharType="begin"/>
        </w:r>
        <w:r w:rsidR="0014034F">
          <w:rPr>
            <w:webHidden/>
          </w:rPr>
          <w:instrText xml:space="preserve"> PAGEREF _Toc378001063 \h </w:instrText>
        </w:r>
        <w:r>
          <w:rPr>
            <w:webHidden/>
          </w:rPr>
        </w:r>
        <w:r>
          <w:rPr>
            <w:webHidden/>
          </w:rPr>
          <w:fldChar w:fldCharType="separate"/>
        </w:r>
        <w:r w:rsidR="0014034F">
          <w:rPr>
            <w:webHidden/>
          </w:rPr>
          <w:t>38</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4" w:history="1">
        <w:r w:rsidR="0014034F" w:rsidRPr="00ED63F2">
          <w:rPr>
            <w:rStyle w:val="Hyperlink"/>
          </w:rPr>
          <w:t>7.2</w:t>
        </w:r>
        <w:r w:rsidR="0014034F">
          <w:rPr>
            <w:rFonts w:asciiTheme="minorHAnsi" w:eastAsiaTheme="minorEastAsia" w:hAnsiTheme="minorHAnsi" w:cstheme="minorBidi"/>
            <w:color w:val="auto"/>
            <w:szCs w:val="22"/>
            <w:lang w:eastAsia="ja-JP"/>
          </w:rPr>
          <w:tab/>
        </w:r>
        <w:r w:rsidR="0014034F" w:rsidRPr="00ED63F2">
          <w:rPr>
            <w:rStyle w:val="Hyperlink"/>
          </w:rPr>
          <w:t>Uploading Video and Audio Files</w:t>
        </w:r>
        <w:r w:rsidR="0014034F">
          <w:rPr>
            <w:webHidden/>
          </w:rPr>
          <w:tab/>
        </w:r>
        <w:r>
          <w:rPr>
            <w:webHidden/>
          </w:rPr>
          <w:fldChar w:fldCharType="begin"/>
        </w:r>
        <w:r w:rsidR="0014034F">
          <w:rPr>
            <w:webHidden/>
          </w:rPr>
          <w:instrText xml:space="preserve"> PAGEREF _Toc378001064 \h </w:instrText>
        </w:r>
        <w:r>
          <w:rPr>
            <w:webHidden/>
          </w:rPr>
        </w:r>
        <w:r>
          <w:rPr>
            <w:webHidden/>
          </w:rPr>
          <w:fldChar w:fldCharType="separate"/>
        </w:r>
        <w:r w:rsidR="0014034F">
          <w:rPr>
            <w:webHidden/>
          </w:rPr>
          <w:t>38</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5" w:history="1">
        <w:r w:rsidR="0014034F" w:rsidRPr="00ED63F2">
          <w:rPr>
            <w:rStyle w:val="Hyperlink"/>
          </w:rPr>
          <w:t>7.3</w:t>
        </w:r>
        <w:r w:rsidR="0014034F">
          <w:rPr>
            <w:rFonts w:asciiTheme="minorHAnsi" w:eastAsiaTheme="minorEastAsia" w:hAnsiTheme="minorHAnsi" w:cstheme="minorBidi"/>
            <w:color w:val="auto"/>
            <w:szCs w:val="22"/>
            <w:lang w:eastAsia="ja-JP"/>
          </w:rPr>
          <w:tab/>
        </w:r>
        <w:r w:rsidR="0014034F" w:rsidRPr="00ED63F2">
          <w:rPr>
            <w:rStyle w:val="Hyperlink"/>
          </w:rPr>
          <w:t>Uploading RAW TOA5 Data Files</w:t>
        </w:r>
        <w:r w:rsidR="0014034F">
          <w:rPr>
            <w:webHidden/>
          </w:rPr>
          <w:tab/>
        </w:r>
        <w:r>
          <w:rPr>
            <w:webHidden/>
          </w:rPr>
          <w:fldChar w:fldCharType="begin"/>
        </w:r>
        <w:r w:rsidR="0014034F">
          <w:rPr>
            <w:webHidden/>
          </w:rPr>
          <w:instrText xml:space="preserve"> PAGEREF _Toc378001065 \h </w:instrText>
        </w:r>
        <w:r>
          <w:rPr>
            <w:webHidden/>
          </w:rPr>
        </w:r>
        <w:r>
          <w:rPr>
            <w:webHidden/>
          </w:rPr>
          <w:fldChar w:fldCharType="separate"/>
        </w:r>
        <w:r w:rsidR="0014034F">
          <w:rPr>
            <w:webHidden/>
          </w:rPr>
          <w:t>39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6" w:history="1">
        <w:r w:rsidR="0014034F" w:rsidRPr="00ED63F2">
          <w:rPr>
            <w:rStyle w:val="Hyperlink"/>
          </w:rPr>
          <w:t>7.4</w:t>
        </w:r>
        <w:r w:rsidR="0014034F">
          <w:rPr>
            <w:rFonts w:asciiTheme="minorHAnsi" w:eastAsiaTheme="minorEastAsia" w:hAnsiTheme="minorHAnsi" w:cstheme="minorBidi"/>
            <w:color w:val="auto"/>
            <w:szCs w:val="22"/>
            <w:lang w:eastAsia="ja-JP"/>
          </w:rPr>
          <w:tab/>
        </w:r>
        <w:r w:rsidR="0014034F" w:rsidRPr="00ED63F2">
          <w:rPr>
            <w:rStyle w:val="Hyperlink"/>
          </w:rPr>
          <w:t>Manual Data Upload Action Summary</w:t>
        </w:r>
        <w:r w:rsidR="0014034F">
          <w:rPr>
            <w:webHidden/>
          </w:rPr>
          <w:tab/>
        </w:r>
        <w:r>
          <w:rPr>
            <w:webHidden/>
          </w:rPr>
          <w:fldChar w:fldCharType="begin"/>
        </w:r>
        <w:r w:rsidR="0014034F">
          <w:rPr>
            <w:webHidden/>
          </w:rPr>
          <w:instrText xml:space="preserve"> PAGEREF _Toc378001066 \h </w:instrText>
        </w:r>
        <w:r>
          <w:rPr>
            <w:webHidden/>
          </w:rPr>
        </w:r>
        <w:r>
          <w:rPr>
            <w:webHidden/>
          </w:rPr>
          <w:fldChar w:fldCharType="separate"/>
        </w:r>
        <w:r w:rsidR="0014034F">
          <w:rPr>
            <w:webHidden/>
          </w:rPr>
          <w:t>40</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7" w:history="1">
        <w:r w:rsidR="0014034F" w:rsidRPr="00ED63F2">
          <w:rPr>
            <w:rStyle w:val="Hyperlink"/>
          </w:rPr>
          <w:t>7.5</w:t>
        </w:r>
        <w:r w:rsidR="0014034F">
          <w:rPr>
            <w:rFonts w:asciiTheme="minorHAnsi" w:eastAsiaTheme="minorEastAsia" w:hAnsiTheme="minorHAnsi" w:cstheme="minorBidi"/>
            <w:color w:val="auto"/>
            <w:szCs w:val="22"/>
            <w:lang w:eastAsia="ja-JP"/>
          </w:rPr>
          <w:tab/>
        </w:r>
        <w:r w:rsidR="0014034F" w:rsidRPr="00ED63F2">
          <w:rPr>
            <w:rStyle w:val="Hyperlink"/>
          </w:rPr>
          <w:t>Automating the upload of data to DC21</w:t>
        </w:r>
        <w:r w:rsidR="0014034F">
          <w:rPr>
            <w:webHidden/>
          </w:rPr>
          <w:tab/>
        </w:r>
        <w:r>
          <w:rPr>
            <w:webHidden/>
          </w:rPr>
          <w:fldChar w:fldCharType="begin"/>
        </w:r>
        <w:r w:rsidR="0014034F">
          <w:rPr>
            <w:webHidden/>
          </w:rPr>
          <w:instrText xml:space="preserve"> PAGEREF _Toc378001067 \h </w:instrText>
        </w:r>
        <w:r>
          <w:rPr>
            <w:webHidden/>
          </w:rPr>
        </w:r>
        <w:r>
          <w:rPr>
            <w:webHidden/>
          </w:rPr>
          <w:fldChar w:fldCharType="separate"/>
        </w:r>
        <w:r w:rsidR="0014034F">
          <w:rPr>
            <w:webHidden/>
          </w:rPr>
          <w:t>41</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68" w:history="1">
        <w:r w:rsidR="0014034F" w:rsidRPr="00ED63F2">
          <w:rPr>
            <w:rStyle w:val="Hyperlink"/>
          </w:rPr>
          <w:t>8</w:t>
        </w:r>
        <w:r w:rsidR="0014034F">
          <w:rPr>
            <w:rFonts w:asciiTheme="minorHAnsi" w:eastAsiaTheme="minorEastAsia" w:hAnsiTheme="minorHAnsi" w:cstheme="minorBidi"/>
            <w:color w:val="auto"/>
            <w:sz w:val="22"/>
            <w:szCs w:val="22"/>
            <w:lang w:eastAsia="ja-JP"/>
          </w:rPr>
          <w:tab/>
        </w:r>
        <w:r w:rsidR="0014034F" w:rsidRPr="00ED63F2">
          <w:rPr>
            <w:rStyle w:val="Hyperlink"/>
          </w:rPr>
          <w:t>Managing Data Files</w:t>
        </w:r>
        <w:r w:rsidR="0014034F">
          <w:rPr>
            <w:webHidden/>
          </w:rPr>
          <w:tab/>
        </w:r>
        <w:r>
          <w:rPr>
            <w:webHidden/>
          </w:rPr>
          <w:fldChar w:fldCharType="begin"/>
        </w:r>
        <w:r w:rsidR="0014034F">
          <w:rPr>
            <w:webHidden/>
          </w:rPr>
          <w:instrText xml:space="preserve"> PAGEREF _Toc378001068 \h </w:instrText>
        </w:r>
        <w:r>
          <w:rPr>
            <w:webHidden/>
          </w:rPr>
        </w:r>
        <w:r>
          <w:rPr>
            <w:webHidden/>
          </w:rPr>
          <w:fldChar w:fldCharType="separate"/>
        </w:r>
        <w:r w:rsidR="0014034F">
          <w:rPr>
            <w:webHidden/>
          </w:rPr>
          <w:t>42</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69" w:history="1">
        <w:r w:rsidR="0014034F" w:rsidRPr="00ED63F2">
          <w:rPr>
            <w:rStyle w:val="Hyperlink"/>
          </w:rPr>
          <w:t>8.1</w:t>
        </w:r>
        <w:r w:rsidR="0014034F">
          <w:rPr>
            <w:rFonts w:asciiTheme="minorHAnsi" w:eastAsiaTheme="minorEastAsia" w:hAnsiTheme="minorHAnsi" w:cstheme="minorBidi"/>
            <w:color w:val="auto"/>
            <w:szCs w:val="22"/>
            <w:lang w:eastAsia="ja-JP"/>
          </w:rPr>
          <w:tab/>
        </w:r>
        <w:r w:rsidR="0014034F" w:rsidRPr="00ED63F2">
          <w:rPr>
            <w:rStyle w:val="Hyperlink"/>
          </w:rPr>
          <w:t>The Dashboard Tab</w:t>
        </w:r>
        <w:r w:rsidR="0014034F">
          <w:rPr>
            <w:webHidden/>
          </w:rPr>
          <w:tab/>
        </w:r>
        <w:r>
          <w:rPr>
            <w:webHidden/>
          </w:rPr>
          <w:fldChar w:fldCharType="begin"/>
        </w:r>
        <w:r w:rsidR="0014034F">
          <w:rPr>
            <w:webHidden/>
          </w:rPr>
          <w:instrText xml:space="preserve"> PAGEREF _Toc378001069 \h </w:instrText>
        </w:r>
        <w:r>
          <w:rPr>
            <w:webHidden/>
          </w:rPr>
        </w:r>
        <w:r>
          <w:rPr>
            <w:webHidden/>
          </w:rPr>
          <w:fldChar w:fldCharType="separate"/>
        </w:r>
        <w:r w:rsidR="0014034F">
          <w:rPr>
            <w:webHidden/>
          </w:rPr>
          <w:t>42</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0" w:history="1">
        <w:r w:rsidR="0014034F" w:rsidRPr="00ED63F2">
          <w:rPr>
            <w:rStyle w:val="Hyperlink"/>
          </w:rPr>
          <w:t>8.2</w:t>
        </w:r>
        <w:r w:rsidR="0014034F">
          <w:rPr>
            <w:rFonts w:asciiTheme="minorHAnsi" w:eastAsiaTheme="minorEastAsia" w:hAnsiTheme="minorHAnsi" w:cstheme="minorBidi"/>
            <w:color w:val="auto"/>
            <w:szCs w:val="22"/>
            <w:lang w:eastAsia="ja-JP"/>
          </w:rPr>
          <w:tab/>
        </w:r>
        <w:r w:rsidR="0014034F" w:rsidRPr="00ED63F2">
          <w:rPr>
            <w:rStyle w:val="Hyperlink"/>
          </w:rPr>
          <w:t>The Explore Data Tab and File Searching</w:t>
        </w:r>
        <w:r w:rsidR="0014034F">
          <w:rPr>
            <w:webHidden/>
          </w:rPr>
          <w:tab/>
        </w:r>
        <w:r>
          <w:rPr>
            <w:webHidden/>
          </w:rPr>
          <w:fldChar w:fldCharType="begin"/>
        </w:r>
        <w:r w:rsidR="0014034F">
          <w:rPr>
            <w:webHidden/>
          </w:rPr>
          <w:instrText xml:space="preserve"> PAGEREF _Toc378001070 \h </w:instrText>
        </w:r>
        <w:r>
          <w:rPr>
            <w:webHidden/>
          </w:rPr>
        </w:r>
        <w:r>
          <w:rPr>
            <w:webHidden/>
          </w:rPr>
          <w:fldChar w:fldCharType="separate"/>
        </w:r>
        <w:r w:rsidR="0014034F">
          <w:rPr>
            <w:webHidden/>
          </w:rPr>
          <w:t>42</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71" w:history="1">
        <w:r w:rsidR="0014034F" w:rsidRPr="00ED63F2">
          <w:rPr>
            <w:rStyle w:val="Hyperlink"/>
          </w:rPr>
          <w:t>8.2.1</w:t>
        </w:r>
        <w:r w:rsidR="0014034F">
          <w:rPr>
            <w:rFonts w:asciiTheme="minorHAnsi" w:eastAsiaTheme="minorEastAsia" w:hAnsiTheme="minorHAnsi" w:cstheme="minorBidi"/>
            <w:color w:val="auto"/>
            <w:szCs w:val="22"/>
            <w:lang w:eastAsia="ja-JP"/>
          </w:rPr>
          <w:tab/>
        </w:r>
        <w:r w:rsidR="0014034F" w:rsidRPr="00ED63F2">
          <w:rPr>
            <w:rStyle w:val="Hyperlink"/>
          </w:rPr>
          <w:t>Sorting</w:t>
        </w:r>
        <w:r w:rsidR="0014034F">
          <w:rPr>
            <w:webHidden/>
          </w:rPr>
          <w:tab/>
        </w:r>
        <w:r>
          <w:rPr>
            <w:webHidden/>
          </w:rPr>
          <w:fldChar w:fldCharType="begin"/>
        </w:r>
        <w:r w:rsidR="0014034F">
          <w:rPr>
            <w:webHidden/>
          </w:rPr>
          <w:instrText xml:space="preserve"> PAGEREF _Toc378001071 \h </w:instrText>
        </w:r>
        <w:r>
          <w:rPr>
            <w:webHidden/>
          </w:rPr>
        </w:r>
        <w:r>
          <w:rPr>
            <w:webHidden/>
          </w:rPr>
          <w:fldChar w:fldCharType="separate"/>
        </w:r>
        <w:r w:rsidR="0014034F">
          <w:rPr>
            <w:webHidden/>
          </w:rPr>
          <w:t>43</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72" w:history="1">
        <w:r w:rsidR="0014034F" w:rsidRPr="00ED63F2">
          <w:rPr>
            <w:rStyle w:val="Hyperlink"/>
          </w:rPr>
          <w:t>8.2.2</w:t>
        </w:r>
        <w:r w:rsidR="0014034F">
          <w:rPr>
            <w:rFonts w:asciiTheme="minorHAnsi" w:eastAsiaTheme="minorEastAsia" w:hAnsiTheme="minorHAnsi" w:cstheme="minorBidi"/>
            <w:color w:val="auto"/>
            <w:szCs w:val="22"/>
            <w:lang w:eastAsia="ja-JP"/>
          </w:rPr>
          <w:tab/>
        </w:r>
        <w:r w:rsidR="0014034F" w:rsidRPr="00ED63F2">
          <w:rPr>
            <w:rStyle w:val="Hyperlink"/>
          </w:rPr>
          <w:t>Searching</w:t>
        </w:r>
        <w:r w:rsidR="0014034F">
          <w:rPr>
            <w:webHidden/>
          </w:rPr>
          <w:tab/>
        </w:r>
        <w:r>
          <w:rPr>
            <w:webHidden/>
          </w:rPr>
          <w:fldChar w:fldCharType="begin"/>
        </w:r>
        <w:r w:rsidR="0014034F">
          <w:rPr>
            <w:webHidden/>
          </w:rPr>
          <w:instrText xml:space="preserve"> PAGEREF _Toc378001072 \h </w:instrText>
        </w:r>
        <w:r>
          <w:rPr>
            <w:webHidden/>
          </w:rPr>
        </w:r>
        <w:r>
          <w:rPr>
            <w:webHidden/>
          </w:rPr>
          <w:fldChar w:fldCharType="separate"/>
        </w:r>
        <w:r w:rsidR="0014034F">
          <w:rPr>
            <w:webHidden/>
          </w:rPr>
          <w:t>43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3" w:history="1">
        <w:r w:rsidR="0014034F" w:rsidRPr="00ED63F2">
          <w:rPr>
            <w:rStyle w:val="Hyperlink"/>
          </w:rPr>
          <w:t>8.3</w:t>
        </w:r>
        <w:r w:rsidR="0014034F">
          <w:rPr>
            <w:rFonts w:asciiTheme="minorHAnsi" w:eastAsiaTheme="minorEastAsia" w:hAnsiTheme="minorHAnsi" w:cstheme="minorBidi"/>
            <w:color w:val="auto"/>
            <w:szCs w:val="22"/>
            <w:lang w:eastAsia="ja-JP"/>
          </w:rPr>
          <w:tab/>
        </w:r>
        <w:r w:rsidR="0014034F" w:rsidRPr="00ED63F2">
          <w:rPr>
            <w:rStyle w:val="Hyperlink"/>
          </w:rPr>
          <w:t>The Cart</w:t>
        </w:r>
        <w:r w:rsidR="0014034F">
          <w:rPr>
            <w:webHidden/>
          </w:rPr>
          <w:tab/>
        </w:r>
        <w:r>
          <w:rPr>
            <w:webHidden/>
          </w:rPr>
          <w:fldChar w:fldCharType="begin"/>
        </w:r>
        <w:r w:rsidR="0014034F">
          <w:rPr>
            <w:webHidden/>
          </w:rPr>
          <w:instrText xml:space="preserve"> PAGEREF _Toc378001073 \h </w:instrText>
        </w:r>
        <w:r>
          <w:rPr>
            <w:webHidden/>
          </w:rPr>
        </w:r>
        <w:r>
          <w:rPr>
            <w:webHidden/>
          </w:rPr>
          <w:fldChar w:fldCharType="separate"/>
        </w:r>
        <w:r w:rsidR="0014034F">
          <w:rPr>
            <w:webHidden/>
          </w:rPr>
          <w:t>54</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74" w:history="1">
        <w:r w:rsidR="0014034F" w:rsidRPr="00ED63F2">
          <w:rPr>
            <w:rStyle w:val="Hyperlink"/>
          </w:rPr>
          <w:t>8.3.1</w:t>
        </w:r>
        <w:r w:rsidR="0014034F">
          <w:rPr>
            <w:rFonts w:asciiTheme="minorHAnsi" w:eastAsiaTheme="minorEastAsia" w:hAnsiTheme="minorHAnsi" w:cstheme="minorBidi"/>
            <w:color w:val="auto"/>
            <w:szCs w:val="22"/>
            <w:lang w:eastAsia="ja-JP"/>
          </w:rPr>
          <w:tab/>
        </w:r>
        <w:r w:rsidR="0014034F" w:rsidRPr="00ED63F2">
          <w:rPr>
            <w:rStyle w:val="Hyperlink"/>
          </w:rPr>
          <w:t>Editing the Cart Contents</w:t>
        </w:r>
        <w:r w:rsidR="0014034F">
          <w:rPr>
            <w:webHidden/>
          </w:rPr>
          <w:tab/>
        </w:r>
        <w:r>
          <w:rPr>
            <w:webHidden/>
          </w:rPr>
          <w:fldChar w:fldCharType="begin"/>
        </w:r>
        <w:r w:rsidR="0014034F">
          <w:rPr>
            <w:webHidden/>
          </w:rPr>
          <w:instrText xml:space="preserve"> PAGEREF _Toc378001074 \h </w:instrText>
        </w:r>
        <w:r>
          <w:rPr>
            <w:webHidden/>
          </w:rPr>
        </w:r>
        <w:r>
          <w:rPr>
            <w:webHidden/>
          </w:rPr>
          <w:fldChar w:fldCharType="separate"/>
        </w:r>
        <w:r w:rsidR="0014034F">
          <w:rPr>
            <w:webHidden/>
          </w:rPr>
          <w:t>55</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5" w:history="1">
        <w:r w:rsidR="0014034F" w:rsidRPr="00ED63F2">
          <w:rPr>
            <w:rStyle w:val="Hyperlink"/>
          </w:rPr>
          <w:t>8.4</w:t>
        </w:r>
        <w:r w:rsidR="0014034F">
          <w:rPr>
            <w:rFonts w:asciiTheme="minorHAnsi" w:eastAsiaTheme="minorEastAsia" w:hAnsiTheme="minorHAnsi" w:cstheme="minorBidi"/>
            <w:color w:val="auto"/>
            <w:szCs w:val="22"/>
            <w:lang w:eastAsia="ja-JP"/>
          </w:rPr>
          <w:tab/>
        </w:r>
        <w:r w:rsidR="0014034F" w:rsidRPr="00ED63F2">
          <w:rPr>
            <w:rStyle w:val="Hyperlink"/>
          </w:rPr>
          <w:t>Viewing and Editing a File's Metadata</w:t>
        </w:r>
        <w:r w:rsidR="0014034F">
          <w:rPr>
            <w:webHidden/>
          </w:rPr>
          <w:tab/>
        </w:r>
        <w:r>
          <w:rPr>
            <w:webHidden/>
          </w:rPr>
          <w:fldChar w:fldCharType="begin"/>
        </w:r>
        <w:r w:rsidR="0014034F">
          <w:rPr>
            <w:webHidden/>
          </w:rPr>
          <w:instrText xml:space="preserve"> PAGEREF _Toc378001075 \h </w:instrText>
        </w:r>
        <w:r>
          <w:rPr>
            <w:webHidden/>
          </w:rPr>
        </w:r>
        <w:r>
          <w:rPr>
            <w:webHidden/>
          </w:rPr>
          <w:fldChar w:fldCharType="separate"/>
        </w:r>
        <w:r w:rsidR="0014034F">
          <w:rPr>
            <w:webHidden/>
          </w:rPr>
          <w:t>57</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6" w:history="1">
        <w:r w:rsidR="0014034F" w:rsidRPr="00ED63F2">
          <w:rPr>
            <w:rStyle w:val="Hyperlink"/>
          </w:rPr>
          <w:t>8.5</w:t>
        </w:r>
        <w:r w:rsidR="0014034F">
          <w:rPr>
            <w:rFonts w:asciiTheme="minorHAnsi" w:eastAsiaTheme="minorEastAsia" w:hAnsiTheme="minorHAnsi" w:cstheme="minorBidi"/>
            <w:color w:val="auto"/>
            <w:szCs w:val="22"/>
            <w:lang w:eastAsia="ja-JP"/>
          </w:rPr>
          <w:tab/>
        </w:r>
        <w:r w:rsidR="0014034F" w:rsidRPr="00ED63F2">
          <w:rPr>
            <w:rStyle w:val="Hyperlink"/>
          </w:rPr>
          <w:t>Deleting a Data File</w:t>
        </w:r>
        <w:r w:rsidR="0014034F">
          <w:rPr>
            <w:webHidden/>
          </w:rPr>
          <w:tab/>
        </w:r>
        <w:r>
          <w:rPr>
            <w:webHidden/>
          </w:rPr>
          <w:fldChar w:fldCharType="begin"/>
        </w:r>
        <w:r w:rsidR="0014034F">
          <w:rPr>
            <w:webHidden/>
          </w:rPr>
          <w:instrText xml:space="preserve"> PAGEREF _Toc378001076 \h </w:instrText>
        </w:r>
        <w:r>
          <w:rPr>
            <w:webHidden/>
          </w:rPr>
        </w:r>
        <w:r>
          <w:rPr>
            <w:webHidden/>
          </w:rPr>
          <w:fldChar w:fldCharType="separate"/>
        </w:r>
        <w:r w:rsidR="0014034F">
          <w:rPr>
            <w:webHidden/>
          </w:rPr>
          <w:t>60</w:t>
        </w:r>
        <w:r>
          <w:rPr>
            <w:webHidden/>
          </w:rPr>
          <w:fldChar w:fldCharType="end"/>
        </w:r>
      </w:hyperlink>
    </w:p>
    <w:p w:rsidR="0014034F" w:rsidRDefault="009245FD">
      <w:pPr>
        <w:pStyle w:val="TOC1"/>
        <w:tabs>
          <w:tab w:val="left" w:pos="480"/>
        </w:tabs>
        <w:rPr>
          <w:rFonts w:asciiTheme="minorHAnsi" w:eastAsiaTheme="minorEastAsia" w:hAnsiTheme="minorHAnsi" w:cstheme="minorBidi"/>
          <w:color w:val="auto"/>
          <w:sz w:val="22"/>
          <w:szCs w:val="22"/>
          <w:lang w:eastAsia="ja-JP"/>
        </w:rPr>
      </w:pPr>
      <w:hyperlink w:anchor="_Toc378001077" w:history="1">
        <w:r w:rsidR="0014034F" w:rsidRPr="00ED63F2">
          <w:rPr>
            <w:rStyle w:val="Hyperlink"/>
          </w:rPr>
          <w:t>9</w:t>
        </w:r>
        <w:r w:rsidR="0014034F">
          <w:rPr>
            <w:rFonts w:asciiTheme="minorHAnsi" w:eastAsiaTheme="minorEastAsia" w:hAnsiTheme="minorHAnsi" w:cstheme="minorBidi"/>
            <w:color w:val="auto"/>
            <w:sz w:val="22"/>
            <w:szCs w:val="22"/>
            <w:lang w:eastAsia="ja-JP"/>
          </w:rPr>
          <w:tab/>
        </w:r>
        <w:r w:rsidR="0014034F" w:rsidRPr="00ED63F2">
          <w:rPr>
            <w:rStyle w:val="Hyperlink"/>
          </w:rPr>
          <w:t>Publishing Your Data</w:t>
        </w:r>
        <w:r w:rsidR="0014034F">
          <w:rPr>
            <w:webHidden/>
          </w:rPr>
          <w:tab/>
        </w:r>
        <w:r>
          <w:rPr>
            <w:webHidden/>
          </w:rPr>
          <w:fldChar w:fldCharType="begin"/>
        </w:r>
        <w:r w:rsidR="0014034F">
          <w:rPr>
            <w:webHidden/>
          </w:rPr>
          <w:instrText xml:space="preserve"> PAGEREF _Toc378001077 \h </w:instrText>
        </w:r>
        <w:r>
          <w:rPr>
            <w:webHidden/>
          </w:rPr>
        </w:r>
        <w:r>
          <w:rPr>
            <w:webHidden/>
          </w:rPr>
          <w:fldChar w:fldCharType="separate"/>
        </w:r>
        <w:r w:rsidR="0014034F">
          <w:rPr>
            <w:webHidden/>
          </w:rPr>
          <w:t>61</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8" w:history="1">
        <w:r w:rsidR="0014034F" w:rsidRPr="00ED63F2">
          <w:rPr>
            <w:rStyle w:val="Hyperlink"/>
          </w:rPr>
          <w:t>9.1</w:t>
        </w:r>
        <w:r w:rsidR="0014034F">
          <w:rPr>
            <w:rFonts w:asciiTheme="minorHAnsi" w:eastAsiaTheme="minorEastAsia" w:hAnsiTheme="minorHAnsi" w:cstheme="minorBidi"/>
            <w:color w:val="auto"/>
            <w:szCs w:val="22"/>
            <w:lang w:eastAsia="ja-JP"/>
          </w:rPr>
          <w:tab/>
        </w:r>
        <w:r w:rsidR="0014034F" w:rsidRPr="00ED63F2">
          <w:rPr>
            <w:rStyle w:val="Hyperlink"/>
          </w:rPr>
          <w:t>Creating a Package</w:t>
        </w:r>
        <w:r w:rsidR="0014034F">
          <w:rPr>
            <w:webHidden/>
          </w:rPr>
          <w:tab/>
        </w:r>
        <w:r>
          <w:rPr>
            <w:webHidden/>
          </w:rPr>
          <w:fldChar w:fldCharType="begin"/>
        </w:r>
        <w:r w:rsidR="0014034F">
          <w:rPr>
            <w:webHidden/>
          </w:rPr>
          <w:instrText xml:space="preserve"> PAGEREF _Toc378001078 \h </w:instrText>
        </w:r>
        <w:r>
          <w:rPr>
            <w:webHidden/>
          </w:rPr>
        </w:r>
        <w:r>
          <w:rPr>
            <w:webHidden/>
          </w:rPr>
          <w:fldChar w:fldCharType="separate"/>
        </w:r>
        <w:r w:rsidR="0014034F">
          <w:rPr>
            <w:webHidden/>
          </w:rPr>
          <w:t>62</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79" w:history="1">
        <w:r w:rsidR="0014034F" w:rsidRPr="00ED63F2">
          <w:rPr>
            <w:rStyle w:val="Hyperlink"/>
          </w:rPr>
          <w:t>9.2</w:t>
        </w:r>
        <w:r w:rsidR="0014034F">
          <w:rPr>
            <w:rFonts w:asciiTheme="minorHAnsi" w:eastAsiaTheme="minorEastAsia" w:hAnsiTheme="minorHAnsi" w:cstheme="minorBidi"/>
            <w:color w:val="auto"/>
            <w:szCs w:val="22"/>
            <w:lang w:eastAsia="ja-JP"/>
          </w:rPr>
          <w:tab/>
        </w:r>
        <w:r w:rsidR="0014034F" w:rsidRPr="00ED63F2">
          <w:rPr>
            <w:rStyle w:val="Hyperlink"/>
          </w:rPr>
          <w:t>Publishing a Package</w:t>
        </w:r>
        <w:r w:rsidR="0014034F">
          <w:rPr>
            <w:webHidden/>
          </w:rPr>
          <w:tab/>
        </w:r>
        <w:r>
          <w:rPr>
            <w:webHidden/>
          </w:rPr>
          <w:fldChar w:fldCharType="begin"/>
        </w:r>
        <w:r w:rsidR="0014034F">
          <w:rPr>
            <w:webHidden/>
          </w:rPr>
          <w:instrText xml:space="preserve"> PAGEREF _Toc378001079 \h </w:instrText>
        </w:r>
        <w:r>
          <w:rPr>
            <w:webHidden/>
          </w:rPr>
        </w:r>
        <w:r>
          <w:rPr>
            <w:webHidden/>
          </w:rPr>
          <w:fldChar w:fldCharType="separate"/>
        </w:r>
        <w:r w:rsidR="0014034F">
          <w:rPr>
            <w:webHidden/>
          </w:rPr>
          <w:t>64</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80" w:history="1">
        <w:r w:rsidR="0014034F" w:rsidRPr="00ED63F2">
          <w:rPr>
            <w:rStyle w:val="Hyperlink"/>
          </w:rPr>
          <w:t>9.3</w:t>
        </w:r>
        <w:r w:rsidR="0014034F">
          <w:rPr>
            <w:rFonts w:asciiTheme="minorHAnsi" w:eastAsiaTheme="minorEastAsia" w:hAnsiTheme="minorHAnsi" w:cstheme="minorBidi"/>
            <w:color w:val="auto"/>
            <w:szCs w:val="22"/>
            <w:lang w:eastAsia="ja-JP"/>
          </w:rPr>
          <w:tab/>
        </w:r>
        <w:r w:rsidR="0014034F" w:rsidRPr="00ED63F2">
          <w:rPr>
            <w:rStyle w:val="Hyperlink"/>
          </w:rPr>
          <w:t>Managing Published Packages</w:t>
        </w:r>
        <w:r w:rsidR="0014034F">
          <w:rPr>
            <w:webHidden/>
          </w:rPr>
          <w:tab/>
        </w:r>
        <w:r>
          <w:rPr>
            <w:webHidden/>
          </w:rPr>
          <w:fldChar w:fldCharType="begin"/>
        </w:r>
        <w:r w:rsidR="0014034F">
          <w:rPr>
            <w:webHidden/>
          </w:rPr>
          <w:instrText xml:space="preserve"> PAGEREF _Toc378001080 \h </w:instrText>
        </w:r>
        <w:r>
          <w:rPr>
            <w:webHidden/>
          </w:rPr>
        </w:r>
        <w:r>
          <w:rPr>
            <w:webHidden/>
          </w:rPr>
          <w:fldChar w:fldCharType="separate"/>
        </w:r>
        <w:r w:rsidR="0014034F">
          <w:rPr>
            <w:webHidden/>
          </w:rPr>
          <w:t>65</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81" w:history="1">
        <w:r w:rsidR="0014034F" w:rsidRPr="00ED63F2">
          <w:rPr>
            <w:rStyle w:val="Hyperlink"/>
          </w:rPr>
          <w:t>9.3.1</w:t>
        </w:r>
        <w:r w:rsidR="0014034F">
          <w:rPr>
            <w:rFonts w:asciiTheme="minorHAnsi" w:eastAsiaTheme="minorEastAsia" w:hAnsiTheme="minorHAnsi" w:cstheme="minorBidi"/>
            <w:color w:val="auto"/>
            <w:szCs w:val="22"/>
            <w:lang w:eastAsia="ja-JP"/>
          </w:rPr>
          <w:tab/>
        </w:r>
        <w:r w:rsidR="0014034F" w:rsidRPr="00ED63F2">
          <w:rPr>
            <w:rStyle w:val="Hyperlink"/>
          </w:rPr>
          <w:t>Publishing a second time</w:t>
        </w:r>
        <w:r w:rsidR="0014034F">
          <w:rPr>
            <w:webHidden/>
          </w:rPr>
          <w:tab/>
        </w:r>
        <w:r>
          <w:rPr>
            <w:webHidden/>
          </w:rPr>
          <w:fldChar w:fldCharType="begin"/>
        </w:r>
        <w:r w:rsidR="0014034F">
          <w:rPr>
            <w:webHidden/>
          </w:rPr>
          <w:instrText xml:space="preserve"> PAGEREF _Toc378001081 \h </w:instrText>
        </w:r>
        <w:r>
          <w:rPr>
            <w:webHidden/>
          </w:rPr>
        </w:r>
        <w:r>
          <w:rPr>
            <w:webHidden/>
          </w:rPr>
          <w:fldChar w:fldCharType="separate"/>
        </w:r>
        <w:r w:rsidR="0014034F">
          <w:rPr>
            <w:webHidden/>
          </w:rPr>
          <w:t>66</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82" w:history="1">
        <w:r w:rsidR="0014034F" w:rsidRPr="00ED63F2">
          <w:rPr>
            <w:rStyle w:val="Hyperlink"/>
          </w:rPr>
          <w:t>9.3.2</w:t>
        </w:r>
        <w:r w:rsidR="0014034F">
          <w:rPr>
            <w:rFonts w:asciiTheme="minorHAnsi" w:eastAsiaTheme="minorEastAsia" w:hAnsiTheme="minorHAnsi" w:cstheme="minorBidi"/>
            <w:color w:val="auto"/>
            <w:szCs w:val="22"/>
            <w:lang w:eastAsia="ja-JP"/>
          </w:rPr>
          <w:tab/>
        </w:r>
        <w:r w:rsidR="0014034F" w:rsidRPr="00ED63F2">
          <w:rPr>
            <w:rStyle w:val="Hyperlink"/>
          </w:rPr>
          <w:t>Deleting Published Packages</w:t>
        </w:r>
        <w:r w:rsidR="0014034F">
          <w:rPr>
            <w:webHidden/>
          </w:rPr>
          <w:tab/>
        </w:r>
        <w:r>
          <w:rPr>
            <w:webHidden/>
          </w:rPr>
          <w:fldChar w:fldCharType="begin"/>
        </w:r>
        <w:r w:rsidR="0014034F">
          <w:rPr>
            <w:webHidden/>
          </w:rPr>
          <w:instrText xml:space="preserve"> PAGEREF _Toc378001082 \h </w:instrText>
        </w:r>
        <w:r>
          <w:rPr>
            <w:webHidden/>
          </w:rPr>
        </w:r>
        <w:r>
          <w:rPr>
            <w:webHidden/>
          </w:rPr>
          <w:fldChar w:fldCharType="separate"/>
        </w:r>
        <w:r w:rsidR="0014034F">
          <w:rPr>
            <w:webHidden/>
          </w:rPr>
          <w:t>66</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83" w:history="1">
        <w:r w:rsidR="0014034F" w:rsidRPr="00ED63F2">
          <w:rPr>
            <w:rStyle w:val="Hyperlink"/>
          </w:rPr>
          <w:t>9.3.3</w:t>
        </w:r>
        <w:r w:rsidR="0014034F">
          <w:rPr>
            <w:rFonts w:asciiTheme="minorHAnsi" w:eastAsiaTheme="minorEastAsia" w:hAnsiTheme="minorHAnsi" w:cstheme="minorBidi"/>
            <w:color w:val="auto"/>
            <w:szCs w:val="22"/>
            <w:lang w:eastAsia="ja-JP"/>
          </w:rPr>
          <w:tab/>
        </w:r>
        <w:r w:rsidR="0014034F" w:rsidRPr="00ED63F2">
          <w:rPr>
            <w:rStyle w:val="Hyperlink"/>
          </w:rPr>
          <w:t>Editing Published Packages</w:t>
        </w:r>
        <w:r w:rsidR="0014034F">
          <w:rPr>
            <w:webHidden/>
          </w:rPr>
          <w:tab/>
        </w:r>
        <w:r>
          <w:rPr>
            <w:webHidden/>
          </w:rPr>
          <w:fldChar w:fldCharType="begin"/>
        </w:r>
        <w:r w:rsidR="0014034F">
          <w:rPr>
            <w:webHidden/>
          </w:rPr>
          <w:instrText xml:space="preserve"> PAGEREF _Toc378001083 \h </w:instrText>
        </w:r>
        <w:r>
          <w:rPr>
            <w:webHidden/>
          </w:rPr>
        </w:r>
        <w:r>
          <w:rPr>
            <w:webHidden/>
          </w:rPr>
          <w:fldChar w:fldCharType="separate"/>
        </w:r>
        <w:r w:rsidR="0014034F">
          <w:rPr>
            <w:webHidden/>
          </w:rPr>
          <w:t>66</w:t>
        </w:r>
        <w:r>
          <w:rPr>
            <w:webHidden/>
          </w:rPr>
          <w:fldChar w:fldCharType="end"/>
        </w:r>
      </w:hyperlink>
    </w:p>
    <w:p w:rsidR="0014034F" w:rsidRDefault="009245FD">
      <w:pPr>
        <w:pStyle w:val="TOC3"/>
        <w:tabs>
          <w:tab w:val="left" w:pos="1200"/>
        </w:tabs>
        <w:rPr>
          <w:rFonts w:asciiTheme="minorHAnsi" w:eastAsiaTheme="minorEastAsia" w:hAnsiTheme="minorHAnsi" w:cstheme="minorBidi"/>
          <w:color w:val="auto"/>
          <w:szCs w:val="22"/>
          <w:lang w:eastAsia="ja-JP"/>
        </w:rPr>
      </w:pPr>
      <w:hyperlink w:anchor="_Toc378001084" w:history="1">
        <w:r w:rsidR="0014034F" w:rsidRPr="00ED63F2">
          <w:rPr>
            <w:rStyle w:val="Hyperlink"/>
          </w:rPr>
          <w:t>9.3.4</w:t>
        </w:r>
        <w:r w:rsidR="0014034F">
          <w:rPr>
            <w:rFonts w:asciiTheme="minorHAnsi" w:eastAsiaTheme="minorEastAsia" w:hAnsiTheme="minorHAnsi" w:cstheme="minorBidi"/>
            <w:color w:val="auto"/>
            <w:szCs w:val="22"/>
            <w:lang w:eastAsia="ja-JP"/>
          </w:rPr>
          <w:tab/>
        </w:r>
        <w:r w:rsidR="0014034F" w:rsidRPr="00ED63F2">
          <w:rPr>
            <w:rStyle w:val="Hyperlink"/>
          </w:rPr>
          <w:t>Correcting Published Packages</w:t>
        </w:r>
        <w:r w:rsidR="0014034F">
          <w:rPr>
            <w:webHidden/>
          </w:rPr>
          <w:tab/>
        </w:r>
        <w:r>
          <w:rPr>
            <w:webHidden/>
          </w:rPr>
          <w:fldChar w:fldCharType="begin"/>
        </w:r>
        <w:r w:rsidR="0014034F">
          <w:rPr>
            <w:webHidden/>
          </w:rPr>
          <w:instrText xml:space="preserve"> PAGEREF _Toc378001084 \h </w:instrText>
        </w:r>
        <w:r>
          <w:rPr>
            <w:webHidden/>
          </w:rPr>
        </w:r>
        <w:r>
          <w:rPr>
            <w:webHidden/>
          </w:rPr>
          <w:fldChar w:fldCharType="separate"/>
        </w:r>
        <w:r w:rsidR="0014034F">
          <w:rPr>
            <w:webHidden/>
          </w:rPr>
          <w:t>67</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85" w:history="1">
        <w:r w:rsidR="0014034F" w:rsidRPr="00ED63F2">
          <w:rPr>
            <w:rStyle w:val="Hyperlink"/>
          </w:rPr>
          <w:t>9.4</w:t>
        </w:r>
        <w:r w:rsidR="0014034F">
          <w:rPr>
            <w:rFonts w:asciiTheme="minorHAnsi" w:eastAsiaTheme="minorEastAsia" w:hAnsiTheme="minorHAnsi" w:cstheme="minorBidi"/>
            <w:color w:val="auto"/>
            <w:szCs w:val="22"/>
            <w:lang w:eastAsia="ja-JP"/>
          </w:rPr>
          <w:tab/>
        </w:r>
        <w:r w:rsidR="0014034F" w:rsidRPr="00ED63F2">
          <w:rPr>
            <w:rStyle w:val="Hyperlink"/>
          </w:rPr>
          <w:t>Viewing Published data</w:t>
        </w:r>
        <w:r w:rsidR="0014034F">
          <w:rPr>
            <w:webHidden/>
          </w:rPr>
          <w:tab/>
        </w:r>
        <w:r>
          <w:rPr>
            <w:webHidden/>
          </w:rPr>
          <w:fldChar w:fldCharType="begin"/>
        </w:r>
        <w:r w:rsidR="0014034F">
          <w:rPr>
            <w:webHidden/>
          </w:rPr>
          <w:instrText xml:space="preserve"> PAGEREF _Toc378001085 \h </w:instrText>
        </w:r>
        <w:r>
          <w:rPr>
            <w:webHidden/>
          </w:rPr>
        </w:r>
        <w:r>
          <w:rPr>
            <w:webHidden/>
          </w:rPr>
          <w:fldChar w:fldCharType="separate"/>
        </w:r>
        <w:r w:rsidR="0014034F">
          <w:rPr>
            <w:webHidden/>
          </w:rPr>
          <w:t>67</w:t>
        </w:r>
        <w:r>
          <w:rPr>
            <w:webHidden/>
          </w:rPr>
          <w:fldChar w:fldCharType="end"/>
        </w:r>
      </w:hyperlink>
    </w:p>
    <w:p w:rsidR="0014034F" w:rsidRDefault="009245FD">
      <w:pPr>
        <w:pStyle w:val="TOC1"/>
        <w:tabs>
          <w:tab w:val="left" w:pos="720"/>
        </w:tabs>
        <w:rPr>
          <w:rFonts w:asciiTheme="minorHAnsi" w:eastAsiaTheme="minorEastAsia" w:hAnsiTheme="minorHAnsi" w:cstheme="minorBidi"/>
          <w:color w:val="auto"/>
          <w:sz w:val="22"/>
          <w:szCs w:val="22"/>
          <w:lang w:eastAsia="ja-JP"/>
        </w:rPr>
      </w:pPr>
      <w:hyperlink w:anchor="_Toc378001086" w:history="1">
        <w:r w:rsidR="0014034F" w:rsidRPr="00ED63F2">
          <w:rPr>
            <w:rStyle w:val="Hyperlink"/>
          </w:rPr>
          <w:t>10</w:t>
        </w:r>
        <w:r w:rsidR="0014034F">
          <w:rPr>
            <w:rFonts w:asciiTheme="minorHAnsi" w:eastAsiaTheme="minorEastAsia" w:hAnsiTheme="minorHAnsi" w:cstheme="minorBidi"/>
            <w:color w:val="auto"/>
            <w:sz w:val="22"/>
            <w:szCs w:val="22"/>
            <w:lang w:eastAsia="ja-JP"/>
          </w:rPr>
          <w:tab/>
        </w:r>
        <w:r w:rsidR="0014034F" w:rsidRPr="00ED63F2">
          <w:rPr>
            <w:rStyle w:val="Hyperlink"/>
          </w:rPr>
          <w:t>Downloading files</w:t>
        </w:r>
        <w:r w:rsidR="0014034F">
          <w:rPr>
            <w:webHidden/>
          </w:rPr>
          <w:tab/>
        </w:r>
        <w:r>
          <w:rPr>
            <w:webHidden/>
          </w:rPr>
          <w:fldChar w:fldCharType="begin"/>
        </w:r>
        <w:r w:rsidR="0014034F">
          <w:rPr>
            <w:webHidden/>
          </w:rPr>
          <w:instrText xml:space="preserve"> PAGEREF _Toc378001086 \h </w:instrText>
        </w:r>
        <w:r>
          <w:rPr>
            <w:webHidden/>
          </w:rPr>
        </w:r>
        <w:r>
          <w:rPr>
            <w:webHidden/>
          </w:rPr>
          <w:fldChar w:fldCharType="separate"/>
        </w:r>
        <w:r w:rsidR="0014034F">
          <w:rPr>
            <w:webHidden/>
          </w:rPr>
          <w:t>68</w:t>
        </w:r>
        <w:r>
          <w:rPr>
            <w:webHidden/>
          </w:rPr>
          <w:fldChar w:fldCharType="end"/>
        </w:r>
      </w:hyperlink>
    </w:p>
    <w:p w:rsidR="0014034F" w:rsidRDefault="009245FD">
      <w:pPr>
        <w:pStyle w:val="TOC1"/>
        <w:tabs>
          <w:tab w:val="left" w:pos="720"/>
        </w:tabs>
        <w:rPr>
          <w:rFonts w:asciiTheme="minorHAnsi" w:eastAsiaTheme="minorEastAsia" w:hAnsiTheme="minorHAnsi" w:cstheme="minorBidi"/>
          <w:color w:val="auto"/>
          <w:sz w:val="22"/>
          <w:szCs w:val="22"/>
          <w:lang w:eastAsia="ja-JP"/>
        </w:rPr>
      </w:pPr>
      <w:hyperlink w:anchor="_Toc378001087" w:history="1">
        <w:r w:rsidR="0014034F" w:rsidRPr="00ED63F2">
          <w:rPr>
            <w:rStyle w:val="Hyperlink"/>
          </w:rPr>
          <w:t>11</w:t>
        </w:r>
        <w:r w:rsidR="0014034F">
          <w:rPr>
            <w:rFonts w:asciiTheme="minorHAnsi" w:eastAsiaTheme="minorEastAsia" w:hAnsiTheme="minorHAnsi" w:cstheme="minorBidi"/>
            <w:color w:val="auto"/>
            <w:sz w:val="22"/>
            <w:szCs w:val="22"/>
            <w:lang w:eastAsia="ja-JP"/>
          </w:rPr>
          <w:tab/>
        </w:r>
        <w:r w:rsidR="0014034F" w:rsidRPr="00ED63F2">
          <w:rPr>
            <w:rStyle w:val="Hyperlink"/>
          </w:rPr>
          <w:t>DC21 Administration</w:t>
        </w:r>
        <w:r w:rsidR="0014034F">
          <w:rPr>
            <w:webHidden/>
          </w:rPr>
          <w:tab/>
        </w:r>
        <w:r>
          <w:rPr>
            <w:webHidden/>
          </w:rPr>
          <w:fldChar w:fldCharType="begin"/>
        </w:r>
        <w:r w:rsidR="0014034F">
          <w:rPr>
            <w:webHidden/>
          </w:rPr>
          <w:instrText xml:space="preserve"> PAGEREF _Toc378001087 \h </w:instrText>
        </w:r>
        <w:r>
          <w:rPr>
            <w:webHidden/>
          </w:rPr>
        </w:r>
        <w:r>
          <w:rPr>
            <w:webHidden/>
          </w:rPr>
          <w:fldChar w:fldCharType="separate"/>
        </w:r>
        <w:r w:rsidR="0014034F">
          <w:rPr>
            <w:webHidden/>
          </w:rPr>
          <w:t>69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88" w:history="1">
        <w:r w:rsidR="0014034F" w:rsidRPr="00ED63F2">
          <w:rPr>
            <w:rStyle w:val="Hyperlink"/>
          </w:rPr>
          <w:t>11.1</w:t>
        </w:r>
        <w:r w:rsidR="0014034F">
          <w:rPr>
            <w:rFonts w:asciiTheme="minorHAnsi" w:eastAsiaTheme="minorEastAsia" w:hAnsiTheme="minorHAnsi" w:cstheme="minorBidi"/>
            <w:color w:val="auto"/>
            <w:szCs w:val="22"/>
            <w:lang w:eastAsia="ja-JP"/>
          </w:rPr>
          <w:tab/>
        </w:r>
        <w:r w:rsidR="0014034F" w:rsidRPr="00ED63F2">
          <w:rPr>
            <w:rStyle w:val="Hyperlink"/>
          </w:rPr>
          <w:t>Managing Users’ Details</w:t>
        </w:r>
        <w:r w:rsidR="0014034F">
          <w:rPr>
            <w:webHidden/>
          </w:rPr>
          <w:tab/>
        </w:r>
        <w:r>
          <w:rPr>
            <w:webHidden/>
          </w:rPr>
          <w:fldChar w:fldCharType="begin"/>
        </w:r>
        <w:r w:rsidR="0014034F">
          <w:rPr>
            <w:webHidden/>
          </w:rPr>
          <w:instrText xml:space="preserve"> PAGEREF _Toc378001088 \h </w:instrText>
        </w:r>
        <w:r>
          <w:rPr>
            <w:webHidden/>
          </w:rPr>
        </w:r>
        <w:r>
          <w:rPr>
            <w:webHidden/>
          </w:rPr>
          <w:fldChar w:fldCharType="separate"/>
        </w:r>
        <w:r w:rsidR="0014034F">
          <w:rPr>
            <w:webHidden/>
          </w:rPr>
          <w:t>69</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89" w:history="1">
        <w:r w:rsidR="0014034F" w:rsidRPr="00ED63F2">
          <w:rPr>
            <w:rStyle w:val="Hyperlink"/>
          </w:rPr>
          <w:t>11.2</w:t>
        </w:r>
        <w:r w:rsidR="0014034F">
          <w:rPr>
            <w:rFonts w:asciiTheme="minorHAnsi" w:eastAsiaTheme="minorEastAsia" w:hAnsiTheme="minorHAnsi" w:cstheme="minorBidi"/>
            <w:color w:val="auto"/>
            <w:szCs w:val="22"/>
            <w:lang w:eastAsia="ja-JP"/>
          </w:rPr>
          <w:tab/>
        </w:r>
        <w:r w:rsidR="0014034F" w:rsidRPr="00ED63F2">
          <w:rPr>
            <w:rStyle w:val="Hyperlink"/>
          </w:rPr>
          <w:t>Authorising New Users – The Access Requests Tab</w:t>
        </w:r>
        <w:r w:rsidR="0014034F">
          <w:rPr>
            <w:webHidden/>
          </w:rPr>
          <w:tab/>
        </w:r>
        <w:r>
          <w:rPr>
            <w:webHidden/>
          </w:rPr>
          <w:fldChar w:fldCharType="begin"/>
        </w:r>
        <w:r w:rsidR="0014034F">
          <w:rPr>
            <w:webHidden/>
          </w:rPr>
          <w:instrText xml:space="preserve"> PAGEREF _Toc378001089 \h </w:instrText>
        </w:r>
        <w:r>
          <w:rPr>
            <w:webHidden/>
          </w:rPr>
        </w:r>
        <w:r>
          <w:rPr>
            <w:webHidden/>
          </w:rPr>
          <w:fldChar w:fldCharType="separate"/>
        </w:r>
        <w:r w:rsidR="0014034F">
          <w:rPr>
            <w:webHidden/>
          </w:rPr>
          <w:t>71</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90" w:history="1">
        <w:r w:rsidR="0014034F" w:rsidRPr="00ED63F2">
          <w:rPr>
            <w:rStyle w:val="Hyperlink"/>
          </w:rPr>
          <w:t>11.3</w:t>
        </w:r>
        <w:r w:rsidR="0014034F">
          <w:rPr>
            <w:rFonts w:asciiTheme="minorHAnsi" w:eastAsiaTheme="minorEastAsia" w:hAnsiTheme="minorHAnsi" w:cstheme="minorBidi"/>
            <w:color w:val="auto"/>
            <w:szCs w:val="22"/>
            <w:lang w:eastAsia="ja-JP"/>
          </w:rPr>
          <w:tab/>
        </w:r>
        <w:r w:rsidR="0014034F" w:rsidRPr="00ED63F2">
          <w:rPr>
            <w:rStyle w:val="Hyperlink"/>
          </w:rPr>
          <w:t>Managing Column Mappings</w:t>
        </w:r>
        <w:r w:rsidR="0014034F">
          <w:rPr>
            <w:webHidden/>
          </w:rPr>
          <w:tab/>
        </w:r>
        <w:r>
          <w:rPr>
            <w:webHidden/>
          </w:rPr>
          <w:fldChar w:fldCharType="begin"/>
        </w:r>
        <w:r w:rsidR="0014034F">
          <w:rPr>
            <w:webHidden/>
          </w:rPr>
          <w:instrText xml:space="preserve"> PAGEREF _Toc378001090 \h </w:instrText>
        </w:r>
        <w:r>
          <w:rPr>
            <w:webHidden/>
          </w:rPr>
        </w:r>
        <w:r>
          <w:rPr>
            <w:webHidden/>
          </w:rPr>
          <w:fldChar w:fldCharType="separate"/>
        </w:r>
        <w:r w:rsidR="0014034F">
          <w:rPr>
            <w:webHidden/>
          </w:rPr>
          <w:t>72</w:t>
        </w:r>
        <w:r>
          <w:rPr>
            <w:webHidden/>
          </w:rPr>
          <w:fldChar w:fldCharType="end"/>
        </w:r>
      </w:hyperlink>
    </w:p>
    <w:p w:rsidR="0014034F" w:rsidRDefault="009245FD">
      <w:pPr>
        <w:pStyle w:val="TOC3"/>
        <w:tabs>
          <w:tab w:val="left" w:pos="1440"/>
        </w:tabs>
        <w:rPr>
          <w:rFonts w:asciiTheme="minorHAnsi" w:eastAsiaTheme="minorEastAsia" w:hAnsiTheme="minorHAnsi" w:cstheme="minorBidi"/>
          <w:color w:val="auto"/>
          <w:szCs w:val="22"/>
          <w:lang w:eastAsia="ja-JP"/>
        </w:rPr>
      </w:pPr>
      <w:hyperlink w:anchor="_Toc378001091" w:history="1">
        <w:r w:rsidR="0014034F" w:rsidRPr="00ED63F2">
          <w:rPr>
            <w:rStyle w:val="Hyperlink"/>
          </w:rPr>
          <w:t>11.3.1</w:t>
        </w:r>
        <w:r w:rsidR="0014034F">
          <w:rPr>
            <w:rFonts w:asciiTheme="minorHAnsi" w:eastAsiaTheme="minorEastAsia" w:hAnsiTheme="minorHAnsi" w:cstheme="minorBidi"/>
            <w:color w:val="auto"/>
            <w:szCs w:val="22"/>
            <w:lang w:eastAsia="ja-JP"/>
          </w:rPr>
          <w:tab/>
        </w:r>
        <w:r w:rsidR="0014034F" w:rsidRPr="00ED63F2">
          <w:rPr>
            <w:rStyle w:val="Hyperlink"/>
          </w:rPr>
          <w:t>The Column Mappings tab</w:t>
        </w:r>
        <w:r w:rsidR="0014034F">
          <w:rPr>
            <w:webHidden/>
          </w:rPr>
          <w:tab/>
        </w:r>
        <w:r>
          <w:rPr>
            <w:webHidden/>
          </w:rPr>
          <w:fldChar w:fldCharType="begin"/>
        </w:r>
        <w:r w:rsidR="0014034F">
          <w:rPr>
            <w:webHidden/>
          </w:rPr>
          <w:instrText xml:space="preserve"> PAGEREF _Toc378001091 \h </w:instrText>
        </w:r>
        <w:r>
          <w:rPr>
            <w:webHidden/>
          </w:rPr>
        </w:r>
        <w:r>
          <w:rPr>
            <w:webHidden/>
          </w:rPr>
          <w:fldChar w:fldCharType="separate"/>
        </w:r>
        <w:r w:rsidR="0014034F">
          <w:rPr>
            <w:webHidden/>
          </w:rPr>
          <w:t>72</w:t>
        </w:r>
        <w:r>
          <w:rPr>
            <w:webHidden/>
          </w:rPr>
          <w:fldChar w:fldCharType="end"/>
        </w:r>
      </w:hyperlink>
    </w:p>
    <w:p w:rsidR="0014034F" w:rsidRDefault="009245FD">
      <w:pPr>
        <w:pStyle w:val="TOC3"/>
        <w:tabs>
          <w:tab w:val="left" w:pos="1440"/>
        </w:tabs>
        <w:rPr>
          <w:rFonts w:asciiTheme="minorHAnsi" w:eastAsiaTheme="minorEastAsia" w:hAnsiTheme="minorHAnsi" w:cstheme="minorBidi"/>
          <w:color w:val="auto"/>
          <w:szCs w:val="22"/>
          <w:lang w:eastAsia="ja-JP"/>
        </w:rPr>
      </w:pPr>
      <w:hyperlink w:anchor="_Toc378001092" w:history="1">
        <w:r w:rsidR="0014034F" w:rsidRPr="00ED63F2">
          <w:rPr>
            <w:rStyle w:val="Hyperlink"/>
          </w:rPr>
          <w:t>11.3.2</w:t>
        </w:r>
        <w:r w:rsidR="0014034F">
          <w:rPr>
            <w:rFonts w:asciiTheme="minorHAnsi" w:eastAsiaTheme="minorEastAsia" w:hAnsiTheme="minorHAnsi" w:cstheme="minorBidi"/>
            <w:color w:val="auto"/>
            <w:szCs w:val="22"/>
            <w:lang w:eastAsia="ja-JP"/>
          </w:rPr>
          <w:tab/>
        </w:r>
        <w:r w:rsidR="0014034F" w:rsidRPr="00ED63F2">
          <w:rPr>
            <w:rStyle w:val="Hyperlink"/>
          </w:rPr>
          <w:t>Updating from the Explore Data tab</w:t>
        </w:r>
        <w:r w:rsidR="0014034F">
          <w:rPr>
            <w:webHidden/>
          </w:rPr>
          <w:tab/>
        </w:r>
        <w:r>
          <w:rPr>
            <w:webHidden/>
          </w:rPr>
          <w:fldChar w:fldCharType="begin"/>
        </w:r>
        <w:r w:rsidR="0014034F">
          <w:rPr>
            <w:webHidden/>
          </w:rPr>
          <w:instrText xml:space="preserve"> PAGEREF _Toc378001092 \h </w:instrText>
        </w:r>
        <w:r>
          <w:rPr>
            <w:webHidden/>
          </w:rPr>
        </w:r>
        <w:r>
          <w:rPr>
            <w:webHidden/>
          </w:rPr>
          <w:fldChar w:fldCharType="separate"/>
        </w:r>
        <w:r w:rsidR="0014034F">
          <w:rPr>
            <w:webHidden/>
          </w:rPr>
          <w:t>73</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93" w:history="1">
        <w:r w:rsidR="0014034F" w:rsidRPr="00ED63F2">
          <w:rPr>
            <w:rStyle w:val="Hyperlink"/>
          </w:rPr>
          <w:t>11.4</w:t>
        </w:r>
        <w:r w:rsidR="0014034F">
          <w:rPr>
            <w:rFonts w:asciiTheme="minorHAnsi" w:eastAsiaTheme="minorEastAsia" w:hAnsiTheme="minorHAnsi" w:cstheme="minorBidi"/>
            <w:color w:val="auto"/>
            <w:szCs w:val="22"/>
            <w:lang w:eastAsia="ja-JP"/>
          </w:rPr>
          <w:tab/>
        </w:r>
        <w:r w:rsidR="0014034F" w:rsidRPr="00ED63F2">
          <w:rPr>
            <w:rStyle w:val="Hyperlink"/>
          </w:rPr>
          <w:t>Managing Background Tasks - Resque</w:t>
        </w:r>
        <w:r w:rsidR="0014034F">
          <w:rPr>
            <w:webHidden/>
          </w:rPr>
          <w:tab/>
        </w:r>
        <w:r>
          <w:rPr>
            <w:webHidden/>
          </w:rPr>
          <w:fldChar w:fldCharType="begin"/>
        </w:r>
        <w:r w:rsidR="0014034F">
          <w:rPr>
            <w:webHidden/>
          </w:rPr>
          <w:instrText xml:space="preserve"> PAGEREF _Toc378001093 \h </w:instrText>
        </w:r>
        <w:r>
          <w:rPr>
            <w:webHidden/>
          </w:rPr>
        </w:r>
        <w:r>
          <w:rPr>
            <w:webHidden/>
          </w:rPr>
          <w:fldChar w:fldCharType="separate"/>
        </w:r>
        <w:r w:rsidR="0014034F">
          <w:rPr>
            <w:webHidden/>
          </w:rPr>
          <w:t>74</w:t>
        </w:r>
        <w:r>
          <w:rPr>
            <w:webHidden/>
          </w:rPr>
          <w:fldChar w:fldCharType="end"/>
        </w:r>
      </w:hyperlink>
    </w:p>
    <w:p w:rsidR="0014034F" w:rsidRDefault="009245FD">
      <w:pPr>
        <w:pStyle w:val="TOC2"/>
        <w:tabs>
          <w:tab w:val="left" w:pos="960"/>
        </w:tabs>
        <w:rPr>
          <w:rFonts w:asciiTheme="minorHAnsi" w:eastAsiaTheme="minorEastAsia" w:hAnsiTheme="minorHAnsi" w:cstheme="minorBidi"/>
          <w:color w:val="auto"/>
          <w:szCs w:val="22"/>
          <w:lang w:eastAsia="ja-JP"/>
        </w:rPr>
      </w:pPr>
      <w:hyperlink w:anchor="_Toc378001094" w:history="1">
        <w:r w:rsidR="0014034F" w:rsidRPr="00ED63F2">
          <w:rPr>
            <w:rStyle w:val="Hyperlink"/>
          </w:rPr>
          <w:t>11.5</w:t>
        </w:r>
        <w:r w:rsidR="0014034F">
          <w:rPr>
            <w:rFonts w:asciiTheme="minorHAnsi" w:eastAsiaTheme="minorEastAsia" w:hAnsiTheme="minorHAnsi" w:cstheme="minorBidi"/>
            <w:color w:val="auto"/>
            <w:szCs w:val="22"/>
            <w:lang w:eastAsia="ja-JP"/>
          </w:rPr>
          <w:tab/>
        </w:r>
        <w:r w:rsidR="0014034F" w:rsidRPr="00ED63F2">
          <w:rPr>
            <w:rStyle w:val="Hyperlink"/>
          </w:rPr>
          <w:t>Tailoring DC21 for Your Organisation’s Needs</w:t>
        </w:r>
        <w:r w:rsidR="0014034F">
          <w:rPr>
            <w:webHidden/>
          </w:rPr>
          <w:tab/>
        </w:r>
        <w:r>
          <w:rPr>
            <w:webHidden/>
          </w:rPr>
          <w:fldChar w:fldCharType="begin"/>
        </w:r>
        <w:r w:rsidR="0014034F">
          <w:rPr>
            <w:webHidden/>
          </w:rPr>
          <w:instrText xml:space="preserve"> PAGEREF _Toc378001094 \h </w:instrText>
        </w:r>
        <w:r>
          <w:rPr>
            <w:webHidden/>
          </w:rPr>
        </w:r>
        <w:r>
          <w:rPr>
            <w:webHidden/>
          </w:rPr>
          <w:fldChar w:fldCharType="separate"/>
        </w:r>
        <w:r w:rsidR="0014034F">
          <w:rPr>
            <w:webHidden/>
          </w:rPr>
          <w:t>75</w:t>
        </w:r>
        <w:r>
          <w:rPr>
            <w:webHidden/>
          </w:rPr>
          <w:fldChar w:fldCharType="end"/>
        </w:r>
      </w:hyperlink>
    </w:p>
    <w:p w:rsidR="0014034F" w:rsidRDefault="009245FD">
      <w:pPr>
        <w:pStyle w:val="TOC3"/>
        <w:tabs>
          <w:tab w:val="left" w:pos="1440"/>
        </w:tabs>
        <w:rPr>
          <w:rFonts w:asciiTheme="minorHAnsi" w:eastAsiaTheme="minorEastAsia" w:hAnsiTheme="minorHAnsi" w:cstheme="minorBidi"/>
          <w:color w:val="auto"/>
          <w:szCs w:val="22"/>
          <w:lang w:eastAsia="ja-JP"/>
        </w:rPr>
      </w:pPr>
      <w:hyperlink w:anchor="_Toc378001095" w:history="1">
        <w:r w:rsidR="0014034F" w:rsidRPr="00ED63F2">
          <w:rPr>
            <w:rStyle w:val="Hyperlink"/>
          </w:rPr>
          <w:t>11.5.1</w:t>
        </w:r>
        <w:r w:rsidR="0014034F">
          <w:rPr>
            <w:rFonts w:asciiTheme="minorHAnsi" w:eastAsiaTheme="minorEastAsia" w:hAnsiTheme="minorHAnsi" w:cstheme="minorBidi"/>
            <w:color w:val="auto"/>
            <w:szCs w:val="22"/>
            <w:lang w:eastAsia="ja-JP"/>
          </w:rPr>
          <w:tab/>
        </w:r>
        <w:r w:rsidR="0014034F" w:rsidRPr="00ED63F2">
          <w:rPr>
            <w:rStyle w:val="Hyperlink"/>
          </w:rPr>
          <w:t>System Configuration parameters</w:t>
        </w:r>
        <w:r w:rsidR="0014034F">
          <w:rPr>
            <w:webHidden/>
          </w:rPr>
          <w:tab/>
        </w:r>
        <w:r>
          <w:rPr>
            <w:webHidden/>
          </w:rPr>
          <w:fldChar w:fldCharType="begin"/>
        </w:r>
        <w:r w:rsidR="0014034F">
          <w:rPr>
            <w:webHidden/>
          </w:rPr>
          <w:instrText xml:space="preserve"> PAGEREF _Toc378001095 \h </w:instrText>
        </w:r>
        <w:r>
          <w:rPr>
            <w:webHidden/>
          </w:rPr>
        </w:r>
        <w:r>
          <w:rPr>
            <w:webHidden/>
          </w:rPr>
          <w:fldChar w:fldCharType="separate"/>
        </w:r>
        <w:r w:rsidR="0014034F">
          <w:rPr>
            <w:webHidden/>
          </w:rPr>
          <w:t>76</w:t>
        </w:r>
        <w:r>
          <w:rPr>
            <w:webHidden/>
          </w:rPr>
          <w:fldChar w:fldCharType="end"/>
        </w:r>
      </w:hyperlink>
    </w:p>
    <w:p w:rsidR="0014034F" w:rsidRDefault="009245FD">
      <w:pPr>
        <w:pStyle w:val="TOC3"/>
        <w:tabs>
          <w:tab w:val="left" w:pos="1440"/>
        </w:tabs>
        <w:rPr>
          <w:rFonts w:asciiTheme="minorHAnsi" w:eastAsiaTheme="minorEastAsia" w:hAnsiTheme="minorHAnsi" w:cstheme="minorBidi"/>
          <w:color w:val="auto"/>
          <w:szCs w:val="22"/>
          <w:lang w:eastAsia="ja-JP"/>
        </w:rPr>
      </w:pPr>
      <w:hyperlink w:anchor="_Toc378001096" w:history="1">
        <w:r w:rsidR="0014034F" w:rsidRPr="00ED63F2">
          <w:rPr>
            <w:rStyle w:val="Hyperlink"/>
          </w:rPr>
          <w:t>11.5.2</w:t>
        </w:r>
        <w:r w:rsidR="0014034F">
          <w:rPr>
            <w:rFonts w:asciiTheme="minorHAnsi" w:eastAsiaTheme="minorEastAsia" w:hAnsiTheme="minorHAnsi" w:cstheme="minorBidi"/>
            <w:color w:val="auto"/>
            <w:szCs w:val="22"/>
            <w:lang w:eastAsia="ja-JP"/>
          </w:rPr>
          <w:tab/>
        </w:r>
        <w:r w:rsidR="0014034F" w:rsidRPr="00ED63F2">
          <w:rPr>
            <w:rStyle w:val="Hyperlink"/>
          </w:rPr>
          <w:t>OCR Processing parameters</w:t>
        </w:r>
        <w:r w:rsidR="0014034F">
          <w:rPr>
            <w:webHidden/>
          </w:rPr>
          <w:tab/>
        </w:r>
        <w:r>
          <w:rPr>
            <w:webHidden/>
          </w:rPr>
          <w:fldChar w:fldCharType="begin"/>
        </w:r>
        <w:r w:rsidR="0014034F">
          <w:rPr>
            <w:webHidden/>
          </w:rPr>
          <w:instrText xml:space="preserve"> PAGEREF _Toc378001096 \h </w:instrText>
        </w:r>
        <w:r>
          <w:rPr>
            <w:webHidden/>
          </w:rPr>
        </w:r>
        <w:r>
          <w:rPr>
            <w:webHidden/>
          </w:rPr>
          <w:fldChar w:fldCharType="separate"/>
        </w:r>
        <w:r w:rsidR="0014034F">
          <w:rPr>
            <w:webHidden/>
          </w:rPr>
          <w:t>77</w:t>
        </w:r>
        <w:r>
          <w:rPr>
            <w:webHidden/>
          </w:rPr>
          <w:fldChar w:fldCharType="end"/>
        </w:r>
      </w:hyperlink>
    </w:p>
    <w:p w:rsidR="0014034F" w:rsidRDefault="009245FD">
      <w:pPr>
        <w:pStyle w:val="TOC3"/>
        <w:tabs>
          <w:tab w:val="left" w:pos="1440"/>
        </w:tabs>
        <w:rPr>
          <w:rFonts w:asciiTheme="minorHAnsi" w:eastAsiaTheme="minorEastAsia" w:hAnsiTheme="minorHAnsi" w:cstheme="minorBidi"/>
          <w:color w:val="auto"/>
          <w:szCs w:val="22"/>
          <w:lang w:eastAsia="ja-JP"/>
        </w:rPr>
      </w:pPr>
      <w:hyperlink w:anchor="_Toc378001097" w:history="1">
        <w:r w:rsidR="0014034F" w:rsidRPr="00ED63F2">
          <w:rPr>
            <w:rStyle w:val="Hyperlink"/>
          </w:rPr>
          <w:t>11.5.3</w:t>
        </w:r>
        <w:r w:rsidR="0014034F">
          <w:rPr>
            <w:rFonts w:asciiTheme="minorHAnsi" w:eastAsiaTheme="minorEastAsia" w:hAnsiTheme="minorHAnsi" w:cstheme="minorBidi"/>
            <w:color w:val="auto"/>
            <w:szCs w:val="22"/>
            <w:lang w:eastAsia="ja-JP"/>
          </w:rPr>
          <w:tab/>
        </w:r>
        <w:r w:rsidR="0014034F" w:rsidRPr="00ED63F2">
          <w:rPr>
            <w:rStyle w:val="Hyperlink"/>
          </w:rPr>
          <w:t>Speech Recognition Processing parameters</w:t>
        </w:r>
        <w:r w:rsidR="0014034F">
          <w:rPr>
            <w:webHidden/>
          </w:rPr>
          <w:tab/>
        </w:r>
        <w:r>
          <w:rPr>
            <w:webHidden/>
          </w:rPr>
          <w:fldChar w:fldCharType="begin"/>
        </w:r>
        <w:r w:rsidR="0014034F">
          <w:rPr>
            <w:webHidden/>
          </w:rPr>
          <w:instrText xml:space="preserve"> PAGEREF _Toc378001097 \h </w:instrText>
        </w:r>
        <w:r>
          <w:rPr>
            <w:webHidden/>
          </w:rPr>
        </w:r>
        <w:r>
          <w:rPr>
            <w:webHidden/>
          </w:rPr>
          <w:fldChar w:fldCharType="separate"/>
        </w:r>
        <w:r w:rsidR="0014034F">
          <w:rPr>
            <w:webHidden/>
          </w:rPr>
          <w:t>79</w:t>
        </w:r>
        <w:r>
          <w:rPr>
            <w:webHidden/>
          </w:rPr>
          <w:fldChar w:fldCharType="end"/>
        </w:r>
      </w:hyperlink>
    </w:p>
    <w:p w:rsidR="0014034F" w:rsidRDefault="009245FD">
      <w:pPr>
        <w:pStyle w:val="TOC1"/>
        <w:tabs>
          <w:tab w:val="left" w:pos="720"/>
        </w:tabs>
        <w:rPr>
          <w:rFonts w:asciiTheme="minorHAnsi" w:eastAsiaTheme="minorEastAsia" w:hAnsiTheme="minorHAnsi" w:cstheme="minorBidi"/>
          <w:color w:val="auto"/>
          <w:sz w:val="22"/>
          <w:szCs w:val="22"/>
          <w:lang w:eastAsia="ja-JP"/>
        </w:rPr>
      </w:pPr>
      <w:hyperlink w:anchor="_Toc378001098" w:history="1">
        <w:r w:rsidR="0014034F" w:rsidRPr="00ED63F2">
          <w:rPr>
            <w:rStyle w:val="Hyperlink"/>
          </w:rPr>
          <w:t>12</w:t>
        </w:r>
        <w:r w:rsidR="0014034F">
          <w:rPr>
            <w:rFonts w:asciiTheme="minorHAnsi" w:eastAsiaTheme="minorEastAsia" w:hAnsiTheme="minorHAnsi" w:cstheme="minorBidi"/>
            <w:color w:val="auto"/>
            <w:sz w:val="22"/>
            <w:szCs w:val="22"/>
            <w:lang w:eastAsia="ja-JP"/>
          </w:rPr>
          <w:tab/>
        </w:r>
        <w:r w:rsidR="0014034F" w:rsidRPr="00ED63F2">
          <w:rPr>
            <w:rStyle w:val="Hyperlink"/>
          </w:rPr>
          <w:t>Configuring Tags, Column Mappings and Experiment Parameters</w:t>
        </w:r>
        <w:r w:rsidR="0014034F">
          <w:rPr>
            <w:webHidden/>
          </w:rPr>
          <w:tab/>
        </w:r>
        <w:r>
          <w:rPr>
            <w:webHidden/>
          </w:rPr>
          <w:fldChar w:fldCharType="begin"/>
        </w:r>
        <w:r w:rsidR="0014034F">
          <w:rPr>
            <w:webHidden/>
          </w:rPr>
          <w:instrText xml:space="preserve"> PAGEREF _Toc378001098 \h </w:instrText>
        </w:r>
        <w:r>
          <w:rPr>
            <w:webHidden/>
          </w:rPr>
        </w:r>
        <w:r>
          <w:rPr>
            <w:webHidden/>
          </w:rPr>
          <w:fldChar w:fldCharType="separate"/>
        </w:r>
        <w:r w:rsidR="0014034F">
          <w:rPr>
            <w:webHidden/>
          </w:rPr>
          <w:t>81</w:t>
        </w:r>
        <w:r>
          <w:rPr>
            <w:webHidden/>
          </w:rPr>
          <w:fldChar w:fldCharType="end"/>
        </w:r>
      </w:hyperlink>
    </w:p>
    <w:p w:rsidR="0014034F" w:rsidRDefault="009245FD">
      <w:pPr>
        <w:pStyle w:val="TOC1"/>
        <w:tabs>
          <w:tab w:val="left" w:pos="720"/>
        </w:tabs>
        <w:rPr>
          <w:rFonts w:asciiTheme="minorHAnsi" w:eastAsiaTheme="minorEastAsia" w:hAnsiTheme="minorHAnsi" w:cstheme="minorBidi"/>
          <w:color w:val="auto"/>
          <w:sz w:val="22"/>
          <w:szCs w:val="22"/>
          <w:lang w:eastAsia="ja-JP"/>
        </w:rPr>
      </w:pPr>
      <w:hyperlink w:anchor="_Toc378001099" w:history="1">
        <w:r w:rsidR="0014034F" w:rsidRPr="00ED63F2">
          <w:rPr>
            <w:rStyle w:val="Hyperlink"/>
          </w:rPr>
          <w:t>13</w:t>
        </w:r>
        <w:r w:rsidR="0014034F">
          <w:rPr>
            <w:rFonts w:asciiTheme="minorHAnsi" w:eastAsiaTheme="minorEastAsia" w:hAnsiTheme="minorHAnsi" w:cstheme="minorBidi"/>
            <w:color w:val="auto"/>
            <w:sz w:val="22"/>
            <w:szCs w:val="22"/>
            <w:lang w:eastAsia="ja-JP"/>
          </w:rPr>
          <w:tab/>
        </w:r>
        <w:r w:rsidR="0014034F" w:rsidRPr="00ED63F2">
          <w:rPr>
            <w:rStyle w:val="Hyperlink"/>
          </w:rPr>
          <w:t>Migrating data to a new system</w:t>
        </w:r>
        <w:r w:rsidR="0014034F">
          <w:rPr>
            <w:webHidden/>
          </w:rPr>
          <w:tab/>
        </w:r>
        <w:r>
          <w:rPr>
            <w:webHidden/>
          </w:rPr>
          <w:fldChar w:fldCharType="begin"/>
        </w:r>
        <w:r w:rsidR="0014034F">
          <w:rPr>
            <w:webHidden/>
          </w:rPr>
          <w:instrText xml:space="preserve"> PAGEREF _Toc378001099 \h </w:instrText>
        </w:r>
        <w:r>
          <w:rPr>
            <w:webHidden/>
          </w:rPr>
        </w:r>
        <w:r>
          <w:rPr>
            <w:webHidden/>
          </w:rPr>
          <w:fldChar w:fldCharType="separate"/>
        </w:r>
        <w:r w:rsidR="0014034F">
          <w:rPr>
            <w:webHidden/>
          </w:rPr>
          <w:t>83</w:t>
        </w:r>
        <w:r>
          <w:rPr>
            <w:webHidden/>
          </w:rPr>
          <w:fldChar w:fldCharType="end"/>
        </w:r>
      </w:hyperlink>
    </w:p>
    <w:p w:rsidR="0014034F" w:rsidRDefault="009245FD">
      <w:pPr>
        <w:pStyle w:val="TOC1"/>
        <w:tabs>
          <w:tab w:val="left" w:pos="720"/>
        </w:tabs>
        <w:rPr>
          <w:rFonts w:asciiTheme="minorHAnsi" w:eastAsiaTheme="minorEastAsia" w:hAnsiTheme="minorHAnsi" w:cstheme="minorBidi"/>
          <w:color w:val="auto"/>
          <w:sz w:val="22"/>
          <w:szCs w:val="22"/>
          <w:lang w:eastAsia="ja-JP"/>
        </w:rPr>
      </w:pPr>
      <w:hyperlink w:anchor="_Toc378001100" w:history="1">
        <w:r w:rsidR="0014034F" w:rsidRPr="00ED63F2">
          <w:rPr>
            <w:rStyle w:val="Hyperlink"/>
          </w:rPr>
          <w:t>14</w:t>
        </w:r>
        <w:r w:rsidR="0014034F">
          <w:rPr>
            <w:rFonts w:asciiTheme="minorHAnsi" w:eastAsiaTheme="minorEastAsia" w:hAnsiTheme="minorHAnsi" w:cstheme="minorBidi"/>
            <w:color w:val="auto"/>
            <w:sz w:val="22"/>
            <w:szCs w:val="22"/>
            <w:lang w:eastAsia="ja-JP"/>
          </w:rPr>
          <w:tab/>
        </w:r>
        <w:r w:rsidR="0014034F" w:rsidRPr="00ED63F2">
          <w:rPr>
            <w:rStyle w:val="Hyperlink"/>
          </w:rPr>
          <w:t>Revision History</w:t>
        </w:r>
        <w:r w:rsidR="0014034F">
          <w:rPr>
            <w:webHidden/>
          </w:rPr>
          <w:tab/>
        </w:r>
        <w:r>
          <w:rPr>
            <w:webHidden/>
          </w:rPr>
          <w:fldChar w:fldCharType="begin"/>
        </w:r>
        <w:r w:rsidR="0014034F">
          <w:rPr>
            <w:webHidden/>
          </w:rPr>
          <w:instrText xml:space="preserve"> PAGEREF _Toc378001100 \h </w:instrText>
        </w:r>
        <w:r>
          <w:rPr>
            <w:webHidden/>
          </w:rPr>
        </w:r>
        <w:r>
          <w:rPr>
            <w:webHidden/>
          </w:rPr>
          <w:fldChar w:fldCharType="separate"/>
        </w:r>
        <w:r w:rsidR="0014034F">
          <w:rPr>
            <w:webHidden/>
          </w:rPr>
          <w:t>84</w:t>
        </w:r>
        <w:r>
          <w:rPr>
            <w:webHidden/>
          </w:rPr>
          <w:fldChar w:fldCharType="end"/>
        </w:r>
      </w:hyperlink>
    </w:p>
    <w:p w:rsidR="0014034F" w:rsidRDefault="009245FD">
      <w:pPr>
        <w:pStyle w:val="TOC1"/>
        <w:tabs>
          <w:tab w:val="left" w:pos="1680"/>
        </w:tabs>
        <w:rPr>
          <w:rFonts w:asciiTheme="minorHAnsi" w:eastAsiaTheme="minorEastAsia" w:hAnsiTheme="minorHAnsi" w:cstheme="minorBidi"/>
          <w:color w:val="auto"/>
          <w:sz w:val="22"/>
          <w:szCs w:val="22"/>
          <w:lang w:eastAsia="ja-JP"/>
        </w:rPr>
      </w:pPr>
      <w:hyperlink w:anchor="_Toc378001101" w:history="1">
        <w:r w:rsidR="0014034F" w:rsidRPr="00ED63F2">
          <w:rPr>
            <w:rStyle w:val="Hyperlink"/>
          </w:rPr>
          <w:t>Appendix A -</w:t>
        </w:r>
        <w:r w:rsidR="0014034F">
          <w:rPr>
            <w:rFonts w:asciiTheme="minorHAnsi" w:eastAsiaTheme="minorEastAsia" w:hAnsiTheme="minorHAnsi" w:cstheme="minorBidi"/>
            <w:color w:val="auto"/>
            <w:sz w:val="22"/>
            <w:szCs w:val="22"/>
            <w:lang w:eastAsia="ja-JP"/>
          </w:rPr>
          <w:tab/>
        </w:r>
        <w:r w:rsidR="0014034F" w:rsidRPr="00ED63F2">
          <w:rPr>
            <w:rStyle w:val="Hyperlink"/>
          </w:rPr>
          <w:t>The Bagit format</w:t>
        </w:r>
        <w:r w:rsidR="0014034F">
          <w:rPr>
            <w:webHidden/>
          </w:rPr>
          <w:tab/>
        </w:r>
        <w:r>
          <w:rPr>
            <w:webHidden/>
          </w:rPr>
          <w:fldChar w:fldCharType="begin"/>
        </w:r>
        <w:r w:rsidR="0014034F">
          <w:rPr>
            <w:webHidden/>
          </w:rPr>
          <w:instrText xml:space="preserve"> PAGEREF _Toc378001101 \h </w:instrText>
        </w:r>
        <w:r>
          <w:rPr>
            <w:webHidden/>
          </w:rPr>
        </w:r>
        <w:r>
          <w:rPr>
            <w:webHidden/>
          </w:rPr>
          <w:fldChar w:fldCharType="separate"/>
        </w:r>
        <w:r w:rsidR="0014034F">
          <w:rPr>
            <w:webHidden/>
          </w:rPr>
          <w:t>85</w:t>
        </w:r>
        <w:r>
          <w:rPr>
            <w:webHidden/>
          </w:rPr>
          <w:fldChar w:fldCharType="end"/>
        </w:r>
      </w:hyperlink>
    </w:p>
    <w:p w:rsidR="0014034F" w:rsidRDefault="009245FD">
      <w:pPr>
        <w:pStyle w:val="TOC2"/>
        <w:rPr>
          <w:rFonts w:asciiTheme="minorHAnsi" w:eastAsiaTheme="minorEastAsia" w:hAnsiTheme="minorHAnsi" w:cstheme="minorBidi"/>
          <w:color w:val="auto"/>
          <w:szCs w:val="22"/>
          <w:lang w:eastAsia="ja-JP"/>
        </w:rPr>
      </w:pPr>
      <w:hyperlink w:anchor="_Toc378001102" w:history="1">
        <w:r w:rsidR="0014034F" w:rsidRPr="00ED63F2">
          <w:rPr>
            <w:rStyle w:val="Hyperlink"/>
          </w:rPr>
          <w:t>README.HTML file</w:t>
        </w:r>
        <w:r w:rsidR="0014034F">
          <w:rPr>
            <w:webHidden/>
          </w:rPr>
          <w:tab/>
        </w:r>
        <w:r>
          <w:rPr>
            <w:webHidden/>
          </w:rPr>
          <w:fldChar w:fldCharType="begin"/>
        </w:r>
        <w:r w:rsidR="0014034F">
          <w:rPr>
            <w:webHidden/>
          </w:rPr>
          <w:instrText xml:space="preserve"> PAGEREF _Toc378001102 \h </w:instrText>
        </w:r>
        <w:r>
          <w:rPr>
            <w:webHidden/>
          </w:rPr>
        </w:r>
        <w:r>
          <w:rPr>
            <w:webHidden/>
          </w:rPr>
          <w:fldChar w:fldCharType="separate"/>
        </w:r>
        <w:r w:rsidR="0014034F">
          <w:rPr>
            <w:webHidden/>
          </w:rPr>
          <w:t>85</w:t>
        </w:r>
        <w:r>
          <w:rPr>
            <w:webHidden/>
          </w:rPr>
          <w:fldChar w:fldCharType="end"/>
        </w:r>
      </w:hyperlink>
    </w:p>
    <w:p w:rsidR="0014034F" w:rsidRDefault="009245FD">
      <w:pPr>
        <w:pStyle w:val="TOC1"/>
        <w:tabs>
          <w:tab w:val="left" w:pos="1680"/>
        </w:tabs>
        <w:rPr>
          <w:rFonts w:asciiTheme="minorHAnsi" w:eastAsiaTheme="minorEastAsia" w:hAnsiTheme="minorHAnsi" w:cstheme="minorBidi"/>
          <w:color w:val="auto"/>
          <w:sz w:val="22"/>
          <w:szCs w:val="22"/>
          <w:lang w:eastAsia="ja-JP"/>
        </w:rPr>
      </w:pPr>
      <w:hyperlink w:anchor="_Toc378001103" w:history="1">
        <w:r w:rsidR="0014034F" w:rsidRPr="00ED63F2">
          <w:rPr>
            <w:rStyle w:val="Hyperlink"/>
          </w:rPr>
          <w:t>Appendix B -</w:t>
        </w:r>
        <w:r w:rsidR="0014034F">
          <w:rPr>
            <w:rFonts w:asciiTheme="minorHAnsi" w:eastAsiaTheme="minorEastAsia" w:hAnsiTheme="minorHAnsi" w:cstheme="minorBidi"/>
            <w:color w:val="auto"/>
            <w:sz w:val="22"/>
            <w:szCs w:val="22"/>
            <w:lang w:eastAsia="ja-JP"/>
          </w:rPr>
          <w:tab/>
        </w:r>
        <w:r w:rsidR="0014034F" w:rsidRPr="00ED63F2">
          <w:rPr>
            <w:rStyle w:val="Hyperlink"/>
          </w:rPr>
          <w:t>RIF-CS</w:t>
        </w:r>
        <w:r w:rsidR="0014034F">
          <w:rPr>
            <w:webHidden/>
          </w:rPr>
          <w:tab/>
        </w:r>
        <w:r>
          <w:rPr>
            <w:webHidden/>
          </w:rPr>
          <w:fldChar w:fldCharType="begin"/>
        </w:r>
        <w:r w:rsidR="0014034F">
          <w:rPr>
            <w:webHidden/>
          </w:rPr>
          <w:instrText xml:space="preserve"> PAGEREF _Toc378001103 \h </w:instrText>
        </w:r>
        <w:r>
          <w:rPr>
            <w:webHidden/>
          </w:rPr>
        </w:r>
        <w:r>
          <w:rPr>
            <w:webHidden/>
          </w:rPr>
          <w:fldChar w:fldCharType="separate"/>
        </w:r>
        <w:r w:rsidR="0014034F">
          <w:rPr>
            <w:webHidden/>
          </w:rPr>
          <w:t>86</w:t>
        </w:r>
        <w:r>
          <w:rPr>
            <w:webHidden/>
          </w:rPr>
          <w:fldChar w:fldCharType="end"/>
        </w:r>
      </w:hyperlink>
    </w:p>
    <w:p w:rsidR="0014034F" w:rsidRDefault="009245FD">
      <w:pPr>
        <w:pStyle w:val="TOC2"/>
        <w:rPr>
          <w:rFonts w:asciiTheme="minorHAnsi" w:eastAsiaTheme="minorEastAsia" w:hAnsiTheme="minorHAnsi" w:cstheme="minorBidi"/>
          <w:color w:val="auto"/>
          <w:szCs w:val="22"/>
          <w:lang w:eastAsia="ja-JP"/>
        </w:rPr>
      </w:pPr>
      <w:hyperlink w:anchor="_Toc378001104" w:history="1">
        <w:r w:rsidR="0014034F" w:rsidRPr="00ED63F2">
          <w:rPr>
            <w:rStyle w:val="Hyperlink"/>
          </w:rPr>
          <w:t>Example RIF-CS file</w:t>
        </w:r>
        <w:r w:rsidR="0014034F">
          <w:rPr>
            <w:webHidden/>
          </w:rPr>
          <w:tab/>
        </w:r>
        <w:r>
          <w:rPr>
            <w:webHidden/>
          </w:rPr>
          <w:fldChar w:fldCharType="begin"/>
        </w:r>
        <w:r w:rsidR="0014034F">
          <w:rPr>
            <w:webHidden/>
          </w:rPr>
          <w:instrText xml:space="preserve"> PAGEREF _Toc378001104 \h </w:instrText>
        </w:r>
        <w:r>
          <w:rPr>
            <w:webHidden/>
          </w:rPr>
        </w:r>
        <w:r>
          <w:rPr>
            <w:webHidden/>
          </w:rPr>
          <w:fldChar w:fldCharType="separate"/>
        </w:r>
        <w:r w:rsidR="0014034F">
          <w:rPr>
            <w:webHidden/>
          </w:rPr>
          <w:t>86</w:t>
        </w:r>
        <w:r>
          <w:rPr>
            <w:webHidden/>
          </w:rPr>
          <w:fldChar w:fldCharType="end"/>
        </w:r>
      </w:hyperlink>
    </w:p>
    <w:p w:rsidR="00CE7E45" w:rsidRDefault="009245FD" w:rsidP="00CE7E45">
      <w:r>
        <w:fldChar w:fldCharType="end"/>
      </w:r>
    </w:p>
    <w:p w:rsidR="00320DEE" w:rsidRDefault="00320DEE" w:rsidP="00B6457B">
      <w:pPr>
        <w:pStyle w:val="iHeading1"/>
      </w:pPr>
      <w:bookmarkStart w:id="21" w:name="_Ref377654860"/>
      <w:bookmarkStart w:id="22" w:name="_Toc378001032"/>
      <w:r>
        <w:t>Overview</w:t>
      </w:r>
      <w:bookmarkEnd w:id="21"/>
      <w:bookmarkEnd w:id="2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9B5F1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 </w:t>
      </w:r>
      <w:r>
        <w:t>Version 2.0 of DC21 has been expanded to provide support for more general data file categories, including image and video data</w:t>
      </w:r>
      <w:r w:rsidR="000F52A1">
        <w:t xml:space="preserve">. </w:t>
      </w:r>
      <w:r w:rsidR="006024EB">
        <w:t>Version 2.0</w:t>
      </w:r>
      <w:r w:rsidR="000F52A1">
        <w:t xml:space="preserve"> has been implemented as the DIVER system for the Faculty of Business and Economics at Macquarie University.</w:t>
      </w:r>
      <w:ins w:id="23" w:author="Peter Bugeia" w:date="2014-01-21T15:12:00Z">
        <w:r w:rsidR="000A4D21">
          <w:t xml:space="preserve"> Following is the Context Diagram for the </w:t>
        </w:r>
        <w:commentRangeStart w:id="24"/>
        <w:r w:rsidR="000A4D21">
          <w:t xml:space="preserve">DIVER system. </w:t>
        </w:r>
      </w:ins>
      <w:commentRangeEnd w:id="24"/>
      <w:ins w:id="25" w:author="Peter Bugeia" w:date="2014-01-22T08:03:00Z">
        <w:r w:rsidR="00E614F2">
          <w:rPr>
            <w:rStyle w:val="CommentReference"/>
            <w:rFonts w:asciiTheme="minorHAnsi" w:eastAsiaTheme="minorHAnsi" w:hAnsiTheme="minorHAnsi" w:cstheme="minorBidi"/>
            <w:color w:val="auto"/>
            <w:lang w:val="en-US"/>
          </w:rPr>
          <w:commentReference w:id="24"/>
        </w:r>
      </w:ins>
    </w:p>
    <w:commentRangeStart w:id="26"/>
    <w:p w:rsidR="00743B5A" w:rsidRPr="000F52A1" w:rsidRDefault="009245FD" w:rsidP="009B5F1F">
      <w:pPr>
        <w:pStyle w:val="iNormal"/>
      </w:pPr>
      <w:r>
        <w:rPr>
          <w:noProof/>
          <w:lang w:val="en-US"/>
        </w:rPr>
      </w:r>
      <w:r w:rsidRPr="009245FD">
        <w:rPr>
          <w:noProof/>
          <w:lang w:val="en-US"/>
        </w:rPr>
        <w:pict>
          <v:group id="Group 215" o:spid="_x0000_s1026" style="width:457.95pt;height:348.3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9"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w:txbxContent>
                  <w:p w:rsidR="0052442D" w:rsidRPr="000F52A1" w:rsidRDefault="0052442D" w:rsidP="000F52A1">
                    <w:pPr>
                      <w:pStyle w:val="iNormal"/>
                      <w:jc w:val="center"/>
                      <w:rPr>
                        <w:b/>
                      </w:rPr>
                    </w:pPr>
                    <w:r w:rsidRPr="000F52A1">
                      <w:rPr>
                        <w:b/>
                      </w:rPr>
                      <w:t>DIVER CONTEXT DIAGRAM</w:t>
                    </w:r>
                  </w:p>
                </w:txbxContent>
              </v:textbox>
            </v:shape>
            <w10:wrap type="none"/>
            <w10:anchorlock/>
          </v:group>
        </w:pict>
      </w:r>
      <w:commentRangeEnd w:id="26"/>
      <w:r w:rsidR="00E614F2">
        <w:rPr>
          <w:rStyle w:val="CommentReference"/>
          <w:rFonts w:asciiTheme="minorHAnsi" w:eastAsiaTheme="minorHAnsi" w:hAnsiTheme="minorHAnsi" w:cstheme="minorBidi"/>
          <w:color w:val="auto"/>
          <w:lang w:val="en-US"/>
        </w:rPr>
        <w:commentReference w:id="26"/>
      </w:r>
    </w:p>
    <w:p w:rsidR="000A4D21" w:rsidRPr="000A4D21" w:rsidRDefault="000A4D21" w:rsidP="00607A99">
      <w:pPr>
        <w:pStyle w:val="iNormal"/>
        <w:rPr>
          <w:ins w:id="27" w:author="Peter Bugeia" w:date="2014-01-21T15:13:00Z"/>
        </w:rPr>
      </w:pPr>
      <w:ins w:id="28" w:author="Peter Bugeia" w:date="2014-01-21T15:13:00Z">
        <w:r>
          <w:t xml:space="preserve">All DC21 implementations take advantage of </w:t>
        </w:r>
      </w:ins>
      <w:ins w:id="29" w:author="Peter Bugeia" w:date="2014-01-21T15:15:00Z">
        <w:r w:rsidR="009245FD" w:rsidRPr="009245FD">
          <w:rPr>
            <w:b/>
            <w:i/>
            <w:u w:val="single"/>
            <w:rPrChange w:id="30" w:author="Peter Bugeia" w:date="2014-01-21T15:16:00Z">
              <w:rPr>
                <w:color w:val="0000FF"/>
                <w:u w:val="single"/>
              </w:rPr>
            </w:rPrChange>
          </w:rPr>
          <w:fldChar w:fldCharType="begin"/>
        </w:r>
        <w:r w:rsidR="009245FD" w:rsidRPr="009245FD">
          <w:rPr>
            <w:b/>
            <w:i/>
            <w:u w:val="single"/>
            <w:rPrChange w:id="31" w:author="Peter Bugeia" w:date="2014-01-21T15:16:00Z">
              <w:rPr/>
            </w:rPrChange>
          </w:rPr>
          <w:instrText xml:space="preserve"> HYPERLINK "http://eresearch.uws.edu.au/blog/2013/07/24/4a-data-management-acquiring-acting-on-archiving-advertising-research-data-at-the-university-of-western-sydney/" </w:instrText>
        </w:r>
        <w:r w:rsidR="009245FD" w:rsidRPr="009245FD">
          <w:rPr>
            <w:b/>
            <w:i/>
            <w:u w:val="single"/>
            <w:rPrChange w:id="32" w:author="Peter Bugeia" w:date="2014-01-21T15:16:00Z">
              <w:rPr>
                <w:color w:val="0000FF"/>
                <w:u w:val="single"/>
              </w:rPr>
            </w:rPrChange>
          </w:rPr>
          <w:fldChar w:fldCharType="separate"/>
        </w:r>
        <w:r w:rsidR="009245FD" w:rsidRPr="009245FD">
          <w:rPr>
            <w:rStyle w:val="Hyperlink"/>
            <w:b/>
            <w:i/>
            <w:rPrChange w:id="33" w:author="Peter Bugeia" w:date="2014-01-21T15:16:00Z">
              <w:rPr>
                <w:rStyle w:val="Hyperlink"/>
              </w:rPr>
            </w:rPrChange>
          </w:rPr>
          <w:t>4A data management</w:t>
        </w:r>
        <w:r w:rsidR="009245FD" w:rsidRPr="009245FD">
          <w:rPr>
            <w:b/>
            <w:i/>
            <w:u w:val="single"/>
            <w:rPrChange w:id="34" w:author="Peter Bugeia" w:date="2014-01-21T15:16:00Z">
              <w:rPr>
                <w:color w:val="0000FF"/>
                <w:u w:val="single"/>
              </w:rPr>
            </w:rPrChange>
          </w:rPr>
          <w:fldChar w:fldCharType="end"/>
        </w:r>
      </w:ins>
      <w:ins w:id="35" w:author="Peter Bugeia" w:date="2014-01-21T15:16:00Z">
        <w:r>
          <w:rPr>
            <w:b/>
            <w:i/>
            <w:u w:val="single"/>
          </w:rPr>
          <w:t xml:space="preserve"> </w:t>
        </w:r>
        <w:r>
          <w:t>concepts.</w:t>
        </w:r>
      </w:ins>
    </w:p>
    <w:p w:rsidR="000F52A1" w:rsidRDefault="000F52A1" w:rsidP="00607A99">
      <w:pPr>
        <w:pStyle w:val="iNormal"/>
      </w:pPr>
      <w:r>
        <w:t>Because DC21 is open source, it is possible for other users to augment functionality and add support for further file formats.</w:t>
      </w:r>
    </w:p>
    <w:p w:rsidR="00B514C7" w:rsidRDefault="00607A99" w:rsidP="00607A99">
      <w:pPr>
        <w:pStyle w:val="iNormal"/>
        <w:rPr>
          <w:ins w:id="36" w:author="Peter Bugeia" w:date="2014-01-21T13:48:00Z"/>
          <w:rStyle w:val="DocActionChar"/>
        </w:rPr>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81621F" w:rsidRPr="00CE7E45">
        <w:t>,</w:t>
      </w:r>
      <w:r w:rsidRPr="00CE7E45">
        <w:t xml:space="preserve"> providing a convenient way </w:t>
      </w:r>
      <w:r w:rsidR="00093921" w:rsidRPr="00CE7E45">
        <w:t xml:space="preserve">to </w:t>
      </w:r>
      <w:r w:rsidRPr="00CE7E45">
        <w:t>organise related files</w:t>
      </w:r>
      <w:ins w:id="37" w:author="Peter Bugeia" w:date="2014-01-21T13:47:00Z">
        <w:r w:rsidR="00371769">
          <w:t>. See section 5 for details.</w:t>
        </w:r>
      </w:ins>
      <w:r w:rsidRPr="00CE7E45">
        <w:t xml:space="preserve"> </w:t>
      </w:r>
      <w:del w:id="38" w:author="Peter Bugeia" w:date="2014-01-21T13:47:00Z">
        <w:r w:rsidRPr="00CE7E45" w:rsidDel="00371769">
          <w:delText>such as cleansed</w:delText>
        </w:r>
        <w:r w:rsidRPr="005879DC" w:rsidDel="00371769">
          <w:delText xml:space="preserve"> or gap-filled data</w:delText>
        </w:r>
        <w:r w:rsidR="0081621F" w:rsidDel="00371769">
          <w:delText>,</w:delText>
        </w:r>
        <w:r w:rsidR="00C928C3" w:rsidRPr="005879DC" w:rsidDel="00371769">
          <w:delText xml:space="preserve"> and analysis outputs</w:delText>
        </w:r>
        <w:r w:rsidR="004D26F5" w:rsidDel="00371769">
          <w:delText>.</w:delText>
        </w:r>
        <w:r w:rsidR="008049C7" w:rsidDel="00371769">
          <w:delText xml:space="preserve"> </w:delText>
        </w:r>
      </w:del>
      <w:r w:rsidR="008049C7" w:rsidRPr="008049C7">
        <w:rPr>
          <w:rStyle w:val="DocActionChar"/>
        </w:rPr>
        <w:t xml:space="preserve">%%% PeterB: Is the two-level structure really for this. Aren’t file statuses more appropriate? Should this comment be </w:t>
      </w:r>
      <w:commentRangeStart w:id="39"/>
      <w:r w:rsidR="008049C7" w:rsidRPr="008049C7">
        <w:rPr>
          <w:rStyle w:val="DocActionChar"/>
        </w:rPr>
        <w:t>changed</w:t>
      </w:r>
      <w:commentRangeEnd w:id="39"/>
      <w:r w:rsidR="004C33F1">
        <w:rPr>
          <w:rStyle w:val="CommentReference"/>
          <w:rFonts w:asciiTheme="minorHAnsi" w:eastAsiaTheme="minorEastAsia" w:hAnsiTheme="minorHAnsi" w:cstheme="minorBidi"/>
          <w:color w:val="auto"/>
          <w:lang w:val="en-US"/>
        </w:rPr>
        <w:commentReference w:id="39"/>
      </w:r>
      <w:r w:rsidR="008049C7" w:rsidRPr="008049C7">
        <w:rPr>
          <w:rStyle w:val="DocActionChar"/>
        </w:rPr>
        <w:t>?</w:t>
      </w:r>
    </w:p>
    <w:p w:rsidR="00371769" w:rsidRPr="005879DC" w:rsidRDefault="00371769" w:rsidP="00607A99">
      <w:pPr>
        <w:pStyle w:val="iNormal"/>
      </w:pP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w:t>
      </w:r>
      <w:commentRangeStart w:id="40"/>
      <w:r w:rsidR="005879DC">
        <w:t>ANDS</w:t>
      </w:r>
      <w:r w:rsidR="0018300E" w:rsidRPr="0018300E">
        <w:t xml:space="preserve"> </w:t>
      </w:r>
      <w:r w:rsidR="0018300E">
        <w:t>a</w:t>
      </w:r>
      <w:commentRangeEnd w:id="40"/>
      <w:r w:rsidR="00E614F2">
        <w:rPr>
          <w:rStyle w:val="CommentReference"/>
          <w:rFonts w:asciiTheme="minorHAnsi" w:eastAsiaTheme="minorHAnsi" w:hAnsiTheme="minorHAnsi" w:cstheme="minorBidi"/>
          <w:color w:val="auto"/>
          <w:lang w:val="en-US"/>
        </w:rPr>
        <w:commentReference w:id="40"/>
      </w:r>
      <w:r w:rsidR="0018300E">
        <w:t xml:space="preserve">s a RIF-CS data collection. This makes them available for discovery via the OAI-PMH protocol – see </w:t>
      </w:r>
      <w:fldSimple w:instr=" REF _Ref352768976 \r \h  \* MERGEFORMAT ">
        <w:r w:rsidR="0014034F" w:rsidRPr="0014034F">
          <w:rPr>
            <w:rStyle w:val="CrossReference"/>
          </w:rPr>
          <w:t>Appendix B -</w:t>
        </w:r>
      </w:fldSimple>
      <w:r w:rsidR="0018300E" w:rsidRPr="0055670B">
        <w:rPr>
          <w:rStyle w:val="CrossReference"/>
        </w:rPr>
        <w:t xml:space="preserve"> </w:t>
      </w:r>
      <w:fldSimple w:instr=" REF _Ref352769006 \h  \* MERGEFORMAT ">
        <w:r w:rsidR="0014034F" w:rsidRPr="0014034F">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41" w:name="_Toc215047190"/>
      <w:bookmarkStart w:id="42" w:name="_Toc378001033"/>
      <w:r>
        <w:t xml:space="preserve">Installing </w:t>
      </w:r>
      <w:bookmarkEnd w:id="41"/>
      <w:r w:rsidR="006024EB">
        <w:t xml:space="preserve">and Tailoring </w:t>
      </w:r>
      <w:r w:rsidR="00E511C5">
        <w:t>DC21</w:t>
      </w:r>
      <w:r w:rsidR="006024EB">
        <w:t xml:space="preserve"> for your Organisation</w:t>
      </w:r>
      <w:bookmarkEnd w:id="42"/>
    </w:p>
    <w:p w:rsidR="00D43E36" w:rsidRDefault="00D43E36" w:rsidP="00D43E36">
      <w:pPr>
        <w:pStyle w:val="DocAction"/>
      </w:pPr>
      <w:commentRangeStart w:id="43"/>
      <w:r>
        <w:t>%%% Still need to check accuracy of URLs which contain string “2.0.01”. SQ gave me these, but the</w:t>
      </w:r>
      <w:r w:rsidR="000F52A1">
        <w:t xml:space="preserve"> targets</w:t>
      </w:r>
      <w:r>
        <w:t xml:space="preserve"> </w:t>
      </w:r>
      <w:r w:rsidR="002663E1">
        <w:t>still don’t exist</w:t>
      </w:r>
      <w:r>
        <w:t>.</w:t>
      </w:r>
      <w:commentRangeEnd w:id="43"/>
      <w:r w:rsidR="00643BAD">
        <w:rPr>
          <w:rStyle w:val="CommentReference"/>
          <w:rFonts w:asciiTheme="minorHAnsi" w:eastAsiaTheme="minorHAnsi" w:hAnsiTheme="minorHAnsi" w:cstheme="minorBidi"/>
          <w:i w:val="0"/>
          <w:color w:val="auto"/>
          <w:lang w:val="en-US"/>
        </w:rPr>
        <w:commentReference w:id="43"/>
      </w:r>
    </w:p>
    <w:p w:rsidR="0003391B" w:rsidRDefault="0018300E" w:rsidP="00CE7E45">
      <w:pPr>
        <w:pStyle w:val="iNormal"/>
      </w:pPr>
      <w:commentRangeStart w:id="44"/>
      <w:r>
        <w:t>I</w:t>
      </w:r>
      <w:r w:rsidR="00CE7E45">
        <w:t>nstructions</w:t>
      </w:r>
      <w:commentRangeEnd w:id="44"/>
      <w:r w:rsidR="00643BAD">
        <w:rPr>
          <w:rStyle w:val="CommentReference"/>
          <w:rFonts w:asciiTheme="minorHAnsi" w:eastAsiaTheme="minorHAnsi" w:hAnsiTheme="minorHAnsi" w:cstheme="minorBidi"/>
          <w:color w:val="auto"/>
          <w:lang w:val="en-US"/>
        </w:rPr>
        <w:commentReference w:id="44"/>
      </w:r>
      <w:r w:rsidR="00CE7E45">
        <w:t xml:space="preserve">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10" w:anchor="version-documentation" w:history="1">
        <w:r w:rsidR="009B7E78" w:rsidRPr="00CD62D9">
          <w:rPr>
            <w:rStyle w:val="Hyperlink"/>
          </w:rPr>
          <w:t xml:space="preserve"> https://github.com/IntersectAustralia/dc21-doc/blob/2.0.01/README.md#version-documentation</w:t>
        </w:r>
      </w:hyperlink>
      <w:r w:rsidR="0003391B">
        <w:t>.</w:t>
      </w:r>
    </w:p>
    <w:p w:rsidR="00CE7E45" w:rsidRDefault="00946101" w:rsidP="00CE7E45">
      <w:pPr>
        <w:pStyle w:val="iNormal"/>
      </w:pPr>
      <w:r>
        <w:t xml:space="preserve">The Release Notes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1" w:history="1">
        <w:r w:rsidR="009B7E78" w:rsidRPr="00CD62D9">
          <w:rPr>
            <w:rStyle w:val="Hyperlink"/>
          </w:rPr>
          <w:t>https://github.com/IntersectAustralia/dc21-doc/blob/2.0.01/README.md</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B7E78" w:rsidRDefault="009B7E78" w:rsidP="009B7E78">
      <w:pPr>
        <w:pStyle w:val="iNote"/>
      </w:pPr>
      <w:r>
        <w:t>Note</w:t>
      </w:r>
      <w:r>
        <w:tab/>
        <w:t>If you are installing a later version than 2.0.01, please substitute that version number in place of 2.0.01 in the URLs</w:t>
      </w:r>
      <w:r w:rsidR="006024EB">
        <w:t xml:space="preserve"> above</w:t>
      </w:r>
      <w:r>
        <w:t>.</w:t>
      </w:r>
    </w:p>
    <w:p w:rsidR="006024EB" w:rsidRDefault="00B033AC" w:rsidP="00B033AC">
      <w:pPr>
        <w:pStyle w:val="iNormal"/>
      </w:pPr>
      <w:r>
        <w:t xml:space="preserve">The first step after installation is to use the Administrator account, which is set up during the deployment process, to tailor the system to your organisation’s needs. Refer to section </w:t>
      </w:r>
      <w:fldSimple w:instr=" REF _Ref377568044 \r \h  \* MERGEFORMAT ">
        <w:r w:rsidR="0014034F" w:rsidRPr="0014034F">
          <w:rPr>
            <w:rStyle w:val="CrossReference"/>
          </w:rPr>
          <w:t>11.5</w:t>
        </w:r>
      </w:fldSimple>
      <w:r w:rsidRPr="00B033AC">
        <w:rPr>
          <w:rStyle w:val="CrossReference"/>
        </w:rPr>
        <w:t xml:space="preserve"> </w:t>
      </w:r>
      <w:fldSimple w:instr=" REF _Ref377568063 \h  \* MERGEFORMAT ">
        <w:r w:rsidR="0014034F" w:rsidRPr="0014034F">
          <w:rPr>
            <w:rStyle w:val="CrossReference"/>
          </w:rPr>
          <w:t>Tailoring DC21 for Your Organisation’s Needs</w:t>
        </w:r>
      </w:fldSimple>
      <w:r>
        <w:t xml:space="preserve"> to see det</w:t>
      </w:r>
      <w:r w:rsidR="006024EB">
        <w:t>ails of the settings available.</w:t>
      </w:r>
    </w:p>
    <w:p w:rsidR="00B033AC" w:rsidRDefault="00B033AC" w:rsidP="00B033AC">
      <w:pPr>
        <w:pStyle w:val="iNormal"/>
      </w:pPr>
      <w:r>
        <w:t xml:space="preserve">To avoid confusion, </w:t>
      </w:r>
      <w:r w:rsidR="006024EB">
        <w:t xml:space="preserve">tailoring the system to your organisation’s needs </w:t>
      </w:r>
      <w:r>
        <w:t>should be done prior to any user being authorised to access the system.</w:t>
      </w:r>
    </w:p>
    <w:p w:rsidR="007E12BD" w:rsidRDefault="007E12BD" w:rsidP="00B6457B">
      <w:pPr>
        <w:pStyle w:val="iHeading1"/>
      </w:pPr>
      <w:bookmarkStart w:id="45" w:name="_Toc378001034"/>
      <w:bookmarkStart w:id="46" w:name="_Toc215047179"/>
      <w:r>
        <w:t>Glossary</w:t>
      </w:r>
      <w:bookmarkEnd w:id="45"/>
    </w:p>
    <w:tbl>
      <w:tblPr>
        <w:tblW w:w="0" w:type="auto"/>
        <w:tblLook w:val="04A0"/>
      </w:tblPr>
      <w:tblGrid>
        <w:gridCol w:w="2235"/>
        <w:gridCol w:w="7045"/>
      </w:tblGrid>
      <w:tr w:rsidR="00D6600F" w:rsidRPr="00582270" w:rsidTr="00081164">
        <w:trPr>
          <w:ins w:id="47" w:author="Peter Bugeia" w:date="2014-01-22T08:25:00Z"/>
        </w:trPr>
        <w:tc>
          <w:tcPr>
            <w:tcW w:w="2235" w:type="dxa"/>
            <w:shd w:val="clear" w:color="auto" w:fill="auto"/>
          </w:tcPr>
          <w:p w:rsidR="00D6600F" w:rsidRPr="00582270" w:rsidRDefault="00D6600F" w:rsidP="00081164">
            <w:pPr>
              <w:pStyle w:val="iNormal"/>
              <w:jc w:val="left"/>
              <w:rPr>
                <w:ins w:id="48" w:author="Peter Bugeia" w:date="2014-01-22T08:25:00Z"/>
                <w:lang w:eastAsia="ja-JP"/>
              </w:rPr>
            </w:pPr>
            <w:ins w:id="49" w:author="Peter Bugeia" w:date="2014-01-22T08:25:00Z">
              <w:r>
                <w:rPr>
                  <w:lang w:eastAsia="ja-JP"/>
                </w:rPr>
                <w:t>AAF</w:t>
              </w:r>
            </w:ins>
          </w:p>
        </w:tc>
        <w:tc>
          <w:tcPr>
            <w:tcW w:w="7045" w:type="dxa"/>
            <w:shd w:val="clear" w:color="auto" w:fill="auto"/>
          </w:tcPr>
          <w:p w:rsidR="00D6600F" w:rsidRPr="00582270" w:rsidRDefault="00D6600F" w:rsidP="00B825EB">
            <w:pPr>
              <w:pStyle w:val="iNormal"/>
              <w:rPr>
                <w:ins w:id="50" w:author="Peter Bugeia" w:date="2014-01-22T08:25:00Z"/>
              </w:rPr>
            </w:pPr>
            <w:ins w:id="51" w:author="Peter Bugeia" w:date="2014-01-22T08:25:00Z">
              <w:r>
                <w:t xml:space="preserve">Australian Access Federation </w:t>
              </w:r>
            </w:ins>
            <w:ins w:id="52" w:author="Peter Bugeia" w:date="2014-01-22T08:27:00Z">
              <w:r>
                <w:t xml:space="preserve">link: </w:t>
              </w:r>
            </w:ins>
            <w:ins w:id="53" w:author="Peter Bugeia" w:date="2014-01-22T08:25:00Z">
              <w:r>
                <w:t>aaf.edu.au</w:t>
              </w:r>
            </w:ins>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B825EB">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2"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http:// </w:t>
            </w:r>
            <w:hyperlink r:id="rId13"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14034F" w:rsidRPr="0014034F">
                <w:rPr>
                  <w:rStyle w:val="CrossReference"/>
                </w:rPr>
                <w:t>Appendix A -</w:t>
              </w:r>
            </w:fldSimple>
            <w:r w:rsidRPr="00582270">
              <w:rPr>
                <w:rStyle w:val="CrossReference"/>
              </w:rPr>
              <w:t xml:space="preserve"> </w:t>
            </w:r>
            <w:fldSimple w:instr=" REF _Ref351732800 \h  \* MERGEFORMAT ">
              <w:r w:rsidR="0014034F" w:rsidRPr="0014034F">
                <w:rPr>
                  <w:rStyle w:val="CrossReference"/>
                </w:rPr>
                <w:t>The Bagit format</w:t>
              </w:r>
            </w:fldSimple>
            <w:r w:rsidRPr="00582270">
              <w:t>.</w:t>
            </w:r>
          </w:p>
        </w:tc>
      </w:tr>
      <w:tr w:rsidR="009A4328" w:rsidRPr="00582270" w:rsidTr="00081164">
        <w:trPr>
          <w:ins w:id="54" w:author="Peter Bugeia" w:date="2014-01-21T15:19:00Z"/>
        </w:trPr>
        <w:tc>
          <w:tcPr>
            <w:tcW w:w="2235" w:type="dxa"/>
            <w:shd w:val="clear" w:color="auto" w:fill="auto"/>
          </w:tcPr>
          <w:p w:rsidR="009A4328" w:rsidRPr="00582270" w:rsidRDefault="009A4328" w:rsidP="00081164">
            <w:pPr>
              <w:pStyle w:val="iNormal"/>
              <w:jc w:val="left"/>
              <w:rPr>
                <w:ins w:id="55" w:author="Peter Bugeia" w:date="2014-01-21T15:19:00Z"/>
                <w:lang w:eastAsia="ja-JP"/>
              </w:rPr>
            </w:pPr>
            <w:ins w:id="56" w:author="Peter Bugeia" w:date="2014-01-21T15:19:00Z">
              <w:r>
                <w:rPr>
                  <w:lang w:eastAsia="ja-JP"/>
                </w:rPr>
                <w:t>DC21</w:t>
              </w:r>
            </w:ins>
          </w:p>
        </w:tc>
        <w:tc>
          <w:tcPr>
            <w:tcW w:w="7045" w:type="dxa"/>
            <w:shd w:val="clear" w:color="auto" w:fill="auto"/>
          </w:tcPr>
          <w:p w:rsidR="009A4328" w:rsidRPr="00582270" w:rsidRDefault="009A4328" w:rsidP="00DE3FA1">
            <w:pPr>
              <w:pStyle w:val="iNormal"/>
              <w:rPr>
                <w:ins w:id="57" w:author="Peter Bugeia" w:date="2014-01-21T15:19:00Z"/>
                <w:lang w:eastAsia="ja-JP"/>
              </w:rPr>
            </w:pPr>
            <w:ins w:id="58" w:author="Peter Bugeia" w:date="2014-01-21T15:19:00Z">
              <w:r>
                <w:rPr>
                  <w:lang w:eastAsia="ja-JP"/>
                </w:rPr>
                <w:t>The DC21 project</w:t>
              </w:r>
              <w:r w:rsidR="009265DD">
                <w:rPr>
                  <w:lang w:eastAsia="ja-JP"/>
                </w:rPr>
                <w:t>…</w:t>
              </w:r>
              <w:bookmarkStart w:id="59" w:name="_GoBack"/>
              <w:bookmarkEnd w:id="59"/>
              <w:r>
                <w:rPr>
                  <w:lang w:eastAsia="ja-JP"/>
                </w:rPr>
                <w:t>, also the name of the DC21 open source product.</w:t>
              </w:r>
            </w:ins>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4" w:history="1">
              <w:r w:rsidRPr="00582270">
                <w:rPr>
                  <w:rStyle w:val="Hyperlink"/>
                </w:rPr>
                <w:t>http://researchdata.ands.org.au/</w:t>
              </w:r>
            </w:hyperlink>
            <w:r w:rsidRPr="00582270">
              <w:t>.</w:t>
            </w:r>
          </w:p>
        </w:tc>
      </w:tr>
      <w:tr w:rsidR="00BE157C" w:rsidRPr="00582270" w:rsidTr="00081164">
        <w:trPr>
          <w:ins w:id="60" w:author="Peter Bugeia" w:date="2014-01-22T08:28:00Z"/>
        </w:trPr>
        <w:tc>
          <w:tcPr>
            <w:tcW w:w="2235" w:type="dxa"/>
            <w:shd w:val="clear" w:color="auto" w:fill="auto"/>
          </w:tcPr>
          <w:p w:rsidR="00BE157C" w:rsidRPr="00582270" w:rsidRDefault="00BE157C" w:rsidP="00081164">
            <w:pPr>
              <w:pStyle w:val="iNormal"/>
              <w:jc w:val="left"/>
              <w:rPr>
                <w:ins w:id="61" w:author="Peter Bugeia" w:date="2014-01-22T08:28:00Z"/>
                <w:lang w:eastAsia="ja-JP"/>
              </w:rPr>
            </w:pPr>
            <w:ins w:id="62" w:author="Peter Bugeia" w:date="2014-01-22T08:28:00Z">
              <w:r>
                <w:rPr>
                  <w:lang w:eastAsia="ja-JP"/>
                </w:rPr>
                <w:t>ReDBoX Mint</w:t>
              </w:r>
            </w:ins>
          </w:p>
        </w:tc>
        <w:tc>
          <w:tcPr>
            <w:tcW w:w="7045" w:type="dxa"/>
            <w:shd w:val="clear" w:color="auto" w:fill="auto"/>
          </w:tcPr>
          <w:p w:rsidR="00BE157C" w:rsidRPr="00582270" w:rsidRDefault="00BE157C" w:rsidP="00B825EB">
            <w:pPr>
              <w:pStyle w:val="iNormal"/>
              <w:rPr>
                <w:ins w:id="63" w:author="Peter Bugeia" w:date="2014-01-22T08:28:00Z"/>
              </w:rPr>
            </w:pPr>
            <w:ins w:id="64" w:author="Peter Bugeia" w:date="2014-01-22T08:28:00Z">
              <w:r>
                <w:t>...Open Source repository software</w:t>
              </w:r>
            </w:ins>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14034F" w:rsidRPr="0014034F">
                <w:rPr>
                  <w:rStyle w:val="CrossReference"/>
                </w:rPr>
                <w:t>Appendix B -</w:t>
              </w:r>
            </w:fldSimple>
            <w:r w:rsidRPr="00582270">
              <w:rPr>
                <w:rStyle w:val="CrossReference"/>
              </w:rPr>
              <w:t xml:space="preserve"> </w:t>
            </w:r>
            <w:fldSimple w:instr=" REF _Ref352769275 \h  \* MERGEFORMAT ">
              <w:r w:rsidR="0014034F" w:rsidRPr="0014034F">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5"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65" w:name="_Toc378001035"/>
      <w:r w:rsidRPr="005879DC">
        <w:t xml:space="preserve">Logging in to </w:t>
      </w:r>
      <w:bookmarkEnd w:id="46"/>
      <w:r w:rsidR="00E511C5">
        <w:t xml:space="preserve">a </w:t>
      </w:r>
      <w:r w:rsidR="00617563">
        <w:t>DC21 Implementation</w:t>
      </w:r>
      <w:bookmarkEnd w:id="65"/>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66" w:name="_Ref351724673"/>
      <w:bookmarkStart w:id="67" w:name="_Toc378001036"/>
      <w:r>
        <w:t>Classes of Users</w:t>
      </w:r>
      <w:bookmarkEnd w:id="66"/>
      <w:bookmarkEnd w:id="67"/>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B033AC" w:rsidRDefault="00B033AC" w:rsidP="00B033AC">
      <w:pPr>
        <w:pStyle w:val="iHeading2"/>
      </w:pPr>
      <w:bookmarkStart w:id="68" w:name="_Ref377569667"/>
      <w:bookmarkStart w:id="69" w:name="_Toc378001037"/>
      <w:r>
        <w:t>Signing Up</w:t>
      </w:r>
      <w:bookmarkEnd w:id="68"/>
      <w:bookmarkEnd w:id="69"/>
    </w:p>
    <w:p w:rsidR="00A13A20" w:rsidRDefault="001F75CF" w:rsidP="00A13A20">
      <w:pPr>
        <w:pStyle w:val="iNormal"/>
      </w:pPr>
      <w:commentRangeStart w:id="70"/>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commentRangeEnd w:id="70"/>
      <w:r w:rsidR="00B23A66">
        <w:rPr>
          <w:rStyle w:val="CommentReference"/>
          <w:rFonts w:asciiTheme="minorHAnsi" w:eastAsiaTheme="minorHAnsi" w:hAnsiTheme="minorHAnsi" w:cstheme="minorBidi"/>
          <w:color w:val="auto"/>
          <w:lang w:val="en-US"/>
        </w:rPr>
        <w:commentReference w:id="70"/>
      </w:r>
    </w:p>
    <w:p w:rsidR="00DE5926" w:rsidRPr="005879DC" w:rsidRDefault="00806E67" w:rsidP="00806E67">
      <w:pPr>
        <w:pStyle w:val="iFigureCaption"/>
      </w:pPr>
      <w:r w:rsidRPr="00806E67">
        <w:t xml:space="preserve"> </w:t>
      </w:r>
      <w:r w:rsidR="009245FD">
        <w:rPr>
          <w:noProof/>
          <w:lang w:val="en-US"/>
        </w:rPr>
      </w:r>
      <w:r w:rsidR="009245FD" w:rsidRPr="009245FD">
        <w:rPr>
          <w:noProof/>
          <w:lang w:val="en-US"/>
        </w:rPr>
        <w:pict>
          <v:group id="Group 196" o:spid="_x0000_s1095" style="width:463.7pt;height:326.45pt;mso-position-horizontal-relative:char;mso-position-vertical-relative:line" coordorigin="2353,8801" coordsize="7367,51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">
            <o:lock v:ext="edit" aspectratio="t"/>
            <v:rect id="AutoShape 195" o:spid="_x0000_s1098" style="position:absolute;left:2353;top:8801;width:7367;height:51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M/YwwAA&#10;ANwAAAAPAAAAZHJzL2Rvd25yZXYueG1sRE9Na8JAEL0X/A/LCL2UurFC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M/YwwAAANwAAAAPAAAAAAAAAAAAAAAAAJcCAABkcnMvZG93&#10;bnJldi54bWxQSwUGAAAAAAQABAD1AAAAhwMAAAAA&#10;" filled="f" stroked="f">
              <o:lock v:ext="edit" aspectratio="t" text="t"/>
            </v:rect>
            <v:shape id="Picture 198" o:spid="_x0000_s1097" type="#_x0000_t75" style="position:absolute;left:2353;top:8801;width:7367;height:518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o&#10;tInBAAAA3AAAAA8AAABkcnMvZG93bnJldi54bWxET0trAjEQvgv9D2GEXhZN6gvZGkWkhV5d1/uw&#10;me4uJpNlE3Xtr28KBW/z8T1nsxucFTfqQ+tZw9tUgSCuvGm51lCePidrECEiG7SeScODAuy2L6MN&#10;5sbf+Ui3ItYihXDIUUMTY5dLGaqGHIap74gT9+17hzHBvpamx3sKd1bOlFpJhy2nhgY7OjRUXYqr&#10;0/CT0YfNVFvaZTHv9sW5zGYPpfXreNi/g4g0xKf43/1l0vz5Av6eSRfI7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wotInBAAAA3AAAAA8AAAAAAAAAAAAAAAAAnAIAAGRy&#10;cy9kb3ducmV2LnhtbFBLBQYAAAAABAAEAPcAAACKAwAAAAA=&#10;">
              <v:imagedata r:id="rId16" o:title=""/>
            </v:shape>
            <v:oval id="Oval 16" o:spid="_x0000_s1096" style="position:absolute;left:8670;top:9220;width:847;height:3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luOwwAA&#10;ANwAAAAPAAAAZHJzL2Rvd25yZXYueG1sRE/NasJAEL4LvsMyQm91o0Ur0U3QloL0YGnqAwzZMUmb&#10;nY272xjf3i0UvM3H9zubfDCt6Mn5xrKC2TQBQVxa3XCl4Pj19rgC4QOyxtYyKbiShzwbjzaYanvh&#10;T+qLUIkYwj5FBXUIXSqlL2sy6Ke2I47cyTqDIUJXSe3wEsNNK+dJspQGG44NNXb0UlP5U/waBYvv&#10;6jw/fOyu9Ny8tm429Pb8LpV6mAzbNYhAQ7iL/917Hec/LeDvmXiBzG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2luOwwAAANwAAAAPAAAAAAAAAAAAAAAAAJcCAABkcnMvZG93&#10;bnJldi54bWxQSwUGAAAAAAQABAD1AAAAhwMAAAAA&#10;" filled="f"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val="en-US"/>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7"/>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B033AC">
      <w:pPr>
        <w:pStyle w:val="iHeading2"/>
      </w:pPr>
      <w:bookmarkStart w:id="71" w:name="_Ref377569918"/>
      <w:bookmarkStart w:id="72" w:name="_Toc378001038"/>
      <w:r>
        <w:t>Standard Login</w:t>
      </w:r>
      <w:bookmarkEnd w:id="71"/>
      <w:bookmarkEnd w:id="72"/>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F0160" w:rsidP="00DE5926">
      <w:pPr>
        <w:pStyle w:val="iFigureCaption"/>
      </w:pPr>
      <w:r>
        <w:rPr>
          <w:b w:val="0"/>
          <w:noProof/>
          <w:lang w:val="en-US"/>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8"/>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14034F" w:rsidRPr="0014034F">
          <w:rPr>
            <w:rStyle w:val="CrossReference"/>
          </w:rPr>
          <w:t>4.1</w:t>
        </w:r>
      </w:fldSimple>
      <w:r w:rsidR="00FA6D10" w:rsidRPr="00FA6D10">
        <w:rPr>
          <w:rStyle w:val="CrossReference"/>
        </w:rPr>
        <w:t xml:space="preserve"> </w:t>
      </w:r>
      <w:fldSimple w:instr=" REF _Ref377569170 \h  \* MERGEFORMAT ">
        <w:r w:rsidR="0014034F" w:rsidRPr="0014034F">
          <w:rPr>
            <w:rStyle w:val="CrossReference"/>
          </w:rPr>
          <w:t>The DC21 Main Screen</w:t>
        </w:r>
      </w:fldSimple>
      <w:r w:rsidR="00FA6D10">
        <w:t>.</w:t>
      </w:r>
    </w:p>
    <w:p w:rsidR="00B033AC" w:rsidRDefault="00B033AC" w:rsidP="00B033AC">
      <w:pPr>
        <w:pStyle w:val="iHeading2"/>
      </w:pPr>
      <w:bookmarkStart w:id="73" w:name="_Toc378001039"/>
      <w:r>
        <w:t>AAF Login</w:t>
      </w:r>
      <w:bookmarkEnd w:id="73"/>
    </w:p>
    <w:p w:rsidR="00FA6D10" w:rsidRDefault="004725C5" w:rsidP="00FA6D10">
      <w:pPr>
        <w:pStyle w:val="iNormal"/>
        <w:rPr>
          <w:lang w:eastAsia="ja-JP"/>
        </w:rPr>
      </w:pPr>
      <w:r>
        <w:rPr>
          <w:lang w:eastAsia="ja-JP"/>
        </w:rPr>
        <w:t>DC21</w:t>
      </w:r>
      <w:r w:rsidR="00FA6D10">
        <w:rPr>
          <w:lang w:eastAsia="ja-JP"/>
        </w:rPr>
        <w:t xml:space="preserve"> supports logging in using Australian Access Federation (AAF) authentication.</w:t>
      </w:r>
    </w:p>
    <w:p w:rsidR="00FA6D10" w:rsidRDefault="00AC3B35" w:rsidP="00AC3B35">
      <w:pPr>
        <w:pStyle w:val="iNormal"/>
      </w:pPr>
      <w:r>
        <w:rPr>
          <w:lang w:eastAsia="ja-JP"/>
        </w:rPr>
        <w:t xml:space="preserve">If you already have a user account for your DC21 system, you can log in using AAF provided that </w:t>
      </w:r>
      <w:r w:rsidR="00FA6D10">
        <w:t xml:space="preserve">your AAF email address and your </w:t>
      </w:r>
      <w:r w:rsidR="004725C5">
        <w:t>DC21</w:t>
      </w:r>
      <w:r w:rsidR="00FA6D10">
        <w:t xml:space="preserve"> email address </w:t>
      </w:r>
      <w:r>
        <w:t>are</w:t>
      </w:r>
      <w:r w:rsidR="00FA6D10">
        <w:t xml:space="preserve"> identical.</w:t>
      </w:r>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 xml:space="preserve">log in screen.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14034F" w:rsidRPr="0014034F">
          <w:rPr>
            <w:rStyle w:val="CrossReference"/>
          </w:rPr>
          <w:t>4.1</w:t>
        </w:r>
      </w:fldSimple>
      <w:r w:rsidR="00FA6D10" w:rsidRPr="00FA6D10">
        <w:rPr>
          <w:rStyle w:val="CrossReference"/>
        </w:rPr>
        <w:t xml:space="preserve"> </w:t>
      </w:r>
      <w:fldSimple w:instr=" REF _Ref377569491 \h  \* MERGEFORMAT ">
        <w:r w:rsidR="0014034F" w:rsidRPr="0014034F">
          <w:rPr>
            <w:rStyle w:val="CrossReference"/>
          </w:rPr>
          <w:t>The DC21 Main Screen</w:t>
        </w:r>
      </w:fldSimple>
      <w:r w:rsidR="00FA6D10">
        <w:rPr>
          <w:lang w:eastAsia="ja-JP"/>
        </w:rPr>
        <w:t>.</w:t>
      </w:r>
    </w:p>
    <w:p w:rsidR="001C2FC9" w:rsidRDefault="00FA6D10" w:rsidP="00FA6D10">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 xml:space="preserve">in section </w:t>
      </w:r>
      <w:fldSimple w:instr=" REF _Ref377569667 \r \h  \* MERGEFORMAT ">
        <w:r w:rsidR="0014034F" w:rsidRPr="0014034F">
          <w:rPr>
            <w:rStyle w:val="CrossReference"/>
          </w:rPr>
          <w:t>3.2</w:t>
        </w:r>
      </w:fldSimple>
      <w:r w:rsidR="001C2FC9" w:rsidRPr="001C2FC9">
        <w:rPr>
          <w:rStyle w:val="CrossReference"/>
        </w:rPr>
        <w:t xml:space="preserve"> </w:t>
      </w:r>
      <w:fldSimple w:instr=" REF _Ref377569667 \h  \* MERGEFORMAT ">
        <w:r w:rsidR="0014034F" w:rsidRPr="0014034F">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most 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1C2FC9" w:rsidRPr="001C2FC9" w:rsidRDefault="001C2FC9" w:rsidP="00FA6D10">
      <w:pPr>
        <w:pStyle w:val="iNormal"/>
      </w:pPr>
      <w:r>
        <w:t xml:space="preserve">As described in section </w:t>
      </w:r>
      <w:fldSimple w:instr=" REF _Ref377569667 \r \h  \* MERGEFORMAT ">
        <w:r w:rsidR="0014034F" w:rsidRPr="0014034F">
          <w:rPr>
            <w:rStyle w:val="CrossReference"/>
          </w:rPr>
          <w:t>3.2</w:t>
        </w:r>
      </w:fldSimple>
      <w:r w:rsidRPr="001C2FC9">
        <w:rPr>
          <w:rStyle w:val="CrossReference"/>
        </w:rPr>
        <w:t xml:space="preserve"> </w:t>
      </w:r>
      <w:fldSimple w:instr=" REF _Ref377569667 \h  \* MERGEFORMAT ">
        <w:r w:rsidR="0014034F" w:rsidRPr="0014034F">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either AAF authentication or directly using the </w:t>
      </w:r>
      <w:r w:rsidR="00AC3B35">
        <w:rPr>
          <w:lang w:eastAsia="ja-JP"/>
        </w:rPr>
        <w:t xml:space="preserve">User Login part of the </w:t>
      </w:r>
      <w:r w:rsidR="004725C5">
        <w:rPr>
          <w:lang w:eastAsia="ja-JP"/>
        </w:rPr>
        <w:t>DC21</w:t>
      </w:r>
      <w:r>
        <w:rPr>
          <w:lang w:eastAsia="ja-JP"/>
        </w:rPr>
        <w:t xml:space="preserve"> </w:t>
      </w:r>
      <w:r w:rsidR="00AC3B35">
        <w:rPr>
          <w:lang w:eastAsia="ja-JP"/>
        </w:rPr>
        <w:t xml:space="preserve">log in screen </w:t>
      </w:r>
      <w:r>
        <w:rPr>
          <w:lang w:eastAsia="ja-JP"/>
        </w:rPr>
        <w:t xml:space="preserve">as described above in section </w:t>
      </w:r>
      <w:fldSimple w:instr=" REF _Ref377569918 \r \h  \* MERGEFORMAT ">
        <w:r w:rsidR="0014034F" w:rsidRPr="0014034F">
          <w:rPr>
            <w:rStyle w:val="CrossReference"/>
          </w:rPr>
          <w:t>3.3</w:t>
        </w:r>
      </w:fldSimple>
      <w:r w:rsidRPr="001C2FC9">
        <w:rPr>
          <w:rStyle w:val="CrossReference"/>
        </w:rPr>
        <w:t xml:space="preserve"> </w:t>
      </w:r>
      <w:fldSimple w:instr=" REF _Ref377569918 \h  \* MERGEFORMAT ">
        <w:r w:rsidR="0014034F" w:rsidRPr="0014034F">
          <w:rPr>
            <w:rStyle w:val="CrossReference"/>
          </w:rPr>
          <w:t>Standard Login</w:t>
        </w:r>
      </w:fldSimple>
      <w:r>
        <w:rPr>
          <w:lang w:eastAsia="ja-JP"/>
        </w:rPr>
        <w:t>.</w:t>
      </w:r>
    </w:p>
    <w:p w:rsidR="0019657E" w:rsidRDefault="0019657E" w:rsidP="00B6457B">
      <w:pPr>
        <w:pStyle w:val="iHeading1"/>
      </w:pPr>
      <w:bookmarkStart w:id="74" w:name="_Toc378001040"/>
      <w:r>
        <w:t>General Operation</w:t>
      </w:r>
      <w:bookmarkEnd w:id="74"/>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75" w:name="_Ref377569167"/>
      <w:bookmarkStart w:id="76" w:name="_Ref377569170"/>
      <w:bookmarkStart w:id="77" w:name="_Ref377569489"/>
      <w:bookmarkStart w:id="78" w:name="_Ref377569491"/>
      <w:bookmarkStart w:id="79" w:name="_Toc378001041"/>
      <w:r>
        <w:t xml:space="preserve">The </w:t>
      </w:r>
      <w:r w:rsidR="004725C5">
        <w:t>DC21</w:t>
      </w:r>
      <w:r w:rsidR="001C2FC9">
        <w:t xml:space="preserve"> </w:t>
      </w:r>
      <w:r>
        <w:t>Main</w:t>
      </w:r>
      <w:r w:rsidR="00CE7E45">
        <w:t xml:space="preserve"> Screen</w:t>
      </w:r>
      <w:bookmarkEnd w:id="75"/>
      <w:bookmarkEnd w:id="76"/>
      <w:bookmarkEnd w:id="77"/>
      <w:bookmarkEnd w:id="78"/>
      <w:bookmarkEnd w:id="79"/>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9245FD" w:rsidP="00CE7E45">
      <w:pPr>
        <w:pStyle w:val="iNormal"/>
        <w:rPr>
          <w:lang w:eastAsia="ja-JP"/>
        </w:rPr>
      </w:pPr>
      <w:r>
        <w:rPr>
          <w:noProof/>
          <w:lang w:val="en-US"/>
        </w:rPr>
      </w:r>
      <w:r w:rsidRPr="009245FD">
        <w:rPr>
          <w:noProof/>
          <w:lang w:val="en-US"/>
        </w:rPr>
        <w:pict>
          <v:group id="Group 117" o:spid="_x0000_s1030" style="width:447.85pt;height:315pt;mso-position-horizontal-relative:char;mso-position-vertical-relative:line" coordorigin="1418,4389" coordsize="895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">
            <o:lock v:ext="edit" aspectratio="t"/>
            <v:rect id="AutoShape 116" o:spid="_x0000_s1031" style="position:absolute;left:1418;top:4389;width:8957;height:6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w3PxgAA&#10;ANwAAAAPAAAAZHJzL2Rvd25yZXYueG1sRI9Pa8JAEMXvhX6HZQq9FN3Yg0h0FRFKQylI45/zkB2T&#10;YHY2ZrdJ+u2dQ8HbDO/Ne79ZbUbXqJ66UHs2MJsmoIgLb2suDRwPH5MFqBCRLTaeycAfBdisn59W&#10;mFo/8A/1eSyVhHBI0UAVY5tqHYqKHIapb4lFu/jOYZS1K7XtcJBw1+j3JJlrhzVLQ4Ut7Soqrvmv&#10;MzAU+/58+P7U+7dz5vmW3Xb56cuY15dxuwQVaYwP8/91ZgV/JvjyjEyg1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qw3PxgAAANwAAAAPAAAAAAAAAAAAAAAAAJcCAABkcnMv&#10;ZG93bnJldi54bWxQSwUGAAAAAAQABAD1AAAAigMAAAAA&#10;" filled="f" stroked="f">
              <o:lock v:ext="edit" aspectratio="t" text="t"/>
            </v:rect>
            <v:shape id="Picture 119" o:spid="_x0000_s1032" type="#_x0000_t75" style="position:absolute;left:1418;top:4389;width:8957;height:63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T&#10;dADDAAAA3AAAAA8AAABkcnMvZG93bnJldi54bWxET8lqwzAQvRfyD2IKuTWym5IEJ7IJhUIO7aFO&#10;COQ2WOOFWiMjqbH991Wh0Ns83jqHYjK9uJPznWUF6SoBQVxZ3XGj4HJ+e9qB8AFZY2+ZFMzkocgX&#10;DwfMtB35k+5laEQMYZ+hgjaEIZPSVy0Z9Cs7EEeuts5giNA1UjscY7jp5XOSbKTBjmNDiwO9tlR9&#10;ld9GweRr3Tcf7+vt6NLNyymYWz1flVo+Tsc9iEBT+Bf/uU86zk9T+H0mXiD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xN0AMMAAADcAAAADwAAAAAAAAAAAAAAAACcAgAA&#10;ZHJzL2Rvd25yZXYueG1sUEsFBgAAAAAEAAQA9wAAAIwDAAAAAA==&#10;">
              <v:imagedata r:id="rId19" o:title=""/>
            </v:shape>
            <v:oval id="Oval 143" o:spid="_x0000_s1033" style="position:absolute;left:3313;top:4684;width:5561;height:3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p+awgAA&#10;ANwAAAAPAAAAZHJzL2Rvd25yZXYueG1sRE/basJAEH0X+g/LFHzTTQJWia6hFwriQ0XbDxiyY5I2&#10;O5vsbmP8+25B8G0O5zqbYjStGMj5xrKCdJ6AIC6tbrhS8PX5PluB8AFZY2uZFFzJQ7F9mGww1/bC&#10;RxpOoRIxhH2OCuoQulxKX9Zk0M9tRxy5s3UGQ4SuktrhJYabVmZJ8iQNNhwbauzotaby5/RrFCy+&#10;qz77OLxcadm8tS4dB9vvpVLTx/F5DSLQGO7im3un4/w0g/9n4gVy+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Gn5rCAAAA3AAAAA8AAAAAAAAAAAAAAAAAlwIAAGRycy9kb3du&#10;cmV2LnhtbFBLBQYAAAAABAAEAPUAAACGAwAAAAA=&#10;" filled="f" strokecolor="red" strokeweight="1pt"/>
            <v:oval id="Oval 144" o:spid="_x0000_s1034" style="position:absolute;left:1885;top:5046;width:1428;height:59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joBwwAA&#10;ANwAAAAPAAAAZHJzL2Rvd25yZXYueG1sRE/NasJAEL4LvsMyhd7qJha1xGxELYXSg6L1AYbsNEmb&#10;nY272xjf3i0UvM3H9zv5ajCt6Mn5xrKCdJKAIC6tbrhScPp8e3oB4QOyxtYyKbiSh1UxHuWYaXvh&#10;A/XHUIkYwj5DBXUIXSalL2sy6Ce2I47cl3UGQ4SuktrhJYabVk6TZC4NNhwbauxoW1P5c/w1Cmbf&#10;1Xm622+utGheW5cOvT1/SKUeH4b1EkSgIdzF/+53Heenz/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yjoBwwAAANwAAAAPAAAAAAAAAAAAAAAAAJcCAABkcnMvZG93&#10;bnJldi54bWxQSwUGAAAAAAQABAD1AAAAhwMAAAAA&#10;" filled="f" strokecolor="red" strokeweight="1pt"/>
            <v:oval id="Oval 145" o:spid="_x0000_s1035" style="position:absolute;left:7048;top:5303;width:374;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6J1wwAA&#10;ANwAAAAPAAAAZHJzL2Rvd25yZXYueG1sRE/NasJAEL4LvsMyhd7qJlK1xGxELYXSg6L1AYbsNEmb&#10;nY272xjf3i0UvM3H9zv5ajCt6Mn5xrKCdJKAIC6tbrhScPp8e3oB4QOyxtYyKbiSh1UxHuWYaXvh&#10;A/XHUIkYwj5DBXUIXSalL2sy6Ce2I47cl3UGQ4SuktrhJYabVk6TZC4NNhwbauxoW1P5c/w1Cmbf&#10;1Xm622+utGheW5cOvT1/SKUeH4b1EkSgIdzF/+53Heenz/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I6J1wwAAANwAAAAPAAAAAAAAAAAAAAAAAJcCAABkcnMvZG93&#10;bnJldi54bWxQSwUGAAAAAAQABAD1AAAAhwMAAAAA&#10;" filled="f" strokecolor="red" strokeweight="1pt"/>
            <v:oval id="Oval 146" o:spid="_x0000_s1036" style="position:absolute;left:7575;top:5303;width:586;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wfuwwAA&#10;ANwAAAAPAAAAZHJzL2Rvd25yZXYueG1sRE/NasJAEL4X+g7LFHqrmwi2Et2EaimUHhSjDzBkxyQ2&#10;Oxt3tzG+fVcQepuP73eWxWg6MZDzrWUF6SQBQVxZ3XKt4LD/fJmD8AFZY2eZFFzJQ5E/Piwx0/bC&#10;OxrKUIsYwj5DBU0IfSalrxoy6Ce2J47c0TqDIUJXS+3wEsNNJ6dJ8ioNthwbGuxp3VD1U/4aBbNT&#10;fZ5utqsrvbUfnUvHwZ6/pVLPT+P7AkSgMfyL7+4vHeenM7g9Ey+Q+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bwfuwwAAANwAAAAPAAAAAAAAAAAAAAAAAJcCAABkcnMvZG93&#10;bnJldi54bWxQSwUGAAAAAAQABAD1AAAAhwMAAAAA&#10;" filled="f" strokecolor="red" strokeweight="1pt"/>
            <v:oval id="Oval 148" o:spid="_x0000_s1037" style="position:absolute;left:8242;top:5303;width:1569;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vZmZwwAA&#10;ANwAAAAPAAAAZHJzL2Rvd25yZXYueG1sRE/NasJAEL4XfIdlhN7qJoK2pG6CWoTSQ8W0DzBkxySa&#10;nY272xjfvlsQepuP73dWxWg6MZDzrWUF6SwBQVxZ3XKt4Ptr9/QCwgdkjZ1lUnAjD0U+eVhhpu2V&#10;DzSUoRYxhH2GCpoQ+kxKXzVk0M9sTxy5o3UGQ4SultrhNYabTs6TZCkNthwbGuxp21B1Ln+MgsWp&#10;vsw/95sbPbdvnUvHwV4+pFKP03H9CiLQGP7Fd/e7jvPTJfw9Ey+Q+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vZmZwwAAANwAAAAPAAAAAAAAAAAAAAAAAJcCAABkcnMvZG93&#10;bnJldi54bWxQSwUGAAAAAAQABAD1AAAAhwMAAAAA&#10;" filled="f" strokecolor="red" strokeweight="1pt"/>
            <v:oval id="Oval 149" o:spid="_x0000_s1038" style="position:absolute;left:1885;top:5713;width:609;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8TwCwgAA&#10;ANwAAAAPAAAAZHJzL2Rvd25yZXYueG1sRE/basJAEH0v+A/LCL7VTQRrSd0ELwjShxZtP2DIjkk0&#10;Oxt31xj/vlso9G0O5zrLYjCt6Mn5xrKCdJqAIC6tbrhS8P21e34F4QOyxtYyKXiQhyIfPS0x0/bO&#10;B+qPoRIxhH2GCuoQukxKX9Zk0E9tRxy5k3UGQ4SuktrhPYabVs6S5EUabDg21NjRpqbycrwZBfNz&#10;dZ19fK4ftGi2rUuH3l7fpVKT8bB6AxFoCP/iP/dex/npAn6fiRfI/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xPALCAAAA3AAAAA8AAAAAAAAAAAAAAAAAlwIAAGRycy9kb3du&#10;cmV2LnhtbFBLBQYAAAAABAAEAPUAAACGAwAAAAA=&#10;" filled="f" strokecolor="red" strokeweight="1pt"/>
            <v:oval id="Oval 150" o:spid="_x0000_s1039" style="position:absolute;left:8242;top:6006;width:1674;height:32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qhwxQAA&#10;ANwAAAAPAAAAZHJzL2Rvd25yZXYueG1sRI/NbsJADITvlfoOK1fqrWyCRIsCCyogpKqHVvw8gJU1&#10;SWjWG3aXEN6+PlTqzdaMZz7Pl4NrVU8hNp4N5KMMFHHpbcOVgeNh+zIFFROyxdYzGbhThOXi8WGO&#10;hfU33lG/T5WSEI4FGqhT6gqtY1mTwzjyHbFoJx8cJllDpW3Am4S7Vo+z7FU7bFgaauxoXVP5s786&#10;A5NzdRl/fa/u9NZs2pAPvb98amOen4b3GahEQ/o3/11/WMHPhVaekQn0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uqHDFAAAA3AAAAA8AAAAAAAAAAAAAAAAAlwIAAGRycy9k&#10;b3ducmV2LnhtbFBLBQYAAAAABAAEAPUAAACJAwAAAAA=&#10;" filled="f" strokecolor="red" strokeweight="1pt"/>
            <v:oval id="Oval 151" o:spid="_x0000_s1040" style="position:absolute;left:3887;top:10033;width:3933;height:3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g3rwwAA&#10;ANwAAAAPAAAAZHJzL2Rvd25yZXYueG1sRE/NasJAEL4LvsMyhd7qJkLVxmxELYXSg6L1AYbsNEmb&#10;nY272xjf3i0UvM3H9zv5ajCt6Mn5xrKCdJKAIC6tbrhScPp8e1qA8AFZY2uZFFzJw6oYj3LMtL3w&#10;gfpjqEQMYZ+hgjqELpPSlzUZ9BPbEUfuyzqDIUJXSe3wEsNNK6dJMpMGG44NNXa0ran8Of4aBc/f&#10;1Xm622+uNG9eW5cOvT1/SKUeH4b1EkSgIdzF/+53HeenL/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Ig3rwwAAANwAAAAPAAAAAAAAAAAAAAAAAJcCAABkcnMvZG93&#10;bnJldi54bWxQSwUGAAAAAAQABAD1AAAAhwMAAAAA&#10;" filled="f" strokecolor="red" strokeweight="1pt"/>
            <v:roundrect id="AutoShape 152" o:spid="_x0000_s1041" style="position:absolute;left:1990;top:6451;width:3430;height:503;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796KwQAA&#10;ANwAAAAPAAAAZHJzL2Rvd25yZXYueG1sRI9Bi8JADIXvC/6HIYK3daqyi1RHEVEQvOyqeA6d2BY7&#10;mdoZbf335iB4y0fee3mZLztXqQc1ofRsYDRMQBFn3pacGzgdt99TUCEiW6w8k4EnBVguel9zTK1v&#10;+Z8eh5grCeGQooEixjrVOmQFOQxDXxPL7uIbh1GwybVtsJVwV+lxkvxqhyXLhQJrWheUXQ93ZyAe&#10;BX52e9qcV3+n2yZMWp9MjBn0u9UMVKQufsRv985K/bHUl2dkAr14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eisEAAADcAAAADwAAAAAAAAAAAAAAAACXAgAAZHJzL2Rvd25y&#10;ZXYueG1sUEsFBgAAAAAEAAQA9QAAAIUDAAAAAA==&#10;" filled="f" strokecolor="red" strokeweight="1pt"/>
            <v:roundrect id="AutoShape 153" o:spid="_x0000_s1042" style="position:absolute;left:1815;top:6381;width:8183;height:3418;visibility:visible" arcsize="40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rWDwwAA&#10;ANwAAAAPAAAAZHJzL2Rvd25yZXYueG1sRE9NawIxEL0L/Q9hCr1pVimiW6NYQRAEq9teehs2093F&#10;ZBI2UVd/vSkI3ubxPme26KwRZ2pD41jBcJCBIC6dbrhS8PO97k9AhIis0TgmBVcKsJi/9GaYa3fh&#10;A52LWIkUwiFHBXWMPpcylDVZDAPniRP351qLMcG2krrFSwq3Ro6ybCwtNpwaavS0qqk8Fier4Oh/&#10;v1ZxV27DdHnbf/q1eb9djVJvr93yA0SkLj7FD/dGp/mjIfw/ky6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arWDwwAAANwAAAAPAAAAAAAAAAAAAAAAAJcCAABkcnMvZG93&#10;bnJldi54bWxQSwUGAAAAAAQABAD1AAAAhwMAAAAA&#10;" filled="f" strokecolor="red" strokeweight="1pt"/>
            <v:shape id="Text Box 154" o:spid="_x0000_s1043" type="#_x0000_t202" style="position:absolute;left:3296;top:455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nQGxAAA&#10;ANwAAAAPAAAAZHJzL2Rvd25yZXYueG1sRI9Pi8IwEMXvwn6HMAveNN2K4lajLAXBiwf/gOxtaMa2&#10;bjMpSbbWb28EwdsM7837vVmue9OIjpyvLSv4GicgiAuray4VnI6b0RyED8gaG8uk4E4e1quPwRIz&#10;bW+8p+4QShFD2GeooAqhzaT0RUUG/di2xFG7WGcwxNWVUju8xXDTyDRJZtJgzZFQYUt5RcXf4d9E&#10;yKaz9/x6vkzzbuKSX7dDOn0rNfzsfxYgAvXhbX5db3Wsn6bwfCZOI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50BsQAAADcAAAADwAAAAAAAAAAAAAAAACXAgAAZHJzL2Rv&#10;d25yZXYueG1sUEsFBgAAAAAEAAQA9QAAAIgDAAAAAA==&#10;" filled="f" stroked="f" strokecolor="red" strokeweight="1pt">
              <v:textbox inset="0,0,0,0">
                <w:txbxContent>
                  <w:p w:rsidR="0052442D" w:rsidRPr="00BA448D" w:rsidRDefault="0052442D" w:rsidP="00BA448D">
                    <w:pPr>
                      <w:rPr>
                        <w:b/>
                        <w:color w:val="FF0000"/>
                      </w:rPr>
                    </w:pPr>
                    <w:r w:rsidRPr="00BA448D">
                      <w:rPr>
                        <w:b/>
                        <w:color w:val="FF0000"/>
                      </w:rPr>
                      <w:t>1</w:t>
                    </w:r>
                  </w:p>
                </w:txbxContent>
              </v:textbox>
            </v:shape>
            <v:shape id="Text Box 155" o:spid="_x0000_s1044" type="#_x0000_t202" style="position:absolute;left:6946;top:515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tGdxQAA&#10;ANwAAAAPAAAAZHJzL2Rvd25yZXYueG1sRI9Ba8JAEIXvBf/DMoK3ujGhxaauQQJCLx5qBfE2ZMck&#10;mp0Nu9uY/PtuodDbDO/N+95sitF0YiDnW8sKVssEBHFldcu1gtPX/nkNwgdkjZ1lUjCRh2I7e9pg&#10;ru2DP2k4hlrEEPY5KmhC6HMpfdWQQb+0PXHUrtYZDHF1tdQOHzHcdDJNkldpsOVIaLCnsqHqfvw2&#10;EbIf7FTezteXcshccnEHpNObUov5uHsHEWgM/+a/6w8d66cZ/D4TJ5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S0Z3FAAAA3AAAAA8AAAAAAAAAAAAAAAAAlwIAAGRycy9k&#10;b3ducmV2LnhtbFBLBQYAAAAABAAEAPUAAACJAwAAAAA=&#10;" filled="f" stroked="f" strokecolor="red" strokeweight="1pt">
              <v:textbox inset="0,0,0,0">
                <w:txbxContent>
                  <w:p w:rsidR="0052442D" w:rsidRPr="00BA448D" w:rsidRDefault="0052442D" w:rsidP="00BA448D">
                    <w:pPr>
                      <w:rPr>
                        <w:b/>
                        <w:color w:val="FF0000"/>
                      </w:rPr>
                    </w:pPr>
                    <w:r>
                      <w:rPr>
                        <w:b/>
                        <w:color w:val="FF0000"/>
                      </w:rPr>
                      <w:t>2</w:t>
                    </w:r>
                  </w:p>
                </w:txbxContent>
              </v:textbox>
            </v:shape>
            <v:shape id="Text Box 156" o:spid="_x0000_s1045" type="#_x0000_t202" style="position:absolute;left:7506;top:5163;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0npxQAA&#10;ANwAAAAPAAAAZHJzL2Rvd25yZXYueG1sRI/NasMwEITvgb6D2EJvsdy0KY0TJRRDoJcckhhKb4u1&#10;sd1aKyOp/nn7qBDIbZeZnW92sxtNK3pyvrGs4DlJQRCXVjdcKSjO+/k7CB+QNbaWScFEHnbbh9kG&#10;M20HPlJ/CpWIIewzVFCH0GVS+rImgz6xHXHULtYZDHF1ldQOhxhuWrlI0zdpsOFIqLGjvKby9/Rn&#10;ImTf2yn/+bos8/7Fpd/ugFSslHp6HD/WIAKN4W6+XX/qWH/xCv/PxAnk9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7SenFAAAA3AAAAA8AAAAAAAAAAAAAAAAAlwIAAGRycy9k&#10;b3ducmV2LnhtbFBLBQYAAAAABAAEAPUAAACJAwAAAAA=&#10;" filled="f" stroked="f" strokecolor="red" strokeweight="1pt">
              <v:textbox inset="0,0,0,0">
                <w:txbxContent>
                  <w:p w:rsidR="0052442D" w:rsidRPr="00BA448D" w:rsidRDefault="0052442D" w:rsidP="00BA448D">
                    <w:pPr>
                      <w:rPr>
                        <w:b/>
                        <w:color w:val="FF0000"/>
                      </w:rPr>
                    </w:pPr>
                    <w:r>
                      <w:rPr>
                        <w:b/>
                        <w:color w:val="FF0000"/>
                      </w:rPr>
                      <w:t>3</w:t>
                    </w:r>
                  </w:p>
                </w:txbxContent>
              </v:textbox>
            </v:shape>
            <v:shape id="Text Box 157" o:spid="_x0000_s1046" type="#_x0000_t202" style="position:absolute;left:8233;top:5163;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xywwAA&#10;ANwAAAAPAAAAZHJzL2Rvd25yZXYueG1sRI9Bi8IwEIXvgv8hjOBNUxVFq1GkIOzFw6og3oZmbKvN&#10;pCTZWv+9WVjY2wzvzfvebHadqUVLzleWFUzGCQji3OqKCwWX82G0BOEDssbaMil4k4fdtt/bYKrt&#10;i7+pPYVCxBD2KSooQ2hSKX1ekkE/tg1x1O7WGQxxdYXUDl8x3NRymiQLabDiSCixoayk/Hn6MRFy&#10;aO07e1zv86ydueTmjkiXlVLDQbdfgwjUhX/z3/WXjvWnc/h9Jk4gt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t+xywwAAANwAAAAPAAAAAAAAAAAAAAAAAJcCAABkcnMvZG93&#10;bnJldi54bWxQSwUGAAAAAAQABAD1AAAAhwMAAAAA&#10;" filled="f" stroked="f" strokecolor="red" strokeweight="1pt">
              <v:textbox inset="0,0,0,0">
                <w:txbxContent>
                  <w:p w:rsidR="0052442D" w:rsidRPr="00BA448D" w:rsidRDefault="0052442D" w:rsidP="00BA448D">
                    <w:pPr>
                      <w:rPr>
                        <w:b/>
                        <w:color w:val="FF0000"/>
                      </w:rPr>
                    </w:pPr>
                    <w:r>
                      <w:rPr>
                        <w:b/>
                        <w:color w:val="FF0000"/>
                      </w:rPr>
                      <w:t>4</w:t>
                    </w:r>
                  </w:p>
                </w:txbxContent>
              </v:textbox>
            </v:shape>
            <v:shape id="Text Box 158" o:spid="_x0000_s1047" type="#_x0000_t202" style="position:absolute;left:1971;top:489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ZXIFxQAA&#10;ANwAAAAPAAAAZHJzL2Rvd25yZXYueG1sRI9Ba8JAEIXvBf/DMkJvdWNKRaNrkIDQSw9NBfE2ZMck&#10;mp0Nu9uY/PtuodDbDO/N+97s8tF0YiDnW8sKlosEBHFldcu1gtPX8WUNwgdkjZ1lUjCRh3w/e9ph&#10;pu2DP2koQy1iCPsMFTQh9JmUvmrIoF/YnjhqV+sMhri6WmqHjxhuOpkmyUoabDkSGuypaKi6l98m&#10;Qo6DnYrb+fpWDK8uubgPpNNGqef5eNiCCDSGf/Pf9buO9dMV/D4TJ5D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lcgXFAAAA3AAAAA8AAAAAAAAAAAAAAAAAlwIAAGRycy9k&#10;b3ducmV2LnhtbFBLBQYAAAAABAAEAPUAAACJAwAAAAA=&#10;" filled="f" stroked="f" strokecolor="red" strokeweight="1pt">
              <v:textbox inset="0,0,0,0">
                <w:txbxContent>
                  <w:p w:rsidR="0052442D" w:rsidRPr="00BA448D" w:rsidRDefault="0052442D" w:rsidP="00BA448D">
                    <w:pPr>
                      <w:rPr>
                        <w:b/>
                        <w:color w:val="FF0000"/>
                      </w:rPr>
                    </w:pPr>
                    <w:r>
                      <w:rPr>
                        <w:b/>
                        <w:color w:val="FF0000"/>
                      </w:rPr>
                      <w:t>2</w:t>
                    </w:r>
                  </w:p>
                </w:txbxContent>
              </v:textbox>
            </v:shape>
            <v:shape id="Text Box 161" o:spid="_x0000_s1048" type="#_x0000_t202" style="position:absolute;left:1863;top:5549;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deexQAA&#10;ANwAAAAPAAAAZHJzL2Rvd25yZXYueG1sRI/NasMwEITvgb6D2EJvsdyUpo0TJRRDoJcckhhKb4u1&#10;sd1aKyOp/nn7qBDIbZeZnW92sxtNK3pyvrGs4DlJQRCXVjdcKSjO+/k7CB+QNbaWScFEHnbbh9kG&#10;M20HPlJ/CpWIIewzVFCH0GVS+rImgz6xHXHULtYZDHF1ldQOhxhuWrlI06U02HAk1NhRXlP5e/oz&#10;EbLv7ZT/fF1e8/7Fpd/ugFSslHp6HD/WIAKN4W6+XX/qWH/xBv/PxAnk9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0p157FAAAA3AAAAA8AAAAAAAAAAAAAAAAAlwIAAGRycy9k&#10;b3ducmV2LnhtbFBLBQYAAAAABAAEAPUAAACJAwAAAAA=&#10;" filled="f" stroked="f" strokecolor="red" strokeweight="1pt">
              <v:textbox inset="0,0,0,0">
                <w:txbxContent>
                  <w:p w:rsidR="0052442D" w:rsidRPr="00BA448D" w:rsidRDefault="0052442D" w:rsidP="00BA448D">
                    <w:pPr>
                      <w:rPr>
                        <w:b/>
                        <w:color w:val="FF0000"/>
                      </w:rPr>
                    </w:pPr>
                    <w:r>
                      <w:rPr>
                        <w:b/>
                        <w:color w:val="FF0000"/>
                      </w:rPr>
                      <w:t>5</w:t>
                    </w:r>
                  </w:p>
                </w:txbxContent>
              </v:textbox>
            </v:shape>
            <v:shape id="Text Box 164" o:spid="_x0000_s1049" type="#_x0000_t202" style="position:absolute;left:8281;top:584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kPsxAAA&#10;ANwAAAAPAAAAZHJzL2Rvd25yZXYueG1sRI9Na8MwDIbvg/4Ho8Juq9OOjS2rE0qgsEsP6wplNxGr&#10;SbZYDraXpv++OhR6k9D78WhdTq5XI4XYeTawXGSgiGtvO24MHL63T2+gYkK22HsmAxeKUBazhzXm&#10;1p/5i8Z9apSEcMzRQJvSkGsd65YcxoUfiOV28sFhkjU02gY8S7jr9SrLXrXDjqWhxYGqluq//b+T&#10;ku3oL9Xv8fRSjc8h+wk7pMO7MY/zafMBKtGU7uKb+9MK/kpo5RmZQ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ZD7MQAAADcAAAADwAAAAAAAAAAAAAAAACXAgAAZHJzL2Rv&#10;d25yZXYueG1sUEsFBgAAAAAEAAQA9QAAAIgDAAAAAA==&#10;" filled="f" stroked="f" strokecolor="red" strokeweight="1pt">
              <v:textbox inset="0,0,0,0">
                <w:txbxContent>
                  <w:p w:rsidR="0052442D" w:rsidRPr="00BA448D" w:rsidRDefault="0052442D" w:rsidP="00BA448D">
                    <w:pPr>
                      <w:rPr>
                        <w:b/>
                        <w:color w:val="FF0000"/>
                      </w:rPr>
                    </w:pPr>
                    <w:r>
                      <w:rPr>
                        <w:b/>
                        <w:color w:val="FF0000"/>
                      </w:rPr>
                      <w:t>6</w:t>
                    </w:r>
                  </w:p>
                </w:txbxContent>
              </v:textbox>
            </v:shape>
            <v:shape id="Text Box 167" o:spid="_x0000_s1050" type="#_x0000_t202" style="position:absolute;left:1818;top:6207;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Z3xQAA&#10;ANwAAAAPAAAAZHJzL2Rvd25yZXYueG1sRI9Ba8JAEIXvBf/DMkJvzcaUFhNdRQKBXnqoFcTbkB2T&#10;aHY27K4x/vtuodDbDO/N+96st5PpxUjOd5YVLJIUBHFtdceNgsN39bIE4QOyxt4yKXiQh+1m9rTG&#10;Qts7f9G4D42IIewLVNCGMBRS+rolgz6xA3HUztYZDHF1jdQO7zHc9DJL03dpsONIaHGgsqX6ur+Z&#10;CKlG+ygvx/NbOb669OQ+kQ65Us/zabcCEWgK/+a/6w8d62c5/D4TJ5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65nfFAAAA3AAAAA8AAAAAAAAAAAAAAAAAlwIAAGRycy9k&#10;b3ducmV2LnhtbFBLBQYAAAAABAAEAPUAAACJAwAAAAA=&#10;" filled="f" stroked="f" strokecolor="red" strokeweight="1pt">
              <v:textbox inset="0,0,0,0">
                <w:txbxContent>
                  <w:p w:rsidR="0052442D" w:rsidRPr="00BA448D" w:rsidRDefault="0052442D" w:rsidP="00BA448D">
                    <w:pPr>
                      <w:rPr>
                        <w:b/>
                        <w:color w:val="FF0000"/>
                      </w:rPr>
                    </w:pPr>
                    <w:r>
                      <w:rPr>
                        <w:b/>
                        <w:color w:val="FF0000"/>
                      </w:rPr>
                      <w:t>7</w:t>
                    </w:r>
                  </w:p>
                </w:txbxContent>
              </v:textbox>
            </v:shape>
            <v:shape id="Text Box 168" o:spid="_x0000_s1051" type="#_x0000_t202" style="position:absolute;left:2005;top:642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dk3xAAA&#10;ANwAAAAPAAAAZHJzL2Rvd25yZXYueG1sRI9Na8MwDIbvg/4Ho8Juq9OVjS2rE0qgsEsP6wplNxGr&#10;SbZYDraXpv++OhR6k9D78WhdTq5XI4XYeTawXGSgiGtvO24MHL63T2+gYkK22HsmAxeKUBazhzXm&#10;1p/5i8Z9apSEcMzRQJvSkGsd65YcxoUfiOV28sFhkjU02gY8S7jr9XOWvWqHHUtDiwNVLdV/+38n&#10;JdvRX6rf4+mlGlch+wk7pMO7MY/zafMBKtGU7uKb+9MK/krw5RmZQ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xnZN8QAAADcAAAADwAAAAAAAAAAAAAAAACXAgAAZHJzL2Rv&#10;d25yZXYueG1sUEsFBgAAAAAEAAQA9QAAAIgDAAAAAA==&#10;" filled="f" stroked="f" strokecolor="red" strokeweight="1pt">
              <v:textbox inset="0,0,0,0">
                <w:txbxContent>
                  <w:p w:rsidR="0052442D" w:rsidRPr="00BA448D" w:rsidRDefault="0052442D" w:rsidP="00BA448D">
                    <w:pPr>
                      <w:rPr>
                        <w:b/>
                        <w:color w:val="FF0000"/>
                      </w:rPr>
                    </w:pPr>
                    <w:r>
                      <w:rPr>
                        <w:b/>
                        <w:color w:val="FF0000"/>
                      </w:rPr>
                      <w:t>8</w:t>
                    </w:r>
                  </w:p>
                </w:txbxContent>
              </v:textbox>
            </v:shape>
            <v:shape id="Text Box 169" o:spid="_x0000_s1052" type="#_x0000_t202" style="position:absolute;left:3940;top:990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VXyswwAA&#10;ANwAAAAPAAAAZHJzL2Rvd25yZXYueG1sRI9Bi8IwEIXvC/6HMIK3NVVx0WoUKQhePOgK4m1oxrba&#10;TEoSa/33RljY2wzvzfveLNedqUVLzleWFYyGCQji3OqKCwWn3+33DIQPyBpry6TgRR7Wq97XElNt&#10;n3yg9hgKEUPYp6igDKFJpfR5SQb90DbEUbtaZzDE1RVSO3zGcFPLcZL8SIMVR0KJDWUl5ffjw0TI&#10;trWv7Ha+TrN24pKL2yOd5koN+t1mASJQF/7Nf9c7HetPRvB5Jk4gV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VXyswwAAANwAAAAPAAAAAAAAAAAAAAAAAJcCAABkcnMvZG93&#10;bnJldi54bWxQSwUGAAAAAAQABAD1AAAAhwMAAAAA&#10;" filled="f" stroked="f" strokecolor="red" strokeweight="1pt">
              <v:textbox inset="0,0,0,0">
                <w:txbxContent>
                  <w:p w:rsidR="0052442D" w:rsidRPr="00BA448D" w:rsidRDefault="0052442D"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val="en-US"/>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14034F" w:rsidRPr="0014034F">
                <w:rPr>
                  <w:rStyle w:val="CrossReference"/>
                </w:rPr>
                <w:t>11.5</w:t>
              </w:r>
            </w:fldSimple>
            <w:r w:rsidR="00682209" w:rsidRPr="00682209">
              <w:rPr>
                <w:rStyle w:val="CrossReference"/>
              </w:rPr>
              <w:t xml:space="preserve"> </w:t>
            </w:r>
            <w:fldSimple w:instr=" REF _Ref377568044 \h  \* MERGEFORMAT ">
              <w:r w:rsidR="0014034F" w:rsidRPr="0014034F">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14034F" w:rsidRPr="0014034F">
                <w:rPr>
                  <w:rStyle w:val="CrossReference"/>
                </w:rPr>
                <w:t>11</w:t>
              </w:r>
            </w:fldSimple>
            <w:r w:rsidR="006A79AC" w:rsidRPr="00582270">
              <w:rPr>
                <w:rStyle w:val="CrossReference"/>
              </w:rPr>
              <w:t xml:space="preserve"> </w:t>
            </w:r>
            <w:fldSimple w:instr=" REF _Ref351623218 \h  \* MERGEFORMAT ">
              <w:r w:rsidR="0014034F" w:rsidRPr="0014034F">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14034F" w:rsidRPr="0014034F">
                <w:rPr>
                  <w:rStyle w:val="CrossReference"/>
                </w:rPr>
                <w:t>4.2</w:t>
              </w:r>
            </w:fldSimple>
            <w:r w:rsidR="006A79AC" w:rsidRPr="00582270">
              <w:t xml:space="preserve"> and</w:t>
            </w:r>
            <w:r w:rsidR="001932DB" w:rsidRPr="00582270">
              <w:t xml:space="preserve"> </w:t>
            </w:r>
            <w:fldSimple w:instr=" REF _Ref352848230 \r \h  \* MERGEFORMAT ">
              <w:r w:rsidR="0014034F" w:rsidRPr="0014034F">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14034F" w:rsidRPr="0014034F">
                <w:t>7</w:t>
              </w:r>
            </w:fldSimple>
            <w:r w:rsidR="00AC3B35" w:rsidRPr="00AC3B35">
              <w:rPr>
                <w:rStyle w:val="CrossReference"/>
              </w:rPr>
              <w:t xml:space="preserve"> </w:t>
            </w:r>
            <w:fldSimple w:instr=" REF _Ref377728804 \h  \* MERGEFORMAT ">
              <w:r w:rsidR="0014034F" w:rsidRPr="0014034F">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14034F" w:rsidRPr="0014034F">
                <w:rPr>
                  <w:rStyle w:val="CrossReference"/>
                </w:rPr>
                <w:t>8.3</w:t>
              </w:r>
            </w:fldSimple>
            <w:r w:rsidR="00045F1A" w:rsidRPr="00582270">
              <w:rPr>
                <w:rStyle w:val="CrossReference"/>
              </w:rPr>
              <w:t xml:space="preserve"> </w:t>
            </w:r>
            <w:fldSimple w:instr=" REF _Ref351623415 \h  \* MERGEFORMAT ">
              <w:r w:rsidR="0014034F" w:rsidRPr="0014034F">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80" w:name="_Ref352674884"/>
      <w:bookmarkStart w:id="81" w:name="_Ref352674888"/>
      <w:bookmarkStart w:id="82" w:name="_Ref352677247"/>
      <w:bookmarkStart w:id="83" w:name="_Ref352677249"/>
      <w:bookmarkStart w:id="84" w:name="_Ref352677837"/>
      <w:bookmarkStart w:id="85" w:name="_Ref352677843"/>
      <w:bookmarkStart w:id="86" w:name="_Toc378001042"/>
      <w:bookmarkStart w:id="87" w:name="_Ref351623284"/>
      <w:bookmarkStart w:id="88" w:name="_Ref351623307"/>
      <w:r>
        <w:t>Entering Dates and Times</w:t>
      </w:r>
      <w:bookmarkEnd w:id="80"/>
      <w:bookmarkEnd w:id="81"/>
      <w:bookmarkEnd w:id="82"/>
      <w:bookmarkEnd w:id="83"/>
      <w:bookmarkEnd w:id="84"/>
      <w:bookmarkEnd w:id="85"/>
      <w:bookmarkEnd w:id="86"/>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val="en-US"/>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1"/>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val="en-US"/>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2"/>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val="en-US"/>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3"/>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89" w:name="_Ref377648367"/>
      <w:bookmarkStart w:id="90" w:name="_Toc378001043"/>
      <w:r>
        <w:t>Entering Labels</w:t>
      </w:r>
      <w:bookmarkEnd w:id="89"/>
      <w:bookmarkEnd w:id="90"/>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415DC9" w:rsidRDefault="009245FD" w:rsidP="00415DC9">
      <w:pPr>
        <w:pStyle w:val="iFigureCaption"/>
      </w:pPr>
      <w:r w:rsidRPr="009245FD">
        <w:rPr>
          <w:b w:val="0"/>
          <w:noProof/>
          <w:lang w:val="en-US"/>
        </w:rPr>
      </w:r>
      <w:r w:rsidRPr="009245FD">
        <w:rPr>
          <w:b w:val="0"/>
          <w:noProof/>
          <w:lang w:val="en-US"/>
        </w:rPr>
        <w:pict>
          <v:group id="Group 207" o:spid="_x0000_s1053" style="width:379.25pt;height:149.45pt;mso-position-horizontal-relative:char;mso-position-vertical-relative:line" coordorigin="2159,312" coordsize="7585,29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">
            <o:lock v:ext="edit" aspectratio="t"/>
            <v:rect id="AutoShape 206" o:spid="_x0000_s1054" style="position:absolute;left:2159;top:312;width:7585;height:298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j6JwgAA&#10;ANwAAAAPAAAAZHJzL2Rvd25yZXYueG1sRE9Ni8IwEL0L/ocwghfRVA+yVKOIIFtEEOuu56EZ22Iz&#10;qU227f77jSDsbR7vc9bb3lSipcaVlhXMZxEI4szqknMFX9fD9AOE88gaK8uk4JccbDfDwRpjbTu+&#10;UJv6XIQQdjEqKLyvYyldVpBBN7M1ceDutjHoA2xyqRvsQrip5CKKltJgyaGhwJr2BWWP9Mco6LJz&#10;e7uePuV5ckssP5PnPv0+KjUe9bsVCE+9/xe/3YkO86M5vJ4JF8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PonCAAAA3AAAAA8AAAAAAAAAAAAAAAAAlwIAAGRycy9kb3du&#10;cmV2LnhtbFBLBQYAAAAABAAEAPUAAACGAwAAAAA=&#10;" filled="f" stroked="f">
              <o:lock v:ext="edit" aspectratio="t" text="t"/>
            </v:rect>
            <v:shape id="Picture 208" o:spid="_x0000_s1055" type="#_x0000_t75" style="position:absolute;left:2159;top:312;width:7585;height:298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4&#10;BZbHAAAA3AAAAA8AAABkcnMvZG93bnJldi54bWxEj0FrwkAQhe9C/8MygjfdaMFK6iqileqhB7Wt&#10;ehuyY5KanQ3ZrYn/3hUEbzO8N+97M542phAXqlxuWUG/F4EgTqzOOVXwvVt2RyCcR9ZYWCYFV3Iw&#10;nby0xhhrW/OGLlufihDCLkYFmfdlLKVLMjLoerYkDtrJVgZ9WKtU6grrEG4KOYiioTSYcyBkWNI8&#10;o+S8/TcBsjgehm/F1996T9dd3f/8WX/8LpXqtJvZOwhPjX+aH9crHepHr3B/JkwgJ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y4BZbHAAAA3AAAAA8AAAAAAAAAAAAAAAAA&#10;nAIAAGRycy9kb3ducmV2LnhtbFBLBQYAAAAABAAEAPcAAACQAwAAAAA=&#10;">
              <v:imagedata r:id="rId24"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209" o:spid="_x0000_s1056" type="#_x0000_t44" style="position:absolute;left:5624;top:771;width:3250;height:266;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9aVTxAAA&#10;ANwAAAAPAAAAZHJzL2Rvd25yZXYueG1sRE9Na8JAEL0L/Q/LFHqRZrdqpaRZJQhqPYnaQ3sbstMk&#10;NDsbstsY/71bELzN431OthxsI3rqfO1Yw0uiQBAXztRcavg8rZ/fQPiAbLBxTBou5GG5eBhlmBp3&#10;5gP1x1CKGMI+RQ1VCG0qpS8qsugT1xJH7sd1FkOEXSlNh+cYbhs5UWouLdYcGypsaVVR8Xv8sxry&#10;9Xy6/Xab8ReqfNsf1K7Yn161fnoc8ncQgYZwF9/cHybOVzP4fyZeI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fWlU8QAAADcAAAADwAAAAAAAAAAAAAAAACXAgAAZHJzL2Rv&#10;d25yZXYueG1sUEsFBgAAAAAEAAQA9QAAAIgDAAAAAA==&#10;" adj="-7184,23874,-798,14617" fillcolor="#a5a5a5 [2092]" strokecolor="red" strokeweight="1pt">
              <v:fill opacity="32125f"/>
              <v:textbox inset="0,0,0,0">
                <w:txbxContent>
                  <w:p w:rsidR="0052442D" w:rsidRDefault="0052442D" w:rsidP="00B22976">
                    <w:pPr>
                      <w:pStyle w:val="iTableBody"/>
                      <w:spacing w:before="0"/>
                    </w:pPr>
                    <w:r>
                      <w:t xml:space="preserve"> Existing Data File Labels for this file</w:t>
                    </w:r>
                  </w:p>
                </w:txbxContent>
              </v:textbox>
              <o:callout v:ext="edit" minusy="t"/>
            </v:shape>
            <v:shape id="AutoShape 210" o:spid="_x0000_s1057" type="#_x0000_t44" style="position:absolute;left:5624;top:1182;width:1482;height:266;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JWlwQAA&#10;ANwAAAAPAAAAZHJzL2Rvd25yZXYueG1sRE/dasIwFL4f+A7hCLtbUxU7qUYRYSAbjK36AMfmtKk2&#10;J6XJavf2y2Cwu/Px/Z7NbrStGKj3jWMFsyQFQVw63XCt4Hx6eVqB8AFZY+uYFHyTh9128rDBXLs7&#10;f9JQhFrEEPY5KjAhdLmUvjRk0SeuI45c5XqLIcK+lrrHewy3rZynaSYtNhwbDHZ0MFTeii+r4LVa&#10;PvPb8uKK94+gdbFfXA2xUo/Tcb8GEWgM/+I/91HH+WkGv8/EC+T2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iVpcEAAADcAAAADwAAAAAAAAAAAAAAAACXAgAAZHJzL2Rvd25y&#10;ZXYueG1sUEsFBgAAAAAEAAQA9QAAAIUDAAAAAA==&#10;" adj="-24209,14373,-1749,14617" fillcolor="#a5a5a5 [2092]" strokecolor="red" strokeweight="1pt">
              <v:fill opacity="32125f"/>
              <v:textbox inset="0,0,0,0">
                <w:txbxContent>
                  <w:p w:rsidR="0052442D" w:rsidRDefault="0052442D" w:rsidP="00B22976">
                    <w:pPr>
                      <w:pStyle w:val="iTableBody"/>
                      <w:spacing w:before="0"/>
                    </w:pPr>
                    <w:r>
                      <w:t xml:space="preserve"> Text entry line</w:t>
                    </w:r>
                  </w:p>
                </w:txbxContent>
              </v:textbox>
            </v:shape>
            <v:shape id="AutoShape 211" o:spid="_x0000_s1058" type="#_x0000_t44" style="position:absolute;left:5864;top:1581;width:2694;height:55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y9MwgAA&#10;ANwAAAAPAAAAZHJzL2Rvd25yZXYueG1sRE9Li8IwEL4L/ocwC97WdD2oW40iirAefKyK56EZm2Iz&#10;KU1Wq7/eCAve5uN7znja2FJcqfaFYwVf3QQEceZ0wbmC42H5OQThA7LG0jEpuJOH6aTdGmOq3Y1/&#10;6boPuYgh7FNUYEKoUil9Zsii77qKOHJnV1sMEda51DXeYrgtZS9J+tJiwbHBYEVzQ9ll/2cVDML2&#10;2JuZc755FOuhX/jTbvVtlep8NLMRiEBNeIv/3T86zk8G8HomXiA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HL0zCAAAA3AAAAA8AAAAAAAAAAAAAAAAAlwIAAGRycy9kb3du&#10;cmV2LnhtbFBLBQYAAAAABAAEAPUAAACGAwAAAAA=&#10;" adj="-5612,16612,-962,7069" fillcolor="#a5a5a5 [2092]" strokecolor="red" strokeweight="1pt">
              <v:fill opacity="32125f"/>
              <v:textbox inset="0,0,0,0">
                <w:txbxContent>
                  <w:p w:rsidR="0052442D" w:rsidRDefault="0052442D" w:rsidP="00B22976">
                    <w:pPr>
                      <w:pStyle w:val="iTableBody"/>
                      <w:spacing w:before="0"/>
                    </w:pPr>
                    <w:r>
                      <w:t xml:space="preserve"> Select from this list to assign</w:t>
                    </w:r>
                    <w:r>
                      <w:br/>
                      <w:t xml:space="preserve"> an existing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12" o:spid="_x0000_s1059" type="#_x0000_t88" style="position:absolute;left:4873;top:1572;width:246;height:8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6DhxQAA&#10;ANwAAAAPAAAAZHJzL2Rvd25yZXYueG1sRI9BawIxEIXvhf6HMIKXUhOllLI1iigFvRSq9T5uxs3i&#10;ZrLdpOv6751DobcZ3pv3vpkvh9ConrpUR7YwnRhQxGV0NVcWvg8fz2+gUkZ22EQmCzdKsFw8Psyx&#10;cPHKX9Tvc6UkhFOBFnzObaF1Kj0FTJPYEot2jl3ALGtXadfhVcJDo2fGvOqANUuDx5bWnsrL/jdY&#10;2K1PP5vP1ctx482hd6fdcfZ0nlo7Hg2rd1CZhvxv/rveOsE3QivPyAR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foOHFAAAA3AAAAA8AAAAAAAAAAAAAAAAAlwIAAGRycy9k&#10;b3ducmV2LnhtbFBLBQYAAAAABAAEAPUAAACJAwAAAAA=&#10;"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91" w:name="_Toc378001044"/>
      <w:r>
        <w:t>Signing Out</w:t>
      </w:r>
      <w:bookmarkEnd w:id="87"/>
      <w:bookmarkEnd w:id="88"/>
      <w:bookmarkEnd w:id="91"/>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val="en-US"/>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5"/>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0088464C" w:rsidRPr="0088464C">
        <w:rPr>
          <w:rStyle w:val="iButtonBlack"/>
        </w:rPr>
        <w:t> </w:t>
      </w:r>
      <w:r w:rsidR="0088464C" w:rsidRPr="0088464C">
        <w:rPr>
          <w:rStyle w:val="iButtonBlack"/>
        </w:rPr>
        <w:sym w:font="Wingdings" w:char="F0DF"/>
      </w:r>
      <w:r w:rsidR="0088464C" w:rsidRPr="0088464C">
        <w:rPr>
          <w:rStyle w:val="iButtonBlack"/>
        </w:rPr>
        <w:t> Sign </w:t>
      </w:r>
      <w:r w:rsidRPr="0088464C">
        <w:rPr>
          <w:rStyle w:val="iButtonBlack"/>
        </w:rPr>
        <w:t>Out</w:t>
      </w:r>
      <w:r w:rsidR="0088464C" w:rsidRPr="0088464C">
        <w:rPr>
          <w:rStyle w:val="iButtonBlack"/>
        </w:rPr>
        <w:t> </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92" w:name="_Ref351623286"/>
      <w:bookmarkStart w:id="93" w:name="_Ref351623309"/>
      <w:bookmarkStart w:id="94" w:name="_Ref352848230"/>
      <w:bookmarkStart w:id="95" w:name="_Toc378001045"/>
      <w:r>
        <w:t xml:space="preserve">Changing Your </w:t>
      </w:r>
      <w:r w:rsidR="00775E84">
        <w:t xml:space="preserve">User </w:t>
      </w:r>
      <w:r>
        <w:t>Settings</w:t>
      </w:r>
      <w:bookmarkEnd w:id="92"/>
      <w:bookmarkEnd w:id="93"/>
      <w:bookmarkEnd w:id="94"/>
      <w:bookmarkEnd w:id="95"/>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96" w:name="_Toc378001046"/>
      <w:r>
        <w:t>Overview Tab</w:t>
      </w:r>
      <w:bookmarkEnd w:id="96"/>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val="en-US"/>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6"/>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7" w:history="1">
              <w:r w:rsidR="009B7E78" w:rsidRPr="00CD62D9">
                <w:rPr>
                  <w:rStyle w:val="Hyperlink"/>
                </w:rPr>
                <w:t>https://github.com/IntersectAustralia/dc21-doc/blob/2.0.01/File_Upload_API.md</w:t>
              </w:r>
            </w:hyperlink>
            <w:r w:rsidR="00FD097D" w:rsidRPr="00582270">
              <w:t xml:space="preserve">) </w:t>
            </w:r>
            <w:r w:rsidRPr="00582270">
              <w:t>for instructions on using the HTML API</w:t>
            </w:r>
            <w:r w:rsidRPr="009B7E78">
              <w:t>.</w:t>
            </w:r>
            <w:r w:rsidR="00DB6BC7" w:rsidRPr="009B7E78">
              <w:t xml:space="preserve"> </w:t>
            </w:r>
            <w:r w:rsidR="009B7E78" w:rsidRPr="009B7E78">
              <w:t>If you are using a version of DC21 later than 2.0.01, please substitute that version number in this URL.</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97" w:name="_Toc378001047"/>
      <w:r>
        <w:t>Edit Details Tab</w:t>
      </w:r>
      <w:bookmarkEnd w:id="97"/>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val="en-US"/>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8"/>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98" w:name="_Toc378001048"/>
      <w:r>
        <w:t>Change Password Tab</w:t>
      </w:r>
      <w:bookmarkEnd w:id="98"/>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val="en-US"/>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9"/>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99" w:name="_Ref377645911"/>
      <w:bookmarkStart w:id="100" w:name="_Ref377645937"/>
      <w:bookmarkStart w:id="101" w:name="_Toc378001049"/>
      <w:bookmarkStart w:id="102" w:name="_Ref351965449"/>
      <w:bookmarkStart w:id="103" w:name="_Ref351965455"/>
      <w:bookmarkStart w:id="104" w:name="_Toc233706950"/>
      <w:bookmarkStart w:id="105" w:name="_Ref377554348"/>
      <w:bookmarkStart w:id="106" w:name="_Ref351719024"/>
      <w:r>
        <w:t>Organisational Units and Projects</w:t>
      </w:r>
      <w:bookmarkEnd w:id="99"/>
      <w:bookmarkEnd w:id="100"/>
      <w:bookmarkEnd w:id="101"/>
    </w:p>
    <w:bookmarkEnd w:id="102"/>
    <w:bookmarkEnd w:id="103"/>
    <w:bookmarkEnd w:id="104"/>
    <w:bookmarkEnd w:id="105"/>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commentRangeStart w:id="107"/>
            <w:r>
              <w:rPr>
                <w:lang w:eastAsia="ja-JP"/>
              </w:rPr>
              <w:t>funded as a unit</w:t>
            </w:r>
            <w:commentRangeEnd w:id="107"/>
            <w:r w:rsidR="004954B2">
              <w:rPr>
                <w:rStyle w:val="CommentReference"/>
                <w:rFonts w:asciiTheme="minorHAnsi" w:eastAsiaTheme="minorHAnsi" w:hAnsiTheme="minorHAnsi" w:cstheme="minorBidi"/>
                <w:color w:val="auto"/>
                <w:lang w:val="en-US"/>
              </w:rPr>
              <w:commentReference w:id="107"/>
            </w:r>
            <w:r>
              <w:rPr>
                <w:lang w:eastAsia="ja-JP"/>
              </w:rPr>
              <w: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2E5280">
            <w:pPr>
              <w:pStyle w:val="iNormal"/>
              <w:rPr>
                <w:lang w:eastAsia="ja-JP"/>
              </w:rPr>
            </w:pPr>
            <w:r>
              <w:rPr>
                <w:lang w:eastAsia="ja-JP"/>
              </w:rPr>
              <w:t xml:space="preserve">The Project information is copied when the Data Files are </w:t>
            </w:r>
            <w:commentRangeStart w:id="108"/>
            <w:r>
              <w:rPr>
                <w:lang w:eastAsia="ja-JP"/>
              </w:rPr>
              <w:t>exported to the ANDS system.</w:t>
            </w:r>
            <w:commentRangeEnd w:id="108"/>
            <w:r w:rsidR="00642186">
              <w:rPr>
                <w:rStyle w:val="CommentReference"/>
                <w:rFonts w:asciiTheme="minorHAnsi" w:eastAsiaTheme="minorHAnsi" w:hAnsiTheme="minorHAnsi" w:cstheme="minorBidi"/>
                <w:color w:val="auto"/>
                <w:lang w:val="en-US"/>
              </w:rPr>
              <w:commentReference w:id="108"/>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14034F" w:rsidRPr="0014034F">
          <w:rPr>
            <w:rStyle w:val="CrossReference"/>
          </w:rPr>
          <w:t>11.5.1</w:t>
        </w:r>
      </w:fldSimple>
      <w:r w:rsidRPr="004E3F53">
        <w:rPr>
          <w:rStyle w:val="CrossReference"/>
        </w:rPr>
        <w:t xml:space="preserve"> </w:t>
      </w:r>
      <w:fldSimple w:instr=" REF _Ref377982293 \h  \* MERGEFORMAT ">
        <w:r w:rsidR="0014034F" w:rsidRPr="0014034F">
          <w:rPr>
            <w:rStyle w:val="CrossReference"/>
          </w:rPr>
          <w:t>System Configuration parameters</w:t>
        </w:r>
      </w:fldSimple>
      <w:r>
        <w:rPr>
          <w:lang w:eastAsia="ja-JP"/>
        </w:rPr>
        <w:t>.</w: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9245FD" w:rsidP="002E5280">
      <w:pPr>
        <w:pStyle w:val="iFigureCaption"/>
      </w:pPr>
      <w:r>
        <w:rPr>
          <w:noProof/>
          <w:lang w:val="en-US"/>
        </w:rPr>
      </w:r>
      <w:r w:rsidRPr="009245FD">
        <w:rPr>
          <w:noProof/>
          <w:lang w:val="en-US"/>
        </w:rPr>
        <w:pict>
          <v:group id="Group 232" o:spid="_x0000_s1060"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061"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062"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w:txbxContent>
                  <w:p w:rsidR="0052442D" w:rsidRDefault="0052442D" w:rsidP="002E5280">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063"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064"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w:txbxContent>
                  <w:p w:rsidR="0052442D" w:rsidRDefault="0052442D" w:rsidP="002E5280">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65"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w:txbxContent>
                  <w:p w:rsidR="0052442D" w:rsidRDefault="0052442D" w:rsidP="002E5280">
                    <w:pPr>
                      <w:pStyle w:val="iTableBody"/>
                      <w:jc w:val="center"/>
                    </w:pPr>
                    <w:r>
                      <w:t>Data File</w:t>
                    </w:r>
                  </w:p>
                </w:txbxContent>
              </v:textbox>
            </v:shape>
            <v:shape id="Text Box 238" o:spid="_x0000_s1066"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w:txbxContent>
                  <w:p w:rsidR="0052442D" w:rsidRDefault="0052442D" w:rsidP="002E5280">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67"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w:txbxContent>
                  <w:p w:rsidR="0052442D" w:rsidRPr="00047DE7" w:rsidRDefault="0052442D" w:rsidP="002E5280">
                    <w:pPr>
                      <w:pStyle w:val="iTableBody"/>
                      <w:jc w:val="center"/>
                    </w:pPr>
                    <w:r>
                      <w:t>Organisational Unit</w:t>
                    </w:r>
                  </w:p>
                </w:txbxContent>
              </v:textbox>
            </v:rect>
            <v:shape id="AutoShape 240" o:spid="_x0000_s1068"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Pr="0014396B" w:rsidRDefault="002E5280" w:rsidP="002E5280">
      <w:pPr>
        <w:pStyle w:val="iNormal"/>
      </w:pP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2E5280" w:rsidRDefault="009245FD" w:rsidP="002E5280">
      <w:pPr>
        <w:pStyle w:val="iFigureCaption"/>
      </w:pPr>
      <w:r w:rsidRPr="009245FD">
        <w:rPr>
          <w:b w:val="0"/>
          <w:noProof/>
          <w:lang w:val="en-US"/>
        </w:rPr>
      </w:r>
      <w:r w:rsidRPr="009245FD">
        <w:rPr>
          <w:b w:val="0"/>
          <w:noProof/>
          <w:lang w:val="en-US"/>
        </w:rPr>
        <w:pict>
          <v:group id="Group 243" o:spid="_x0000_s1091" style="width:454.15pt;height:269.3pt;mso-position-horizontal-relative:char;mso-position-vertical-relative:line" coordorigin="2353,8265" coordsize="7215,42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">
            <o:lock v:ext="edit" aspectratio="t"/>
            <v:rect id="AutoShape 242" o:spid="_x0000_s1094" style="position:absolute;left:2353;top:8265;width:7215;height:42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193xAAA&#10;ANsAAAAPAAAAZHJzL2Rvd25yZXYueG1sRI9Ba4NAFITvhf6H5RV6KcmaHkKw2YQglEophGrq+eG+&#10;qMR9q+5G7b/vFgI5DjPzDbPdz6YVIw2usaxgtYxAEJdWN1wpOOXviw0I55E1tpZJwS852O8eH7YY&#10;azvxN42Zr0SAsItRQe19F0vpypoMuqXtiIN3toNBH+RQST3gFOCmla9RtJYGGw4LNXaU1FResqtR&#10;MJXHsci/PuTxpUgt92mfZD+fSj0/zYc3EJ5mfw/f2qlWsFnD/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6Nfd8QAAADbAAAADwAAAAAAAAAAAAAAAACXAgAAZHJzL2Rv&#10;d25yZXYueG1sUEsFBgAAAAAEAAQA9QAAAIgDAAAAAA==&#10;" filled="f" stroked="f">
              <o:lock v:ext="edit" aspectratio="t" text="t"/>
            </v:rect>
            <v:shape id="Picture 247" o:spid="_x0000_s1093" type="#_x0000_t75" style="position:absolute;left:2353;top:8265;width:7215;height:427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C&#10;4FTEAAAA2wAAAA8AAABkcnMvZG93bnJldi54bWxEj09rAjEUxO+C3yE8wYtotiJVVqOIIBZ7qX9A&#10;j4/NM7u6edluUl2/fVMoeBxm5jfMbNHYUtyp9oVjBW+DBARx5nTBRsHxsO5PQPiArLF0TAqe5GEx&#10;b7dmmGr34B3d98GICGGfooI8hCqV0mc5WfQDVxFH7+JqiyHK2khd4yPCbSmHSfIuLRYcF3KsaJVT&#10;dtv/WAVXMpvL9+dzK0+c9czZh6/RWSvV7TTLKYhATXiF/9sfWsFkDH9f4g+Q8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C4FTEAAAA2wAAAA8AAAAAAAAAAAAAAAAAnAIA&#10;AGRycy9kb3ducmV2LnhtbFBLBQYAAAAABAAEAPcAAACNAwAAAAA=&#10;">
              <v:imagedata r:id="rId30" o:title=""/>
            </v:shape>
            <v:oval id="Oval 249" o:spid="_x0000_s1092" style="position:absolute;left:4742;top:9965;width:1060;height:2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O1YwQAA&#10;ANsAAAAPAAAAZHJzL2Rvd25yZXYueG1sRI/NqsIwFIT3wn2HcAR3mnoXUqtRLoqi4MLf/aE5ty1t&#10;TkoTa317Iwguh5n5hpkvO1OJlhpXWFYwHkUgiFOrC84UXC+bYQzCeWSNlWVS8CQHy8VPb46Jtg8+&#10;UXv2mQgQdgkqyL2vEyldmpNBN7I1cfD+bWPQB9lkUjf4CHBTyd8omkiDBYeFHGta5ZSW57tRcLxe&#10;1rc0pmi/PhTdYbVpy3LbKjXod38zEJ46/w1/2jutIJ7C+0v4AXLx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UBjtWMEAAADbAAAADwAAAAAAAAAAAAAAAACXAgAAZHJzL2Rvd25y&#10;ZXYueG1sUEsFBgAAAAAEAAQA9QAAAIUDAAAAAA==&#10;"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109" w:name="_Ref351968182"/>
      <w:bookmarkStart w:id="110" w:name="_Toc233706951"/>
      <w:bookmarkStart w:id="111" w:name="_Toc378001050"/>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109"/>
      <w:bookmarkEnd w:id="110"/>
      <w:bookmarkEnd w:id="111"/>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2E5280" w:rsidRPr="005879DC" w:rsidRDefault="002E5280" w:rsidP="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2E5280" w:rsidRDefault="009245FD" w:rsidP="002E5280">
      <w:pPr>
        <w:pStyle w:val="iFigureCaption"/>
        <w:rPr>
          <w:noProof/>
          <w:lang w:val="en-US" w:eastAsia="ja-JP"/>
        </w:rPr>
      </w:pPr>
      <w:r>
        <w:rPr>
          <w:noProof/>
          <w:lang w:val="en-US"/>
        </w:rPr>
      </w:r>
      <w:r>
        <w:rPr>
          <w:noProof/>
          <w:lang w:val="en-US"/>
        </w:rPr>
        <w:pict>
          <v:group id="Group 228" o:spid="_x0000_s1087" style="width:244.1pt;height:118.4pt;mso-position-horizontal-relative:char;mso-position-vertical-relative:line" coordorigin="1418,312" coordsize="4882,2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">
            <o:lock v:ext="edit" aspectratio="t"/>
            <v:rect id="AutoShape 229" o:spid="_x0000_s1090" style="position:absolute;left:1418;top:312;width:4882;height:236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mFl0wwAA&#10;ANsAAAAPAAAAZHJzL2Rvd25yZXYueG1sRI9Bi8IwFITvwv6H8Bb2IprqQaRrFBGWLYsgVtfzo3m2&#10;xealNrGt/94IgsdhZr5hFqveVKKlxpWWFUzGEQjizOqScwXHw89oDsJ5ZI2VZVJwJwer5cdggbG2&#10;He+pTX0uAoRdjAoK7+tYSpcVZNCNbU0cvLNtDPogm1zqBrsAN5WcRtFMGiw5LBRY06ag7JLejIIu&#10;27Wnw/ZX7oanxPI1uW7S/z+lvj779TcIT71/h1/tRCuYT+H5JfwA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mFl0wwAAANsAAAAPAAAAAAAAAAAAAAAAAJcCAABkcnMvZG93&#10;bnJldi54bWxQSwUGAAAAAAQABAD1AAAAhwMAAAAA&#10;" filled="f" stroked="f">
              <o:lock v:ext="edit" aspectratio="t" text="t"/>
            </v:rect>
            <v:shape id="Picture 230" o:spid="_x0000_s1089" type="#_x0000_t75" style="position:absolute;left:1418;top:312;width:4882;height:236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B&#10;cLLDAAAA2wAAAA8AAABkcnMvZG93bnJldi54bWxEj0FrwkAUhO9C/8PyCr3ppgo1RleRilAoCkYv&#10;3h7ZZ5I2+zbsrib+e7dQ8DjMfDPMYtWbRtzI+dqygvdRAoK4sLrmUsHpuB2mIHxA1thYJgV38rBa&#10;vgwWmGnb8YFueShFLGGfoYIqhDaT0hcVGfQj2xJH72KdwRClK6V22MVy08hxknxIgzXHhQpb+qyo&#10;+M2vRkG6uW4393LGft25H9yl38n+PFXq7bVfz0EE6sMz/E9/6chN4O9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0FwssMAAADbAAAADwAAAAAAAAAAAAAAAACcAgAA&#10;ZHJzL2Rvd25yZXYueG1sUEsFBgAAAAAEAAQA9wAAAIwDAAAAAA==&#10;">
              <v:imagedata r:id="rId31" o:title=""/>
            </v:shape>
            <v:oval id="Oval 61" o:spid="_x0000_s1088" style="position:absolute;left:1842;top:1727;width:1580;height:33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5gNUxAAA&#10;ANsAAAAPAAAAZHJzL2Rvd25yZXYueG1sRI/RasJAFETfC/7DcgXf6sZgq0RXsZVC8aGl6gdcstck&#10;mr2b7K4x/n1XKPRxmJkzzHLdm1p05HxlWcFknIAgzq2uuFBwPHw8z0H4gKyxtkwK7uRhvRo8LTHT&#10;9sY/1O1DISKEfYYKyhCaTEqfl2TQj21DHL2TdQZDlK6Q2uEtwk0t0yR5lQYrjgslNvReUn7ZX42C&#10;l3PRpl/fb3eaVdvaTfrOtjup1GjYbxYgAvXhP/zX/tQK5lN4fI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YDVMQAAADbAAAADwAAAAAAAAAAAAAAAACXAgAAZHJzL2Rv&#10;d25yZXYueG1sUEsFBgAAAAAEAAQA9QAAAIgDAAAAAA==&#10;" filled="f" strokecolor="red" strokeweight="1pt"/>
            <w10:wrap type="none"/>
            <w10:anchorlock/>
          </v:group>
        </w:pict>
      </w:r>
    </w:p>
    <w:p w:rsidR="002E5280" w:rsidRPr="00905847" w:rsidRDefault="002E5280" w:rsidP="002E5280">
      <w:pPr>
        <w:pStyle w:val="iNormal"/>
        <w:rPr>
          <w:lang w:val="en-US" w:eastAsia="ja-JP"/>
        </w:rPr>
      </w:pP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val="en-US"/>
        </w:rPr>
        <w:drawing>
          <wp:inline distT="0" distB="0" distL="0" distR="0">
            <wp:extent cx="4292290" cy="3848952"/>
            <wp:effectExtent l="190500" t="152400" r="165410" b="132498"/>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l="3930" t="22500" r="6267" b="9674"/>
                    <a:stretch>
                      <a:fillRect/>
                    </a:stretch>
                  </pic:blipFill>
                  <pic:spPr bwMode="auto">
                    <a:xfrm>
                      <a:off x="0" y="0"/>
                      <a:ext cx="4290176" cy="3847056"/>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3"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val="en-US"/>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4"/>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112" w:name="_Toc233706952"/>
      <w:bookmarkStart w:id="113" w:name="_Toc378001051"/>
      <w:bookmarkStart w:id="114"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112"/>
      <w:bookmarkEnd w:id="113"/>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14034F" w:rsidRPr="0014034F">
          <w:rPr>
            <w:rStyle w:val="CrossReference"/>
          </w:rPr>
          <w:t>5.1</w:t>
        </w:r>
      </w:fldSimple>
      <w:r w:rsidRPr="00EA2978">
        <w:rPr>
          <w:rStyle w:val="CrossReference"/>
          <w:rFonts w:hint="eastAsia"/>
        </w:rPr>
        <w:t xml:space="preserve"> </w:t>
      </w:r>
      <w:fldSimple w:instr=" REF _Ref351968182 \h  \* MERGEFORMAT ">
        <w:r w:rsidR="0014034F" w:rsidRPr="0014034F">
          <w:rPr>
            <w:rStyle w:val="CrossReference"/>
          </w:rPr>
          <w:t xml:space="preserve">Creating </w:t>
        </w:r>
        <w:r w:rsidR="0014034F" w:rsidRPr="0014034F">
          <w:rPr>
            <w:rStyle w:val="CrossReference"/>
            <w:rFonts w:hint="eastAsia"/>
          </w:rPr>
          <w:t xml:space="preserve">a </w:t>
        </w:r>
        <w:r w:rsidR="0014034F" w:rsidRPr="0014034F">
          <w:rPr>
            <w:rStyle w:val="CrossReference"/>
          </w:rPr>
          <w:t xml:space="preserve">Organisational Unit </w:t>
        </w:r>
        <w:r w:rsidR="0014034F" w:rsidRPr="0014034F">
          <w:rPr>
            <w:rStyle w:val="CrossReference"/>
            <w:rFonts w:hint="eastAsia"/>
          </w:rPr>
          <w:t>Entry</w:t>
        </w:r>
      </w:fldSimple>
      <w:r>
        <w:rPr>
          <w:rFonts w:hint="eastAsia"/>
          <w:lang w:eastAsia="ja-JP"/>
        </w:rPr>
        <w:t xml:space="preserve"> </w:t>
      </w:r>
      <w:r w:rsidR="009245FD">
        <w:rPr>
          <w:lang w:eastAsia="ja-JP"/>
        </w:rPr>
        <w:fldChar w:fldCharType="begin"/>
      </w:r>
      <w:r>
        <w:rPr>
          <w:lang w:eastAsia="ja-JP"/>
        </w:rPr>
        <w:instrText xml:space="preserve"> REF _Ref351968182 \p \h </w:instrText>
      </w:r>
      <w:r w:rsidR="009245FD">
        <w:rPr>
          <w:lang w:eastAsia="ja-JP"/>
        </w:rPr>
      </w:r>
      <w:r w:rsidR="009245FD">
        <w:rPr>
          <w:lang w:eastAsia="ja-JP"/>
        </w:rPr>
        <w:fldChar w:fldCharType="separate"/>
      </w:r>
      <w:r w:rsidR="0014034F">
        <w:rPr>
          <w:lang w:eastAsia="ja-JP"/>
        </w:rPr>
        <w:t>above</w:t>
      </w:r>
      <w:r w:rsidR="009245FD">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115" w:name="_Ref351968996"/>
      <w:bookmarkStart w:id="116" w:name="_Toc233706953"/>
      <w:bookmarkStart w:id="117" w:name="_Toc378001052"/>
      <w:r w:rsidRPr="005879DC">
        <w:t xml:space="preserve">Creating </w:t>
      </w:r>
      <w:bookmarkEnd w:id="114"/>
      <w:r>
        <w:t>a Project</w:t>
      </w:r>
      <w:r w:rsidRPr="00582270">
        <w:rPr>
          <w:rFonts w:eastAsia="MS Mincho" w:hint="eastAsia"/>
        </w:rPr>
        <w:t xml:space="preserve"> Entry</w:t>
      </w:r>
      <w:bookmarkEnd w:id="115"/>
      <w:bookmarkEnd w:id="116"/>
      <w:bookmarkEnd w:id="117"/>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2E5280" w:rsidP="002E5280">
      <w:pPr>
        <w:pStyle w:val="iNormal"/>
        <w:ind w:left="360"/>
        <w:jc w:val="center"/>
      </w:pPr>
      <w:r>
        <w:rPr>
          <w:noProof/>
          <w:lang w:val="en-US"/>
        </w:rPr>
        <w:drawing>
          <wp:inline distT="0" distB="0" distL="0" distR="0">
            <wp:extent cx="4850316" cy="3313923"/>
            <wp:effectExtent l="190500" t="152400" r="178884" b="134127"/>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srcRect l="3154" t="28865" r="5990" b="5335"/>
                    <a:stretch>
                      <a:fillRect/>
                    </a:stretch>
                  </pic:blipFill>
                  <pic:spPr bwMode="auto">
                    <a:xfrm>
                      <a:off x="0" y="0"/>
                      <a:ext cx="4852011" cy="3315081"/>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2E5280" w:rsidP="002E5280">
      <w:pPr>
        <w:pStyle w:val="iFigureCaption"/>
      </w:pPr>
      <w:r>
        <w:rPr>
          <w:b w:val="0"/>
          <w:noProof/>
          <w:lang w:val="en-US"/>
        </w:rPr>
        <w:drawing>
          <wp:inline distT="0" distB="0" distL="0" distR="0">
            <wp:extent cx="4185121" cy="3343275"/>
            <wp:effectExtent l="203200" t="203200" r="209550" b="212725"/>
            <wp:docPr id="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6"/>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2E5280">
            <w:pPr>
              <w:pStyle w:val="iNormal"/>
              <w:jc w:val="left"/>
            </w:pPr>
            <w:r w:rsidRPr="00582270">
              <w:t>Start date</w:t>
            </w:r>
          </w:p>
        </w:tc>
        <w:tc>
          <w:tcPr>
            <w:tcW w:w="6762" w:type="dxa"/>
            <w:shd w:val="clear" w:color="auto" w:fill="auto"/>
          </w:tcPr>
          <w:p w:rsidR="002E5280" w:rsidRPr="00582270" w:rsidRDefault="002E5280" w:rsidP="002E5280">
            <w:pPr>
              <w:pStyle w:val="iNormal"/>
            </w:pPr>
            <w:r w:rsidRPr="00582270">
              <w:t xml:space="preserve">The Start date for the </w:t>
            </w:r>
            <w:r>
              <w:t>Project</w:t>
            </w:r>
            <w:r w:rsidRPr="00582270">
              <w:t xml:space="preserve"> is the </w:t>
            </w:r>
            <w:commentRangeStart w:id="118"/>
            <w:r w:rsidRPr="00582270">
              <w:t>date</w:t>
            </w:r>
            <w:commentRangeEnd w:id="118"/>
            <w:r w:rsidR="00B7511D">
              <w:rPr>
                <w:rStyle w:val="CommentReference"/>
                <w:rFonts w:asciiTheme="minorHAnsi" w:eastAsiaTheme="minorHAnsi" w:hAnsiTheme="minorHAnsi" w:cstheme="minorBidi"/>
                <w:color w:val="auto"/>
                <w:lang w:val="en-US"/>
              </w:rPr>
              <w:commentReference w:id="118"/>
            </w:r>
            <w:r w:rsidRPr="00582270">
              <w:t xml:space="preserve"> that the </w:t>
            </w:r>
            <w:r>
              <w:t>Project</w:t>
            </w:r>
            <w:r w:rsidRPr="00582270">
              <w:t xml:space="preserve"> was first considered to be active. </w:t>
            </w:r>
          </w:p>
        </w:tc>
      </w:tr>
      <w:tr w:rsidR="002E5280" w:rsidRPr="00582270" w:rsidTr="002E5280">
        <w:tc>
          <w:tcPr>
            <w:tcW w:w="1701" w:type="dxa"/>
            <w:shd w:val="clear" w:color="auto" w:fill="auto"/>
          </w:tcPr>
          <w:p w:rsidR="002E5280" w:rsidRPr="00582270" w:rsidRDefault="002E5280" w:rsidP="002E5280">
            <w:pPr>
              <w:pStyle w:val="iNormal"/>
              <w:jc w:val="left"/>
            </w:pPr>
            <w:r w:rsidRPr="00582270">
              <w:t>End date</w:t>
            </w:r>
          </w:p>
        </w:tc>
        <w:tc>
          <w:tcPr>
            <w:tcW w:w="6762" w:type="dxa"/>
            <w:shd w:val="clear" w:color="auto" w:fill="auto"/>
          </w:tcPr>
          <w:p w:rsidR="002E5280" w:rsidRPr="00582270" w:rsidRDefault="002E5280" w:rsidP="002E5280">
            <w:pPr>
              <w:pStyle w:val="iNormal"/>
            </w:pPr>
            <w:r w:rsidRPr="00582270">
              <w:t xml:space="preserve">The End date for the </w:t>
            </w:r>
            <w:r>
              <w:t>Project</w:t>
            </w:r>
            <w:r w:rsidRPr="00582270">
              <w:t xml:space="preserve"> is the date that the </w:t>
            </w:r>
            <w:commentRangeStart w:id="119"/>
            <w:r>
              <w:t>Project</w:t>
            </w:r>
            <w:r w:rsidRPr="00582270">
              <w:t xml:space="preserve"> concluded</w:t>
            </w:r>
            <w:commentRangeEnd w:id="119"/>
            <w:r w:rsidR="00B7511D">
              <w:rPr>
                <w:rStyle w:val="CommentReference"/>
                <w:rFonts w:asciiTheme="minorHAnsi" w:eastAsiaTheme="minorHAnsi" w:hAnsiTheme="minorHAnsi" w:cstheme="minorBidi"/>
                <w:color w:val="auto"/>
                <w:lang w:val="en-US"/>
              </w:rPr>
              <w:commentReference w:id="119"/>
            </w:r>
            <w:r w:rsidRPr="00582270">
              <w:t xml:space="preserve">. This field should be left blank for </w:t>
            </w:r>
            <w:r>
              <w:t>Projects</w:t>
            </w:r>
            <w:r w:rsidRPr="00582270">
              <w:t xml:space="preserve"> that are currently active. </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2E5280">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commentRangeStart w:id="120"/>
            <w:r w:rsidRPr="00582270">
              <w:t xml:space="preserve">publication to </w:t>
            </w:r>
            <w:hyperlink r:id="rId37" w:history="1">
              <w:r w:rsidRPr="00582270">
                <w:rPr>
                  <w:rStyle w:val="Hyperlink"/>
                </w:rPr>
                <w:t>ANDS</w:t>
              </w:r>
            </w:hyperlink>
            <w:commentRangeEnd w:id="120"/>
            <w:r w:rsidR="00300E7E">
              <w:rPr>
                <w:rStyle w:val="CommentReference"/>
                <w:rFonts w:asciiTheme="minorHAnsi" w:eastAsiaTheme="minorHAnsi" w:hAnsiTheme="minorHAnsi" w:cstheme="minorBidi"/>
                <w:color w:val="auto"/>
                <w:lang w:val="en-US"/>
              </w:rPr>
              <w:commentReference w:id="120"/>
            </w:r>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38"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39"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0"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val="en-US"/>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1"/>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E5280" w:rsidRPr="00582270" w:rsidRDefault="002E5280" w:rsidP="002E5280">
            <w:pPr>
              <w:pStyle w:val="iNote"/>
            </w:pPr>
            <w:r w:rsidRPr="00582270">
              <w:t>Note</w:t>
            </w:r>
            <w:r w:rsidRPr="00582270">
              <w:tab/>
            </w:r>
            <w:commentRangeStart w:id="121"/>
            <w:r>
              <w:t xml:space="preserve">DC21 </w:t>
            </w:r>
            <w:r w:rsidRPr="00582270">
              <w:t xml:space="preserve">obtains FOR codes from a separate server, the details of which were set up during </w:t>
            </w:r>
            <w:r>
              <w:t xml:space="preserve">DC21 </w:t>
            </w:r>
            <w:r w:rsidRPr="00582270">
              <w:t xml:space="preserve">installation. If this server is not available at the time you are creating or updating an experiment, you will not be able to select  FOR codes. If this occurs, you should receive an error </w:t>
            </w:r>
            <w:commentRangeEnd w:id="121"/>
            <w:r w:rsidR="00372225">
              <w:rPr>
                <w:rStyle w:val="CommentReference"/>
                <w:rFonts w:asciiTheme="minorHAnsi" w:eastAsiaTheme="minorHAnsi" w:hAnsiTheme="minorHAnsi" w:cstheme="minorBidi"/>
                <w:lang w:val="en-US"/>
              </w:rPr>
              <w:commentReference w:id="121"/>
            </w:r>
            <w:r w:rsidRPr="00582270">
              <w:t>message and if so, you should report this to your system administrator.  You should still be able to save your experiment and then later add FOR codes 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122" w:name="_Toc233706954"/>
      <w:bookmarkStart w:id="123" w:name="_Toc378001053"/>
      <w:bookmarkStart w:id="124" w:name="_Toc215047184"/>
      <w:r w:rsidRPr="00582270">
        <w:rPr>
          <w:rFonts w:eastAsia="MS Mincho" w:hint="eastAsia"/>
        </w:rPr>
        <w:t xml:space="preserve">Editing </w:t>
      </w:r>
      <w:r>
        <w:t>a Project</w:t>
      </w:r>
      <w:r w:rsidRPr="00582270">
        <w:rPr>
          <w:rFonts w:eastAsia="MS Mincho" w:hint="eastAsia"/>
        </w:rPr>
        <w:t xml:space="preserve"> Entry</w:t>
      </w:r>
      <w:bookmarkEnd w:id="122"/>
      <w:bookmarkEnd w:id="123"/>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14034F" w:rsidRPr="0014034F">
          <w:rPr>
            <w:rStyle w:val="CrossReference"/>
          </w:rPr>
          <w:t>5.3</w:t>
        </w:r>
      </w:fldSimple>
      <w:r w:rsidRPr="005D59E8">
        <w:rPr>
          <w:rStyle w:val="CrossReference"/>
          <w:rFonts w:hint="eastAsia"/>
        </w:rPr>
        <w:t xml:space="preserve"> </w:t>
      </w:r>
      <w:fldSimple w:instr=" REF _Ref351968996 \h  \* MERGEFORMAT ">
        <w:r w:rsidR="0014034F" w:rsidRPr="0014034F">
          <w:rPr>
            <w:rStyle w:val="CrossReference"/>
          </w:rPr>
          <w:t>Creating a Project</w:t>
        </w:r>
        <w:r w:rsidR="0014034F" w:rsidRPr="0014034F">
          <w:rPr>
            <w:rStyle w:val="CrossReference"/>
            <w:rFonts w:hint="eastAsia"/>
          </w:rPr>
          <w:t xml:space="preserve"> Entry</w:t>
        </w:r>
      </w:fldSimple>
      <w:r>
        <w:rPr>
          <w:rFonts w:hint="eastAsia"/>
          <w:lang w:eastAsia="ja-JP"/>
        </w:rPr>
        <w:t xml:space="preserve"> </w:t>
      </w:r>
      <w:r w:rsidR="009245FD">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9245FD">
        <w:rPr>
          <w:lang w:eastAsia="ja-JP"/>
        </w:rPr>
      </w:r>
      <w:r w:rsidR="009245FD">
        <w:rPr>
          <w:lang w:eastAsia="ja-JP"/>
        </w:rPr>
        <w:fldChar w:fldCharType="separate"/>
      </w:r>
      <w:r w:rsidR="0014034F">
        <w:rPr>
          <w:lang w:eastAsia="ja-JP"/>
        </w:rPr>
        <w:t>above</w:t>
      </w:r>
      <w:r w:rsidR="009245FD">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125" w:name="_Toc233706955"/>
      <w:bookmarkStart w:id="126" w:name="_Ref377736666"/>
      <w:bookmarkStart w:id="127" w:name="_Ref377736669"/>
      <w:bookmarkStart w:id="128" w:name="_Toc378001054"/>
      <w:r>
        <w:t>Setting Up Project</w:t>
      </w:r>
      <w:r w:rsidRPr="005879DC">
        <w:t xml:space="preserve"> Parameters</w:t>
      </w:r>
      <w:bookmarkEnd w:id="124"/>
      <w:bookmarkEnd w:id="125"/>
      <w:bookmarkEnd w:id="126"/>
      <w:bookmarkEnd w:id="127"/>
      <w:bookmarkEnd w:id="12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9245FD" w:rsidP="002E5280">
      <w:pPr>
        <w:pStyle w:val="iNormal"/>
        <w:ind w:left="720"/>
      </w:pPr>
      <w:r>
        <w:rPr>
          <w:noProof/>
          <w:lang w:val="en-US"/>
        </w:rPr>
        <w:pict>
          <v:oval id="Oval 62" o:spid="_x0000_s1086" style="position:absolute;left:0;text-align:left;margin-left:49.5pt;margin-top:64.15pt;width:57.25pt;height:17.0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pict>
      </w:r>
      <w:r w:rsidR="002E5280">
        <w:rPr>
          <w:noProof/>
          <w:lang w:val="en-US"/>
        </w:rPr>
        <w:drawing>
          <wp:inline distT="0" distB="0" distL="0" distR="0">
            <wp:extent cx="3666082" cy="1132657"/>
            <wp:effectExtent l="203200" t="203200" r="194945" b="213995"/>
            <wp:docPr id="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2"/>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ind w:left="720"/>
      </w:pPr>
      <w:r w:rsidRPr="005879DC">
        <w:t>This button will display the form below</w:t>
      </w:r>
      <w:r>
        <w:t>.</w:t>
      </w:r>
    </w:p>
    <w:p w:rsidR="002E5280" w:rsidRPr="005879DC" w:rsidRDefault="002E5280" w:rsidP="002E5280">
      <w:pPr>
        <w:pStyle w:val="iFigureCaption"/>
      </w:pPr>
      <w:r>
        <w:rPr>
          <w:noProof/>
          <w:lang w:val="en-US"/>
        </w:rPr>
        <w:drawing>
          <wp:inline distT="0" distB="0" distL="0" distR="0">
            <wp:extent cx="4322005" cy="2672581"/>
            <wp:effectExtent l="203200" t="203200" r="199390" b="198120"/>
            <wp:docPr id="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3"/>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129" w:name="_Toc378001055"/>
      <w:r>
        <w:t>Data File</w:t>
      </w:r>
      <w:r w:rsidR="00D2127E">
        <w:t xml:space="preserve"> </w:t>
      </w:r>
      <w:r w:rsidR="00840870">
        <w:t xml:space="preserve">Storage and </w:t>
      </w:r>
      <w:r w:rsidR="003829A3">
        <w:t>Metadata</w:t>
      </w:r>
      <w:bookmarkEnd w:id="106"/>
      <w:bookmarkEnd w:id="12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130" w:name="_Toc378001056"/>
      <w:r>
        <w:t>Data File Types</w:t>
      </w:r>
      <w:bookmarkEnd w:id="13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3"/>
        <w:gridCol w:w="762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22C63" w:rsidRPr="00155121" w:rsidRDefault="00422C63" w:rsidP="00422C63">
            <w:pPr>
              <w:pStyle w:val="iNormal"/>
              <w:rPr>
                <w:lang w:eastAsia="ja-JP"/>
              </w:rPr>
            </w:pPr>
            <w:r>
              <w:t xml:space="preserve">DC21 processes these files specifically, as described in </w:t>
            </w:r>
            <w:fldSimple w:instr=" REF _Ref377981938 \r \h  \* MERGEFORMAT ">
              <w:r w:rsidR="0014034F" w:rsidRPr="0014034F">
                <w:rPr>
                  <w:rStyle w:val="CrossReference"/>
                </w:rPr>
                <w:t>7.3</w:t>
              </w:r>
            </w:fldSimple>
            <w:r w:rsidRPr="00422C63">
              <w:rPr>
                <w:rStyle w:val="CrossReference"/>
              </w:rPr>
              <w:t xml:space="preserve"> </w:t>
            </w:r>
            <w:fldSimple w:instr=" REF _Ref377981944 \h  \* MERGEFORMAT ">
              <w:r w:rsidR="0014034F" w:rsidRPr="0014034F">
                <w:rPr>
                  <w:rStyle w:val="CrossReference"/>
                </w:rPr>
                <w:t>Uploading RAW TOA5 Data Files</w:t>
              </w:r>
            </w:fldSimple>
            <w:r>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14034F" w:rsidRPr="0014034F">
                <w:rPr>
                  <w:rStyle w:val="CrossReference"/>
                </w:rPr>
                <w:t>7.1</w:t>
              </w:r>
            </w:fldSimple>
            <w:r w:rsidRPr="00422C63">
              <w:rPr>
                <w:rStyle w:val="CrossReference"/>
              </w:rPr>
              <w:t xml:space="preserve"> </w:t>
            </w:r>
            <w:fldSimple w:instr=" REF _Ref377981992 \h  \* MERGEFORMAT ">
              <w:r w:rsidR="0014034F" w:rsidRPr="0014034F">
                <w:rPr>
                  <w:rStyle w:val="CrossReference"/>
                </w:rPr>
                <w:t>Uploading Image Files</w:t>
              </w:r>
            </w:fldSimple>
            <w:r>
              <w:rPr>
                <w:lang w:eastAsia="ja-JP"/>
              </w:rPr>
              <w:t xml:space="preserve"> and </w:t>
            </w:r>
            <w:fldSimple w:instr=" REF _Ref377979077 \r \h  \* MERGEFORMAT ">
              <w:r w:rsidR="0014034F" w:rsidRPr="0014034F">
                <w:rPr>
                  <w:rStyle w:val="CrossReference"/>
                </w:rPr>
                <w:t>11.5.2</w:t>
              </w:r>
            </w:fldSimple>
            <w:r w:rsidRPr="00422C63">
              <w:rPr>
                <w:rStyle w:val="CrossReference"/>
              </w:rPr>
              <w:t xml:space="preserve"> </w:t>
            </w:r>
            <w:fldSimple w:instr=" REF _Ref377979077 \h  \* MERGEFORMAT ">
              <w:r w:rsidR="0014034F" w:rsidRPr="0014034F">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14034F" w:rsidRPr="0014034F">
                <w:rPr>
                  <w:rStyle w:val="CrossReference"/>
                </w:rPr>
                <w:t>7.2</w:t>
              </w:r>
            </w:fldSimple>
            <w:r w:rsidRPr="00422C63">
              <w:rPr>
                <w:rStyle w:val="CrossReference"/>
              </w:rPr>
              <w:t xml:space="preserve"> </w:t>
            </w:r>
            <w:fldSimple w:instr=" REF _Ref377982059 \h  \* MERGEFORMAT ">
              <w:r w:rsidR="0014034F" w:rsidRPr="0014034F">
                <w:rPr>
                  <w:rStyle w:val="CrossReference"/>
                </w:rPr>
                <w:t>Uploading Video and Audio Files</w:t>
              </w:r>
            </w:fldSimple>
            <w:r>
              <w:rPr>
                <w:lang w:eastAsia="ja-JP"/>
              </w:rPr>
              <w:t xml:space="preserve"> and </w:t>
            </w:r>
            <w:fldSimple w:instr=" REF _Ref377979408 \r \h  \* MERGEFORMAT ">
              <w:r w:rsidR="0014034F" w:rsidRPr="0014034F">
                <w:rPr>
                  <w:rStyle w:val="CrossReference"/>
                </w:rPr>
                <w:t>11.5.3</w:t>
              </w:r>
            </w:fldSimple>
            <w:r w:rsidRPr="00422C63">
              <w:rPr>
                <w:rStyle w:val="CrossReference"/>
              </w:rPr>
              <w:t xml:space="preserve"> </w:t>
            </w:r>
            <w:fldSimple w:instr=" REF _Ref377979408 \h  \* MERGEFORMAT ">
              <w:r w:rsidR="0014034F" w:rsidRPr="0014034F">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14034F" w:rsidRPr="0014034F">
                <w:rPr>
                  <w:rStyle w:val="CrossReference"/>
                </w:rPr>
                <w:t>Appendix A -</w:t>
              </w:r>
            </w:fldSimple>
            <w:fldSimple w:instr=" REF _Ref351732800 \h  \* MERGEFORMAT ">
              <w:r w:rsidR="0014034F" w:rsidRPr="0014034F">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14034F" w:rsidRPr="0014034F">
                <w:t>9</w:t>
              </w:r>
            </w:fldSimple>
            <w:r w:rsidR="004E3F53" w:rsidRPr="004E3F53">
              <w:rPr>
                <w:rStyle w:val="CrossReference"/>
              </w:rPr>
              <w:t xml:space="preserve"> </w:t>
            </w:r>
            <w:fldSimple w:instr=" REF _Ref351648922 \h  \* MERGEFORMAT ">
              <w:r w:rsidR="0014034F" w:rsidRPr="0014034F">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131" w:name="_Toc378001057"/>
      <w:r>
        <w:t>Metadata</w:t>
      </w:r>
      <w:bookmarkEnd w:id="13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132" w:name="_Ref351730692"/>
      <w:bookmarkStart w:id="133" w:name="_Toc378001058"/>
      <w:r>
        <w:t>Basic Information</w:t>
      </w:r>
      <w:bookmarkEnd w:id="132"/>
      <w:bookmarkEnd w:id="13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commentRangeStart w:id="134"/>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14034F" w:rsidRPr="0014034F">
                <w:rPr>
                  <w:rStyle w:val="CrossReference"/>
                </w:rPr>
                <w:t>7.3</w:t>
              </w:r>
            </w:fldSimple>
            <w:r w:rsidR="00B442AD" w:rsidRPr="00582270">
              <w:rPr>
                <w:rStyle w:val="CrossReference"/>
              </w:rPr>
              <w:t xml:space="preserve"> </w:t>
            </w:r>
            <w:fldSimple w:instr=" REF _Ref352069988 \h  \* MERGEFORMAT ">
              <w:r w:rsidR="0014034F" w:rsidRPr="0014034F">
                <w:rPr>
                  <w:rStyle w:val="CrossReference"/>
                </w:rPr>
                <w:t>Uploading RAW TOA5 Data Files</w:t>
              </w:r>
            </w:fldSimple>
            <w:r w:rsidR="00B442AD" w:rsidRPr="00582270">
              <w:t xml:space="preserve"> for more information</w:t>
            </w:r>
            <w:r w:rsidR="00FB3E01" w:rsidRPr="00582270">
              <w:t xml:space="preserve"> about TOA5 </w:t>
            </w:r>
            <w:r w:rsidR="00415DC9">
              <w:t>Data File</w:t>
            </w:r>
            <w:r w:rsidR="009B7E78">
              <w:t>s</w:t>
            </w:r>
            <w:r w:rsidR="00B442AD" w:rsidRPr="00582270">
              <w:t>.</w:t>
            </w:r>
            <w:r w:rsidR="00FB3E01" w:rsidRPr="00582270">
              <w:t>)</w:t>
            </w:r>
            <w:commentRangeEnd w:id="134"/>
            <w:r w:rsidR="00310D9D">
              <w:rPr>
                <w:rStyle w:val="CommentReference"/>
                <w:rFonts w:asciiTheme="minorHAnsi" w:eastAsiaTheme="minorHAnsi" w:hAnsiTheme="minorHAnsi" w:cstheme="minorBidi"/>
                <w:color w:val="auto"/>
                <w:lang w:val="en-US"/>
              </w:rPr>
              <w:commentReference w:id="134"/>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14034F" w:rsidRPr="0014034F">
                <w:t>9</w:t>
              </w:r>
            </w:fldSimple>
            <w:r w:rsidR="00FD7F3B" w:rsidRPr="00582270">
              <w:rPr>
                <w:rStyle w:val="CrossReference"/>
              </w:rPr>
              <w:t xml:space="preserve"> </w:t>
            </w:r>
            <w:fldSimple w:instr=" REF _Ref351648922 \h  \* MERGEFORMAT ">
              <w:r w:rsidR="0014034F" w:rsidRPr="0014034F">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14034F" w:rsidRPr="0014034F">
                <w:rPr>
                  <w:rStyle w:val="CrossReference"/>
                </w:rPr>
                <w:t>7.3</w:t>
              </w:r>
            </w:fldSimple>
            <w:r w:rsidR="00FD7F3B" w:rsidRPr="00582270">
              <w:rPr>
                <w:rStyle w:val="CrossReference"/>
              </w:rPr>
              <w:t xml:space="preserve"> </w:t>
            </w:r>
            <w:fldSimple w:instr=" REF _Ref351965395 \h  \* MERGEFORMAT ">
              <w:r w:rsidR="0014034F" w:rsidRPr="0014034F">
                <w:rPr>
                  <w:rStyle w:val="CrossReference"/>
                </w:rPr>
                <w:t>Uploading RAW TOA5 Data Files</w:t>
              </w:r>
            </w:fldSimple>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14034F" w:rsidRPr="0014034F">
                <w:rPr>
                  <w:rStyle w:val="CrossReference"/>
                </w:rPr>
                <w:t>Appendix A -</w:t>
              </w:r>
            </w:fldSimple>
            <w:r w:rsidR="00FD7F3B" w:rsidRPr="00582270">
              <w:rPr>
                <w:rStyle w:val="CrossReference"/>
              </w:rPr>
              <w:t xml:space="preserve"> </w:t>
            </w:r>
            <w:fldSimple w:instr=" REF _Ref351732800 \h  \* MERGEFORMAT ">
              <w:r w:rsidR="0014034F" w:rsidRPr="0014034F">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68100A" w:rsidRDefault="00B35946" w:rsidP="00B35946">
            <w:pPr>
              <w:pStyle w:val="iNormal"/>
            </w:pPr>
            <w:commentRangeStart w:id="135"/>
            <w:r>
              <w:t xml:space="preserve">Labels are user-defined character strings which can be assigned to </w:t>
            </w:r>
            <w:r w:rsidR="00415DC9">
              <w:t>Data File</w:t>
            </w:r>
            <w:r w:rsidR="009B7E78">
              <w:t>s</w:t>
            </w:r>
            <w:r>
              <w:t xml:space="preserve"> to help identify or describe the </w:t>
            </w:r>
            <w:r w:rsidR="00415DC9">
              <w:t>Data File</w:t>
            </w:r>
            <w:r>
              <w:t xml:space="preserve">. 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commentRangeEnd w:id="135"/>
            <w:r w:rsidR="00240D2B">
              <w:rPr>
                <w:rStyle w:val="CommentReference"/>
                <w:rFonts w:asciiTheme="minorHAnsi" w:eastAsiaTheme="minorHAnsi" w:hAnsiTheme="minorHAnsi" w:cstheme="minorBidi"/>
                <w:color w:val="auto"/>
                <w:lang w:val="en-US"/>
              </w:rPr>
              <w:commentReference w:id="135"/>
            </w:r>
            <w:r>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14034F" w:rsidRPr="0014034F">
                <w:t>5</w:t>
              </w:r>
            </w:fldSimple>
            <w:r w:rsidR="0068100A" w:rsidRPr="002E5280">
              <w:rPr>
                <w:rStyle w:val="CrossReference"/>
              </w:rPr>
              <w:t xml:space="preserve"> </w:t>
            </w:r>
            <w:fldSimple w:instr=" REF _Ref377645911 \h  \* MERGEFORMAT ">
              <w:r w:rsidR="0014034F" w:rsidRPr="0014034F">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14034F" w:rsidRPr="0014034F">
                <w:t>5</w:t>
              </w:r>
            </w:fldSimple>
            <w:r w:rsidR="005F6944">
              <w:t xml:space="preserve"> </w:t>
            </w:r>
            <w:fldSimple w:instr=" REF _Ref377645937 \h  \* MERGEFORMAT ">
              <w:r w:rsidR="0014034F" w:rsidRPr="0014034F">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4D304C">
            <w:pPr>
              <w:pStyle w:val="iNormal"/>
            </w:pPr>
            <w:commentRangeStart w:id="136"/>
            <w:r w:rsidRPr="00582270">
              <w:t>This field</w:t>
            </w:r>
            <w:r>
              <w:t>, along with the “Packaging progress”</w:t>
            </w:r>
            <w:r w:rsidRPr="00582270">
              <w:t xml:space="preserve"> field, tracks the progress of </w:t>
            </w:r>
            <w:r w:rsidR="004D304C">
              <w:t>background file</w:t>
            </w:r>
            <w:r w:rsidRPr="00582270">
              <w:t xml:space="preserve"> creation as it is being </w:t>
            </w:r>
            <w:r w:rsidR="004D304C">
              <w:t>created</w:t>
            </w:r>
            <w:r w:rsidRPr="00582270">
              <w:t xml:space="preserve">. </w:t>
            </w:r>
            <w:r>
              <w:t xml:space="preserve">This field tracks the overall creation status. </w:t>
            </w:r>
            <w:r w:rsidRPr="00582270">
              <w:t xml:space="preserve">Valid Status values are QUEUED, </w:t>
            </w:r>
            <w:r>
              <w:t xml:space="preserve">WORKING, </w:t>
            </w:r>
            <w:r w:rsidRPr="00582270">
              <w:t>COMPLETED</w:t>
            </w:r>
            <w:r>
              <w:t xml:space="preserve"> and FAILED</w:t>
            </w:r>
            <w:r w:rsidRPr="00582270">
              <w:t xml:space="preserve">. See </w:t>
            </w:r>
            <w:r>
              <w:t>section</w:t>
            </w:r>
            <w:r w:rsidRPr="00582270">
              <w:t xml:space="preserve">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Pr="00582270">
              <w:t xml:space="preserve">  for more information.</w:t>
            </w:r>
            <w:commentRangeEnd w:id="136"/>
            <w:r w:rsidR="000D099A">
              <w:rPr>
                <w:rStyle w:val="CommentReference"/>
                <w:rFonts w:asciiTheme="minorHAnsi" w:eastAsiaTheme="minorHAnsi" w:hAnsiTheme="minorHAnsi" w:cstheme="minorBidi"/>
                <w:color w:val="auto"/>
                <w:lang w:val="en-US"/>
              </w:rPr>
              <w:commentReference w:id="136"/>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5F6944">
            <w:pPr>
              <w:pStyle w:val="iNormal"/>
            </w:pPr>
            <w:commentRangeStart w:id="137"/>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14034F" w:rsidRPr="0014034F">
                <w:rPr>
                  <w:rStyle w:val="CrossReference"/>
                </w:rPr>
                <w:t>9.1</w:t>
              </w:r>
            </w:fldSimple>
            <w:r w:rsidR="0004160D" w:rsidRPr="00582270">
              <w:rPr>
                <w:rStyle w:val="CrossReference"/>
              </w:rPr>
              <w:t xml:space="preserve"> </w:t>
            </w:r>
            <w:fldSimple w:instr=" REF _Ref351561800 \h  \* MERGEFORMAT ">
              <w:r w:rsidR="0014034F" w:rsidRPr="0014034F">
                <w:rPr>
                  <w:rStyle w:val="CrossReference"/>
                </w:rPr>
                <w:t>Creating a Package</w:t>
              </w:r>
            </w:fldSimple>
            <w:r w:rsidR="0004160D" w:rsidRPr="00582270">
              <w:t xml:space="preserve">  for more information.</w:t>
            </w:r>
            <w:commentRangeEnd w:id="137"/>
            <w:r w:rsidR="00CE5F2F">
              <w:rPr>
                <w:rStyle w:val="CommentReference"/>
                <w:rFonts w:asciiTheme="minorHAnsi" w:eastAsiaTheme="minorHAnsi" w:hAnsiTheme="minorHAnsi" w:cstheme="minorBidi"/>
                <w:color w:val="auto"/>
                <w:lang w:val="en-US"/>
              </w:rPr>
              <w:commentReference w:id="137"/>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Pr="00582270">
              <w:t xml:space="preserve"> and </w:t>
            </w:r>
            <w:fldSimple w:instr=" REF _Ref351642104 \r \h  \* MERGEFORMAT ">
              <w:r w:rsidR="0014034F" w:rsidRPr="0014034F">
                <w:rPr>
                  <w:rStyle w:val="CrossReference"/>
                </w:rPr>
                <w:t>9.3</w:t>
              </w:r>
            </w:fldSimple>
            <w:r w:rsidRPr="00582270">
              <w:rPr>
                <w:rStyle w:val="CrossReference"/>
              </w:rPr>
              <w:t xml:space="preserve"> </w:t>
            </w:r>
            <w:fldSimple w:instr=" REF _Ref351642104 \h  \* MERGEFORMAT ">
              <w:r w:rsidR="0014034F" w:rsidRPr="0014034F">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138" w:name="_Ref377740401"/>
      <w:bookmarkStart w:id="139" w:name="_Toc378001059"/>
      <w:bookmarkStart w:id="140" w:name="_Ref351730614"/>
      <w:r>
        <w:t>File Relationships</w:t>
      </w:r>
      <w:bookmarkEnd w:id="138"/>
      <w:bookmarkEnd w:id="139"/>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w:t>
      </w:r>
      <w:commentRangeStart w:id="141"/>
      <w:r w:rsidR="00200AC4">
        <w:t xml:space="preserve">to generate or create </w:t>
      </w:r>
      <w:commentRangeEnd w:id="141"/>
      <w:r w:rsidR="006717FC">
        <w:rPr>
          <w:rStyle w:val="CommentReference"/>
          <w:rFonts w:asciiTheme="minorHAnsi" w:eastAsiaTheme="minorHAnsi" w:hAnsiTheme="minorHAnsi" w:cstheme="minorBidi"/>
          <w:color w:val="auto"/>
          <w:lang w:val="en-US"/>
        </w:rPr>
        <w:commentReference w:id="141"/>
      </w:r>
      <w:r w:rsidR="00200AC4">
        <w:t xml:space="preserve">the Child </w:t>
      </w:r>
      <w:r w:rsidR="00415DC9">
        <w:t>Data File</w:t>
      </w:r>
      <w:r w:rsidR="00200AC4">
        <w:t>.</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14034F" w:rsidRPr="0014034F">
          <w:t>9</w:t>
        </w:r>
      </w:fldSimple>
      <w:r w:rsidR="00200AC4" w:rsidRPr="00200AC4">
        <w:rPr>
          <w:rStyle w:val="CrossReference"/>
        </w:rPr>
        <w:t xml:space="preserve"> </w:t>
      </w:r>
      <w:fldSimple w:instr=" REF _Ref351648922 \h  \* MERGEFORMAT ">
        <w:r w:rsidR="0014034F" w:rsidRPr="0014034F">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commentRangeStart w:id="142"/>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14034F" w:rsidRPr="0014034F">
          <w:rPr>
            <w:rStyle w:val="CrossReference"/>
          </w:rPr>
          <w:t>8.4</w:t>
        </w:r>
      </w:fldSimple>
      <w:r w:rsidR="00200AC4">
        <w:rPr>
          <w:rStyle w:val="CrossReference"/>
        </w:rPr>
        <w:t xml:space="preserve"> </w:t>
      </w:r>
      <w:fldSimple w:instr=" REF _Ref351647273 \h  \* MERGEFORMAT ">
        <w:r w:rsidR="0014034F" w:rsidRPr="0014034F">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840870" w:rsidRDefault="004105E1" w:rsidP="00422C63">
      <w:pPr>
        <w:pStyle w:val="iHeading3"/>
      </w:pPr>
      <w:bookmarkStart w:id="143" w:name="_Toc378001060"/>
      <w:commentRangeEnd w:id="142"/>
      <w:r>
        <w:rPr>
          <w:rStyle w:val="CommentReference"/>
          <w:rFonts w:asciiTheme="minorHAnsi" w:eastAsiaTheme="minorHAnsi" w:hAnsiTheme="minorHAnsi"/>
          <w:bCs w:val="0"/>
          <w:color w:val="auto"/>
        </w:rPr>
        <w:commentReference w:id="142"/>
      </w:r>
      <w:r w:rsidR="009E59A7">
        <w:t xml:space="preserve">Summary </w:t>
      </w:r>
      <w:r w:rsidR="00A11F3A">
        <w:t>I</w:t>
      </w:r>
      <w:r w:rsidR="00840870">
        <w:t>nformation</w:t>
      </w:r>
      <w:r w:rsidR="00A11F3A">
        <w:t xml:space="preserve"> Extracted from TOA5 Files</w:t>
      </w:r>
      <w:bookmarkEnd w:id="140"/>
      <w:bookmarkEnd w:id="143"/>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144" w:name="_Toc378001061"/>
      <w:r>
        <w:t>Column Information</w:t>
      </w:r>
      <w:r w:rsidR="00A11F3A">
        <w:t xml:space="preserve"> for TOA5 Files</w:t>
      </w:r>
      <w:bookmarkEnd w:id="144"/>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E068F0" w:rsidRDefault="00E068F0" w:rsidP="004F779E">
      <w:pPr>
        <w:pStyle w:val="iFigureCaption"/>
      </w:pP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14034F" w:rsidRPr="0014034F">
          <w:rPr>
            <w:rStyle w:val="CrossReference"/>
          </w:rPr>
          <w:t>11.3</w:t>
        </w:r>
      </w:fldSimple>
      <w:r w:rsidR="00E068F0" w:rsidRPr="00E068F0">
        <w:rPr>
          <w:rStyle w:val="CrossReference"/>
        </w:rPr>
        <w:t xml:space="preserve"> </w:t>
      </w:r>
      <w:fldSimple w:instr=" REF _Ref351736397 \h  \* MERGEFORMAT ">
        <w:r w:rsidR="0014034F" w:rsidRPr="0014034F">
          <w:rPr>
            <w:rStyle w:val="CrossReference"/>
          </w:rPr>
          <w:t>Managing Column Mappings</w:t>
        </w:r>
      </w:fldSimple>
      <w:r w:rsidR="00E068F0">
        <w:rPr>
          <w:lang w:eastAsia="ja-JP"/>
        </w:rPr>
        <w:t xml:space="preserve"> for more information about setting up the Column Mapping table</w:t>
      </w:r>
      <w:r>
        <w:rPr>
          <w:lang w:eastAsia="ja-JP"/>
        </w:rPr>
        <w:t>.</w:t>
      </w:r>
    </w:p>
    <w:p w:rsidR="004E3F53" w:rsidRPr="00840870" w:rsidRDefault="009245FD" w:rsidP="004E3F53">
      <w:pPr>
        <w:pStyle w:val="iFigureCaption"/>
      </w:pPr>
      <w:r>
        <w:rPr>
          <w:noProof/>
          <w:lang w:val="en-US"/>
        </w:rPr>
      </w:r>
      <w:r w:rsidRPr="009245FD">
        <w:rPr>
          <w:noProof/>
          <w:lang w:val="en-US"/>
        </w:rPr>
        <w:pict>
          <v:group id="Group 225" o:spid="_x0000_s1082"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085"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084"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4" o:title=""/>
            </v:shape>
            <v:roundrect id="AutoShape 60" o:spid="_x0000_s1083"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9D46EC" w:rsidRPr="005879DC" w:rsidRDefault="009D46EC" w:rsidP="00B6457B">
      <w:pPr>
        <w:pStyle w:val="iHeading1"/>
      </w:pPr>
      <w:bookmarkStart w:id="145" w:name="_Toc215047185"/>
      <w:bookmarkStart w:id="146" w:name="_Ref351623355"/>
      <w:bookmarkStart w:id="147" w:name="_Ref351623361"/>
      <w:bookmarkStart w:id="148" w:name="_Ref377728802"/>
      <w:bookmarkStart w:id="149" w:name="_Ref377728804"/>
      <w:bookmarkStart w:id="150" w:name="_Toc378001062"/>
      <w:r w:rsidRPr="005879DC">
        <w:t xml:space="preserve">Uploading </w:t>
      </w:r>
      <w:r w:rsidR="00415DC9">
        <w:t>Data File</w:t>
      </w:r>
      <w:r w:rsidR="009B7E78">
        <w:t>s</w:t>
      </w:r>
      <w:bookmarkEnd w:id="145"/>
      <w:bookmarkEnd w:id="146"/>
      <w:bookmarkEnd w:id="147"/>
      <w:bookmarkEnd w:id="148"/>
      <w:bookmarkEnd w:id="149"/>
      <w:bookmarkEnd w:id="150"/>
    </w:p>
    <w:p w:rsidR="00B31E6B" w:rsidRDefault="00B31E6B" w:rsidP="00A13A20">
      <w:pPr>
        <w:pStyle w:val="iNormal"/>
      </w:pPr>
      <w:r>
        <w:t xml:space="preserve">To upload one or more new </w:t>
      </w:r>
      <w:r w:rsidR="00415DC9">
        <w:t>Data File</w:t>
      </w:r>
      <w:r w:rsidR="009B7E78">
        <w:t>s</w:t>
      </w:r>
      <w:r>
        <w:t>:</w:t>
      </w:r>
    </w:p>
    <w:p w:rsidR="009D46EC" w:rsidRPr="005879D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9245FD" w:rsidP="00B13CD6">
      <w:pPr>
        <w:pStyle w:val="iFigureCaption"/>
      </w:pPr>
      <w:r>
        <w:rPr>
          <w:noProof/>
          <w:lang w:val="en-US"/>
        </w:rPr>
        <w:pict>
          <v:oval id="Oval 63" o:spid="_x0000_s1081"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val="en-US"/>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5"/>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7105DB" w:rsidP="009553ED">
      <w:pPr>
        <w:pStyle w:val="iFigureCaption"/>
      </w:pPr>
      <w:r>
        <w:rPr>
          <w:b w:val="0"/>
          <w:noProof/>
          <w:lang w:val="en-US"/>
        </w:rPr>
        <w:drawing>
          <wp:inline distT="0" distB="0" distL="0" distR="0">
            <wp:extent cx="5044600" cy="4575717"/>
            <wp:effectExtent l="190500" t="152400" r="175100" b="129633"/>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srcRect l="3156" t="14480" r="9201" b="9337"/>
                    <a:stretch>
                      <a:fillRect/>
                    </a:stretch>
                  </pic:blipFill>
                  <pic:spPr bwMode="auto">
                    <a:xfrm>
                      <a:off x="0" y="0"/>
                      <a:ext cx="5044600" cy="4575717"/>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14034F" w:rsidRPr="0014034F">
          <w:rPr>
            <w:rStyle w:val="CrossReference"/>
          </w:rPr>
          <w:t>6.2.1</w:t>
        </w:r>
      </w:fldSimple>
      <w:r w:rsidRPr="003829A3">
        <w:rPr>
          <w:rStyle w:val="CrossReference"/>
        </w:rPr>
        <w:t xml:space="preserve"> </w:t>
      </w:r>
      <w:fldSimple w:instr=" REF _Ref351730692 \h  \* MERGEFORMAT ">
        <w:r w:rsidR="0014034F" w:rsidRPr="0014034F">
          <w:rPr>
            <w:rStyle w:val="CrossReference"/>
          </w:rPr>
          <w:t>Basic Information</w:t>
        </w:r>
      </w:fldSimple>
      <w:r>
        <w:t xml:space="preserve"> for information about the meaning of Metadata fields.</w:t>
      </w:r>
      <w:r w:rsidR="007105DB">
        <w:t xml:space="preserve"> See section </w:t>
      </w:r>
      <w:fldSimple w:instr=" REF _Ref377648367 \r \h  \* MERGEFORMAT ">
        <w:r w:rsidR="0014034F" w:rsidRPr="0014034F">
          <w:rPr>
            <w:rStyle w:val="CrossReference"/>
          </w:rPr>
          <w:t>4.3</w:t>
        </w:r>
      </w:fldSimple>
      <w:r w:rsidR="007105DB" w:rsidRPr="007105DB">
        <w:rPr>
          <w:rStyle w:val="CrossReference"/>
        </w:rPr>
        <w:t xml:space="preserve"> </w:t>
      </w:r>
      <w:fldSimple w:instr=" REF _Ref377648367 \h  \* MERGEFORMAT ">
        <w:r w:rsidR="0014034F" w:rsidRPr="0014034F">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14034F" w:rsidRPr="0014034F">
          <w:rPr>
            <w:rStyle w:val="CrossReference"/>
          </w:rPr>
          <w:t>7.3</w:t>
        </w:r>
      </w:fldSimple>
      <w:r w:rsidRPr="00B31E6B">
        <w:rPr>
          <w:rStyle w:val="CrossReference"/>
        </w:rPr>
        <w:t xml:space="preserve"> </w:t>
      </w:r>
      <w:fldSimple w:instr=" REF _Ref352060834 \h  \* MERGEFORMAT ">
        <w:r w:rsidR="0014034F" w:rsidRPr="0014034F">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9553ED" w:rsidRPr="005879DC" w:rsidRDefault="009245FD" w:rsidP="009553ED">
      <w:pPr>
        <w:pStyle w:val="iFigureCaption"/>
      </w:pPr>
      <w:r>
        <w:rPr>
          <w:noProof/>
          <w:lang w:val="en-US"/>
        </w:rPr>
        <w:pict>
          <v:oval id="Oval 64" o:spid="_x0000_s1080"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val="en-US"/>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7"/>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9245FD" w:rsidP="00350067">
      <w:pPr>
        <w:pStyle w:val="iNormal"/>
        <w:jc w:val="center"/>
      </w:pPr>
      <w:r>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52442D" w:rsidRPr="00B56898" w:rsidRDefault="0052442D">
                  <w:pPr>
                    <w:rPr>
                      <w:color w:val="FF0000"/>
                    </w:rPr>
                  </w:pPr>
                  <w:r>
                    <w:rPr>
                      <w:color w:val="FF0000"/>
                    </w:rPr>
                    <w:t>etc...</w:t>
                  </w:r>
                </w:p>
              </w:txbxContent>
            </v:textbox>
          </v:shape>
        </w:pict>
      </w:r>
      <w:r>
        <w:rPr>
          <w:noProof/>
          <w:lang w:val="en-US"/>
        </w:rPr>
        <w:pict>
          <v:shape id="Text Box 69" o:spid="_x0000_s107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52442D" w:rsidRPr="00B56898" w:rsidRDefault="0052442D">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lang w:val="en-US"/>
        </w:rPr>
        <w:pict>
          <v:shape id="Text Box 68" o:spid="_x0000_s107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52442D" w:rsidRPr="00B56898" w:rsidRDefault="0052442D">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lang w:val="en-US"/>
        </w:rPr>
        <w:pict>
          <v:shape id="AutoShape 65" o:spid="_x0000_s1079"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lang w:val="en-US"/>
        </w:rPr>
        <w:pict>
          <v:shape id="AutoShape 66" o:spid="_x0000_s1078"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val="en-US"/>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8"/>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14034F" w:rsidRPr="0014034F">
          <w:rPr>
            <w:rStyle w:val="CrossReference"/>
          </w:rPr>
          <w:t>4.2</w:t>
        </w:r>
      </w:fldSimple>
      <w:r w:rsidR="0054211C" w:rsidRPr="0054211C">
        <w:rPr>
          <w:rStyle w:val="CrossReference"/>
        </w:rPr>
        <w:t xml:space="preserve"> </w:t>
      </w:r>
      <w:fldSimple w:instr=" REF _Ref352674888 \h  \* MERGEFORMAT ">
        <w:r w:rsidR="0014034F" w:rsidRPr="0014034F">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14034F" w:rsidRPr="0014034F">
          <w:rPr>
            <w:rStyle w:val="CrossReference"/>
          </w:rPr>
          <w:t>4.3</w:t>
        </w:r>
      </w:fldSimple>
      <w:r w:rsidRPr="002F54FB">
        <w:rPr>
          <w:rStyle w:val="CrossReference"/>
        </w:rPr>
        <w:t xml:space="preserve"> </w:t>
      </w:r>
      <w:fldSimple w:instr=" REF _Ref377648367 \h  \* MERGEFORMAT ">
        <w:r w:rsidR="0014034F" w:rsidRPr="0014034F">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151" w:name="_Ref377981992"/>
      <w:bookmarkStart w:id="152" w:name="_Toc378001063"/>
      <w:commentRangeStart w:id="153"/>
      <w:r>
        <w:t>Uploading Image Files</w:t>
      </w:r>
      <w:bookmarkEnd w:id="151"/>
      <w:bookmarkEnd w:id="152"/>
      <w:commentRangeEnd w:id="153"/>
      <w:r w:rsidR="0056706C">
        <w:rPr>
          <w:rStyle w:val="CommentReference"/>
          <w:rFonts w:asciiTheme="minorHAnsi" w:eastAsiaTheme="minorHAnsi" w:hAnsiTheme="minorHAnsi"/>
          <w:bCs w:val="0"/>
          <w:color w:val="auto"/>
        </w:rPr>
        <w:commentReference w:id="153"/>
      </w:r>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14034F" w:rsidRPr="0014034F">
          <w:rPr>
            <w:rStyle w:val="CrossReference"/>
          </w:rPr>
          <w:t>11.5.2</w:t>
        </w:r>
      </w:fldSimple>
      <w:r w:rsidRPr="00605F47">
        <w:rPr>
          <w:rStyle w:val="CrossReference"/>
        </w:rPr>
        <w:t xml:space="preserve"> </w:t>
      </w:r>
      <w:fldSimple w:instr=" REF _Ref377979077 \h  \* MERGEFORMAT ">
        <w:r w:rsidR="0014034F" w:rsidRPr="0014034F">
          <w:rPr>
            <w:rStyle w:val="CrossReference"/>
          </w:rPr>
          <w:t>OCR Processing parameters</w:t>
        </w:r>
      </w:fldSimple>
      <w:r>
        <w:t xml:space="preserve"> for information on setting the configuration parameters mentioned above.</w:t>
      </w:r>
    </w:p>
    <w:p w:rsidR="00605F47" w:rsidRDefault="00605F47" w:rsidP="008B722F">
      <w:pPr>
        <w:pStyle w:val="iNormal"/>
      </w:pPr>
      <w:r>
        <w:t xml:space="preserve">If all of the above are true, an empty output text Data File will be created using a name based on the uploaded file with .TXT extension and the image Data File will be queued for background OCR processing immediately after the </w:t>
      </w:r>
      <w:r w:rsidRPr="00605F47">
        <w:rPr>
          <w:rStyle w:val="iButtonBlue"/>
        </w:rPr>
        <w:t> Update </w:t>
      </w:r>
      <w:r>
        <w:t xml:space="preserve"> button is clicked.</w:t>
      </w:r>
    </w:p>
    <w:p w:rsidR="00605F47" w:rsidRDefault="00605F47" w:rsidP="008B722F">
      <w:pPr>
        <w:pStyle w:val="iNormal"/>
        <w:rPr>
          <w:lang w:eastAsia="ja-JP"/>
        </w:rPr>
      </w:pPr>
    </w:p>
    <w:p w:rsidR="008B722F" w:rsidRDefault="008B722F" w:rsidP="008B722F">
      <w:pPr>
        <w:pStyle w:val="iHeading2"/>
      </w:pPr>
      <w:bookmarkStart w:id="154" w:name="_Ref377982059"/>
      <w:bookmarkStart w:id="155" w:name="_Toc378001064"/>
      <w:r>
        <w:t>Uploading Video and Audio Files</w:t>
      </w:r>
      <w:bookmarkEnd w:id="154"/>
      <w:bookmarkEnd w:id="155"/>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14034F" w:rsidRPr="0014034F">
          <w:rPr>
            <w:rStyle w:val="CrossReference"/>
          </w:rPr>
          <w:t>11.5.3</w:t>
        </w:r>
      </w:fldSimple>
      <w:r w:rsidRPr="00605F47">
        <w:rPr>
          <w:rStyle w:val="CrossReference"/>
        </w:rPr>
        <w:t xml:space="preserve"> </w:t>
      </w:r>
      <w:fldSimple w:instr=" REF _Ref377979408 \h  \* MERGEFORMAT ">
        <w:r w:rsidR="0014034F" w:rsidRPr="0014034F">
          <w:rPr>
            <w:rStyle w:val="CrossReference"/>
          </w:rPr>
          <w:t>Speech Recognition Processing parameters</w:t>
        </w:r>
      </w:fldSimple>
      <w:r>
        <w:t xml:space="preserve"> for information on setting the configuration parameters mentioned above.</w:t>
      </w:r>
    </w:p>
    <w:p w:rsidR="00605F47" w:rsidRDefault="00605F47" w:rsidP="00605F47">
      <w:pPr>
        <w:pStyle w:val="iNormal"/>
      </w:pPr>
      <w:r>
        <w:t xml:space="preserve">If all of the above are true, an empty output text Data File will be created using a name based on the uploaded file with .TXT extension and the audio or video Data File will be queued for background SR processing immediately after the </w:t>
      </w:r>
      <w:r w:rsidRPr="00605F47">
        <w:rPr>
          <w:rStyle w:val="iButtonBlue"/>
        </w:rPr>
        <w:t> Update </w:t>
      </w:r>
      <w:r>
        <w:t xml:space="preserve"> button is clicked.</w:t>
      </w:r>
    </w:p>
    <w:p w:rsidR="009D46EC" w:rsidRDefault="009D46EC" w:rsidP="00753788">
      <w:pPr>
        <w:pStyle w:val="iHeading2"/>
      </w:pPr>
      <w:bookmarkStart w:id="156" w:name="_Toc215047186"/>
      <w:bookmarkStart w:id="157" w:name="_Ref351965391"/>
      <w:bookmarkStart w:id="158" w:name="_Ref351965395"/>
      <w:bookmarkStart w:id="159" w:name="_Ref352060834"/>
      <w:bookmarkStart w:id="160" w:name="_Ref352060839"/>
      <w:bookmarkStart w:id="161" w:name="_Ref352069984"/>
      <w:bookmarkStart w:id="162" w:name="_Ref352069988"/>
      <w:bookmarkStart w:id="163" w:name="_Ref377981938"/>
      <w:bookmarkStart w:id="164" w:name="_Ref377981940"/>
      <w:bookmarkStart w:id="165" w:name="_Ref377981944"/>
      <w:bookmarkStart w:id="166" w:name="_Toc378001065"/>
      <w:r>
        <w:t xml:space="preserve">Uploading RAW TOA5 </w:t>
      </w:r>
      <w:r w:rsidR="00415DC9">
        <w:t>Data File</w:t>
      </w:r>
      <w:r w:rsidR="009B7E78">
        <w:t>s</w:t>
      </w:r>
      <w:bookmarkEnd w:id="156"/>
      <w:bookmarkEnd w:id="157"/>
      <w:bookmarkEnd w:id="158"/>
      <w:bookmarkEnd w:id="159"/>
      <w:bookmarkEnd w:id="160"/>
      <w:bookmarkEnd w:id="161"/>
      <w:bookmarkEnd w:id="162"/>
      <w:bookmarkEnd w:id="163"/>
      <w:bookmarkEnd w:id="164"/>
      <w:bookmarkEnd w:id="165"/>
      <w:bookmarkEnd w:id="166"/>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167" w:name="_Toc378001066"/>
      <w:commentRangeStart w:id="168"/>
      <w:r>
        <w:t xml:space="preserve">Manual </w:t>
      </w:r>
      <w:r w:rsidR="00563D4D">
        <w:t>Data Upload Action Summary</w:t>
      </w:r>
      <w:bookmarkEnd w:id="167"/>
      <w:commentRangeEnd w:id="168"/>
      <w:r w:rsidR="00EF239C">
        <w:rPr>
          <w:rStyle w:val="CommentReference"/>
          <w:rFonts w:asciiTheme="minorHAnsi" w:eastAsiaTheme="minorHAnsi" w:hAnsiTheme="minorHAnsi"/>
          <w:bCs w:val="0"/>
          <w:color w:val="auto"/>
        </w:rPr>
        <w:commentReference w:id="168"/>
      </w:r>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69" w:name="_Toc215047197"/>
      <w:bookmarkStart w:id="170" w:name="_Toc378001067"/>
      <w:r>
        <w:t xml:space="preserve">Automating the upload of data to </w:t>
      </w:r>
      <w:r w:rsidR="00E511C5">
        <w:t>DC21</w:t>
      </w:r>
      <w:bookmarkEnd w:id="169"/>
      <w:bookmarkEnd w:id="170"/>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14034F" w:rsidRPr="0014034F">
          <w:rPr>
            <w:rStyle w:val="CrossReference"/>
          </w:rPr>
          <w:t>11.5.2</w:t>
        </w:r>
      </w:fldSimple>
      <w:r w:rsidRPr="00126B2E">
        <w:rPr>
          <w:rStyle w:val="CrossReference"/>
        </w:rPr>
        <w:t xml:space="preserve"> </w:t>
      </w:r>
      <w:fldSimple w:instr=" REF _Ref377979077 \h  \* MERGEFORMAT ">
        <w:r w:rsidR="0014034F" w:rsidRPr="0014034F">
          <w:rPr>
            <w:rStyle w:val="CrossReference"/>
          </w:rPr>
          <w:t>OCR Processing parameters</w:t>
        </w:r>
      </w:fldSimple>
      <w:r>
        <w:t xml:space="preserve"> and section </w:t>
      </w:r>
      <w:fldSimple w:instr=" REF _Ref377979408 \r \h  \* MERGEFORMAT ">
        <w:r w:rsidR="0014034F" w:rsidRPr="0014034F">
          <w:rPr>
            <w:rStyle w:val="CrossReference"/>
          </w:rPr>
          <w:t>11.5.3</w:t>
        </w:r>
      </w:fldSimple>
      <w:r w:rsidRPr="00126B2E">
        <w:rPr>
          <w:rStyle w:val="CrossReference"/>
        </w:rPr>
        <w:t xml:space="preserve"> </w:t>
      </w:r>
      <w:fldSimple w:instr=" REF _Ref377979408 \h  \* MERGEFORMAT ">
        <w:r w:rsidR="0014034F" w:rsidRPr="0014034F">
          <w:rPr>
            <w:rStyle w:val="CrossReference"/>
          </w:rPr>
          <w:t>Speech Recognition Processing parameters</w:t>
        </w:r>
      </w:fldSimple>
      <w:r>
        <w:t>.</w:t>
      </w:r>
    </w:p>
    <w:p w:rsidR="009D46EC" w:rsidRDefault="001221D3" w:rsidP="00830CB4">
      <w:pPr>
        <w:pStyle w:val="iNormal"/>
        <w:rPr>
          <w:ins w:id="171" w:author="Peter Bugeia" w:date="2014-01-22T16:03:00Z"/>
        </w:rPr>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9" w:history="1">
        <w:r w:rsidR="009B7E78" w:rsidRPr="00CD62D9">
          <w:rPr>
            <w:rStyle w:val="Hyperlink"/>
          </w:rPr>
          <w:t>https://github.com/IntersectAustralia/dc21-doc/blob/2.0.01/Setting_Up_Automated_Load_From_PC.md</w:t>
        </w:r>
      </w:hyperlink>
      <w:r w:rsidR="00E5320E">
        <w:t>.</w:t>
      </w:r>
      <w:r w:rsidR="009B7E78">
        <w:t xml:space="preserve"> </w:t>
      </w:r>
      <w:r w:rsidR="009A79AB">
        <w:t>(</w:t>
      </w:r>
      <w:r w:rsidR="009B7E78">
        <w:t>If you are using a version of DC21 later than 2.0.01, please substitute that version number in this URL.</w:t>
      </w:r>
      <w:r w:rsidR="009A79AB">
        <w:t>)</w:t>
      </w:r>
    </w:p>
    <w:p w:rsidR="001960EC" w:rsidRDefault="001960EC" w:rsidP="00830CB4">
      <w:pPr>
        <w:pStyle w:val="iNormal"/>
        <w:rPr>
          <w:ins w:id="172" w:author="Peter Bugeia" w:date="2014-01-22T16:03:00Z"/>
        </w:rPr>
      </w:pPr>
    </w:p>
    <w:p w:rsidR="001960EC" w:rsidRDefault="001960EC" w:rsidP="00830CB4">
      <w:pPr>
        <w:pStyle w:val="iNormal"/>
      </w:pPr>
      <w:commentRangeStart w:id="173"/>
      <w:ins w:id="174" w:author="Peter Bugeia" w:date="2014-01-22T16:03:00Z">
        <w:r>
          <w:t>...</w:t>
        </w:r>
        <w:commentRangeEnd w:id="173"/>
        <w:r>
          <w:rPr>
            <w:rStyle w:val="CommentReference"/>
            <w:rFonts w:asciiTheme="minorHAnsi" w:eastAsiaTheme="minorHAnsi" w:hAnsiTheme="minorHAnsi" w:cstheme="minorBidi"/>
            <w:color w:val="auto"/>
            <w:lang w:val="en-US"/>
          </w:rPr>
          <w:commentReference w:id="173"/>
        </w:r>
      </w:ins>
    </w:p>
    <w:p w:rsidR="00A23504" w:rsidRDefault="00A23504" w:rsidP="00B6457B">
      <w:pPr>
        <w:pStyle w:val="iHeading1"/>
      </w:pPr>
      <w:bookmarkStart w:id="175" w:name="_Toc378001068"/>
      <w:r>
        <w:t xml:space="preserve">Managing </w:t>
      </w:r>
      <w:r w:rsidR="00415DC9">
        <w:t>Data File</w:t>
      </w:r>
      <w:r w:rsidR="009B7E78">
        <w:t>s</w:t>
      </w:r>
      <w:bookmarkEnd w:id="175"/>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76" w:name="_Toc378001069"/>
      <w:r>
        <w:t>The Dashboard Tab</w:t>
      </w:r>
      <w:bookmarkEnd w:id="176"/>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val="en-US"/>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50"/>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77" w:name="_Toc378001070"/>
      <w:r>
        <w:t xml:space="preserve">The Explore </w:t>
      </w:r>
      <w:r w:rsidR="0013578A">
        <w:t xml:space="preserve">Data </w:t>
      </w:r>
      <w:r>
        <w:t xml:space="preserve">Tab and </w:t>
      </w:r>
      <w:r w:rsidR="00775E84">
        <w:t xml:space="preserve">File </w:t>
      </w:r>
      <w:r w:rsidR="00A23504" w:rsidRPr="00A23504">
        <w:t>Searching</w:t>
      </w:r>
      <w:bookmarkEnd w:id="177"/>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val="en-US"/>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51"/>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78" w:name="_Toc378001071"/>
      <w:r>
        <w:t>Sorting</w:t>
      </w:r>
      <w:bookmarkEnd w:id="178"/>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79" w:name="_Toc378001072"/>
      <w:r>
        <w:t>Searching</w:t>
      </w:r>
      <w:bookmarkEnd w:id="179"/>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val="en-US"/>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52"/>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val="en-US"/>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80" w:name="_Ref351730774"/>
      <w:r>
        <w:t>Regular Expressions</w:t>
      </w:r>
      <w:bookmarkEnd w:id="180"/>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4"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commentRangeStart w:id="181"/>
      <w:r>
        <w:t>D</w:t>
      </w:r>
      <w:r w:rsidR="003E432E">
        <w:t xml:space="preserve">ata </w:t>
      </w:r>
      <w:commentRangeEnd w:id="181"/>
      <w:r w:rsidR="00A67ED3">
        <w:rPr>
          <w:rStyle w:val="CommentReference"/>
          <w:rFonts w:asciiTheme="minorHAnsi" w:eastAsiaTheme="minorHAnsi" w:hAnsiTheme="minorHAnsi"/>
          <w:bCs w:val="0"/>
          <w:iCs w:val="0"/>
          <w:color w:val="auto"/>
        </w:rPr>
        <w:commentReference w:id="181"/>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val="en-US"/>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5"/>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14034F" w:rsidRPr="0014034F">
          <w:rPr>
            <w:rStyle w:val="CrossReference"/>
          </w:rPr>
          <w:t>4.2</w:t>
        </w:r>
      </w:fldSimple>
      <w:r w:rsidR="0002784B" w:rsidRPr="0002784B">
        <w:rPr>
          <w:rStyle w:val="CrossReference"/>
        </w:rPr>
        <w:t xml:space="preserve"> </w:t>
      </w:r>
      <w:fldSimple w:instr=" REF _Ref352677249 \h  \* MERGEFORMAT ">
        <w:r w:rsidR="0014034F" w:rsidRPr="0014034F">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14034F" w:rsidRPr="0014034F">
          <w:rPr>
            <w:rStyle w:val="CrossReference"/>
          </w:rPr>
          <w:t>6.2.2</w:t>
        </w:r>
      </w:fldSimple>
      <w:r w:rsidR="00C63337" w:rsidRPr="00C63337">
        <w:rPr>
          <w:rStyle w:val="CrossReference"/>
        </w:rPr>
        <w:t xml:space="preserve"> </w:t>
      </w:r>
      <w:fldSimple w:instr=" REF _Ref377740401 \h  \* MERGEFORMAT ">
        <w:r w:rsidR="0014034F" w:rsidRPr="0014034F">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14034F" w:rsidRPr="0014034F">
          <w:rPr>
            <w:rStyle w:val="CrossReference"/>
          </w:rPr>
          <w:t>6.2.1</w:t>
        </w:r>
      </w:fldSimple>
      <w:r w:rsidRPr="00261558">
        <w:rPr>
          <w:rStyle w:val="CrossReference"/>
        </w:rPr>
        <w:t xml:space="preserve"> </w:t>
      </w:r>
      <w:fldSimple w:instr=" REF _Ref351730692 \h  \* MERGEFORMAT ">
        <w:r w:rsidR="0014034F" w:rsidRPr="0014034F">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val="en-US"/>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6"/>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val="en-US"/>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7"/>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val="en-US"/>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8"/>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val="en-US"/>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9"/>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val="en-US"/>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0"/>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val="en-US"/>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1"/>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14034F" w:rsidRPr="0014034F">
          <w:rPr>
            <w:rStyle w:val="CrossReference"/>
          </w:rPr>
          <w:t>4.2</w:t>
        </w:r>
      </w:fldSimple>
      <w:r w:rsidR="003D38B4" w:rsidRPr="003D38B4">
        <w:rPr>
          <w:rStyle w:val="CrossReference"/>
        </w:rPr>
        <w:t xml:space="preserve"> </w:t>
      </w:r>
      <w:fldSimple w:instr=" REF _Ref352674884 \h  \* MERGEFORMAT ">
        <w:r w:rsidR="0014034F" w:rsidRPr="0014034F">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val="en-US"/>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output files from background processing. That is, </w:t>
      </w:r>
      <w:r w:rsidR="003725B4">
        <w:t xml:space="preserve">they apply only </w:t>
      </w:r>
      <w:r>
        <w:t xml:space="preserve">to output Package .ZIP files, OCR .TXT files and SR .TXT files. </w:t>
      </w:r>
      <w:r w:rsidR="004D0672">
        <w:t>Files which were input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This includes Package files which were </w:t>
      </w:r>
      <w:r w:rsidR="004D0672">
        <w:t>executed without background processing.</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val="en-US"/>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3"/>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val="en-US"/>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4"/>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val="en-US"/>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14034F" w:rsidRPr="0014034F">
          <w:rPr>
            <w:rStyle w:val="CrossReference"/>
          </w:rPr>
          <w:t>6.2.1</w:t>
        </w:r>
      </w:fldSimple>
      <w:r w:rsidRPr="000A34DD">
        <w:rPr>
          <w:rStyle w:val="CrossReference"/>
        </w:rPr>
        <w:t xml:space="preserve"> </w:t>
      </w:r>
      <w:fldSimple w:instr=" REF _Ref351730692 \h  \* MERGEFORMAT ">
        <w:r w:rsidR="0014034F" w:rsidRPr="0014034F">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val="en-US"/>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6"/>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val="en-US"/>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7"/>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14034F" w:rsidRPr="0014034F">
          <w:rPr>
            <w:rStyle w:val="CrossReference"/>
          </w:rPr>
          <w:t>11.3</w:t>
        </w:r>
      </w:fldSimple>
      <w:r w:rsidR="006F4187" w:rsidRPr="006F4187">
        <w:rPr>
          <w:rStyle w:val="CrossReference"/>
        </w:rPr>
        <w:t xml:space="preserve"> </w:t>
      </w:r>
      <w:fldSimple w:instr=" REF _Ref351729320 \h  \* MERGEFORMAT ">
        <w:r w:rsidR="0014034F" w:rsidRPr="0014034F">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val="en-US"/>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8"/>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val="en-US"/>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9"/>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14034F" w:rsidRPr="0014034F">
          <w:rPr>
            <w:rStyle w:val="CrossReference"/>
          </w:rPr>
          <w:t>4.2</w:t>
        </w:r>
      </w:fldSimple>
      <w:r w:rsidR="00335FC1" w:rsidRPr="00335FC1">
        <w:rPr>
          <w:rStyle w:val="CrossReference"/>
        </w:rPr>
        <w:t xml:space="preserve"> </w:t>
      </w:r>
      <w:fldSimple w:instr=" REF _Ref352677843 \h  \* MERGEFORMAT ">
        <w:r w:rsidR="0014034F" w:rsidRPr="0014034F">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82" w:name="_Ref351623409"/>
      <w:bookmarkStart w:id="183" w:name="_Ref351623415"/>
      <w:bookmarkStart w:id="184" w:name="_Toc378001073"/>
      <w:r>
        <w:t>The Cart</w:t>
      </w:r>
      <w:bookmarkEnd w:id="182"/>
      <w:bookmarkEnd w:id="183"/>
      <w:bookmarkEnd w:id="184"/>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14034F" w:rsidRPr="0014034F">
          <w:rPr>
            <w:rStyle w:val="CrossReference"/>
          </w:rPr>
          <w:t>10</w:t>
        </w:r>
      </w:fldSimple>
      <w:r w:rsidR="004B3EE0" w:rsidRPr="004B3EE0">
        <w:rPr>
          <w:rStyle w:val="CrossReference"/>
        </w:rPr>
        <w:t xml:space="preserve"> </w:t>
      </w:r>
      <w:fldSimple w:instr=" REF _Ref351561703 \h  \* MERGEFORMAT ">
        <w:r w:rsidR="0014034F" w:rsidRPr="0014034F">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14034F" w:rsidRPr="0014034F">
          <w:t>9</w:t>
        </w:r>
      </w:fldSimple>
      <w:r w:rsidR="004B3EE0" w:rsidRPr="004B3EE0">
        <w:rPr>
          <w:rStyle w:val="CrossReference"/>
        </w:rPr>
        <w:t xml:space="preserve"> </w:t>
      </w:r>
      <w:fldSimple w:instr=" REF _Ref351648925 \h  \* MERGEFORMAT ">
        <w:r w:rsidR="0014034F" w:rsidRPr="0014034F">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9245FD" w:rsidP="00335FC1">
      <w:pPr>
        <w:pStyle w:val="iFigureCaption"/>
      </w:pPr>
      <w:r>
        <w:rPr>
          <w:noProof/>
          <w:lang w:val="en-US"/>
        </w:rPr>
        <w:pict>
          <v:oval id="Oval 71" o:spid="_x0000_s1077"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val="en-US"/>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70"/>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14034F" w:rsidRPr="0014034F">
                <w:rPr>
                  <w:rStyle w:val="CrossReference"/>
                </w:rPr>
                <w:t>10</w:t>
              </w:r>
            </w:fldSimple>
            <w:r w:rsidR="004F1EF9" w:rsidRPr="00582270">
              <w:rPr>
                <w:rStyle w:val="CrossReference"/>
              </w:rPr>
              <w:t xml:space="preserve"> </w:t>
            </w:r>
            <w:fldSimple w:instr=" REF _Ref351561706 \h  \* MERGEFORMAT ">
              <w:r w:rsidR="0014034F" w:rsidRPr="0014034F">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14034F" w:rsidRPr="0014034F">
                <w:rPr>
                  <w:rStyle w:val="CrossReference"/>
                </w:rPr>
                <w:t>9.1</w:t>
              </w:r>
            </w:fldSimple>
            <w:r w:rsidR="004F1EF9" w:rsidRPr="00582270">
              <w:rPr>
                <w:rStyle w:val="CrossReference"/>
              </w:rPr>
              <w:t xml:space="preserve"> </w:t>
            </w:r>
            <w:fldSimple w:instr=" REF _Ref351561811 \h  \* MERGEFORMAT ">
              <w:r w:rsidR="0014034F" w:rsidRPr="0014034F">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14034F" w:rsidRPr="0014034F">
                <w:rPr>
                  <w:rStyle w:val="CrossReference"/>
                </w:rPr>
                <w:t>8.3.1</w:t>
              </w:r>
            </w:fldSimple>
            <w:r w:rsidR="004F1EF9" w:rsidRPr="00582270">
              <w:rPr>
                <w:rStyle w:val="CrossReference"/>
              </w:rPr>
              <w:t xml:space="preserve"> </w:t>
            </w:r>
            <w:fldSimple w:instr=" REF _Ref351561916 \h  \* MERGEFORMAT ">
              <w:r w:rsidR="0014034F" w:rsidRPr="0014034F">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85" w:name="_Ref351561914"/>
      <w:bookmarkStart w:id="186" w:name="_Ref351561916"/>
      <w:bookmarkStart w:id="187" w:name="_Toc378001074"/>
      <w:r>
        <w:t>Editing the Cart</w:t>
      </w:r>
      <w:bookmarkEnd w:id="185"/>
      <w:bookmarkEnd w:id="186"/>
      <w:r w:rsidR="00E003EE">
        <w:t xml:space="preserve"> Contents</w:t>
      </w:r>
      <w:bookmarkEnd w:id="187"/>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val="en-US"/>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1"/>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14034F" w:rsidRPr="0014034F">
          <w:rPr>
            <w:rStyle w:val="CrossReference"/>
          </w:rPr>
          <w:t>9.1</w:t>
        </w:r>
      </w:fldSimple>
      <w:r w:rsidR="009708F3" w:rsidRPr="004F1EF9">
        <w:rPr>
          <w:rStyle w:val="CrossReference"/>
        </w:rPr>
        <w:t xml:space="preserve"> </w:t>
      </w:r>
      <w:fldSimple w:instr=" REF _Ref351561811 \h  \* MERGEFORMAT ">
        <w:r w:rsidR="0014034F" w:rsidRPr="0014034F">
          <w:rPr>
            <w:rStyle w:val="CrossReference"/>
          </w:rPr>
          <w:t>Creating a Package</w:t>
        </w:r>
      </w:fldSimple>
      <w:r w:rsidR="009708F3">
        <w:t xml:space="preserve"> and </w:t>
      </w:r>
      <w:r w:rsidR="009708F3" w:rsidRPr="002E5280">
        <w:t xml:space="preserve">Chapter </w:t>
      </w:r>
      <w:fldSimple w:instr=" REF _Ref351561703 \r \h  \* MERGEFORMAT ">
        <w:r w:rsidR="0014034F" w:rsidRPr="0014034F">
          <w:rPr>
            <w:rStyle w:val="CrossReference"/>
          </w:rPr>
          <w:t>10</w:t>
        </w:r>
      </w:fldSimple>
      <w:r w:rsidR="009708F3" w:rsidRPr="00197228">
        <w:rPr>
          <w:rStyle w:val="CrossReference"/>
        </w:rPr>
        <w:t xml:space="preserve"> </w:t>
      </w:r>
      <w:fldSimple w:instr=" REF _Ref351561706 \h  \* MERGEFORMAT ">
        <w:r w:rsidR="0014034F" w:rsidRPr="0014034F">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88" w:name="_Ref351647273"/>
      <w:bookmarkStart w:id="189" w:name="_Ref351647276"/>
      <w:bookmarkStart w:id="190" w:name="_Toc378001075"/>
      <w:r>
        <w:t xml:space="preserve">Viewing and </w:t>
      </w:r>
      <w:r w:rsidRPr="00A23504">
        <w:t xml:space="preserve">Editing a </w:t>
      </w:r>
      <w:r>
        <w:t>F</w:t>
      </w:r>
      <w:r w:rsidRPr="00A23504">
        <w:t xml:space="preserve">ile's </w:t>
      </w:r>
      <w:r w:rsidR="003829A3">
        <w:t>Metadata</w:t>
      </w:r>
      <w:bookmarkEnd w:id="188"/>
      <w:bookmarkEnd w:id="189"/>
      <w:bookmarkEnd w:id="190"/>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val="en-US"/>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72"/>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14034F" w:rsidRPr="0014034F">
          <w:t>5</w:t>
        </w:r>
      </w:fldSimple>
      <w:r w:rsidR="002E5280" w:rsidRPr="002E5280">
        <w:rPr>
          <w:rStyle w:val="CrossReference"/>
        </w:rPr>
        <w:t xml:space="preserve"> </w:t>
      </w:r>
      <w:fldSimple w:instr=" REF _Ref377645911 \h  \* MERGEFORMAT ">
        <w:r w:rsidR="0014034F" w:rsidRPr="0014034F">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14034F" w:rsidRPr="0014034F">
                <w:rPr>
                  <w:rStyle w:val="CrossReference"/>
                </w:rPr>
                <w:t>11.5.2</w:t>
              </w:r>
            </w:fldSimple>
            <w:r w:rsidR="00434A77" w:rsidRPr="00434A77">
              <w:rPr>
                <w:rStyle w:val="CrossReference"/>
              </w:rPr>
              <w:t xml:space="preserve"> </w:t>
            </w:r>
            <w:fldSimple w:instr=" REF _Ref377979077 \h  \* MERGEFORMAT ">
              <w:r w:rsidR="0014034F" w:rsidRPr="0014034F">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p>
          <w:p w:rsidR="003725B4" w:rsidRDefault="003725B4" w:rsidP="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Pr>
                <w:lang w:eastAsia="ja-JP"/>
              </w:rPr>
              <w:t xml:space="preserve"> </w:t>
            </w:r>
            <w:commentRangeStart w:id="191"/>
            <w:r>
              <w:rPr>
                <w:lang w:eastAsia="ja-JP"/>
              </w:rPr>
              <w:t xml:space="preserve">button for any input file. </w:t>
            </w:r>
            <w:commentRangeEnd w:id="191"/>
            <w:r w:rsidR="0011779C">
              <w:rPr>
                <w:rStyle w:val="CommentReference"/>
                <w:rFonts w:asciiTheme="minorHAnsi" w:eastAsiaTheme="minorHAnsi" w:hAnsiTheme="minorHAnsi" w:cstheme="minorBidi"/>
                <w:color w:val="auto"/>
                <w:lang w:val="en-US"/>
              </w:rPr>
              <w:commentReference w:id="191"/>
            </w:r>
            <w:r>
              <w:rPr>
                <w:lang w:eastAsia="ja-JP"/>
              </w:rPr>
              <w:t>They will own the output .TXT file even if they did not own the input image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14034F" w:rsidRPr="0014034F">
                <w:rPr>
                  <w:rStyle w:val="CrossReference"/>
                </w:rPr>
                <w:t>11.5.3</w:t>
              </w:r>
            </w:fldSimple>
            <w:r w:rsidR="00434A77" w:rsidRPr="00434A77">
              <w:rPr>
                <w:rStyle w:val="CrossReference"/>
              </w:rPr>
              <w:t xml:space="preserve"> </w:t>
            </w:r>
            <w:fldSimple w:instr=" REF _Ref377979408 \h  \* MERGEFORMAT ">
              <w:r w:rsidR="0014034F" w:rsidRPr="0014034F">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p>
          <w:p w:rsidR="00D86057" w:rsidRDefault="003725B4" w:rsidP="003725B4">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for any input file. They will own the output .TXT file even if they did not own the input image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val="en-US"/>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3"/>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14034F" w:rsidRPr="0014034F">
          <w:rPr>
            <w:rStyle w:val="CrossReference"/>
          </w:rPr>
          <w:t>4.3</w:t>
        </w:r>
      </w:fldSimple>
      <w:r w:rsidRPr="009E4150">
        <w:rPr>
          <w:rStyle w:val="CrossReference"/>
        </w:rPr>
        <w:t xml:space="preserve"> </w:t>
      </w:r>
      <w:fldSimple w:instr=" REF _Ref377648367 \h  \* MERGEFORMAT ">
        <w:r w:rsidR="0014034F" w:rsidRPr="0014034F">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14034F" w:rsidRPr="0014034F">
          <w:rPr>
            <w:rStyle w:val="CrossReference"/>
          </w:rPr>
          <w:t>4.2</w:t>
        </w:r>
      </w:fldSimple>
      <w:r w:rsidRPr="00450683">
        <w:rPr>
          <w:rStyle w:val="CrossReference"/>
        </w:rPr>
        <w:t xml:space="preserve"> </w:t>
      </w:r>
      <w:fldSimple w:instr=" REF _Ref352674884 \h  \* MERGEFORMAT ">
        <w:r w:rsidR="0014034F" w:rsidRPr="0014034F">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val="en-US"/>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92" w:name="_Ref377635257"/>
      <w:bookmarkStart w:id="193" w:name="_Ref377635260"/>
      <w:bookmarkStart w:id="194" w:name="_Toc378001076"/>
      <w:r w:rsidRPr="00A23504">
        <w:t xml:space="preserve">Deleting a </w:t>
      </w:r>
      <w:r w:rsidR="00415DC9">
        <w:t>Data File</w:t>
      </w:r>
      <w:bookmarkEnd w:id="192"/>
      <w:bookmarkEnd w:id="193"/>
      <w:bookmarkEnd w:id="194"/>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val="en-US"/>
        </w:rPr>
        <w:drawing>
          <wp:inline distT="0" distB="0" distL="0" distR="0">
            <wp:extent cx="2839212" cy="2145964"/>
            <wp:effectExtent l="203200" t="203200" r="208915" b="191135"/>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5"/>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95" w:name="_Ref351648922"/>
      <w:bookmarkStart w:id="196" w:name="_Ref351648925"/>
      <w:bookmarkStart w:id="197" w:name="_Toc378001077"/>
      <w:r w:rsidRPr="00A23504">
        <w:t xml:space="preserve">Publishing </w:t>
      </w:r>
      <w:r w:rsidR="0015547E">
        <w:t>Your Data</w:t>
      </w:r>
      <w:bookmarkEnd w:id="195"/>
      <w:bookmarkEnd w:id="196"/>
      <w:bookmarkEnd w:id="197"/>
    </w:p>
    <w:p w:rsidR="00167284" w:rsidRDefault="00E42BF2" w:rsidP="008134A3">
      <w:pPr>
        <w:pStyle w:val="iNormal"/>
      </w:pPr>
      <w:bookmarkStart w:id="198"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w:t>
      </w:r>
      <w:commentRangeStart w:id="199"/>
      <w:r w:rsidR="0015547E">
        <w:t xml:space="preserve">to the </w:t>
      </w:r>
      <w:hyperlink r:id="rId76" w:anchor="ardc" w:history="1">
        <w:r w:rsidR="0015547E" w:rsidRPr="00535098">
          <w:rPr>
            <w:rStyle w:val="Hyperlink"/>
          </w:rPr>
          <w:t>Australian Research Data Commons</w:t>
        </w:r>
      </w:hyperlink>
      <w:r w:rsidR="00167284">
        <w:t>.</w:t>
      </w:r>
      <w:commentRangeEnd w:id="199"/>
      <w:r w:rsidR="002557BD">
        <w:rPr>
          <w:rStyle w:val="CommentReference"/>
          <w:rFonts w:asciiTheme="minorHAnsi" w:eastAsiaTheme="minorHAnsi" w:hAnsiTheme="minorHAnsi" w:cstheme="minorBidi"/>
          <w:color w:val="auto"/>
          <w:lang w:val="en-US"/>
        </w:rPr>
        <w:commentReference w:id="199"/>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14034F" w:rsidRPr="0014034F">
          <w:rPr>
            <w:rStyle w:val="CrossReference"/>
          </w:rPr>
          <w:t>Appendix A -</w:t>
        </w:r>
      </w:fldSimple>
      <w:fldSimple w:instr=" REF _Ref351732803 \h  \* MERGEFORMAT ">
        <w:r w:rsidR="0014034F" w:rsidRPr="0014034F">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7"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200" w:name="_Ref351561800"/>
      <w:bookmarkStart w:id="201" w:name="_Ref351561807"/>
      <w:bookmarkStart w:id="202" w:name="_Ref351561811"/>
      <w:bookmarkStart w:id="203" w:name="_Toc378001078"/>
      <w:r w:rsidRPr="0015547E">
        <w:t>Creating a Package</w:t>
      </w:r>
      <w:bookmarkEnd w:id="200"/>
      <w:bookmarkEnd w:id="201"/>
      <w:bookmarkEnd w:id="202"/>
      <w:bookmarkEnd w:id="203"/>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14034F" w:rsidRPr="0014034F">
                <w:rPr>
                  <w:rStyle w:val="CrossReference"/>
                </w:rPr>
                <w:t>Appendix A -</w:t>
              </w:r>
            </w:fldSimple>
            <w:r w:rsidR="00192D5F" w:rsidRPr="00582270">
              <w:rPr>
                <w:rStyle w:val="CrossReference"/>
              </w:rPr>
              <w:t xml:space="preserve"> </w:t>
            </w:r>
            <w:fldSimple w:instr=" REF _Ref351732800 \h  \* MERGEFORMAT ">
              <w:r w:rsidR="0014034F" w:rsidRPr="0014034F">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14034F" w:rsidRPr="0014034F">
                <w:rPr>
                  <w:rStyle w:val="CrossReference"/>
                </w:rPr>
                <w:t>Appendix B -</w:t>
              </w:r>
            </w:fldSimple>
            <w:r w:rsidR="00FB6214" w:rsidRPr="00582270">
              <w:rPr>
                <w:rStyle w:val="CrossReference"/>
              </w:rPr>
              <w:t xml:space="preserve"> </w:t>
            </w:r>
            <w:fldSimple w:instr=" REF _Ref352768976 \h  \* MERGEFORMAT ">
              <w:r w:rsidR="0014034F" w:rsidRPr="0014034F">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14034F" w:rsidRPr="0014034F">
          <w:rPr>
            <w:rStyle w:val="CrossReference"/>
          </w:rPr>
          <w:t>8.3</w:t>
        </w:r>
      </w:fldSimple>
      <w:r w:rsidR="008A12F6" w:rsidRPr="008A12F6">
        <w:rPr>
          <w:rStyle w:val="CrossReference"/>
        </w:rPr>
        <w:t xml:space="preserve"> </w:t>
      </w:r>
      <w:fldSimple w:instr=" REF _Ref351623409 \h  \* MERGEFORMAT ">
        <w:r w:rsidR="0014034F" w:rsidRPr="0014034F">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val="en-US"/>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14034F" w:rsidRPr="0014034F">
          <w:rPr>
            <w:rStyle w:val="CrossReference"/>
          </w:rPr>
          <w:t>6.2.1</w:t>
        </w:r>
      </w:fldSimple>
      <w:r w:rsidR="00173985" w:rsidRPr="00173985">
        <w:rPr>
          <w:rStyle w:val="CrossReference"/>
        </w:rPr>
        <w:t xml:space="preserve"> </w:t>
      </w:r>
      <w:fldSimple w:instr=" REF _Ref351730692 \h  \* MERGEFORMAT ">
        <w:r w:rsidR="0014034F" w:rsidRPr="0014034F">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r>
      <w:commentRangeStart w:id="204"/>
      <w:r>
        <w:t>If you do not run a large packaging task in background, the DC21 server will dedicate one processor core to this task until it is completed. If a number of users</w:t>
      </w:r>
      <w:r w:rsidR="00965A28">
        <w:t xml:space="preserve"> simultaneously do this</w:t>
      </w:r>
      <w:r>
        <w:t>, it could result in all server processor cores becoming dedicated and stalling the DC21 server for all other users.</w:t>
      </w:r>
      <w:commentRangeEnd w:id="204"/>
      <w:r w:rsidR="00E06041">
        <w:rPr>
          <w:rStyle w:val="CommentReference"/>
          <w:rFonts w:asciiTheme="minorHAnsi" w:eastAsiaTheme="minorHAnsi" w:hAnsiTheme="minorHAnsi" w:cstheme="minorBidi"/>
          <w:lang w:val="en-US"/>
        </w:rPr>
        <w:commentReference w:id="204"/>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14034F" w:rsidRPr="0014034F">
          <w:rPr>
            <w:rStyle w:val="CrossReference"/>
          </w:rPr>
          <w:t>6.2.1</w:t>
        </w:r>
      </w:fldSimple>
      <w:r w:rsidRPr="00173985">
        <w:rPr>
          <w:rStyle w:val="CrossReference"/>
        </w:rPr>
        <w:t xml:space="preserve"> </w:t>
      </w:r>
      <w:fldSimple w:instr=" REF _Ref351730692 \h  \* MERGEFORMAT ">
        <w:r w:rsidR="0014034F" w:rsidRPr="0014034F">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14034F" w:rsidRPr="0014034F">
          <w:rPr>
            <w:i/>
          </w:rPr>
          <w:t>11.4</w:t>
        </w:r>
      </w:fldSimple>
      <w:r w:rsidR="002B4C33" w:rsidRPr="002B4C33">
        <w:rPr>
          <w:i/>
        </w:rPr>
        <w:t xml:space="preserve"> </w:t>
      </w:r>
      <w:fldSimple w:instr=" REF _Ref359436042 \h  \* MERGEFORMAT ">
        <w:r w:rsidR="0014034F" w:rsidRPr="0014034F">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205" w:name="_Toc378001079"/>
      <w:r w:rsidRPr="0015547E">
        <w:t>Publishing a Package</w:t>
      </w:r>
      <w:bookmarkEnd w:id="205"/>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8C167F" w:rsidRDefault="009245FD" w:rsidP="008C167F">
      <w:pPr>
        <w:pStyle w:val="iFigureCaption"/>
      </w:pPr>
      <w:r>
        <w:rPr>
          <w:noProof/>
          <w:lang w:val="en-US"/>
        </w:rPr>
      </w:r>
      <w:r w:rsidRPr="009245FD">
        <w:rPr>
          <w:noProof/>
          <w:lang w:val="en-US"/>
        </w:rPr>
        <w:pict>
          <v:group id="Group 220" o:spid="_x0000_s1073" style="width:365.3pt;height:447.45pt;mso-position-horizontal-relative:char;mso-position-vertical-relative:line" coordorigin="2296,312" coordsize="7306,89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Ip+Q1+mnE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">
            <o:lock v:ext="edit" aspectratio="t"/>
            <v:rect id="AutoShape 219" o:spid="_x0000_s1076" style="position:absolute;left:2296;top:312;width:7306;height:894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qPVxAAA&#10;ANsAAAAPAAAAZHJzL2Rvd25yZXYueG1sRI9Ba8JAFITvhf6H5RW8FN3UQikxGylCMYggjdXzI/tM&#10;QrNvY3ZN4r/vCoLHYWa+YZLlaBrRU+dqywreZhEI4sLqmksFv/vv6ScI55E1NpZJwZUcLNPnpwRj&#10;bQf+oT73pQgQdjEqqLxvYyldUZFBN7MtcfBOtjPog+xKqTscAtw0ch5FH9JgzWGhwpZWFRV/+cUo&#10;GIpdf9xv13L3eswsn7PzKj9slJq8jF8LEJ5G/wjf25lWMH+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Kj1cQAAADbAAAADwAAAAAAAAAAAAAAAACXAgAAZHJzL2Rv&#10;d25yZXYueG1sUEsFBgAAAAAEAAQA9QAAAIgDAAAAAA==&#10;" filled="f" stroked="f">
              <o:lock v:ext="edit" aspectratio="t" text="t"/>
            </v:rect>
            <v:shape id="Picture 221" o:spid="_x0000_s1075" type="#_x0000_t75" style="position:absolute;left:2296;top:312;width:7306;height:894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P&#10;9BfCAAAA2wAAAA8AAABkcnMvZG93bnJldi54bWxEj8GKwkAQRO/C/sPQwt50oqsiWUdZBMGDIkY/&#10;oDfTJsFMT0iPGv/eERb2WFTVK2qx6lyt7tRK5dnAaJiAIs69rbgwcD5tBnNQEpAt1p7JwJMEVsuP&#10;3gJT6x98pHsWChUhLCkaKENoUq0lL8mhDH1DHL2Lbx2GKNtC2xYfEe5qPU6SmXZYcVwosaF1Sfk1&#10;uzkDO7Gj32y7/zrvn0Qih8NtWl+M+ex3P9+gAnXhP/zX3loD4wm8v8Qf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T/QXwgAAANsAAAAPAAAAAAAAAAAAAAAAAJwCAABk&#10;cnMvZG93bnJldi54bWxQSwUGAAAAAAQABAD3AAAAiwMAAAAA&#10;">
              <v:imagedata r:id="rId79" o:title=""/>
            </v:shape>
            <v:oval id="Oval 72" o:spid="_x0000_s1074" style="position:absolute;left:3464;top:639;width:563;height:33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yUWwAAA&#10;ANsAAAAPAAAAZHJzL2Rvd25yZXYueG1sRE/NasJAEL4XfIdlhN7qRsFWoquoRSg9tPjzAEN2TKLZ&#10;2bi7jfHtO4dCjx/f/2LVu0Z1FGLt2cB4lIEiLrytuTRwOu5eZqBiQrbYeCYDD4qwWg6eFphbf+c9&#10;dYdUKgnhmKOBKqU21zoWFTmMI98SC3f2wWESGEptA94l3DV6kmWv2mHN0lBhS9uKiuvhxxmYXsrb&#10;5Ot786C3+r0J477zt09tzPOwX89BJerTv/jP/WHFJ2Pli/wAvf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yyUWwAAAANsAAAAPAAAAAAAAAAAAAAAAAJcCAABkcnMvZG93bnJl&#10;di54bWxQSwUGAAAAAAQABAD1AAAAhAMAAAAA&#10;" filled="f"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206" w:name="_Ref351642104"/>
      <w:bookmarkStart w:id="207" w:name="_Ref351642107"/>
      <w:bookmarkStart w:id="208" w:name="_Ref351646777"/>
      <w:bookmarkStart w:id="209" w:name="_Ref351646781"/>
      <w:bookmarkStart w:id="210" w:name="_Ref351732854"/>
      <w:bookmarkStart w:id="211" w:name="_Ref351732856"/>
      <w:bookmarkStart w:id="212" w:name="_Ref352075511"/>
      <w:bookmarkStart w:id="213" w:name="_Ref352075515"/>
      <w:bookmarkStart w:id="214" w:name="_Ref352075536"/>
      <w:bookmarkStart w:id="215" w:name="_Toc378001080"/>
      <w:r>
        <w:t>Managing Published Packages</w:t>
      </w:r>
      <w:bookmarkEnd w:id="206"/>
      <w:bookmarkEnd w:id="207"/>
      <w:bookmarkEnd w:id="208"/>
      <w:bookmarkEnd w:id="209"/>
      <w:bookmarkEnd w:id="210"/>
      <w:bookmarkEnd w:id="211"/>
      <w:bookmarkEnd w:id="212"/>
      <w:bookmarkEnd w:id="213"/>
      <w:bookmarkEnd w:id="214"/>
      <w:bookmarkEnd w:id="215"/>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216" w:name="_Toc378001081"/>
      <w:r>
        <w:t>Publishing a second time</w:t>
      </w:r>
      <w:bookmarkEnd w:id="216"/>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217" w:name="_Toc378001082"/>
      <w:r>
        <w:t>Deleting Published Packages</w:t>
      </w:r>
      <w:bookmarkEnd w:id="217"/>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w:t>
      </w:r>
      <w:commentRangeStart w:id="218"/>
      <w:r w:rsidR="00D936D1">
        <w:t>bit</w:t>
      </w:r>
      <w:commentRangeEnd w:id="218"/>
      <w:r w:rsidR="003876D3">
        <w:rPr>
          <w:rStyle w:val="CommentReference"/>
          <w:rFonts w:asciiTheme="minorHAnsi" w:eastAsiaTheme="minorHAnsi" w:hAnsiTheme="minorHAnsi" w:cstheme="minorBidi"/>
          <w:color w:val="auto"/>
          <w:lang w:val="en-US"/>
        </w:rPr>
        <w:commentReference w:id="218"/>
      </w:r>
      <w:r w:rsidR="00D936D1">
        <w:t xml:space="preserve">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219" w:name="_Toc378001083"/>
      <w:r>
        <w:t>Editing Published Packages</w:t>
      </w:r>
      <w:bookmarkEnd w:id="219"/>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220" w:name="_Toc378001084"/>
      <w:r w:rsidRPr="00E84B19">
        <w:t>Correcting Published Packages</w:t>
      </w:r>
      <w:bookmarkEnd w:id="220"/>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221" w:name="_Toc378001085"/>
      <w:r>
        <w:t xml:space="preserve">Viewing Published </w:t>
      </w:r>
      <w:r w:rsidR="002D0F86">
        <w:t>data</w:t>
      </w:r>
      <w:bookmarkEnd w:id="221"/>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val="en-US"/>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val="en-US"/>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222" w:name="_Ref351561703"/>
      <w:bookmarkStart w:id="223" w:name="_Ref351561706"/>
      <w:bookmarkStart w:id="224" w:name="_Toc378001086"/>
      <w:r w:rsidRPr="00A23504">
        <w:t>Downloading files</w:t>
      </w:r>
      <w:bookmarkEnd w:id="222"/>
      <w:bookmarkEnd w:id="223"/>
      <w:bookmarkEnd w:id="224"/>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14034F" w:rsidRPr="0014034F">
          <w:rPr>
            <w:rStyle w:val="CrossReference"/>
          </w:rPr>
          <w:t>8.3</w:t>
        </w:r>
      </w:fldSimple>
      <w:r w:rsidR="0077033E" w:rsidRPr="0077033E">
        <w:rPr>
          <w:rStyle w:val="CrossReference"/>
        </w:rPr>
        <w:t xml:space="preserve"> </w:t>
      </w:r>
      <w:fldSimple w:instr=" REF _Ref351623409 \h  \* MERGEFORMAT ">
        <w:r w:rsidR="0014034F" w:rsidRPr="0014034F">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9245FD" w:rsidP="006023F5">
      <w:pPr>
        <w:pStyle w:val="iFigureCaption"/>
      </w:pPr>
      <w:r>
        <w:rPr>
          <w:noProof/>
          <w:lang w:val="en-US"/>
        </w:rPr>
        <w:pict>
          <v:oval id="Oval 74" o:spid="_x0000_s107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val="en-US"/>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82"/>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14034F" w:rsidRPr="0014034F">
          <w:rPr>
            <w:rStyle w:val="CrossReference"/>
          </w:rPr>
          <w:t>9.1</w:t>
        </w:r>
      </w:fldSimple>
      <w:r w:rsidRPr="0077033E">
        <w:rPr>
          <w:rStyle w:val="CrossReference"/>
        </w:rPr>
        <w:t xml:space="preserve"> </w:t>
      </w:r>
      <w:fldSimple w:instr=" REF _Ref351561800 \h  \* MERGEFORMAT ">
        <w:r w:rsidR="0014034F" w:rsidRPr="0014034F">
          <w:rPr>
            <w:rStyle w:val="CrossReference"/>
          </w:rPr>
          <w:t>Creating a Package</w:t>
        </w:r>
      </w:fldSimple>
      <w:r w:rsidR="0077033E">
        <w:t xml:space="preserve"> </w:t>
      </w:r>
      <w:r>
        <w:t xml:space="preserve">for instructions on creating a Packaged ZIP file and </w:t>
      </w:r>
      <w:fldSimple w:instr=" REF _Ref351732800 \r \h  \* MERGEFORMAT ">
        <w:r w:rsidR="0014034F" w:rsidRPr="0014034F">
          <w:rPr>
            <w:rStyle w:val="CrossReference"/>
          </w:rPr>
          <w:t>Appendix A -</w:t>
        </w:r>
      </w:fldSimple>
      <w:r w:rsidR="0077033E" w:rsidRPr="0077033E">
        <w:rPr>
          <w:rStyle w:val="CrossReference"/>
        </w:rPr>
        <w:t xml:space="preserve"> </w:t>
      </w:r>
      <w:fldSimple w:instr=" REF _Ref351732800 \h  \* MERGEFORMAT ">
        <w:r w:rsidR="0014034F" w:rsidRPr="0014034F">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225" w:name="_Toc215047191"/>
      <w:bookmarkStart w:id="226" w:name="_Ref351623216"/>
      <w:bookmarkStart w:id="227" w:name="_Ref351623218"/>
      <w:bookmarkStart w:id="228" w:name="_Toc378001087"/>
      <w:bookmarkEnd w:id="198"/>
      <w:r>
        <w:t>DC21</w:t>
      </w:r>
      <w:r w:rsidR="00286B7E">
        <w:t xml:space="preserve"> </w:t>
      </w:r>
      <w:r w:rsidR="00A13A20" w:rsidRPr="00B6457B">
        <w:t>Administration</w:t>
      </w:r>
      <w:bookmarkEnd w:id="225"/>
      <w:bookmarkEnd w:id="226"/>
      <w:bookmarkEnd w:id="227"/>
      <w:bookmarkEnd w:id="228"/>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229" w:name="_Toc215047192"/>
      <w:bookmarkStart w:id="230" w:name="_Toc378001088"/>
      <w:r w:rsidRPr="00B6457B">
        <w:t>Managing</w:t>
      </w:r>
      <w:r w:rsidR="00C86942" w:rsidRPr="00B6457B">
        <w:t xml:space="preserve"> Users’ Details</w:t>
      </w:r>
      <w:bookmarkEnd w:id="229"/>
      <w:bookmarkEnd w:id="230"/>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val="en-US"/>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83"/>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val="en-US"/>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4"/>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roles.</w:t>
            </w:r>
          </w:p>
          <w:p w:rsidR="00B972CE" w:rsidRDefault="00B972CE" w:rsidP="00B972CE">
            <w:pPr>
              <w:pStyle w:val="iFigureCaption"/>
            </w:pPr>
            <w:r>
              <w:rPr>
                <w:noProof/>
                <w:lang w:val="en-US"/>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5"/>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val="en-US"/>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231" w:name="_Toc378001089"/>
      <w:r>
        <w:t>Authorising New Users</w:t>
      </w:r>
      <w:r w:rsidR="00C86942">
        <w:t xml:space="preserve"> – The Access Requests Tab</w:t>
      </w:r>
      <w:bookmarkEnd w:id="231"/>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val="en-US"/>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7"/>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232" w:name="_Toc215047194"/>
      <w:bookmarkStart w:id="233" w:name="_Ref351729315"/>
      <w:bookmarkStart w:id="234" w:name="_Ref351729320"/>
      <w:bookmarkStart w:id="235" w:name="_Ref351736394"/>
      <w:bookmarkStart w:id="236" w:name="_Ref351736397"/>
      <w:bookmarkStart w:id="237" w:name="_Toc378001090"/>
      <w:r>
        <w:t>Managing</w:t>
      </w:r>
      <w:r w:rsidR="00A13A20" w:rsidRPr="005879DC">
        <w:t xml:space="preserve"> Column Mappings</w:t>
      </w:r>
      <w:bookmarkEnd w:id="232"/>
      <w:bookmarkEnd w:id="233"/>
      <w:bookmarkEnd w:id="234"/>
      <w:bookmarkEnd w:id="235"/>
      <w:bookmarkEnd w:id="236"/>
      <w:bookmarkEnd w:id="237"/>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238" w:name="_Toc378001091"/>
      <w:r w:rsidRPr="005879DC">
        <w:t>The Column Mappings tab</w:t>
      </w:r>
      <w:bookmarkEnd w:id="238"/>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val="en-US"/>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8"/>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val="en-US"/>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9"/>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239" w:name="_Toc378001092"/>
      <w:r>
        <w:t>Updating from the Explore Data tab</w:t>
      </w:r>
      <w:bookmarkEnd w:id="239"/>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val="en-US"/>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0"/>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val="en-US"/>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91"/>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240" w:name="_Ref359436042"/>
      <w:bookmarkStart w:id="241" w:name="_Ref377737721"/>
      <w:bookmarkStart w:id="242" w:name="_Ref377737725"/>
      <w:bookmarkStart w:id="243" w:name="_Toc378001093"/>
      <w:r>
        <w:t>Managing Background Tasks</w:t>
      </w:r>
      <w:bookmarkEnd w:id="240"/>
      <w:r w:rsidR="00404EFB">
        <w:t xml:space="preserve"> - Resque</w:t>
      </w:r>
      <w:bookmarkEnd w:id="241"/>
      <w:bookmarkEnd w:id="242"/>
      <w:bookmarkEnd w:id="243"/>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val="en-US"/>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404EFB">
      <w:pPr>
        <w:pStyle w:val="iNormal"/>
        <w:rPr>
          <w:noProof/>
        </w:rPr>
      </w:pPr>
      <w:r>
        <w:rPr>
          <w:noProof/>
          <w:lang w:val="en-US"/>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404EFB">
        <w:t>it</w:t>
      </w:r>
      <w:r w:rsidR="009744A8" w:rsidRPr="009744A8">
        <w:t xml:space="preserve"> </w:t>
      </w:r>
      <w:r w:rsidR="009744A8">
        <w:t>after the background task has been killed</w:t>
      </w:r>
      <w:r w:rsidR="00115F10">
        <w:t>.</w:t>
      </w:r>
      <w:r w:rsidR="00404EFB">
        <w:t xml:space="preserve"> See section </w:t>
      </w:r>
      <w:fldSimple w:instr=" REF _Ref377635257 \r \h  \* MERGEFORMAT ">
        <w:r w:rsidR="0014034F" w:rsidRPr="0014034F">
          <w:rPr>
            <w:rStyle w:val="CrossReference"/>
          </w:rPr>
          <w:t>8.5</w:t>
        </w:r>
      </w:fldSimple>
      <w:r w:rsidR="00404EFB" w:rsidRPr="00404EFB">
        <w:rPr>
          <w:rStyle w:val="CrossReference"/>
        </w:rPr>
        <w:t xml:space="preserve"> </w:t>
      </w:r>
      <w:fldSimple w:instr=" REF _Ref377635260 \h  \* MERGEFORMAT ">
        <w:r w:rsidR="0014034F" w:rsidRPr="0014034F">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E10D8F" w:rsidRDefault="001A575C" w:rsidP="009D4AC6">
      <w:pPr>
        <w:pStyle w:val="iHeading2"/>
      </w:pPr>
      <w:bookmarkStart w:id="244" w:name="_Ref377568044"/>
      <w:bookmarkStart w:id="245" w:name="_Ref377568063"/>
      <w:bookmarkStart w:id="246" w:name="_Toc378001094"/>
      <w:commentRangeStart w:id="247"/>
      <w:r>
        <w:t xml:space="preserve">Tailoring </w:t>
      </w:r>
      <w:r w:rsidR="009D4AC6">
        <w:t>DC21</w:t>
      </w:r>
      <w:r>
        <w:t xml:space="preserve"> for Your Organisation’s Needs</w:t>
      </w:r>
      <w:bookmarkEnd w:id="244"/>
      <w:bookmarkEnd w:id="245"/>
      <w:bookmarkEnd w:id="246"/>
      <w:commentRangeEnd w:id="247"/>
      <w:r w:rsidR="0098444C">
        <w:rPr>
          <w:rStyle w:val="CommentReference"/>
          <w:rFonts w:asciiTheme="minorHAnsi" w:eastAsiaTheme="minorHAnsi" w:hAnsiTheme="minorHAnsi"/>
          <w:bCs w:val="0"/>
          <w:color w:val="auto"/>
        </w:rPr>
        <w:commentReference w:id="247"/>
      </w:r>
    </w:p>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these parameters should be set up prior to any users accessing the newly installed system. </w:t>
      </w:r>
    </w:p>
    <w:p w:rsidR="005D5820" w:rsidRDefault="005D5820" w:rsidP="0024133A">
      <w:pPr>
        <w:pStyle w:val="iNormal"/>
      </w:pPr>
      <w:r>
        <w:t>To view and modify the System Configuration parameters, you must be a User with Administrator permissions.</w:t>
      </w:r>
    </w:p>
    <w:p w:rsidR="005D5820" w:rsidRDefault="005D5820" w:rsidP="0024133A">
      <w:pPr>
        <w:pStyle w:val="iNormal"/>
      </w:pPr>
      <w:r>
        <w:t>To view the System Configuration parameters, click on Admin on the top of the DC21 main screen. Then clock on the System Configuration tab to see the following view.</w:t>
      </w:r>
    </w:p>
    <w:p w:rsidR="009D4AC6" w:rsidRDefault="009D4AC6" w:rsidP="005D5820">
      <w:pPr>
        <w:pStyle w:val="iFigureCaption"/>
      </w:pPr>
      <w:commentRangeStart w:id="248"/>
      <w:r>
        <w:rPr>
          <w:noProof/>
          <w:lang w:val="en-US"/>
        </w:rPr>
        <w:drawing>
          <wp:inline distT="0" distB="0" distL="0" distR="0">
            <wp:extent cx="4590880" cy="3824868"/>
            <wp:effectExtent l="190500" t="152400" r="171620" b="137532"/>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l="53782" t="8592" r="10940"/>
                    <a:stretch>
                      <a:fillRect/>
                    </a:stretch>
                  </pic:blipFill>
                  <pic:spPr bwMode="auto">
                    <a:xfrm>
                      <a:off x="0" y="0"/>
                      <a:ext cx="4594544" cy="3827920"/>
                    </a:xfrm>
                    <a:prstGeom prst="rect">
                      <a:avLst/>
                    </a:prstGeom>
                    <a:ln>
                      <a:noFill/>
                    </a:ln>
                    <a:effectLst>
                      <a:outerShdw blurRad="190500" algn="tl" rotWithShape="0">
                        <a:srgbClr val="000000">
                          <a:alpha val="70000"/>
                        </a:srgbClr>
                      </a:outerShdw>
                    </a:effectLst>
                  </pic:spPr>
                </pic:pic>
              </a:graphicData>
            </a:graphic>
          </wp:inline>
        </w:drawing>
      </w:r>
      <w:commentRangeEnd w:id="248"/>
      <w:r w:rsidR="000E6B8D">
        <w:rPr>
          <w:rStyle w:val="CommentReference"/>
          <w:rFonts w:asciiTheme="minorHAnsi" w:eastAsiaTheme="minorHAnsi" w:hAnsiTheme="minorHAnsi" w:cstheme="minorBidi"/>
          <w:b w:val="0"/>
          <w:color w:val="auto"/>
          <w:lang w:val="en-US"/>
        </w:rPr>
        <w:commentReference w:id="248"/>
      </w:r>
    </w:p>
    <w:p w:rsidR="005D5820" w:rsidRDefault="005D5820" w:rsidP="005D5820">
      <w:pPr>
        <w:pStyle w:val="iNormal"/>
      </w:pPr>
      <w:bookmarkStart w:id="249" w:name="_Ref377550384"/>
      <w:bookmarkStart w:id="250" w:name="_Ref377550387"/>
      <w:bookmarkStart w:id="251" w:name="_Ref377550402"/>
      <w:bookmarkStart w:id="252" w:name="_Ref377551302"/>
      <w:bookmarkStart w:id="253"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commentRangeStart w:id="254"/>
      <w:r w:rsidR="00EE78B5">
        <w:t>must not be left blank.</w:t>
      </w:r>
      <w:commentRangeEnd w:id="254"/>
      <w:r w:rsidR="00736815">
        <w:rPr>
          <w:rStyle w:val="CommentReference"/>
          <w:rFonts w:asciiTheme="minorHAnsi" w:eastAsiaTheme="minorHAnsi" w:hAnsiTheme="minorHAnsi" w:cstheme="minorBidi"/>
          <w:color w:val="auto"/>
          <w:lang w:val="en-US"/>
        </w:rPr>
        <w:commentReference w:id="254"/>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255" w:name="_Ref377982293"/>
      <w:bookmarkStart w:id="256" w:name="_Toc378001095"/>
      <w:r>
        <w:t xml:space="preserve">System </w:t>
      </w:r>
      <w:r w:rsidR="00041730">
        <w:t>Configuration</w:t>
      </w:r>
      <w:bookmarkEnd w:id="249"/>
      <w:bookmarkEnd w:id="250"/>
      <w:bookmarkEnd w:id="251"/>
      <w:bookmarkEnd w:id="252"/>
      <w:bookmarkEnd w:id="253"/>
      <w:r w:rsidR="005D5820">
        <w:t xml:space="preserve"> parameters</w:t>
      </w:r>
      <w:bookmarkEnd w:id="255"/>
      <w:bookmarkEnd w:id="256"/>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commentRangeStart w:id="257"/>
      <w:r w:rsidR="007E2081">
        <w:rPr>
          <w:lang w:eastAsia="ja-JP"/>
        </w:rPr>
        <w:t xml:space="preserve">and RIF-CS files which are produced when data are exported to ANDS. </w:t>
      </w:r>
      <w:r w:rsidR="00EE78B5" w:rsidRPr="007E2081">
        <w:rPr>
          <w:rStyle w:val="DocActionChar"/>
        </w:rPr>
        <w:t xml:space="preserve">%%% </w:t>
      </w:r>
      <w:r w:rsidR="007E2081" w:rsidRPr="007E2081">
        <w:rPr>
          <w:rStyle w:val="DocActionChar"/>
        </w:rPr>
        <w:t xml:space="preserve">PeterB: Is this </w:t>
      </w:r>
      <w:r w:rsidR="003F5A03" w:rsidRPr="007E2081">
        <w:rPr>
          <w:rStyle w:val="DocActionChar"/>
        </w:rPr>
        <w:t>true</w:t>
      </w:r>
      <w:r w:rsidR="007E2081" w:rsidRPr="007E2081">
        <w:rPr>
          <w:rStyle w:val="DocActionChar"/>
        </w:rPr>
        <w:t>, or does it pop out somewhere else too?</w:t>
      </w:r>
      <w:commentRangeEnd w:id="257"/>
      <w:r w:rsidR="00A760C2">
        <w:rPr>
          <w:rStyle w:val="CommentReference"/>
          <w:rFonts w:asciiTheme="minorHAnsi" w:eastAsiaTheme="minorHAnsi" w:hAnsiTheme="minorHAnsi" w:cstheme="minorBidi"/>
          <w:color w:val="auto"/>
          <w:lang w:val="en-US"/>
        </w:rPr>
        <w:commentReference w:id="257"/>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B511EF">
            <w:pPr>
              <w:pStyle w:val="iNormal"/>
            </w:pPr>
            <w:r>
              <w:t xml:space="preserve">Enter a brief description of your Research Centre. </w:t>
            </w:r>
            <w:commentRangeStart w:id="258"/>
            <w:r w:rsidR="00B511EF">
              <w:t>This description will be copied into the data uploaded to ANDS.</w:t>
            </w:r>
            <w:commentRangeEnd w:id="258"/>
            <w:r w:rsidR="0032037D">
              <w:rPr>
                <w:rStyle w:val="CommentReference"/>
                <w:rFonts w:asciiTheme="minorHAnsi" w:eastAsiaTheme="minorHAnsi" w:hAnsiTheme="minorHAnsi" w:cstheme="minorBidi"/>
                <w:color w:val="auto"/>
                <w:lang w:val="en-US"/>
              </w:rPr>
              <w:commentReference w:id="258"/>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14034F" w:rsidRPr="0014034F">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DB2AB8">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14034F" w:rsidRPr="0014034F">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w:t>
            </w:r>
            <w:commentRangeStart w:id="259"/>
            <w:r>
              <w:t>strings</w:t>
            </w:r>
            <w:commentRangeEnd w:id="259"/>
            <w:r w:rsidR="0032037D">
              <w:rPr>
                <w:rStyle w:val="CommentReference"/>
                <w:rFonts w:asciiTheme="minorHAnsi" w:eastAsiaTheme="minorHAnsi" w:hAnsiTheme="minorHAnsi" w:cstheme="minorBidi"/>
                <w:color w:val="auto"/>
                <w:lang w:val="en-US"/>
              </w:rPr>
              <w:commentReference w:id="259"/>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C762D4" w:rsidP="00DB2AB8">
            <w:pPr>
              <w:pStyle w:val="iNormal"/>
            </w:pPr>
            <w:commentRangeStart w:id="260"/>
            <w:r>
              <w:t xml:space="preserve">This value indicates if </w:t>
            </w:r>
            <w:commentRangeEnd w:id="260"/>
            <w:r w:rsidR="00AE50F9">
              <w:rPr>
                <w:rStyle w:val="CommentReference"/>
                <w:rFonts w:asciiTheme="minorHAnsi" w:eastAsiaTheme="minorHAnsi" w:hAnsiTheme="minorHAnsi" w:cstheme="minorBidi"/>
                <w:color w:val="auto"/>
                <w:lang w:val="en-US"/>
              </w:rPr>
              <w:commentReference w:id="260"/>
            </w:r>
            <w:r>
              <w:t xml:space="preserve">Project Parameters are to be supported in your installation. </w:t>
            </w:r>
            <w:r w:rsidR="00DB2AB8">
              <w:t>Project Parameters are 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14034F" w:rsidRPr="0014034F">
                <w:rPr>
                  <w:rStyle w:val="CrossReference"/>
                </w:rPr>
                <w:t>5.5</w:t>
              </w:r>
            </w:fldSimple>
            <w:r w:rsidR="00DB2AB8" w:rsidRPr="00DB2AB8">
              <w:rPr>
                <w:rStyle w:val="CrossReference"/>
              </w:rPr>
              <w:t xml:space="preserve"> </w:t>
            </w:r>
            <w:fldSimple w:instr=" REF _Ref377736669 \h  \* MERGEFORMAT ">
              <w:r w:rsidR="0014034F" w:rsidRPr="0014034F">
                <w:rPr>
                  <w:rStyle w:val="CrossReference"/>
                </w:rPr>
                <w:t>Setting Up Project Parameters</w:t>
              </w:r>
            </w:fldSimple>
            <w:r w:rsidR="00DB2AB8">
              <w:t>.</w:t>
            </w:r>
          </w:p>
        </w:tc>
      </w:tr>
    </w:tbl>
    <w:p w:rsidR="00090949" w:rsidRDefault="00090949" w:rsidP="00090949">
      <w:pPr>
        <w:pStyle w:val="iHeading3"/>
      </w:pPr>
      <w:bookmarkStart w:id="261" w:name="_Ref377979077"/>
      <w:bookmarkStart w:id="262" w:name="_Toc378001096"/>
      <w:r>
        <w:t>OCR Processing</w:t>
      </w:r>
      <w:r w:rsidR="005D5820">
        <w:t xml:space="preserve"> parameters</w:t>
      </w:r>
      <w:bookmarkEnd w:id="261"/>
      <w:bookmarkEnd w:id="262"/>
    </w:p>
    <w:p w:rsidR="00C762D4" w:rsidRDefault="00C762D4" w:rsidP="00C762D4">
      <w:pPr>
        <w:pStyle w:val="iNormal"/>
      </w:pPr>
      <w:r>
        <w:t xml:space="preserve">DC21 supports processing of image files to extract text and write it to a .TXT file which can then be viewed, edited or processed </w:t>
      </w:r>
      <w:commentRangeStart w:id="263"/>
      <w:r>
        <w:t>in other ways</w:t>
      </w:r>
      <w:commentRangeEnd w:id="263"/>
      <w:r w:rsidR="00E87D70">
        <w:rPr>
          <w:rStyle w:val="CommentReference"/>
          <w:rFonts w:asciiTheme="minorHAnsi" w:eastAsiaTheme="minorHAnsi" w:hAnsiTheme="minorHAnsi" w:cstheme="minorBidi"/>
          <w:color w:val="auto"/>
          <w:lang w:val="en-US"/>
        </w:rPr>
        <w:commentReference w:id="263"/>
      </w:r>
      <w:r>
        <w:t>.</w:t>
      </w:r>
    </w:p>
    <w:p w:rsidR="00DB2AB8" w:rsidDel="00370C94" w:rsidRDefault="00DB2AB8" w:rsidP="00C762D4">
      <w:pPr>
        <w:pStyle w:val="iNormal"/>
        <w:rPr>
          <w:del w:id="264" w:author="Peter Bugeia" w:date="2014-01-22T09:32:00Z"/>
        </w:rPr>
      </w:pPr>
      <w:r>
        <w:t xml:space="preserve">DC21 supports </w:t>
      </w:r>
      <w:ins w:id="265" w:author="Peter Bugeia" w:date="2014-01-22T09:22:00Z">
        <w:r w:rsidR="00E87D70">
          <w:t xml:space="preserve">the </w:t>
        </w:r>
      </w:ins>
      <w:r>
        <w:t xml:space="preserve">use of </w:t>
      </w:r>
      <w:ins w:id="266" w:author="Peter Bugeia" w:date="2014-01-22T09:22:00Z">
        <w:r w:rsidR="00E87D70">
          <w:t xml:space="preserve">two OCR engines: Tesseract </w:t>
        </w:r>
      </w:ins>
      <w:ins w:id="267" w:author="Peter Bugeia" w:date="2014-01-22T09:24:00Z">
        <w:r w:rsidR="00E87D70">
          <w:t xml:space="preserve">(see URL) </w:t>
        </w:r>
      </w:ins>
      <w:ins w:id="268" w:author="Peter Bugeia" w:date="2014-01-22T09:22:00Z">
        <w:r w:rsidR="00E87D70">
          <w:t xml:space="preserve">and </w:t>
        </w:r>
      </w:ins>
      <w:del w:id="269" w:author="Peter Bugeia" w:date="2014-01-22T09:23:00Z">
        <w:r w:rsidDel="00E87D70">
          <w:delText xml:space="preserve">the </w:delText>
        </w:r>
      </w:del>
      <w:r>
        <w:t>ABBYY</w:t>
      </w:r>
      <w:ins w:id="270" w:author="Peter Bugeia" w:date="2014-01-22T09:24:00Z">
        <w:r w:rsidR="00E87D70">
          <w:t xml:space="preserve"> (</w:t>
        </w:r>
      </w:ins>
      <w:ins w:id="271" w:author="Peter Bugeia" w:date="2014-01-22T09:29:00Z">
        <w:r w:rsidR="002172B2">
          <w:t xml:space="preserve">see </w:t>
        </w:r>
      </w:ins>
      <w:ins w:id="272" w:author="Peter Bugeia" w:date="2014-01-22T09:30:00Z">
        <w:r w:rsidR="002172B2">
          <w:fldChar w:fldCharType="begin"/>
        </w:r>
        <w:r w:rsidR="002172B2">
          <w:instrText>HYPERLINK "http://abbyy.com"</w:instrText>
        </w:r>
        <w:r w:rsidR="002172B2">
          <w:fldChar w:fldCharType="separate"/>
        </w:r>
        <w:r w:rsidR="002172B2" w:rsidRPr="0051767D">
          <w:rPr>
            <w:rStyle w:val="Hyperlink"/>
          </w:rPr>
          <w:t>http://abbyy.com</w:t>
        </w:r>
        <w:r w:rsidR="002172B2">
          <w:fldChar w:fldCharType="end"/>
        </w:r>
        <w:r w:rsidR="002172B2">
          <w:t xml:space="preserve"> and </w:t>
        </w:r>
      </w:ins>
      <w:ins w:id="273" w:author="Peter Bugeia" w:date="2014-01-22T09:26:00Z">
        <w:r w:rsidR="002172B2">
          <w:fldChar w:fldCharType="begin"/>
        </w:r>
        <w:r w:rsidR="002172B2">
          <w:instrText>HYPERLINK "http://ocrsdk.com/"</w:instrText>
        </w:r>
        <w:r w:rsidR="002172B2">
          <w:fldChar w:fldCharType="separate"/>
        </w:r>
        <w:r w:rsidR="002172B2" w:rsidRPr="0051767D">
          <w:rPr>
            <w:rStyle w:val="Hyperlink"/>
            <w:lang w:val="en-US"/>
          </w:rPr>
          <w:t>http://ocrsdk.com/</w:t>
        </w:r>
        <w:r w:rsidR="002172B2">
          <w:fldChar w:fldCharType="end"/>
        </w:r>
      </w:ins>
      <w:ins w:id="274" w:author="Peter Bugeia" w:date="2014-01-22T09:24:00Z">
        <w:r w:rsidR="00E87D70">
          <w:t>)</w:t>
        </w:r>
      </w:ins>
      <w:ins w:id="275" w:author="Peter Bugeia" w:date="2014-01-22T09:23:00Z">
        <w:r w:rsidR="00E87D70">
          <w:t>. Tesseract</w:t>
        </w:r>
      </w:ins>
      <w:r>
        <w:t xml:space="preserve"> </w:t>
      </w:r>
      <w:ins w:id="276" w:author="Peter Bugeia" w:date="2014-01-22T09:24:00Z">
        <w:r w:rsidR="00E87D70">
          <w:t xml:space="preserve">is a free, open source OCR engine which has been directly integrated into DC21. Tesseract </w:t>
        </w:r>
      </w:ins>
      <w:ins w:id="277" w:author="Peter Bugeia" w:date="2014-01-22T09:25:00Z">
        <w:r w:rsidR="00E87D70">
          <w:t>provides</w:t>
        </w:r>
      </w:ins>
      <w:ins w:id="278" w:author="Peter Bugeia" w:date="2014-01-22T09:24:00Z">
        <w:r w:rsidR="00E87D70">
          <w:t xml:space="preserve"> </w:t>
        </w:r>
      </w:ins>
      <w:ins w:id="279" w:author="Peter Bugeia" w:date="2014-01-22T09:25:00Z">
        <w:r w:rsidR="002172B2">
          <w:t xml:space="preserve">a basic OCR capability. </w:t>
        </w:r>
      </w:ins>
      <w:ins w:id="280" w:author="Peter Bugeia" w:date="2014-01-22T09:26:00Z">
        <w:r w:rsidR="002172B2">
          <w:t xml:space="preserve">As an alternative to Tesseract, </w:t>
        </w:r>
      </w:ins>
      <w:ins w:id="281" w:author="Peter Bugeia" w:date="2014-01-22T09:27:00Z">
        <w:r w:rsidR="002172B2">
          <w:t>users can subscribe to the ABBYY</w:t>
        </w:r>
      </w:ins>
      <w:ins w:id="282" w:author="Peter Bugeia" w:date="2014-01-22T09:24:00Z">
        <w:r w:rsidR="00E87D70">
          <w:t xml:space="preserve"> </w:t>
        </w:r>
      </w:ins>
      <w:del w:id="283" w:author="Peter Bugeia" w:date="2014-01-22T09:27:00Z">
        <w:r w:rsidR="00EC4675" w:rsidDel="002172B2">
          <w:delText>Optical Character Recognition (</w:delText>
        </w:r>
        <w:r w:rsidDel="002172B2">
          <w:delText>OCR</w:delText>
        </w:r>
        <w:r w:rsidR="00EC4675" w:rsidDel="002172B2">
          <w:delText>)</w:delText>
        </w:r>
        <w:r w:rsidDel="002172B2">
          <w:delText xml:space="preserve"> engine, which is a subscription </w:delText>
        </w:r>
      </w:del>
      <w:r>
        <w:t xml:space="preserve">cloud service. </w:t>
      </w:r>
      <w:del w:id="284" w:author="Peter Bugeia" w:date="2014-01-22T09:32:00Z">
        <w:r w:rsidDel="00370C94">
          <w:delText xml:space="preserve">Refer to </w:delText>
        </w:r>
      </w:del>
      <w:del w:id="285" w:author="Peter Bugeia" w:date="2014-01-22T09:26:00Z">
        <w:r w:rsidR="009245FD" w:rsidDel="002172B2">
          <w:fldChar w:fldCharType="begin"/>
        </w:r>
        <w:r w:rsidR="009245FD" w:rsidDel="002172B2">
          <w:delInstrText>HYPERLINK "http://ocrsdk.com/"</w:delInstrText>
        </w:r>
        <w:r w:rsidR="009245FD" w:rsidDel="002172B2">
          <w:fldChar w:fldCharType="separate"/>
        </w:r>
        <w:r w:rsidRPr="0051767D" w:rsidDel="002172B2">
          <w:rPr>
            <w:rStyle w:val="Hyperlink"/>
            <w:lang w:val="en-US"/>
          </w:rPr>
          <w:delText>http://ocrsdk.com/</w:delText>
        </w:r>
        <w:r w:rsidR="009245FD" w:rsidDel="002172B2">
          <w:fldChar w:fldCharType="end"/>
        </w:r>
        <w:r w:rsidRPr="00DB2AB8" w:rsidDel="002172B2">
          <w:delText xml:space="preserve"> </w:delText>
        </w:r>
      </w:del>
      <w:del w:id="286" w:author="Peter Bugeia" w:date="2014-01-22T09:32:00Z">
        <w:r w:rsidRPr="00DB2AB8" w:rsidDel="00370C94">
          <w:delText>for more information about this service</w:delText>
        </w:r>
        <w:r w:rsidDel="00370C94">
          <w:delText xml:space="preserve"> and </w:delText>
        </w:r>
        <w:r w:rsidR="009245FD" w:rsidDel="00370C94">
          <w:fldChar w:fldCharType="begin"/>
        </w:r>
        <w:r w:rsidR="009245FD" w:rsidDel="00370C94">
          <w:delInstrText>HYPERLINK "http://abbyy.com"</w:delInstrText>
        </w:r>
        <w:r w:rsidR="009245FD" w:rsidDel="00370C94">
          <w:fldChar w:fldCharType="separate"/>
        </w:r>
        <w:r w:rsidRPr="0051767D" w:rsidDel="00370C94">
          <w:rPr>
            <w:rStyle w:val="Hyperlink"/>
          </w:rPr>
          <w:delText>http://abbyy.com</w:delText>
        </w:r>
        <w:r w:rsidR="009245FD" w:rsidDel="00370C94">
          <w:fldChar w:fldCharType="end"/>
        </w:r>
        <w:r w:rsidDel="00370C94">
          <w:delText xml:space="preserve"> for more information about ABBYY</w:delText>
        </w:r>
        <w:r w:rsidRPr="00DB2AB8" w:rsidDel="00370C94">
          <w:delText>.</w:delText>
        </w:r>
        <w:r w:rsidDel="00370C94">
          <w:delText xml:space="preserve"> If you do not have an account for the ABBYY service, </w:delText>
        </w:r>
        <w:commentRangeStart w:id="287"/>
        <w:r w:rsidDel="00370C94">
          <w:delText xml:space="preserve">you can elect to use the </w:delText>
        </w:r>
        <w:commentRangeEnd w:id="287"/>
        <w:r w:rsidR="003F0145" w:rsidDel="00370C94">
          <w:rPr>
            <w:rStyle w:val="CommentReference"/>
            <w:rFonts w:asciiTheme="minorHAnsi" w:eastAsiaTheme="minorHAnsi" w:hAnsiTheme="minorHAnsi" w:cstheme="minorBidi"/>
            <w:color w:val="auto"/>
            <w:lang w:val="en-US"/>
          </w:rPr>
          <w:commentReference w:id="287"/>
        </w:r>
        <w:r w:rsidDel="00370C94">
          <w:delText xml:space="preserve">Tesseract OCR engine which is integrated into </w:delText>
        </w:r>
        <w:commentRangeStart w:id="288"/>
        <w:r w:rsidDel="00370C94">
          <w:delText>DC21</w:delText>
        </w:r>
        <w:commentRangeEnd w:id="288"/>
        <w:r w:rsidR="00E87D70" w:rsidDel="00370C94">
          <w:rPr>
            <w:rStyle w:val="CommentReference"/>
            <w:rFonts w:asciiTheme="minorHAnsi" w:eastAsiaTheme="minorHAnsi" w:hAnsiTheme="minorHAnsi" w:cstheme="minorBidi"/>
            <w:color w:val="auto"/>
            <w:lang w:val="en-US"/>
          </w:rPr>
          <w:commentReference w:id="288"/>
        </w:r>
        <w:r w:rsidDel="00370C94">
          <w:delText xml:space="preserve">. </w:delText>
        </w:r>
        <w:commentRangeStart w:id="289"/>
        <w:r w:rsidDel="00370C94">
          <w:delText>However, this engine is not as functional and accurate as the ABBYY service.</w:delText>
        </w:r>
        <w:commentRangeEnd w:id="289"/>
        <w:r w:rsidR="003F0145" w:rsidDel="00370C94">
          <w:rPr>
            <w:rStyle w:val="CommentReference"/>
            <w:rFonts w:asciiTheme="minorHAnsi" w:eastAsiaTheme="minorHAnsi" w:hAnsiTheme="minorHAnsi" w:cstheme="minorBidi"/>
            <w:color w:val="auto"/>
            <w:lang w:val="en-US"/>
          </w:rPr>
          <w:commentReference w:id="289"/>
        </w:r>
      </w:del>
    </w:p>
    <w:p w:rsidR="00AE1859" w:rsidRPr="00DB2AB8" w:rsidRDefault="00AE1859" w:rsidP="00C762D4">
      <w:pPr>
        <w:pStyle w:val="iNormal"/>
      </w:pPr>
      <w:r>
        <w:t xml:space="preserve">OCR processing is always queued and executed </w:t>
      </w:r>
      <w:del w:id="290" w:author="Peter Bugeia" w:date="2014-01-22T09:33:00Z">
        <w:r w:rsidDel="00CA22F3">
          <w:delText xml:space="preserve">in </w:delText>
        </w:r>
      </w:del>
      <w:ins w:id="291" w:author="Peter Bugeia" w:date="2014-01-22T09:33:00Z">
        <w:r w:rsidR="00CA22F3">
          <w:t xml:space="preserve">as a </w:t>
        </w:r>
      </w:ins>
      <w:r>
        <w:t xml:space="preserve">background </w:t>
      </w:r>
      <w:ins w:id="292" w:author="Peter Bugeia" w:date="2014-01-22T09:33:00Z">
        <w:r w:rsidR="00CA22F3">
          <w:t xml:space="preserve">task </w:t>
        </w:r>
      </w:ins>
      <w:r>
        <w:t xml:space="preserve">under control of Resque (see </w:t>
      </w:r>
      <w:fldSimple w:instr=" REF _Ref377737721 \r \h  \* MERGEFORMAT ">
        <w:r w:rsidR="0014034F" w:rsidRPr="0014034F">
          <w:rPr>
            <w:rStyle w:val="CrossReference"/>
          </w:rPr>
          <w:t>11.4</w:t>
        </w:r>
      </w:fldSimple>
      <w:r w:rsidRPr="00AE1859">
        <w:rPr>
          <w:rStyle w:val="CrossReference"/>
        </w:rPr>
        <w:t xml:space="preserve"> </w:t>
      </w:r>
      <w:fldSimple w:instr=" REF _Ref377737725 \h  \* MERGEFORMAT ">
        <w:r w:rsidR="0014034F" w:rsidRPr="0014034F">
          <w:rPr>
            <w:rStyle w:val="CrossReference"/>
          </w:rPr>
          <w:t>Managing Background Tasks - Resque</w:t>
        </w:r>
      </w:fldSimple>
      <w:r>
        <w:t xml:space="preserve">). When processing completes successfully, an email is sent to the initiating user. If it fails, </w:t>
      </w:r>
      <w:commentRangeStart w:id="293"/>
      <w:r>
        <w:t>no email is sent</w:t>
      </w:r>
      <w:commentRangeEnd w:id="293"/>
      <w:r w:rsidR="00CA22F3">
        <w:rPr>
          <w:rStyle w:val="CommentReference"/>
          <w:rFonts w:asciiTheme="minorHAnsi" w:eastAsiaTheme="minorHAnsi" w:hAnsiTheme="minorHAnsi" w:cstheme="minorBidi"/>
          <w:color w:val="auto"/>
          <w:lang w:val="en-US"/>
        </w:rPr>
        <w:commentReference w:id="293"/>
      </w:r>
      <w:r>
        <w:t xml:space="preserve">, but an error message appears in the output Data File’s Description field. </w:t>
      </w:r>
      <w:commentRangeStart w:id="294"/>
      <w:r>
        <w:t>Use the Metadata View screen to see this Description</w:t>
      </w:r>
      <w:commentRangeEnd w:id="294"/>
      <w:r w:rsidR="00CA22F3">
        <w:rPr>
          <w:rStyle w:val="CommentReference"/>
          <w:rFonts w:asciiTheme="minorHAnsi" w:eastAsiaTheme="minorHAnsi" w:hAnsiTheme="minorHAnsi" w:cstheme="minorBidi"/>
          <w:color w:val="auto"/>
          <w:lang w:val="en-US"/>
        </w:rPr>
        <w:commentReference w:id="294"/>
      </w:r>
      <w:r>
        <w:t xml:space="preserve"> (see </w:t>
      </w:r>
      <w:fldSimple w:instr=" REF _Ref351647273 \r \h  \* MERGEFORMAT ">
        <w:r w:rsidR="0014034F" w:rsidRPr="0014034F">
          <w:rPr>
            <w:rStyle w:val="CrossReference"/>
          </w:rPr>
          <w:t>8.4</w:t>
        </w:r>
      </w:fldSimple>
      <w:r w:rsidRPr="00AE1859">
        <w:rPr>
          <w:rStyle w:val="CrossReference"/>
        </w:rPr>
        <w:t xml:space="preserve"> </w:t>
      </w:r>
      <w:fldSimple w:instr=" REF _Ref351647273 \h  \* MERGEFORMAT ">
        <w:r w:rsidR="0014034F" w:rsidRPr="0014034F">
          <w:rPr>
            <w:rStyle w:val="CrossReference"/>
          </w:rPr>
          <w:t>Viewing and Editing a File's Metadata</w:t>
        </w:r>
      </w:fldSimple>
      <w:r>
        <w:t xml:space="preserve">). The output </w:t>
      </w:r>
      <w:r w:rsidR="00B511EF">
        <w:t>Data File</w:t>
      </w:r>
      <w:r>
        <w:t xml:space="preserve"> will always exist but may be empty, even if processing failed.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2663E1" w:rsidRDefault="002663E1" w:rsidP="002663E1">
            <w:pPr>
              <w:pStyle w:val="iNormal"/>
            </w:pPr>
            <w:commentRangeStart w:id="295"/>
            <w:r>
              <w:t xml:space="preserve">OCR processing is queued as soon as the </w:t>
            </w:r>
            <w:r w:rsidRPr="002663E1">
              <w:rPr>
                <w:rStyle w:val="iButtonBlue"/>
              </w:rPr>
              <w:t xml:space="preserve"> Update </w:t>
            </w:r>
            <w:r>
              <w:t> button is clicked to accept the uploaded file’s Metadata values.</w:t>
            </w:r>
            <w:commentRangeEnd w:id="295"/>
            <w:r w:rsidR="00B30D40">
              <w:rPr>
                <w:rStyle w:val="CommentReference"/>
                <w:rFonts w:asciiTheme="minorHAnsi" w:eastAsiaTheme="minorHAnsi" w:hAnsiTheme="minorHAnsi" w:cstheme="minorBidi"/>
                <w:color w:val="auto"/>
                <w:lang w:val="en-US"/>
              </w:rPr>
              <w:commentReference w:id="295"/>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commentRangeStart w:id="296"/>
            <w:r w:rsidRPr="00F86107">
              <w:t>Auto OCR Regular Expression:</w:t>
            </w:r>
            <w:commentRangeEnd w:id="296"/>
            <w:r w:rsidR="000A09D0">
              <w:rPr>
                <w:rStyle w:val="CommentReference"/>
                <w:rFonts w:asciiTheme="minorHAnsi" w:eastAsiaTheme="minorHAnsi" w:hAnsiTheme="minorHAnsi" w:cstheme="minorBidi"/>
                <w:color w:val="auto"/>
                <w:lang w:val="en-US"/>
              </w:rPr>
              <w:commentReference w:id="296"/>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 xml:space="preserve">If this field is empty, all Data Files with </w:t>
            </w:r>
            <w:commentRangeStart w:id="297"/>
            <w:r>
              <w:t xml:space="preserve">matching </w:t>
            </w:r>
            <w:commentRangeEnd w:id="297"/>
            <w:r w:rsidR="000A09D0">
              <w:rPr>
                <w:rStyle w:val="CommentReference"/>
                <w:rFonts w:asciiTheme="minorHAnsi" w:eastAsiaTheme="minorHAnsi" w:hAnsiTheme="minorHAnsi" w:cstheme="minorBidi"/>
                <w:color w:val="auto"/>
                <w:lang w:val="en-US"/>
              </w:rPr>
              <w:commentReference w:id="297"/>
            </w:r>
            <w:r>
              <w:t xml:space="preserve">MIME Type </w:t>
            </w:r>
            <w:commentRangeStart w:id="298"/>
            <w:r>
              <w:t xml:space="preserve">are eligible </w:t>
            </w:r>
            <w:commentRangeEnd w:id="298"/>
            <w:r w:rsidR="000A09D0">
              <w:rPr>
                <w:rStyle w:val="CommentReference"/>
                <w:rFonts w:asciiTheme="minorHAnsi" w:eastAsiaTheme="minorHAnsi" w:hAnsiTheme="minorHAnsi" w:cstheme="minorBidi"/>
                <w:color w:val="auto"/>
                <w:lang w:val="en-US"/>
              </w:rPr>
              <w:commentReference w:id="298"/>
            </w:r>
            <w:r>
              <w:t>for OCR processing.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F86107" w:rsidP="00AE1859">
            <w:pPr>
              <w:pStyle w:val="iNormal"/>
              <w:rPr>
                <w:lang w:eastAsia="ja-JP"/>
              </w:rPr>
            </w:pPr>
            <w:commentRangeStart w:id="299"/>
            <w:r>
              <w:t xml:space="preserve">Typically, selecting </w:t>
            </w:r>
            <w:r w:rsidR="007D6A85">
              <w:t>image/jpeg</w:t>
            </w:r>
            <w:r>
              <w:t xml:space="preserve"> and</w:t>
            </w:r>
            <w:r w:rsidR="007D6A85">
              <w:t xml:space="preserve"> image/png</w:t>
            </w:r>
            <w:r w:rsidR="00317A45">
              <w:t xml:space="preserve"> </w:t>
            </w:r>
            <w:r>
              <w:t>may be appropriate</w:t>
            </w:r>
            <w:commentRangeEnd w:id="299"/>
            <w:r w:rsidR="00796D8E">
              <w:rPr>
                <w:rStyle w:val="CommentReference"/>
                <w:rFonts w:asciiTheme="minorHAnsi" w:eastAsiaTheme="minorHAnsi" w:hAnsiTheme="minorHAnsi" w:cstheme="minorBidi"/>
                <w:color w:val="auto"/>
                <w:lang w:val="en-US"/>
              </w:rPr>
              <w:commentReference w:id="299"/>
            </w:r>
            <w:r>
              <w:t>.</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300" w:name="_Ref377979408"/>
      <w:bookmarkStart w:id="301" w:name="_Toc378001097"/>
      <w:commentRangeStart w:id="302"/>
      <w:r>
        <w:t>Speech Recognition Processing</w:t>
      </w:r>
      <w:r w:rsidR="005D5820">
        <w:t xml:space="preserve"> parameters</w:t>
      </w:r>
      <w:bookmarkEnd w:id="300"/>
      <w:bookmarkEnd w:id="301"/>
      <w:commentRangeEnd w:id="302"/>
      <w:r w:rsidR="000A09D0">
        <w:rPr>
          <w:rStyle w:val="CommentReference"/>
          <w:rFonts w:asciiTheme="minorHAnsi" w:eastAsiaTheme="minorHAnsi" w:hAnsiTheme="minorHAnsi"/>
          <w:bCs w:val="0"/>
          <w:color w:val="auto"/>
        </w:rPr>
        <w:commentReference w:id="302"/>
      </w:r>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w:t>
      </w:r>
      <w:commentRangeStart w:id="303"/>
      <w:r>
        <w:t>in other ways.</w:t>
      </w:r>
      <w:commentRangeEnd w:id="303"/>
      <w:r w:rsidR="000A09D0">
        <w:rPr>
          <w:rStyle w:val="CommentReference"/>
          <w:rFonts w:asciiTheme="minorHAnsi" w:eastAsiaTheme="minorHAnsi" w:hAnsiTheme="minorHAnsi" w:cstheme="minorBidi"/>
          <w:color w:val="auto"/>
          <w:lang w:val="en-US"/>
        </w:rPr>
        <w:commentReference w:id="303"/>
      </w:r>
    </w:p>
    <w:p w:rsidR="00756AA6" w:rsidRDefault="00EC4675" w:rsidP="00EC4675">
      <w:pPr>
        <w:pStyle w:val="iNormal"/>
      </w:pPr>
      <w:r>
        <w:t xml:space="preserve">DC21 supports use of the Koemei Speech Recognition (SR) engine, which is a subscription cloud service. Refer to </w:t>
      </w:r>
      <w:hyperlink r:id="rId95" w:history="1">
        <w:r w:rsidRPr="0051767D">
          <w:rPr>
            <w:rStyle w:val="Hyperlink"/>
            <w:lang w:val="en-US"/>
          </w:rPr>
          <w:t>http://</w:t>
        </w:r>
        <w:hyperlink r:id="rId96"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14034F" w:rsidRPr="0014034F">
          <w:rPr>
            <w:rStyle w:val="CrossReference"/>
          </w:rPr>
          <w:t>11.4</w:t>
        </w:r>
      </w:fldSimple>
      <w:r w:rsidR="00EC4675" w:rsidRPr="00AE1859">
        <w:rPr>
          <w:rStyle w:val="CrossReference"/>
        </w:rPr>
        <w:t xml:space="preserve"> </w:t>
      </w:r>
      <w:fldSimple w:instr=" REF _Ref377737725 \h  \* MERGEFORMAT ">
        <w:r w:rsidR="0014034F" w:rsidRPr="0014034F">
          <w:rPr>
            <w:rStyle w:val="CrossReference"/>
          </w:rPr>
          <w:t>Managing Background Tasks - Resque</w:t>
        </w:r>
      </w:fldSimple>
      <w:r w:rsidR="00EC4675">
        <w:t xml:space="preserve">). When processing completes successfully, an email is sent to the initiating user. If it fails, no email is sent, but an error message appears in the output Data File’s Description field. Use the Metadata View screen to see this Description (see </w:t>
      </w:r>
      <w:fldSimple w:instr=" REF _Ref351647273 \r \h  \* MERGEFORMAT ">
        <w:r w:rsidR="0014034F" w:rsidRPr="0014034F">
          <w:rPr>
            <w:rStyle w:val="CrossReference"/>
          </w:rPr>
          <w:t>8.4</w:t>
        </w:r>
      </w:fldSimple>
      <w:r w:rsidR="00EC4675" w:rsidRPr="00AE1859">
        <w:rPr>
          <w:rStyle w:val="CrossReference"/>
        </w:rPr>
        <w:t xml:space="preserve"> </w:t>
      </w:r>
      <w:fldSimple w:instr=" REF _Ref351647273 \h  \* MERGEFORMAT ">
        <w:r w:rsidR="0014034F" w:rsidRPr="0014034F">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756AA6" w:rsidRDefault="00756AA6" w:rsidP="009D2602">
            <w:pPr>
              <w:pStyle w:val="iNormal"/>
            </w:pPr>
            <w:r>
              <w:t xml:space="preserve">SR processing is queued as soon as the </w:t>
            </w:r>
            <w:r w:rsidR="002663E1" w:rsidRPr="002663E1">
              <w:rPr>
                <w:rStyle w:val="iButtonBlue"/>
              </w:rPr>
              <w:t xml:space="preserve"> Update </w:t>
            </w:r>
            <w:r w:rsidR="002663E1">
              <w:t> button is clicked to accept the uploaded file’s Metadata values</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9D2602" w:rsidRDefault="00756AA6" w:rsidP="009D2602">
            <w:pPr>
              <w:pStyle w:val="iNormal"/>
              <w:rPr>
                <w:i/>
                <w:color w:val="FF0000"/>
                <w:lang w:val="en-US"/>
              </w:rPr>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If this field is empty, all Data Files with matching MIME Type are eligible for SR processing.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97"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 System Administrator to find out your organisation’s Koemei password to match the Koemei account name given in the question above.</w:t>
            </w:r>
          </w:p>
        </w:tc>
      </w:tr>
    </w:tbl>
    <w:p w:rsidR="00A13A20" w:rsidRPr="005879DC" w:rsidRDefault="009D46EC" w:rsidP="00B6457B">
      <w:pPr>
        <w:pStyle w:val="iHeading1"/>
      </w:pPr>
      <w:bookmarkStart w:id="304" w:name="_Toc215047195"/>
      <w:bookmarkStart w:id="305" w:name="_Toc378001098"/>
      <w:commentRangeStart w:id="306"/>
      <w:r>
        <w:t>Configur</w:t>
      </w:r>
      <w:r w:rsidR="00A13A20" w:rsidRPr="005879DC">
        <w:t>ing Tags, Column Mappings and Experiment Parameters</w:t>
      </w:r>
      <w:bookmarkEnd w:id="304"/>
      <w:bookmarkEnd w:id="305"/>
      <w:commentRangeEnd w:id="306"/>
      <w:r w:rsidR="00D942F4">
        <w:rPr>
          <w:rStyle w:val="CommentReference"/>
          <w:rFonts w:asciiTheme="minorHAnsi" w:eastAsiaTheme="minorHAnsi" w:hAnsiTheme="minorHAnsi"/>
          <w:bCs w:val="0"/>
          <w:color w:val="auto"/>
        </w:rPr>
        <w:commentReference w:id="306"/>
      </w:r>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307" w:name="_Toc215047196"/>
      <w:bookmarkStart w:id="308" w:name="_Toc378001099"/>
      <w:commentRangeStart w:id="309"/>
      <w:r w:rsidRPr="005879DC">
        <w:t>Migrating data to a new system</w:t>
      </w:r>
      <w:bookmarkEnd w:id="307"/>
      <w:bookmarkEnd w:id="308"/>
      <w:commentRangeEnd w:id="309"/>
      <w:r w:rsidR="00D942F4">
        <w:rPr>
          <w:rStyle w:val="CommentReference"/>
          <w:rFonts w:asciiTheme="minorHAnsi" w:eastAsiaTheme="minorHAnsi" w:hAnsiTheme="minorHAnsi"/>
          <w:bCs w:val="0"/>
          <w:color w:val="auto"/>
        </w:rPr>
        <w:commentReference w:id="309"/>
      </w:r>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310" w:name="_Toc378001100"/>
      <w:bookmarkStart w:id="311" w:name="_Toc215047198"/>
      <w:r w:rsidRPr="005879DC">
        <w:t>Revision History</w:t>
      </w:r>
      <w:bookmarkEnd w:id="31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FOR TECH REVIEW.</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312" w:name="_Ref351732800"/>
      <w:bookmarkStart w:id="313" w:name="_Ref351732803"/>
      <w:bookmarkStart w:id="314" w:name="_Toc378001101"/>
      <w:r>
        <w:t>The Bagit format</w:t>
      </w:r>
      <w:bookmarkEnd w:id="312"/>
      <w:bookmarkEnd w:id="313"/>
      <w:bookmarkEnd w:id="314"/>
    </w:p>
    <w:p w:rsidR="003C7A76" w:rsidRPr="003C7A76" w:rsidRDefault="003C7A76" w:rsidP="003C7A76">
      <w:pPr>
        <w:pStyle w:val="iNormal"/>
      </w:pPr>
      <w:r w:rsidRPr="003C7A76">
        <w:t>BagIt is currently defined in an</w:t>
      </w:r>
      <w:r w:rsidR="003F21C6">
        <w:t xml:space="preserve"> Internet Engineering Task Force (</w:t>
      </w:r>
      <w:hyperlink r:id="rId98"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99"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0" w:history="1">
        <w:r w:rsidRPr="00A049A0">
          <w:rPr>
            <w:rStyle w:val="Hyperlink"/>
          </w:rPr>
          <w:t>http://www.ietf.org</w:t>
        </w:r>
      </w:hyperlink>
    </w:p>
    <w:p w:rsidR="003C7A76" w:rsidRDefault="003C7A76" w:rsidP="003C7A76">
      <w:pPr>
        <w:pStyle w:val="iNormal"/>
      </w:pPr>
      <w:r>
        <w:t xml:space="preserve">Wikipedia – </w:t>
      </w:r>
      <w:hyperlink r:id="rId101"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02" w:history="1">
        <w:r w:rsidRPr="00A049A0">
          <w:rPr>
            <w:rStyle w:val="Hyperlink"/>
          </w:rPr>
          <w:t>http://tools.ietf.org/html/draft-kunze-bagit-08</w:t>
        </w:r>
      </w:hyperlink>
      <w:r>
        <w:t xml:space="preserve"> </w:t>
      </w:r>
    </w:p>
    <w:p w:rsidR="00286B7E" w:rsidRDefault="00D546C3" w:rsidP="00D546C3">
      <w:pPr>
        <w:pStyle w:val="iHeading2nolist"/>
      </w:pPr>
      <w:bookmarkStart w:id="315" w:name="_Toc378001102"/>
      <w:r>
        <w:t>README.HTML file</w:t>
      </w:r>
      <w:bookmarkEnd w:id="315"/>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03"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316" w:name="_Ref352747131"/>
      <w:bookmarkStart w:id="317" w:name="_Ref352747134"/>
      <w:bookmarkStart w:id="318" w:name="_Ref352753679"/>
      <w:bookmarkStart w:id="319" w:name="_Ref352753682"/>
    </w:p>
    <w:p w:rsidR="00680CE3" w:rsidRDefault="00680CE3" w:rsidP="00B6457B">
      <w:pPr>
        <w:pStyle w:val="Appendix1"/>
      </w:pPr>
      <w:bookmarkStart w:id="320" w:name="_Ref352768976"/>
      <w:bookmarkStart w:id="321" w:name="_Ref352769006"/>
      <w:bookmarkStart w:id="322" w:name="_Ref352769272"/>
      <w:bookmarkStart w:id="323" w:name="_Ref352769275"/>
      <w:bookmarkStart w:id="324" w:name="_Toc378001103"/>
      <w:r>
        <w:t>RIF-CS</w:t>
      </w:r>
      <w:bookmarkEnd w:id="316"/>
      <w:bookmarkEnd w:id="317"/>
      <w:bookmarkEnd w:id="318"/>
      <w:bookmarkEnd w:id="319"/>
      <w:bookmarkEnd w:id="320"/>
      <w:bookmarkEnd w:id="321"/>
      <w:bookmarkEnd w:id="322"/>
      <w:bookmarkEnd w:id="323"/>
      <w:bookmarkEnd w:id="324"/>
    </w:p>
    <w:p w:rsidR="003F21C6" w:rsidRDefault="003F21C6" w:rsidP="003F21C6">
      <w:pPr>
        <w:pStyle w:val="iNormal"/>
      </w:pPr>
      <w:r>
        <w:t>Quoting from the Global Registries website (</w:t>
      </w:r>
      <w:hyperlink r:id="rId104"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05"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06"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07" w:history="1">
        <w:r w:rsidRPr="00A049A0">
          <w:rPr>
            <w:rStyle w:val="Hyperlink"/>
          </w:rPr>
          <w:t>http://www.openarchives.org/pmh/tools/tools.php</w:t>
        </w:r>
      </w:hyperlink>
      <w:r>
        <w:t>) to collect RIF-CS data.</w:t>
      </w:r>
      <w:bookmarkEnd w:id="311"/>
    </w:p>
    <w:p w:rsidR="00286B7E" w:rsidRDefault="00FC577E" w:rsidP="00FC577E">
      <w:pPr>
        <w:pStyle w:val="iHeading2nolist"/>
      </w:pPr>
      <w:bookmarkStart w:id="325" w:name="_Toc378001104"/>
      <w:r>
        <w:t>Example RIF-CS file</w:t>
      </w:r>
      <w:bookmarkEnd w:id="325"/>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08"/>
      <w:footerReference w:type="default" r:id="rId109"/>
      <w:footerReference w:type="first" r:id="rId110"/>
      <w:pgSz w:w="11900" w:h="16840"/>
      <w:pgMar w:top="1176" w:right="1418" w:bottom="1418" w:left="1418" w:header="284" w:footer="460" w:gutter="0"/>
      <w:cols w:space="708"/>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Peter Bugeia" w:date="2014-01-22T16:07:00Z" w:initials="pjb">
    <w:p w:rsidR="0052442D" w:rsidRDefault="0052442D">
      <w:pPr>
        <w:pStyle w:val="CommentText"/>
      </w:pPr>
      <w:r>
        <w:rPr>
          <w:rStyle w:val="CommentReference"/>
        </w:rPr>
        <w:annotationRef/>
      </w:r>
      <w:r>
        <w:t>Probably need to explicitly mention that DIVER = DC21, ie: DC21 is named DIVER at Macq Uni ie: DIVER is DC21 app renamed.</w:t>
      </w:r>
    </w:p>
  </w:comment>
  <w:comment w:id="26" w:author="Peter Bugeia" w:date="2014-01-22T16:07:00Z" w:initials="pjb">
    <w:p w:rsidR="0052442D" w:rsidRDefault="0052442D">
      <w:pPr>
        <w:pStyle w:val="CommentText"/>
      </w:pPr>
      <w:r>
        <w:rPr>
          <w:rStyle w:val="CommentReference"/>
        </w:rPr>
        <w:annotationRef/>
      </w:r>
      <w:r>
        <w:t xml:space="preserve">At Macq Uni, “Research Data Catalog is RedBoX. Tis needs a mention and a hyperlink </w:t>
      </w:r>
      <w:hyperlink r:id="rId1" w:history="1">
        <w:r w:rsidRPr="00975BBF">
          <w:rPr>
            <w:rStyle w:val="Hyperlink"/>
          </w:rPr>
          <w:t>http://www.redboxresearchdata.com.au/</w:t>
        </w:r>
      </w:hyperlink>
    </w:p>
    <w:p w:rsidR="0052442D" w:rsidRDefault="0052442D">
      <w:pPr>
        <w:pStyle w:val="CommentText"/>
      </w:pPr>
    </w:p>
  </w:comment>
  <w:comment w:id="39" w:author="Peter Bugeia" w:date="2014-01-22T16:07:00Z" w:initials="PB">
    <w:p w:rsidR="0052442D" w:rsidRDefault="0052442D">
      <w:pPr>
        <w:pStyle w:val="CommentText"/>
      </w:pPr>
      <w:r>
        <w:rPr>
          <w:rStyle w:val="CommentReference"/>
        </w:rPr>
        <w:annotationRef/>
      </w:r>
      <w:r>
        <w:t>I’ve changed the text slightly. Mention Fie Type here – RAW, CLEANSED etc. and mention it is useful to manage the process that all researchers go through w.r.t. obtaining raw data, cleansing, , analyzing it and publishing it. It might also be useful to mention the file parent / cjild relationships here.</w:t>
      </w:r>
    </w:p>
  </w:comment>
  <w:comment w:id="40" w:author="Peter Bugeia" w:date="2014-01-22T16:07:00Z" w:initials="pjb">
    <w:p w:rsidR="0052442D" w:rsidRDefault="0052442D">
      <w:pPr>
        <w:pStyle w:val="CommentText"/>
      </w:pPr>
      <w:r>
        <w:rPr>
          <w:rStyle w:val="CommentReference"/>
        </w:rPr>
        <w:annotationRef/>
      </w:r>
      <w:r>
        <w:t>Might be good to mention publishing to a local institutional repository as per the diagram above.</w:t>
      </w:r>
    </w:p>
  </w:comment>
  <w:comment w:id="43" w:author="Peter Bugeia" w:date="2014-01-22T16:07:00Z" w:initials="pjb">
    <w:p w:rsidR="00643BAD" w:rsidRDefault="00643BAD">
      <w:pPr>
        <w:pStyle w:val="CommentText"/>
      </w:pPr>
      <w:r>
        <w:rPr>
          <w:rStyle w:val="CommentReference"/>
        </w:rPr>
        <w:annotationRef/>
      </w:r>
      <w:r>
        <w:t>Hmmm, the version documentation is for the major/minor version number (2.0) not the patch level (2.0.01)…need to check with SQ how to handle this.</w:t>
      </w:r>
    </w:p>
  </w:comment>
  <w:comment w:id="44" w:author="Peter Bugeia" w:date="2014-01-22T16:07:00Z" w:initials="pjb">
    <w:p w:rsidR="00643BAD" w:rsidRDefault="00643BAD">
      <w:pPr>
        <w:pStyle w:val="CommentText"/>
      </w:pPr>
      <w:r>
        <w:rPr>
          <w:rStyle w:val="CommentReference"/>
        </w:rPr>
        <w:annotationRef/>
      </w:r>
      <w:r>
        <w:t>Intersect’s preferred model is for us to host the app. We need a sentence here saying that potential users should  contact intersect to set up a hosting arrangement. Alternatively, they can install it themselves on their servers…</w:t>
      </w:r>
    </w:p>
  </w:comment>
  <w:comment w:id="70" w:author="Peter Bugeia" w:date="2014-01-22T16:07:00Z" w:initials="pjb">
    <w:p w:rsidR="00B23A66" w:rsidRDefault="00B23A66">
      <w:pPr>
        <w:pStyle w:val="CommentText"/>
      </w:pPr>
      <w:r>
        <w:rPr>
          <w:rStyle w:val="CommentReference"/>
        </w:rPr>
        <w:annotationRef/>
      </w:r>
      <w:r>
        <w:t xml:space="preserve">Hmmm, if they go straight to Sign Up then they could get this wrong if they should be going through AAF. I think we need to introduce AAF up front so the user understands the choice they are making.  </w:t>
      </w:r>
    </w:p>
    <w:p w:rsidR="00B23A66" w:rsidRDefault="00B23A66">
      <w:pPr>
        <w:pStyle w:val="CommentText"/>
      </w:pPr>
    </w:p>
    <w:p w:rsidR="00B23A66" w:rsidRDefault="00B23A66">
      <w:pPr>
        <w:pStyle w:val="CommentText"/>
      </w:pPr>
      <w:r>
        <w:t>In section 3.4, it assumes the user knows whether they should be using AAF. I think we need a section which answers the question: How do I decide if I should be using AAF?</w:t>
      </w:r>
    </w:p>
  </w:comment>
  <w:comment w:id="107" w:author="Peter Bugeia" w:date="2014-01-22T16:07:00Z" w:initials="pjb">
    <w:p w:rsidR="004954B2" w:rsidRDefault="004954B2">
      <w:pPr>
        <w:pStyle w:val="CommentText"/>
      </w:pPr>
      <w:r>
        <w:rPr>
          <w:rStyle w:val="CommentReference"/>
        </w:rPr>
        <w:annotationRef/>
      </w:r>
      <w:r>
        <w:t>Typically funded as a unit</w:t>
      </w:r>
    </w:p>
  </w:comment>
  <w:comment w:id="108" w:author="Peter Bugeia" w:date="2014-01-22T16:07:00Z" w:initials="pjb">
    <w:p w:rsidR="00642186" w:rsidRDefault="00642186">
      <w:pPr>
        <w:pStyle w:val="CommentText"/>
      </w:pPr>
      <w:r>
        <w:rPr>
          <w:rStyle w:val="CommentReference"/>
        </w:rPr>
        <w:annotationRef/>
      </w:r>
      <w:r>
        <w:t>Packaged and published.</w:t>
      </w:r>
    </w:p>
  </w:comment>
  <w:comment w:id="118" w:author="Peter Bugeia" w:date="2014-01-22T16:07:00Z" w:initials="pjb">
    <w:p w:rsidR="00B7511D" w:rsidRDefault="00B7511D">
      <w:pPr>
        <w:pStyle w:val="CommentText"/>
      </w:pPr>
      <w:r>
        <w:rPr>
          <w:rStyle w:val="CommentReference"/>
        </w:rPr>
        <w:annotationRef/>
      </w:r>
      <w:r>
        <w:t>This is an actual date or a planned date…</w:t>
      </w:r>
    </w:p>
  </w:comment>
  <w:comment w:id="119" w:author="Peter Bugeia" w:date="2014-01-22T16:07:00Z" w:initials="pjb">
    <w:p w:rsidR="00B7511D" w:rsidRDefault="00B7511D">
      <w:pPr>
        <w:pStyle w:val="CommentText"/>
      </w:pPr>
      <w:r>
        <w:rPr>
          <w:rStyle w:val="CommentReference"/>
        </w:rPr>
        <w:annotationRef/>
      </w:r>
      <w:r>
        <w:t>or is planned to conclude….</w:t>
      </w:r>
    </w:p>
  </w:comment>
  <w:comment w:id="120" w:author="Peter Bugeia" w:date="2014-01-22T16:07:00Z" w:initials="pjb">
    <w:p w:rsidR="00300E7E" w:rsidRDefault="00300E7E">
      <w:pPr>
        <w:pStyle w:val="CommentText"/>
      </w:pPr>
      <w:r>
        <w:rPr>
          <w:rStyle w:val="CommentReference"/>
        </w:rPr>
        <w:annotationRef/>
      </w:r>
      <w:r>
        <w:t>To support data publication such as to Research Data Australia….It’s best to remove specific ANDS requirements.</w:t>
      </w:r>
    </w:p>
  </w:comment>
  <w:comment w:id="121" w:author="Peter Bugeia" w:date="2014-01-22T16:07:00Z" w:initials="pjb">
    <w:p w:rsidR="00372225" w:rsidRDefault="00372225">
      <w:pPr>
        <w:pStyle w:val="CommentText"/>
      </w:pPr>
      <w:r>
        <w:rPr>
          <w:rStyle w:val="CommentReference"/>
        </w:rPr>
        <w:annotationRef/>
      </w:r>
      <w:r>
        <w:t>…refer to the context diag in the intro – DC21 assumes that the FOR server is the Mint server as per the diagram.</w:t>
      </w:r>
    </w:p>
  </w:comment>
  <w:comment w:id="134" w:author="Peter Bugeia" w:date="2014-01-22T16:07:00Z" w:initials="pjb">
    <w:p w:rsidR="00310D9D" w:rsidRDefault="00310D9D">
      <w:pPr>
        <w:pStyle w:val="CommentText"/>
      </w:pPr>
      <w:r>
        <w:rPr>
          <w:rStyle w:val="CommentReference"/>
        </w:rPr>
        <w:annotationRef/>
      </w:r>
      <w:r>
        <w:t>Ot just ToA5 anymore, Is now also used if OCR or SR processing fails, and also when packaging fails. THe destination file will have this Type set.</w:t>
      </w:r>
    </w:p>
  </w:comment>
  <w:comment w:id="135" w:author="Peter Bugeia" w:date="2014-01-22T16:07:00Z" w:initials="pjb">
    <w:p w:rsidR="00240D2B" w:rsidRDefault="00240D2B">
      <w:pPr>
        <w:pStyle w:val="CommentText"/>
      </w:pPr>
      <w:r>
        <w:rPr>
          <w:rStyle w:val="CommentReference"/>
        </w:rPr>
        <w:annotationRef/>
      </w:r>
      <w:r>
        <w:t>Lab els exist globally across all files, projects and Org Units…</w:t>
      </w:r>
    </w:p>
  </w:comment>
  <w:comment w:id="136" w:author="Peter Bugeia" w:date="2014-01-22T16:07:00Z" w:initials="pjb">
    <w:p w:rsidR="000D099A" w:rsidRDefault="000D099A">
      <w:pPr>
        <w:pStyle w:val="CommentText"/>
      </w:pPr>
      <w:r>
        <w:rPr>
          <w:rStyle w:val="CommentReference"/>
        </w:rPr>
        <w:annotationRef/>
      </w:r>
      <w:r>
        <w:t xml:space="preserve">Also now applies to </w:t>
      </w:r>
      <w:r w:rsidR="00CE5F2F">
        <w:t xml:space="preserve">test </w:t>
      </w:r>
      <w:r>
        <w:t>files created by OCR and SR.</w:t>
      </w:r>
    </w:p>
  </w:comment>
  <w:comment w:id="137" w:author="Peter Bugeia" w:date="2014-01-22T16:07:00Z" w:initials="pjb">
    <w:p w:rsidR="00CE5F2F" w:rsidRDefault="00CE5F2F">
      <w:pPr>
        <w:pStyle w:val="CommentText"/>
      </w:pPr>
      <w:r>
        <w:rPr>
          <w:rStyle w:val="CommentReference"/>
        </w:rPr>
        <w:annotationRef/>
      </w:r>
      <w:r>
        <w:t>Also now applies to OCR and SR text file creation</w:t>
      </w:r>
    </w:p>
  </w:comment>
  <w:comment w:id="141" w:author="Peter Bugeia" w:date="2014-01-22T16:07:00Z" w:initials="pjb">
    <w:p w:rsidR="006717FC" w:rsidRDefault="006717FC">
      <w:pPr>
        <w:pStyle w:val="CommentText"/>
      </w:pPr>
      <w:r>
        <w:rPr>
          <w:rStyle w:val="CommentReference"/>
        </w:rPr>
        <w:annotationRef/>
      </w:r>
      <w:r>
        <w:t>It sounds like there is a 1-to-1 erlationship though it could be 1-to-many or many-to-one or many-to-many. Suggest “the generation or creation of…”</w:t>
      </w:r>
    </w:p>
    <w:p w:rsidR="006717FC" w:rsidRDefault="006717FC" w:rsidP="006717FC">
      <w:pPr>
        <w:pStyle w:val="CommentText"/>
        <w:ind w:left="0" w:firstLine="0"/>
      </w:pPr>
      <w:r>
        <w:t xml:space="preserve"> </w:t>
      </w:r>
    </w:p>
  </w:comment>
  <w:comment w:id="142" w:author="Peter Bugeia" w:date="2014-01-22T16:07:00Z" w:initials="pjb">
    <w:p w:rsidR="004105E1" w:rsidRDefault="004105E1">
      <w:pPr>
        <w:pStyle w:val="CommentText"/>
      </w:pPr>
      <w:r>
        <w:rPr>
          <w:rStyle w:val="CommentReference"/>
        </w:rPr>
        <w:annotationRef/>
      </w:r>
      <w:r>
        <w:t xml:space="preserve">Need a warning here: there is currently no checking done for Loops, ie: the system doesn’t check whether a grandparent of a file isn’t also the grandchild of the file! </w:t>
      </w:r>
    </w:p>
  </w:comment>
  <w:comment w:id="153" w:author="Peter Bugeia" w:date="2014-01-22T16:07:00Z" w:initials="pjb">
    <w:p w:rsidR="0056706C" w:rsidRDefault="0056706C">
      <w:pPr>
        <w:pStyle w:val="CommentText"/>
      </w:pPr>
      <w:r>
        <w:rPr>
          <w:rStyle w:val="CommentReference"/>
        </w:rPr>
        <w:annotationRef/>
      </w:r>
      <w:r>
        <w:t>Where does it say what the type of output text will be set to? This is true for Video/Audio process as well.</w:t>
      </w:r>
    </w:p>
  </w:comment>
  <w:comment w:id="168" w:author="Peter Bugeia" w:date="2014-01-22T16:07:00Z" w:initials="pjb">
    <w:p w:rsidR="00EF239C" w:rsidRDefault="00EF239C">
      <w:pPr>
        <w:pStyle w:val="CommentText"/>
      </w:pPr>
      <w:r>
        <w:rPr>
          <w:rStyle w:val="CommentReference"/>
        </w:rPr>
        <w:annotationRef/>
      </w:r>
      <w:r>
        <w:t>Hmmm, does this table need additional rows for OCR / SR processing???</w:t>
      </w:r>
    </w:p>
  </w:comment>
  <w:comment w:id="173" w:author="Peter Bugeia" w:date="2014-01-22T16:07:00Z" w:initials="pjb">
    <w:p w:rsidR="001960EC" w:rsidRDefault="001960EC">
      <w:pPr>
        <w:pStyle w:val="CommentText"/>
      </w:pPr>
      <w:r>
        <w:rPr>
          <w:rStyle w:val="CommentReference"/>
        </w:rPr>
        <w:annotationRef/>
      </w:r>
      <w:r>
        <w:t>Need a new section here which explains the availability and operation of the dc21_eyeTracker_Packager. It should refer to the details on the GitHub. Basically, the eyeTracker_Packager replaces the action of the Wrapper script in the windows_api_uploader, ie: it is a specific wrapper script which is tailored for dc21 usage with eyeTracker glasses and the Tobii product.</w:t>
      </w:r>
    </w:p>
  </w:comment>
  <w:comment w:id="181" w:author="Peter Bugeia" w:date="2014-01-22T16:07:00Z" w:initials="pjb">
    <w:p w:rsidR="00A67ED3" w:rsidRDefault="00A67ED3">
      <w:pPr>
        <w:pStyle w:val="CommentText"/>
      </w:pPr>
      <w:r>
        <w:rPr>
          <w:rStyle w:val="CommentReference"/>
        </w:rPr>
        <w:annotationRef/>
      </w:r>
      <w:r>
        <w:t>Is this meant to be here?</w:t>
      </w:r>
    </w:p>
  </w:comment>
  <w:comment w:id="191" w:author="Peter Bugeia" w:date="2014-01-22T16:07:00Z" w:initials="pjb">
    <w:p w:rsidR="0011779C" w:rsidRDefault="0011779C">
      <w:pPr>
        <w:pStyle w:val="CommentText"/>
      </w:pPr>
      <w:r>
        <w:rPr>
          <w:rStyle w:val="CommentReference"/>
        </w:rPr>
        <w:annotationRef/>
      </w:r>
      <w:r w:rsidR="00B86ACF">
        <w:t xml:space="preserve">This seems to contradict the following paragraph? </w:t>
      </w:r>
      <w:r>
        <w:t>As long as the file format is supported by the OCR application…</w:t>
      </w:r>
    </w:p>
  </w:comment>
  <w:comment w:id="199" w:author="Peter Bugeia" w:date="2014-01-22T16:07:00Z" w:initials="pjb">
    <w:p w:rsidR="002557BD" w:rsidRDefault="002557BD">
      <w:pPr>
        <w:pStyle w:val="CommentText"/>
      </w:pPr>
      <w:r>
        <w:rPr>
          <w:rStyle w:val="CommentReference"/>
        </w:rPr>
        <w:annotationRef/>
      </w:r>
      <w:r>
        <w:t>To an institutional repository and/or to ARDC…</w:t>
      </w:r>
    </w:p>
  </w:comment>
  <w:comment w:id="204" w:author="Peter Bugeia" w:date="2014-01-22T16:07:00Z" w:initials="pjb">
    <w:p w:rsidR="00E06041" w:rsidRDefault="00E06041" w:rsidP="00E06041">
      <w:pPr>
        <w:pStyle w:val="CommentText"/>
      </w:pPr>
      <w:r>
        <w:rPr>
          <w:rStyle w:val="CommentReference"/>
        </w:rPr>
        <w:annotationRef/>
      </w:r>
      <w:r>
        <w:t>Hmmm, I think this is a little wrong. If you run it in the background, then the system will allocate only as much processing as the batch resource queue has been allocated, (by default this is 1 processing core).  If you run it in the forground, the job will run at the same priority as interactive tasks and will consume as much of the processing cores which are available to get the job done, which could be all of them! Typically though, it isn’t all of them, but it does consume a lot of CPU.</w:t>
      </w:r>
    </w:p>
    <w:p w:rsidR="00E06041" w:rsidRDefault="00E06041">
      <w:pPr>
        <w:pStyle w:val="CommentText"/>
      </w:pPr>
    </w:p>
  </w:comment>
  <w:comment w:id="218" w:author="Peter Bugeia" w:date="2014-01-22T16:07:00Z" w:initials="pjb">
    <w:p w:rsidR="003876D3" w:rsidRDefault="003876D3">
      <w:pPr>
        <w:pStyle w:val="CommentText"/>
      </w:pPr>
      <w:r>
        <w:rPr>
          <w:rStyle w:val="CommentReference"/>
        </w:rPr>
        <w:annotationRef/>
      </w:r>
      <w:r>
        <w:t>typo</w:t>
      </w:r>
    </w:p>
  </w:comment>
  <w:comment w:id="247" w:author="Peter Bugeia" w:date="2014-01-22T16:07:00Z" w:initials="pjb">
    <w:p w:rsidR="0098444C" w:rsidRDefault="0098444C">
      <w:pPr>
        <w:pStyle w:val="CommentText"/>
      </w:pPr>
      <w:r>
        <w:rPr>
          <w:rStyle w:val="CommentReference"/>
        </w:rPr>
        <w:annotationRef/>
      </w:r>
      <w:r>
        <w:t>I think we need a section on how to install a new Logo</w:t>
      </w:r>
      <w:r w:rsidR="00237A92">
        <w:t>. This shoud be covered by the</w:t>
      </w:r>
    </w:p>
  </w:comment>
  <w:comment w:id="248" w:author="Peter Bugeia" w:date="2014-01-22T16:07:00Z" w:initials="pjb">
    <w:p w:rsidR="000E6B8D" w:rsidRDefault="000E6B8D">
      <w:pPr>
        <w:pStyle w:val="CommentText"/>
      </w:pPr>
      <w:r>
        <w:rPr>
          <w:rStyle w:val="CommentReference"/>
        </w:rPr>
        <w:annotationRef/>
      </w:r>
      <w:r>
        <w:t xml:space="preserve">Suggest this </w:t>
      </w:r>
      <w:r w:rsidR="00237A92">
        <w:t xml:space="preserve"> screen have the standard DC21 logo and system name.</w:t>
      </w:r>
    </w:p>
  </w:comment>
  <w:comment w:id="254" w:author="Peter Bugeia" w:date="2014-01-22T16:07:00Z" w:initials="pjb">
    <w:p w:rsidR="00736815" w:rsidRDefault="00736815">
      <w:pPr>
        <w:pStyle w:val="CommentText"/>
      </w:pPr>
      <w:r>
        <w:rPr>
          <w:rStyle w:val="CommentReference"/>
        </w:rPr>
        <w:annotationRef/>
      </w:r>
      <w:r>
        <w:t xml:space="preserve"> “Mandatory” better words?</w:t>
      </w:r>
    </w:p>
  </w:comment>
  <w:comment w:id="257" w:author="Peter Bugeia" w:date="2014-01-22T16:07:00Z" w:initials="pjb">
    <w:p w:rsidR="00A760C2" w:rsidRDefault="00A760C2">
      <w:pPr>
        <w:pStyle w:val="CommentText"/>
      </w:pPr>
      <w:r>
        <w:rPr>
          <w:rStyle w:val="CommentReference"/>
        </w:rPr>
        <w:annotationRef/>
      </w:r>
      <w:r>
        <w:t>Populating various fields of the Readme.html during research data packaging</w:t>
      </w:r>
      <w:r w:rsidR="0032037D">
        <w:t xml:space="preserve"> and publishing.</w:t>
      </w:r>
    </w:p>
  </w:comment>
  <w:comment w:id="258" w:author="Peter Bugeia" w:date="2014-01-22T16:07:00Z" w:initials="pjb">
    <w:p w:rsidR="0032037D" w:rsidRDefault="0032037D">
      <w:pPr>
        <w:pStyle w:val="CommentText"/>
      </w:pPr>
      <w:r>
        <w:rPr>
          <w:rStyle w:val="CommentReference"/>
        </w:rPr>
        <w:annotationRef/>
      </w:r>
      <w:r>
        <w:t>Suggest this be removed. (Usage is already covered above)</w:t>
      </w:r>
    </w:p>
  </w:comment>
  <w:comment w:id="259" w:author="Peter Bugeia" w:date="2014-01-22T16:07:00Z" w:initials="pjb">
    <w:p w:rsidR="0032037D" w:rsidRDefault="0032037D">
      <w:pPr>
        <w:pStyle w:val="CommentText"/>
      </w:pPr>
      <w:r>
        <w:rPr>
          <w:rStyle w:val="CommentReference"/>
        </w:rPr>
        <w:annotationRef/>
      </w:r>
      <w:r>
        <w:t>Too techie… “terms” better?</w:t>
      </w:r>
    </w:p>
  </w:comment>
  <w:comment w:id="260" w:author="Peter Bugeia" w:date="2014-01-22T16:07:00Z" w:initials="pjb">
    <w:p w:rsidR="00AE50F9" w:rsidRDefault="00AE50F9">
      <w:pPr>
        <w:pStyle w:val="CommentText"/>
      </w:pPr>
      <w:r>
        <w:rPr>
          <w:rStyle w:val="CommentReference"/>
        </w:rPr>
        <w:annotationRef/>
      </w:r>
      <w:r>
        <w:t>This is an option the user can set, suggest “option” is better terminology…</w:t>
      </w:r>
    </w:p>
  </w:comment>
  <w:comment w:id="263" w:author="Peter Bugeia" w:date="2014-01-22T16:07:00Z" w:initials="pjb">
    <w:p w:rsidR="00E87D70" w:rsidRDefault="00E87D70">
      <w:pPr>
        <w:pStyle w:val="CommentText"/>
      </w:pPr>
      <w:r>
        <w:t xml:space="preserve">Replace with: </w:t>
      </w:r>
      <w:r>
        <w:rPr>
          <w:rStyle w:val="CommentReference"/>
        </w:rPr>
        <w:annotationRef/>
      </w:r>
      <w:r>
        <w:t>as required in support of research…</w:t>
      </w:r>
    </w:p>
  </w:comment>
  <w:comment w:id="287" w:author="Peter Bugeia" w:date="2014-01-22T16:07:00Z" w:initials="pjb">
    <w:p w:rsidR="003F0145" w:rsidRDefault="003F0145">
      <w:pPr>
        <w:pStyle w:val="CommentText"/>
      </w:pPr>
      <w:r>
        <w:rPr>
          <w:rStyle w:val="CommentReference"/>
        </w:rPr>
        <w:annotationRef/>
      </w:r>
      <w:r w:rsidR="00E87D70">
        <w:t>Replace with: t</w:t>
      </w:r>
      <w:r>
        <w:t>he system will default to using the open source…</w:t>
      </w:r>
    </w:p>
  </w:comment>
  <w:comment w:id="288" w:author="Peter Bugeia" w:date="2014-01-22T16:07:00Z" w:initials="pjb">
    <w:p w:rsidR="00E87D70" w:rsidRDefault="00E87D70">
      <w:pPr>
        <w:pStyle w:val="CommentText"/>
      </w:pPr>
      <w:r>
        <w:rPr>
          <w:rStyle w:val="CommentReference"/>
        </w:rPr>
        <w:annotationRef/>
      </w:r>
      <w:r>
        <w:t>Provde URL to Terreract somewhere here.</w:t>
      </w:r>
    </w:p>
  </w:comment>
  <w:comment w:id="289" w:author="Peter Bugeia" w:date="2014-01-22T16:07:00Z" w:initials="pjb">
    <w:p w:rsidR="003F0145" w:rsidRDefault="003F0145">
      <w:pPr>
        <w:pStyle w:val="CommentText"/>
      </w:pPr>
      <w:r>
        <w:rPr>
          <w:rStyle w:val="CommentReference"/>
        </w:rPr>
        <w:annotationRef/>
      </w:r>
      <w:r>
        <w:t>Dangerous territory</w:t>
      </w:r>
      <w:r w:rsidR="00E87D70">
        <w:t xml:space="preserve"> to use these words!</w:t>
      </w:r>
      <w:r>
        <w:t xml:space="preserve"> Suggest we</w:t>
      </w:r>
      <w:r w:rsidR="00E87D70">
        <w:t xml:space="preserve"> remove these words.</w:t>
      </w:r>
    </w:p>
  </w:comment>
  <w:comment w:id="293" w:author="Peter Bugeia" w:date="2014-01-22T16:07:00Z" w:initials="pjb">
    <w:p w:rsidR="00CA22F3" w:rsidRDefault="00CA22F3">
      <w:pPr>
        <w:pStyle w:val="CommentText"/>
      </w:pPr>
      <w:r>
        <w:rPr>
          <w:rStyle w:val="CommentReference"/>
        </w:rPr>
        <w:annotationRef/>
      </w:r>
      <w:r>
        <w:t>This is really pecvuilair functionality! We should send an e-mail either way…</w:t>
      </w:r>
    </w:p>
  </w:comment>
  <w:comment w:id="294" w:author="Peter Bugeia" w:date="2014-01-22T16:07:00Z" w:initials="pjb">
    <w:p w:rsidR="00CA22F3" w:rsidRDefault="00CA22F3">
      <w:pPr>
        <w:pStyle w:val="CommentText"/>
      </w:pPr>
      <w:r>
        <w:rPr>
          <w:rStyle w:val="CommentReference"/>
        </w:rPr>
        <w:annotationRef/>
      </w:r>
      <w:r>
        <w:t>Suggest you mention when the output file metadata is created and that the user can monitor processing by refreshing the Metadata View Screen….</w:t>
      </w:r>
    </w:p>
  </w:comment>
  <w:comment w:id="295" w:author="Peter Bugeia" w:date="2014-01-22T16:07:00Z" w:initials="pjb">
    <w:p w:rsidR="00B30D40" w:rsidRDefault="00B30D40">
      <w:pPr>
        <w:pStyle w:val="CommentText"/>
      </w:pPr>
      <w:r>
        <w:rPr>
          <w:rStyle w:val="CommentReference"/>
        </w:rPr>
        <w:annotationRef/>
      </w:r>
      <w:r>
        <w:t>More context needed here. THe\\he context for this is on a manual upload, correct, ie: not an auto-upload via the API.</w:t>
      </w:r>
    </w:p>
  </w:comment>
  <w:comment w:id="296" w:author="Peter Bugeia" w:date="2014-01-22T16:07:00Z" w:initials="pjb">
    <w:p w:rsidR="000A09D0" w:rsidRDefault="000A09D0">
      <w:pPr>
        <w:pStyle w:val="CommentText"/>
      </w:pPr>
      <w:r>
        <w:rPr>
          <w:rStyle w:val="CommentReference"/>
        </w:rPr>
        <w:annotationRef/>
      </w:r>
      <w:r>
        <w:t>Might be useful to say this is a “filter”</w:t>
      </w:r>
    </w:p>
  </w:comment>
  <w:comment w:id="297" w:author="Peter Bugeia" w:date="2014-01-22T16:07:00Z" w:initials="pjb">
    <w:p w:rsidR="000A09D0" w:rsidRDefault="000A09D0">
      <w:pPr>
        <w:pStyle w:val="CommentText"/>
      </w:pPr>
      <w:r>
        <w:rPr>
          <w:rStyle w:val="CommentReference"/>
        </w:rPr>
        <w:annotationRef/>
      </w:r>
      <w:r>
        <w:t>Hmmm, poor use of word I think as it may be confussed with reg ex matching. Suggest change to “with a supported MIME Type for OCR… ”</w:t>
      </w:r>
    </w:p>
  </w:comment>
  <w:comment w:id="298" w:author="Peter Bugeia" w:date="2014-01-22T16:07:00Z" w:initials="pjb">
    <w:p w:rsidR="000A09D0" w:rsidRDefault="000A09D0">
      <w:pPr>
        <w:pStyle w:val="CommentText"/>
      </w:pPr>
      <w:r>
        <w:rPr>
          <w:rStyle w:val="CommentReference"/>
        </w:rPr>
        <w:annotationRef/>
      </w:r>
      <w:r>
        <w:t xml:space="preserve">Why “eligible”? </w:t>
      </w:r>
    </w:p>
  </w:comment>
  <w:comment w:id="299" w:author="Peter Bugeia" w:date="2014-01-22T16:07:00Z" w:initials="pjb">
    <w:p w:rsidR="00796D8E" w:rsidRDefault="00796D8E">
      <w:pPr>
        <w:pStyle w:val="CommentText"/>
      </w:pPr>
      <w:r>
        <w:rPr>
          <w:rStyle w:val="CommentReference"/>
        </w:rPr>
        <w:annotationRef/>
      </w:r>
      <w:r>
        <w:t>Include this explicitly as a hint?</w:t>
      </w:r>
      <w:r w:rsidR="00EC3A33">
        <w:t xml:space="preserve"> Q: What are the mime types supported by Tesseract? Perhaps need to say something about referring to the OCR engine website to get the </w:t>
      </w:r>
      <w:r w:rsidR="00D77BF5">
        <w:t>supported mime type…</w:t>
      </w:r>
    </w:p>
  </w:comment>
  <w:comment w:id="302" w:author="Peter Bugeia" w:date="2014-01-22T16:07:00Z" w:initials="pjb">
    <w:p w:rsidR="000A09D0" w:rsidRDefault="000A09D0">
      <w:pPr>
        <w:pStyle w:val="CommentText"/>
      </w:pPr>
      <w:r>
        <w:rPr>
          <w:rStyle w:val="CommentReference"/>
        </w:rPr>
        <w:annotationRef/>
      </w:r>
      <w:r>
        <w:t>Comments as per OCR</w:t>
      </w:r>
    </w:p>
  </w:comment>
  <w:comment w:id="303" w:author="Peter Bugeia" w:date="2014-01-22T16:07:00Z" w:initials="pjb">
    <w:p w:rsidR="000A09D0" w:rsidRDefault="000A09D0">
      <w:pPr>
        <w:pStyle w:val="CommentText"/>
      </w:pPr>
      <w:r>
        <w:rPr>
          <w:rStyle w:val="CommentReference"/>
        </w:rPr>
        <w:annotationRef/>
      </w:r>
      <w:r>
        <w:t>Comment as for OCR</w:t>
      </w:r>
    </w:p>
  </w:comment>
  <w:comment w:id="306" w:author="Peter Bugeia" w:date="2014-01-22T16:07:00Z" w:initials="pjb">
    <w:p w:rsidR="00D942F4" w:rsidRDefault="00D942F4">
      <w:pPr>
        <w:pStyle w:val="CommentText"/>
      </w:pPr>
      <w:r>
        <w:rPr>
          <w:rStyle w:val="CommentReference"/>
        </w:rPr>
        <w:annotationRef/>
      </w:r>
      <w:r>
        <w:t>Devs to confirm this section is still correct…</w:t>
      </w:r>
    </w:p>
  </w:comment>
  <w:comment w:id="309" w:author="Peter Bugeia" w:date="2014-01-22T16:07:00Z" w:initials="pjb">
    <w:p w:rsidR="00D942F4" w:rsidRDefault="00D942F4">
      <w:pPr>
        <w:pStyle w:val="CommentText"/>
      </w:pPr>
      <w:r>
        <w:rPr>
          <w:rStyle w:val="CommentReference"/>
        </w:rPr>
        <w:annotationRef/>
      </w:r>
      <w:r>
        <w:t>Devs to confirm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5134" w:rsidRDefault="005D5134">
      <w:r>
        <w:separator/>
      </w:r>
    </w:p>
  </w:endnote>
  <w:endnote w:type="continuationSeparator" w:id="0">
    <w:p w:rsidR="005D5134" w:rsidRDefault="005D513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42D" w:rsidRDefault="0052442D" w:rsidP="00E21465">
    <w:pPr>
      <w:pStyle w:val="iFooterText"/>
    </w:pPr>
  </w:p>
  <w:tbl>
    <w:tblPr>
      <w:tblW w:w="0" w:type="auto"/>
      <w:tblInd w:w="108" w:type="dxa"/>
      <w:tblLook w:val="04A0"/>
    </w:tblPr>
    <w:tblGrid>
      <w:gridCol w:w="4253"/>
      <w:gridCol w:w="4919"/>
    </w:tblGrid>
    <w:tr w:rsidR="0052442D" w:rsidRPr="00582270" w:rsidTr="002663E1">
      <w:tc>
        <w:tcPr>
          <w:tcW w:w="4253" w:type="dxa"/>
          <w:tcBorders>
            <w:top w:val="single" w:sz="24" w:space="0" w:color="F79646"/>
          </w:tcBorders>
        </w:tcPr>
        <w:p w:rsidR="0052442D" w:rsidRPr="00582270" w:rsidRDefault="0052442D" w:rsidP="00E21465">
          <w:pPr>
            <w:pStyle w:val="iFooterText"/>
            <w:jc w:val="left"/>
            <w:rPr>
              <w:sz w:val="12"/>
              <w:szCs w:val="12"/>
            </w:rPr>
          </w:pPr>
          <w:r>
            <w:rPr>
              <w:sz w:val="12"/>
              <w:szCs w:val="12"/>
            </w:rPr>
            <w:br/>
          </w:r>
        </w:p>
      </w:tc>
      <w:tc>
        <w:tcPr>
          <w:tcW w:w="4919" w:type="dxa"/>
          <w:tcBorders>
            <w:top w:val="single" w:sz="24" w:space="0" w:color="F79646"/>
          </w:tcBorders>
        </w:tcPr>
        <w:p w:rsidR="0052442D" w:rsidRPr="0014034F" w:rsidRDefault="0052442D" w:rsidP="00E21465">
          <w:pPr>
            <w:pStyle w:val="iFooterText"/>
            <w:rPr>
              <w:b/>
              <w:sz w:val="22"/>
              <w:szCs w:val="22"/>
            </w:rPr>
          </w:pPr>
          <w:r w:rsidRPr="0014034F">
            <w:rPr>
              <w:b/>
              <w:sz w:val="22"/>
              <w:szCs w:val="22"/>
            </w:rPr>
            <w:t>FOR TECH REVIEW</w:t>
          </w:r>
        </w:p>
      </w:tc>
    </w:tr>
    <w:tr w:rsidR="0052442D" w:rsidRPr="00582270" w:rsidTr="002663E1">
      <w:tc>
        <w:tcPr>
          <w:tcW w:w="4253" w:type="dxa"/>
        </w:tcPr>
        <w:p w:rsidR="0052442D" w:rsidRPr="00582270" w:rsidRDefault="0052442D" w:rsidP="002663E1">
          <w:pPr>
            <w:pStyle w:val="iFooterText"/>
            <w:jc w:val="left"/>
          </w:pPr>
          <w:r>
            <w:t>DC21</w:t>
          </w:r>
          <w:r w:rsidRPr="00582270">
            <w:t xml:space="preserve"> User Manual</w:t>
          </w:r>
          <w:r>
            <w:t xml:space="preserve"> Version </w:t>
          </w:r>
          <w:fldSimple w:instr=" DOCPROPERTY  &quot;Software Version&quot;  \* MERGEFORMAT ">
            <w:r>
              <w:t>2.0</w:t>
            </w:r>
          </w:fldSimple>
          <w:r>
            <w:br/>
          </w:r>
          <w:fldSimple w:instr=" SAVEDATE  \@ &quot;d MMMM yyyy&quot;  \* MERGEFORMAT ">
            <w:ins w:id="328" w:author="Peter Bugeia" w:date="2014-01-22T07:59:00Z">
              <w:r>
                <w:rPr>
                  <w:noProof/>
                </w:rPr>
                <w:t>21 January 2014</w:t>
              </w:r>
            </w:ins>
            <w:del w:id="329" w:author="Peter Bugeia" w:date="2014-01-22T07:59:00Z">
              <w:r w:rsidDel="00E614F2">
                <w:rPr>
                  <w:noProof/>
                </w:rPr>
                <w:delText>20 January 2014</w:delText>
              </w:r>
            </w:del>
          </w:fldSimple>
        </w:p>
      </w:tc>
      <w:tc>
        <w:tcPr>
          <w:tcW w:w="4919" w:type="dxa"/>
        </w:tcPr>
        <w:p w:rsidR="0052442D" w:rsidRPr="00582270" w:rsidRDefault="0052442D" w:rsidP="00A13A20">
          <w:pPr>
            <w:pStyle w:val="iFooterText"/>
          </w:pPr>
          <w:r w:rsidRPr="00582270">
            <w:t xml:space="preserve">Page </w:t>
          </w:r>
          <w:fldSimple w:instr=" PAGE ">
            <w:r w:rsidR="005D5134">
              <w:rPr>
                <w:noProof/>
              </w:rPr>
              <w:t>1</w:t>
            </w:r>
          </w:fldSimple>
          <w:r w:rsidRPr="00582270">
            <w:t xml:space="preserve"> of </w:t>
          </w:r>
          <w:fldSimple w:instr=" NUMPAGES  ">
            <w:r w:rsidR="005D5134">
              <w:rPr>
                <w:noProof/>
              </w:rPr>
              <w:t>1</w:t>
            </w:r>
          </w:fldSimple>
        </w:p>
      </w:tc>
    </w:tr>
  </w:tbl>
  <w:p w:rsidR="0052442D" w:rsidRDefault="0052442D"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42D" w:rsidRDefault="0052442D" w:rsidP="00A13A20">
    <w:pPr>
      <w:pStyle w:val="iFooterText"/>
    </w:pPr>
  </w:p>
  <w:tbl>
    <w:tblPr>
      <w:tblW w:w="0" w:type="auto"/>
      <w:tblInd w:w="108" w:type="dxa"/>
      <w:tblBorders>
        <w:bottom w:val="single" w:sz="24" w:space="0" w:color="F26822"/>
      </w:tblBorders>
      <w:tblLook w:val="04A0"/>
    </w:tblPr>
    <w:tblGrid>
      <w:gridCol w:w="9072"/>
    </w:tblGrid>
    <w:tr w:rsidR="0052442D" w:rsidRPr="00582270">
      <w:tc>
        <w:tcPr>
          <w:tcW w:w="9072" w:type="dxa"/>
        </w:tcPr>
        <w:p w:rsidR="0052442D" w:rsidRPr="00582270" w:rsidRDefault="0052442D" w:rsidP="00A13A20">
          <w:pPr>
            <w:pStyle w:val="iFooterText"/>
          </w:pPr>
        </w:p>
      </w:tc>
    </w:tr>
  </w:tbl>
  <w:p w:rsidR="0052442D" w:rsidRDefault="0052442D" w:rsidP="00A13A20">
    <w:pPr>
      <w:pStyle w:val="iFooterText"/>
    </w:pPr>
  </w:p>
  <w:tbl>
    <w:tblPr>
      <w:tblW w:w="0" w:type="auto"/>
      <w:tblInd w:w="108" w:type="dxa"/>
      <w:tblLook w:val="04A0"/>
    </w:tblPr>
    <w:tblGrid>
      <w:gridCol w:w="4532"/>
      <w:gridCol w:w="4540"/>
    </w:tblGrid>
    <w:tr w:rsidR="0052442D" w:rsidRPr="00582270">
      <w:tc>
        <w:tcPr>
          <w:tcW w:w="4532" w:type="dxa"/>
        </w:tcPr>
        <w:p w:rsidR="0052442D" w:rsidRPr="00582270" w:rsidRDefault="0052442D" w:rsidP="00A13A20">
          <w:pPr>
            <w:pStyle w:val="iFooterText"/>
            <w:jc w:val="left"/>
          </w:pPr>
          <w:r w:rsidRPr="00582270">
            <w:t>DC21 User Manual</w:t>
          </w:r>
        </w:p>
      </w:tc>
      <w:tc>
        <w:tcPr>
          <w:tcW w:w="4540" w:type="dxa"/>
        </w:tcPr>
        <w:p w:rsidR="0052442D" w:rsidRPr="00582270" w:rsidRDefault="0052442D"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87</w:t>
            </w:r>
          </w:fldSimple>
        </w:p>
      </w:tc>
    </w:tr>
  </w:tbl>
  <w:p w:rsidR="0052442D" w:rsidRDefault="0052442D"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5134" w:rsidRDefault="005D5134">
      <w:r>
        <w:separator/>
      </w:r>
    </w:p>
  </w:footnote>
  <w:footnote w:type="continuationSeparator" w:id="0">
    <w:p w:rsidR="005D5134" w:rsidRDefault="005D513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42D" w:rsidRDefault="0052442D"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inline>
      </w:drawing>
    </w:r>
    <w:bookmarkStart w:id="326" w:name="_Toc351989259"/>
    <w:bookmarkStart w:id="327" w:name="_Toc215047180"/>
    <w:r>
      <w:rPr>
        <w:noProof/>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326"/>
    <w:bookmarkEnd w:id="327"/>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 w:numId="32">
    <w:abstractNumId w:val="2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activeWritingStyle w:appName="MSWord" w:lang="en-US" w:vendorID="64" w:dllVersion="131078" w:nlCheck="1" w:checkStyle="1"/>
  <w:activeWritingStyle w:appName="MSWord" w:lang="en-AU" w:vendorID="64" w:dllVersion="131078" w:nlCheck="1" w:checkStyle="1"/>
  <w:linkStyles/>
  <w:stylePaneFormatFilter w:val="1001"/>
  <w:trackRevisions/>
  <w:defaultTabStop w:val="720"/>
  <w:drawingGridHorizontalSpacing w:val="110"/>
  <w:displayHorizontalDrawingGridEvery w:val="2"/>
  <w:displayVerticalDrawingGridEvery w:val="2"/>
  <w:characterSpacingControl w:val="doNotCompress"/>
  <w:savePreviewPicture/>
  <w:hdrShapeDefaults>
    <o:shapedefaults v:ext="edit" spidmax="7170" fillcolor="none [3212]" strokecolor="red">
      <v:fill color="none [3212]"/>
      <v:stroke color="red" weight="1pt"/>
      <o:colormru v:ext="edit" colors="white"/>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D099A"/>
    <w:rsid w:val="000D273B"/>
    <w:rsid w:val="000D358B"/>
    <w:rsid w:val="000D565B"/>
    <w:rsid w:val="000E08A1"/>
    <w:rsid w:val="000E1AEB"/>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5477C"/>
    <w:rsid w:val="00155121"/>
    <w:rsid w:val="0015547E"/>
    <w:rsid w:val="00155D24"/>
    <w:rsid w:val="00164207"/>
    <w:rsid w:val="00166B3C"/>
    <w:rsid w:val="00167284"/>
    <w:rsid w:val="001724F0"/>
    <w:rsid w:val="0017290D"/>
    <w:rsid w:val="00172D09"/>
    <w:rsid w:val="00173985"/>
    <w:rsid w:val="00180EE4"/>
    <w:rsid w:val="0018300E"/>
    <w:rsid w:val="001902BA"/>
    <w:rsid w:val="00192D5F"/>
    <w:rsid w:val="001932DB"/>
    <w:rsid w:val="0019434F"/>
    <w:rsid w:val="001953C3"/>
    <w:rsid w:val="001960EC"/>
    <w:rsid w:val="0019657E"/>
    <w:rsid w:val="00197228"/>
    <w:rsid w:val="001A051F"/>
    <w:rsid w:val="001A1419"/>
    <w:rsid w:val="001A575C"/>
    <w:rsid w:val="001A7743"/>
    <w:rsid w:val="001B0637"/>
    <w:rsid w:val="001B1339"/>
    <w:rsid w:val="001C1B26"/>
    <w:rsid w:val="001C2D05"/>
    <w:rsid w:val="001C2FC9"/>
    <w:rsid w:val="001C7AF6"/>
    <w:rsid w:val="001D295A"/>
    <w:rsid w:val="001D5E6F"/>
    <w:rsid w:val="001D72ED"/>
    <w:rsid w:val="001E1BC9"/>
    <w:rsid w:val="001E66C6"/>
    <w:rsid w:val="001E69B1"/>
    <w:rsid w:val="001F42B2"/>
    <w:rsid w:val="001F75CF"/>
    <w:rsid w:val="001F7B3B"/>
    <w:rsid w:val="00200AC4"/>
    <w:rsid w:val="00212181"/>
    <w:rsid w:val="00216693"/>
    <w:rsid w:val="002172B2"/>
    <w:rsid w:val="00222542"/>
    <w:rsid w:val="00231261"/>
    <w:rsid w:val="00237A92"/>
    <w:rsid w:val="0024061A"/>
    <w:rsid w:val="00240D2B"/>
    <w:rsid w:val="0024133A"/>
    <w:rsid w:val="00244273"/>
    <w:rsid w:val="002557BD"/>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44AE"/>
    <w:rsid w:val="002B4C33"/>
    <w:rsid w:val="002B6003"/>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21C6"/>
    <w:rsid w:val="003F3FE3"/>
    <w:rsid w:val="003F5A03"/>
    <w:rsid w:val="003F6B19"/>
    <w:rsid w:val="003F740D"/>
    <w:rsid w:val="003F7743"/>
    <w:rsid w:val="003F77CE"/>
    <w:rsid w:val="00400BFF"/>
    <w:rsid w:val="00401F72"/>
    <w:rsid w:val="00402AB6"/>
    <w:rsid w:val="00403267"/>
    <w:rsid w:val="0040459E"/>
    <w:rsid w:val="004049F4"/>
    <w:rsid w:val="00404EFB"/>
    <w:rsid w:val="004105E1"/>
    <w:rsid w:val="00412CEB"/>
    <w:rsid w:val="00414BFA"/>
    <w:rsid w:val="00415DC9"/>
    <w:rsid w:val="00416888"/>
    <w:rsid w:val="004219D1"/>
    <w:rsid w:val="00422C63"/>
    <w:rsid w:val="00425AC1"/>
    <w:rsid w:val="00425F0D"/>
    <w:rsid w:val="00430835"/>
    <w:rsid w:val="00434A77"/>
    <w:rsid w:val="00441421"/>
    <w:rsid w:val="00442099"/>
    <w:rsid w:val="0044381D"/>
    <w:rsid w:val="0044439F"/>
    <w:rsid w:val="00450683"/>
    <w:rsid w:val="00454056"/>
    <w:rsid w:val="00463990"/>
    <w:rsid w:val="00464C98"/>
    <w:rsid w:val="00465CA3"/>
    <w:rsid w:val="004668C5"/>
    <w:rsid w:val="00470887"/>
    <w:rsid w:val="004725C5"/>
    <w:rsid w:val="004733F3"/>
    <w:rsid w:val="00474394"/>
    <w:rsid w:val="004874D6"/>
    <w:rsid w:val="00487C77"/>
    <w:rsid w:val="00490429"/>
    <w:rsid w:val="00495435"/>
    <w:rsid w:val="004954B2"/>
    <w:rsid w:val="004964B0"/>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3F53"/>
    <w:rsid w:val="004F0C68"/>
    <w:rsid w:val="004F1EF9"/>
    <w:rsid w:val="004F779E"/>
    <w:rsid w:val="00513123"/>
    <w:rsid w:val="00516BD1"/>
    <w:rsid w:val="00520A3C"/>
    <w:rsid w:val="00523659"/>
    <w:rsid w:val="0052442D"/>
    <w:rsid w:val="00524DE1"/>
    <w:rsid w:val="00530311"/>
    <w:rsid w:val="00535098"/>
    <w:rsid w:val="00535218"/>
    <w:rsid w:val="00537508"/>
    <w:rsid w:val="00541AB7"/>
    <w:rsid w:val="0054211C"/>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2166"/>
    <w:rsid w:val="005A2851"/>
    <w:rsid w:val="005A3889"/>
    <w:rsid w:val="005A4A97"/>
    <w:rsid w:val="005A637A"/>
    <w:rsid w:val="005B3B2D"/>
    <w:rsid w:val="005B3CAE"/>
    <w:rsid w:val="005D02E4"/>
    <w:rsid w:val="005D5134"/>
    <w:rsid w:val="005D5820"/>
    <w:rsid w:val="005D59E8"/>
    <w:rsid w:val="005D6FD2"/>
    <w:rsid w:val="005E23FA"/>
    <w:rsid w:val="005E5373"/>
    <w:rsid w:val="005E5EAB"/>
    <w:rsid w:val="005F0160"/>
    <w:rsid w:val="005F5CB7"/>
    <w:rsid w:val="005F6944"/>
    <w:rsid w:val="006023F5"/>
    <w:rsid w:val="006024EB"/>
    <w:rsid w:val="00605F47"/>
    <w:rsid w:val="0060795C"/>
    <w:rsid w:val="00607A99"/>
    <w:rsid w:val="006152C9"/>
    <w:rsid w:val="00617563"/>
    <w:rsid w:val="00622AA1"/>
    <w:rsid w:val="0062531E"/>
    <w:rsid w:val="006273E1"/>
    <w:rsid w:val="006277B8"/>
    <w:rsid w:val="00627AA6"/>
    <w:rsid w:val="0063157A"/>
    <w:rsid w:val="00633426"/>
    <w:rsid w:val="00634E8F"/>
    <w:rsid w:val="0063576F"/>
    <w:rsid w:val="006359EA"/>
    <w:rsid w:val="00635B90"/>
    <w:rsid w:val="00642186"/>
    <w:rsid w:val="00643BAD"/>
    <w:rsid w:val="00654F98"/>
    <w:rsid w:val="006637DB"/>
    <w:rsid w:val="006652E7"/>
    <w:rsid w:val="006717FC"/>
    <w:rsid w:val="0067311B"/>
    <w:rsid w:val="00680CE3"/>
    <w:rsid w:val="00680F00"/>
    <w:rsid w:val="0068100A"/>
    <w:rsid w:val="00682209"/>
    <w:rsid w:val="006847C1"/>
    <w:rsid w:val="006848D6"/>
    <w:rsid w:val="006876DE"/>
    <w:rsid w:val="006878FA"/>
    <w:rsid w:val="0069021C"/>
    <w:rsid w:val="006921A1"/>
    <w:rsid w:val="006968DD"/>
    <w:rsid w:val="006A003C"/>
    <w:rsid w:val="006A1CB2"/>
    <w:rsid w:val="006A68E2"/>
    <w:rsid w:val="006A7227"/>
    <w:rsid w:val="006A79AC"/>
    <w:rsid w:val="006B547E"/>
    <w:rsid w:val="006C0CE0"/>
    <w:rsid w:val="006C43A4"/>
    <w:rsid w:val="006D29DF"/>
    <w:rsid w:val="006D4E9C"/>
    <w:rsid w:val="006D7734"/>
    <w:rsid w:val="006E18BD"/>
    <w:rsid w:val="006E4178"/>
    <w:rsid w:val="006F040E"/>
    <w:rsid w:val="006F4187"/>
    <w:rsid w:val="006F672E"/>
    <w:rsid w:val="006F79A1"/>
    <w:rsid w:val="00704099"/>
    <w:rsid w:val="007051A8"/>
    <w:rsid w:val="007105DB"/>
    <w:rsid w:val="0071425A"/>
    <w:rsid w:val="007178D2"/>
    <w:rsid w:val="00720B99"/>
    <w:rsid w:val="00727721"/>
    <w:rsid w:val="00727DCC"/>
    <w:rsid w:val="00731E98"/>
    <w:rsid w:val="0073599A"/>
    <w:rsid w:val="00736815"/>
    <w:rsid w:val="00737687"/>
    <w:rsid w:val="007412D2"/>
    <w:rsid w:val="00742C98"/>
    <w:rsid w:val="00743B5A"/>
    <w:rsid w:val="00745B82"/>
    <w:rsid w:val="00753788"/>
    <w:rsid w:val="00756AA6"/>
    <w:rsid w:val="00756D93"/>
    <w:rsid w:val="007661EE"/>
    <w:rsid w:val="00766948"/>
    <w:rsid w:val="0077033E"/>
    <w:rsid w:val="00775E84"/>
    <w:rsid w:val="00780AF6"/>
    <w:rsid w:val="00781028"/>
    <w:rsid w:val="00781290"/>
    <w:rsid w:val="00782154"/>
    <w:rsid w:val="007831FD"/>
    <w:rsid w:val="00786F85"/>
    <w:rsid w:val="007953A5"/>
    <w:rsid w:val="0079659E"/>
    <w:rsid w:val="00796D8E"/>
    <w:rsid w:val="007A49B7"/>
    <w:rsid w:val="007A5102"/>
    <w:rsid w:val="007A6AF4"/>
    <w:rsid w:val="007B088E"/>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C11"/>
    <w:rsid w:val="008A61D3"/>
    <w:rsid w:val="008A74D4"/>
    <w:rsid w:val="008B25DB"/>
    <w:rsid w:val="008B2AC8"/>
    <w:rsid w:val="008B48AF"/>
    <w:rsid w:val="008B722F"/>
    <w:rsid w:val="008C158D"/>
    <w:rsid w:val="008C167F"/>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30F37"/>
    <w:rsid w:val="00931A4B"/>
    <w:rsid w:val="009363A1"/>
    <w:rsid w:val="00937FCE"/>
    <w:rsid w:val="00941C07"/>
    <w:rsid w:val="0094399D"/>
    <w:rsid w:val="00943B80"/>
    <w:rsid w:val="009448AB"/>
    <w:rsid w:val="00946101"/>
    <w:rsid w:val="0095335A"/>
    <w:rsid w:val="009553ED"/>
    <w:rsid w:val="0096588F"/>
    <w:rsid w:val="00965A28"/>
    <w:rsid w:val="00965CD4"/>
    <w:rsid w:val="0096630F"/>
    <w:rsid w:val="009708F3"/>
    <w:rsid w:val="009739AB"/>
    <w:rsid w:val="009744A8"/>
    <w:rsid w:val="00980657"/>
    <w:rsid w:val="00981E27"/>
    <w:rsid w:val="0098444C"/>
    <w:rsid w:val="009906FD"/>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213C"/>
    <w:rsid w:val="009E4150"/>
    <w:rsid w:val="009E553E"/>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60711"/>
    <w:rsid w:val="00A67ED3"/>
    <w:rsid w:val="00A70992"/>
    <w:rsid w:val="00A727E8"/>
    <w:rsid w:val="00A760C2"/>
    <w:rsid w:val="00A82551"/>
    <w:rsid w:val="00A86128"/>
    <w:rsid w:val="00A87DD0"/>
    <w:rsid w:val="00AA0ED1"/>
    <w:rsid w:val="00AA3FFD"/>
    <w:rsid w:val="00AA4009"/>
    <w:rsid w:val="00AB1626"/>
    <w:rsid w:val="00AB1D68"/>
    <w:rsid w:val="00AB789F"/>
    <w:rsid w:val="00AC081A"/>
    <w:rsid w:val="00AC18CD"/>
    <w:rsid w:val="00AC286E"/>
    <w:rsid w:val="00AC3B35"/>
    <w:rsid w:val="00AC562D"/>
    <w:rsid w:val="00AD2843"/>
    <w:rsid w:val="00AD62B4"/>
    <w:rsid w:val="00AE1859"/>
    <w:rsid w:val="00AE382E"/>
    <w:rsid w:val="00AE50F9"/>
    <w:rsid w:val="00AF00D9"/>
    <w:rsid w:val="00AF0C96"/>
    <w:rsid w:val="00AF2047"/>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A77"/>
    <w:rsid w:val="00B92535"/>
    <w:rsid w:val="00B96FC3"/>
    <w:rsid w:val="00B972CE"/>
    <w:rsid w:val="00B977E3"/>
    <w:rsid w:val="00BA1491"/>
    <w:rsid w:val="00BA448D"/>
    <w:rsid w:val="00BA5547"/>
    <w:rsid w:val="00BB2CB4"/>
    <w:rsid w:val="00BC4348"/>
    <w:rsid w:val="00BC665F"/>
    <w:rsid w:val="00BD4BAC"/>
    <w:rsid w:val="00BD76E3"/>
    <w:rsid w:val="00BE06E4"/>
    <w:rsid w:val="00BE118B"/>
    <w:rsid w:val="00BE157C"/>
    <w:rsid w:val="00BE236C"/>
    <w:rsid w:val="00BF4300"/>
    <w:rsid w:val="00BF4668"/>
    <w:rsid w:val="00BF55EE"/>
    <w:rsid w:val="00C03BF9"/>
    <w:rsid w:val="00C04D43"/>
    <w:rsid w:val="00C050D7"/>
    <w:rsid w:val="00C07EE9"/>
    <w:rsid w:val="00C11712"/>
    <w:rsid w:val="00C16D96"/>
    <w:rsid w:val="00C22104"/>
    <w:rsid w:val="00C27150"/>
    <w:rsid w:val="00C33C9A"/>
    <w:rsid w:val="00C341BE"/>
    <w:rsid w:val="00C34CCC"/>
    <w:rsid w:val="00C34DDC"/>
    <w:rsid w:val="00C414DD"/>
    <w:rsid w:val="00C46560"/>
    <w:rsid w:val="00C5062D"/>
    <w:rsid w:val="00C62181"/>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870"/>
    <w:rsid w:val="00CB1F16"/>
    <w:rsid w:val="00CB21AA"/>
    <w:rsid w:val="00CB4610"/>
    <w:rsid w:val="00CB4F24"/>
    <w:rsid w:val="00CB564C"/>
    <w:rsid w:val="00CB5F0C"/>
    <w:rsid w:val="00CC0F2E"/>
    <w:rsid w:val="00CC474D"/>
    <w:rsid w:val="00CC5B10"/>
    <w:rsid w:val="00CE0D33"/>
    <w:rsid w:val="00CE19A2"/>
    <w:rsid w:val="00CE5F2F"/>
    <w:rsid w:val="00CE7E45"/>
    <w:rsid w:val="00CF4DF4"/>
    <w:rsid w:val="00D02B5A"/>
    <w:rsid w:val="00D02C2C"/>
    <w:rsid w:val="00D03DCD"/>
    <w:rsid w:val="00D04F1A"/>
    <w:rsid w:val="00D17255"/>
    <w:rsid w:val="00D20A3D"/>
    <w:rsid w:val="00D2127E"/>
    <w:rsid w:val="00D21B1A"/>
    <w:rsid w:val="00D3492F"/>
    <w:rsid w:val="00D43E36"/>
    <w:rsid w:val="00D546C3"/>
    <w:rsid w:val="00D54A04"/>
    <w:rsid w:val="00D60CB8"/>
    <w:rsid w:val="00D61E73"/>
    <w:rsid w:val="00D6600F"/>
    <w:rsid w:val="00D6709F"/>
    <w:rsid w:val="00D76210"/>
    <w:rsid w:val="00D77BF5"/>
    <w:rsid w:val="00D815BE"/>
    <w:rsid w:val="00D8356B"/>
    <w:rsid w:val="00D8405F"/>
    <w:rsid w:val="00D84760"/>
    <w:rsid w:val="00D86057"/>
    <w:rsid w:val="00D90A68"/>
    <w:rsid w:val="00D92929"/>
    <w:rsid w:val="00D930DA"/>
    <w:rsid w:val="00D936D1"/>
    <w:rsid w:val="00D942F4"/>
    <w:rsid w:val="00DA20A1"/>
    <w:rsid w:val="00DA3353"/>
    <w:rsid w:val="00DB25E0"/>
    <w:rsid w:val="00DB2AB8"/>
    <w:rsid w:val="00DB57D3"/>
    <w:rsid w:val="00DB6BC7"/>
    <w:rsid w:val="00DC178D"/>
    <w:rsid w:val="00DC197F"/>
    <w:rsid w:val="00DC52D5"/>
    <w:rsid w:val="00DD0964"/>
    <w:rsid w:val="00DD6D0B"/>
    <w:rsid w:val="00DE3FA1"/>
    <w:rsid w:val="00DE5926"/>
    <w:rsid w:val="00DE6DC8"/>
    <w:rsid w:val="00DF36E6"/>
    <w:rsid w:val="00DF3BF0"/>
    <w:rsid w:val="00E003EE"/>
    <w:rsid w:val="00E00C57"/>
    <w:rsid w:val="00E05ED8"/>
    <w:rsid w:val="00E06041"/>
    <w:rsid w:val="00E068F0"/>
    <w:rsid w:val="00E10D8F"/>
    <w:rsid w:val="00E110D8"/>
    <w:rsid w:val="00E13E9A"/>
    <w:rsid w:val="00E14E90"/>
    <w:rsid w:val="00E14F60"/>
    <w:rsid w:val="00E21465"/>
    <w:rsid w:val="00E2203A"/>
    <w:rsid w:val="00E23762"/>
    <w:rsid w:val="00E30372"/>
    <w:rsid w:val="00E344C6"/>
    <w:rsid w:val="00E374EE"/>
    <w:rsid w:val="00E41D64"/>
    <w:rsid w:val="00E42BF2"/>
    <w:rsid w:val="00E511C5"/>
    <w:rsid w:val="00E5320E"/>
    <w:rsid w:val="00E614F2"/>
    <w:rsid w:val="00E63E5D"/>
    <w:rsid w:val="00E645FA"/>
    <w:rsid w:val="00E7135E"/>
    <w:rsid w:val="00E7625C"/>
    <w:rsid w:val="00E777E4"/>
    <w:rsid w:val="00E84B19"/>
    <w:rsid w:val="00E85419"/>
    <w:rsid w:val="00E87D70"/>
    <w:rsid w:val="00EA0A4E"/>
    <w:rsid w:val="00EA0AC2"/>
    <w:rsid w:val="00EA2978"/>
    <w:rsid w:val="00EA3652"/>
    <w:rsid w:val="00EB14D8"/>
    <w:rsid w:val="00EB3EDB"/>
    <w:rsid w:val="00EB7E83"/>
    <w:rsid w:val="00EC0F97"/>
    <w:rsid w:val="00EC3A33"/>
    <w:rsid w:val="00EC4675"/>
    <w:rsid w:val="00EC4CAB"/>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5930"/>
    <w:rsid w:val="00F577A2"/>
    <w:rsid w:val="00F60BF3"/>
    <w:rsid w:val="00F80368"/>
    <w:rsid w:val="00F86107"/>
    <w:rsid w:val="00F87FF4"/>
    <w:rsid w:val="00FA0A3A"/>
    <w:rsid w:val="00FA3435"/>
    <w:rsid w:val="00FA6D10"/>
    <w:rsid w:val="00FA7629"/>
    <w:rsid w:val="00FB3E01"/>
    <w:rsid w:val="00FB4651"/>
    <w:rsid w:val="00FB6214"/>
    <w:rsid w:val="00FB6CE1"/>
    <w:rsid w:val="00FB7C63"/>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fillcolor="none [3212]" strokecolor="red">
      <v:fill color="none [3212]"/>
      <v:stroke color="red" weight="1pt"/>
      <o:colormru v:ext="edit" colors="white"/>
      <o:colormenu v:ext="edit" fillcolor="none" strokecolor="none"/>
    </o:shapedefaults>
    <o:shapelayout v:ext="edit">
      <o:idmap v:ext="edit" data="1"/>
      <o:rules v:ext="edit">
        <o:r id="V:Rule1" type="callout" idref="#AutoShape 209"/>
        <o:r id="V:Rule2" type="callout" idref="#AutoShape 210"/>
        <o:r id="V:Rule3" type="callout" idref="#AutoShape 211"/>
        <o:r id="V:Rule4" type="connector" idref="#AutoShape 235"/>
        <o:r id="V:Rule5" type="connector" idref="#AutoShape 2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E614F2"/>
    <w:pPr>
      <w:spacing w:before="120" w:after="120"/>
      <w:ind w:left="720" w:hanging="720"/>
    </w:pPr>
    <w:rPr>
      <w:rFonts w:asciiTheme="minorHAnsi" w:eastAsiaTheme="minorHAnsi" w:hAnsiTheme="minorHAnsi" w:cstheme="minorBidi"/>
      <w:sz w:val="22"/>
      <w:szCs w:val="22"/>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E614F2"/>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E614F2"/>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www.redboxresearchdata.com.au/"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07" Type="http://schemas.openxmlformats.org/officeDocument/2006/relationships/hyperlink" Target="http://www.openarchives.org/pmh/tools/tools.php" TargetMode="External"/><Relationship Id="rId11" Type="http://schemas.openxmlformats.org/officeDocument/2006/relationships/hyperlink" Target="https://github.com/IntersectAustralia/dc21-doc/blob/2.0.01/README.md"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www.ands.org.au/guides/cpguide/cpgsubject.html" TargetMode="External"/><Relationship Id="rId40" Type="http://schemas.openxmlformats.org/officeDocument/2006/relationships/hyperlink" Target="http://www.abs.gov.au/ausstats/abs@.nsf/Products/1297.0~2008~Main+Features~Chapter+3,Fields+of+Research?OpenDocument"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hyperlink" Target="http://tools.ietf.org/html/draft-kunze-bagit-08" TargetMode="External"/><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yperlink" Target="http://ocrsdk.com/" TargetMode="External"/><Relationship Id="rId19" Type="http://schemas.openxmlformats.org/officeDocument/2006/relationships/image" Target="media/image5.png"/><Relationship Id="rId14" Type="http://schemas.openxmlformats.org/officeDocument/2006/relationships/hyperlink" Target="http://researchdata.ands.org.au/" TargetMode="External"/><Relationship Id="rId22" Type="http://schemas.openxmlformats.org/officeDocument/2006/relationships/image" Target="media/image8.png"/><Relationship Id="rId27" Type="http://schemas.openxmlformats.org/officeDocument/2006/relationships/hyperlink" Target="https://github.com/IntersectAustralia/dc21-doc/blob/2.0.01/File_Upload_API.md"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researchdata.ands.org.au/" TargetMode="External"/><Relationship Id="rId100" Type="http://schemas.openxmlformats.org/officeDocument/2006/relationships/hyperlink" Target="http://www.ietf.org" TargetMode="External"/><Relationship Id="rId105" Type="http://schemas.openxmlformats.org/officeDocument/2006/relationships/hyperlink" Target="http://www.ands.org.au" TargetMode="External"/><Relationship Id="rId113" Type="http://schemas.microsoft.com/office/2007/relationships/stylesWithEffects" Target="stylesWithEffects.xml"/><Relationship Id="rId8" Type="http://schemas.openxmlformats.org/officeDocument/2006/relationships/comments" Target="comment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en.wikipedia.org/wiki/IETF" TargetMode="External"/><Relationship Id="rId3" Type="http://schemas.openxmlformats.org/officeDocument/2006/relationships/styles" Target="styles.xml"/><Relationship Id="rId12" Type="http://schemas.openxmlformats.org/officeDocument/2006/relationships/hyperlink" Target="http://www.ands.org.au/about/approach.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en.wikipedia.org/wiki/Decimal_degrees" TargetMode="External"/><Relationship Id="rId38" Type="http://schemas.openxmlformats.org/officeDocument/2006/relationships/hyperlink" Target="http://creativecommons.org.au/learn-more/licences"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www.w3.org/TR/rdfa-lite/" TargetMode="External"/><Relationship Id="rId108"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www.regular-expressions.info/reference.html"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www.koemei.co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ubyonrails.org/"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github.com/IntersectAustralia/dc21-doc/blob/2.0.01/Setting_Up_Automated_Load_From_PC.md" TargetMode="External"/><Relationship Id="rId57" Type="http://schemas.openxmlformats.org/officeDocument/2006/relationships/image" Target="media/image35.png"/><Relationship Id="rId106" Type="http://schemas.openxmlformats.org/officeDocument/2006/relationships/hyperlink" Target="http://www.ands.org.au/training/rif-cs/index.html" TargetMode="External"/><Relationship Id="rId10" Type="http://schemas.openxmlformats.org/officeDocument/2006/relationships/hyperlink" Target="%20https://github.com/IntersectAustralia/dc21-doc/blob/2.0.01/README.md" TargetMode="Externa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en.wikipedia.org/wiki/BagIt" TargetMode="External"/><Relationship Id="rId101" Type="http://schemas.openxmlformats.org/officeDocument/2006/relationships/hyperlink" Target="http://en.wikipedia.org/wiki/BagI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ands.org.au/" TargetMode="External"/><Relationship Id="rId18" Type="http://schemas.openxmlformats.org/officeDocument/2006/relationships/image" Target="media/image4.png"/><Relationship Id="rId39" Type="http://schemas.openxmlformats.org/officeDocument/2006/relationships/hyperlink" Target="http://creativecommons.org/licenses/" TargetMode="External"/><Relationship Id="rId109" Type="http://schemas.openxmlformats.org/officeDocument/2006/relationships/footer" Target="footer1.xml"/><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www.ands.org.au/about/approach.html" TargetMode="External"/><Relationship Id="rId97" Type="http://schemas.openxmlformats.org/officeDocument/2006/relationships/hyperlink" Target="http://www.koemei.com" TargetMode="External"/><Relationship Id="rId104" Type="http://schemas.openxmlformats.org/officeDocument/2006/relationships/hyperlink" Target="http://globalregistries.org/rifcs.html"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F5F81E-58C3-403E-AB57-C577EAB3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91</Pages>
  <Words>20473</Words>
  <Characters>116702</Characters>
  <Application>Microsoft Office Word</Application>
  <DocSecurity>0</DocSecurity>
  <Lines>972</Lines>
  <Paragraphs>273</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Contents</vt:lpstr>
      <vt:lpstr>Overview</vt:lpstr>
      <vt:lpstr>    Installing and Tailoring DC21 for your Organisation</vt:lpstr>
      <vt:lpstr>Glossary</vt:lpstr>
      <vt:lpstr>Logging in to a DC21 Implementation</vt:lpstr>
      <vt:lpstr>    Classes of Users</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Manual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vector>
  </TitlesOfParts>
  <Company/>
  <LinksUpToDate>false</LinksUpToDate>
  <CharactersWithSpaces>136902</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 Bugeia</cp:lastModifiedBy>
  <cp:revision>51</cp:revision>
  <cp:lastPrinted>2014-01-20T06:08:00Z</cp:lastPrinted>
  <dcterms:created xsi:type="dcterms:W3CDTF">2014-01-21T02:32:00Z</dcterms:created>
  <dcterms:modified xsi:type="dcterms:W3CDTF">2014-01-22T05:07:00Z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Organisational Unit</vt:lpwstr>
  </property>
  <property fmtid="{D5CDD505-2E9C-101B-9397-08002B2CF9AE}" pid="4" name="Org Level 1 Plural">
    <vt:lpwstr>Organisational Units</vt:lpwstr>
  </property>
  <property fmtid="{D5CDD505-2E9C-101B-9397-08002B2CF9AE}" pid="5" name="Org Level 2 Singular">
    <vt:lpwstr>ProXXXject</vt:lpwstr>
  </property>
  <property fmtid="{D5CDD505-2E9C-101B-9397-08002B2CF9AE}" pid="6" name="Org Level 2 Plural">
    <vt:lpwstr>ProjYYYects</vt:lpwstr>
  </property>
  <property fmtid="{D5CDD505-2E9C-101B-9397-08002B2CF9AE}" pid="7" name="Org Level 2 Article">
    <vt:lpwstr>a</vt:lpwstr>
  </property>
  <property fmtid="{D5CDD505-2E9C-101B-9397-08002B2CF9AE}" pid="8" name="Org Level 1 Article">
    <vt:lpwstr>an</vt:lpwstr>
  </property>
  <property fmtid="{D5CDD505-2E9C-101B-9397-08002B2CF9AE}" pid="9" name="System Name">
    <vt:lpwstr>your DC21 Implementation</vt:lpwstr>
  </property>
</Properties>
</file>