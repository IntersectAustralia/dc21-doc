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2970" w14:textId="77777777" w:rsidR="00A13A20" w:rsidRPr="005879DC" w:rsidRDefault="009B17F4" w:rsidP="00A13A20">
      <w:pPr>
        <w:pStyle w:val="idocTitle"/>
      </w:pPr>
      <w:r>
        <w:t>DC21</w:t>
      </w:r>
      <w:r w:rsidR="00A13A20" w:rsidRPr="005879DC">
        <w:t xml:space="preserve"> User Manual</w:t>
      </w:r>
    </w:p>
    <w:p w14:paraId="3908710C" w14:textId="77777777" w:rsidR="00E21465" w:rsidRDefault="009A3BE9" w:rsidP="009A3BE9">
      <w:pPr>
        <w:pStyle w:val="idocSubtitle"/>
      </w:pPr>
      <w:r w:rsidRPr="005879DC">
        <w:t xml:space="preserve">For software version </w:t>
      </w:r>
      <w:fldSimple w:instr=" DOCPROPERTY  &quot;Software Version&quot;  \* MERGEFORMAT ">
        <w:r w:rsidR="009A1E48">
          <w:t>2.1</w:t>
        </w:r>
      </w:fldSimple>
    </w:p>
    <w:p w14:paraId="13E5BE84" w14:textId="77777777" w:rsidR="00A13A20" w:rsidRPr="00853342" w:rsidRDefault="00FE17CB" w:rsidP="00A13A20">
      <w:pPr>
        <w:pStyle w:val="idocByline"/>
      </w:pPr>
      <w:r>
        <w:fldChar w:fldCharType="begin"/>
      </w:r>
      <w:r w:rsidR="00371769">
        <w:instrText xml:space="preserve"> SAVEDATE  \@ "d MMMM yyyy"  \* MERGEFORMAT </w:instrText>
      </w:r>
      <w:r>
        <w:fldChar w:fldCharType="separate"/>
      </w:r>
      <w:ins w:id="0" w:author="Peter Bugeia" w:date="2014-05-01T01:12:00Z">
        <w:r w:rsidR="00410D84">
          <w:rPr>
            <w:noProof/>
          </w:rPr>
          <w:t>30 April 2014</w:t>
        </w:r>
      </w:ins>
      <w:ins w:id="1" w:author="Desiree Virgin" w:date="2014-04-30T12:21:00Z">
        <w:del w:id="2" w:author="Peter Bugeia" w:date="2014-05-01T01:12:00Z">
          <w:r w:rsidR="005770E1" w:rsidDel="00410D84">
            <w:rPr>
              <w:noProof/>
            </w:rPr>
            <w:delText>28 April 2014</w:delText>
          </w:r>
        </w:del>
      </w:ins>
      <w:del w:id="3" w:author="Peter Bugeia" w:date="2014-05-01T01:12:00Z">
        <w:r w:rsidR="009A1E48" w:rsidDel="00410D84">
          <w:rPr>
            <w:noProof/>
          </w:rPr>
          <w:delText>11 April 2014</w:delText>
        </w:r>
      </w:del>
      <w:r>
        <w:rPr>
          <w:noProof/>
        </w:rPr>
        <w:fldChar w:fldCharType="end"/>
      </w:r>
    </w:p>
    <w:p w14:paraId="6FCA89AB" w14:textId="77777777"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14:paraId="48105C68" w14:textId="77777777"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14:paraId="36B5E237" w14:textId="77777777" w:rsidR="009B17F4" w:rsidRDefault="009B17F4" w:rsidP="006637DB">
      <w:pPr>
        <w:pStyle w:val="iPreface"/>
        <w:numPr>
          <w:ilvl w:val="0"/>
          <w:numId w:val="28"/>
        </w:numPr>
      </w:pPr>
      <w:r>
        <w:t>Allow tailoring to support different applications or research projects.</w:t>
      </w:r>
    </w:p>
    <w:p w14:paraId="7AB4290D" w14:textId="77777777"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14:paraId="6C97C617" w14:textId="77777777" w:rsidR="009A3BE9" w:rsidRPr="005879DC" w:rsidRDefault="009A3BE9" w:rsidP="006637DB">
      <w:pPr>
        <w:pStyle w:val="iPreface"/>
        <w:numPr>
          <w:ilvl w:val="0"/>
          <w:numId w:val="28"/>
        </w:numPr>
      </w:pPr>
      <w:r w:rsidRPr="005879DC">
        <w:t>Allow researchers to make linkages between different types of data</w:t>
      </w:r>
    </w:p>
    <w:p w14:paraId="15974FA0" w14:textId="77777777" w:rsidR="007F79A3" w:rsidRDefault="007F79A3" w:rsidP="006637DB">
      <w:pPr>
        <w:pStyle w:val="iPreface"/>
        <w:numPr>
          <w:ilvl w:val="0"/>
          <w:numId w:val="28"/>
        </w:numPr>
      </w:pPr>
      <w:r>
        <w:t>Allow researchers to package and archive data, assign a global unique ID and to cite data in research publications</w:t>
      </w:r>
    </w:p>
    <w:p w14:paraId="68D67CEC" w14:textId="77777777"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14:paraId="078354BC" w14:textId="77777777"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14:paraId="54567275" w14:textId="77777777"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14:paraId="1371DB42" w14:textId="77777777"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14:paraId="11F523E8" w14:textId="77777777"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14:paraId="614D4551" w14:textId="6C691D66" w:rsidR="00066066" w:rsidRPr="00FD432F" w:rsidRDefault="00825103" w:rsidP="00066066">
      <w:pPr>
        <w:pStyle w:val="iNormal"/>
        <w:rPr>
          <w:i/>
          <w:sz w:val="20"/>
          <w:szCs w:val="20"/>
        </w:rPr>
      </w:pPr>
      <w:r w:rsidRPr="00FD432F">
        <w:rPr>
          <w:i/>
          <w:sz w:val="20"/>
          <w:szCs w:val="20"/>
        </w:rPr>
        <w:t xml:space="preserve">The </w:t>
      </w:r>
      <w:r w:rsidR="009B17F4" w:rsidRPr="00FD432F">
        <w:rPr>
          <w:i/>
          <w:sz w:val="20"/>
          <w:szCs w:val="20"/>
        </w:rPr>
        <w:t>DC21</w:t>
      </w:r>
      <w:r w:rsidRPr="00FD432F">
        <w:rPr>
          <w:i/>
          <w:sz w:val="20"/>
          <w:szCs w:val="20"/>
        </w:rPr>
        <w:t xml:space="preserve"> product was initially developed for the Hawkesbury Institute for the Environment (HIE) at the University of Western Sydney, with funding provided by ANDS under their Data Capture program.</w:t>
      </w:r>
      <w:r w:rsidR="009B17F4" w:rsidRPr="00FD432F">
        <w:rPr>
          <w:i/>
          <w:sz w:val="20"/>
          <w:szCs w:val="20"/>
        </w:rPr>
        <w:t xml:space="preserve"> </w:t>
      </w:r>
      <w:r w:rsidR="00FD432F" w:rsidRPr="00FD432F">
        <w:rPr>
          <w:i/>
          <w:sz w:val="20"/>
          <w:szCs w:val="20"/>
        </w:rPr>
        <w:t xml:space="preserve">The National eResearch Tools and Resource (NeCTAR) project has also contributed funding. </w:t>
      </w:r>
      <w:r w:rsidR="009B17F4" w:rsidRPr="00FD432F">
        <w:rPr>
          <w:i/>
          <w:sz w:val="20"/>
          <w:szCs w:val="20"/>
        </w:rPr>
        <w:t xml:space="preserve">It was 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Subsequent implementations of DC21 include DIVER</w:t>
      </w:r>
      <w:r w:rsidR="00D43E36" w:rsidRPr="00FD432F">
        <w:rPr>
          <w:i/>
          <w:sz w:val="20"/>
          <w:szCs w:val="20"/>
        </w:rPr>
        <w:t>,</w:t>
      </w:r>
      <w:r w:rsidR="00B67F50">
        <w:rPr>
          <w:i/>
          <w:sz w:val="20"/>
          <w:szCs w:val="20"/>
        </w:rPr>
        <w:t xml:space="preserve"> </w:t>
      </w:r>
      <w:r w:rsidR="00443106">
        <w:rPr>
          <w:i/>
          <w:sz w:val="20"/>
          <w:szCs w:val="20"/>
        </w:rPr>
        <w:t xml:space="preserve">with funding from the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r w:rsidR="00066066" w:rsidRPr="00066066">
        <w:rPr>
          <w:i/>
          <w:sz w:val="20"/>
          <w:szCs w:val="20"/>
        </w:rPr>
        <w:t xml:space="preserve"> </w:t>
      </w:r>
      <w:r w:rsidR="00066066" w:rsidRPr="00FD432F">
        <w:rPr>
          <w:i/>
          <w:sz w:val="20"/>
          <w:szCs w:val="20"/>
        </w:rPr>
        <w:t>DC21 is open source and available on GitHub in the dc21 and dc21-doc repositories.</w:t>
      </w:r>
    </w:p>
    <w:p w14:paraId="677AF4F8" w14:textId="77777777" w:rsidR="00CE7E45" w:rsidRDefault="00CE7E45" w:rsidP="00B6457B">
      <w:pPr>
        <w:pStyle w:val="iHeadingUnnumbered"/>
      </w:pPr>
      <w:bookmarkStart w:id="4" w:name="_Toc260576709"/>
      <w:r>
        <w:lastRenderedPageBreak/>
        <w:t>Contents</w:t>
      </w:r>
      <w:bookmarkEnd w:id="4"/>
    </w:p>
    <w:p w14:paraId="0AA41436" w14:textId="77777777" w:rsidR="00014A10" w:rsidRDefault="00FE17CB">
      <w:pPr>
        <w:pStyle w:val="TOC1"/>
        <w:rPr>
          <w:ins w:id="5" w:author="Peter Bugeia" w:date="2014-05-01T15:16:00Z"/>
          <w:rFonts w:asciiTheme="minorHAnsi" w:eastAsiaTheme="minorEastAsia" w:hAnsiTheme="minorHAnsi" w:cstheme="minorBidi"/>
          <w:color w:val="auto"/>
          <w:lang w:val="en-US" w:eastAsia="ja-JP"/>
        </w:rPr>
      </w:pPr>
      <w:r>
        <w:fldChar w:fldCharType="begin"/>
      </w:r>
      <w:r w:rsidR="00CE7E45">
        <w:instrText xml:space="preserve"> TOC \o "1-3" \h \z \u </w:instrText>
      </w:r>
      <w:r>
        <w:fldChar w:fldCharType="separate"/>
      </w:r>
      <w:bookmarkStart w:id="6" w:name="_GoBack"/>
      <w:bookmarkEnd w:id="6"/>
      <w:ins w:id="7" w:author="Peter Bugeia" w:date="2014-05-01T15:16:00Z">
        <w:r w:rsidR="00014A10">
          <w:t>Contents</w:t>
        </w:r>
        <w:r w:rsidR="00014A10">
          <w:tab/>
        </w:r>
        <w:r w:rsidR="00014A10">
          <w:fldChar w:fldCharType="begin"/>
        </w:r>
        <w:r w:rsidR="00014A10">
          <w:instrText xml:space="preserve"> PAGEREF _Toc260576709 \h </w:instrText>
        </w:r>
      </w:ins>
      <w:r w:rsidR="00014A10">
        <w:fldChar w:fldCharType="separate"/>
      </w:r>
      <w:ins w:id="8" w:author="Peter Bugeia" w:date="2014-05-01T15:16:00Z">
        <w:r w:rsidR="00014A10">
          <w:t>2</w:t>
        </w:r>
        <w:r w:rsidR="00014A10">
          <w:fldChar w:fldCharType="end"/>
        </w:r>
      </w:ins>
    </w:p>
    <w:p w14:paraId="53A80FC4" w14:textId="77777777" w:rsidR="00014A10" w:rsidRDefault="00014A10">
      <w:pPr>
        <w:pStyle w:val="TOC1"/>
        <w:tabs>
          <w:tab w:val="left" w:pos="371"/>
        </w:tabs>
        <w:rPr>
          <w:ins w:id="9" w:author="Peter Bugeia" w:date="2014-05-01T15:16:00Z"/>
          <w:rFonts w:asciiTheme="minorHAnsi" w:eastAsiaTheme="minorEastAsia" w:hAnsiTheme="minorHAnsi" w:cstheme="minorBidi"/>
          <w:color w:val="auto"/>
          <w:lang w:val="en-US" w:eastAsia="ja-JP"/>
        </w:rPr>
      </w:pPr>
      <w:ins w:id="10" w:author="Peter Bugeia" w:date="2014-05-01T15:16:00Z">
        <w:r>
          <w:t>1</w:t>
        </w:r>
        <w:r>
          <w:rPr>
            <w:rFonts w:asciiTheme="minorHAnsi" w:eastAsiaTheme="minorEastAsia" w:hAnsiTheme="minorHAnsi" w:cstheme="minorBidi"/>
            <w:color w:val="auto"/>
            <w:lang w:val="en-US" w:eastAsia="ja-JP"/>
          </w:rPr>
          <w:tab/>
        </w:r>
        <w:r>
          <w:t>Overview</w:t>
        </w:r>
        <w:r>
          <w:tab/>
        </w:r>
        <w:r>
          <w:fldChar w:fldCharType="begin"/>
        </w:r>
        <w:r>
          <w:instrText xml:space="preserve"> PAGEREF _Toc260576710 \h </w:instrText>
        </w:r>
      </w:ins>
      <w:r>
        <w:fldChar w:fldCharType="separate"/>
      </w:r>
      <w:ins w:id="11" w:author="Peter Bugeia" w:date="2014-05-01T15:16:00Z">
        <w:r>
          <w:t>5</w:t>
        </w:r>
        <w:r>
          <w:fldChar w:fldCharType="end"/>
        </w:r>
      </w:ins>
    </w:p>
    <w:p w14:paraId="7171BC39" w14:textId="77777777" w:rsidR="00014A10" w:rsidRDefault="00014A10">
      <w:pPr>
        <w:pStyle w:val="TOC2"/>
        <w:tabs>
          <w:tab w:val="left" w:pos="787"/>
        </w:tabs>
        <w:rPr>
          <w:ins w:id="12" w:author="Peter Bugeia" w:date="2014-05-01T15:16:00Z"/>
          <w:rFonts w:asciiTheme="minorHAnsi" w:eastAsiaTheme="minorEastAsia" w:hAnsiTheme="minorHAnsi" w:cstheme="minorBidi"/>
          <w:color w:val="auto"/>
          <w:sz w:val="24"/>
          <w:lang w:val="en-US" w:eastAsia="ja-JP"/>
        </w:rPr>
      </w:pPr>
      <w:ins w:id="13" w:author="Peter Bugeia" w:date="2014-05-01T15:16:00Z">
        <w:r>
          <w:t>1.1</w:t>
        </w:r>
        <w:r>
          <w:rPr>
            <w:rFonts w:asciiTheme="minorHAnsi" w:eastAsiaTheme="minorEastAsia" w:hAnsiTheme="minorHAnsi" w:cstheme="minorBidi"/>
            <w:color w:val="auto"/>
            <w:sz w:val="24"/>
            <w:lang w:val="en-US" w:eastAsia="ja-JP"/>
          </w:rPr>
          <w:tab/>
        </w:r>
        <w:r>
          <w:t>Installing and Tailoring DC21 for your Organisation</w:t>
        </w:r>
        <w:r>
          <w:tab/>
        </w:r>
        <w:r>
          <w:fldChar w:fldCharType="begin"/>
        </w:r>
        <w:r>
          <w:instrText xml:space="preserve"> PAGEREF _Toc260576711 \h </w:instrText>
        </w:r>
      </w:ins>
      <w:r>
        <w:fldChar w:fldCharType="separate"/>
      </w:r>
      <w:ins w:id="14" w:author="Peter Bugeia" w:date="2014-05-01T15:16:00Z">
        <w:r>
          <w:t>6</w:t>
        </w:r>
        <w:r>
          <w:fldChar w:fldCharType="end"/>
        </w:r>
      </w:ins>
    </w:p>
    <w:p w14:paraId="334ED7BC" w14:textId="77777777" w:rsidR="00014A10" w:rsidRDefault="00014A10">
      <w:pPr>
        <w:pStyle w:val="TOC1"/>
        <w:tabs>
          <w:tab w:val="left" w:pos="371"/>
        </w:tabs>
        <w:rPr>
          <w:ins w:id="15" w:author="Peter Bugeia" w:date="2014-05-01T15:16:00Z"/>
          <w:rFonts w:asciiTheme="minorHAnsi" w:eastAsiaTheme="minorEastAsia" w:hAnsiTheme="minorHAnsi" w:cstheme="minorBidi"/>
          <w:color w:val="auto"/>
          <w:lang w:val="en-US" w:eastAsia="ja-JP"/>
        </w:rPr>
      </w:pPr>
      <w:ins w:id="16" w:author="Peter Bugeia" w:date="2014-05-01T15:16:00Z">
        <w:r>
          <w:t>2</w:t>
        </w:r>
        <w:r>
          <w:rPr>
            <w:rFonts w:asciiTheme="minorHAnsi" w:eastAsiaTheme="minorEastAsia" w:hAnsiTheme="minorHAnsi" w:cstheme="minorBidi"/>
            <w:color w:val="auto"/>
            <w:lang w:val="en-US" w:eastAsia="ja-JP"/>
          </w:rPr>
          <w:tab/>
        </w:r>
        <w:r>
          <w:t>Glossary</w:t>
        </w:r>
        <w:r>
          <w:tab/>
        </w:r>
        <w:r>
          <w:fldChar w:fldCharType="begin"/>
        </w:r>
        <w:r>
          <w:instrText xml:space="preserve"> PAGEREF _Toc260576712 \h </w:instrText>
        </w:r>
      </w:ins>
      <w:r>
        <w:fldChar w:fldCharType="separate"/>
      </w:r>
      <w:ins w:id="17" w:author="Peter Bugeia" w:date="2014-05-01T15:16:00Z">
        <w:r>
          <w:t>8</w:t>
        </w:r>
        <w:r>
          <w:fldChar w:fldCharType="end"/>
        </w:r>
      </w:ins>
    </w:p>
    <w:p w14:paraId="72B7190A" w14:textId="77777777" w:rsidR="00014A10" w:rsidRDefault="00014A10">
      <w:pPr>
        <w:pStyle w:val="TOC1"/>
        <w:tabs>
          <w:tab w:val="left" w:pos="371"/>
        </w:tabs>
        <w:rPr>
          <w:ins w:id="18" w:author="Peter Bugeia" w:date="2014-05-01T15:16:00Z"/>
          <w:rFonts w:asciiTheme="minorHAnsi" w:eastAsiaTheme="minorEastAsia" w:hAnsiTheme="minorHAnsi" w:cstheme="minorBidi"/>
          <w:color w:val="auto"/>
          <w:lang w:val="en-US" w:eastAsia="ja-JP"/>
        </w:rPr>
      </w:pPr>
      <w:ins w:id="19" w:author="Peter Bugeia" w:date="2014-05-01T15:16:00Z">
        <w:r>
          <w:t>3</w:t>
        </w:r>
        <w:r>
          <w:rPr>
            <w:rFonts w:asciiTheme="minorHAnsi" w:eastAsiaTheme="minorEastAsia" w:hAnsiTheme="minorHAnsi" w:cstheme="minorBidi"/>
            <w:color w:val="auto"/>
            <w:lang w:val="en-US" w:eastAsia="ja-JP"/>
          </w:rPr>
          <w:tab/>
        </w:r>
        <w:r>
          <w:t>Logging in to a DC21 Implementation</w:t>
        </w:r>
        <w:r>
          <w:tab/>
        </w:r>
        <w:r>
          <w:fldChar w:fldCharType="begin"/>
        </w:r>
        <w:r>
          <w:instrText xml:space="preserve"> PAGEREF _Toc260576713 \h </w:instrText>
        </w:r>
      </w:ins>
      <w:r>
        <w:fldChar w:fldCharType="separate"/>
      </w:r>
      <w:ins w:id="20" w:author="Peter Bugeia" w:date="2014-05-01T15:16:00Z">
        <w:r>
          <w:t>10</w:t>
        </w:r>
        <w:r>
          <w:fldChar w:fldCharType="end"/>
        </w:r>
      </w:ins>
    </w:p>
    <w:p w14:paraId="75489B5A" w14:textId="77777777" w:rsidR="00014A10" w:rsidRDefault="00014A10">
      <w:pPr>
        <w:pStyle w:val="TOC2"/>
        <w:tabs>
          <w:tab w:val="left" w:pos="787"/>
        </w:tabs>
        <w:rPr>
          <w:ins w:id="21" w:author="Peter Bugeia" w:date="2014-05-01T15:16:00Z"/>
          <w:rFonts w:asciiTheme="minorHAnsi" w:eastAsiaTheme="minorEastAsia" w:hAnsiTheme="minorHAnsi" w:cstheme="minorBidi"/>
          <w:color w:val="auto"/>
          <w:sz w:val="24"/>
          <w:lang w:val="en-US" w:eastAsia="ja-JP"/>
        </w:rPr>
      </w:pPr>
      <w:ins w:id="22" w:author="Peter Bugeia" w:date="2014-05-01T15:16:00Z">
        <w:r>
          <w:t>3.1</w:t>
        </w:r>
        <w:r>
          <w:rPr>
            <w:rFonts w:asciiTheme="minorHAnsi" w:eastAsiaTheme="minorEastAsia" w:hAnsiTheme="minorHAnsi" w:cstheme="minorBidi"/>
            <w:color w:val="auto"/>
            <w:sz w:val="24"/>
            <w:lang w:val="en-US" w:eastAsia="ja-JP"/>
          </w:rPr>
          <w:tab/>
        </w:r>
        <w:r>
          <w:t>Classes of Users</w:t>
        </w:r>
        <w:r>
          <w:tab/>
        </w:r>
        <w:r>
          <w:fldChar w:fldCharType="begin"/>
        </w:r>
        <w:r>
          <w:instrText xml:space="preserve"> PAGEREF _Toc260576714 \h </w:instrText>
        </w:r>
      </w:ins>
      <w:r>
        <w:fldChar w:fldCharType="separate"/>
      </w:r>
      <w:ins w:id="23" w:author="Peter Bugeia" w:date="2014-05-01T15:16:00Z">
        <w:r>
          <w:t>10</w:t>
        </w:r>
        <w:r>
          <w:fldChar w:fldCharType="end"/>
        </w:r>
      </w:ins>
    </w:p>
    <w:p w14:paraId="7D7CBC4F" w14:textId="77777777" w:rsidR="00014A10" w:rsidRDefault="00014A10">
      <w:pPr>
        <w:pStyle w:val="TOC2"/>
        <w:tabs>
          <w:tab w:val="left" w:pos="787"/>
        </w:tabs>
        <w:rPr>
          <w:ins w:id="24" w:author="Peter Bugeia" w:date="2014-05-01T15:16:00Z"/>
          <w:rFonts w:asciiTheme="minorHAnsi" w:eastAsiaTheme="minorEastAsia" w:hAnsiTheme="minorHAnsi" w:cstheme="minorBidi"/>
          <w:color w:val="auto"/>
          <w:sz w:val="24"/>
          <w:lang w:val="en-US" w:eastAsia="ja-JP"/>
        </w:rPr>
      </w:pPr>
      <w:ins w:id="25" w:author="Peter Bugeia" w:date="2014-05-01T15:16:00Z">
        <w:r>
          <w:t>3.2</w:t>
        </w:r>
        <w:r>
          <w:rPr>
            <w:rFonts w:asciiTheme="minorHAnsi" w:eastAsiaTheme="minorEastAsia" w:hAnsiTheme="minorHAnsi" w:cstheme="minorBidi"/>
            <w:color w:val="auto"/>
            <w:sz w:val="24"/>
            <w:lang w:val="en-US" w:eastAsia="ja-JP"/>
          </w:rPr>
          <w:tab/>
        </w:r>
        <w:r>
          <w:t>Choosing your Login Method</w:t>
        </w:r>
        <w:r>
          <w:tab/>
        </w:r>
        <w:r>
          <w:fldChar w:fldCharType="begin"/>
        </w:r>
        <w:r>
          <w:instrText xml:space="preserve"> PAGEREF _Toc260576715 \h </w:instrText>
        </w:r>
      </w:ins>
      <w:r>
        <w:fldChar w:fldCharType="separate"/>
      </w:r>
      <w:ins w:id="26" w:author="Peter Bugeia" w:date="2014-05-01T15:16:00Z">
        <w:r>
          <w:t>10</w:t>
        </w:r>
        <w:r>
          <w:fldChar w:fldCharType="end"/>
        </w:r>
      </w:ins>
    </w:p>
    <w:p w14:paraId="35512334" w14:textId="77777777" w:rsidR="00014A10" w:rsidRDefault="00014A10">
      <w:pPr>
        <w:pStyle w:val="TOC2"/>
        <w:tabs>
          <w:tab w:val="left" w:pos="787"/>
        </w:tabs>
        <w:rPr>
          <w:ins w:id="27" w:author="Peter Bugeia" w:date="2014-05-01T15:16:00Z"/>
          <w:rFonts w:asciiTheme="minorHAnsi" w:eastAsiaTheme="minorEastAsia" w:hAnsiTheme="minorHAnsi" w:cstheme="minorBidi"/>
          <w:color w:val="auto"/>
          <w:sz w:val="24"/>
          <w:lang w:val="en-US" w:eastAsia="ja-JP"/>
        </w:rPr>
      </w:pPr>
      <w:ins w:id="28" w:author="Peter Bugeia" w:date="2014-05-01T15:16:00Z">
        <w:r>
          <w:t>3.3</w:t>
        </w:r>
        <w:r>
          <w:rPr>
            <w:rFonts w:asciiTheme="minorHAnsi" w:eastAsiaTheme="minorEastAsia" w:hAnsiTheme="minorHAnsi" w:cstheme="minorBidi"/>
            <w:color w:val="auto"/>
            <w:sz w:val="24"/>
            <w:lang w:val="en-US" w:eastAsia="ja-JP"/>
          </w:rPr>
          <w:tab/>
        </w:r>
        <w:r>
          <w:t>Standard DC21 Authentication</w:t>
        </w:r>
        <w:r>
          <w:tab/>
        </w:r>
        <w:r>
          <w:fldChar w:fldCharType="begin"/>
        </w:r>
        <w:r>
          <w:instrText xml:space="preserve"> PAGEREF _Toc260576716 \h </w:instrText>
        </w:r>
      </w:ins>
      <w:r>
        <w:fldChar w:fldCharType="separate"/>
      </w:r>
      <w:ins w:id="29" w:author="Peter Bugeia" w:date="2014-05-01T15:16:00Z">
        <w:r>
          <w:t>10</w:t>
        </w:r>
        <w:r>
          <w:fldChar w:fldCharType="end"/>
        </w:r>
      </w:ins>
    </w:p>
    <w:p w14:paraId="04C04927" w14:textId="77777777" w:rsidR="00014A10" w:rsidRDefault="00014A10">
      <w:pPr>
        <w:pStyle w:val="TOC3"/>
        <w:tabs>
          <w:tab w:val="left" w:pos="1213"/>
        </w:tabs>
        <w:rPr>
          <w:ins w:id="30" w:author="Peter Bugeia" w:date="2014-05-01T15:16:00Z"/>
          <w:rFonts w:asciiTheme="minorHAnsi" w:eastAsiaTheme="minorEastAsia" w:hAnsiTheme="minorHAnsi" w:cstheme="minorBidi"/>
          <w:color w:val="auto"/>
          <w:sz w:val="24"/>
          <w:lang w:val="en-US" w:eastAsia="ja-JP"/>
        </w:rPr>
      </w:pPr>
      <w:ins w:id="31" w:author="Peter Bugeia" w:date="2014-05-01T15:16:00Z">
        <w:r>
          <w:t>3.3.1</w:t>
        </w:r>
        <w:r>
          <w:rPr>
            <w:rFonts w:asciiTheme="minorHAnsi" w:eastAsiaTheme="minorEastAsia" w:hAnsiTheme="minorHAnsi" w:cstheme="minorBidi"/>
            <w:color w:val="auto"/>
            <w:sz w:val="24"/>
            <w:lang w:val="en-US" w:eastAsia="ja-JP"/>
          </w:rPr>
          <w:tab/>
        </w:r>
        <w:r>
          <w:t>Signing Up</w:t>
        </w:r>
        <w:r>
          <w:tab/>
        </w:r>
        <w:r>
          <w:fldChar w:fldCharType="begin"/>
        </w:r>
        <w:r>
          <w:instrText xml:space="preserve"> PAGEREF _Toc260576717 \h </w:instrText>
        </w:r>
      </w:ins>
      <w:r>
        <w:fldChar w:fldCharType="separate"/>
      </w:r>
      <w:ins w:id="32" w:author="Peter Bugeia" w:date="2014-05-01T15:16:00Z">
        <w:r>
          <w:t>10</w:t>
        </w:r>
        <w:r>
          <w:fldChar w:fldCharType="end"/>
        </w:r>
      </w:ins>
    </w:p>
    <w:p w14:paraId="5FC306AD" w14:textId="77777777" w:rsidR="00014A10" w:rsidRDefault="00014A10">
      <w:pPr>
        <w:pStyle w:val="TOC3"/>
        <w:tabs>
          <w:tab w:val="left" w:pos="1213"/>
        </w:tabs>
        <w:rPr>
          <w:ins w:id="33" w:author="Peter Bugeia" w:date="2014-05-01T15:16:00Z"/>
          <w:rFonts w:asciiTheme="minorHAnsi" w:eastAsiaTheme="minorEastAsia" w:hAnsiTheme="minorHAnsi" w:cstheme="minorBidi"/>
          <w:color w:val="auto"/>
          <w:sz w:val="24"/>
          <w:lang w:val="en-US" w:eastAsia="ja-JP"/>
        </w:rPr>
      </w:pPr>
      <w:ins w:id="34" w:author="Peter Bugeia" w:date="2014-05-01T15:16:00Z">
        <w:r>
          <w:t>3.3.2</w:t>
        </w:r>
        <w:r>
          <w:rPr>
            <w:rFonts w:asciiTheme="minorHAnsi" w:eastAsiaTheme="minorEastAsia" w:hAnsiTheme="minorHAnsi" w:cstheme="minorBidi"/>
            <w:color w:val="auto"/>
            <w:sz w:val="24"/>
            <w:lang w:val="en-US" w:eastAsia="ja-JP"/>
          </w:rPr>
          <w:tab/>
        </w:r>
        <w:r>
          <w:t>Standard Login</w:t>
        </w:r>
        <w:r>
          <w:tab/>
        </w:r>
        <w:r>
          <w:fldChar w:fldCharType="begin"/>
        </w:r>
        <w:r>
          <w:instrText xml:space="preserve"> PAGEREF _Toc260576718 \h </w:instrText>
        </w:r>
      </w:ins>
      <w:r>
        <w:fldChar w:fldCharType="separate"/>
      </w:r>
      <w:ins w:id="35" w:author="Peter Bugeia" w:date="2014-05-01T15:16:00Z">
        <w:r>
          <w:t>12</w:t>
        </w:r>
        <w:r>
          <w:fldChar w:fldCharType="end"/>
        </w:r>
      </w:ins>
    </w:p>
    <w:p w14:paraId="57E40CD0" w14:textId="77777777" w:rsidR="00014A10" w:rsidRDefault="00014A10">
      <w:pPr>
        <w:pStyle w:val="TOC2"/>
        <w:tabs>
          <w:tab w:val="left" w:pos="787"/>
        </w:tabs>
        <w:rPr>
          <w:ins w:id="36" w:author="Peter Bugeia" w:date="2014-05-01T15:16:00Z"/>
          <w:rFonts w:asciiTheme="minorHAnsi" w:eastAsiaTheme="minorEastAsia" w:hAnsiTheme="minorHAnsi" w:cstheme="minorBidi"/>
          <w:color w:val="auto"/>
          <w:sz w:val="24"/>
          <w:lang w:val="en-US" w:eastAsia="ja-JP"/>
        </w:rPr>
      </w:pPr>
      <w:ins w:id="37" w:author="Peter Bugeia" w:date="2014-05-01T15:16:00Z">
        <w:r>
          <w:t>3.4</w:t>
        </w:r>
        <w:r>
          <w:rPr>
            <w:rFonts w:asciiTheme="minorHAnsi" w:eastAsiaTheme="minorEastAsia" w:hAnsiTheme="minorHAnsi" w:cstheme="minorBidi"/>
            <w:color w:val="auto"/>
            <w:sz w:val="24"/>
            <w:lang w:val="en-US" w:eastAsia="ja-JP"/>
          </w:rPr>
          <w:tab/>
        </w:r>
        <w:r>
          <w:t>AAF Login</w:t>
        </w:r>
        <w:r>
          <w:tab/>
        </w:r>
        <w:r>
          <w:fldChar w:fldCharType="begin"/>
        </w:r>
        <w:r>
          <w:instrText xml:space="preserve"> PAGEREF _Toc260576719 \h </w:instrText>
        </w:r>
      </w:ins>
      <w:r>
        <w:fldChar w:fldCharType="separate"/>
      </w:r>
      <w:ins w:id="38" w:author="Peter Bugeia" w:date="2014-05-01T15:16:00Z">
        <w:r>
          <w:t>12</w:t>
        </w:r>
        <w:r>
          <w:fldChar w:fldCharType="end"/>
        </w:r>
      </w:ins>
    </w:p>
    <w:p w14:paraId="62CC6BF7" w14:textId="77777777" w:rsidR="00014A10" w:rsidRDefault="00014A10">
      <w:pPr>
        <w:pStyle w:val="TOC1"/>
        <w:tabs>
          <w:tab w:val="left" w:pos="371"/>
        </w:tabs>
        <w:rPr>
          <w:ins w:id="39" w:author="Peter Bugeia" w:date="2014-05-01T15:16:00Z"/>
          <w:rFonts w:asciiTheme="minorHAnsi" w:eastAsiaTheme="minorEastAsia" w:hAnsiTheme="minorHAnsi" w:cstheme="minorBidi"/>
          <w:color w:val="auto"/>
          <w:lang w:val="en-US" w:eastAsia="ja-JP"/>
        </w:rPr>
      </w:pPr>
      <w:ins w:id="40" w:author="Peter Bugeia" w:date="2014-05-01T15:16:00Z">
        <w:r>
          <w:t>4</w:t>
        </w:r>
        <w:r>
          <w:rPr>
            <w:rFonts w:asciiTheme="minorHAnsi" w:eastAsiaTheme="minorEastAsia" w:hAnsiTheme="minorHAnsi" w:cstheme="minorBidi"/>
            <w:color w:val="auto"/>
            <w:lang w:val="en-US" w:eastAsia="ja-JP"/>
          </w:rPr>
          <w:tab/>
        </w:r>
        <w:r>
          <w:t>General Operation</w:t>
        </w:r>
        <w:r>
          <w:tab/>
        </w:r>
        <w:r>
          <w:fldChar w:fldCharType="begin"/>
        </w:r>
        <w:r>
          <w:instrText xml:space="preserve"> PAGEREF _Toc260576720 \h </w:instrText>
        </w:r>
      </w:ins>
      <w:r>
        <w:fldChar w:fldCharType="separate"/>
      </w:r>
      <w:ins w:id="41" w:author="Peter Bugeia" w:date="2014-05-01T15:16:00Z">
        <w:r>
          <w:t>14</w:t>
        </w:r>
        <w:r>
          <w:fldChar w:fldCharType="end"/>
        </w:r>
      </w:ins>
    </w:p>
    <w:p w14:paraId="5756CBDB" w14:textId="77777777" w:rsidR="00014A10" w:rsidRDefault="00014A10">
      <w:pPr>
        <w:pStyle w:val="TOC2"/>
        <w:tabs>
          <w:tab w:val="left" w:pos="787"/>
        </w:tabs>
        <w:rPr>
          <w:ins w:id="42" w:author="Peter Bugeia" w:date="2014-05-01T15:16:00Z"/>
          <w:rFonts w:asciiTheme="minorHAnsi" w:eastAsiaTheme="minorEastAsia" w:hAnsiTheme="minorHAnsi" w:cstheme="minorBidi"/>
          <w:color w:val="auto"/>
          <w:sz w:val="24"/>
          <w:lang w:val="en-US" w:eastAsia="ja-JP"/>
        </w:rPr>
      </w:pPr>
      <w:ins w:id="43" w:author="Peter Bugeia" w:date="2014-05-01T15:16:00Z">
        <w:r>
          <w:t>4.1</w:t>
        </w:r>
        <w:r>
          <w:rPr>
            <w:rFonts w:asciiTheme="minorHAnsi" w:eastAsiaTheme="minorEastAsia" w:hAnsiTheme="minorHAnsi" w:cstheme="minorBidi"/>
            <w:color w:val="auto"/>
            <w:sz w:val="24"/>
            <w:lang w:val="en-US" w:eastAsia="ja-JP"/>
          </w:rPr>
          <w:tab/>
        </w:r>
        <w:r>
          <w:t>The DC21 Main Screen</w:t>
        </w:r>
        <w:r>
          <w:tab/>
        </w:r>
        <w:r>
          <w:fldChar w:fldCharType="begin"/>
        </w:r>
        <w:r>
          <w:instrText xml:space="preserve"> PAGEREF _Toc260576721 \h </w:instrText>
        </w:r>
      </w:ins>
      <w:r>
        <w:fldChar w:fldCharType="separate"/>
      </w:r>
      <w:ins w:id="44" w:author="Peter Bugeia" w:date="2014-05-01T15:16:00Z">
        <w:r>
          <w:t>14</w:t>
        </w:r>
        <w:r>
          <w:fldChar w:fldCharType="end"/>
        </w:r>
      </w:ins>
    </w:p>
    <w:p w14:paraId="37D76454" w14:textId="77777777" w:rsidR="00014A10" w:rsidRDefault="00014A10">
      <w:pPr>
        <w:pStyle w:val="TOC2"/>
        <w:tabs>
          <w:tab w:val="left" w:pos="787"/>
        </w:tabs>
        <w:rPr>
          <w:ins w:id="45" w:author="Peter Bugeia" w:date="2014-05-01T15:16:00Z"/>
          <w:rFonts w:asciiTheme="minorHAnsi" w:eastAsiaTheme="minorEastAsia" w:hAnsiTheme="minorHAnsi" w:cstheme="minorBidi"/>
          <w:color w:val="auto"/>
          <w:sz w:val="24"/>
          <w:lang w:val="en-US" w:eastAsia="ja-JP"/>
        </w:rPr>
      </w:pPr>
      <w:ins w:id="46" w:author="Peter Bugeia" w:date="2014-05-01T15:16:00Z">
        <w:r>
          <w:t>4.2</w:t>
        </w:r>
        <w:r>
          <w:rPr>
            <w:rFonts w:asciiTheme="minorHAnsi" w:eastAsiaTheme="minorEastAsia" w:hAnsiTheme="minorHAnsi" w:cstheme="minorBidi"/>
            <w:color w:val="auto"/>
            <w:sz w:val="24"/>
            <w:lang w:val="en-US" w:eastAsia="ja-JP"/>
          </w:rPr>
          <w:tab/>
        </w:r>
        <w:r>
          <w:t>Entering Dates and Times</w:t>
        </w:r>
        <w:r>
          <w:tab/>
        </w:r>
        <w:r>
          <w:fldChar w:fldCharType="begin"/>
        </w:r>
        <w:r>
          <w:instrText xml:space="preserve"> PAGEREF _Toc260576722 \h </w:instrText>
        </w:r>
      </w:ins>
      <w:r>
        <w:fldChar w:fldCharType="separate"/>
      </w:r>
      <w:ins w:id="47" w:author="Peter Bugeia" w:date="2014-05-01T15:16:00Z">
        <w:r>
          <w:t>15</w:t>
        </w:r>
        <w:r>
          <w:fldChar w:fldCharType="end"/>
        </w:r>
      </w:ins>
    </w:p>
    <w:p w14:paraId="5D30C733" w14:textId="77777777" w:rsidR="00014A10" w:rsidRDefault="00014A10">
      <w:pPr>
        <w:pStyle w:val="TOC2"/>
        <w:tabs>
          <w:tab w:val="left" w:pos="787"/>
        </w:tabs>
        <w:rPr>
          <w:ins w:id="48" w:author="Peter Bugeia" w:date="2014-05-01T15:16:00Z"/>
          <w:rFonts w:asciiTheme="minorHAnsi" w:eastAsiaTheme="minorEastAsia" w:hAnsiTheme="minorHAnsi" w:cstheme="minorBidi"/>
          <w:color w:val="auto"/>
          <w:sz w:val="24"/>
          <w:lang w:val="en-US" w:eastAsia="ja-JP"/>
        </w:rPr>
      </w:pPr>
      <w:ins w:id="49" w:author="Peter Bugeia" w:date="2014-05-01T15:16:00Z">
        <w:r>
          <w:t>4.3</w:t>
        </w:r>
        <w:r>
          <w:rPr>
            <w:rFonts w:asciiTheme="minorHAnsi" w:eastAsiaTheme="minorEastAsia" w:hAnsiTheme="minorHAnsi" w:cstheme="minorBidi"/>
            <w:color w:val="auto"/>
            <w:sz w:val="24"/>
            <w:lang w:val="en-US" w:eastAsia="ja-JP"/>
          </w:rPr>
          <w:tab/>
        </w:r>
        <w:r>
          <w:t>Entering Labels</w:t>
        </w:r>
        <w:r>
          <w:tab/>
        </w:r>
        <w:r>
          <w:fldChar w:fldCharType="begin"/>
        </w:r>
        <w:r>
          <w:instrText xml:space="preserve"> PAGEREF _Toc260576723 \h </w:instrText>
        </w:r>
      </w:ins>
      <w:r>
        <w:fldChar w:fldCharType="separate"/>
      </w:r>
      <w:ins w:id="50" w:author="Peter Bugeia" w:date="2014-05-01T15:16:00Z">
        <w:r>
          <w:t>16</w:t>
        </w:r>
        <w:r>
          <w:fldChar w:fldCharType="end"/>
        </w:r>
      </w:ins>
    </w:p>
    <w:p w14:paraId="3356E3D1" w14:textId="77777777" w:rsidR="00014A10" w:rsidRDefault="00014A10">
      <w:pPr>
        <w:pStyle w:val="TOC2"/>
        <w:tabs>
          <w:tab w:val="left" w:pos="787"/>
        </w:tabs>
        <w:rPr>
          <w:ins w:id="51" w:author="Peter Bugeia" w:date="2014-05-01T15:16:00Z"/>
          <w:rFonts w:asciiTheme="minorHAnsi" w:eastAsiaTheme="minorEastAsia" w:hAnsiTheme="minorHAnsi" w:cstheme="minorBidi"/>
          <w:color w:val="auto"/>
          <w:sz w:val="24"/>
          <w:lang w:val="en-US" w:eastAsia="ja-JP"/>
        </w:rPr>
      </w:pPr>
      <w:ins w:id="52" w:author="Peter Bugeia" w:date="2014-05-01T15:16:00Z">
        <w:r>
          <w:t>4.4</w:t>
        </w:r>
        <w:r>
          <w:rPr>
            <w:rFonts w:asciiTheme="minorHAnsi" w:eastAsiaTheme="minorEastAsia" w:hAnsiTheme="minorHAnsi" w:cstheme="minorBidi"/>
            <w:color w:val="auto"/>
            <w:sz w:val="24"/>
            <w:lang w:val="en-US" w:eastAsia="ja-JP"/>
          </w:rPr>
          <w:tab/>
        </w:r>
        <w:r>
          <w:t>Signing Out</w:t>
        </w:r>
        <w:r>
          <w:tab/>
        </w:r>
        <w:r>
          <w:fldChar w:fldCharType="begin"/>
        </w:r>
        <w:r>
          <w:instrText xml:space="preserve"> PAGEREF _Toc260576724 \h </w:instrText>
        </w:r>
      </w:ins>
      <w:r>
        <w:fldChar w:fldCharType="separate"/>
      </w:r>
      <w:ins w:id="53" w:author="Peter Bugeia" w:date="2014-05-01T15:16:00Z">
        <w:r>
          <w:t>16</w:t>
        </w:r>
        <w:r>
          <w:fldChar w:fldCharType="end"/>
        </w:r>
      </w:ins>
    </w:p>
    <w:p w14:paraId="276E9F2C" w14:textId="77777777" w:rsidR="00014A10" w:rsidRDefault="00014A10">
      <w:pPr>
        <w:pStyle w:val="TOC2"/>
        <w:tabs>
          <w:tab w:val="left" w:pos="787"/>
        </w:tabs>
        <w:rPr>
          <w:ins w:id="54" w:author="Peter Bugeia" w:date="2014-05-01T15:16:00Z"/>
          <w:rFonts w:asciiTheme="minorHAnsi" w:eastAsiaTheme="minorEastAsia" w:hAnsiTheme="minorHAnsi" w:cstheme="minorBidi"/>
          <w:color w:val="auto"/>
          <w:sz w:val="24"/>
          <w:lang w:val="en-US" w:eastAsia="ja-JP"/>
        </w:rPr>
      </w:pPr>
      <w:ins w:id="55" w:author="Peter Bugeia" w:date="2014-05-01T15:16:00Z">
        <w:r>
          <w:t>4.5</w:t>
        </w:r>
        <w:r>
          <w:rPr>
            <w:rFonts w:asciiTheme="minorHAnsi" w:eastAsiaTheme="minorEastAsia" w:hAnsiTheme="minorHAnsi" w:cstheme="minorBidi"/>
            <w:color w:val="auto"/>
            <w:sz w:val="24"/>
            <w:lang w:val="en-US" w:eastAsia="ja-JP"/>
          </w:rPr>
          <w:tab/>
        </w:r>
        <w:r>
          <w:t>Changing Your User Settings</w:t>
        </w:r>
        <w:r>
          <w:tab/>
        </w:r>
        <w:r>
          <w:fldChar w:fldCharType="begin"/>
        </w:r>
        <w:r>
          <w:instrText xml:space="preserve"> PAGEREF _Toc260576725 \h </w:instrText>
        </w:r>
      </w:ins>
      <w:r>
        <w:fldChar w:fldCharType="separate"/>
      </w:r>
      <w:ins w:id="56" w:author="Peter Bugeia" w:date="2014-05-01T15:16:00Z">
        <w:r>
          <w:t>17</w:t>
        </w:r>
        <w:r>
          <w:fldChar w:fldCharType="end"/>
        </w:r>
      </w:ins>
    </w:p>
    <w:p w14:paraId="59DD1115" w14:textId="77777777" w:rsidR="00014A10" w:rsidRDefault="00014A10">
      <w:pPr>
        <w:pStyle w:val="TOC3"/>
        <w:tabs>
          <w:tab w:val="left" w:pos="1213"/>
        </w:tabs>
        <w:rPr>
          <w:ins w:id="57" w:author="Peter Bugeia" w:date="2014-05-01T15:16:00Z"/>
          <w:rFonts w:asciiTheme="minorHAnsi" w:eastAsiaTheme="minorEastAsia" w:hAnsiTheme="minorHAnsi" w:cstheme="minorBidi"/>
          <w:color w:val="auto"/>
          <w:sz w:val="24"/>
          <w:lang w:val="en-US" w:eastAsia="ja-JP"/>
        </w:rPr>
      </w:pPr>
      <w:ins w:id="58" w:author="Peter Bugeia" w:date="2014-05-01T15:16:00Z">
        <w:r>
          <w:t>4.5.1</w:t>
        </w:r>
        <w:r>
          <w:rPr>
            <w:rFonts w:asciiTheme="minorHAnsi" w:eastAsiaTheme="minorEastAsia" w:hAnsiTheme="minorHAnsi" w:cstheme="minorBidi"/>
            <w:color w:val="auto"/>
            <w:sz w:val="24"/>
            <w:lang w:val="en-US" w:eastAsia="ja-JP"/>
          </w:rPr>
          <w:tab/>
        </w:r>
        <w:r>
          <w:t>Overview Tab</w:t>
        </w:r>
        <w:r>
          <w:tab/>
        </w:r>
        <w:r>
          <w:fldChar w:fldCharType="begin"/>
        </w:r>
        <w:r>
          <w:instrText xml:space="preserve"> PAGEREF _Toc260576726 \h </w:instrText>
        </w:r>
      </w:ins>
      <w:r>
        <w:fldChar w:fldCharType="separate"/>
      </w:r>
      <w:ins w:id="59" w:author="Peter Bugeia" w:date="2014-05-01T15:16:00Z">
        <w:r>
          <w:t>17</w:t>
        </w:r>
        <w:r>
          <w:fldChar w:fldCharType="end"/>
        </w:r>
      </w:ins>
    </w:p>
    <w:p w14:paraId="10E53204" w14:textId="77777777" w:rsidR="00014A10" w:rsidRDefault="00014A10">
      <w:pPr>
        <w:pStyle w:val="TOC3"/>
        <w:tabs>
          <w:tab w:val="left" w:pos="1213"/>
        </w:tabs>
        <w:rPr>
          <w:ins w:id="60" w:author="Peter Bugeia" w:date="2014-05-01T15:16:00Z"/>
          <w:rFonts w:asciiTheme="minorHAnsi" w:eastAsiaTheme="minorEastAsia" w:hAnsiTheme="minorHAnsi" w:cstheme="minorBidi"/>
          <w:color w:val="auto"/>
          <w:sz w:val="24"/>
          <w:lang w:val="en-US" w:eastAsia="ja-JP"/>
        </w:rPr>
      </w:pPr>
      <w:ins w:id="61" w:author="Peter Bugeia" w:date="2014-05-01T15:16:00Z">
        <w:r>
          <w:t>4.5.2</w:t>
        </w:r>
        <w:r>
          <w:rPr>
            <w:rFonts w:asciiTheme="minorHAnsi" w:eastAsiaTheme="minorEastAsia" w:hAnsiTheme="minorHAnsi" w:cstheme="minorBidi"/>
            <w:color w:val="auto"/>
            <w:sz w:val="24"/>
            <w:lang w:val="en-US" w:eastAsia="ja-JP"/>
          </w:rPr>
          <w:tab/>
        </w:r>
        <w:r>
          <w:t>Edit Details Tab</w:t>
        </w:r>
        <w:r>
          <w:tab/>
        </w:r>
        <w:r>
          <w:fldChar w:fldCharType="begin"/>
        </w:r>
        <w:r>
          <w:instrText xml:space="preserve"> PAGEREF _Toc260576727 \h </w:instrText>
        </w:r>
      </w:ins>
      <w:r>
        <w:fldChar w:fldCharType="separate"/>
      </w:r>
      <w:ins w:id="62" w:author="Peter Bugeia" w:date="2014-05-01T15:16:00Z">
        <w:r>
          <w:t>18</w:t>
        </w:r>
        <w:r>
          <w:fldChar w:fldCharType="end"/>
        </w:r>
      </w:ins>
    </w:p>
    <w:p w14:paraId="43BC7FB2" w14:textId="77777777" w:rsidR="00014A10" w:rsidRDefault="00014A10">
      <w:pPr>
        <w:pStyle w:val="TOC3"/>
        <w:tabs>
          <w:tab w:val="left" w:pos="1213"/>
        </w:tabs>
        <w:rPr>
          <w:ins w:id="63" w:author="Peter Bugeia" w:date="2014-05-01T15:16:00Z"/>
          <w:rFonts w:asciiTheme="minorHAnsi" w:eastAsiaTheme="minorEastAsia" w:hAnsiTheme="minorHAnsi" w:cstheme="minorBidi"/>
          <w:color w:val="auto"/>
          <w:sz w:val="24"/>
          <w:lang w:val="en-US" w:eastAsia="ja-JP"/>
        </w:rPr>
      </w:pPr>
      <w:ins w:id="64" w:author="Peter Bugeia" w:date="2014-05-01T15:16:00Z">
        <w:r>
          <w:t>4.5.3</w:t>
        </w:r>
        <w:r>
          <w:rPr>
            <w:rFonts w:asciiTheme="minorHAnsi" w:eastAsiaTheme="minorEastAsia" w:hAnsiTheme="minorHAnsi" w:cstheme="minorBidi"/>
            <w:color w:val="auto"/>
            <w:sz w:val="24"/>
            <w:lang w:val="en-US" w:eastAsia="ja-JP"/>
          </w:rPr>
          <w:tab/>
        </w:r>
        <w:r>
          <w:t>Change Password Tab</w:t>
        </w:r>
        <w:r>
          <w:tab/>
        </w:r>
        <w:r>
          <w:fldChar w:fldCharType="begin"/>
        </w:r>
        <w:r>
          <w:instrText xml:space="preserve"> PAGEREF _Toc260576728 \h </w:instrText>
        </w:r>
      </w:ins>
      <w:r>
        <w:fldChar w:fldCharType="separate"/>
      </w:r>
      <w:ins w:id="65" w:author="Peter Bugeia" w:date="2014-05-01T15:16:00Z">
        <w:r>
          <w:t>18</w:t>
        </w:r>
        <w:r>
          <w:fldChar w:fldCharType="end"/>
        </w:r>
      </w:ins>
    </w:p>
    <w:p w14:paraId="317BAB01" w14:textId="77777777" w:rsidR="00014A10" w:rsidRDefault="00014A10">
      <w:pPr>
        <w:pStyle w:val="TOC1"/>
        <w:tabs>
          <w:tab w:val="left" w:pos="371"/>
        </w:tabs>
        <w:rPr>
          <w:ins w:id="66" w:author="Peter Bugeia" w:date="2014-05-01T15:16:00Z"/>
          <w:rFonts w:asciiTheme="minorHAnsi" w:eastAsiaTheme="minorEastAsia" w:hAnsiTheme="minorHAnsi" w:cstheme="minorBidi"/>
          <w:color w:val="auto"/>
          <w:lang w:val="en-US" w:eastAsia="ja-JP"/>
        </w:rPr>
      </w:pPr>
      <w:ins w:id="67" w:author="Peter Bugeia" w:date="2014-05-01T15:16:00Z">
        <w:r>
          <w:t>5</w:t>
        </w:r>
        <w:r>
          <w:rPr>
            <w:rFonts w:asciiTheme="minorHAnsi" w:eastAsiaTheme="minorEastAsia" w:hAnsiTheme="minorHAnsi" w:cstheme="minorBidi"/>
            <w:color w:val="auto"/>
            <w:lang w:val="en-US" w:eastAsia="ja-JP"/>
          </w:rPr>
          <w:tab/>
        </w:r>
        <w:r>
          <w:t>Organisational Units and Projects</w:t>
        </w:r>
        <w:r>
          <w:tab/>
        </w:r>
        <w:r>
          <w:fldChar w:fldCharType="begin"/>
        </w:r>
        <w:r>
          <w:instrText xml:space="preserve"> PAGEREF _Toc260576729 \h </w:instrText>
        </w:r>
      </w:ins>
      <w:r>
        <w:fldChar w:fldCharType="separate"/>
      </w:r>
      <w:ins w:id="68" w:author="Peter Bugeia" w:date="2014-05-01T15:16:00Z">
        <w:r>
          <w:t>20</w:t>
        </w:r>
        <w:r>
          <w:fldChar w:fldCharType="end"/>
        </w:r>
      </w:ins>
    </w:p>
    <w:p w14:paraId="705C08F2" w14:textId="77777777" w:rsidR="00014A10" w:rsidRDefault="00014A10">
      <w:pPr>
        <w:pStyle w:val="TOC2"/>
        <w:tabs>
          <w:tab w:val="left" w:pos="787"/>
        </w:tabs>
        <w:rPr>
          <w:ins w:id="69" w:author="Peter Bugeia" w:date="2014-05-01T15:16:00Z"/>
          <w:rFonts w:asciiTheme="minorHAnsi" w:eastAsiaTheme="minorEastAsia" w:hAnsiTheme="minorHAnsi" w:cstheme="minorBidi"/>
          <w:color w:val="auto"/>
          <w:sz w:val="24"/>
          <w:lang w:val="en-US" w:eastAsia="ja-JP"/>
        </w:rPr>
      </w:pPr>
      <w:ins w:id="70" w:author="Peter Bugeia" w:date="2014-05-01T15:16:00Z">
        <w:r>
          <w:t>5.1</w:t>
        </w:r>
        <w:r>
          <w:rPr>
            <w:rFonts w:asciiTheme="minorHAnsi" w:eastAsiaTheme="minorEastAsia" w:hAnsiTheme="minorHAnsi" w:cstheme="minorBidi"/>
            <w:color w:val="auto"/>
            <w:sz w:val="24"/>
            <w:lang w:val="en-US" w:eastAsia="ja-JP"/>
          </w:rPr>
          <w:tab/>
        </w:r>
        <w:r>
          <w:t xml:space="preserve">Creating </w:t>
        </w:r>
        <w:r w:rsidRPr="00A64E24">
          <w:t xml:space="preserve">an </w:t>
        </w:r>
        <w:r>
          <w:t xml:space="preserve">Organisational Unit </w:t>
        </w:r>
        <w:r w:rsidRPr="00A64E24">
          <w:t>Entry</w:t>
        </w:r>
        <w:r>
          <w:tab/>
        </w:r>
        <w:r>
          <w:fldChar w:fldCharType="begin"/>
        </w:r>
        <w:r>
          <w:instrText xml:space="preserve"> PAGEREF _Toc260576730 \h </w:instrText>
        </w:r>
      </w:ins>
      <w:r>
        <w:fldChar w:fldCharType="separate"/>
      </w:r>
      <w:ins w:id="71" w:author="Peter Bugeia" w:date="2014-05-01T15:16:00Z">
        <w:r>
          <w:t>21</w:t>
        </w:r>
        <w:r>
          <w:fldChar w:fldCharType="end"/>
        </w:r>
      </w:ins>
    </w:p>
    <w:p w14:paraId="15D025FA" w14:textId="77777777" w:rsidR="00014A10" w:rsidRDefault="00014A10">
      <w:pPr>
        <w:pStyle w:val="TOC2"/>
        <w:tabs>
          <w:tab w:val="left" w:pos="787"/>
        </w:tabs>
        <w:rPr>
          <w:ins w:id="72" w:author="Peter Bugeia" w:date="2014-05-01T15:16:00Z"/>
          <w:rFonts w:asciiTheme="minorHAnsi" w:eastAsiaTheme="minorEastAsia" w:hAnsiTheme="minorHAnsi" w:cstheme="minorBidi"/>
          <w:color w:val="auto"/>
          <w:sz w:val="24"/>
          <w:lang w:val="en-US" w:eastAsia="ja-JP"/>
        </w:rPr>
      </w:pPr>
      <w:ins w:id="73" w:author="Peter Bugeia" w:date="2014-05-01T15:16:00Z">
        <w:r w:rsidRPr="00A64E24">
          <w:t>5.2</w:t>
        </w:r>
        <w:r>
          <w:rPr>
            <w:rFonts w:asciiTheme="minorHAnsi" w:eastAsiaTheme="minorEastAsia" w:hAnsiTheme="minorHAnsi" w:cstheme="minorBidi"/>
            <w:color w:val="auto"/>
            <w:sz w:val="24"/>
            <w:lang w:val="en-US" w:eastAsia="ja-JP"/>
          </w:rPr>
          <w:tab/>
        </w:r>
        <w:r w:rsidRPr="00A64E24">
          <w:t xml:space="preserve">Editing an </w:t>
        </w:r>
        <w:r>
          <w:t xml:space="preserve">Organisational Unit </w:t>
        </w:r>
        <w:r w:rsidRPr="00A64E24">
          <w:t>Entry</w:t>
        </w:r>
        <w:r>
          <w:tab/>
        </w:r>
        <w:r>
          <w:fldChar w:fldCharType="begin"/>
        </w:r>
        <w:r>
          <w:instrText xml:space="preserve"> PAGEREF _Toc260576731 \h </w:instrText>
        </w:r>
      </w:ins>
      <w:r>
        <w:fldChar w:fldCharType="separate"/>
      </w:r>
      <w:ins w:id="74" w:author="Peter Bugeia" w:date="2014-05-01T15:16:00Z">
        <w:r>
          <w:t>24</w:t>
        </w:r>
        <w:r>
          <w:fldChar w:fldCharType="end"/>
        </w:r>
      </w:ins>
    </w:p>
    <w:p w14:paraId="6D4D973F" w14:textId="77777777" w:rsidR="00014A10" w:rsidRDefault="00014A10">
      <w:pPr>
        <w:pStyle w:val="TOC2"/>
        <w:tabs>
          <w:tab w:val="left" w:pos="787"/>
        </w:tabs>
        <w:rPr>
          <w:ins w:id="75" w:author="Peter Bugeia" w:date="2014-05-01T15:16:00Z"/>
          <w:rFonts w:asciiTheme="minorHAnsi" w:eastAsiaTheme="minorEastAsia" w:hAnsiTheme="minorHAnsi" w:cstheme="minorBidi"/>
          <w:color w:val="auto"/>
          <w:sz w:val="24"/>
          <w:lang w:val="en-US" w:eastAsia="ja-JP"/>
        </w:rPr>
      </w:pPr>
      <w:ins w:id="76" w:author="Peter Bugeia" w:date="2014-05-01T15:16:00Z">
        <w:r>
          <w:t>5.3</w:t>
        </w:r>
        <w:r>
          <w:rPr>
            <w:rFonts w:asciiTheme="minorHAnsi" w:eastAsiaTheme="minorEastAsia" w:hAnsiTheme="minorHAnsi" w:cstheme="minorBidi"/>
            <w:color w:val="auto"/>
            <w:sz w:val="24"/>
            <w:lang w:val="en-US" w:eastAsia="ja-JP"/>
          </w:rPr>
          <w:tab/>
        </w:r>
        <w:r>
          <w:t>Creating a Project</w:t>
        </w:r>
        <w:r w:rsidRPr="00A64E24">
          <w:t xml:space="preserve"> Entry</w:t>
        </w:r>
        <w:r>
          <w:tab/>
        </w:r>
        <w:r>
          <w:fldChar w:fldCharType="begin"/>
        </w:r>
        <w:r>
          <w:instrText xml:space="preserve"> PAGEREF _Toc260576732 \h </w:instrText>
        </w:r>
      </w:ins>
      <w:r>
        <w:fldChar w:fldCharType="separate"/>
      </w:r>
      <w:ins w:id="77" w:author="Peter Bugeia" w:date="2014-05-01T15:16:00Z">
        <w:r>
          <w:t>24</w:t>
        </w:r>
        <w:r>
          <w:fldChar w:fldCharType="end"/>
        </w:r>
      </w:ins>
    </w:p>
    <w:p w14:paraId="54B04B44" w14:textId="77777777" w:rsidR="00014A10" w:rsidRDefault="00014A10">
      <w:pPr>
        <w:pStyle w:val="TOC2"/>
        <w:tabs>
          <w:tab w:val="left" w:pos="787"/>
        </w:tabs>
        <w:rPr>
          <w:ins w:id="78" w:author="Peter Bugeia" w:date="2014-05-01T15:16:00Z"/>
          <w:rFonts w:asciiTheme="minorHAnsi" w:eastAsiaTheme="minorEastAsia" w:hAnsiTheme="minorHAnsi" w:cstheme="minorBidi"/>
          <w:color w:val="auto"/>
          <w:sz w:val="24"/>
          <w:lang w:val="en-US" w:eastAsia="ja-JP"/>
        </w:rPr>
      </w:pPr>
      <w:ins w:id="79" w:author="Peter Bugeia" w:date="2014-05-01T15:16:00Z">
        <w:r>
          <w:t>5.4</w:t>
        </w:r>
        <w:r>
          <w:rPr>
            <w:rFonts w:asciiTheme="minorHAnsi" w:eastAsiaTheme="minorEastAsia" w:hAnsiTheme="minorHAnsi" w:cstheme="minorBidi"/>
            <w:color w:val="auto"/>
            <w:sz w:val="24"/>
            <w:lang w:val="en-US" w:eastAsia="ja-JP"/>
          </w:rPr>
          <w:tab/>
        </w:r>
        <w:r w:rsidRPr="00A64E24">
          <w:t xml:space="preserve">Editing </w:t>
        </w:r>
        <w:r>
          <w:t>a Project</w:t>
        </w:r>
        <w:r w:rsidRPr="00A64E24">
          <w:t xml:space="preserve"> Entry</w:t>
        </w:r>
        <w:r>
          <w:tab/>
        </w:r>
        <w:r>
          <w:fldChar w:fldCharType="begin"/>
        </w:r>
        <w:r>
          <w:instrText xml:space="preserve"> PAGEREF _Toc260576733 \h </w:instrText>
        </w:r>
      </w:ins>
      <w:r>
        <w:fldChar w:fldCharType="separate"/>
      </w:r>
      <w:ins w:id="80" w:author="Peter Bugeia" w:date="2014-05-01T15:16:00Z">
        <w:r>
          <w:t>27</w:t>
        </w:r>
        <w:r>
          <w:fldChar w:fldCharType="end"/>
        </w:r>
      </w:ins>
    </w:p>
    <w:p w14:paraId="0A444174" w14:textId="77777777" w:rsidR="00014A10" w:rsidRDefault="00014A10">
      <w:pPr>
        <w:pStyle w:val="TOC2"/>
        <w:tabs>
          <w:tab w:val="left" w:pos="787"/>
        </w:tabs>
        <w:rPr>
          <w:ins w:id="81" w:author="Peter Bugeia" w:date="2014-05-01T15:16:00Z"/>
          <w:rFonts w:asciiTheme="minorHAnsi" w:eastAsiaTheme="minorEastAsia" w:hAnsiTheme="minorHAnsi" w:cstheme="minorBidi"/>
          <w:color w:val="auto"/>
          <w:sz w:val="24"/>
          <w:lang w:val="en-US" w:eastAsia="ja-JP"/>
        </w:rPr>
      </w:pPr>
      <w:ins w:id="82" w:author="Peter Bugeia" w:date="2014-05-01T15:16:00Z">
        <w:r>
          <w:t>5.5</w:t>
        </w:r>
        <w:r>
          <w:rPr>
            <w:rFonts w:asciiTheme="minorHAnsi" w:eastAsiaTheme="minorEastAsia" w:hAnsiTheme="minorHAnsi" w:cstheme="minorBidi"/>
            <w:color w:val="auto"/>
            <w:sz w:val="24"/>
            <w:lang w:val="en-US" w:eastAsia="ja-JP"/>
          </w:rPr>
          <w:tab/>
        </w:r>
        <w:r>
          <w:t>Setting Up Project Parameters</w:t>
        </w:r>
        <w:r>
          <w:tab/>
        </w:r>
        <w:r>
          <w:fldChar w:fldCharType="begin"/>
        </w:r>
        <w:r>
          <w:instrText xml:space="preserve"> PAGEREF _Toc260576734 \h </w:instrText>
        </w:r>
      </w:ins>
      <w:r>
        <w:fldChar w:fldCharType="separate"/>
      </w:r>
      <w:ins w:id="83" w:author="Peter Bugeia" w:date="2014-05-01T15:16:00Z">
        <w:r>
          <w:t>27</w:t>
        </w:r>
        <w:r>
          <w:fldChar w:fldCharType="end"/>
        </w:r>
      </w:ins>
    </w:p>
    <w:p w14:paraId="778FB922" w14:textId="77777777" w:rsidR="00014A10" w:rsidRDefault="00014A10">
      <w:pPr>
        <w:pStyle w:val="TOC1"/>
        <w:tabs>
          <w:tab w:val="left" w:pos="371"/>
        </w:tabs>
        <w:rPr>
          <w:ins w:id="84" w:author="Peter Bugeia" w:date="2014-05-01T15:16:00Z"/>
          <w:rFonts w:asciiTheme="minorHAnsi" w:eastAsiaTheme="minorEastAsia" w:hAnsiTheme="minorHAnsi" w:cstheme="minorBidi"/>
          <w:color w:val="auto"/>
          <w:lang w:val="en-US" w:eastAsia="ja-JP"/>
        </w:rPr>
      </w:pPr>
      <w:ins w:id="85" w:author="Peter Bugeia" w:date="2014-05-01T15:16:00Z">
        <w:r>
          <w:t>6</w:t>
        </w:r>
        <w:r>
          <w:rPr>
            <w:rFonts w:asciiTheme="minorHAnsi" w:eastAsiaTheme="minorEastAsia" w:hAnsiTheme="minorHAnsi" w:cstheme="minorBidi"/>
            <w:color w:val="auto"/>
            <w:lang w:val="en-US" w:eastAsia="ja-JP"/>
          </w:rPr>
          <w:tab/>
        </w:r>
        <w:r>
          <w:t>Data File Storage and Metadata</w:t>
        </w:r>
        <w:r>
          <w:tab/>
        </w:r>
        <w:r>
          <w:fldChar w:fldCharType="begin"/>
        </w:r>
        <w:r>
          <w:instrText xml:space="preserve"> PAGEREF _Toc260576735 \h </w:instrText>
        </w:r>
      </w:ins>
      <w:r>
        <w:fldChar w:fldCharType="separate"/>
      </w:r>
      <w:ins w:id="86" w:author="Peter Bugeia" w:date="2014-05-01T15:16:00Z">
        <w:r>
          <w:t>29</w:t>
        </w:r>
        <w:r>
          <w:fldChar w:fldCharType="end"/>
        </w:r>
      </w:ins>
    </w:p>
    <w:p w14:paraId="5FBE3DD1" w14:textId="77777777" w:rsidR="00014A10" w:rsidRDefault="00014A10">
      <w:pPr>
        <w:pStyle w:val="TOC2"/>
        <w:tabs>
          <w:tab w:val="left" w:pos="787"/>
        </w:tabs>
        <w:rPr>
          <w:ins w:id="87" w:author="Peter Bugeia" w:date="2014-05-01T15:16:00Z"/>
          <w:rFonts w:asciiTheme="minorHAnsi" w:eastAsiaTheme="minorEastAsia" w:hAnsiTheme="minorHAnsi" w:cstheme="minorBidi"/>
          <w:color w:val="auto"/>
          <w:sz w:val="24"/>
          <w:lang w:val="en-US" w:eastAsia="ja-JP"/>
        </w:rPr>
      </w:pPr>
      <w:ins w:id="88" w:author="Peter Bugeia" w:date="2014-05-01T15:16:00Z">
        <w:r>
          <w:t>6.1</w:t>
        </w:r>
        <w:r>
          <w:rPr>
            <w:rFonts w:asciiTheme="minorHAnsi" w:eastAsiaTheme="minorEastAsia" w:hAnsiTheme="minorHAnsi" w:cstheme="minorBidi"/>
            <w:color w:val="auto"/>
            <w:sz w:val="24"/>
            <w:lang w:val="en-US" w:eastAsia="ja-JP"/>
          </w:rPr>
          <w:tab/>
        </w:r>
        <w:r>
          <w:t>Data File Types</w:t>
        </w:r>
        <w:r>
          <w:tab/>
        </w:r>
        <w:r>
          <w:fldChar w:fldCharType="begin"/>
        </w:r>
        <w:r>
          <w:instrText xml:space="preserve"> PAGEREF _Toc260576736 \h </w:instrText>
        </w:r>
      </w:ins>
      <w:r>
        <w:fldChar w:fldCharType="separate"/>
      </w:r>
      <w:ins w:id="89" w:author="Peter Bugeia" w:date="2014-05-01T15:16:00Z">
        <w:r>
          <w:t>29</w:t>
        </w:r>
        <w:r>
          <w:fldChar w:fldCharType="end"/>
        </w:r>
      </w:ins>
    </w:p>
    <w:p w14:paraId="20566D7E" w14:textId="77777777" w:rsidR="00014A10" w:rsidRDefault="00014A10">
      <w:pPr>
        <w:pStyle w:val="TOC2"/>
        <w:tabs>
          <w:tab w:val="left" w:pos="787"/>
        </w:tabs>
        <w:rPr>
          <w:ins w:id="90" w:author="Peter Bugeia" w:date="2014-05-01T15:16:00Z"/>
          <w:rFonts w:asciiTheme="minorHAnsi" w:eastAsiaTheme="minorEastAsia" w:hAnsiTheme="minorHAnsi" w:cstheme="minorBidi"/>
          <w:color w:val="auto"/>
          <w:sz w:val="24"/>
          <w:lang w:val="en-US" w:eastAsia="ja-JP"/>
        </w:rPr>
      </w:pPr>
      <w:ins w:id="91" w:author="Peter Bugeia" w:date="2014-05-01T15:16:00Z">
        <w:r>
          <w:t>6.2</w:t>
        </w:r>
        <w:r>
          <w:rPr>
            <w:rFonts w:asciiTheme="minorHAnsi" w:eastAsiaTheme="minorEastAsia" w:hAnsiTheme="minorHAnsi" w:cstheme="minorBidi"/>
            <w:color w:val="auto"/>
            <w:sz w:val="24"/>
            <w:lang w:val="en-US" w:eastAsia="ja-JP"/>
          </w:rPr>
          <w:tab/>
        </w:r>
        <w:r>
          <w:t>Metadata</w:t>
        </w:r>
        <w:r>
          <w:tab/>
        </w:r>
        <w:r>
          <w:fldChar w:fldCharType="begin"/>
        </w:r>
        <w:r>
          <w:instrText xml:space="preserve"> PAGEREF _Toc260576737 \h </w:instrText>
        </w:r>
      </w:ins>
      <w:r>
        <w:fldChar w:fldCharType="separate"/>
      </w:r>
      <w:ins w:id="92" w:author="Peter Bugeia" w:date="2014-05-01T15:16:00Z">
        <w:r>
          <w:t>29</w:t>
        </w:r>
        <w:r>
          <w:fldChar w:fldCharType="end"/>
        </w:r>
      </w:ins>
    </w:p>
    <w:p w14:paraId="2EB34A33" w14:textId="77777777" w:rsidR="00014A10" w:rsidRDefault="00014A10">
      <w:pPr>
        <w:pStyle w:val="TOC3"/>
        <w:tabs>
          <w:tab w:val="left" w:pos="1213"/>
        </w:tabs>
        <w:rPr>
          <w:ins w:id="93" w:author="Peter Bugeia" w:date="2014-05-01T15:16:00Z"/>
          <w:rFonts w:asciiTheme="minorHAnsi" w:eastAsiaTheme="minorEastAsia" w:hAnsiTheme="minorHAnsi" w:cstheme="minorBidi"/>
          <w:color w:val="auto"/>
          <w:sz w:val="24"/>
          <w:lang w:val="en-US" w:eastAsia="ja-JP"/>
        </w:rPr>
      </w:pPr>
      <w:ins w:id="94" w:author="Peter Bugeia" w:date="2014-05-01T15:16:00Z">
        <w:r>
          <w:t>6.2.1</w:t>
        </w:r>
        <w:r>
          <w:rPr>
            <w:rFonts w:asciiTheme="minorHAnsi" w:eastAsiaTheme="minorEastAsia" w:hAnsiTheme="minorHAnsi" w:cstheme="minorBidi"/>
            <w:color w:val="auto"/>
            <w:sz w:val="24"/>
            <w:lang w:val="en-US" w:eastAsia="ja-JP"/>
          </w:rPr>
          <w:tab/>
        </w:r>
        <w:r>
          <w:t>Basic Information</w:t>
        </w:r>
        <w:r>
          <w:tab/>
        </w:r>
        <w:r>
          <w:fldChar w:fldCharType="begin"/>
        </w:r>
        <w:r>
          <w:instrText xml:space="preserve"> PAGEREF _Toc260576738 \h </w:instrText>
        </w:r>
      </w:ins>
      <w:r>
        <w:fldChar w:fldCharType="separate"/>
      </w:r>
      <w:ins w:id="95" w:author="Peter Bugeia" w:date="2014-05-01T15:16:00Z">
        <w:r>
          <w:t>29</w:t>
        </w:r>
        <w:r>
          <w:fldChar w:fldCharType="end"/>
        </w:r>
      </w:ins>
    </w:p>
    <w:p w14:paraId="2F324EAF" w14:textId="77777777" w:rsidR="00014A10" w:rsidRDefault="00014A10">
      <w:pPr>
        <w:pStyle w:val="TOC3"/>
        <w:tabs>
          <w:tab w:val="left" w:pos="1213"/>
        </w:tabs>
        <w:rPr>
          <w:ins w:id="96" w:author="Peter Bugeia" w:date="2014-05-01T15:16:00Z"/>
          <w:rFonts w:asciiTheme="minorHAnsi" w:eastAsiaTheme="minorEastAsia" w:hAnsiTheme="minorHAnsi" w:cstheme="minorBidi"/>
          <w:color w:val="auto"/>
          <w:sz w:val="24"/>
          <w:lang w:val="en-US" w:eastAsia="ja-JP"/>
        </w:rPr>
      </w:pPr>
      <w:ins w:id="97" w:author="Peter Bugeia" w:date="2014-05-01T15:16:00Z">
        <w:r>
          <w:t>6.2.2</w:t>
        </w:r>
        <w:r>
          <w:rPr>
            <w:rFonts w:asciiTheme="minorHAnsi" w:eastAsiaTheme="minorEastAsia" w:hAnsiTheme="minorHAnsi" w:cstheme="minorBidi"/>
            <w:color w:val="auto"/>
            <w:sz w:val="24"/>
            <w:lang w:val="en-US" w:eastAsia="ja-JP"/>
          </w:rPr>
          <w:tab/>
        </w:r>
        <w:r>
          <w:t>Access Control</w:t>
        </w:r>
        <w:r>
          <w:tab/>
        </w:r>
        <w:r>
          <w:fldChar w:fldCharType="begin"/>
        </w:r>
        <w:r>
          <w:instrText xml:space="preserve"> PAGEREF _Toc260576739 \h </w:instrText>
        </w:r>
      </w:ins>
      <w:r>
        <w:fldChar w:fldCharType="separate"/>
      </w:r>
      <w:ins w:id="98" w:author="Peter Bugeia" w:date="2014-05-01T15:16:00Z">
        <w:r>
          <w:t>32</w:t>
        </w:r>
        <w:r>
          <w:fldChar w:fldCharType="end"/>
        </w:r>
      </w:ins>
    </w:p>
    <w:p w14:paraId="38016658" w14:textId="77777777" w:rsidR="00014A10" w:rsidRDefault="00014A10">
      <w:pPr>
        <w:pStyle w:val="TOC3"/>
        <w:tabs>
          <w:tab w:val="left" w:pos="1213"/>
        </w:tabs>
        <w:rPr>
          <w:ins w:id="99" w:author="Peter Bugeia" w:date="2014-05-01T15:16:00Z"/>
          <w:rFonts w:asciiTheme="minorHAnsi" w:eastAsiaTheme="minorEastAsia" w:hAnsiTheme="minorHAnsi" w:cstheme="minorBidi"/>
          <w:color w:val="auto"/>
          <w:sz w:val="24"/>
          <w:lang w:val="en-US" w:eastAsia="ja-JP"/>
        </w:rPr>
      </w:pPr>
      <w:ins w:id="100" w:author="Peter Bugeia" w:date="2014-05-01T15:16:00Z">
        <w:r>
          <w:t>6.2.3</w:t>
        </w:r>
        <w:r>
          <w:rPr>
            <w:rFonts w:asciiTheme="minorHAnsi" w:eastAsiaTheme="minorEastAsia" w:hAnsiTheme="minorHAnsi" w:cstheme="minorBidi"/>
            <w:color w:val="auto"/>
            <w:sz w:val="24"/>
            <w:lang w:val="en-US" w:eastAsia="ja-JP"/>
          </w:rPr>
          <w:tab/>
        </w:r>
        <w:r>
          <w:t>File Relationships</w:t>
        </w:r>
        <w:r>
          <w:tab/>
        </w:r>
        <w:r>
          <w:fldChar w:fldCharType="begin"/>
        </w:r>
        <w:r>
          <w:instrText xml:space="preserve"> PAGEREF _Toc260576740 \h </w:instrText>
        </w:r>
      </w:ins>
      <w:r>
        <w:fldChar w:fldCharType="separate"/>
      </w:r>
      <w:ins w:id="101" w:author="Peter Bugeia" w:date="2014-05-01T15:16:00Z">
        <w:r>
          <w:t>34</w:t>
        </w:r>
        <w:r>
          <w:fldChar w:fldCharType="end"/>
        </w:r>
      </w:ins>
    </w:p>
    <w:p w14:paraId="28BFFE7C" w14:textId="77777777" w:rsidR="00014A10" w:rsidRDefault="00014A10">
      <w:pPr>
        <w:pStyle w:val="TOC3"/>
        <w:tabs>
          <w:tab w:val="left" w:pos="1213"/>
        </w:tabs>
        <w:rPr>
          <w:ins w:id="102" w:author="Peter Bugeia" w:date="2014-05-01T15:16:00Z"/>
          <w:rFonts w:asciiTheme="minorHAnsi" w:eastAsiaTheme="minorEastAsia" w:hAnsiTheme="minorHAnsi" w:cstheme="minorBidi"/>
          <w:color w:val="auto"/>
          <w:sz w:val="24"/>
          <w:lang w:val="en-US" w:eastAsia="ja-JP"/>
        </w:rPr>
      </w:pPr>
      <w:ins w:id="103" w:author="Peter Bugeia" w:date="2014-05-01T15:16:00Z">
        <w:r>
          <w:t>6.2.4</w:t>
        </w:r>
        <w:r>
          <w:rPr>
            <w:rFonts w:asciiTheme="minorHAnsi" w:eastAsiaTheme="minorEastAsia" w:hAnsiTheme="minorHAnsi" w:cstheme="minorBidi"/>
            <w:color w:val="auto"/>
            <w:sz w:val="24"/>
            <w:lang w:val="en-US" w:eastAsia="ja-JP"/>
          </w:rPr>
          <w:tab/>
        </w:r>
        <w:r>
          <w:t>Summary Information Extracted from TOA5 Files</w:t>
        </w:r>
        <w:r>
          <w:tab/>
        </w:r>
        <w:r>
          <w:fldChar w:fldCharType="begin"/>
        </w:r>
        <w:r>
          <w:instrText xml:space="preserve"> PAGEREF _Toc260576741 \h </w:instrText>
        </w:r>
      </w:ins>
      <w:r>
        <w:fldChar w:fldCharType="separate"/>
      </w:r>
      <w:ins w:id="104" w:author="Peter Bugeia" w:date="2014-05-01T15:16:00Z">
        <w:r>
          <w:t>35</w:t>
        </w:r>
        <w:r>
          <w:fldChar w:fldCharType="end"/>
        </w:r>
      </w:ins>
    </w:p>
    <w:p w14:paraId="68929D95" w14:textId="77777777" w:rsidR="00014A10" w:rsidRDefault="00014A10">
      <w:pPr>
        <w:pStyle w:val="TOC3"/>
        <w:tabs>
          <w:tab w:val="left" w:pos="1213"/>
        </w:tabs>
        <w:rPr>
          <w:ins w:id="105" w:author="Peter Bugeia" w:date="2014-05-01T15:16:00Z"/>
          <w:rFonts w:asciiTheme="minorHAnsi" w:eastAsiaTheme="minorEastAsia" w:hAnsiTheme="minorHAnsi" w:cstheme="minorBidi"/>
          <w:color w:val="auto"/>
          <w:sz w:val="24"/>
          <w:lang w:val="en-US" w:eastAsia="ja-JP"/>
        </w:rPr>
      </w:pPr>
      <w:ins w:id="106" w:author="Peter Bugeia" w:date="2014-05-01T15:16:00Z">
        <w:r>
          <w:t>6.2.5</w:t>
        </w:r>
        <w:r>
          <w:rPr>
            <w:rFonts w:asciiTheme="minorHAnsi" w:eastAsiaTheme="minorEastAsia" w:hAnsiTheme="minorHAnsi" w:cstheme="minorBidi"/>
            <w:color w:val="auto"/>
            <w:sz w:val="24"/>
            <w:lang w:val="en-US" w:eastAsia="ja-JP"/>
          </w:rPr>
          <w:tab/>
        </w:r>
        <w:r>
          <w:t>Column Information for TOA5 Files</w:t>
        </w:r>
        <w:r>
          <w:tab/>
        </w:r>
        <w:r>
          <w:fldChar w:fldCharType="begin"/>
        </w:r>
        <w:r>
          <w:instrText xml:space="preserve"> PAGEREF _Toc260576742 \h </w:instrText>
        </w:r>
      </w:ins>
      <w:r>
        <w:fldChar w:fldCharType="separate"/>
      </w:r>
      <w:ins w:id="107" w:author="Peter Bugeia" w:date="2014-05-01T15:16:00Z">
        <w:r>
          <w:t>35</w:t>
        </w:r>
        <w:r>
          <w:fldChar w:fldCharType="end"/>
        </w:r>
      </w:ins>
    </w:p>
    <w:p w14:paraId="5BB4425B" w14:textId="77777777" w:rsidR="00014A10" w:rsidRDefault="00014A10">
      <w:pPr>
        <w:pStyle w:val="TOC3"/>
        <w:tabs>
          <w:tab w:val="left" w:pos="1213"/>
        </w:tabs>
        <w:rPr>
          <w:ins w:id="108" w:author="Peter Bugeia" w:date="2014-05-01T15:16:00Z"/>
          <w:rFonts w:asciiTheme="minorHAnsi" w:eastAsiaTheme="minorEastAsia" w:hAnsiTheme="minorHAnsi" w:cstheme="minorBidi"/>
          <w:color w:val="auto"/>
          <w:sz w:val="24"/>
          <w:lang w:val="en-US" w:eastAsia="ja-JP"/>
        </w:rPr>
      </w:pPr>
      <w:ins w:id="109" w:author="Peter Bugeia" w:date="2014-05-01T15:16:00Z">
        <w:r>
          <w:t>6.2.6</w:t>
        </w:r>
        <w:r>
          <w:rPr>
            <w:rFonts w:asciiTheme="minorHAnsi" w:eastAsiaTheme="minorEastAsia" w:hAnsiTheme="minorHAnsi" w:cstheme="minorBidi"/>
            <w:color w:val="auto"/>
            <w:sz w:val="24"/>
            <w:lang w:val="en-US" w:eastAsia="ja-JP"/>
          </w:rPr>
          <w:tab/>
        </w:r>
        <w:r>
          <w:t>Information Extracted from Image Files</w:t>
        </w:r>
        <w:r>
          <w:tab/>
        </w:r>
        <w:r>
          <w:fldChar w:fldCharType="begin"/>
        </w:r>
        <w:r>
          <w:instrText xml:space="preserve"> PAGEREF _Toc260576743 \h </w:instrText>
        </w:r>
      </w:ins>
      <w:r>
        <w:fldChar w:fldCharType="separate"/>
      </w:r>
      <w:ins w:id="110" w:author="Peter Bugeia" w:date="2014-05-01T15:16:00Z">
        <w:r>
          <w:t>36</w:t>
        </w:r>
        <w:r>
          <w:fldChar w:fldCharType="end"/>
        </w:r>
      </w:ins>
    </w:p>
    <w:p w14:paraId="2D62861C" w14:textId="77777777" w:rsidR="00014A10" w:rsidRDefault="00014A10">
      <w:pPr>
        <w:pStyle w:val="TOC1"/>
        <w:tabs>
          <w:tab w:val="left" w:pos="371"/>
        </w:tabs>
        <w:rPr>
          <w:ins w:id="111" w:author="Peter Bugeia" w:date="2014-05-01T15:16:00Z"/>
          <w:rFonts w:asciiTheme="minorHAnsi" w:eastAsiaTheme="minorEastAsia" w:hAnsiTheme="minorHAnsi" w:cstheme="minorBidi"/>
          <w:color w:val="auto"/>
          <w:lang w:val="en-US" w:eastAsia="ja-JP"/>
        </w:rPr>
      </w:pPr>
      <w:ins w:id="112" w:author="Peter Bugeia" w:date="2014-05-01T15:16:00Z">
        <w:r>
          <w:t>7</w:t>
        </w:r>
        <w:r>
          <w:rPr>
            <w:rFonts w:asciiTheme="minorHAnsi" w:eastAsiaTheme="minorEastAsia" w:hAnsiTheme="minorHAnsi" w:cstheme="minorBidi"/>
            <w:color w:val="auto"/>
            <w:lang w:val="en-US" w:eastAsia="ja-JP"/>
          </w:rPr>
          <w:tab/>
        </w:r>
        <w:r>
          <w:t>Uploading Data Files</w:t>
        </w:r>
        <w:r>
          <w:tab/>
        </w:r>
        <w:r>
          <w:fldChar w:fldCharType="begin"/>
        </w:r>
        <w:r>
          <w:instrText xml:space="preserve"> PAGEREF _Toc260576744 \h </w:instrText>
        </w:r>
      </w:ins>
      <w:r>
        <w:fldChar w:fldCharType="separate"/>
      </w:r>
      <w:ins w:id="113" w:author="Peter Bugeia" w:date="2014-05-01T15:16:00Z">
        <w:r>
          <w:t>37</w:t>
        </w:r>
        <w:r>
          <w:fldChar w:fldCharType="end"/>
        </w:r>
      </w:ins>
    </w:p>
    <w:p w14:paraId="37BFACF9" w14:textId="77777777" w:rsidR="00014A10" w:rsidRDefault="00014A10">
      <w:pPr>
        <w:pStyle w:val="TOC2"/>
        <w:tabs>
          <w:tab w:val="left" w:pos="787"/>
        </w:tabs>
        <w:rPr>
          <w:ins w:id="114" w:author="Peter Bugeia" w:date="2014-05-01T15:16:00Z"/>
          <w:rFonts w:asciiTheme="minorHAnsi" w:eastAsiaTheme="minorEastAsia" w:hAnsiTheme="minorHAnsi" w:cstheme="minorBidi"/>
          <w:color w:val="auto"/>
          <w:sz w:val="24"/>
          <w:lang w:val="en-US" w:eastAsia="ja-JP"/>
        </w:rPr>
      </w:pPr>
      <w:ins w:id="115" w:author="Peter Bugeia" w:date="2014-05-01T15:16:00Z">
        <w:r>
          <w:t>7.1</w:t>
        </w:r>
        <w:r>
          <w:rPr>
            <w:rFonts w:asciiTheme="minorHAnsi" w:eastAsiaTheme="minorEastAsia" w:hAnsiTheme="minorHAnsi" w:cstheme="minorBidi"/>
            <w:color w:val="auto"/>
            <w:sz w:val="24"/>
            <w:lang w:val="en-US" w:eastAsia="ja-JP"/>
          </w:rPr>
          <w:tab/>
        </w:r>
        <w:r>
          <w:t>Uploading Image Files</w:t>
        </w:r>
        <w:r>
          <w:tab/>
        </w:r>
        <w:r>
          <w:fldChar w:fldCharType="begin"/>
        </w:r>
        <w:r>
          <w:instrText xml:space="preserve"> PAGEREF _Toc260576745 \h </w:instrText>
        </w:r>
      </w:ins>
      <w:r>
        <w:fldChar w:fldCharType="separate"/>
      </w:r>
      <w:ins w:id="116" w:author="Peter Bugeia" w:date="2014-05-01T15:16:00Z">
        <w:r>
          <w:t>40</w:t>
        </w:r>
        <w:r>
          <w:fldChar w:fldCharType="end"/>
        </w:r>
      </w:ins>
    </w:p>
    <w:p w14:paraId="4F5BAD44" w14:textId="77777777" w:rsidR="00014A10" w:rsidRDefault="00014A10">
      <w:pPr>
        <w:pStyle w:val="TOC2"/>
        <w:tabs>
          <w:tab w:val="left" w:pos="787"/>
        </w:tabs>
        <w:rPr>
          <w:ins w:id="117" w:author="Peter Bugeia" w:date="2014-05-01T15:16:00Z"/>
          <w:rFonts w:asciiTheme="minorHAnsi" w:eastAsiaTheme="minorEastAsia" w:hAnsiTheme="minorHAnsi" w:cstheme="minorBidi"/>
          <w:color w:val="auto"/>
          <w:sz w:val="24"/>
          <w:lang w:val="en-US" w:eastAsia="ja-JP"/>
        </w:rPr>
      </w:pPr>
      <w:ins w:id="118" w:author="Peter Bugeia" w:date="2014-05-01T15:16:00Z">
        <w:r>
          <w:t>7.2</w:t>
        </w:r>
        <w:r>
          <w:rPr>
            <w:rFonts w:asciiTheme="minorHAnsi" w:eastAsiaTheme="minorEastAsia" w:hAnsiTheme="minorHAnsi" w:cstheme="minorBidi"/>
            <w:color w:val="auto"/>
            <w:sz w:val="24"/>
            <w:lang w:val="en-US" w:eastAsia="ja-JP"/>
          </w:rPr>
          <w:tab/>
        </w:r>
        <w:r>
          <w:t>Uploading Video and Audio Files</w:t>
        </w:r>
        <w:r>
          <w:tab/>
        </w:r>
        <w:r>
          <w:fldChar w:fldCharType="begin"/>
        </w:r>
        <w:r>
          <w:instrText xml:space="preserve"> PAGEREF _Toc260576746 \h </w:instrText>
        </w:r>
      </w:ins>
      <w:r>
        <w:fldChar w:fldCharType="separate"/>
      </w:r>
      <w:ins w:id="119" w:author="Peter Bugeia" w:date="2014-05-01T15:16:00Z">
        <w:r>
          <w:t>40</w:t>
        </w:r>
        <w:r>
          <w:fldChar w:fldCharType="end"/>
        </w:r>
      </w:ins>
    </w:p>
    <w:p w14:paraId="0B12D742" w14:textId="77777777" w:rsidR="00014A10" w:rsidRDefault="00014A10">
      <w:pPr>
        <w:pStyle w:val="TOC2"/>
        <w:tabs>
          <w:tab w:val="left" w:pos="787"/>
        </w:tabs>
        <w:rPr>
          <w:ins w:id="120" w:author="Peter Bugeia" w:date="2014-05-01T15:16:00Z"/>
          <w:rFonts w:asciiTheme="minorHAnsi" w:eastAsiaTheme="minorEastAsia" w:hAnsiTheme="minorHAnsi" w:cstheme="minorBidi"/>
          <w:color w:val="auto"/>
          <w:sz w:val="24"/>
          <w:lang w:val="en-US" w:eastAsia="ja-JP"/>
        </w:rPr>
      </w:pPr>
      <w:ins w:id="121" w:author="Peter Bugeia" w:date="2014-05-01T15:16:00Z">
        <w:r>
          <w:t>7.3</w:t>
        </w:r>
        <w:r>
          <w:rPr>
            <w:rFonts w:asciiTheme="minorHAnsi" w:eastAsiaTheme="minorEastAsia" w:hAnsiTheme="minorHAnsi" w:cstheme="minorBidi"/>
            <w:color w:val="auto"/>
            <w:sz w:val="24"/>
            <w:lang w:val="en-US" w:eastAsia="ja-JP"/>
          </w:rPr>
          <w:tab/>
        </w:r>
        <w:r>
          <w:t>Uploading RAW TOA5 Data Files</w:t>
        </w:r>
        <w:r>
          <w:tab/>
        </w:r>
        <w:r>
          <w:fldChar w:fldCharType="begin"/>
        </w:r>
        <w:r>
          <w:instrText xml:space="preserve"> PAGEREF _Toc260576747 \h </w:instrText>
        </w:r>
      </w:ins>
      <w:r>
        <w:fldChar w:fldCharType="separate"/>
      </w:r>
      <w:ins w:id="122" w:author="Peter Bugeia" w:date="2014-05-01T15:16:00Z">
        <w:r>
          <w:t>41</w:t>
        </w:r>
        <w:r>
          <w:fldChar w:fldCharType="end"/>
        </w:r>
      </w:ins>
    </w:p>
    <w:p w14:paraId="6CD8B260" w14:textId="77777777" w:rsidR="00014A10" w:rsidRDefault="00014A10">
      <w:pPr>
        <w:pStyle w:val="TOC3"/>
        <w:tabs>
          <w:tab w:val="left" w:pos="1213"/>
        </w:tabs>
        <w:rPr>
          <w:ins w:id="123" w:author="Peter Bugeia" w:date="2014-05-01T15:16:00Z"/>
          <w:rFonts w:asciiTheme="minorHAnsi" w:eastAsiaTheme="minorEastAsia" w:hAnsiTheme="minorHAnsi" w:cstheme="minorBidi"/>
          <w:color w:val="auto"/>
          <w:sz w:val="24"/>
          <w:lang w:val="en-US" w:eastAsia="ja-JP"/>
        </w:rPr>
      </w:pPr>
      <w:ins w:id="124" w:author="Peter Bugeia" w:date="2014-05-01T15:16:00Z">
        <w:r>
          <w:t>7.3.1</w:t>
        </w:r>
        <w:r>
          <w:rPr>
            <w:rFonts w:asciiTheme="minorHAnsi" w:eastAsiaTheme="minorEastAsia" w:hAnsiTheme="minorHAnsi" w:cstheme="minorBidi"/>
            <w:color w:val="auto"/>
            <w:sz w:val="24"/>
            <w:lang w:val="en-US" w:eastAsia="ja-JP"/>
          </w:rPr>
          <w:tab/>
        </w:r>
        <w:r>
          <w:t>TOA5 Data Upload Action Summary</w:t>
        </w:r>
        <w:r>
          <w:tab/>
        </w:r>
        <w:r>
          <w:fldChar w:fldCharType="begin"/>
        </w:r>
        <w:r>
          <w:instrText xml:space="preserve"> PAGEREF _Toc260576748 \h </w:instrText>
        </w:r>
      </w:ins>
      <w:r>
        <w:fldChar w:fldCharType="separate"/>
      </w:r>
      <w:ins w:id="125" w:author="Peter Bugeia" w:date="2014-05-01T15:16:00Z">
        <w:r>
          <w:t>42</w:t>
        </w:r>
        <w:r>
          <w:fldChar w:fldCharType="end"/>
        </w:r>
      </w:ins>
    </w:p>
    <w:p w14:paraId="503FFDF1" w14:textId="77777777" w:rsidR="00014A10" w:rsidRDefault="00014A10">
      <w:pPr>
        <w:pStyle w:val="TOC2"/>
        <w:tabs>
          <w:tab w:val="left" w:pos="787"/>
        </w:tabs>
        <w:rPr>
          <w:ins w:id="126" w:author="Peter Bugeia" w:date="2014-05-01T15:16:00Z"/>
          <w:rFonts w:asciiTheme="minorHAnsi" w:eastAsiaTheme="minorEastAsia" w:hAnsiTheme="minorHAnsi" w:cstheme="minorBidi"/>
          <w:color w:val="auto"/>
          <w:sz w:val="24"/>
          <w:lang w:val="en-US" w:eastAsia="ja-JP"/>
        </w:rPr>
      </w:pPr>
      <w:ins w:id="127" w:author="Peter Bugeia" w:date="2014-05-01T15:16:00Z">
        <w:r>
          <w:t>7.4</w:t>
        </w:r>
        <w:r>
          <w:rPr>
            <w:rFonts w:asciiTheme="minorHAnsi" w:eastAsiaTheme="minorEastAsia" w:hAnsiTheme="minorHAnsi" w:cstheme="minorBidi"/>
            <w:color w:val="auto"/>
            <w:sz w:val="24"/>
            <w:lang w:val="en-US" w:eastAsia="ja-JP"/>
          </w:rPr>
          <w:tab/>
        </w:r>
        <w:r>
          <w:t>Automating the upload of data to DC21</w:t>
        </w:r>
        <w:r>
          <w:tab/>
        </w:r>
        <w:r>
          <w:fldChar w:fldCharType="begin"/>
        </w:r>
        <w:r>
          <w:instrText xml:space="preserve"> PAGEREF _Toc260576749 \h </w:instrText>
        </w:r>
      </w:ins>
      <w:r>
        <w:fldChar w:fldCharType="separate"/>
      </w:r>
      <w:ins w:id="128" w:author="Peter Bugeia" w:date="2014-05-01T15:16:00Z">
        <w:r>
          <w:t>43</w:t>
        </w:r>
        <w:r>
          <w:fldChar w:fldCharType="end"/>
        </w:r>
      </w:ins>
    </w:p>
    <w:p w14:paraId="41FDE423" w14:textId="77777777" w:rsidR="00014A10" w:rsidRDefault="00014A10">
      <w:pPr>
        <w:pStyle w:val="TOC1"/>
        <w:tabs>
          <w:tab w:val="left" w:pos="371"/>
        </w:tabs>
        <w:rPr>
          <w:ins w:id="129" w:author="Peter Bugeia" w:date="2014-05-01T15:16:00Z"/>
          <w:rFonts w:asciiTheme="minorHAnsi" w:eastAsiaTheme="minorEastAsia" w:hAnsiTheme="minorHAnsi" w:cstheme="minorBidi"/>
          <w:color w:val="auto"/>
          <w:lang w:val="en-US" w:eastAsia="ja-JP"/>
        </w:rPr>
      </w:pPr>
      <w:ins w:id="130" w:author="Peter Bugeia" w:date="2014-05-01T15:16:00Z">
        <w:r>
          <w:t>8</w:t>
        </w:r>
        <w:r>
          <w:rPr>
            <w:rFonts w:asciiTheme="minorHAnsi" w:eastAsiaTheme="minorEastAsia" w:hAnsiTheme="minorHAnsi" w:cstheme="minorBidi"/>
            <w:color w:val="auto"/>
            <w:lang w:val="en-US" w:eastAsia="ja-JP"/>
          </w:rPr>
          <w:tab/>
        </w:r>
        <w:r>
          <w:t>Managing Data Files</w:t>
        </w:r>
        <w:r>
          <w:tab/>
        </w:r>
        <w:r>
          <w:fldChar w:fldCharType="begin"/>
        </w:r>
        <w:r>
          <w:instrText xml:space="preserve"> PAGEREF _Toc260576750 \h </w:instrText>
        </w:r>
      </w:ins>
      <w:r>
        <w:fldChar w:fldCharType="separate"/>
      </w:r>
      <w:ins w:id="131" w:author="Peter Bugeia" w:date="2014-05-01T15:16:00Z">
        <w:r>
          <w:t>44</w:t>
        </w:r>
        <w:r>
          <w:fldChar w:fldCharType="end"/>
        </w:r>
      </w:ins>
    </w:p>
    <w:p w14:paraId="4425E789" w14:textId="77777777" w:rsidR="00014A10" w:rsidRDefault="00014A10">
      <w:pPr>
        <w:pStyle w:val="TOC2"/>
        <w:tabs>
          <w:tab w:val="left" w:pos="787"/>
        </w:tabs>
        <w:rPr>
          <w:ins w:id="132" w:author="Peter Bugeia" w:date="2014-05-01T15:16:00Z"/>
          <w:rFonts w:asciiTheme="minorHAnsi" w:eastAsiaTheme="minorEastAsia" w:hAnsiTheme="minorHAnsi" w:cstheme="minorBidi"/>
          <w:color w:val="auto"/>
          <w:sz w:val="24"/>
          <w:lang w:val="en-US" w:eastAsia="ja-JP"/>
        </w:rPr>
      </w:pPr>
      <w:ins w:id="133" w:author="Peter Bugeia" w:date="2014-05-01T15:16:00Z">
        <w:r>
          <w:t>8.1</w:t>
        </w:r>
        <w:r>
          <w:rPr>
            <w:rFonts w:asciiTheme="minorHAnsi" w:eastAsiaTheme="minorEastAsia" w:hAnsiTheme="minorHAnsi" w:cstheme="minorBidi"/>
            <w:color w:val="auto"/>
            <w:sz w:val="24"/>
            <w:lang w:val="en-US" w:eastAsia="ja-JP"/>
          </w:rPr>
          <w:tab/>
        </w:r>
        <w:r>
          <w:t>The Dashboard Tab</w:t>
        </w:r>
        <w:r>
          <w:tab/>
        </w:r>
        <w:r>
          <w:fldChar w:fldCharType="begin"/>
        </w:r>
        <w:r>
          <w:instrText xml:space="preserve"> PAGEREF _Toc260576751 \h </w:instrText>
        </w:r>
      </w:ins>
      <w:r>
        <w:fldChar w:fldCharType="separate"/>
      </w:r>
      <w:ins w:id="134" w:author="Peter Bugeia" w:date="2014-05-01T15:16:00Z">
        <w:r>
          <w:t>44</w:t>
        </w:r>
        <w:r>
          <w:fldChar w:fldCharType="end"/>
        </w:r>
      </w:ins>
    </w:p>
    <w:p w14:paraId="7D303DEB" w14:textId="77777777" w:rsidR="00014A10" w:rsidRDefault="00014A10">
      <w:pPr>
        <w:pStyle w:val="TOC2"/>
        <w:tabs>
          <w:tab w:val="left" w:pos="787"/>
        </w:tabs>
        <w:rPr>
          <w:ins w:id="135" w:author="Peter Bugeia" w:date="2014-05-01T15:16:00Z"/>
          <w:rFonts w:asciiTheme="minorHAnsi" w:eastAsiaTheme="minorEastAsia" w:hAnsiTheme="minorHAnsi" w:cstheme="minorBidi"/>
          <w:color w:val="auto"/>
          <w:sz w:val="24"/>
          <w:lang w:val="en-US" w:eastAsia="ja-JP"/>
        </w:rPr>
      </w:pPr>
      <w:ins w:id="136" w:author="Peter Bugeia" w:date="2014-05-01T15:16:00Z">
        <w:r>
          <w:t>8.2</w:t>
        </w:r>
        <w:r>
          <w:rPr>
            <w:rFonts w:asciiTheme="minorHAnsi" w:eastAsiaTheme="minorEastAsia" w:hAnsiTheme="minorHAnsi" w:cstheme="minorBidi"/>
            <w:color w:val="auto"/>
            <w:sz w:val="24"/>
            <w:lang w:val="en-US" w:eastAsia="ja-JP"/>
          </w:rPr>
          <w:tab/>
        </w:r>
        <w:r>
          <w:t>The Explore Data Tab and File Searching</w:t>
        </w:r>
        <w:r>
          <w:tab/>
        </w:r>
        <w:r>
          <w:fldChar w:fldCharType="begin"/>
        </w:r>
        <w:r>
          <w:instrText xml:space="preserve"> PAGEREF _Toc260576752 \h </w:instrText>
        </w:r>
      </w:ins>
      <w:r>
        <w:fldChar w:fldCharType="separate"/>
      </w:r>
      <w:ins w:id="137" w:author="Peter Bugeia" w:date="2014-05-01T15:16:00Z">
        <w:r>
          <w:t>45</w:t>
        </w:r>
        <w:r>
          <w:fldChar w:fldCharType="end"/>
        </w:r>
      </w:ins>
    </w:p>
    <w:p w14:paraId="3EC467B1" w14:textId="77777777" w:rsidR="00014A10" w:rsidRDefault="00014A10">
      <w:pPr>
        <w:pStyle w:val="TOC3"/>
        <w:tabs>
          <w:tab w:val="left" w:pos="1213"/>
        </w:tabs>
        <w:rPr>
          <w:ins w:id="138" w:author="Peter Bugeia" w:date="2014-05-01T15:16:00Z"/>
          <w:rFonts w:asciiTheme="minorHAnsi" w:eastAsiaTheme="minorEastAsia" w:hAnsiTheme="minorHAnsi" w:cstheme="minorBidi"/>
          <w:color w:val="auto"/>
          <w:sz w:val="24"/>
          <w:lang w:val="en-US" w:eastAsia="ja-JP"/>
        </w:rPr>
      </w:pPr>
      <w:ins w:id="139" w:author="Peter Bugeia" w:date="2014-05-01T15:16:00Z">
        <w:r>
          <w:t>8.2.1</w:t>
        </w:r>
        <w:r>
          <w:rPr>
            <w:rFonts w:asciiTheme="minorHAnsi" w:eastAsiaTheme="minorEastAsia" w:hAnsiTheme="minorHAnsi" w:cstheme="minorBidi"/>
            <w:color w:val="auto"/>
            <w:sz w:val="24"/>
            <w:lang w:val="en-US" w:eastAsia="ja-JP"/>
          </w:rPr>
          <w:tab/>
        </w:r>
        <w:r>
          <w:t>Sorting</w:t>
        </w:r>
        <w:r>
          <w:tab/>
        </w:r>
        <w:r>
          <w:fldChar w:fldCharType="begin"/>
        </w:r>
        <w:r>
          <w:instrText xml:space="preserve"> PAGEREF _Toc260576753 \h </w:instrText>
        </w:r>
      </w:ins>
      <w:r>
        <w:fldChar w:fldCharType="separate"/>
      </w:r>
      <w:ins w:id="140" w:author="Peter Bugeia" w:date="2014-05-01T15:16:00Z">
        <w:r>
          <w:t>45</w:t>
        </w:r>
        <w:r>
          <w:fldChar w:fldCharType="end"/>
        </w:r>
      </w:ins>
    </w:p>
    <w:p w14:paraId="0FCACCF1" w14:textId="77777777" w:rsidR="00014A10" w:rsidRDefault="00014A10">
      <w:pPr>
        <w:pStyle w:val="TOC3"/>
        <w:tabs>
          <w:tab w:val="left" w:pos="1213"/>
        </w:tabs>
        <w:rPr>
          <w:ins w:id="141" w:author="Peter Bugeia" w:date="2014-05-01T15:16:00Z"/>
          <w:rFonts w:asciiTheme="minorHAnsi" w:eastAsiaTheme="minorEastAsia" w:hAnsiTheme="minorHAnsi" w:cstheme="minorBidi"/>
          <w:color w:val="auto"/>
          <w:sz w:val="24"/>
          <w:lang w:val="en-US" w:eastAsia="ja-JP"/>
        </w:rPr>
      </w:pPr>
      <w:ins w:id="142" w:author="Peter Bugeia" w:date="2014-05-01T15:16:00Z">
        <w:r>
          <w:t>8.2.2</w:t>
        </w:r>
        <w:r>
          <w:rPr>
            <w:rFonts w:asciiTheme="minorHAnsi" w:eastAsiaTheme="minorEastAsia" w:hAnsiTheme="minorHAnsi" w:cstheme="minorBidi"/>
            <w:color w:val="auto"/>
            <w:sz w:val="24"/>
            <w:lang w:val="en-US" w:eastAsia="ja-JP"/>
          </w:rPr>
          <w:tab/>
        </w:r>
        <w:r>
          <w:t>Searching</w:t>
        </w:r>
        <w:r>
          <w:tab/>
        </w:r>
        <w:r>
          <w:fldChar w:fldCharType="begin"/>
        </w:r>
        <w:r>
          <w:instrText xml:space="preserve"> PAGEREF _Toc260576754 \h </w:instrText>
        </w:r>
      </w:ins>
      <w:r>
        <w:fldChar w:fldCharType="separate"/>
      </w:r>
      <w:ins w:id="143" w:author="Peter Bugeia" w:date="2014-05-01T15:16:00Z">
        <w:r>
          <w:t>46</w:t>
        </w:r>
        <w:r>
          <w:fldChar w:fldCharType="end"/>
        </w:r>
      </w:ins>
    </w:p>
    <w:p w14:paraId="7224F2A5" w14:textId="77777777" w:rsidR="00014A10" w:rsidRDefault="00014A10">
      <w:pPr>
        <w:pStyle w:val="TOC2"/>
        <w:tabs>
          <w:tab w:val="left" w:pos="787"/>
        </w:tabs>
        <w:rPr>
          <w:ins w:id="144" w:author="Peter Bugeia" w:date="2014-05-01T15:16:00Z"/>
          <w:rFonts w:asciiTheme="minorHAnsi" w:eastAsiaTheme="minorEastAsia" w:hAnsiTheme="minorHAnsi" w:cstheme="minorBidi"/>
          <w:color w:val="auto"/>
          <w:sz w:val="24"/>
          <w:lang w:val="en-US" w:eastAsia="ja-JP"/>
        </w:rPr>
      </w:pPr>
      <w:ins w:id="145" w:author="Peter Bugeia" w:date="2014-05-01T15:16:00Z">
        <w:r>
          <w:t>8.3</w:t>
        </w:r>
        <w:r>
          <w:rPr>
            <w:rFonts w:asciiTheme="minorHAnsi" w:eastAsiaTheme="minorEastAsia" w:hAnsiTheme="minorHAnsi" w:cstheme="minorBidi"/>
            <w:color w:val="auto"/>
            <w:sz w:val="24"/>
            <w:lang w:val="en-US" w:eastAsia="ja-JP"/>
          </w:rPr>
          <w:tab/>
        </w:r>
        <w:r>
          <w:t>The Cart</w:t>
        </w:r>
        <w:r>
          <w:tab/>
        </w:r>
        <w:r>
          <w:fldChar w:fldCharType="begin"/>
        </w:r>
        <w:r>
          <w:instrText xml:space="preserve"> PAGEREF _Toc260576755 \h </w:instrText>
        </w:r>
      </w:ins>
      <w:r>
        <w:fldChar w:fldCharType="separate"/>
      </w:r>
      <w:ins w:id="146" w:author="Peter Bugeia" w:date="2014-05-01T15:16:00Z">
        <w:r>
          <w:t>56</w:t>
        </w:r>
        <w:r>
          <w:fldChar w:fldCharType="end"/>
        </w:r>
      </w:ins>
    </w:p>
    <w:p w14:paraId="0E7D8D85" w14:textId="77777777" w:rsidR="00014A10" w:rsidRDefault="00014A10">
      <w:pPr>
        <w:pStyle w:val="TOC3"/>
        <w:tabs>
          <w:tab w:val="left" w:pos="1213"/>
        </w:tabs>
        <w:rPr>
          <w:ins w:id="147" w:author="Peter Bugeia" w:date="2014-05-01T15:16:00Z"/>
          <w:rFonts w:asciiTheme="minorHAnsi" w:eastAsiaTheme="minorEastAsia" w:hAnsiTheme="minorHAnsi" w:cstheme="minorBidi"/>
          <w:color w:val="auto"/>
          <w:sz w:val="24"/>
          <w:lang w:val="en-US" w:eastAsia="ja-JP"/>
        </w:rPr>
      </w:pPr>
      <w:ins w:id="148" w:author="Peter Bugeia" w:date="2014-05-01T15:16:00Z">
        <w:r>
          <w:t>8.3.1</w:t>
        </w:r>
        <w:r>
          <w:rPr>
            <w:rFonts w:asciiTheme="minorHAnsi" w:eastAsiaTheme="minorEastAsia" w:hAnsiTheme="minorHAnsi" w:cstheme="minorBidi"/>
            <w:color w:val="auto"/>
            <w:sz w:val="24"/>
            <w:lang w:val="en-US" w:eastAsia="ja-JP"/>
          </w:rPr>
          <w:tab/>
        </w:r>
        <w:r>
          <w:t>Editing the Cart Contents</w:t>
        </w:r>
        <w:r>
          <w:tab/>
        </w:r>
        <w:r>
          <w:fldChar w:fldCharType="begin"/>
        </w:r>
        <w:r>
          <w:instrText xml:space="preserve"> PAGEREF _Toc260576756 \h </w:instrText>
        </w:r>
      </w:ins>
      <w:r>
        <w:fldChar w:fldCharType="separate"/>
      </w:r>
      <w:ins w:id="149" w:author="Peter Bugeia" w:date="2014-05-01T15:16:00Z">
        <w:r>
          <w:t>57</w:t>
        </w:r>
        <w:r>
          <w:fldChar w:fldCharType="end"/>
        </w:r>
      </w:ins>
    </w:p>
    <w:p w14:paraId="01AAD840" w14:textId="77777777" w:rsidR="00014A10" w:rsidRDefault="00014A10">
      <w:pPr>
        <w:pStyle w:val="TOC2"/>
        <w:tabs>
          <w:tab w:val="left" w:pos="787"/>
        </w:tabs>
        <w:rPr>
          <w:ins w:id="150" w:author="Peter Bugeia" w:date="2014-05-01T15:16:00Z"/>
          <w:rFonts w:asciiTheme="minorHAnsi" w:eastAsiaTheme="minorEastAsia" w:hAnsiTheme="minorHAnsi" w:cstheme="minorBidi"/>
          <w:color w:val="auto"/>
          <w:sz w:val="24"/>
          <w:lang w:val="en-US" w:eastAsia="ja-JP"/>
        </w:rPr>
      </w:pPr>
      <w:ins w:id="151" w:author="Peter Bugeia" w:date="2014-05-01T15:16:00Z">
        <w:r>
          <w:t>8.4</w:t>
        </w:r>
        <w:r>
          <w:rPr>
            <w:rFonts w:asciiTheme="minorHAnsi" w:eastAsiaTheme="minorEastAsia" w:hAnsiTheme="minorHAnsi" w:cstheme="minorBidi"/>
            <w:color w:val="auto"/>
            <w:sz w:val="24"/>
            <w:lang w:val="en-US" w:eastAsia="ja-JP"/>
          </w:rPr>
          <w:tab/>
        </w:r>
        <w:r>
          <w:t>Viewing and Editing a File's Metadata</w:t>
        </w:r>
        <w:r>
          <w:tab/>
        </w:r>
        <w:r>
          <w:fldChar w:fldCharType="begin"/>
        </w:r>
        <w:r>
          <w:instrText xml:space="preserve"> PAGEREF _Toc260576757 \h </w:instrText>
        </w:r>
      </w:ins>
      <w:r>
        <w:fldChar w:fldCharType="separate"/>
      </w:r>
      <w:ins w:id="152" w:author="Peter Bugeia" w:date="2014-05-01T15:16:00Z">
        <w:r>
          <w:t>59</w:t>
        </w:r>
        <w:r>
          <w:fldChar w:fldCharType="end"/>
        </w:r>
      </w:ins>
    </w:p>
    <w:p w14:paraId="1236B3D1" w14:textId="77777777" w:rsidR="00014A10" w:rsidRDefault="00014A10">
      <w:pPr>
        <w:pStyle w:val="TOC2"/>
        <w:tabs>
          <w:tab w:val="left" w:pos="787"/>
        </w:tabs>
        <w:rPr>
          <w:ins w:id="153" w:author="Peter Bugeia" w:date="2014-05-01T15:16:00Z"/>
          <w:rFonts w:asciiTheme="minorHAnsi" w:eastAsiaTheme="minorEastAsia" w:hAnsiTheme="minorHAnsi" w:cstheme="minorBidi"/>
          <w:color w:val="auto"/>
          <w:sz w:val="24"/>
          <w:lang w:val="en-US" w:eastAsia="ja-JP"/>
        </w:rPr>
      </w:pPr>
      <w:ins w:id="154" w:author="Peter Bugeia" w:date="2014-05-01T15:16:00Z">
        <w:r>
          <w:t>8.5</w:t>
        </w:r>
        <w:r>
          <w:rPr>
            <w:rFonts w:asciiTheme="minorHAnsi" w:eastAsiaTheme="minorEastAsia" w:hAnsiTheme="minorHAnsi" w:cstheme="minorBidi"/>
            <w:color w:val="auto"/>
            <w:sz w:val="24"/>
            <w:lang w:val="en-US" w:eastAsia="ja-JP"/>
          </w:rPr>
          <w:tab/>
        </w:r>
        <w:r>
          <w:t>Deleting a Data File</w:t>
        </w:r>
        <w:r>
          <w:tab/>
        </w:r>
        <w:r>
          <w:fldChar w:fldCharType="begin"/>
        </w:r>
        <w:r>
          <w:instrText xml:space="preserve"> PAGEREF _Toc260576758 \h </w:instrText>
        </w:r>
      </w:ins>
      <w:r>
        <w:fldChar w:fldCharType="separate"/>
      </w:r>
      <w:ins w:id="155" w:author="Peter Bugeia" w:date="2014-05-01T15:16:00Z">
        <w:r>
          <w:t>63</w:t>
        </w:r>
        <w:r>
          <w:fldChar w:fldCharType="end"/>
        </w:r>
      </w:ins>
    </w:p>
    <w:p w14:paraId="579D24FB" w14:textId="77777777" w:rsidR="00014A10" w:rsidRDefault="00014A10">
      <w:pPr>
        <w:pStyle w:val="TOC1"/>
        <w:tabs>
          <w:tab w:val="left" w:pos="371"/>
        </w:tabs>
        <w:rPr>
          <w:ins w:id="156" w:author="Peter Bugeia" w:date="2014-05-01T15:16:00Z"/>
          <w:rFonts w:asciiTheme="minorHAnsi" w:eastAsiaTheme="minorEastAsia" w:hAnsiTheme="minorHAnsi" w:cstheme="minorBidi"/>
          <w:color w:val="auto"/>
          <w:lang w:val="en-US" w:eastAsia="ja-JP"/>
        </w:rPr>
      </w:pPr>
      <w:ins w:id="157" w:author="Peter Bugeia" w:date="2014-05-01T15:16:00Z">
        <w:r>
          <w:t>9</w:t>
        </w:r>
        <w:r>
          <w:rPr>
            <w:rFonts w:asciiTheme="minorHAnsi" w:eastAsiaTheme="minorEastAsia" w:hAnsiTheme="minorHAnsi" w:cstheme="minorBidi"/>
            <w:color w:val="auto"/>
            <w:lang w:val="en-US" w:eastAsia="ja-JP"/>
          </w:rPr>
          <w:tab/>
        </w:r>
        <w:r>
          <w:t>Publishing Your Data</w:t>
        </w:r>
        <w:r>
          <w:tab/>
        </w:r>
        <w:r>
          <w:fldChar w:fldCharType="begin"/>
        </w:r>
        <w:r>
          <w:instrText xml:space="preserve"> PAGEREF _Toc260576759 \h </w:instrText>
        </w:r>
      </w:ins>
      <w:r>
        <w:fldChar w:fldCharType="separate"/>
      </w:r>
      <w:ins w:id="158" w:author="Peter Bugeia" w:date="2014-05-01T15:16:00Z">
        <w:r>
          <w:t>65</w:t>
        </w:r>
        <w:r>
          <w:fldChar w:fldCharType="end"/>
        </w:r>
      </w:ins>
    </w:p>
    <w:p w14:paraId="42A089AD" w14:textId="77777777" w:rsidR="00014A10" w:rsidRDefault="00014A10">
      <w:pPr>
        <w:pStyle w:val="TOC2"/>
        <w:tabs>
          <w:tab w:val="left" w:pos="787"/>
        </w:tabs>
        <w:rPr>
          <w:ins w:id="159" w:author="Peter Bugeia" w:date="2014-05-01T15:16:00Z"/>
          <w:rFonts w:asciiTheme="minorHAnsi" w:eastAsiaTheme="minorEastAsia" w:hAnsiTheme="minorHAnsi" w:cstheme="minorBidi"/>
          <w:color w:val="auto"/>
          <w:sz w:val="24"/>
          <w:lang w:val="en-US" w:eastAsia="ja-JP"/>
        </w:rPr>
      </w:pPr>
      <w:ins w:id="160" w:author="Peter Bugeia" w:date="2014-05-01T15:16:00Z">
        <w:r>
          <w:t>9.1</w:t>
        </w:r>
        <w:r>
          <w:rPr>
            <w:rFonts w:asciiTheme="minorHAnsi" w:eastAsiaTheme="minorEastAsia" w:hAnsiTheme="minorHAnsi" w:cstheme="minorBidi"/>
            <w:color w:val="auto"/>
            <w:sz w:val="24"/>
            <w:lang w:val="en-US" w:eastAsia="ja-JP"/>
          </w:rPr>
          <w:tab/>
        </w:r>
        <w:r>
          <w:t>Creating a Package</w:t>
        </w:r>
        <w:r>
          <w:tab/>
        </w:r>
        <w:r>
          <w:fldChar w:fldCharType="begin"/>
        </w:r>
        <w:r>
          <w:instrText xml:space="preserve"> PAGEREF _Toc260576760 \h </w:instrText>
        </w:r>
      </w:ins>
      <w:r>
        <w:fldChar w:fldCharType="separate"/>
      </w:r>
      <w:ins w:id="161" w:author="Peter Bugeia" w:date="2014-05-01T15:16:00Z">
        <w:r>
          <w:t>66</w:t>
        </w:r>
        <w:r>
          <w:fldChar w:fldCharType="end"/>
        </w:r>
      </w:ins>
    </w:p>
    <w:p w14:paraId="23CE792E" w14:textId="77777777" w:rsidR="00014A10" w:rsidRDefault="00014A10">
      <w:pPr>
        <w:pStyle w:val="TOC2"/>
        <w:tabs>
          <w:tab w:val="left" w:pos="787"/>
        </w:tabs>
        <w:rPr>
          <w:ins w:id="162" w:author="Peter Bugeia" w:date="2014-05-01T15:16:00Z"/>
          <w:rFonts w:asciiTheme="minorHAnsi" w:eastAsiaTheme="minorEastAsia" w:hAnsiTheme="minorHAnsi" w:cstheme="minorBidi"/>
          <w:color w:val="auto"/>
          <w:sz w:val="24"/>
          <w:lang w:val="en-US" w:eastAsia="ja-JP"/>
        </w:rPr>
      </w:pPr>
      <w:ins w:id="163" w:author="Peter Bugeia" w:date="2014-05-01T15:16:00Z">
        <w:r>
          <w:t>9.2</w:t>
        </w:r>
        <w:r>
          <w:rPr>
            <w:rFonts w:asciiTheme="minorHAnsi" w:eastAsiaTheme="minorEastAsia" w:hAnsiTheme="minorHAnsi" w:cstheme="minorBidi"/>
            <w:color w:val="auto"/>
            <w:sz w:val="24"/>
            <w:lang w:val="en-US" w:eastAsia="ja-JP"/>
          </w:rPr>
          <w:tab/>
        </w:r>
        <w:r>
          <w:t>Publishing a Package</w:t>
        </w:r>
        <w:r>
          <w:tab/>
        </w:r>
        <w:r>
          <w:fldChar w:fldCharType="begin"/>
        </w:r>
        <w:r>
          <w:instrText xml:space="preserve"> PAGEREF _Toc260576761 \h </w:instrText>
        </w:r>
      </w:ins>
      <w:r>
        <w:fldChar w:fldCharType="separate"/>
      </w:r>
      <w:ins w:id="164" w:author="Peter Bugeia" w:date="2014-05-01T15:16:00Z">
        <w:r>
          <w:t>68</w:t>
        </w:r>
        <w:r>
          <w:fldChar w:fldCharType="end"/>
        </w:r>
      </w:ins>
    </w:p>
    <w:p w14:paraId="430BB08E" w14:textId="77777777" w:rsidR="00014A10" w:rsidRDefault="00014A10">
      <w:pPr>
        <w:pStyle w:val="TOC2"/>
        <w:tabs>
          <w:tab w:val="left" w:pos="787"/>
        </w:tabs>
        <w:rPr>
          <w:ins w:id="165" w:author="Peter Bugeia" w:date="2014-05-01T15:16:00Z"/>
          <w:rFonts w:asciiTheme="minorHAnsi" w:eastAsiaTheme="minorEastAsia" w:hAnsiTheme="minorHAnsi" w:cstheme="minorBidi"/>
          <w:color w:val="auto"/>
          <w:sz w:val="24"/>
          <w:lang w:val="en-US" w:eastAsia="ja-JP"/>
        </w:rPr>
      </w:pPr>
      <w:ins w:id="166" w:author="Peter Bugeia" w:date="2014-05-01T15:16:00Z">
        <w:r>
          <w:t>9.3</w:t>
        </w:r>
        <w:r>
          <w:rPr>
            <w:rFonts w:asciiTheme="minorHAnsi" w:eastAsiaTheme="minorEastAsia" w:hAnsiTheme="minorHAnsi" w:cstheme="minorBidi"/>
            <w:color w:val="auto"/>
            <w:sz w:val="24"/>
            <w:lang w:val="en-US" w:eastAsia="ja-JP"/>
          </w:rPr>
          <w:tab/>
        </w:r>
        <w:r>
          <w:t>Managing Published Packages</w:t>
        </w:r>
        <w:r>
          <w:tab/>
        </w:r>
        <w:r>
          <w:fldChar w:fldCharType="begin"/>
        </w:r>
        <w:r>
          <w:instrText xml:space="preserve"> PAGEREF _Toc260576762 \h </w:instrText>
        </w:r>
      </w:ins>
      <w:r>
        <w:fldChar w:fldCharType="separate"/>
      </w:r>
      <w:ins w:id="167" w:author="Peter Bugeia" w:date="2014-05-01T15:16:00Z">
        <w:r>
          <w:t>69</w:t>
        </w:r>
        <w:r>
          <w:fldChar w:fldCharType="end"/>
        </w:r>
      </w:ins>
    </w:p>
    <w:p w14:paraId="3280FF12" w14:textId="77777777" w:rsidR="00014A10" w:rsidRDefault="00014A10">
      <w:pPr>
        <w:pStyle w:val="TOC3"/>
        <w:tabs>
          <w:tab w:val="left" w:pos="1213"/>
        </w:tabs>
        <w:rPr>
          <w:ins w:id="168" w:author="Peter Bugeia" w:date="2014-05-01T15:16:00Z"/>
          <w:rFonts w:asciiTheme="minorHAnsi" w:eastAsiaTheme="minorEastAsia" w:hAnsiTheme="minorHAnsi" w:cstheme="minorBidi"/>
          <w:color w:val="auto"/>
          <w:sz w:val="24"/>
          <w:lang w:val="en-US" w:eastAsia="ja-JP"/>
        </w:rPr>
      </w:pPr>
      <w:ins w:id="169" w:author="Peter Bugeia" w:date="2014-05-01T15:16:00Z">
        <w:r>
          <w:t>9.3.1</w:t>
        </w:r>
        <w:r>
          <w:rPr>
            <w:rFonts w:asciiTheme="minorHAnsi" w:eastAsiaTheme="minorEastAsia" w:hAnsiTheme="minorHAnsi" w:cstheme="minorBidi"/>
            <w:color w:val="auto"/>
            <w:sz w:val="24"/>
            <w:lang w:val="en-US" w:eastAsia="ja-JP"/>
          </w:rPr>
          <w:tab/>
        </w:r>
        <w:r>
          <w:t>Publishing a second time</w:t>
        </w:r>
        <w:r>
          <w:tab/>
        </w:r>
        <w:r>
          <w:fldChar w:fldCharType="begin"/>
        </w:r>
        <w:r>
          <w:instrText xml:space="preserve"> PAGEREF _Toc260576763 \h </w:instrText>
        </w:r>
      </w:ins>
      <w:r>
        <w:fldChar w:fldCharType="separate"/>
      </w:r>
      <w:ins w:id="170" w:author="Peter Bugeia" w:date="2014-05-01T15:16:00Z">
        <w:r>
          <w:t>69</w:t>
        </w:r>
        <w:r>
          <w:fldChar w:fldCharType="end"/>
        </w:r>
      </w:ins>
    </w:p>
    <w:p w14:paraId="19C613F5" w14:textId="77777777" w:rsidR="00014A10" w:rsidRDefault="00014A10">
      <w:pPr>
        <w:pStyle w:val="TOC3"/>
        <w:tabs>
          <w:tab w:val="left" w:pos="1213"/>
        </w:tabs>
        <w:rPr>
          <w:ins w:id="171" w:author="Peter Bugeia" w:date="2014-05-01T15:16:00Z"/>
          <w:rFonts w:asciiTheme="minorHAnsi" w:eastAsiaTheme="minorEastAsia" w:hAnsiTheme="minorHAnsi" w:cstheme="minorBidi"/>
          <w:color w:val="auto"/>
          <w:sz w:val="24"/>
          <w:lang w:val="en-US" w:eastAsia="ja-JP"/>
        </w:rPr>
      </w:pPr>
      <w:ins w:id="172" w:author="Peter Bugeia" w:date="2014-05-01T15:16:00Z">
        <w:r>
          <w:t>9.3.2</w:t>
        </w:r>
        <w:r>
          <w:rPr>
            <w:rFonts w:asciiTheme="minorHAnsi" w:eastAsiaTheme="minorEastAsia" w:hAnsiTheme="minorHAnsi" w:cstheme="minorBidi"/>
            <w:color w:val="auto"/>
            <w:sz w:val="24"/>
            <w:lang w:val="en-US" w:eastAsia="ja-JP"/>
          </w:rPr>
          <w:tab/>
        </w:r>
        <w:r>
          <w:t>Deleting Published Packages</w:t>
        </w:r>
        <w:r>
          <w:tab/>
        </w:r>
        <w:r>
          <w:fldChar w:fldCharType="begin"/>
        </w:r>
        <w:r>
          <w:instrText xml:space="preserve"> PAGEREF _Toc260576764 \h </w:instrText>
        </w:r>
      </w:ins>
      <w:r>
        <w:fldChar w:fldCharType="separate"/>
      </w:r>
      <w:ins w:id="173" w:author="Peter Bugeia" w:date="2014-05-01T15:16:00Z">
        <w:r>
          <w:t>70</w:t>
        </w:r>
        <w:r>
          <w:fldChar w:fldCharType="end"/>
        </w:r>
      </w:ins>
    </w:p>
    <w:p w14:paraId="5EF85D3E" w14:textId="77777777" w:rsidR="00014A10" w:rsidRDefault="00014A10">
      <w:pPr>
        <w:pStyle w:val="TOC3"/>
        <w:tabs>
          <w:tab w:val="left" w:pos="1213"/>
        </w:tabs>
        <w:rPr>
          <w:ins w:id="174" w:author="Peter Bugeia" w:date="2014-05-01T15:16:00Z"/>
          <w:rFonts w:asciiTheme="minorHAnsi" w:eastAsiaTheme="minorEastAsia" w:hAnsiTheme="minorHAnsi" w:cstheme="minorBidi"/>
          <w:color w:val="auto"/>
          <w:sz w:val="24"/>
          <w:lang w:val="en-US" w:eastAsia="ja-JP"/>
        </w:rPr>
      </w:pPr>
      <w:ins w:id="175" w:author="Peter Bugeia" w:date="2014-05-01T15:16:00Z">
        <w:r>
          <w:t>9.3.3</w:t>
        </w:r>
        <w:r>
          <w:rPr>
            <w:rFonts w:asciiTheme="minorHAnsi" w:eastAsiaTheme="minorEastAsia" w:hAnsiTheme="minorHAnsi" w:cstheme="minorBidi"/>
            <w:color w:val="auto"/>
            <w:sz w:val="24"/>
            <w:lang w:val="en-US" w:eastAsia="ja-JP"/>
          </w:rPr>
          <w:tab/>
        </w:r>
        <w:r>
          <w:t>Editing Published Packages</w:t>
        </w:r>
        <w:r>
          <w:tab/>
        </w:r>
        <w:r>
          <w:fldChar w:fldCharType="begin"/>
        </w:r>
        <w:r>
          <w:instrText xml:space="preserve"> PAGEREF _Toc260576765 \h </w:instrText>
        </w:r>
      </w:ins>
      <w:r>
        <w:fldChar w:fldCharType="separate"/>
      </w:r>
      <w:ins w:id="176" w:author="Peter Bugeia" w:date="2014-05-01T15:16:00Z">
        <w:r>
          <w:t>70</w:t>
        </w:r>
        <w:r>
          <w:fldChar w:fldCharType="end"/>
        </w:r>
      </w:ins>
    </w:p>
    <w:p w14:paraId="791DF90C" w14:textId="77777777" w:rsidR="00014A10" w:rsidRDefault="00014A10">
      <w:pPr>
        <w:pStyle w:val="TOC3"/>
        <w:tabs>
          <w:tab w:val="left" w:pos="1213"/>
        </w:tabs>
        <w:rPr>
          <w:ins w:id="177" w:author="Peter Bugeia" w:date="2014-05-01T15:16:00Z"/>
          <w:rFonts w:asciiTheme="minorHAnsi" w:eastAsiaTheme="minorEastAsia" w:hAnsiTheme="minorHAnsi" w:cstheme="minorBidi"/>
          <w:color w:val="auto"/>
          <w:sz w:val="24"/>
          <w:lang w:val="en-US" w:eastAsia="ja-JP"/>
        </w:rPr>
      </w:pPr>
      <w:ins w:id="178" w:author="Peter Bugeia" w:date="2014-05-01T15:16:00Z">
        <w:r>
          <w:t>9.3.4</w:t>
        </w:r>
        <w:r>
          <w:rPr>
            <w:rFonts w:asciiTheme="minorHAnsi" w:eastAsiaTheme="minorEastAsia" w:hAnsiTheme="minorHAnsi" w:cstheme="minorBidi"/>
            <w:color w:val="auto"/>
            <w:sz w:val="24"/>
            <w:lang w:val="en-US" w:eastAsia="ja-JP"/>
          </w:rPr>
          <w:tab/>
        </w:r>
        <w:r>
          <w:t>Correcting Published Packages</w:t>
        </w:r>
        <w:r>
          <w:tab/>
        </w:r>
        <w:r>
          <w:fldChar w:fldCharType="begin"/>
        </w:r>
        <w:r>
          <w:instrText xml:space="preserve"> PAGEREF _Toc260576766 \h </w:instrText>
        </w:r>
      </w:ins>
      <w:r>
        <w:fldChar w:fldCharType="separate"/>
      </w:r>
      <w:ins w:id="179" w:author="Peter Bugeia" w:date="2014-05-01T15:16:00Z">
        <w:r>
          <w:t>70</w:t>
        </w:r>
        <w:r>
          <w:fldChar w:fldCharType="end"/>
        </w:r>
      </w:ins>
    </w:p>
    <w:p w14:paraId="0DE84649" w14:textId="77777777" w:rsidR="00014A10" w:rsidRDefault="00014A10">
      <w:pPr>
        <w:pStyle w:val="TOC2"/>
        <w:tabs>
          <w:tab w:val="left" w:pos="787"/>
        </w:tabs>
        <w:rPr>
          <w:ins w:id="180" w:author="Peter Bugeia" w:date="2014-05-01T15:16:00Z"/>
          <w:rFonts w:asciiTheme="minorHAnsi" w:eastAsiaTheme="minorEastAsia" w:hAnsiTheme="minorHAnsi" w:cstheme="minorBidi"/>
          <w:color w:val="auto"/>
          <w:sz w:val="24"/>
          <w:lang w:val="en-US" w:eastAsia="ja-JP"/>
        </w:rPr>
      </w:pPr>
      <w:ins w:id="181" w:author="Peter Bugeia" w:date="2014-05-01T15:16:00Z">
        <w:r>
          <w:t>9.4</w:t>
        </w:r>
        <w:r>
          <w:rPr>
            <w:rFonts w:asciiTheme="minorHAnsi" w:eastAsiaTheme="minorEastAsia" w:hAnsiTheme="minorHAnsi" w:cstheme="minorBidi"/>
            <w:color w:val="auto"/>
            <w:sz w:val="24"/>
            <w:lang w:val="en-US" w:eastAsia="ja-JP"/>
          </w:rPr>
          <w:tab/>
        </w:r>
        <w:r>
          <w:t>Viewing Published data</w:t>
        </w:r>
        <w:r>
          <w:tab/>
        </w:r>
        <w:r>
          <w:fldChar w:fldCharType="begin"/>
        </w:r>
        <w:r>
          <w:instrText xml:space="preserve"> PAGEREF _Toc260576767 \h </w:instrText>
        </w:r>
      </w:ins>
      <w:r>
        <w:fldChar w:fldCharType="separate"/>
      </w:r>
      <w:ins w:id="182" w:author="Peter Bugeia" w:date="2014-05-01T15:16:00Z">
        <w:r>
          <w:t>71</w:t>
        </w:r>
        <w:r>
          <w:fldChar w:fldCharType="end"/>
        </w:r>
      </w:ins>
    </w:p>
    <w:p w14:paraId="22DD1AFD" w14:textId="77777777" w:rsidR="00014A10" w:rsidRDefault="00014A10">
      <w:pPr>
        <w:pStyle w:val="TOC1"/>
        <w:tabs>
          <w:tab w:val="left" w:pos="502"/>
        </w:tabs>
        <w:rPr>
          <w:ins w:id="183" w:author="Peter Bugeia" w:date="2014-05-01T15:16:00Z"/>
          <w:rFonts w:asciiTheme="minorHAnsi" w:eastAsiaTheme="minorEastAsia" w:hAnsiTheme="minorHAnsi" w:cstheme="minorBidi"/>
          <w:color w:val="auto"/>
          <w:lang w:val="en-US" w:eastAsia="ja-JP"/>
        </w:rPr>
      </w:pPr>
      <w:ins w:id="184" w:author="Peter Bugeia" w:date="2014-05-01T15:16:00Z">
        <w:r>
          <w:t>10</w:t>
        </w:r>
        <w:r>
          <w:rPr>
            <w:rFonts w:asciiTheme="minorHAnsi" w:eastAsiaTheme="minorEastAsia" w:hAnsiTheme="minorHAnsi" w:cstheme="minorBidi"/>
            <w:color w:val="auto"/>
            <w:lang w:val="en-US" w:eastAsia="ja-JP"/>
          </w:rPr>
          <w:tab/>
        </w:r>
        <w:r>
          <w:t>Downloading files</w:t>
        </w:r>
        <w:r>
          <w:tab/>
        </w:r>
        <w:r>
          <w:fldChar w:fldCharType="begin"/>
        </w:r>
        <w:r>
          <w:instrText xml:space="preserve"> PAGEREF _Toc260576768 \h </w:instrText>
        </w:r>
      </w:ins>
      <w:r>
        <w:fldChar w:fldCharType="separate"/>
      </w:r>
      <w:ins w:id="185" w:author="Peter Bugeia" w:date="2014-05-01T15:16:00Z">
        <w:r>
          <w:t>72</w:t>
        </w:r>
        <w:r>
          <w:fldChar w:fldCharType="end"/>
        </w:r>
      </w:ins>
    </w:p>
    <w:p w14:paraId="176125CB" w14:textId="77777777" w:rsidR="00014A10" w:rsidRDefault="00014A10">
      <w:pPr>
        <w:pStyle w:val="TOC1"/>
        <w:tabs>
          <w:tab w:val="left" w:pos="502"/>
        </w:tabs>
        <w:rPr>
          <w:ins w:id="186" w:author="Peter Bugeia" w:date="2014-05-01T15:16:00Z"/>
          <w:rFonts w:asciiTheme="minorHAnsi" w:eastAsiaTheme="minorEastAsia" w:hAnsiTheme="minorHAnsi" w:cstheme="minorBidi"/>
          <w:color w:val="auto"/>
          <w:lang w:val="en-US" w:eastAsia="ja-JP"/>
        </w:rPr>
      </w:pPr>
      <w:ins w:id="187" w:author="Peter Bugeia" w:date="2014-05-01T15:16:00Z">
        <w:r>
          <w:t>11</w:t>
        </w:r>
        <w:r>
          <w:rPr>
            <w:rFonts w:asciiTheme="minorHAnsi" w:eastAsiaTheme="minorEastAsia" w:hAnsiTheme="minorHAnsi" w:cstheme="minorBidi"/>
            <w:color w:val="auto"/>
            <w:lang w:val="en-US" w:eastAsia="ja-JP"/>
          </w:rPr>
          <w:tab/>
        </w:r>
        <w:r>
          <w:t>DC21 Administration</w:t>
        </w:r>
        <w:r>
          <w:tab/>
        </w:r>
        <w:r>
          <w:fldChar w:fldCharType="begin"/>
        </w:r>
        <w:r>
          <w:instrText xml:space="preserve"> PAGEREF _Toc260576769 \h </w:instrText>
        </w:r>
      </w:ins>
      <w:r>
        <w:fldChar w:fldCharType="separate"/>
      </w:r>
      <w:ins w:id="188" w:author="Peter Bugeia" w:date="2014-05-01T15:16:00Z">
        <w:r>
          <w:t>73</w:t>
        </w:r>
        <w:r>
          <w:fldChar w:fldCharType="end"/>
        </w:r>
      </w:ins>
    </w:p>
    <w:p w14:paraId="04F393F9" w14:textId="77777777" w:rsidR="00014A10" w:rsidRDefault="00014A10">
      <w:pPr>
        <w:pStyle w:val="TOC2"/>
        <w:tabs>
          <w:tab w:val="left" w:pos="907"/>
        </w:tabs>
        <w:rPr>
          <w:ins w:id="189" w:author="Peter Bugeia" w:date="2014-05-01T15:16:00Z"/>
          <w:rFonts w:asciiTheme="minorHAnsi" w:eastAsiaTheme="minorEastAsia" w:hAnsiTheme="minorHAnsi" w:cstheme="minorBidi"/>
          <w:color w:val="auto"/>
          <w:sz w:val="24"/>
          <w:lang w:val="en-US" w:eastAsia="ja-JP"/>
        </w:rPr>
      </w:pPr>
      <w:ins w:id="190" w:author="Peter Bugeia" w:date="2014-05-01T15:16:00Z">
        <w:r>
          <w:t>11.1</w:t>
        </w:r>
        <w:r>
          <w:rPr>
            <w:rFonts w:asciiTheme="minorHAnsi" w:eastAsiaTheme="minorEastAsia" w:hAnsiTheme="minorHAnsi" w:cstheme="minorBidi"/>
            <w:color w:val="auto"/>
            <w:sz w:val="24"/>
            <w:lang w:val="en-US" w:eastAsia="ja-JP"/>
          </w:rPr>
          <w:tab/>
        </w:r>
        <w:r>
          <w:t>Managing Users’ Details</w:t>
        </w:r>
        <w:r>
          <w:tab/>
        </w:r>
        <w:r>
          <w:fldChar w:fldCharType="begin"/>
        </w:r>
        <w:r>
          <w:instrText xml:space="preserve"> PAGEREF _Toc260576770 \h </w:instrText>
        </w:r>
      </w:ins>
      <w:r>
        <w:fldChar w:fldCharType="separate"/>
      </w:r>
      <w:ins w:id="191" w:author="Peter Bugeia" w:date="2014-05-01T15:16:00Z">
        <w:r>
          <w:t>73</w:t>
        </w:r>
        <w:r>
          <w:fldChar w:fldCharType="end"/>
        </w:r>
      </w:ins>
    </w:p>
    <w:p w14:paraId="0F8065EA" w14:textId="77777777" w:rsidR="00014A10" w:rsidRDefault="00014A10">
      <w:pPr>
        <w:pStyle w:val="TOC2"/>
        <w:tabs>
          <w:tab w:val="left" w:pos="907"/>
        </w:tabs>
        <w:rPr>
          <w:ins w:id="192" w:author="Peter Bugeia" w:date="2014-05-01T15:16:00Z"/>
          <w:rFonts w:asciiTheme="minorHAnsi" w:eastAsiaTheme="minorEastAsia" w:hAnsiTheme="minorHAnsi" w:cstheme="minorBidi"/>
          <w:color w:val="auto"/>
          <w:sz w:val="24"/>
          <w:lang w:val="en-US" w:eastAsia="ja-JP"/>
        </w:rPr>
      </w:pPr>
      <w:ins w:id="193" w:author="Peter Bugeia" w:date="2014-05-01T15:16:00Z">
        <w:r>
          <w:t>11.2</w:t>
        </w:r>
        <w:r>
          <w:rPr>
            <w:rFonts w:asciiTheme="minorHAnsi" w:eastAsiaTheme="minorEastAsia" w:hAnsiTheme="minorHAnsi" w:cstheme="minorBidi"/>
            <w:color w:val="auto"/>
            <w:sz w:val="24"/>
            <w:lang w:val="en-US" w:eastAsia="ja-JP"/>
          </w:rPr>
          <w:tab/>
        </w:r>
        <w:r>
          <w:t>Authorising New Users – The Access Requests Tab</w:t>
        </w:r>
        <w:r>
          <w:tab/>
        </w:r>
        <w:r>
          <w:fldChar w:fldCharType="begin"/>
        </w:r>
        <w:r>
          <w:instrText xml:space="preserve"> PAGEREF _Toc260576771 \h </w:instrText>
        </w:r>
      </w:ins>
      <w:r>
        <w:fldChar w:fldCharType="separate"/>
      </w:r>
      <w:ins w:id="194" w:author="Peter Bugeia" w:date="2014-05-01T15:16:00Z">
        <w:r>
          <w:t>75</w:t>
        </w:r>
        <w:r>
          <w:fldChar w:fldCharType="end"/>
        </w:r>
      </w:ins>
    </w:p>
    <w:p w14:paraId="4BD28D29" w14:textId="77777777" w:rsidR="00014A10" w:rsidRDefault="00014A10">
      <w:pPr>
        <w:pStyle w:val="TOC2"/>
        <w:tabs>
          <w:tab w:val="left" w:pos="907"/>
        </w:tabs>
        <w:rPr>
          <w:ins w:id="195" w:author="Peter Bugeia" w:date="2014-05-01T15:16:00Z"/>
          <w:rFonts w:asciiTheme="minorHAnsi" w:eastAsiaTheme="minorEastAsia" w:hAnsiTheme="minorHAnsi" w:cstheme="minorBidi"/>
          <w:color w:val="auto"/>
          <w:sz w:val="24"/>
          <w:lang w:val="en-US" w:eastAsia="ja-JP"/>
        </w:rPr>
      </w:pPr>
      <w:ins w:id="196" w:author="Peter Bugeia" w:date="2014-05-01T15:16:00Z">
        <w:r>
          <w:t>11.3</w:t>
        </w:r>
        <w:r>
          <w:rPr>
            <w:rFonts w:asciiTheme="minorHAnsi" w:eastAsiaTheme="minorEastAsia" w:hAnsiTheme="minorHAnsi" w:cstheme="minorBidi"/>
            <w:color w:val="auto"/>
            <w:sz w:val="24"/>
            <w:lang w:val="en-US" w:eastAsia="ja-JP"/>
          </w:rPr>
          <w:tab/>
        </w:r>
        <w:r>
          <w:t>Managing Access Groups</w:t>
        </w:r>
        <w:r>
          <w:tab/>
        </w:r>
        <w:r>
          <w:fldChar w:fldCharType="begin"/>
        </w:r>
        <w:r>
          <w:instrText xml:space="preserve"> PAGEREF _Toc260576772 \h </w:instrText>
        </w:r>
      </w:ins>
      <w:r>
        <w:fldChar w:fldCharType="separate"/>
      </w:r>
      <w:ins w:id="197" w:author="Peter Bugeia" w:date="2014-05-01T15:16:00Z">
        <w:r>
          <w:t>76</w:t>
        </w:r>
        <w:r>
          <w:fldChar w:fldCharType="end"/>
        </w:r>
      </w:ins>
    </w:p>
    <w:p w14:paraId="677E3EDA" w14:textId="77777777" w:rsidR="00014A10" w:rsidRDefault="00014A10">
      <w:pPr>
        <w:pStyle w:val="TOC2"/>
        <w:tabs>
          <w:tab w:val="left" w:pos="907"/>
        </w:tabs>
        <w:rPr>
          <w:ins w:id="198" w:author="Peter Bugeia" w:date="2014-05-01T15:16:00Z"/>
          <w:rFonts w:asciiTheme="minorHAnsi" w:eastAsiaTheme="minorEastAsia" w:hAnsiTheme="minorHAnsi" w:cstheme="minorBidi"/>
          <w:color w:val="auto"/>
          <w:sz w:val="24"/>
          <w:lang w:val="en-US" w:eastAsia="ja-JP"/>
        </w:rPr>
      </w:pPr>
      <w:ins w:id="199" w:author="Peter Bugeia" w:date="2014-05-01T15:16:00Z">
        <w:r>
          <w:t>11.4</w:t>
        </w:r>
        <w:r>
          <w:rPr>
            <w:rFonts w:asciiTheme="minorHAnsi" w:eastAsiaTheme="minorEastAsia" w:hAnsiTheme="minorHAnsi" w:cstheme="minorBidi"/>
            <w:color w:val="auto"/>
            <w:sz w:val="24"/>
            <w:lang w:val="en-US" w:eastAsia="ja-JP"/>
          </w:rPr>
          <w:tab/>
        </w:r>
        <w:r>
          <w:t>Managing Column Mappings</w:t>
        </w:r>
        <w:r>
          <w:tab/>
        </w:r>
        <w:r>
          <w:fldChar w:fldCharType="begin"/>
        </w:r>
        <w:r>
          <w:instrText xml:space="preserve"> PAGEREF _Toc260576773 \h </w:instrText>
        </w:r>
      </w:ins>
      <w:r>
        <w:fldChar w:fldCharType="separate"/>
      </w:r>
      <w:ins w:id="200" w:author="Peter Bugeia" w:date="2014-05-01T15:16:00Z">
        <w:r>
          <w:t>77</w:t>
        </w:r>
        <w:r>
          <w:fldChar w:fldCharType="end"/>
        </w:r>
      </w:ins>
    </w:p>
    <w:p w14:paraId="713E0CAE" w14:textId="77777777" w:rsidR="00014A10" w:rsidRDefault="00014A10">
      <w:pPr>
        <w:pStyle w:val="TOC3"/>
        <w:tabs>
          <w:tab w:val="left" w:pos="1334"/>
        </w:tabs>
        <w:rPr>
          <w:ins w:id="201" w:author="Peter Bugeia" w:date="2014-05-01T15:16:00Z"/>
          <w:rFonts w:asciiTheme="minorHAnsi" w:eastAsiaTheme="minorEastAsia" w:hAnsiTheme="minorHAnsi" w:cstheme="minorBidi"/>
          <w:color w:val="auto"/>
          <w:sz w:val="24"/>
          <w:lang w:val="en-US" w:eastAsia="ja-JP"/>
        </w:rPr>
      </w:pPr>
      <w:ins w:id="202" w:author="Peter Bugeia" w:date="2014-05-01T15:16:00Z">
        <w:r>
          <w:t>11.4.1</w:t>
        </w:r>
        <w:r>
          <w:rPr>
            <w:rFonts w:asciiTheme="minorHAnsi" w:eastAsiaTheme="minorEastAsia" w:hAnsiTheme="minorHAnsi" w:cstheme="minorBidi"/>
            <w:color w:val="auto"/>
            <w:sz w:val="24"/>
            <w:lang w:val="en-US" w:eastAsia="ja-JP"/>
          </w:rPr>
          <w:tab/>
        </w:r>
        <w:r>
          <w:t>The Column Mappings tab</w:t>
        </w:r>
        <w:r>
          <w:tab/>
        </w:r>
        <w:r>
          <w:fldChar w:fldCharType="begin"/>
        </w:r>
        <w:r>
          <w:instrText xml:space="preserve"> PAGEREF _Toc260576774 \h </w:instrText>
        </w:r>
      </w:ins>
      <w:r>
        <w:fldChar w:fldCharType="separate"/>
      </w:r>
      <w:ins w:id="203" w:author="Peter Bugeia" w:date="2014-05-01T15:16:00Z">
        <w:r>
          <w:t>78</w:t>
        </w:r>
        <w:r>
          <w:fldChar w:fldCharType="end"/>
        </w:r>
      </w:ins>
    </w:p>
    <w:p w14:paraId="74796718" w14:textId="77777777" w:rsidR="00014A10" w:rsidRDefault="00014A10">
      <w:pPr>
        <w:pStyle w:val="TOC3"/>
        <w:tabs>
          <w:tab w:val="left" w:pos="1334"/>
        </w:tabs>
        <w:rPr>
          <w:ins w:id="204" w:author="Peter Bugeia" w:date="2014-05-01T15:16:00Z"/>
          <w:rFonts w:asciiTheme="minorHAnsi" w:eastAsiaTheme="minorEastAsia" w:hAnsiTheme="minorHAnsi" w:cstheme="minorBidi"/>
          <w:color w:val="auto"/>
          <w:sz w:val="24"/>
          <w:lang w:val="en-US" w:eastAsia="ja-JP"/>
        </w:rPr>
      </w:pPr>
      <w:ins w:id="205" w:author="Peter Bugeia" w:date="2014-05-01T15:16:00Z">
        <w:r>
          <w:t>11.4.2</w:t>
        </w:r>
        <w:r>
          <w:rPr>
            <w:rFonts w:asciiTheme="minorHAnsi" w:eastAsiaTheme="minorEastAsia" w:hAnsiTheme="minorHAnsi" w:cstheme="minorBidi"/>
            <w:color w:val="auto"/>
            <w:sz w:val="24"/>
            <w:lang w:val="en-US" w:eastAsia="ja-JP"/>
          </w:rPr>
          <w:tab/>
        </w:r>
        <w:r>
          <w:t>Updating from the Explore Data tab</w:t>
        </w:r>
        <w:r>
          <w:tab/>
        </w:r>
        <w:r>
          <w:fldChar w:fldCharType="begin"/>
        </w:r>
        <w:r>
          <w:instrText xml:space="preserve"> PAGEREF _Toc260576775 \h </w:instrText>
        </w:r>
      </w:ins>
      <w:r>
        <w:fldChar w:fldCharType="separate"/>
      </w:r>
      <w:ins w:id="206" w:author="Peter Bugeia" w:date="2014-05-01T15:16:00Z">
        <w:r>
          <w:t>79</w:t>
        </w:r>
        <w:r>
          <w:fldChar w:fldCharType="end"/>
        </w:r>
      </w:ins>
    </w:p>
    <w:p w14:paraId="7074F588" w14:textId="77777777" w:rsidR="00014A10" w:rsidRDefault="00014A10">
      <w:pPr>
        <w:pStyle w:val="TOC2"/>
        <w:tabs>
          <w:tab w:val="left" w:pos="907"/>
        </w:tabs>
        <w:rPr>
          <w:ins w:id="207" w:author="Peter Bugeia" w:date="2014-05-01T15:16:00Z"/>
          <w:rFonts w:asciiTheme="minorHAnsi" w:eastAsiaTheme="minorEastAsia" w:hAnsiTheme="minorHAnsi" w:cstheme="minorBidi"/>
          <w:color w:val="auto"/>
          <w:sz w:val="24"/>
          <w:lang w:val="en-US" w:eastAsia="ja-JP"/>
        </w:rPr>
      </w:pPr>
      <w:ins w:id="208" w:author="Peter Bugeia" w:date="2014-05-01T15:16:00Z">
        <w:r>
          <w:t>11.5</w:t>
        </w:r>
        <w:r>
          <w:rPr>
            <w:rFonts w:asciiTheme="minorHAnsi" w:eastAsiaTheme="minorEastAsia" w:hAnsiTheme="minorHAnsi" w:cstheme="minorBidi"/>
            <w:color w:val="auto"/>
            <w:sz w:val="24"/>
            <w:lang w:val="en-US" w:eastAsia="ja-JP"/>
          </w:rPr>
          <w:tab/>
        </w:r>
        <w:r>
          <w:t>Managing Background Tasks – Resque</w:t>
        </w:r>
        <w:r>
          <w:tab/>
        </w:r>
        <w:r>
          <w:fldChar w:fldCharType="begin"/>
        </w:r>
        <w:r>
          <w:instrText xml:space="preserve"> PAGEREF _Toc260576776 \h </w:instrText>
        </w:r>
      </w:ins>
      <w:r>
        <w:fldChar w:fldCharType="separate"/>
      </w:r>
      <w:ins w:id="209" w:author="Peter Bugeia" w:date="2014-05-01T15:16:00Z">
        <w:r>
          <w:t>80</w:t>
        </w:r>
        <w:r>
          <w:fldChar w:fldCharType="end"/>
        </w:r>
      </w:ins>
    </w:p>
    <w:p w14:paraId="51FC5F50" w14:textId="77777777" w:rsidR="00014A10" w:rsidRDefault="00014A10">
      <w:pPr>
        <w:pStyle w:val="TOC2"/>
        <w:tabs>
          <w:tab w:val="left" w:pos="907"/>
        </w:tabs>
        <w:rPr>
          <w:ins w:id="210" w:author="Peter Bugeia" w:date="2014-05-01T15:16:00Z"/>
          <w:rFonts w:asciiTheme="minorHAnsi" w:eastAsiaTheme="minorEastAsia" w:hAnsiTheme="minorHAnsi" w:cstheme="minorBidi"/>
          <w:color w:val="auto"/>
          <w:sz w:val="24"/>
          <w:lang w:val="en-US" w:eastAsia="ja-JP"/>
        </w:rPr>
      </w:pPr>
      <w:ins w:id="211" w:author="Peter Bugeia" w:date="2014-05-01T15:16:00Z">
        <w:r>
          <w:t>11.6</w:t>
        </w:r>
        <w:r>
          <w:rPr>
            <w:rFonts w:asciiTheme="minorHAnsi" w:eastAsiaTheme="minorEastAsia" w:hAnsiTheme="minorHAnsi" w:cstheme="minorBidi"/>
            <w:color w:val="auto"/>
            <w:sz w:val="24"/>
            <w:lang w:val="en-US" w:eastAsia="ja-JP"/>
          </w:rPr>
          <w:tab/>
        </w:r>
        <w:r>
          <w:t>Tailoring DC21 for Your Organisation’s Needs</w:t>
        </w:r>
        <w:r>
          <w:tab/>
        </w:r>
        <w:r>
          <w:fldChar w:fldCharType="begin"/>
        </w:r>
        <w:r>
          <w:instrText xml:space="preserve"> PAGEREF _Toc260576777 \h </w:instrText>
        </w:r>
      </w:ins>
      <w:r>
        <w:fldChar w:fldCharType="separate"/>
      </w:r>
      <w:ins w:id="212" w:author="Peter Bugeia" w:date="2014-05-01T15:16:00Z">
        <w:r>
          <w:t>81</w:t>
        </w:r>
        <w:r>
          <w:fldChar w:fldCharType="end"/>
        </w:r>
      </w:ins>
    </w:p>
    <w:p w14:paraId="59E1521C" w14:textId="77777777" w:rsidR="00014A10" w:rsidRDefault="00014A10">
      <w:pPr>
        <w:pStyle w:val="TOC3"/>
        <w:tabs>
          <w:tab w:val="left" w:pos="1334"/>
        </w:tabs>
        <w:rPr>
          <w:ins w:id="213" w:author="Peter Bugeia" w:date="2014-05-01T15:16:00Z"/>
          <w:rFonts w:asciiTheme="minorHAnsi" w:eastAsiaTheme="minorEastAsia" w:hAnsiTheme="minorHAnsi" w:cstheme="minorBidi"/>
          <w:color w:val="auto"/>
          <w:sz w:val="24"/>
          <w:lang w:val="en-US" w:eastAsia="ja-JP"/>
        </w:rPr>
      </w:pPr>
      <w:ins w:id="214" w:author="Peter Bugeia" w:date="2014-05-01T15:16:00Z">
        <w:r>
          <w:t>11.6.1</w:t>
        </w:r>
        <w:r>
          <w:rPr>
            <w:rFonts w:asciiTheme="minorHAnsi" w:eastAsiaTheme="minorEastAsia" w:hAnsiTheme="minorHAnsi" w:cstheme="minorBidi"/>
            <w:color w:val="auto"/>
            <w:sz w:val="24"/>
            <w:lang w:val="en-US" w:eastAsia="ja-JP"/>
          </w:rPr>
          <w:tab/>
        </w:r>
        <w:r>
          <w:t>System Configuration parameters</w:t>
        </w:r>
        <w:r>
          <w:tab/>
        </w:r>
        <w:r>
          <w:fldChar w:fldCharType="begin"/>
        </w:r>
        <w:r>
          <w:instrText xml:space="preserve"> PAGEREF _Toc260576778 \h </w:instrText>
        </w:r>
      </w:ins>
      <w:r>
        <w:fldChar w:fldCharType="separate"/>
      </w:r>
      <w:ins w:id="215" w:author="Peter Bugeia" w:date="2014-05-01T15:16:00Z">
        <w:r>
          <w:t>83</w:t>
        </w:r>
        <w:r>
          <w:fldChar w:fldCharType="end"/>
        </w:r>
      </w:ins>
    </w:p>
    <w:p w14:paraId="3417D20A" w14:textId="77777777" w:rsidR="00014A10" w:rsidRDefault="00014A10">
      <w:pPr>
        <w:pStyle w:val="TOC3"/>
        <w:tabs>
          <w:tab w:val="left" w:pos="1334"/>
        </w:tabs>
        <w:rPr>
          <w:ins w:id="216" w:author="Peter Bugeia" w:date="2014-05-01T15:16:00Z"/>
          <w:rFonts w:asciiTheme="minorHAnsi" w:eastAsiaTheme="minorEastAsia" w:hAnsiTheme="minorHAnsi" w:cstheme="minorBidi"/>
          <w:color w:val="auto"/>
          <w:sz w:val="24"/>
          <w:lang w:val="en-US" w:eastAsia="ja-JP"/>
        </w:rPr>
      </w:pPr>
      <w:ins w:id="217" w:author="Peter Bugeia" w:date="2014-05-01T15:16:00Z">
        <w:r>
          <w:t>11.6.2</w:t>
        </w:r>
        <w:r>
          <w:rPr>
            <w:rFonts w:asciiTheme="minorHAnsi" w:eastAsiaTheme="minorEastAsia" w:hAnsiTheme="minorHAnsi" w:cstheme="minorBidi"/>
            <w:color w:val="auto"/>
            <w:sz w:val="24"/>
            <w:lang w:val="en-US" w:eastAsia="ja-JP"/>
          </w:rPr>
          <w:tab/>
        </w:r>
        <w:r>
          <w:t>OCR Processing parameters</w:t>
        </w:r>
        <w:r>
          <w:tab/>
        </w:r>
        <w:r>
          <w:fldChar w:fldCharType="begin"/>
        </w:r>
        <w:r>
          <w:instrText xml:space="preserve"> PAGEREF _Toc260576779 \h </w:instrText>
        </w:r>
      </w:ins>
      <w:r>
        <w:fldChar w:fldCharType="separate"/>
      </w:r>
      <w:ins w:id="218" w:author="Peter Bugeia" w:date="2014-05-01T15:16:00Z">
        <w:r>
          <w:t>84</w:t>
        </w:r>
        <w:r>
          <w:fldChar w:fldCharType="end"/>
        </w:r>
      </w:ins>
    </w:p>
    <w:p w14:paraId="10E1A99F" w14:textId="77777777" w:rsidR="00014A10" w:rsidRDefault="00014A10">
      <w:pPr>
        <w:pStyle w:val="TOC3"/>
        <w:tabs>
          <w:tab w:val="left" w:pos="1334"/>
        </w:tabs>
        <w:rPr>
          <w:ins w:id="219" w:author="Peter Bugeia" w:date="2014-05-01T15:16:00Z"/>
          <w:rFonts w:asciiTheme="minorHAnsi" w:eastAsiaTheme="minorEastAsia" w:hAnsiTheme="minorHAnsi" w:cstheme="minorBidi"/>
          <w:color w:val="auto"/>
          <w:sz w:val="24"/>
          <w:lang w:val="en-US" w:eastAsia="ja-JP"/>
        </w:rPr>
      </w:pPr>
      <w:ins w:id="220" w:author="Peter Bugeia" w:date="2014-05-01T15:16:00Z">
        <w:r>
          <w:t>11.6.3</w:t>
        </w:r>
        <w:r>
          <w:rPr>
            <w:rFonts w:asciiTheme="minorHAnsi" w:eastAsiaTheme="minorEastAsia" w:hAnsiTheme="minorHAnsi" w:cstheme="minorBidi"/>
            <w:color w:val="auto"/>
            <w:sz w:val="24"/>
            <w:lang w:val="en-US" w:eastAsia="ja-JP"/>
          </w:rPr>
          <w:tab/>
        </w:r>
        <w:r>
          <w:t>Speech Recognition Processing parameters</w:t>
        </w:r>
        <w:r>
          <w:tab/>
        </w:r>
        <w:r>
          <w:fldChar w:fldCharType="begin"/>
        </w:r>
        <w:r>
          <w:instrText xml:space="preserve"> PAGEREF _Toc260576780 \h </w:instrText>
        </w:r>
      </w:ins>
      <w:r>
        <w:fldChar w:fldCharType="separate"/>
      </w:r>
      <w:ins w:id="221" w:author="Peter Bugeia" w:date="2014-05-01T15:16:00Z">
        <w:r>
          <w:t>86</w:t>
        </w:r>
        <w:r>
          <w:fldChar w:fldCharType="end"/>
        </w:r>
      </w:ins>
    </w:p>
    <w:p w14:paraId="3C34E006" w14:textId="77777777" w:rsidR="00014A10" w:rsidRDefault="00014A10">
      <w:pPr>
        <w:pStyle w:val="TOC2"/>
        <w:tabs>
          <w:tab w:val="left" w:pos="907"/>
        </w:tabs>
        <w:rPr>
          <w:ins w:id="222" w:author="Peter Bugeia" w:date="2014-05-01T15:16:00Z"/>
          <w:rFonts w:asciiTheme="minorHAnsi" w:eastAsiaTheme="minorEastAsia" w:hAnsiTheme="minorHAnsi" w:cstheme="minorBidi"/>
          <w:color w:val="auto"/>
          <w:sz w:val="24"/>
          <w:lang w:val="en-US" w:eastAsia="ja-JP"/>
        </w:rPr>
      </w:pPr>
      <w:ins w:id="223" w:author="Peter Bugeia" w:date="2014-05-01T15:16:00Z">
        <w:r>
          <w:t>11.7</w:t>
        </w:r>
        <w:r>
          <w:rPr>
            <w:rFonts w:asciiTheme="minorHAnsi" w:eastAsiaTheme="minorEastAsia" w:hAnsiTheme="minorHAnsi" w:cstheme="minorBidi"/>
            <w:color w:val="auto"/>
            <w:sz w:val="24"/>
            <w:lang w:val="en-US" w:eastAsia="ja-JP"/>
          </w:rPr>
          <w:tab/>
        </w:r>
        <w:r>
          <w:t>Managing the Dashboard message</w:t>
        </w:r>
        <w:r>
          <w:tab/>
        </w:r>
        <w:r>
          <w:fldChar w:fldCharType="begin"/>
        </w:r>
        <w:r>
          <w:instrText xml:space="preserve"> PAGEREF _Toc260576781 \h </w:instrText>
        </w:r>
      </w:ins>
      <w:r>
        <w:fldChar w:fldCharType="separate"/>
      </w:r>
      <w:ins w:id="224" w:author="Peter Bugeia" w:date="2014-05-01T15:16:00Z">
        <w:r>
          <w:t>87</w:t>
        </w:r>
        <w:r>
          <w:fldChar w:fldCharType="end"/>
        </w:r>
      </w:ins>
    </w:p>
    <w:p w14:paraId="538326E9" w14:textId="77777777" w:rsidR="00014A10" w:rsidRDefault="00014A10">
      <w:pPr>
        <w:pStyle w:val="TOC1"/>
        <w:tabs>
          <w:tab w:val="left" w:pos="502"/>
        </w:tabs>
        <w:rPr>
          <w:ins w:id="225" w:author="Peter Bugeia" w:date="2014-05-01T15:16:00Z"/>
          <w:rFonts w:asciiTheme="minorHAnsi" w:eastAsiaTheme="minorEastAsia" w:hAnsiTheme="minorHAnsi" w:cstheme="minorBidi"/>
          <w:color w:val="auto"/>
          <w:lang w:val="en-US" w:eastAsia="ja-JP"/>
        </w:rPr>
      </w:pPr>
      <w:ins w:id="226" w:author="Peter Bugeia" w:date="2014-05-01T15:16:00Z">
        <w:r>
          <w:t>12</w:t>
        </w:r>
        <w:r>
          <w:rPr>
            <w:rFonts w:asciiTheme="minorHAnsi" w:eastAsiaTheme="minorEastAsia" w:hAnsiTheme="minorHAnsi" w:cstheme="minorBidi"/>
            <w:color w:val="auto"/>
            <w:lang w:val="en-US" w:eastAsia="ja-JP"/>
          </w:rPr>
          <w:tab/>
        </w:r>
        <w:r>
          <w:t>Configuring Tags, Column Mappings and Experiment Parameters</w:t>
        </w:r>
        <w:r>
          <w:tab/>
        </w:r>
        <w:r>
          <w:fldChar w:fldCharType="begin"/>
        </w:r>
        <w:r>
          <w:instrText xml:space="preserve"> PAGEREF _Toc260576782 \h </w:instrText>
        </w:r>
      </w:ins>
      <w:r>
        <w:fldChar w:fldCharType="separate"/>
      </w:r>
      <w:ins w:id="227" w:author="Peter Bugeia" w:date="2014-05-01T15:16:00Z">
        <w:r>
          <w:t>88</w:t>
        </w:r>
        <w:r>
          <w:fldChar w:fldCharType="end"/>
        </w:r>
      </w:ins>
    </w:p>
    <w:p w14:paraId="6978A597" w14:textId="77777777" w:rsidR="00014A10" w:rsidRDefault="00014A10">
      <w:pPr>
        <w:pStyle w:val="TOC1"/>
        <w:tabs>
          <w:tab w:val="left" w:pos="502"/>
        </w:tabs>
        <w:rPr>
          <w:ins w:id="228" w:author="Peter Bugeia" w:date="2014-05-01T15:16:00Z"/>
          <w:rFonts w:asciiTheme="minorHAnsi" w:eastAsiaTheme="minorEastAsia" w:hAnsiTheme="minorHAnsi" w:cstheme="minorBidi"/>
          <w:color w:val="auto"/>
          <w:lang w:val="en-US" w:eastAsia="ja-JP"/>
        </w:rPr>
      </w:pPr>
      <w:ins w:id="229" w:author="Peter Bugeia" w:date="2014-05-01T15:16:00Z">
        <w:r>
          <w:t>13</w:t>
        </w:r>
        <w:r>
          <w:rPr>
            <w:rFonts w:asciiTheme="minorHAnsi" w:eastAsiaTheme="minorEastAsia" w:hAnsiTheme="minorHAnsi" w:cstheme="minorBidi"/>
            <w:color w:val="auto"/>
            <w:lang w:val="en-US" w:eastAsia="ja-JP"/>
          </w:rPr>
          <w:tab/>
        </w:r>
        <w:r>
          <w:t>Migrating data to a new system</w:t>
        </w:r>
        <w:r>
          <w:tab/>
        </w:r>
        <w:r>
          <w:fldChar w:fldCharType="begin"/>
        </w:r>
        <w:r>
          <w:instrText xml:space="preserve"> PAGEREF _Toc260576783 \h </w:instrText>
        </w:r>
      </w:ins>
      <w:r>
        <w:fldChar w:fldCharType="separate"/>
      </w:r>
      <w:ins w:id="230" w:author="Peter Bugeia" w:date="2014-05-01T15:16:00Z">
        <w:r>
          <w:t>90</w:t>
        </w:r>
        <w:r>
          <w:fldChar w:fldCharType="end"/>
        </w:r>
      </w:ins>
    </w:p>
    <w:p w14:paraId="54756FBD" w14:textId="77777777" w:rsidR="00014A10" w:rsidRDefault="00014A10">
      <w:pPr>
        <w:pStyle w:val="TOC1"/>
        <w:tabs>
          <w:tab w:val="left" w:pos="502"/>
        </w:tabs>
        <w:rPr>
          <w:ins w:id="231" w:author="Peter Bugeia" w:date="2014-05-01T15:16:00Z"/>
          <w:rFonts w:asciiTheme="minorHAnsi" w:eastAsiaTheme="minorEastAsia" w:hAnsiTheme="minorHAnsi" w:cstheme="minorBidi"/>
          <w:color w:val="auto"/>
          <w:lang w:val="en-US" w:eastAsia="ja-JP"/>
        </w:rPr>
      </w:pPr>
      <w:ins w:id="232" w:author="Peter Bugeia" w:date="2014-05-01T15:16:00Z">
        <w:r>
          <w:t>14</w:t>
        </w:r>
        <w:r>
          <w:rPr>
            <w:rFonts w:asciiTheme="minorHAnsi" w:eastAsiaTheme="minorEastAsia" w:hAnsiTheme="minorHAnsi" w:cstheme="minorBidi"/>
            <w:color w:val="auto"/>
            <w:lang w:val="en-US" w:eastAsia="ja-JP"/>
          </w:rPr>
          <w:tab/>
        </w:r>
        <w:r>
          <w:t>Revision History</w:t>
        </w:r>
        <w:r>
          <w:tab/>
        </w:r>
        <w:r>
          <w:fldChar w:fldCharType="begin"/>
        </w:r>
        <w:r>
          <w:instrText xml:space="preserve"> PAGEREF _Toc260576784 \h </w:instrText>
        </w:r>
      </w:ins>
      <w:r>
        <w:fldChar w:fldCharType="separate"/>
      </w:r>
      <w:ins w:id="233" w:author="Peter Bugeia" w:date="2014-05-01T15:16:00Z">
        <w:r>
          <w:t>91</w:t>
        </w:r>
        <w:r>
          <w:fldChar w:fldCharType="end"/>
        </w:r>
      </w:ins>
    </w:p>
    <w:p w14:paraId="384C965A" w14:textId="77777777" w:rsidR="00014A10" w:rsidRDefault="00014A10">
      <w:pPr>
        <w:pStyle w:val="TOC1"/>
        <w:tabs>
          <w:tab w:val="left" w:pos="1597"/>
        </w:tabs>
        <w:rPr>
          <w:ins w:id="234" w:author="Peter Bugeia" w:date="2014-05-01T15:16:00Z"/>
          <w:rFonts w:asciiTheme="minorHAnsi" w:eastAsiaTheme="minorEastAsia" w:hAnsiTheme="minorHAnsi" w:cstheme="minorBidi"/>
          <w:color w:val="auto"/>
          <w:lang w:val="en-US" w:eastAsia="ja-JP"/>
        </w:rPr>
      </w:pPr>
      <w:ins w:id="235" w:author="Peter Bugeia" w:date="2014-05-01T15:16:00Z">
        <w:r>
          <w:t>Appendix A -</w:t>
        </w:r>
        <w:r>
          <w:rPr>
            <w:rFonts w:asciiTheme="minorHAnsi" w:eastAsiaTheme="minorEastAsia" w:hAnsiTheme="minorHAnsi" w:cstheme="minorBidi"/>
            <w:color w:val="auto"/>
            <w:lang w:val="en-US" w:eastAsia="ja-JP"/>
          </w:rPr>
          <w:tab/>
        </w:r>
        <w:r>
          <w:t>The Bagit format</w:t>
        </w:r>
        <w:r>
          <w:tab/>
        </w:r>
        <w:r>
          <w:fldChar w:fldCharType="begin"/>
        </w:r>
        <w:r>
          <w:instrText xml:space="preserve"> PAGEREF _Toc260576785 \h </w:instrText>
        </w:r>
      </w:ins>
      <w:r>
        <w:fldChar w:fldCharType="separate"/>
      </w:r>
      <w:ins w:id="236" w:author="Peter Bugeia" w:date="2014-05-01T15:16:00Z">
        <w:r>
          <w:t>92</w:t>
        </w:r>
        <w:r>
          <w:fldChar w:fldCharType="end"/>
        </w:r>
      </w:ins>
    </w:p>
    <w:p w14:paraId="6D30DBBA" w14:textId="77777777" w:rsidR="00014A10" w:rsidRDefault="00014A10">
      <w:pPr>
        <w:pStyle w:val="TOC2"/>
        <w:rPr>
          <w:ins w:id="237" w:author="Peter Bugeia" w:date="2014-05-01T15:16:00Z"/>
          <w:rFonts w:asciiTheme="minorHAnsi" w:eastAsiaTheme="minorEastAsia" w:hAnsiTheme="minorHAnsi" w:cstheme="minorBidi"/>
          <w:color w:val="auto"/>
          <w:sz w:val="24"/>
          <w:lang w:val="en-US" w:eastAsia="ja-JP"/>
        </w:rPr>
      </w:pPr>
      <w:ins w:id="238" w:author="Peter Bugeia" w:date="2014-05-01T15:16:00Z">
        <w:r>
          <w:t>README.HTML file</w:t>
        </w:r>
        <w:r>
          <w:tab/>
        </w:r>
        <w:r>
          <w:fldChar w:fldCharType="begin"/>
        </w:r>
        <w:r>
          <w:instrText xml:space="preserve"> PAGEREF _Toc260576786 \h </w:instrText>
        </w:r>
      </w:ins>
      <w:r>
        <w:fldChar w:fldCharType="separate"/>
      </w:r>
      <w:ins w:id="239" w:author="Peter Bugeia" w:date="2014-05-01T15:16:00Z">
        <w:r>
          <w:t>92</w:t>
        </w:r>
        <w:r>
          <w:fldChar w:fldCharType="end"/>
        </w:r>
      </w:ins>
    </w:p>
    <w:p w14:paraId="066A5108" w14:textId="77777777" w:rsidR="00014A10" w:rsidRDefault="00014A10">
      <w:pPr>
        <w:pStyle w:val="TOC1"/>
        <w:tabs>
          <w:tab w:val="left" w:pos="1594"/>
        </w:tabs>
        <w:rPr>
          <w:ins w:id="240" w:author="Peter Bugeia" w:date="2014-05-01T15:16:00Z"/>
          <w:rFonts w:asciiTheme="minorHAnsi" w:eastAsiaTheme="minorEastAsia" w:hAnsiTheme="minorHAnsi" w:cstheme="minorBidi"/>
          <w:color w:val="auto"/>
          <w:lang w:val="en-US" w:eastAsia="ja-JP"/>
        </w:rPr>
      </w:pPr>
      <w:ins w:id="241" w:author="Peter Bugeia" w:date="2014-05-01T15:16:00Z">
        <w:r>
          <w:t>Appendix B -</w:t>
        </w:r>
        <w:r>
          <w:rPr>
            <w:rFonts w:asciiTheme="minorHAnsi" w:eastAsiaTheme="minorEastAsia" w:hAnsiTheme="minorHAnsi" w:cstheme="minorBidi"/>
            <w:color w:val="auto"/>
            <w:lang w:val="en-US" w:eastAsia="ja-JP"/>
          </w:rPr>
          <w:tab/>
        </w:r>
        <w:r>
          <w:t>RIF-CS</w:t>
        </w:r>
        <w:r>
          <w:tab/>
        </w:r>
        <w:r>
          <w:fldChar w:fldCharType="begin"/>
        </w:r>
        <w:r>
          <w:instrText xml:space="preserve"> PAGEREF _Toc260576787 \h </w:instrText>
        </w:r>
      </w:ins>
      <w:r>
        <w:fldChar w:fldCharType="separate"/>
      </w:r>
      <w:ins w:id="242" w:author="Peter Bugeia" w:date="2014-05-01T15:16:00Z">
        <w:r>
          <w:t>93</w:t>
        </w:r>
        <w:r>
          <w:fldChar w:fldCharType="end"/>
        </w:r>
      </w:ins>
    </w:p>
    <w:p w14:paraId="37B34718" w14:textId="77777777" w:rsidR="00014A10" w:rsidRDefault="00014A10">
      <w:pPr>
        <w:pStyle w:val="TOC2"/>
        <w:rPr>
          <w:ins w:id="243" w:author="Peter Bugeia" w:date="2014-05-01T15:16:00Z"/>
          <w:rFonts w:asciiTheme="minorHAnsi" w:eastAsiaTheme="minorEastAsia" w:hAnsiTheme="minorHAnsi" w:cstheme="minorBidi"/>
          <w:color w:val="auto"/>
          <w:sz w:val="24"/>
          <w:lang w:val="en-US" w:eastAsia="ja-JP"/>
        </w:rPr>
      </w:pPr>
      <w:ins w:id="244" w:author="Peter Bugeia" w:date="2014-05-01T15:16:00Z">
        <w:r>
          <w:t>Example RIF-CS file</w:t>
        </w:r>
        <w:r>
          <w:tab/>
        </w:r>
        <w:r>
          <w:fldChar w:fldCharType="begin"/>
        </w:r>
        <w:r>
          <w:instrText xml:space="preserve"> PAGEREF _Toc260576788 \h </w:instrText>
        </w:r>
      </w:ins>
      <w:r>
        <w:fldChar w:fldCharType="separate"/>
      </w:r>
      <w:ins w:id="245" w:author="Peter Bugeia" w:date="2014-05-01T15:16:00Z">
        <w:r>
          <w:t>93</w:t>
        </w:r>
        <w:r>
          <w:fldChar w:fldCharType="end"/>
        </w:r>
      </w:ins>
    </w:p>
    <w:p w14:paraId="02336E30" w14:textId="77777777" w:rsidR="00066066" w:rsidDel="00410D84" w:rsidRDefault="00066066">
      <w:pPr>
        <w:pStyle w:val="TOC1"/>
        <w:rPr>
          <w:del w:id="246" w:author="Peter Bugeia" w:date="2014-05-01T01:14:00Z"/>
          <w:rFonts w:asciiTheme="minorHAnsi" w:eastAsiaTheme="minorEastAsia" w:hAnsiTheme="minorHAnsi" w:cstheme="minorBidi"/>
          <w:color w:val="auto"/>
          <w:sz w:val="22"/>
          <w:szCs w:val="22"/>
          <w:lang w:eastAsia="en-AU"/>
        </w:rPr>
      </w:pPr>
      <w:del w:id="247" w:author="Peter Bugeia" w:date="2014-05-01T01:14:00Z">
        <w:r w:rsidRPr="00410D84" w:rsidDel="00410D84">
          <w:rPr>
            <w:rStyle w:val="Hyperlink"/>
          </w:rPr>
          <w:delText>Contents</w:delText>
        </w:r>
        <w:r w:rsidDel="00410D84">
          <w:rPr>
            <w:webHidden/>
          </w:rPr>
          <w:tab/>
          <w:delText>2</w:delText>
        </w:r>
      </w:del>
    </w:p>
    <w:p w14:paraId="0A16E8A1" w14:textId="77777777" w:rsidR="00066066" w:rsidDel="00410D84" w:rsidRDefault="00066066">
      <w:pPr>
        <w:pStyle w:val="TOC1"/>
        <w:tabs>
          <w:tab w:val="left" w:pos="480"/>
        </w:tabs>
        <w:rPr>
          <w:del w:id="248" w:author="Peter Bugeia" w:date="2014-05-01T01:14:00Z"/>
          <w:rFonts w:asciiTheme="minorHAnsi" w:eastAsiaTheme="minorEastAsia" w:hAnsiTheme="minorHAnsi" w:cstheme="minorBidi"/>
          <w:color w:val="auto"/>
          <w:sz w:val="22"/>
          <w:szCs w:val="22"/>
          <w:lang w:eastAsia="en-AU"/>
        </w:rPr>
      </w:pPr>
      <w:del w:id="249" w:author="Peter Bugeia" w:date="2014-05-01T01:14:00Z">
        <w:r w:rsidRPr="00410D84" w:rsidDel="00410D84">
          <w:rPr>
            <w:rStyle w:val="Hyperlink"/>
          </w:rPr>
          <w:delText>1</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Overview</w:delText>
        </w:r>
        <w:r w:rsidDel="00410D84">
          <w:rPr>
            <w:webHidden/>
          </w:rPr>
          <w:tab/>
          <w:delText>5</w:delText>
        </w:r>
      </w:del>
    </w:p>
    <w:p w14:paraId="2BE71D04" w14:textId="77777777" w:rsidR="00066066" w:rsidDel="00410D84" w:rsidRDefault="00066066">
      <w:pPr>
        <w:pStyle w:val="TOC2"/>
        <w:tabs>
          <w:tab w:val="left" w:pos="960"/>
        </w:tabs>
        <w:rPr>
          <w:del w:id="250" w:author="Peter Bugeia" w:date="2014-05-01T01:14:00Z"/>
          <w:rFonts w:asciiTheme="minorHAnsi" w:eastAsiaTheme="minorEastAsia" w:hAnsiTheme="minorHAnsi" w:cstheme="minorBidi"/>
          <w:color w:val="auto"/>
          <w:szCs w:val="22"/>
          <w:lang w:eastAsia="en-AU"/>
        </w:rPr>
      </w:pPr>
      <w:del w:id="251" w:author="Peter Bugeia" w:date="2014-05-01T01:14:00Z">
        <w:r w:rsidRPr="00410D84" w:rsidDel="00410D84">
          <w:rPr>
            <w:rStyle w:val="Hyperlink"/>
          </w:rPr>
          <w:delText>1.1</w:delText>
        </w:r>
        <w:r w:rsidDel="00410D84">
          <w:rPr>
            <w:rFonts w:asciiTheme="minorHAnsi" w:eastAsiaTheme="minorEastAsia" w:hAnsiTheme="minorHAnsi" w:cstheme="minorBidi"/>
            <w:color w:val="auto"/>
            <w:szCs w:val="22"/>
            <w:lang w:eastAsia="en-AU"/>
          </w:rPr>
          <w:tab/>
        </w:r>
        <w:r w:rsidRPr="00410D84" w:rsidDel="00410D84">
          <w:rPr>
            <w:rStyle w:val="Hyperlink"/>
          </w:rPr>
          <w:delText>Installing and</w:delText>
        </w:r>
        <w:r w:rsidRPr="00014A10" w:rsidDel="00410D84">
          <w:rPr>
            <w:rStyle w:val="Hyperlink"/>
          </w:rPr>
          <w:delText xml:space="preserve"> Tailoring DC21 for your Organisation</w:delText>
        </w:r>
        <w:r w:rsidDel="00410D84">
          <w:rPr>
            <w:webHidden/>
          </w:rPr>
          <w:tab/>
          <w:delText>7</w:delText>
        </w:r>
      </w:del>
    </w:p>
    <w:p w14:paraId="5C50F995" w14:textId="77777777" w:rsidR="00066066" w:rsidDel="00410D84" w:rsidRDefault="00066066">
      <w:pPr>
        <w:pStyle w:val="TOC1"/>
        <w:tabs>
          <w:tab w:val="left" w:pos="480"/>
        </w:tabs>
        <w:rPr>
          <w:del w:id="252" w:author="Peter Bugeia" w:date="2014-05-01T01:14:00Z"/>
          <w:rFonts w:asciiTheme="minorHAnsi" w:eastAsiaTheme="minorEastAsia" w:hAnsiTheme="minorHAnsi" w:cstheme="minorBidi"/>
          <w:color w:val="auto"/>
          <w:sz w:val="22"/>
          <w:szCs w:val="22"/>
          <w:lang w:eastAsia="en-AU"/>
        </w:rPr>
      </w:pPr>
      <w:del w:id="253" w:author="Peter Bugeia" w:date="2014-05-01T01:14:00Z">
        <w:r w:rsidRPr="00410D84" w:rsidDel="00410D84">
          <w:rPr>
            <w:rStyle w:val="Hyperlink"/>
          </w:rPr>
          <w:delText>2</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Glossary</w:delText>
        </w:r>
        <w:r w:rsidDel="00410D84">
          <w:rPr>
            <w:webHidden/>
          </w:rPr>
          <w:tab/>
          <w:delText>8</w:delText>
        </w:r>
      </w:del>
    </w:p>
    <w:p w14:paraId="2983C39A" w14:textId="77777777" w:rsidR="00066066" w:rsidDel="00410D84" w:rsidRDefault="00066066">
      <w:pPr>
        <w:pStyle w:val="TOC1"/>
        <w:tabs>
          <w:tab w:val="left" w:pos="480"/>
        </w:tabs>
        <w:rPr>
          <w:del w:id="254" w:author="Peter Bugeia" w:date="2014-05-01T01:14:00Z"/>
          <w:rFonts w:asciiTheme="minorHAnsi" w:eastAsiaTheme="minorEastAsia" w:hAnsiTheme="minorHAnsi" w:cstheme="minorBidi"/>
          <w:color w:val="auto"/>
          <w:sz w:val="22"/>
          <w:szCs w:val="22"/>
          <w:lang w:eastAsia="en-AU"/>
        </w:rPr>
      </w:pPr>
      <w:del w:id="255" w:author="Peter Bugeia" w:date="2014-05-01T01:14:00Z">
        <w:r w:rsidRPr="00410D84" w:rsidDel="00410D84">
          <w:rPr>
            <w:rStyle w:val="Hyperlink"/>
          </w:rPr>
          <w:delText>3</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Logging in to a DC21 Implementation</w:delText>
        </w:r>
        <w:r w:rsidDel="00410D84">
          <w:rPr>
            <w:webHidden/>
          </w:rPr>
          <w:tab/>
          <w:delText>10</w:delText>
        </w:r>
      </w:del>
    </w:p>
    <w:p w14:paraId="3EF3AD7B" w14:textId="77777777" w:rsidR="00066066" w:rsidDel="00410D84" w:rsidRDefault="00066066">
      <w:pPr>
        <w:pStyle w:val="TOC2"/>
        <w:tabs>
          <w:tab w:val="left" w:pos="960"/>
        </w:tabs>
        <w:rPr>
          <w:del w:id="256" w:author="Peter Bugeia" w:date="2014-05-01T01:14:00Z"/>
          <w:rFonts w:asciiTheme="minorHAnsi" w:eastAsiaTheme="minorEastAsia" w:hAnsiTheme="minorHAnsi" w:cstheme="minorBidi"/>
          <w:color w:val="auto"/>
          <w:szCs w:val="22"/>
          <w:lang w:eastAsia="en-AU"/>
        </w:rPr>
      </w:pPr>
      <w:del w:id="257" w:author="Peter Bugeia" w:date="2014-05-01T01:14:00Z">
        <w:r w:rsidRPr="00410D84" w:rsidDel="00410D84">
          <w:rPr>
            <w:rStyle w:val="Hyperlink"/>
          </w:rPr>
          <w:delText>3.1</w:delText>
        </w:r>
        <w:r w:rsidDel="00410D84">
          <w:rPr>
            <w:rFonts w:asciiTheme="minorHAnsi" w:eastAsiaTheme="minorEastAsia" w:hAnsiTheme="minorHAnsi" w:cstheme="minorBidi"/>
            <w:color w:val="auto"/>
            <w:szCs w:val="22"/>
            <w:lang w:eastAsia="en-AU"/>
          </w:rPr>
          <w:tab/>
        </w:r>
        <w:r w:rsidRPr="00410D84" w:rsidDel="00410D84">
          <w:rPr>
            <w:rStyle w:val="Hyperlink"/>
          </w:rPr>
          <w:delText>Classes of Users</w:delText>
        </w:r>
        <w:r w:rsidDel="00410D84">
          <w:rPr>
            <w:webHidden/>
          </w:rPr>
          <w:tab/>
          <w:delText>10</w:delText>
        </w:r>
      </w:del>
    </w:p>
    <w:p w14:paraId="25532CEA" w14:textId="77777777" w:rsidR="00066066" w:rsidDel="00410D84" w:rsidRDefault="00066066">
      <w:pPr>
        <w:pStyle w:val="TOC2"/>
        <w:rPr>
          <w:del w:id="258" w:author="Peter Bugeia" w:date="2014-05-01T01:14:00Z"/>
          <w:rFonts w:asciiTheme="minorHAnsi" w:eastAsiaTheme="minorEastAsia" w:hAnsiTheme="minorHAnsi" w:cstheme="minorBidi"/>
          <w:color w:val="auto"/>
          <w:szCs w:val="22"/>
          <w:lang w:eastAsia="en-AU"/>
        </w:rPr>
      </w:pPr>
      <w:del w:id="259" w:author="Peter Bugeia" w:date="2014-05-01T01:14:00Z">
        <w:r w:rsidRPr="00410D84" w:rsidDel="00410D84">
          <w:rPr>
            <w:rStyle w:val="Hyperlink"/>
          </w:rPr>
          <w:delText>Choosing your Login Method</w:delText>
        </w:r>
        <w:r w:rsidDel="00410D84">
          <w:rPr>
            <w:webHidden/>
          </w:rPr>
          <w:tab/>
          <w:delText>10</w:delText>
        </w:r>
      </w:del>
    </w:p>
    <w:p w14:paraId="02EECFB3" w14:textId="77777777" w:rsidR="00066066" w:rsidDel="00410D84" w:rsidRDefault="00066066">
      <w:pPr>
        <w:pStyle w:val="TOC2"/>
        <w:tabs>
          <w:tab w:val="left" w:pos="960"/>
        </w:tabs>
        <w:rPr>
          <w:del w:id="260" w:author="Peter Bugeia" w:date="2014-05-01T01:14:00Z"/>
          <w:rFonts w:asciiTheme="minorHAnsi" w:eastAsiaTheme="minorEastAsia" w:hAnsiTheme="minorHAnsi" w:cstheme="minorBidi"/>
          <w:color w:val="auto"/>
          <w:szCs w:val="22"/>
          <w:lang w:eastAsia="en-AU"/>
        </w:rPr>
      </w:pPr>
      <w:del w:id="261" w:author="Peter Bugeia" w:date="2014-05-01T01:14:00Z">
        <w:r w:rsidRPr="00410D84" w:rsidDel="00410D84">
          <w:rPr>
            <w:rStyle w:val="Hyperlink"/>
          </w:rPr>
          <w:delText>3.2</w:delText>
        </w:r>
        <w:r w:rsidDel="00410D84">
          <w:rPr>
            <w:rFonts w:asciiTheme="minorHAnsi" w:eastAsiaTheme="minorEastAsia" w:hAnsiTheme="minorHAnsi" w:cstheme="minorBidi"/>
            <w:color w:val="auto"/>
            <w:szCs w:val="22"/>
            <w:lang w:eastAsia="en-AU"/>
          </w:rPr>
          <w:tab/>
        </w:r>
        <w:r w:rsidRPr="00410D84" w:rsidDel="00410D84">
          <w:rPr>
            <w:rStyle w:val="Hyperlink"/>
          </w:rPr>
          <w:delText>Standard DC21 Authentication</w:delText>
        </w:r>
        <w:r w:rsidDel="00410D84">
          <w:rPr>
            <w:webHidden/>
          </w:rPr>
          <w:tab/>
          <w:delText>11</w:delText>
        </w:r>
      </w:del>
    </w:p>
    <w:p w14:paraId="1EA2AC78" w14:textId="77777777" w:rsidR="00066066" w:rsidDel="00410D84" w:rsidRDefault="00066066">
      <w:pPr>
        <w:pStyle w:val="TOC3"/>
        <w:tabs>
          <w:tab w:val="left" w:pos="1200"/>
        </w:tabs>
        <w:rPr>
          <w:del w:id="262" w:author="Peter Bugeia" w:date="2014-05-01T01:14:00Z"/>
          <w:rFonts w:asciiTheme="minorHAnsi" w:eastAsiaTheme="minorEastAsia" w:hAnsiTheme="minorHAnsi" w:cstheme="minorBidi"/>
          <w:color w:val="auto"/>
          <w:szCs w:val="22"/>
          <w:lang w:eastAsia="en-AU"/>
        </w:rPr>
      </w:pPr>
      <w:del w:id="263" w:author="Peter Bugeia" w:date="2014-05-01T01:14:00Z">
        <w:r w:rsidRPr="00410D84" w:rsidDel="00410D84">
          <w:rPr>
            <w:rStyle w:val="Hyperlink"/>
          </w:rPr>
          <w:delText>3.2.1</w:delText>
        </w:r>
        <w:r w:rsidDel="00410D84">
          <w:rPr>
            <w:rFonts w:asciiTheme="minorHAnsi" w:eastAsiaTheme="minorEastAsia" w:hAnsiTheme="minorHAnsi" w:cstheme="minorBidi"/>
            <w:color w:val="auto"/>
            <w:szCs w:val="22"/>
            <w:lang w:eastAsia="en-AU"/>
          </w:rPr>
          <w:tab/>
        </w:r>
        <w:r w:rsidRPr="00410D84" w:rsidDel="00410D84">
          <w:rPr>
            <w:rStyle w:val="Hyperlink"/>
          </w:rPr>
          <w:delText>Signing Up</w:delText>
        </w:r>
        <w:r w:rsidDel="00410D84">
          <w:rPr>
            <w:webHidden/>
          </w:rPr>
          <w:tab/>
          <w:delText>11</w:delText>
        </w:r>
      </w:del>
    </w:p>
    <w:p w14:paraId="61BF320A" w14:textId="77777777" w:rsidR="00066066" w:rsidDel="00410D84" w:rsidRDefault="00066066">
      <w:pPr>
        <w:pStyle w:val="TOC3"/>
        <w:tabs>
          <w:tab w:val="left" w:pos="1200"/>
        </w:tabs>
        <w:rPr>
          <w:del w:id="264" w:author="Peter Bugeia" w:date="2014-05-01T01:14:00Z"/>
          <w:rFonts w:asciiTheme="minorHAnsi" w:eastAsiaTheme="minorEastAsia" w:hAnsiTheme="minorHAnsi" w:cstheme="minorBidi"/>
          <w:color w:val="auto"/>
          <w:szCs w:val="22"/>
          <w:lang w:eastAsia="en-AU"/>
        </w:rPr>
      </w:pPr>
      <w:del w:id="265" w:author="Peter Bugeia" w:date="2014-05-01T01:14:00Z">
        <w:r w:rsidRPr="00410D84" w:rsidDel="00410D84">
          <w:rPr>
            <w:rStyle w:val="Hyperlink"/>
          </w:rPr>
          <w:delText>3.2.2</w:delText>
        </w:r>
        <w:r w:rsidDel="00410D84">
          <w:rPr>
            <w:rFonts w:asciiTheme="minorHAnsi" w:eastAsiaTheme="minorEastAsia" w:hAnsiTheme="minorHAnsi" w:cstheme="minorBidi"/>
            <w:color w:val="auto"/>
            <w:szCs w:val="22"/>
            <w:lang w:eastAsia="en-AU"/>
          </w:rPr>
          <w:tab/>
        </w:r>
        <w:r w:rsidRPr="00410D84" w:rsidDel="00410D84">
          <w:rPr>
            <w:rStyle w:val="Hyperlink"/>
          </w:rPr>
          <w:delText>Standard Login</w:delText>
        </w:r>
        <w:r w:rsidDel="00410D84">
          <w:rPr>
            <w:webHidden/>
          </w:rPr>
          <w:tab/>
          <w:delText>12</w:delText>
        </w:r>
      </w:del>
    </w:p>
    <w:p w14:paraId="7EEF8E2F" w14:textId="77777777" w:rsidR="00066066" w:rsidDel="00410D84" w:rsidRDefault="00066066">
      <w:pPr>
        <w:pStyle w:val="TOC2"/>
        <w:tabs>
          <w:tab w:val="left" w:pos="960"/>
        </w:tabs>
        <w:rPr>
          <w:del w:id="266" w:author="Peter Bugeia" w:date="2014-05-01T01:14:00Z"/>
          <w:rFonts w:asciiTheme="minorHAnsi" w:eastAsiaTheme="minorEastAsia" w:hAnsiTheme="minorHAnsi" w:cstheme="minorBidi"/>
          <w:color w:val="auto"/>
          <w:szCs w:val="22"/>
          <w:lang w:eastAsia="en-AU"/>
        </w:rPr>
      </w:pPr>
      <w:del w:id="267" w:author="Peter Bugeia" w:date="2014-05-01T01:14:00Z">
        <w:r w:rsidRPr="00410D84" w:rsidDel="00410D84">
          <w:rPr>
            <w:rStyle w:val="Hyperlink"/>
          </w:rPr>
          <w:delText>3.3</w:delText>
        </w:r>
        <w:r w:rsidDel="00410D84">
          <w:rPr>
            <w:rFonts w:asciiTheme="minorHAnsi" w:eastAsiaTheme="minorEastAsia" w:hAnsiTheme="minorHAnsi" w:cstheme="minorBidi"/>
            <w:color w:val="auto"/>
            <w:szCs w:val="22"/>
            <w:lang w:eastAsia="en-AU"/>
          </w:rPr>
          <w:tab/>
        </w:r>
        <w:r w:rsidRPr="00410D84" w:rsidDel="00410D84">
          <w:rPr>
            <w:rStyle w:val="Hyperlink"/>
          </w:rPr>
          <w:delText>AAF Login</w:delText>
        </w:r>
        <w:r w:rsidDel="00410D84">
          <w:rPr>
            <w:webHidden/>
          </w:rPr>
          <w:tab/>
          <w:delText>13</w:delText>
        </w:r>
      </w:del>
    </w:p>
    <w:p w14:paraId="472E9823" w14:textId="77777777" w:rsidR="00066066" w:rsidDel="00410D84" w:rsidRDefault="00066066">
      <w:pPr>
        <w:pStyle w:val="TOC1"/>
        <w:tabs>
          <w:tab w:val="left" w:pos="480"/>
        </w:tabs>
        <w:rPr>
          <w:del w:id="268" w:author="Peter Bugeia" w:date="2014-05-01T01:14:00Z"/>
          <w:rFonts w:asciiTheme="minorHAnsi" w:eastAsiaTheme="minorEastAsia" w:hAnsiTheme="minorHAnsi" w:cstheme="minorBidi"/>
          <w:color w:val="auto"/>
          <w:sz w:val="22"/>
          <w:szCs w:val="22"/>
          <w:lang w:eastAsia="en-AU"/>
        </w:rPr>
      </w:pPr>
      <w:del w:id="269" w:author="Peter Bugeia" w:date="2014-05-01T01:14:00Z">
        <w:r w:rsidRPr="00410D84" w:rsidDel="00410D84">
          <w:rPr>
            <w:rStyle w:val="Hyperlink"/>
          </w:rPr>
          <w:delText>4</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General Oper</w:delText>
        </w:r>
        <w:r w:rsidRPr="00014A10" w:rsidDel="00410D84">
          <w:rPr>
            <w:rStyle w:val="Hyperlink"/>
          </w:rPr>
          <w:delText>ation</w:delText>
        </w:r>
        <w:r w:rsidDel="00410D84">
          <w:rPr>
            <w:webHidden/>
          </w:rPr>
          <w:tab/>
          <w:delText>15</w:delText>
        </w:r>
      </w:del>
    </w:p>
    <w:p w14:paraId="618F4251" w14:textId="77777777" w:rsidR="00066066" w:rsidDel="00410D84" w:rsidRDefault="00066066">
      <w:pPr>
        <w:pStyle w:val="TOC2"/>
        <w:tabs>
          <w:tab w:val="left" w:pos="960"/>
        </w:tabs>
        <w:rPr>
          <w:del w:id="270" w:author="Peter Bugeia" w:date="2014-05-01T01:14:00Z"/>
          <w:rFonts w:asciiTheme="minorHAnsi" w:eastAsiaTheme="minorEastAsia" w:hAnsiTheme="minorHAnsi" w:cstheme="minorBidi"/>
          <w:color w:val="auto"/>
          <w:szCs w:val="22"/>
          <w:lang w:eastAsia="en-AU"/>
        </w:rPr>
      </w:pPr>
      <w:del w:id="271" w:author="Peter Bugeia" w:date="2014-05-01T01:14:00Z">
        <w:r w:rsidRPr="00410D84" w:rsidDel="00410D84">
          <w:rPr>
            <w:rStyle w:val="Hyperlink"/>
          </w:rPr>
          <w:delText>4.1</w:delText>
        </w:r>
        <w:r w:rsidDel="00410D84">
          <w:rPr>
            <w:rFonts w:asciiTheme="minorHAnsi" w:eastAsiaTheme="minorEastAsia" w:hAnsiTheme="minorHAnsi" w:cstheme="minorBidi"/>
            <w:color w:val="auto"/>
            <w:szCs w:val="22"/>
            <w:lang w:eastAsia="en-AU"/>
          </w:rPr>
          <w:tab/>
        </w:r>
        <w:r w:rsidRPr="00410D84" w:rsidDel="00410D84">
          <w:rPr>
            <w:rStyle w:val="Hyperlink"/>
          </w:rPr>
          <w:delText>The DC21 Main Screen</w:delText>
        </w:r>
        <w:r w:rsidDel="00410D84">
          <w:rPr>
            <w:webHidden/>
          </w:rPr>
          <w:tab/>
          <w:delText>15</w:delText>
        </w:r>
      </w:del>
    </w:p>
    <w:p w14:paraId="4FF001D4" w14:textId="77777777" w:rsidR="00066066" w:rsidDel="00410D84" w:rsidRDefault="00066066">
      <w:pPr>
        <w:pStyle w:val="TOC2"/>
        <w:tabs>
          <w:tab w:val="left" w:pos="960"/>
        </w:tabs>
        <w:rPr>
          <w:del w:id="272" w:author="Peter Bugeia" w:date="2014-05-01T01:14:00Z"/>
          <w:rFonts w:asciiTheme="minorHAnsi" w:eastAsiaTheme="minorEastAsia" w:hAnsiTheme="minorHAnsi" w:cstheme="minorBidi"/>
          <w:color w:val="auto"/>
          <w:szCs w:val="22"/>
          <w:lang w:eastAsia="en-AU"/>
        </w:rPr>
      </w:pPr>
      <w:del w:id="273" w:author="Peter Bugeia" w:date="2014-05-01T01:14:00Z">
        <w:r w:rsidRPr="00410D84" w:rsidDel="00410D84">
          <w:rPr>
            <w:rStyle w:val="Hyperlink"/>
          </w:rPr>
          <w:delText>4.2</w:delText>
        </w:r>
        <w:r w:rsidDel="00410D84">
          <w:rPr>
            <w:rFonts w:asciiTheme="minorHAnsi" w:eastAsiaTheme="minorEastAsia" w:hAnsiTheme="minorHAnsi" w:cstheme="minorBidi"/>
            <w:color w:val="auto"/>
            <w:szCs w:val="22"/>
            <w:lang w:eastAsia="en-AU"/>
          </w:rPr>
          <w:tab/>
        </w:r>
        <w:r w:rsidRPr="00410D84" w:rsidDel="00410D84">
          <w:rPr>
            <w:rStyle w:val="Hyperlink"/>
          </w:rPr>
          <w:delText>Entering Dates and Times</w:delText>
        </w:r>
        <w:r w:rsidDel="00410D84">
          <w:rPr>
            <w:webHidden/>
          </w:rPr>
          <w:tab/>
          <w:delText>16</w:delText>
        </w:r>
      </w:del>
    </w:p>
    <w:p w14:paraId="45830B24" w14:textId="77777777" w:rsidR="00066066" w:rsidDel="00410D84" w:rsidRDefault="00066066">
      <w:pPr>
        <w:pStyle w:val="TOC2"/>
        <w:tabs>
          <w:tab w:val="left" w:pos="960"/>
        </w:tabs>
        <w:rPr>
          <w:del w:id="274" w:author="Peter Bugeia" w:date="2014-05-01T01:14:00Z"/>
          <w:rFonts w:asciiTheme="minorHAnsi" w:eastAsiaTheme="minorEastAsia" w:hAnsiTheme="minorHAnsi" w:cstheme="minorBidi"/>
          <w:color w:val="auto"/>
          <w:szCs w:val="22"/>
          <w:lang w:eastAsia="en-AU"/>
        </w:rPr>
      </w:pPr>
      <w:del w:id="275" w:author="Peter Bugeia" w:date="2014-05-01T01:14:00Z">
        <w:r w:rsidRPr="00410D84" w:rsidDel="00410D84">
          <w:rPr>
            <w:rStyle w:val="Hyperlink"/>
          </w:rPr>
          <w:delText>4.3</w:delText>
        </w:r>
        <w:r w:rsidDel="00410D84">
          <w:rPr>
            <w:rFonts w:asciiTheme="minorHAnsi" w:eastAsiaTheme="minorEastAsia" w:hAnsiTheme="minorHAnsi" w:cstheme="minorBidi"/>
            <w:color w:val="auto"/>
            <w:szCs w:val="22"/>
            <w:lang w:eastAsia="en-AU"/>
          </w:rPr>
          <w:tab/>
        </w:r>
        <w:r w:rsidRPr="00410D84" w:rsidDel="00410D84">
          <w:rPr>
            <w:rStyle w:val="Hyperlink"/>
          </w:rPr>
          <w:delText>Entering Labels</w:delText>
        </w:r>
        <w:r w:rsidDel="00410D84">
          <w:rPr>
            <w:webHidden/>
          </w:rPr>
          <w:tab/>
          <w:delText>17</w:delText>
        </w:r>
      </w:del>
    </w:p>
    <w:p w14:paraId="4F4F37D9" w14:textId="77777777" w:rsidR="00066066" w:rsidDel="00410D84" w:rsidRDefault="00066066">
      <w:pPr>
        <w:pStyle w:val="TOC2"/>
        <w:tabs>
          <w:tab w:val="left" w:pos="960"/>
        </w:tabs>
        <w:rPr>
          <w:del w:id="276" w:author="Peter Bugeia" w:date="2014-05-01T01:14:00Z"/>
          <w:rFonts w:asciiTheme="minorHAnsi" w:eastAsiaTheme="minorEastAsia" w:hAnsiTheme="minorHAnsi" w:cstheme="minorBidi"/>
          <w:color w:val="auto"/>
          <w:szCs w:val="22"/>
          <w:lang w:eastAsia="en-AU"/>
        </w:rPr>
      </w:pPr>
      <w:del w:id="277" w:author="Peter Bugeia" w:date="2014-05-01T01:14:00Z">
        <w:r w:rsidRPr="00410D84" w:rsidDel="00410D84">
          <w:rPr>
            <w:rStyle w:val="Hyperlink"/>
          </w:rPr>
          <w:delText>4.4</w:delText>
        </w:r>
        <w:r w:rsidDel="00410D84">
          <w:rPr>
            <w:rFonts w:asciiTheme="minorHAnsi" w:eastAsiaTheme="minorEastAsia" w:hAnsiTheme="minorHAnsi" w:cstheme="minorBidi"/>
            <w:color w:val="auto"/>
            <w:szCs w:val="22"/>
            <w:lang w:eastAsia="en-AU"/>
          </w:rPr>
          <w:tab/>
        </w:r>
        <w:r w:rsidRPr="00410D84" w:rsidDel="00410D84">
          <w:rPr>
            <w:rStyle w:val="Hyperlink"/>
          </w:rPr>
          <w:delText>Signing Out</w:delText>
        </w:r>
        <w:r w:rsidDel="00410D84">
          <w:rPr>
            <w:webHidden/>
          </w:rPr>
          <w:tab/>
          <w:delText>18</w:delText>
        </w:r>
      </w:del>
    </w:p>
    <w:p w14:paraId="2D1E5C85" w14:textId="77777777" w:rsidR="00066066" w:rsidDel="00410D84" w:rsidRDefault="00066066">
      <w:pPr>
        <w:pStyle w:val="TOC2"/>
        <w:tabs>
          <w:tab w:val="left" w:pos="960"/>
        </w:tabs>
        <w:rPr>
          <w:del w:id="278" w:author="Peter Bugeia" w:date="2014-05-01T01:14:00Z"/>
          <w:rFonts w:asciiTheme="minorHAnsi" w:eastAsiaTheme="minorEastAsia" w:hAnsiTheme="minorHAnsi" w:cstheme="minorBidi"/>
          <w:color w:val="auto"/>
          <w:szCs w:val="22"/>
          <w:lang w:eastAsia="en-AU"/>
        </w:rPr>
      </w:pPr>
      <w:del w:id="279" w:author="Peter Bugeia" w:date="2014-05-01T01:14:00Z">
        <w:r w:rsidRPr="00410D84" w:rsidDel="00410D84">
          <w:rPr>
            <w:rStyle w:val="Hyperlink"/>
          </w:rPr>
          <w:delText>4.5</w:delText>
        </w:r>
        <w:r w:rsidDel="00410D84">
          <w:rPr>
            <w:rFonts w:asciiTheme="minorHAnsi" w:eastAsiaTheme="minorEastAsia" w:hAnsiTheme="minorHAnsi" w:cstheme="minorBidi"/>
            <w:color w:val="auto"/>
            <w:szCs w:val="22"/>
            <w:lang w:eastAsia="en-AU"/>
          </w:rPr>
          <w:tab/>
        </w:r>
        <w:r w:rsidRPr="00410D84" w:rsidDel="00410D84">
          <w:rPr>
            <w:rStyle w:val="Hyperlink"/>
          </w:rPr>
          <w:delText>Changing Your User Settings</w:delText>
        </w:r>
        <w:r w:rsidDel="00410D84">
          <w:rPr>
            <w:webHidden/>
          </w:rPr>
          <w:tab/>
          <w:delText>18</w:delText>
        </w:r>
      </w:del>
    </w:p>
    <w:p w14:paraId="00D0283F" w14:textId="77777777" w:rsidR="00066066" w:rsidDel="00410D84" w:rsidRDefault="00066066">
      <w:pPr>
        <w:pStyle w:val="TOC3"/>
        <w:tabs>
          <w:tab w:val="left" w:pos="1200"/>
        </w:tabs>
        <w:rPr>
          <w:del w:id="280" w:author="Peter Bugeia" w:date="2014-05-01T01:14:00Z"/>
          <w:rFonts w:asciiTheme="minorHAnsi" w:eastAsiaTheme="minorEastAsia" w:hAnsiTheme="minorHAnsi" w:cstheme="minorBidi"/>
          <w:color w:val="auto"/>
          <w:szCs w:val="22"/>
          <w:lang w:eastAsia="en-AU"/>
        </w:rPr>
      </w:pPr>
      <w:del w:id="281" w:author="Peter Bugeia" w:date="2014-05-01T01:14:00Z">
        <w:r w:rsidRPr="00410D84" w:rsidDel="00410D84">
          <w:rPr>
            <w:rStyle w:val="Hyperlink"/>
          </w:rPr>
          <w:delText>4.5.1</w:delText>
        </w:r>
        <w:r w:rsidDel="00410D84">
          <w:rPr>
            <w:rFonts w:asciiTheme="minorHAnsi" w:eastAsiaTheme="minorEastAsia" w:hAnsiTheme="minorHAnsi" w:cstheme="minorBidi"/>
            <w:color w:val="auto"/>
            <w:szCs w:val="22"/>
            <w:lang w:eastAsia="en-AU"/>
          </w:rPr>
          <w:tab/>
        </w:r>
        <w:r w:rsidRPr="00410D84" w:rsidDel="00410D84">
          <w:rPr>
            <w:rStyle w:val="Hyperlink"/>
          </w:rPr>
          <w:delText>Overview Tab</w:delText>
        </w:r>
        <w:r w:rsidDel="00410D84">
          <w:rPr>
            <w:webHidden/>
          </w:rPr>
          <w:tab/>
          <w:delText>18</w:delText>
        </w:r>
      </w:del>
    </w:p>
    <w:p w14:paraId="4CA4A8C4" w14:textId="77777777" w:rsidR="00066066" w:rsidDel="00410D84" w:rsidRDefault="00066066">
      <w:pPr>
        <w:pStyle w:val="TOC3"/>
        <w:tabs>
          <w:tab w:val="left" w:pos="1200"/>
        </w:tabs>
        <w:rPr>
          <w:del w:id="282" w:author="Peter Bugeia" w:date="2014-05-01T01:14:00Z"/>
          <w:rFonts w:asciiTheme="minorHAnsi" w:eastAsiaTheme="minorEastAsia" w:hAnsiTheme="minorHAnsi" w:cstheme="minorBidi"/>
          <w:color w:val="auto"/>
          <w:szCs w:val="22"/>
          <w:lang w:eastAsia="en-AU"/>
        </w:rPr>
      </w:pPr>
      <w:del w:id="283" w:author="Peter Bugeia" w:date="2014-05-01T01:14:00Z">
        <w:r w:rsidRPr="00410D84" w:rsidDel="00410D84">
          <w:rPr>
            <w:rStyle w:val="Hyperlink"/>
          </w:rPr>
          <w:delText>4.5.2</w:delText>
        </w:r>
        <w:r w:rsidDel="00410D84">
          <w:rPr>
            <w:rFonts w:asciiTheme="minorHAnsi" w:eastAsiaTheme="minorEastAsia" w:hAnsiTheme="minorHAnsi" w:cstheme="minorBidi"/>
            <w:color w:val="auto"/>
            <w:szCs w:val="22"/>
            <w:lang w:eastAsia="en-AU"/>
          </w:rPr>
          <w:tab/>
        </w:r>
        <w:r w:rsidRPr="00410D84" w:rsidDel="00410D84">
          <w:rPr>
            <w:rStyle w:val="Hyperlink"/>
          </w:rPr>
          <w:delText>Edit Details Tab</w:delText>
        </w:r>
        <w:r w:rsidDel="00410D84">
          <w:rPr>
            <w:webHidden/>
          </w:rPr>
          <w:tab/>
          <w:delText>19</w:delText>
        </w:r>
      </w:del>
    </w:p>
    <w:p w14:paraId="63EB43AA" w14:textId="77777777" w:rsidR="00066066" w:rsidDel="00410D84" w:rsidRDefault="00066066">
      <w:pPr>
        <w:pStyle w:val="TOC3"/>
        <w:tabs>
          <w:tab w:val="left" w:pos="1200"/>
        </w:tabs>
        <w:rPr>
          <w:del w:id="284" w:author="Peter Bugeia" w:date="2014-05-01T01:14:00Z"/>
          <w:rFonts w:asciiTheme="minorHAnsi" w:eastAsiaTheme="minorEastAsia" w:hAnsiTheme="minorHAnsi" w:cstheme="minorBidi"/>
          <w:color w:val="auto"/>
          <w:szCs w:val="22"/>
          <w:lang w:eastAsia="en-AU"/>
        </w:rPr>
      </w:pPr>
      <w:del w:id="285" w:author="Peter Bugeia" w:date="2014-05-01T01:14:00Z">
        <w:r w:rsidRPr="00410D84" w:rsidDel="00410D84">
          <w:rPr>
            <w:rStyle w:val="Hyperlink"/>
          </w:rPr>
          <w:delText>4.5.3</w:delText>
        </w:r>
        <w:r w:rsidDel="00410D84">
          <w:rPr>
            <w:rFonts w:asciiTheme="minorHAnsi" w:eastAsiaTheme="minorEastAsia" w:hAnsiTheme="minorHAnsi" w:cstheme="minorBidi"/>
            <w:color w:val="auto"/>
            <w:szCs w:val="22"/>
            <w:lang w:eastAsia="en-AU"/>
          </w:rPr>
          <w:tab/>
        </w:r>
        <w:r w:rsidRPr="00410D84" w:rsidDel="00410D84">
          <w:rPr>
            <w:rStyle w:val="Hyperlink"/>
          </w:rPr>
          <w:delText>Change Password Tab</w:delText>
        </w:r>
        <w:r w:rsidDel="00410D84">
          <w:rPr>
            <w:webHidden/>
          </w:rPr>
          <w:tab/>
          <w:delText>20</w:delText>
        </w:r>
      </w:del>
    </w:p>
    <w:p w14:paraId="538FBB9B" w14:textId="77777777" w:rsidR="00066066" w:rsidDel="00410D84" w:rsidRDefault="00066066">
      <w:pPr>
        <w:pStyle w:val="TOC1"/>
        <w:tabs>
          <w:tab w:val="left" w:pos="480"/>
        </w:tabs>
        <w:rPr>
          <w:del w:id="286" w:author="Peter Bugeia" w:date="2014-05-01T01:14:00Z"/>
          <w:rFonts w:asciiTheme="minorHAnsi" w:eastAsiaTheme="minorEastAsia" w:hAnsiTheme="minorHAnsi" w:cstheme="minorBidi"/>
          <w:color w:val="auto"/>
          <w:sz w:val="22"/>
          <w:szCs w:val="22"/>
          <w:lang w:eastAsia="en-AU"/>
        </w:rPr>
      </w:pPr>
      <w:del w:id="287" w:author="Peter Bugeia" w:date="2014-05-01T01:14:00Z">
        <w:r w:rsidRPr="00410D84" w:rsidDel="00410D84">
          <w:rPr>
            <w:rStyle w:val="Hyperlink"/>
          </w:rPr>
          <w:delText>5</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Organisational Units and Projects</w:delText>
        </w:r>
        <w:r w:rsidDel="00410D84">
          <w:rPr>
            <w:webHidden/>
          </w:rPr>
          <w:tab/>
          <w:delText>21</w:delText>
        </w:r>
      </w:del>
    </w:p>
    <w:p w14:paraId="4C1D03E6" w14:textId="77777777" w:rsidR="00066066" w:rsidDel="00410D84" w:rsidRDefault="00066066">
      <w:pPr>
        <w:pStyle w:val="TOC2"/>
        <w:tabs>
          <w:tab w:val="left" w:pos="960"/>
        </w:tabs>
        <w:rPr>
          <w:del w:id="288" w:author="Peter Bugeia" w:date="2014-05-01T01:14:00Z"/>
          <w:rFonts w:asciiTheme="minorHAnsi" w:eastAsiaTheme="minorEastAsia" w:hAnsiTheme="minorHAnsi" w:cstheme="minorBidi"/>
          <w:color w:val="auto"/>
          <w:szCs w:val="22"/>
          <w:lang w:eastAsia="en-AU"/>
        </w:rPr>
      </w:pPr>
      <w:del w:id="289" w:author="Peter Bugeia" w:date="2014-05-01T01:14:00Z">
        <w:r w:rsidRPr="00410D84" w:rsidDel="00410D84">
          <w:rPr>
            <w:rStyle w:val="Hyperlink"/>
          </w:rPr>
          <w:delText>5.1</w:delText>
        </w:r>
        <w:r w:rsidDel="00410D84">
          <w:rPr>
            <w:rFonts w:asciiTheme="minorHAnsi" w:eastAsiaTheme="minorEastAsia" w:hAnsiTheme="minorHAnsi" w:cstheme="minorBidi"/>
            <w:color w:val="auto"/>
            <w:szCs w:val="22"/>
            <w:lang w:eastAsia="en-AU"/>
          </w:rPr>
          <w:tab/>
        </w:r>
        <w:r w:rsidRPr="00410D84" w:rsidDel="00410D84">
          <w:rPr>
            <w:rStyle w:val="Hyperlink"/>
          </w:rPr>
          <w:delText>Creating an Organisational Unit Entry</w:delText>
        </w:r>
        <w:r w:rsidDel="00410D84">
          <w:rPr>
            <w:webHidden/>
          </w:rPr>
          <w:tab/>
          <w:delText>22</w:delText>
        </w:r>
      </w:del>
    </w:p>
    <w:p w14:paraId="102B5930" w14:textId="77777777" w:rsidR="00066066" w:rsidDel="00410D84" w:rsidRDefault="00066066">
      <w:pPr>
        <w:pStyle w:val="TOC2"/>
        <w:tabs>
          <w:tab w:val="left" w:pos="960"/>
        </w:tabs>
        <w:rPr>
          <w:del w:id="290" w:author="Peter Bugeia" w:date="2014-05-01T01:14:00Z"/>
          <w:rFonts w:asciiTheme="minorHAnsi" w:eastAsiaTheme="minorEastAsia" w:hAnsiTheme="minorHAnsi" w:cstheme="minorBidi"/>
          <w:color w:val="auto"/>
          <w:szCs w:val="22"/>
          <w:lang w:eastAsia="en-AU"/>
        </w:rPr>
      </w:pPr>
      <w:del w:id="291" w:author="Peter Bugeia" w:date="2014-05-01T01:14:00Z">
        <w:r w:rsidRPr="00410D84" w:rsidDel="00410D84">
          <w:rPr>
            <w:rStyle w:val="Hyperlink"/>
          </w:rPr>
          <w:delText>5.2</w:delText>
        </w:r>
        <w:r w:rsidDel="00410D84">
          <w:rPr>
            <w:rFonts w:asciiTheme="minorHAnsi" w:eastAsiaTheme="minorEastAsia" w:hAnsiTheme="minorHAnsi" w:cstheme="minorBidi"/>
            <w:color w:val="auto"/>
            <w:szCs w:val="22"/>
            <w:lang w:eastAsia="en-AU"/>
          </w:rPr>
          <w:tab/>
        </w:r>
        <w:r w:rsidRPr="00410D84" w:rsidDel="00410D84">
          <w:rPr>
            <w:rStyle w:val="Hyperlink"/>
          </w:rPr>
          <w:delText>Editing an Organisational Unit Entry</w:delText>
        </w:r>
        <w:r w:rsidDel="00410D84">
          <w:rPr>
            <w:webHidden/>
          </w:rPr>
          <w:tab/>
          <w:delText>25</w:delText>
        </w:r>
      </w:del>
    </w:p>
    <w:p w14:paraId="6A09369D" w14:textId="77777777" w:rsidR="00066066" w:rsidDel="00410D84" w:rsidRDefault="00066066">
      <w:pPr>
        <w:pStyle w:val="TOC2"/>
        <w:tabs>
          <w:tab w:val="left" w:pos="960"/>
        </w:tabs>
        <w:rPr>
          <w:del w:id="292" w:author="Peter Bugeia" w:date="2014-05-01T01:14:00Z"/>
          <w:rFonts w:asciiTheme="minorHAnsi" w:eastAsiaTheme="minorEastAsia" w:hAnsiTheme="minorHAnsi" w:cstheme="minorBidi"/>
          <w:color w:val="auto"/>
          <w:szCs w:val="22"/>
          <w:lang w:eastAsia="en-AU"/>
        </w:rPr>
      </w:pPr>
      <w:del w:id="293" w:author="Peter Bugeia" w:date="2014-05-01T01:14:00Z">
        <w:r w:rsidRPr="00410D84" w:rsidDel="00410D84">
          <w:rPr>
            <w:rStyle w:val="Hyperlink"/>
          </w:rPr>
          <w:delText>5.3</w:delText>
        </w:r>
        <w:r w:rsidDel="00410D84">
          <w:rPr>
            <w:rFonts w:asciiTheme="minorHAnsi" w:eastAsiaTheme="minorEastAsia" w:hAnsiTheme="minorHAnsi" w:cstheme="minorBidi"/>
            <w:color w:val="auto"/>
            <w:szCs w:val="22"/>
            <w:lang w:eastAsia="en-AU"/>
          </w:rPr>
          <w:tab/>
        </w:r>
        <w:r w:rsidRPr="00410D84" w:rsidDel="00410D84">
          <w:rPr>
            <w:rStyle w:val="Hyperlink"/>
          </w:rPr>
          <w:delText>Creating a Project Entry</w:delText>
        </w:r>
        <w:r w:rsidDel="00410D84">
          <w:rPr>
            <w:webHidden/>
          </w:rPr>
          <w:tab/>
          <w:delText>25</w:delText>
        </w:r>
      </w:del>
    </w:p>
    <w:p w14:paraId="7E811D5E" w14:textId="77777777" w:rsidR="00066066" w:rsidDel="00410D84" w:rsidRDefault="00066066">
      <w:pPr>
        <w:pStyle w:val="TOC2"/>
        <w:tabs>
          <w:tab w:val="left" w:pos="960"/>
        </w:tabs>
        <w:rPr>
          <w:del w:id="294" w:author="Peter Bugeia" w:date="2014-05-01T01:14:00Z"/>
          <w:rFonts w:asciiTheme="minorHAnsi" w:eastAsiaTheme="minorEastAsia" w:hAnsiTheme="minorHAnsi" w:cstheme="minorBidi"/>
          <w:color w:val="auto"/>
          <w:szCs w:val="22"/>
          <w:lang w:eastAsia="en-AU"/>
        </w:rPr>
      </w:pPr>
      <w:del w:id="295" w:author="Peter Bugeia" w:date="2014-05-01T01:14:00Z">
        <w:r w:rsidRPr="00410D84" w:rsidDel="00410D84">
          <w:rPr>
            <w:rStyle w:val="Hyperlink"/>
          </w:rPr>
          <w:delText>5.4</w:delText>
        </w:r>
        <w:r w:rsidDel="00410D84">
          <w:rPr>
            <w:rFonts w:asciiTheme="minorHAnsi" w:eastAsiaTheme="minorEastAsia" w:hAnsiTheme="minorHAnsi" w:cstheme="minorBidi"/>
            <w:color w:val="auto"/>
            <w:szCs w:val="22"/>
            <w:lang w:eastAsia="en-AU"/>
          </w:rPr>
          <w:tab/>
        </w:r>
        <w:r w:rsidRPr="00410D84" w:rsidDel="00410D84">
          <w:rPr>
            <w:rStyle w:val="Hyperlink"/>
          </w:rPr>
          <w:delText>Editing a Project Entry</w:delText>
        </w:r>
        <w:r w:rsidDel="00410D84">
          <w:rPr>
            <w:webHidden/>
          </w:rPr>
          <w:tab/>
          <w:delText>28</w:delText>
        </w:r>
      </w:del>
    </w:p>
    <w:p w14:paraId="3A509469" w14:textId="77777777" w:rsidR="00066066" w:rsidDel="00410D84" w:rsidRDefault="00066066">
      <w:pPr>
        <w:pStyle w:val="TOC2"/>
        <w:tabs>
          <w:tab w:val="left" w:pos="960"/>
        </w:tabs>
        <w:rPr>
          <w:del w:id="296" w:author="Peter Bugeia" w:date="2014-05-01T01:14:00Z"/>
          <w:rFonts w:asciiTheme="minorHAnsi" w:eastAsiaTheme="minorEastAsia" w:hAnsiTheme="minorHAnsi" w:cstheme="minorBidi"/>
          <w:color w:val="auto"/>
          <w:szCs w:val="22"/>
          <w:lang w:eastAsia="en-AU"/>
        </w:rPr>
      </w:pPr>
      <w:del w:id="297" w:author="Peter Bugeia" w:date="2014-05-01T01:14:00Z">
        <w:r w:rsidRPr="00410D84" w:rsidDel="00410D84">
          <w:rPr>
            <w:rStyle w:val="Hyperlink"/>
          </w:rPr>
          <w:delText>5.5</w:delText>
        </w:r>
        <w:r w:rsidDel="00410D84">
          <w:rPr>
            <w:rFonts w:asciiTheme="minorHAnsi" w:eastAsiaTheme="minorEastAsia" w:hAnsiTheme="minorHAnsi" w:cstheme="minorBidi"/>
            <w:color w:val="auto"/>
            <w:szCs w:val="22"/>
            <w:lang w:eastAsia="en-AU"/>
          </w:rPr>
          <w:tab/>
        </w:r>
        <w:r w:rsidRPr="00410D84" w:rsidDel="00410D84">
          <w:rPr>
            <w:rStyle w:val="Hyperlink"/>
          </w:rPr>
          <w:delText>Setting Up Project Parameters</w:delText>
        </w:r>
        <w:r w:rsidDel="00410D84">
          <w:rPr>
            <w:webHidden/>
          </w:rPr>
          <w:tab/>
          <w:delText>29</w:delText>
        </w:r>
      </w:del>
    </w:p>
    <w:p w14:paraId="405A6453" w14:textId="77777777" w:rsidR="00066066" w:rsidDel="00410D84" w:rsidRDefault="00066066">
      <w:pPr>
        <w:pStyle w:val="TOC1"/>
        <w:tabs>
          <w:tab w:val="left" w:pos="480"/>
        </w:tabs>
        <w:rPr>
          <w:del w:id="298" w:author="Peter Bugeia" w:date="2014-05-01T01:14:00Z"/>
          <w:rFonts w:asciiTheme="minorHAnsi" w:eastAsiaTheme="minorEastAsia" w:hAnsiTheme="minorHAnsi" w:cstheme="minorBidi"/>
          <w:color w:val="auto"/>
          <w:sz w:val="22"/>
          <w:szCs w:val="22"/>
          <w:lang w:eastAsia="en-AU"/>
        </w:rPr>
      </w:pPr>
      <w:del w:id="299" w:author="Peter Bugeia" w:date="2014-05-01T01:14:00Z">
        <w:r w:rsidRPr="00410D84" w:rsidDel="00410D84">
          <w:rPr>
            <w:rStyle w:val="Hyperlink"/>
          </w:rPr>
          <w:delText>6</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Data File Storage and Metadata</w:delText>
        </w:r>
        <w:r w:rsidDel="00410D84">
          <w:rPr>
            <w:webHidden/>
          </w:rPr>
          <w:tab/>
          <w:delText>31</w:delText>
        </w:r>
      </w:del>
    </w:p>
    <w:p w14:paraId="66C7985F" w14:textId="77777777" w:rsidR="00066066" w:rsidDel="00410D84" w:rsidRDefault="00066066">
      <w:pPr>
        <w:pStyle w:val="TOC2"/>
        <w:tabs>
          <w:tab w:val="left" w:pos="960"/>
        </w:tabs>
        <w:rPr>
          <w:del w:id="300" w:author="Peter Bugeia" w:date="2014-05-01T01:14:00Z"/>
          <w:rFonts w:asciiTheme="minorHAnsi" w:eastAsiaTheme="minorEastAsia" w:hAnsiTheme="minorHAnsi" w:cstheme="minorBidi"/>
          <w:color w:val="auto"/>
          <w:szCs w:val="22"/>
          <w:lang w:eastAsia="en-AU"/>
        </w:rPr>
      </w:pPr>
      <w:del w:id="301" w:author="Peter Bugeia" w:date="2014-05-01T01:14:00Z">
        <w:r w:rsidRPr="00410D84" w:rsidDel="00410D84">
          <w:rPr>
            <w:rStyle w:val="Hyperlink"/>
          </w:rPr>
          <w:delText>6.1</w:delText>
        </w:r>
        <w:r w:rsidDel="00410D84">
          <w:rPr>
            <w:rFonts w:asciiTheme="minorHAnsi" w:eastAsiaTheme="minorEastAsia" w:hAnsiTheme="minorHAnsi" w:cstheme="minorBidi"/>
            <w:color w:val="auto"/>
            <w:szCs w:val="22"/>
            <w:lang w:eastAsia="en-AU"/>
          </w:rPr>
          <w:tab/>
        </w:r>
        <w:r w:rsidRPr="00410D84" w:rsidDel="00410D84">
          <w:rPr>
            <w:rStyle w:val="Hyperlink"/>
          </w:rPr>
          <w:delText>Data File Types</w:delText>
        </w:r>
        <w:r w:rsidDel="00410D84">
          <w:rPr>
            <w:webHidden/>
          </w:rPr>
          <w:tab/>
          <w:delText>31</w:delText>
        </w:r>
      </w:del>
    </w:p>
    <w:p w14:paraId="122D54A6" w14:textId="77777777" w:rsidR="00066066" w:rsidDel="00410D84" w:rsidRDefault="00066066">
      <w:pPr>
        <w:pStyle w:val="TOC2"/>
        <w:tabs>
          <w:tab w:val="left" w:pos="960"/>
        </w:tabs>
        <w:rPr>
          <w:del w:id="302" w:author="Peter Bugeia" w:date="2014-05-01T01:14:00Z"/>
          <w:rFonts w:asciiTheme="minorHAnsi" w:eastAsiaTheme="minorEastAsia" w:hAnsiTheme="minorHAnsi" w:cstheme="minorBidi"/>
          <w:color w:val="auto"/>
          <w:szCs w:val="22"/>
          <w:lang w:eastAsia="en-AU"/>
        </w:rPr>
      </w:pPr>
      <w:del w:id="303" w:author="Peter Bugeia" w:date="2014-05-01T01:14:00Z">
        <w:r w:rsidRPr="00410D84" w:rsidDel="00410D84">
          <w:rPr>
            <w:rStyle w:val="Hyperlink"/>
          </w:rPr>
          <w:delText>6.2</w:delText>
        </w:r>
        <w:r w:rsidDel="00410D84">
          <w:rPr>
            <w:rFonts w:asciiTheme="minorHAnsi" w:eastAsiaTheme="minorEastAsia" w:hAnsiTheme="minorHAnsi" w:cstheme="minorBidi"/>
            <w:color w:val="auto"/>
            <w:szCs w:val="22"/>
            <w:lang w:eastAsia="en-AU"/>
          </w:rPr>
          <w:tab/>
        </w:r>
        <w:r w:rsidRPr="00410D84" w:rsidDel="00410D84">
          <w:rPr>
            <w:rStyle w:val="Hyperlink"/>
          </w:rPr>
          <w:delText>Metadata</w:delText>
        </w:r>
        <w:r w:rsidDel="00410D84">
          <w:rPr>
            <w:webHidden/>
          </w:rPr>
          <w:tab/>
          <w:delText>31</w:delText>
        </w:r>
      </w:del>
    </w:p>
    <w:p w14:paraId="70151980" w14:textId="77777777" w:rsidR="00066066" w:rsidDel="00410D84" w:rsidRDefault="00066066">
      <w:pPr>
        <w:pStyle w:val="TOC3"/>
        <w:tabs>
          <w:tab w:val="left" w:pos="1200"/>
        </w:tabs>
        <w:rPr>
          <w:del w:id="304" w:author="Peter Bugeia" w:date="2014-05-01T01:14:00Z"/>
          <w:rFonts w:asciiTheme="minorHAnsi" w:eastAsiaTheme="minorEastAsia" w:hAnsiTheme="minorHAnsi" w:cstheme="minorBidi"/>
          <w:color w:val="auto"/>
          <w:szCs w:val="22"/>
          <w:lang w:eastAsia="en-AU"/>
        </w:rPr>
      </w:pPr>
      <w:del w:id="305" w:author="Peter Bugeia" w:date="2014-05-01T01:14:00Z">
        <w:r w:rsidRPr="00410D84" w:rsidDel="00410D84">
          <w:rPr>
            <w:rStyle w:val="Hyperlink"/>
          </w:rPr>
          <w:delText>6.2.1</w:delText>
        </w:r>
        <w:r w:rsidDel="00410D84">
          <w:rPr>
            <w:rFonts w:asciiTheme="minorHAnsi" w:eastAsiaTheme="minorEastAsia" w:hAnsiTheme="minorHAnsi" w:cstheme="minorBidi"/>
            <w:color w:val="auto"/>
            <w:szCs w:val="22"/>
            <w:lang w:eastAsia="en-AU"/>
          </w:rPr>
          <w:tab/>
        </w:r>
        <w:r w:rsidRPr="00410D84" w:rsidDel="00410D84">
          <w:rPr>
            <w:rStyle w:val="Hyperlink"/>
          </w:rPr>
          <w:delText>Basic Info</w:delText>
        </w:r>
        <w:r w:rsidRPr="00014A10" w:rsidDel="00410D84">
          <w:rPr>
            <w:rStyle w:val="Hyperlink"/>
          </w:rPr>
          <w:delText>rmation</w:delText>
        </w:r>
        <w:r w:rsidDel="00410D84">
          <w:rPr>
            <w:webHidden/>
          </w:rPr>
          <w:tab/>
          <w:delText>31</w:delText>
        </w:r>
      </w:del>
    </w:p>
    <w:p w14:paraId="7480425A" w14:textId="77777777" w:rsidR="00066066" w:rsidDel="00410D84" w:rsidRDefault="00066066">
      <w:pPr>
        <w:pStyle w:val="TOC3"/>
        <w:tabs>
          <w:tab w:val="left" w:pos="1200"/>
        </w:tabs>
        <w:rPr>
          <w:del w:id="306" w:author="Peter Bugeia" w:date="2014-05-01T01:14:00Z"/>
          <w:rFonts w:asciiTheme="minorHAnsi" w:eastAsiaTheme="minorEastAsia" w:hAnsiTheme="minorHAnsi" w:cstheme="minorBidi"/>
          <w:color w:val="auto"/>
          <w:szCs w:val="22"/>
          <w:lang w:eastAsia="en-AU"/>
        </w:rPr>
      </w:pPr>
      <w:del w:id="307" w:author="Peter Bugeia" w:date="2014-05-01T01:14:00Z">
        <w:r w:rsidRPr="00410D84" w:rsidDel="00410D84">
          <w:rPr>
            <w:rStyle w:val="Hyperlink"/>
          </w:rPr>
          <w:lastRenderedPageBreak/>
          <w:delText>6.2.2</w:delText>
        </w:r>
        <w:r w:rsidDel="00410D84">
          <w:rPr>
            <w:rFonts w:asciiTheme="minorHAnsi" w:eastAsiaTheme="minorEastAsia" w:hAnsiTheme="minorHAnsi" w:cstheme="minorBidi"/>
            <w:color w:val="auto"/>
            <w:szCs w:val="22"/>
            <w:lang w:eastAsia="en-AU"/>
          </w:rPr>
          <w:tab/>
        </w:r>
        <w:r w:rsidRPr="00410D84" w:rsidDel="00410D84">
          <w:rPr>
            <w:rStyle w:val="Hyperlink"/>
          </w:rPr>
          <w:delText>Access Control</w:delText>
        </w:r>
        <w:r w:rsidDel="00410D84">
          <w:rPr>
            <w:webHidden/>
          </w:rPr>
          <w:tab/>
          <w:delText>34</w:delText>
        </w:r>
      </w:del>
    </w:p>
    <w:p w14:paraId="777E6476" w14:textId="77777777" w:rsidR="00066066" w:rsidDel="00410D84" w:rsidRDefault="00066066">
      <w:pPr>
        <w:pStyle w:val="TOC3"/>
        <w:tabs>
          <w:tab w:val="left" w:pos="1200"/>
        </w:tabs>
        <w:rPr>
          <w:del w:id="308" w:author="Peter Bugeia" w:date="2014-05-01T01:14:00Z"/>
          <w:rFonts w:asciiTheme="minorHAnsi" w:eastAsiaTheme="minorEastAsia" w:hAnsiTheme="minorHAnsi" w:cstheme="minorBidi"/>
          <w:color w:val="auto"/>
          <w:szCs w:val="22"/>
          <w:lang w:eastAsia="en-AU"/>
        </w:rPr>
      </w:pPr>
      <w:del w:id="309" w:author="Peter Bugeia" w:date="2014-05-01T01:14:00Z">
        <w:r w:rsidRPr="00410D84" w:rsidDel="00410D84">
          <w:rPr>
            <w:rStyle w:val="Hyperlink"/>
          </w:rPr>
          <w:delText>6.2.3</w:delText>
        </w:r>
        <w:r w:rsidDel="00410D84">
          <w:rPr>
            <w:rFonts w:asciiTheme="minorHAnsi" w:eastAsiaTheme="minorEastAsia" w:hAnsiTheme="minorHAnsi" w:cstheme="minorBidi"/>
            <w:color w:val="auto"/>
            <w:szCs w:val="22"/>
            <w:lang w:eastAsia="en-AU"/>
          </w:rPr>
          <w:tab/>
        </w:r>
        <w:r w:rsidRPr="00410D84" w:rsidDel="00410D84">
          <w:rPr>
            <w:rStyle w:val="Hyperlink"/>
          </w:rPr>
          <w:delText>File Relationships</w:delText>
        </w:r>
        <w:r w:rsidDel="00410D84">
          <w:rPr>
            <w:webHidden/>
          </w:rPr>
          <w:tab/>
          <w:delText>36</w:delText>
        </w:r>
      </w:del>
    </w:p>
    <w:p w14:paraId="46E1071E" w14:textId="77777777" w:rsidR="00066066" w:rsidDel="00410D84" w:rsidRDefault="00066066">
      <w:pPr>
        <w:pStyle w:val="TOC3"/>
        <w:tabs>
          <w:tab w:val="left" w:pos="1200"/>
        </w:tabs>
        <w:rPr>
          <w:del w:id="310" w:author="Peter Bugeia" w:date="2014-05-01T01:14:00Z"/>
          <w:rFonts w:asciiTheme="minorHAnsi" w:eastAsiaTheme="minorEastAsia" w:hAnsiTheme="minorHAnsi" w:cstheme="minorBidi"/>
          <w:color w:val="auto"/>
          <w:szCs w:val="22"/>
          <w:lang w:eastAsia="en-AU"/>
        </w:rPr>
      </w:pPr>
      <w:del w:id="311" w:author="Peter Bugeia" w:date="2014-05-01T01:14:00Z">
        <w:r w:rsidRPr="00410D84" w:rsidDel="00410D84">
          <w:rPr>
            <w:rStyle w:val="Hyperlink"/>
          </w:rPr>
          <w:delText>6.2.4</w:delText>
        </w:r>
        <w:r w:rsidDel="00410D84">
          <w:rPr>
            <w:rFonts w:asciiTheme="minorHAnsi" w:eastAsiaTheme="minorEastAsia" w:hAnsiTheme="minorHAnsi" w:cstheme="minorBidi"/>
            <w:color w:val="auto"/>
            <w:szCs w:val="22"/>
            <w:lang w:eastAsia="en-AU"/>
          </w:rPr>
          <w:tab/>
        </w:r>
        <w:r w:rsidRPr="00410D84" w:rsidDel="00410D84">
          <w:rPr>
            <w:rStyle w:val="Hyperlink"/>
          </w:rPr>
          <w:delText>Summary Information Extracted from TOA5 Files</w:delText>
        </w:r>
        <w:r w:rsidDel="00410D84">
          <w:rPr>
            <w:webHidden/>
          </w:rPr>
          <w:tab/>
          <w:delText>37</w:delText>
        </w:r>
      </w:del>
    </w:p>
    <w:p w14:paraId="41DAD44D" w14:textId="77777777" w:rsidR="00066066" w:rsidDel="00410D84" w:rsidRDefault="00066066">
      <w:pPr>
        <w:pStyle w:val="TOC3"/>
        <w:tabs>
          <w:tab w:val="left" w:pos="1200"/>
        </w:tabs>
        <w:rPr>
          <w:del w:id="312" w:author="Peter Bugeia" w:date="2014-05-01T01:14:00Z"/>
          <w:rFonts w:asciiTheme="minorHAnsi" w:eastAsiaTheme="minorEastAsia" w:hAnsiTheme="minorHAnsi" w:cstheme="minorBidi"/>
          <w:color w:val="auto"/>
          <w:szCs w:val="22"/>
          <w:lang w:eastAsia="en-AU"/>
        </w:rPr>
      </w:pPr>
      <w:del w:id="313" w:author="Peter Bugeia" w:date="2014-05-01T01:14:00Z">
        <w:r w:rsidRPr="00410D84" w:rsidDel="00410D84">
          <w:rPr>
            <w:rStyle w:val="Hyperlink"/>
          </w:rPr>
          <w:delText>6.2.5</w:delText>
        </w:r>
        <w:r w:rsidDel="00410D84">
          <w:rPr>
            <w:rFonts w:asciiTheme="minorHAnsi" w:eastAsiaTheme="minorEastAsia" w:hAnsiTheme="minorHAnsi" w:cstheme="minorBidi"/>
            <w:color w:val="auto"/>
            <w:szCs w:val="22"/>
            <w:lang w:eastAsia="en-AU"/>
          </w:rPr>
          <w:tab/>
        </w:r>
        <w:r w:rsidRPr="00410D84" w:rsidDel="00410D84">
          <w:rPr>
            <w:rStyle w:val="Hyperlink"/>
          </w:rPr>
          <w:delText>Column Information for TOA5 Files</w:delText>
        </w:r>
        <w:r w:rsidDel="00410D84">
          <w:rPr>
            <w:webHidden/>
          </w:rPr>
          <w:tab/>
          <w:delText>37</w:delText>
        </w:r>
      </w:del>
    </w:p>
    <w:p w14:paraId="030F75FA" w14:textId="77777777" w:rsidR="00066066" w:rsidDel="00410D84" w:rsidRDefault="00066066">
      <w:pPr>
        <w:pStyle w:val="TOC3"/>
        <w:tabs>
          <w:tab w:val="left" w:pos="1200"/>
        </w:tabs>
        <w:rPr>
          <w:del w:id="314" w:author="Peter Bugeia" w:date="2014-05-01T01:14:00Z"/>
          <w:rFonts w:asciiTheme="minorHAnsi" w:eastAsiaTheme="minorEastAsia" w:hAnsiTheme="minorHAnsi" w:cstheme="minorBidi"/>
          <w:color w:val="auto"/>
          <w:szCs w:val="22"/>
          <w:lang w:eastAsia="en-AU"/>
        </w:rPr>
      </w:pPr>
      <w:del w:id="315" w:author="Peter Bugeia" w:date="2014-05-01T01:14:00Z">
        <w:r w:rsidRPr="00410D84" w:rsidDel="00410D84">
          <w:rPr>
            <w:rStyle w:val="Hyperlink"/>
          </w:rPr>
          <w:delText>6.2.6</w:delText>
        </w:r>
        <w:r w:rsidDel="00410D84">
          <w:rPr>
            <w:rFonts w:asciiTheme="minorHAnsi" w:eastAsiaTheme="minorEastAsia" w:hAnsiTheme="minorHAnsi" w:cstheme="minorBidi"/>
            <w:color w:val="auto"/>
            <w:szCs w:val="22"/>
            <w:lang w:eastAsia="en-AU"/>
          </w:rPr>
          <w:tab/>
        </w:r>
        <w:r w:rsidRPr="00410D84" w:rsidDel="00410D84">
          <w:rPr>
            <w:rStyle w:val="Hyperlink"/>
          </w:rPr>
          <w:delText>Information Extracted from Image Files</w:delText>
        </w:r>
        <w:r w:rsidDel="00410D84">
          <w:rPr>
            <w:webHidden/>
          </w:rPr>
          <w:tab/>
          <w:delText>38</w:delText>
        </w:r>
      </w:del>
    </w:p>
    <w:p w14:paraId="032DAFCC" w14:textId="77777777" w:rsidR="00066066" w:rsidDel="00410D84" w:rsidRDefault="00066066">
      <w:pPr>
        <w:pStyle w:val="TOC1"/>
        <w:tabs>
          <w:tab w:val="left" w:pos="480"/>
        </w:tabs>
        <w:rPr>
          <w:del w:id="316" w:author="Peter Bugeia" w:date="2014-05-01T01:14:00Z"/>
          <w:rFonts w:asciiTheme="minorHAnsi" w:eastAsiaTheme="minorEastAsia" w:hAnsiTheme="minorHAnsi" w:cstheme="minorBidi"/>
          <w:color w:val="auto"/>
          <w:sz w:val="22"/>
          <w:szCs w:val="22"/>
          <w:lang w:eastAsia="en-AU"/>
        </w:rPr>
      </w:pPr>
      <w:del w:id="317" w:author="Peter Bugeia" w:date="2014-05-01T01:14:00Z">
        <w:r w:rsidRPr="00410D84" w:rsidDel="00410D84">
          <w:rPr>
            <w:rStyle w:val="Hyperlink"/>
          </w:rPr>
          <w:delText>7</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Uploading Data Files</w:delText>
        </w:r>
        <w:r w:rsidDel="00410D84">
          <w:rPr>
            <w:webHidden/>
          </w:rPr>
          <w:tab/>
          <w:delText>39</w:delText>
        </w:r>
      </w:del>
    </w:p>
    <w:p w14:paraId="0ABDCC87" w14:textId="77777777" w:rsidR="00066066" w:rsidDel="00410D84" w:rsidRDefault="00066066">
      <w:pPr>
        <w:pStyle w:val="TOC2"/>
        <w:tabs>
          <w:tab w:val="left" w:pos="960"/>
        </w:tabs>
        <w:rPr>
          <w:del w:id="318" w:author="Peter Bugeia" w:date="2014-05-01T01:14:00Z"/>
          <w:rFonts w:asciiTheme="minorHAnsi" w:eastAsiaTheme="minorEastAsia" w:hAnsiTheme="minorHAnsi" w:cstheme="minorBidi"/>
          <w:color w:val="auto"/>
          <w:szCs w:val="22"/>
          <w:lang w:eastAsia="en-AU"/>
        </w:rPr>
      </w:pPr>
      <w:del w:id="319" w:author="Peter Bugeia" w:date="2014-05-01T01:14:00Z">
        <w:r w:rsidRPr="00410D84" w:rsidDel="00410D84">
          <w:rPr>
            <w:rStyle w:val="Hyperlink"/>
          </w:rPr>
          <w:delText>7.1</w:delText>
        </w:r>
        <w:r w:rsidDel="00410D84">
          <w:rPr>
            <w:rFonts w:asciiTheme="minorHAnsi" w:eastAsiaTheme="minorEastAsia" w:hAnsiTheme="minorHAnsi" w:cstheme="minorBidi"/>
            <w:color w:val="auto"/>
            <w:szCs w:val="22"/>
            <w:lang w:eastAsia="en-AU"/>
          </w:rPr>
          <w:tab/>
        </w:r>
        <w:r w:rsidRPr="00410D84" w:rsidDel="00410D84">
          <w:rPr>
            <w:rStyle w:val="Hyperlink"/>
          </w:rPr>
          <w:delText>Uploading Image Files</w:delText>
        </w:r>
        <w:r w:rsidDel="00410D84">
          <w:rPr>
            <w:webHidden/>
          </w:rPr>
          <w:tab/>
          <w:delText>43</w:delText>
        </w:r>
      </w:del>
    </w:p>
    <w:p w14:paraId="2E5C0FFC" w14:textId="77777777" w:rsidR="00066066" w:rsidDel="00410D84" w:rsidRDefault="00066066">
      <w:pPr>
        <w:pStyle w:val="TOC2"/>
        <w:tabs>
          <w:tab w:val="left" w:pos="960"/>
        </w:tabs>
        <w:rPr>
          <w:del w:id="320" w:author="Peter Bugeia" w:date="2014-05-01T01:14:00Z"/>
          <w:rFonts w:asciiTheme="minorHAnsi" w:eastAsiaTheme="minorEastAsia" w:hAnsiTheme="minorHAnsi" w:cstheme="minorBidi"/>
          <w:color w:val="auto"/>
          <w:szCs w:val="22"/>
          <w:lang w:eastAsia="en-AU"/>
        </w:rPr>
      </w:pPr>
      <w:del w:id="321" w:author="Peter Bugeia" w:date="2014-05-01T01:14:00Z">
        <w:r w:rsidRPr="00410D84" w:rsidDel="00410D84">
          <w:rPr>
            <w:rStyle w:val="Hyperlink"/>
          </w:rPr>
          <w:delText>7.2</w:delText>
        </w:r>
        <w:r w:rsidDel="00410D84">
          <w:rPr>
            <w:rFonts w:asciiTheme="minorHAnsi" w:eastAsiaTheme="minorEastAsia" w:hAnsiTheme="minorHAnsi" w:cstheme="minorBidi"/>
            <w:color w:val="auto"/>
            <w:szCs w:val="22"/>
            <w:lang w:eastAsia="en-AU"/>
          </w:rPr>
          <w:tab/>
        </w:r>
        <w:r w:rsidRPr="00410D84" w:rsidDel="00410D84">
          <w:rPr>
            <w:rStyle w:val="Hyperlink"/>
          </w:rPr>
          <w:delText>Uploading Video and Audio Files</w:delText>
        </w:r>
        <w:r w:rsidDel="00410D84">
          <w:rPr>
            <w:webHidden/>
          </w:rPr>
          <w:tab/>
          <w:delText>43</w:delText>
        </w:r>
      </w:del>
    </w:p>
    <w:p w14:paraId="1CDE0A90" w14:textId="77777777" w:rsidR="00066066" w:rsidDel="00410D84" w:rsidRDefault="00066066">
      <w:pPr>
        <w:pStyle w:val="TOC2"/>
        <w:tabs>
          <w:tab w:val="left" w:pos="960"/>
        </w:tabs>
        <w:rPr>
          <w:del w:id="322" w:author="Peter Bugeia" w:date="2014-05-01T01:14:00Z"/>
          <w:rFonts w:asciiTheme="minorHAnsi" w:eastAsiaTheme="minorEastAsia" w:hAnsiTheme="minorHAnsi" w:cstheme="minorBidi"/>
          <w:color w:val="auto"/>
          <w:szCs w:val="22"/>
          <w:lang w:eastAsia="en-AU"/>
        </w:rPr>
      </w:pPr>
      <w:del w:id="323" w:author="Peter Bugeia" w:date="2014-05-01T01:14:00Z">
        <w:r w:rsidRPr="00410D84" w:rsidDel="00410D84">
          <w:rPr>
            <w:rStyle w:val="Hyperlink"/>
          </w:rPr>
          <w:delText>7.3</w:delText>
        </w:r>
        <w:r w:rsidDel="00410D84">
          <w:rPr>
            <w:rFonts w:asciiTheme="minorHAnsi" w:eastAsiaTheme="minorEastAsia" w:hAnsiTheme="minorHAnsi" w:cstheme="minorBidi"/>
            <w:color w:val="auto"/>
            <w:szCs w:val="22"/>
            <w:lang w:eastAsia="en-AU"/>
          </w:rPr>
          <w:tab/>
        </w:r>
        <w:r w:rsidRPr="00410D84" w:rsidDel="00410D84">
          <w:rPr>
            <w:rStyle w:val="Hyperlink"/>
          </w:rPr>
          <w:delText>Uploading RAW TOA5 Data Files</w:delText>
        </w:r>
        <w:r w:rsidDel="00410D84">
          <w:rPr>
            <w:webHidden/>
          </w:rPr>
          <w:tab/>
          <w:delText>44</w:delText>
        </w:r>
      </w:del>
    </w:p>
    <w:p w14:paraId="0D47F9AD" w14:textId="77777777" w:rsidR="00066066" w:rsidDel="00410D84" w:rsidRDefault="00066066">
      <w:pPr>
        <w:pStyle w:val="TOC3"/>
        <w:tabs>
          <w:tab w:val="left" w:pos="1200"/>
        </w:tabs>
        <w:rPr>
          <w:del w:id="324" w:author="Peter Bugeia" w:date="2014-05-01T01:14:00Z"/>
          <w:rFonts w:asciiTheme="minorHAnsi" w:eastAsiaTheme="minorEastAsia" w:hAnsiTheme="minorHAnsi" w:cstheme="minorBidi"/>
          <w:color w:val="auto"/>
          <w:szCs w:val="22"/>
          <w:lang w:eastAsia="en-AU"/>
        </w:rPr>
      </w:pPr>
      <w:del w:id="325" w:author="Peter Bugeia" w:date="2014-05-01T01:14:00Z">
        <w:r w:rsidRPr="00410D84" w:rsidDel="00410D84">
          <w:rPr>
            <w:rStyle w:val="Hyperlink"/>
          </w:rPr>
          <w:delText>7.3.1</w:delText>
        </w:r>
        <w:r w:rsidDel="00410D84">
          <w:rPr>
            <w:rFonts w:asciiTheme="minorHAnsi" w:eastAsiaTheme="minorEastAsia" w:hAnsiTheme="minorHAnsi" w:cstheme="minorBidi"/>
            <w:color w:val="auto"/>
            <w:szCs w:val="22"/>
            <w:lang w:eastAsia="en-AU"/>
          </w:rPr>
          <w:tab/>
        </w:r>
        <w:r w:rsidRPr="00410D84" w:rsidDel="00410D84">
          <w:rPr>
            <w:rStyle w:val="Hyperlink"/>
          </w:rPr>
          <w:delText>TOA5 Data Upload Action Summary</w:delText>
        </w:r>
        <w:r w:rsidDel="00410D84">
          <w:rPr>
            <w:webHidden/>
          </w:rPr>
          <w:tab/>
          <w:delText>45</w:delText>
        </w:r>
      </w:del>
    </w:p>
    <w:p w14:paraId="1D4220A4" w14:textId="77777777" w:rsidR="00066066" w:rsidDel="00410D84" w:rsidRDefault="00066066">
      <w:pPr>
        <w:pStyle w:val="TOC2"/>
        <w:tabs>
          <w:tab w:val="left" w:pos="960"/>
        </w:tabs>
        <w:rPr>
          <w:del w:id="326" w:author="Peter Bugeia" w:date="2014-05-01T01:14:00Z"/>
          <w:rFonts w:asciiTheme="minorHAnsi" w:eastAsiaTheme="minorEastAsia" w:hAnsiTheme="minorHAnsi" w:cstheme="minorBidi"/>
          <w:color w:val="auto"/>
          <w:szCs w:val="22"/>
          <w:lang w:eastAsia="en-AU"/>
        </w:rPr>
      </w:pPr>
      <w:del w:id="327" w:author="Peter Bugeia" w:date="2014-05-01T01:14:00Z">
        <w:r w:rsidRPr="00410D84" w:rsidDel="00410D84">
          <w:rPr>
            <w:rStyle w:val="Hyperlink"/>
          </w:rPr>
          <w:delText>7.4</w:delText>
        </w:r>
        <w:r w:rsidDel="00410D84">
          <w:rPr>
            <w:rFonts w:asciiTheme="minorHAnsi" w:eastAsiaTheme="minorEastAsia" w:hAnsiTheme="minorHAnsi" w:cstheme="minorBidi"/>
            <w:color w:val="auto"/>
            <w:szCs w:val="22"/>
            <w:lang w:eastAsia="en-AU"/>
          </w:rPr>
          <w:tab/>
        </w:r>
        <w:r w:rsidRPr="00410D84" w:rsidDel="00410D84">
          <w:rPr>
            <w:rStyle w:val="Hyperlink"/>
          </w:rPr>
          <w:delText>Automating the upload of data to DC21</w:delText>
        </w:r>
        <w:r w:rsidDel="00410D84">
          <w:rPr>
            <w:webHidden/>
          </w:rPr>
          <w:tab/>
          <w:delText>46</w:delText>
        </w:r>
      </w:del>
    </w:p>
    <w:p w14:paraId="0CEAEF4D" w14:textId="77777777" w:rsidR="00066066" w:rsidDel="00410D84" w:rsidRDefault="00066066">
      <w:pPr>
        <w:pStyle w:val="TOC1"/>
        <w:tabs>
          <w:tab w:val="left" w:pos="480"/>
        </w:tabs>
        <w:rPr>
          <w:del w:id="328" w:author="Peter Bugeia" w:date="2014-05-01T01:14:00Z"/>
          <w:rFonts w:asciiTheme="minorHAnsi" w:eastAsiaTheme="minorEastAsia" w:hAnsiTheme="minorHAnsi" w:cstheme="minorBidi"/>
          <w:color w:val="auto"/>
          <w:sz w:val="22"/>
          <w:szCs w:val="22"/>
          <w:lang w:eastAsia="en-AU"/>
        </w:rPr>
      </w:pPr>
      <w:del w:id="329" w:author="Peter Bugeia" w:date="2014-05-01T01:14:00Z">
        <w:r w:rsidRPr="00410D84" w:rsidDel="00410D84">
          <w:rPr>
            <w:rStyle w:val="Hyperlink"/>
          </w:rPr>
          <w:delText>8</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Managing Data Files</w:delText>
        </w:r>
        <w:r w:rsidDel="00410D84">
          <w:rPr>
            <w:webHidden/>
          </w:rPr>
          <w:tab/>
          <w:delText>47</w:delText>
        </w:r>
      </w:del>
    </w:p>
    <w:p w14:paraId="2BEB0789" w14:textId="77777777" w:rsidR="00066066" w:rsidDel="00410D84" w:rsidRDefault="00066066">
      <w:pPr>
        <w:pStyle w:val="TOC2"/>
        <w:tabs>
          <w:tab w:val="left" w:pos="960"/>
        </w:tabs>
        <w:rPr>
          <w:del w:id="330" w:author="Peter Bugeia" w:date="2014-05-01T01:14:00Z"/>
          <w:rFonts w:asciiTheme="minorHAnsi" w:eastAsiaTheme="minorEastAsia" w:hAnsiTheme="minorHAnsi" w:cstheme="minorBidi"/>
          <w:color w:val="auto"/>
          <w:szCs w:val="22"/>
          <w:lang w:eastAsia="en-AU"/>
        </w:rPr>
      </w:pPr>
      <w:del w:id="331" w:author="Peter Bugeia" w:date="2014-05-01T01:14:00Z">
        <w:r w:rsidRPr="00410D84" w:rsidDel="00410D84">
          <w:rPr>
            <w:rStyle w:val="Hyperlink"/>
          </w:rPr>
          <w:delText>8.1</w:delText>
        </w:r>
        <w:r w:rsidDel="00410D84">
          <w:rPr>
            <w:rFonts w:asciiTheme="minorHAnsi" w:eastAsiaTheme="minorEastAsia" w:hAnsiTheme="minorHAnsi" w:cstheme="minorBidi"/>
            <w:color w:val="auto"/>
            <w:szCs w:val="22"/>
            <w:lang w:eastAsia="en-AU"/>
          </w:rPr>
          <w:tab/>
        </w:r>
        <w:r w:rsidRPr="00410D84" w:rsidDel="00410D84">
          <w:rPr>
            <w:rStyle w:val="Hyperlink"/>
          </w:rPr>
          <w:delText>The Dashboard Tab</w:delText>
        </w:r>
        <w:r w:rsidDel="00410D84">
          <w:rPr>
            <w:webHidden/>
          </w:rPr>
          <w:tab/>
          <w:delText>47</w:delText>
        </w:r>
      </w:del>
    </w:p>
    <w:p w14:paraId="728CCCD6" w14:textId="77777777" w:rsidR="00066066" w:rsidDel="00410D84" w:rsidRDefault="00066066">
      <w:pPr>
        <w:pStyle w:val="TOC2"/>
        <w:tabs>
          <w:tab w:val="left" w:pos="960"/>
        </w:tabs>
        <w:rPr>
          <w:del w:id="332" w:author="Peter Bugeia" w:date="2014-05-01T01:14:00Z"/>
          <w:rFonts w:asciiTheme="minorHAnsi" w:eastAsiaTheme="minorEastAsia" w:hAnsiTheme="minorHAnsi" w:cstheme="minorBidi"/>
          <w:color w:val="auto"/>
          <w:szCs w:val="22"/>
          <w:lang w:eastAsia="en-AU"/>
        </w:rPr>
      </w:pPr>
      <w:del w:id="333" w:author="Peter Bugeia" w:date="2014-05-01T01:14:00Z">
        <w:r w:rsidRPr="00410D84" w:rsidDel="00410D84">
          <w:rPr>
            <w:rStyle w:val="Hyperlink"/>
          </w:rPr>
          <w:delText>8.2</w:delText>
        </w:r>
        <w:r w:rsidDel="00410D84">
          <w:rPr>
            <w:rFonts w:asciiTheme="minorHAnsi" w:eastAsiaTheme="minorEastAsia" w:hAnsiTheme="minorHAnsi" w:cstheme="minorBidi"/>
            <w:color w:val="auto"/>
            <w:szCs w:val="22"/>
            <w:lang w:eastAsia="en-AU"/>
          </w:rPr>
          <w:tab/>
        </w:r>
        <w:r w:rsidRPr="00410D84" w:rsidDel="00410D84">
          <w:rPr>
            <w:rStyle w:val="Hyperlink"/>
          </w:rPr>
          <w:delText>The Explore Data Tab and File Searching</w:delText>
        </w:r>
        <w:r w:rsidDel="00410D84">
          <w:rPr>
            <w:webHidden/>
          </w:rPr>
          <w:tab/>
          <w:delText>48</w:delText>
        </w:r>
      </w:del>
    </w:p>
    <w:p w14:paraId="1E9B252E" w14:textId="77777777" w:rsidR="00066066" w:rsidDel="00410D84" w:rsidRDefault="00066066">
      <w:pPr>
        <w:pStyle w:val="TOC3"/>
        <w:tabs>
          <w:tab w:val="left" w:pos="1200"/>
        </w:tabs>
        <w:rPr>
          <w:del w:id="334" w:author="Peter Bugeia" w:date="2014-05-01T01:14:00Z"/>
          <w:rFonts w:asciiTheme="minorHAnsi" w:eastAsiaTheme="minorEastAsia" w:hAnsiTheme="minorHAnsi" w:cstheme="minorBidi"/>
          <w:color w:val="auto"/>
          <w:szCs w:val="22"/>
          <w:lang w:eastAsia="en-AU"/>
        </w:rPr>
      </w:pPr>
      <w:del w:id="335" w:author="Peter Bugeia" w:date="2014-05-01T01:14:00Z">
        <w:r w:rsidRPr="00410D84" w:rsidDel="00410D84">
          <w:rPr>
            <w:rStyle w:val="Hyperlink"/>
          </w:rPr>
          <w:delText>8.2.1</w:delText>
        </w:r>
        <w:r w:rsidDel="00410D84">
          <w:rPr>
            <w:rFonts w:asciiTheme="minorHAnsi" w:eastAsiaTheme="minorEastAsia" w:hAnsiTheme="minorHAnsi" w:cstheme="minorBidi"/>
            <w:color w:val="auto"/>
            <w:szCs w:val="22"/>
            <w:lang w:eastAsia="en-AU"/>
          </w:rPr>
          <w:tab/>
        </w:r>
        <w:r w:rsidRPr="00410D84" w:rsidDel="00410D84">
          <w:rPr>
            <w:rStyle w:val="Hyperlink"/>
          </w:rPr>
          <w:delText>Sorting</w:delText>
        </w:r>
        <w:r w:rsidDel="00410D84">
          <w:rPr>
            <w:webHidden/>
          </w:rPr>
          <w:tab/>
          <w:delText>48</w:delText>
        </w:r>
      </w:del>
    </w:p>
    <w:p w14:paraId="40EE1DDE" w14:textId="77777777" w:rsidR="00066066" w:rsidDel="00410D84" w:rsidRDefault="00066066">
      <w:pPr>
        <w:pStyle w:val="TOC3"/>
        <w:tabs>
          <w:tab w:val="left" w:pos="1200"/>
        </w:tabs>
        <w:rPr>
          <w:del w:id="336" w:author="Peter Bugeia" w:date="2014-05-01T01:14:00Z"/>
          <w:rFonts w:asciiTheme="minorHAnsi" w:eastAsiaTheme="minorEastAsia" w:hAnsiTheme="minorHAnsi" w:cstheme="minorBidi"/>
          <w:color w:val="auto"/>
          <w:szCs w:val="22"/>
          <w:lang w:eastAsia="en-AU"/>
        </w:rPr>
      </w:pPr>
      <w:del w:id="337" w:author="Peter Bugeia" w:date="2014-05-01T01:14:00Z">
        <w:r w:rsidRPr="00410D84" w:rsidDel="00410D84">
          <w:rPr>
            <w:rStyle w:val="Hyperlink"/>
          </w:rPr>
          <w:delText>8.2.2</w:delText>
        </w:r>
        <w:r w:rsidDel="00410D84">
          <w:rPr>
            <w:rFonts w:asciiTheme="minorHAnsi" w:eastAsiaTheme="minorEastAsia" w:hAnsiTheme="minorHAnsi" w:cstheme="minorBidi"/>
            <w:color w:val="auto"/>
            <w:szCs w:val="22"/>
            <w:lang w:eastAsia="en-AU"/>
          </w:rPr>
          <w:tab/>
        </w:r>
        <w:r w:rsidRPr="00410D84" w:rsidDel="00410D84">
          <w:rPr>
            <w:rStyle w:val="Hyperlink"/>
          </w:rPr>
          <w:delText>Searching</w:delText>
        </w:r>
        <w:r w:rsidDel="00410D84">
          <w:rPr>
            <w:webHidden/>
          </w:rPr>
          <w:tab/>
          <w:delText>49</w:delText>
        </w:r>
      </w:del>
    </w:p>
    <w:p w14:paraId="09FCA46B" w14:textId="77777777" w:rsidR="00066066" w:rsidDel="00410D84" w:rsidRDefault="00066066">
      <w:pPr>
        <w:pStyle w:val="TOC2"/>
        <w:tabs>
          <w:tab w:val="left" w:pos="960"/>
        </w:tabs>
        <w:rPr>
          <w:del w:id="338" w:author="Peter Bugeia" w:date="2014-05-01T01:14:00Z"/>
          <w:rFonts w:asciiTheme="minorHAnsi" w:eastAsiaTheme="minorEastAsia" w:hAnsiTheme="minorHAnsi" w:cstheme="minorBidi"/>
          <w:color w:val="auto"/>
          <w:szCs w:val="22"/>
          <w:lang w:eastAsia="en-AU"/>
        </w:rPr>
      </w:pPr>
      <w:del w:id="339" w:author="Peter Bugeia" w:date="2014-05-01T01:14:00Z">
        <w:r w:rsidRPr="00410D84" w:rsidDel="00410D84">
          <w:rPr>
            <w:rStyle w:val="Hyperlink"/>
          </w:rPr>
          <w:delText>8.3</w:delText>
        </w:r>
        <w:r w:rsidDel="00410D84">
          <w:rPr>
            <w:rFonts w:asciiTheme="minorHAnsi" w:eastAsiaTheme="minorEastAsia" w:hAnsiTheme="minorHAnsi" w:cstheme="minorBidi"/>
            <w:color w:val="auto"/>
            <w:szCs w:val="22"/>
            <w:lang w:eastAsia="en-AU"/>
          </w:rPr>
          <w:tab/>
        </w:r>
        <w:r w:rsidRPr="00410D84" w:rsidDel="00410D84">
          <w:rPr>
            <w:rStyle w:val="Hyperlink"/>
          </w:rPr>
          <w:delText>The Cart</w:delText>
        </w:r>
        <w:r w:rsidDel="00410D84">
          <w:rPr>
            <w:webHidden/>
          </w:rPr>
          <w:tab/>
          <w:delText>60</w:delText>
        </w:r>
      </w:del>
    </w:p>
    <w:p w14:paraId="3C3C5D63" w14:textId="77777777" w:rsidR="00066066" w:rsidDel="00410D84" w:rsidRDefault="00066066">
      <w:pPr>
        <w:pStyle w:val="TOC3"/>
        <w:tabs>
          <w:tab w:val="left" w:pos="1200"/>
        </w:tabs>
        <w:rPr>
          <w:del w:id="340" w:author="Peter Bugeia" w:date="2014-05-01T01:14:00Z"/>
          <w:rFonts w:asciiTheme="minorHAnsi" w:eastAsiaTheme="minorEastAsia" w:hAnsiTheme="minorHAnsi" w:cstheme="minorBidi"/>
          <w:color w:val="auto"/>
          <w:szCs w:val="22"/>
          <w:lang w:eastAsia="en-AU"/>
        </w:rPr>
      </w:pPr>
      <w:del w:id="341" w:author="Peter Bugeia" w:date="2014-05-01T01:14:00Z">
        <w:r w:rsidRPr="00410D84" w:rsidDel="00410D84">
          <w:rPr>
            <w:rStyle w:val="Hyperlink"/>
          </w:rPr>
          <w:delText>8.3.1</w:delText>
        </w:r>
        <w:r w:rsidDel="00410D84">
          <w:rPr>
            <w:rFonts w:asciiTheme="minorHAnsi" w:eastAsiaTheme="minorEastAsia" w:hAnsiTheme="minorHAnsi" w:cstheme="minorBidi"/>
            <w:color w:val="auto"/>
            <w:szCs w:val="22"/>
            <w:lang w:eastAsia="en-AU"/>
          </w:rPr>
          <w:tab/>
        </w:r>
        <w:r w:rsidRPr="00410D84" w:rsidDel="00410D84">
          <w:rPr>
            <w:rStyle w:val="Hyperlink"/>
          </w:rPr>
          <w:delText>Editing the Cart Contents</w:delText>
        </w:r>
        <w:r w:rsidDel="00410D84">
          <w:rPr>
            <w:webHidden/>
          </w:rPr>
          <w:tab/>
          <w:delText>61</w:delText>
        </w:r>
      </w:del>
    </w:p>
    <w:p w14:paraId="72D76180" w14:textId="77777777" w:rsidR="00066066" w:rsidDel="00410D84" w:rsidRDefault="00066066">
      <w:pPr>
        <w:pStyle w:val="TOC2"/>
        <w:tabs>
          <w:tab w:val="left" w:pos="960"/>
        </w:tabs>
        <w:rPr>
          <w:del w:id="342" w:author="Peter Bugeia" w:date="2014-05-01T01:14:00Z"/>
          <w:rFonts w:asciiTheme="minorHAnsi" w:eastAsiaTheme="minorEastAsia" w:hAnsiTheme="minorHAnsi" w:cstheme="minorBidi"/>
          <w:color w:val="auto"/>
          <w:szCs w:val="22"/>
          <w:lang w:eastAsia="en-AU"/>
        </w:rPr>
      </w:pPr>
      <w:del w:id="343" w:author="Peter Bugeia" w:date="2014-05-01T01:14:00Z">
        <w:r w:rsidRPr="00410D84" w:rsidDel="00410D84">
          <w:rPr>
            <w:rStyle w:val="Hyperlink"/>
          </w:rPr>
          <w:delText>8.4</w:delText>
        </w:r>
        <w:r w:rsidDel="00410D84">
          <w:rPr>
            <w:rFonts w:asciiTheme="minorHAnsi" w:eastAsiaTheme="minorEastAsia" w:hAnsiTheme="minorHAnsi" w:cstheme="minorBidi"/>
            <w:color w:val="auto"/>
            <w:szCs w:val="22"/>
            <w:lang w:eastAsia="en-AU"/>
          </w:rPr>
          <w:tab/>
        </w:r>
        <w:r w:rsidRPr="00410D84" w:rsidDel="00410D84">
          <w:rPr>
            <w:rStyle w:val="Hyperlink"/>
          </w:rPr>
          <w:delText>Viewing and Editing a File's Metadata</w:delText>
        </w:r>
        <w:r w:rsidDel="00410D84">
          <w:rPr>
            <w:webHidden/>
          </w:rPr>
          <w:tab/>
          <w:delText>62</w:delText>
        </w:r>
      </w:del>
    </w:p>
    <w:p w14:paraId="4BC450BA" w14:textId="77777777" w:rsidR="00066066" w:rsidDel="00410D84" w:rsidRDefault="00066066">
      <w:pPr>
        <w:pStyle w:val="TOC2"/>
        <w:tabs>
          <w:tab w:val="left" w:pos="960"/>
        </w:tabs>
        <w:rPr>
          <w:del w:id="344" w:author="Peter Bugeia" w:date="2014-05-01T01:14:00Z"/>
          <w:rFonts w:asciiTheme="minorHAnsi" w:eastAsiaTheme="minorEastAsia" w:hAnsiTheme="minorHAnsi" w:cstheme="minorBidi"/>
          <w:color w:val="auto"/>
          <w:szCs w:val="22"/>
          <w:lang w:eastAsia="en-AU"/>
        </w:rPr>
      </w:pPr>
      <w:del w:id="345" w:author="Peter Bugeia" w:date="2014-05-01T01:14:00Z">
        <w:r w:rsidRPr="00410D84" w:rsidDel="00410D84">
          <w:rPr>
            <w:rStyle w:val="Hyperlink"/>
          </w:rPr>
          <w:delText>8.5</w:delText>
        </w:r>
        <w:r w:rsidDel="00410D84">
          <w:rPr>
            <w:rFonts w:asciiTheme="minorHAnsi" w:eastAsiaTheme="minorEastAsia" w:hAnsiTheme="minorHAnsi" w:cstheme="minorBidi"/>
            <w:color w:val="auto"/>
            <w:szCs w:val="22"/>
            <w:lang w:eastAsia="en-AU"/>
          </w:rPr>
          <w:tab/>
        </w:r>
        <w:r w:rsidRPr="00410D84" w:rsidDel="00410D84">
          <w:rPr>
            <w:rStyle w:val="Hyperlink"/>
          </w:rPr>
          <w:delText>Deleting a Data File</w:delText>
        </w:r>
        <w:r w:rsidDel="00410D84">
          <w:rPr>
            <w:webHidden/>
          </w:rPr>
          <w:tab/>
          <w:delText>68</w:delText>
        </w:r>
      </w:del>
    </w:p>
    <w:p w14:paraId="4559D8B2" w14:textId="77777777" w:rsidR="00066066" w:rsidDel="00410D84" w:rsidRDefault="00066066">
      <w:pPr>
        <w:pStyle w:val="TOC1"/>
        <w:tabs>
          <w:tab w:val="left" w:pos="480"/>
        </w:tabs>
        <w:rPr>
          <w:del w:id="346" w:author="Peter Bugeia" w:date="2014-05-01T01:14:00Z"/>
          <w:rFonts w:asciiTheme="minorHAnsi" w:eastAsiaTheme="minorEastAsia" w:hAnsiTheme="minorHAnsi" w:cstheme="minorBidi"/>
          <w:color w:val="auto"/>
          <w:sz w:val="22"/>
          <w:szCs w:val="22"/>
          <w:lang w:eastAsia="en-AU"/>
        </w:rPr>
      </w:pPr>
      <w:del w:id="347" w:author="Peter Bugeia" w:date="2014-05-01T01:14:00Z">
        <w:r w:rsidRPr="00410D84" w:rsidDel="00410D84">
          <w:rPr>
            <w:rStyle w:val="Hyperlink"/>
          </w:rPr>
          <w:delText>9</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Publishing Your Data</w:delText>
        </w:r>
        <w:r w:rsidDel="00410D84">
          <w:rPr>
            <w:webHidden/>
          </w:rPr>
          <w:tab/>
          <w:delText>69</w:delText>
        </w:r>
      </w:del>
    </w:p>
    <w:p w14:paraId="22DAF870" w14:textId="77777777" w:rsidR="00066066" w:rsidDel="00410D84" w:rsidRDefault="00066066">
      <w:pPr>
        <w:pStyle w:val="TOC2"/>
        <w:tabs>
          <w:tab w:val="left" w:pos="960"/>
        </w:tabs>
        <w:rPr>
          <w:del w:id="348" w:author="Peter Bugeia" w:date="2014-05-01T01:14:00Z"/>
          <w:rFonts w:asciiTheme="minorHAnsi" w:eastAsiaTheme="minorEastAsia" w:hAnsiTheme="minorHAnsi" w:cstheme="minorBidi"/>
          <w:color w:val="auto"/>
          <w:szCs w:val="22"/>
          <w:lang w:eastAsia="en-AU"/>
        </w:rPr>
      </w:pPr>
      <w:del w:id="349" w:author="Peter Bugeia" w:date="2014-05-01T01:14:00Z">
        <w:r w:rsidRPr="00410D84" w:rsidDel="00410D84">
          <w:rPr>
            <w:rStyle w:val="Hyperlink"/>
          </w:rPr>
          <w:delText>9.1</w:delText>
        </w:r>
        <w:r w:rsidDel="00410D84">
          <w:rPr>
            <w:rFonts w:asciiTheme="minorHAnsi" w:eastAsiaTheme="minorEastAsia" w:hAnsiTheme="minorHAnsi" w:cstheme="minorBidi"/>
            <w:color w:val="auto"/>
            <w:szCs w:val="22"/>
            <w:lang w:eastAsia="en-AU"/>
          </w:rPr>
          <w:tab/>
        </w:r>
        <w:r w:rsidRPr="00410D84" w:rsidDel="00410D84">
          <w:rPr>
            <w:rStyle w:val="Hyperlink"/>
          </w:rPr>
          <w:delText>Creating a Package</w:delText>
        </w:r>
        <w:r w:rsidDel="00410D84">
          <w:rPr>
            <w:webHidden/>
          </w:rPr>
          <w:tab/>
          <w:delText>70</w:delText>
        </w:r>
      </w:del>
    </w:p>
    <w:p w14:paraId="45799703" w14:textId="77777777" w:rsidR="00066066" w:rsidDel="00410D84" w:rsidRDefault="00066066">
      <w:pPr>
        <w:pStyle w:val="TOC2"/>
        <w:tabs>
          <w:tab w:val="left" w:pos="960"/>
        </w:tabs>
        <w:rPr>
          <w:del w:id="350" w:author="Peter Bugeia" w:date="2014-05-01T01:14:00Z"/>
          <w:rFonts w:asciiTheme="minorHAnsi" w:eastAsiaTheme="minorEastAsia" w:hAnsiTheme="minorHAnsi" w:cstheme="minorBidi"/>
          <w:color w:val="auto"/>
          <w:szCs w:val="22"/>
          <w:lang w:eastAsia="en-AU"/>
        </w:rPr>
      </w:pPr>
      <w:del w:id="351" w:author="Peter Bugeia" w:date="2014-05-01T01:14:00Z">
        <w:r w:rsidRPr="00410D84" w:rsidDel="00410D84">
          <w:rPr>
            <w:rStyle w:val="Hyperlink"/>
          </w:rPr>
          <w:delText>9.2</w:delText>
        </w:r>
        <w:r w:rsidDel="00410D84">
          <w:rPr>
            <w:rFonts w:asciiTheme="minorHAnsi" w:eastAsiaTheme="minorEastAsia" w:hAnsiTheme="minorHAnsi" w:cstheme="minorBidi"/>
            <w:color w:val="auto"/>
            <w:szCs w:val="22"/>
            <w:lang w:eastAsia="en-AU"/>
          </w:rPr>
          <w:tab/>
        </w:r>
        <w:r w:rsidRPr="00410D84" w:rsidDel="00410D84">
          <w:rPr>
            <w:rStyle w:val="Hyperlink"/>
          </w:rPr>
          <w:delText>Publishing a Package</w:delText>
        </w:r>
        <w:r w:rsidDel="00410D84">
          <w:rPr>
            <w:webHidden/>
          </w:rPr>
          <w:tab/>
          <w:delText>72</w:delText>
        </w:r>
      </w:del>
    </w:p>
    <w:p w14:paraId="64A31C03" w14:textId="77777777" w:rsidR="00066066" w:rsidDel="00410D84" w:rsidRDefault="00066066">
      <w:pPr>
        <w:pStyle w:val="TOC2"/>
        <w:tabs>
          <w:tab w:val="left" w:pos="960"/>
        </w:tabs>
        <w:rPr>
          <w:del w:id="352" w:author="Peter Bugeia" w:date="2014-05-01T01:14:00Z"/>
          <w:rFonts w:asciiTheme="minorHAnsi" w:eastAsiaTheme="minorEastAsia" w:hAnsiTheme="minorHAnsi" w:cstheme="minorBidi"/>
          <w:color w:val="auto"/>
          <w:szCs w:val="22"/>
          <w:lang w:eastAsia="en-AU"/>
        </w:rPr>
      </w:pPr>
      <w:del w:id="353" w:author="Peter Bugeia" w:date="2014-05-01T01:14:00Z">
        <w:r w:rsidRPr="00410D84" w:rsidDel="00410D84">
          <w:rPr>
            <w:rStyle w:val="Hyperlink"/>
          </w:rPr>
          <w:delText>9.3</w:delText>
        </w:r>
        <w:r w:rsidDel="00410D84">
          <w:rPr>
            <w:rFonts w:asciiTheme="minorHAnsi" w:eastAsiaTheme="minorEastAsia" w:hAnsiTheme="minorHAnsi" w:cstheme="minorBidi"/>
            <w:color w:val="auto"/>
            <w:szCs w:val="22"/>
            <w:lang w:eastAsia="en-AU"/>
          </w:rPr>
          <w:tab/>
        </w:r>
        <w:r w:rsidRPr="00410D84" w:rsidDel="00410D84">
          <w:rPr>
            <w:rStyle w:val="Hyperlink"/>
          </w:rPr>
          <w:delText>Managing Published Packages</w:delText>
        </w:r>
        <w:r w:rsidDel="00410D84">
          <w:rPr>
            <w:webHidden/>
          </w:rPr>
          <w:tab/>
          <w:delText>73</w:delText>
        </w:r>
      </w:del>
    </w:p>
    <w:p w14:paraId="60769BB2" w14:textId="77777777" w:rsidR="00066066" w:rsidDel="00410D84" w:rsidRDefault="00066066">
      <w:pPr>
        <w:pStyle w:val="TOC3"/>
        <w:tabs>
          <w:tab w:val="left" w:pos="1200"/>
        </w:tabs>
        <w:rPr>
          <w:del w:id="354" w:author="Peter Bugeia" w:date="2014-05-01T01:14:00Z"/>
          <w:rFonts w:asciiTheme="minorHAnsi" w:eastAsiaTheme="minorEastAsia" w:hAnsiTheme="minorHAnsi" w:cstheme="minorBidi"/>
          <w:color w:val="auto"/>
          <w:szCs w:val="22"/>
          <w:lang w:eastAsia="en-AU"/>
        </w:rPr>
      </w:pPr>
      <w:del w:id="355" w:author="Peter Bugeia" w:date="2014-05-01T01:14:00Z">
        <w:r w:rsidRPr="00410D84" w:rsidDel="00410D84">
          <w:rPr>
            <w:rStyle w:val="Hyperlink"/>
          </w:rPr>
          <w:delText>9.3.1</w:delText>
        </w:r>
        <w:r w:rsidDel="00410D84">
          <w:rPr>
            <w:rFonts w:asciiTheme="minorHAnsi" w:eastAsiaTheme="minorEastAsia" w:hAnsiTheme="minorHAnsi" w:cstheme="minorBidi"/>
            <w:color w:val="auto"/>
            <w:szCs w:val="22"/>
            <w:lang w:eastAsia="en-AU"/>
          </w:rPr>
          <w:tab/>
        </w:r>
        <w:r w:rsidRPr="00410D84" w:rsidDel="00410D84">
          <w:rPr>
            <w:rStyle w:val="Hyperlink"/>
          </w:rPr>
          <w:delText>Publishing a second time</w:delText>
        </w:r>
        <w:r w:rsidDel="00410D84">
          <w:rPr>
            <w:webHidden/>
          </w:rPr>
          <w:tab/>
          <w:delText>74</w:delText>
        </w:r>
      </w:del>
    </w:p>
    <w:p w14:paraId="413FD820" w14:textId="77777777" w:rsidR="00066066" w:rsidDel="00410D84" w:rsidRDefault="00066066">
      <w:pPr>
        <w:pStyle w:val="TOC3"/>
        <w:tabs>
          <w:tab w:val="left" w:pos="1200"/>
        </w:tabs>
        <w:rPr>
          <w:del w:id="356" w:author="Peter Bugeia" w:date="2014-05-01T01:14:00Z"/>
          <w:rFonts w:asciiTheme="minorHAnsi" w:eastAsiaTheme="minorEastAsia" w:hAnsiTheme="minorHAnsi" w:cstheme="minorBidi"/>
          <w:color w:val="auto"/>
          <w:szCs w:val="22"/>
          <w:lang w:eastAsia="en-AU"/>
        </w:rPr>
      </w:pPr>
      <w:del w:id="357" w:author="Peter Bugeia" w:date="2014-05-01T01:14:00Z">
        <w:r w:rsidRPr="00410D84" w:rsidDel="00410D84">
          <w:rPr>
            <w:rStyle w:val="Hyperlink"/>
          </w:rPr>
          <w:delText>9.3.2</w:delText>
        </w:r>
        <w:r w:rsidDel="00410D84">
          <w:rPr>
            <w:rFonts w:asciiTheme="minorHAnsi" w:eastAsiaTheme="minorEastAsia" w:hAnsiTheme="minorHAnsi" w:cstheme="minorBidi"/>
            <w:color w:val="auto"/>
            <w:szCs w:val="22"/>
            <w:lang w:eastAsia="en-AU"/>
          </w:rPr>
          <w:tab/>
        </w:r>
        <w:r w:rsidRPr="00410D84" w:rsidDel="00410D84">
          <w:rPr>
            <w:rStyle w:val="Hyperlink"/>
          </w:rPr>
          <w:delText>Deleting Published Packages</w:delText>
        </w:r>
        <w:r w:rsidDel="00410D84">
          <w:rPr>
            <w:webHidden/>
          </w:rPr>
          <w:tab/>
          <w:delText>74</w:delText>
        </w:r>
      </w:del>
    </w:p>
    <w:p w14:paraId="49532302" w14:textId="77777777" w:rsidR="00066066" w:rsidDel="00410D84" w:rsidRDefault="00066066">
      <w:pPr>
        <w:pStyle w:val="TOC3"/>
        <w:tabs>
          <w:tab w:val="left" w:pos="1200"/>
        </w:tabs>
        <w:rPr>
          <w:del w:id="358" w:author="Peter Bugeia" w:date="2014-05-01T01:14:00Z"/>
          <w:rFonts w:asciiTheme="minorHAnsi" w:eastAsiaTheme="minorEastAsia" w:hAnsiTheme="minorHAnsi" w:cstheme="minorBidi"/>
          <w:color w:val="auto"/>
          <w:szCs w:val="22"/>
          <w:lang w:eastAsia="en-AU"/>
        </w:rPr>
      </w:pPr>
      <w:del w:id="359" w:author="Peter Bugeia" w:date="2014-05-01T01:14:00Z">
        <w:r w:rsidRPr="00410D84" w:rsidDel="00410D84">
          <w:rPr>
            <w:rStyle w:val="Hyperlink"/>
          </w:rPr>
          <w:delText>9.3.3</w:delText>
        </w:r>
        <w:r w:rsidDel="00410D84">
          <w:rPr>
            <w:rFonts w:asciiTheme="minorHAnsi" w:eastAsiaTheme="minorEastAsia" w:hAnsiTheme="minorHAnsi" w:cstheme="minorBidi"/>
            <w:color w:val="auto"/>
            <w:szCs w:val="22"/>
            <w:lang w:eastAsia="en-AU"/>
          </w:rPr>
          <w:tab/>
        </w:r>
        <w:r w:rsidRPr="00410D84" w:rsidDel="00410D84">
          <w:rPr>
            <w:rStyle w:val="Hyperlink"/>
          </w:rPr>
          <w:delText>Editing Published Packages</w:delText>
        </w:r>
        <w:r w:rsidDel="00410D84">
          <w:rPr>
            <w:webHidden/>
          </w:rPr>
          <w:tab/>
          <w:delText>74</w:delText>
        </w:r>
      </w:del>
    </w:p>
    <w:p w14:paraId="1572E656" w14:textId="77777777" w:rsidR="00066066" w:rsidDel="00410D84" w:rsidRDefault="00066066">
      <w:pPr>
        <w:pStyle w:val="TOC3"/>
        <w:tabs>
          <w:tab w:val="left" w:pos="1200"/>
        </w:tabs>
        <w:rPr>
          <w:del w:id="360" w:author="Peter Bugeia" w:date="2014-05-01T01:14:00Z"/>
          <w:rFonts w:asciiTheme="minorHAnsi" w:eastAsiaTheme="minorEastAsia" w:hAnsiTheme="minorHAnsi" w:cstheme="minorBidi"/>
          <w:color w:val="auto"/>
          <w:szCs w:val="22"/>
          <w:lang w:eastAsia="en-AU"/>
        </w:rPr>
      </w:pPr>
      <w:del w:id="361" w:author="Peter Bugeia" w:date="2014-05-01T01:14:00Z">
        <w:r w:rsidRPr="00410D84" w:rsidDel="00410D84">
          <w:rPr>
            <w:rStyle w:val="Hyperlink"/>
          </w:rPr>
          <w:delText>9.3.4</w:delText>
        </w:r>
        <w:r w:rsidDel="00410D84">
          <w:rPr>
            <w:rFonts w:asciiTheme="minorHAnsi" w:eastAsiaTheme="minorEastAsia" w:hAnsiTheme="minorHAnsi" w:cstheme="minorBidi"/>
            <w:color w:val="auto"/>
            <w:szCs w:val="22"/>
            <w:lang w:eastAsia="en-AU"/>
          </w:rPr>
          <w:tab/>
        </w:r>
        <w:r w:rsidRPr="00410D84" w:rsidDel="00410D84">
          <w:rPr>
            <w:rStyle w:val="Hyperlink"/>
          </w:rPr>
          <w:delText>Correcting Published Packages</w:delText>
        </w:r>
        <w:r w:rsidDel="00410D84">
          <w:rPr>
            <w:webHidden/>
          </w:rPr>
          <w:tab/>
          <w:delText>75</w:delText>
        </w:r>
      </w:del>
    </w:p>
    <w:p w14:paraId="73FB2637" w14:textId="77777777" w:rsidR="00066066" w:rsidDel="00410D84" w:rsidRDefault="00066066">
      <w:pPr>
        <w:pStyle w:val="TOC2"/>
        <w:tabs>
          <w:tab w:val="left" w:pos="960"/>
        </w:tabs>
        <w:rPr>
          <w:del w:id="362" w:author="Peter Bugeia" w:date="2014-05-01T01:14:00Z"/>
          <w:rFonts w:asciiTheme="minorHAnsi" w:eastAsiaTheme="minorEastAsia" w:hAnsiTheme="minorHAnsi" w:cstheme="minorBidi"/>
          <w:color w:val="auto"/>
          <w:szCs w:val="22"/>
          <w:lang w:eastAsia="en-AU"/>
        </w:rPr>
      </w:pPr>
      <w:del w:id="363" w:author="Peter Bugeia" w:date="2014-05-01T01:14:00Z">
        <w:r w:rsidRPr="00410D84" w:rsidDel="00410D84">
          <w:rPr>
            <w:rStyle w:val="Hyperlink"/>
          </w:rPr>
          <w:delText>9.4</w:delText>
        </w:r>
        <w:r w:rsidDel="00410D84">
          <w:rPr>
            <w:rFonts w:asciiTheme="minorHAnsi" w:eastAsiaTheme="minorEastAsia" w:hAnsiTheme="minorHAnsi" w:cstheme="minorBidi"/>
            <w:color w:val="auto"/>
            <w:szCs w:val="22"/>
            <w:lang w:eastAsia="en-AU"/>
          </w:rPr>
          <w:tab/>
        </w:r>
        <w:r w:rsidRPr="00410D84" w:rsidDel="00410D84">
          <w:rPr>
            <w:rStyle w:val="Hyperlink"/>
          </w:rPr>
          <w:delText>Viewing Published data</w:delText>
        </w:r>
        <w:r w:rsidDel="00410D84">
          <w:rPr>
            <w:webHidden/>
          </w:rPr>
          <w:tab/>
          <w:delText>75</w:delText>
        </w:r>
      </w:del>
    </w:p>
    <w:p w14:paraId="04F5F5EF" w14:textId="77777777" w:rsidR="00066066" w:rsidDel="00410D84" w:rsidRDefault="00066066">
      <w:pPr>
        <w:pStyle w:val="TOC1"/>
        <w:tabs>
          <w:tab w:val="left" w:pos="720"/>
        </w:tabs>
        <w:rPr>
          <w:del w:id="364" w:author="Peter Bugeia" w:date="2014-05-01T01:14:00Z"/>
          <w:rFonts w:asciiTheme="minorHAnsi" w:eastAsiaTheme="minorEastAsia" w:hAnsiTheme="minorHAnsi" w:cstheme="minorBidi"/>
          <w:color w:val="auto"/>
          <w:sz w:val="22"/>
          <w:szCs w:val="22"/>
          <w:lang w:eastAsia="en-AU"/>
        </w:rPr>
      </w:pPr>
      <w:del w:id="365" w:author="Peter Bugeia" w:date="2014-05-01T01:14:00Z">
        <w:r w:rsidRPr="00410D84" w:rsidDel="00410D84">
          <w:rPr>
            <w:rStyle w:val="Hyperlink"/>
          </w:rPr>
          <w:delText>10</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Downloading files</w:delText>
        </w:r>
        <w:r w:rsidDel="00410D84">
          <w:rPr>
            <w:webHidden/>
          </w:rPr>
          <w:tab/>
          <w:delText>77</w:delText>
        </w:r>
      </w:del>
    </w:p>
    <w:p w14:paraId="6AE87F4E" w14:textId="77777777" w:rsidR="00066066" w:rsidDel="00410D84" w:rsidRDefault="00066066">
      <w:pPr>
        <w:pStyle w:val="TOC1"/>
        <w:tabs>
          <w:tab w:val="left" w:pos="720"/>
        </w:tabs>
        <w:rPr>
          <w:del w:id="366" w:author="Peter Bugeia" w:date="2014-05-01T01:14:00Z"/>
          <w:rFonts w:asciiTheme="minorHAnsi" w:eastAsiaTheme="minorEastAsia" w:hAnsiTheme="minorHAnsi" w:cstheme="minorBidi"/>
          <w:color w:val="auto"/>
          <w:sz w:val="22"/>
          <w:szCs w:val="22"/>
          <w:lang w:eastAsia="en-AU"/>
        </w:rPr>
      </w:pPr>
      <w:del w:id="367" w:author="Peter Bugeia" w:date="2014-05-01T01:14:00Z">
        <w:r w:rsidRPr="00410D84" w:rsidDel="00410D84">
          <w:rPr>
            <w:rStyle w:val="Hyperlink"/>
          </w:rPr>
          <w:delText>11</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DC21 Administration</w:delText>
        </w:r>
        <w:r w:rsidDel="00410D84">
          <w:rPr>
            <w:webHidden/>
          </w:rPr>
          <w:tab/>
          <w:delText>78</w:delText>
        </w:r>
      </w:del>
    </w:p>
    <w:p w14:paraId="7468B6FD" w14:textId="77777777" w:rsidR="00066066" w:rsidDel="00410D84" w:rsidRDefault="00066066">
      <w:pPr>
        <w:pStyle w:val="TOC2"/>
        <w:tabs>
          <w:tab w:val="left" w:pos="960"/>
        </w:tabs>
        <w:rPr>
          <w:del w:id="368" w:author="Peter Bugeia" w:date="2014-05-01T01:14:00Z"/>
          <w:rFonts w:asciiTheme="minorHAnsi" w:eastAsiaTheme="minorEastAsia" w:hAnsiTheme="minorHAnsi" w:cstheme="minorBidi"/>
          <w:color w:val="auto"/>
          <w:szCs w:val="22"/>
          <w:lang w:eastAsia="en-AU"/>
        </w:rPr>
      </w:pPr>
      <w:del w:id="369" w:author="Peter Bugeia" w:date="2014-05-01T01:14:00Z">
        <w:r w:rsidRPr="00410D84" w:rsidDel="00410D84">
          <w:rPr>
            <w:rStyle w:val="Hyperlink"/>
          </w:rPr>
          <w:delText>11.1</w:delText>
        </w:r>
        <w:r w:rsidDel="00410D84">
          <w:rPr>
            <w:rFonts w:asciiTheme="minorHAnsi" w:eastAsiaTheme="minorEastAsia" w:hAnsiTheme="minorHAnsi" w:cstheme="minorBidi"/>
            <w:color w:val="auto"/>
            <w:szCs w:val="22"/>
            <w:lang w:eastAsia="en-AU"/>
          </w:rPr>
          <w:tab/>
        </w:r>
        <w:r w:rsidRPr="00410D84" w:rsidDel="00410D84">
          <w:rPr>
            <w:rStyle w:val="Hyperlink"/>
          </w:rPr>
          <w:delText>Managing Users’ Details</w:delText>
        </w:r>
        <w:r w:rsidDel="00410D84">
          <w:rPr>
            <w:webHidden/>
          </w:rPr>
          <w:tab/>
          <w:delText>78</w:delText>
        </w:r>
      </w:del>
    </w:p>
    <w:p w14:paraId="7040F83A" w14:textId="77777777" w:rsidR="00066066" w:rsidDel="00410D84" w:rsidRDefault="00066066">
      <w:pPr>
        <w:pStyle w:val="TOC2"/>
        <w:tabs>
          <w:tab w:val="left" w:pos="960"/>
        </w:tabs>
        <w:rPr>
          <w:del w:id="370" w:author="Peter Bugeia" w:date="2014-05-01T01:14:00Z"/>
          <w:rFonts w:asciiTheme="minorHAnsi" w:eastAsiaTheme="minorEastAsia" w:hAnsiTheme="minorHAnsi" w:cstheme="minorBidi"/>
          <w:color w:val="auto"/>
          <w:szCs w:val="22"/>
          <w:lang w:eastAsia="en-AU"/>
        </w:rPr>
      </w:pPr>
      <w:del w:id="371" w:author="Peter Bugeia" w:date="2014-05-01T01:14:00Z">
        <w:r w:rsidRPr="00410D84" w:rsidDel="00410D84">
          <w:rPr>
            <w:rStyle w:val="Hyperlink"/>
          </w:rPr>
          <w:delText>11.2</w:delText>
        </w:r>
        <w:r w:rsidDel="00410D84">
          <w:rPr>
            <w:rFonts w:asciiTheme="minorHAnsi" w:eastAsiaTheme="minorEastAsia" w:hAnsiTheme="minorHAnsi" w:cstheme="minorBidi"/>
            <w:color w:val="auto"/>
            <w:szCs w:val="22"/>
            <w:lang w:eastAsia="en-AU"/>
          </w:rPr>
          <w:tab/>
        </w:r>
        <w:r w:rsidRPr="00410D84" w:rsidDel="00410D84">
          <w:rPr>
            <w:rStyle w:val="Hyperlink"/>
          </w:rPr>
          <w:delText>Authorising New Users – The Access Requests Tab</w:delText>
        </w:r>
        <w:r w:rsidDel="00410D84">
          <w:rPr>
            <w:webHidden/>
          </w:rPr>
          <w:tab/>
          <w:delText>80</w:delText>
        </w:r>
      </w:del>
    </w:p>
    <w:p w14:paraId="077FADB4" w14:textId="77777777" w:rsidR="00066066" w:rsidDel="00410D84" w:rsidRDefault="00066066">
      <w:pPr>
        <w:pStyle w:val="TOC2"/>
        <w:tabs>
          <w:tab w:val="left" w:pos="960"/>
        </w:tabs>
        <w:rPr>
          <w:del w:id="372" w:author="Peter Bugeia" w:date="2014-05-01T01:14:00Z"/>
          <w:rFonts w:asciiTheme="minorHAnsi" w:eastAsiaTheme="minorEastAsia" w:hAnsiTheme="minorHAnsi" w:cstheme="minorBidi"/>
          <w:color w:val="auto"/>
          <w:szCs w:val="22"/>
          <w:lang w:eastAsia="en-AU"/>
        </w:rPr>
      </w:pPr>
      <w:del w:id="373" w:author="Peter Bugeia" w:date="2014-05-01T01:14:00Z">
        <w:r w:rsidRPr="00410D84" w:rsidDel="00410D84">
          <w:rPr>
            <w:rStyle w:val="Hyperlink"/>
          </w:rPr>
          <w:delText>11.3</w:delText>
        </w:r>
        <w:r w:rsidDel="00410D84">
          <w:rPr>
            <w:rFonts w:asciiTheme="minorHAnsi" w:eastAsiaTheme="minorEastAsia" w:hAnsiTheme="minorHAnsi" w:cstheme="minorBidi"/>
            <w:color w:val="auto"/>
            <w:szCs w:val="22"/>
            <w:lang w:eastAsia="en-AU"/>
          </w:rPr>
          <w:tab/>
        </w:r>
        <w:r w:rsidRPr="00410D84" w:rsidDel="00410D84">
          <w:rPr>
            <w:rStyle w:val="Hyperlink"/>
          </w:rPr>
          <w:delText>Managing Access Groups</w:delText>
        </w:r>
        <w:r w:rsidDel="00410D84">
          <w:rPr>
            <w:webHidden/>
          </w:rPr>
          <w:tab/>
          <w:delText>81</w:delText>
        </w:r>
      </w:del>
    </w:p>
    <w:p w14:paraId="483783C5" w14:textId="77777777" w:rsidR="00066066" w:rsidDel="00410D84" w:rsidRDefault="00066066">
      <w:pPr>
        <w:pStyle w:val="TOC2"/>
        <w:tabs>
          <w:tab w:val="left" w:pos="960"/>
        </w:tabs>
        <w:rPr>
          <w:del w:id="374" w:author="Peter Bugeia" w:date="2014-05-01T01:14:00Z"/>
          <w:rFonts w:asciiTheme="minorHAnsi" w:eastAsiaTheme="minorEastAsia" w:hAnsiTheme="minorHAnsi" w:cstheme="minorBidi"/>
          <w:color w:val="auto"/>
          <w:szCs w:val="22"/>
          <w:lang w:eastAsia="en-AU"/>
        </w:rPr>
      </w:pPr>
      <w:del w:id="375" w:author="Peter Bugeia" w:date="2014-05-01T01:14:00Z">
        <w:r w:rsidRPr="00410D84" w:rsidDel="00410D84">
          <w:rPr>
            <w:rStyle w:val="Hyperlink"/>
          </w:rPr>
          <w:lastRenderedPageBreak/>
          <w:delText>11.4</w:delText>
        </w:r>
        <w:r w:rsidDel="00410D84">
          <w:rPr>
            <w:rFonts w:asciiTheme="minorHAnsi" w:eastAsiaTheme="minorEastAsia" w:hAnsiTheme="minorHAnsi" w:cstheme="minorBidi"/>
            <w:color w:val="auto"/>
            <w:szCs w:val="22"/>
            <w:lang w:eastAsia="en-AU"/>
          </w:rPr>
          <w:tab/>
        </w:r>
        <w:r w:rsidRPr="00410D84" w:rsidDel="00410D84">
          <w:rPr>
            <w:rStyle w:val="Hyperlink"/>
          </w:rPr>
          <w:delText>Managing Column Mappings</w:delText>
        </w:r>
        <w:r w:rsidDel="00410D84">
          <w:rPr>
            <w:webHidden/>
          </w:rPr>
          <w:tab/>
          <w:delText>83</w:delText>
        </w:r>
      </w:del>
    </w:p>
    <w:p w14:paraId="14C6EAF2" w14:textId="77777777" w:rsidR="00066066" w:rsidDel="00410D84" w:rsidRDefault="00066066">
      <w:pPr>
        <w:pStyle w:val="TOC3"/>
        <w:tabs>
          <w:tab w:val="left" w:pos="1440"/>
        </w:tabs>
        <w:rPr>
          <w:del w:id="376" w:author="Peter Bugeia" w:date="2014-05-01T01:14:00Z"/>
          <w:rFonts w:asciiTheme="minorHAnsi" w:eastAsiaTheme="minorEastAsia" w:hAnsiTheme="minorHAnsi" w:cstheme="minorBidi"/>
          <w:color w:val="auto"/>
          <w:szCs w:val="22"/>
          <w:lang w:eastAsia="en-AU"/>
        </w:rPr>
      </w:pPr>
      <w:del w:id="377" w:author="Peter Bugeia" w:date="2014-05-01T01:14:00Z">
        <w:r w:rsidRPr="00410D84" w:rsidDel="00410D84">
          <w:rPr>
            <w:rStyle w:val="Hyperlink"/>
          </w:rPr>
          <w:delText>11.4.1</w:delText>
        </w:r>
        <w:r w:rsidDel="00410D84">
          <w:rPr>
            <w:rFonts w:asciiTheme="minorHAnsi" w:eastAsiaTheme="minorEastAsia" w:hAnsiTheme="minorHAnsi" w:cstheme="minorBidi"/>
            <w:color w:val="auto"/>
            <w:szCs w:val="22"/>
            <w:lang w:eastAsia="en-AU"/>
          </w:rPr>
          <w:tab/>
        </w:r>
        <w:r w:rsidRPr="00410D84" w:rsidDel="00410D84">
          <w:rPr>
            <w:rStyle w:val="Hyperlink"/>
          </w:rPr>
          <w:delText>The Column Mappings tab</w:delText>
        </w:r>
        <w:r w:rsidDel="00410D84">
          <w:rPr>
            <w:webHidden/>
          </w:rPr>
          <w:tab/>
          <w:delText>84</w:delText>
        </w:r>
      </w:del>
    </w:p>
    <w:p w14:paraId="2E2FF93E" w14:textId="77777777" w:rsidR="00066066" w:rsidDel="00410D84" w:rsidRDefault="00066066">
      <w:pPr>
        <w:pStyle w:val="TOC3"/>
        <w:tabs>
          <w:tab w:val="left" w:pos="1440"/>
        </w:tabs>
        <w:rPr>
          <w:del w:id="378" w:author="Peter Bugeia" w:date="2014-05-01T01:14:00Z"/>
          <w:rFonts w:asciiTheme="minorHAnsi" w:eastAsiaTheme="minorEastAsia" w:hAnsiTheme="minorHAnsi" w:cstheme="minorBidi"/>
          <w:color w:val="auto"/>
          <w:szCs w:val="22"/>
          <w:lang w:eastAsia="en-AU"/>
        </w:rPr>
      </w:pPr>
      <w:del w:id="379" w:author="Peter Bugeia" w:date="2014-05-01T01:14:00Z">
        <w:r w:rsidRPr="00410D84" w:rsidDel="00410D84">
          <w:rPr>
            <w:rStyle w:val="Hyperlink"/>
          </w:rPr>
          <w:delText>11.4.2</w:delText>
        </w:r>
        <w:r w:rsidDel="00410D84">
          <w:rPr>
            <w:rFonts w:asciiTheme="minorHAnsi" w:eastAsiaTheme="minorEastAsia" w:hAnsiTheme="minorHAnsi" w:cstheme="minorBidi"/>
            <w:color w:val="auto"/>
            <w:szCs w:val="22"/>
            <w:lang w:eastAsia="en-AU"/>
          </w:rPr>
          <w:tab/>
        </w:r>
        <w:r w:rsidRPr="00410D84" w:rsidDel="00410D84">
          <w:rPr>
            <w:rStyle w:val="Hyperlink"/>
          </w:rPr>
          <w:delText>Updating from the Explore Data tab</w:delText>
        </w:r>
        <w:r w:rsidDel="00410D84">
          <w:rPr>
            <w:webHidden/>
          </w:rPr>
          <w:tab/>
          <w:delText>85</w:delText>
        </w:r>
      </w:del>
    </w:p>
    <w:p w14:paraId="01798343" w14:textId="77777777" w:rsidR="00066066" w:rsidDel="00410D84" w:rsidRDefault="00066066">
      <w:pPr>
        <w:pStyle w:val="TOC2"/>
        <w:tabs>
          <w:tab w:val="left" w:pos="960"/>
        </w:tabs>
        <w:rPr>
          <w:del w:id="380" w:author="Peter Bugeia" w:date="2014-05-01T01:14:00Z"/>
          <w:rFonts w:asciiTheme="minorHAnsi" w:eastAsiaTheme="minorEastAsia" w:hAnsiTheme="minorHAnsi" w:cstheme="minorBidi"/>
          <w:color w:val="auto"/>
          <w:szCs w:val="22"/>
          <w:lang w:eastAsia="en-AU"/>
        </w:rPr>
      </w:pPr>
      <w:del w:id="381" w:author="Peter Bugeia" w:date="2014-05-01T01:14:00Z">
        <w:r w:rsidRPr="00410D84" w:rsidDel="00410D84">
          <w:rPr>
            <w:rStyle w:val="Hyperlink"/>
          </w:rPr>
          <w:delText>11.5</w:delText>
        </w:r>
        <w:r w:rsidDel="00410D84">
          <w:rPr>
            <w:rFonts w:asciiTheme="minorHAnsi" w:eastAsiaTheme="minorEastAsia" w:hAnsiTheme="minorHAnsi" w:cstheme="minorBidi"/>
            <w:color w:val="auto"/>
            <w:szCs w:val="22"/>
            <w:lang w:eastAsia="en-AU"/>
          </w:rPr>
          <w:tab/>
        </w:r>
        <w:r w:rsidRPr="00410D84" w:rsidDel="00410D84">
          <w:rPr>
            <w:rStyle w:val="Hyperlink"/>
          </w:rPr>
          <w:delText>Managing Background Tasks – Resque</w:delText>
        </w:r>
        <w:r w:rsidDel="00410D84">
          <w:rPr>
            <w:webHidden/>
          </w:rPr>
          <w:tab/>
          <w:delText>86</w:delText>
        </w:r>
      </w:del>
    </w:p>
    <w:p w14:paraId="2DAD5C9C" w14:textId="77777777" w:rsidR="00066066" w:rsidDel="00410D84" w:rsidRDefault="00066066">
      <w:pPr>
        <w:pStyle w:val="TOC2"/>
        <w:tabs>
          <w:tab w:val="left" w:pos="960"/>
        </w:tabs>
        <w:rPr>
          <w:del w:id="382" w:author="Peter Bugeia" w:date="2014-05-01T01:14:00Z"/>
          <w:rFonts w:asciiTheme="minorHAnsi" w:eastAsiaTheme="minorEastAsia" w:hAnsiTheme="minorHAnsi" w:cstheme="minorBidi"/>
          <w:color w:val="auto"/>
          <w:szCs w:val="22"/>
          <w:lang w:eastAsia="en-AU"/>
        </w:rPr>
      </w:pPr>
      <w:del w:id="383" w:author="Peter Bugeia" w:date="2014-05-01T01:14:00Z">
        <w:r w:rsidRPr="00410D84" w:rsidDel="00410D84">
          <w:rPr>
            <w:rStyle w:val="Hyperlink"/>
          </w:rPr>
          <w:delText>11.6</w:delText>
        </w:r>
        <w:r w:rsidDel="00410D84">
          <w:rPr>
            <w:rFonts w:asciiTheme="minorHAnsi" w:eastAsiaTheme="minorEastAsia" w:hAnsiTheme="minorHAnsi" w:cstheme="minorBidi"/>
            <w:color w:val="auto"/>
            <w:szCs w:val="22"/>
            <w:lang w:eastAsia="en-AU"/>
          </w:rPr>
          <w:tab/>
        </w:r>
        <w:r w:rsidRPr="00410D84" w:rsidDel="00410D84">
          <w:rPr>
            <w:rStyle w:val="Hyperlink"/>
          </w:rPr>
          <w:delText>Tailoring DC21 for Your Organisation’s Needs</w:delText>
        </w:r>
        <w:r w:rsidDel="00410D84">
          <w:rPr>
            <w:webHidden/>
          </w:rPr>
          <w:tab/>
          <w:delText>87</w:delText>
        </w:r>
      </w:del>
    </w:p>
    <w:p w14:paraId="6EC69A25" w14:textId="77777777" w:rsidR="00066066" w:rsidDel="00410D84" w:rsidRDefault="00066066">
      <w:pPr>
        <w:pStyle w:val="TOC3"/>
        <w:tabs>
          <w:tab w:val="left" w:pos="1440"/>
        </w:tabs>
        <w:rPr>
          <w:del w:id="384" w:author="Peter Bugeia" w:date="2014-05-01T01:14:00Z"/>
          <w:rFonts w:asciiTheme="minorHAnsi" w:eastAsiaTheme="minorEastAsia" w:hAnsiTheme="minorHAnsi" w:cstheme="minorBidi"/>
          <w:color w:val="auto"/>
          <w:szCs w:val="22"/>
          <w:lang w:eastAsia="en-AU"/>
        </w:rPr>
      </w:pPr>
      <w:del w:id="385" w:author="Peter Bugeia" w:date="2014-05-01T01:14:00Z">
        <w:r w:rsidRPr="00410D84" w:rsidDel="00410D84">
          <w:rPr>
            <w:rStyle w:val="Hyperlink"/>
          </w:rPr>
          <w:delText>11.6.1</w:delText>
        </w:r>
        <w:r w:rsidDel="00410D84">
          <w:rPr>
            <w:rFonts w:asciiTheme="minorHAnsi" w:eastAsiaTheme="minorEastAsia" w:hAnsiTheme="minorHAnsi" w:cstheme="minorBidi"/>
            <w:color w:val="auto"/>
            <w:szCs w:val="22"/>
            <w:lang w:eastAsia="en-AU"/>
          </w:rPr>
          <w:tab/>
        </w:r>
        <w:r w:rsidRPr="00410D84" w:rsidDel="00410D84">
          <w:rPr>
            <w:rStyle w:val="Hyperlink"/>
          </w:rPr>
          <w:delText>System Configuration parameters</w:delText>
        </w:r>
        <w:r w:rsidDel="00410D84">
          <w:rPr>
            <w:webHidden/>
          </w:rPr>
          <w:tab/>
          <w:delText>89</w:delText>
        </w:r>
      </w:del>
    </w:p>
    <w:p w14:paraId="5414821A" w14:textId="77777777" w:rsidR="00066066" w:rsidDel="00410D84" w:rsidRDefault="00066066">
      <w:pPr>
        <w:pStyle w:val="TOC3"/>
        <w:tabs>
          <w:tab w:val="left" w:pos="1440"/>
        </w:tabs>
        <w:rPr>
          <w:del w:id="386" w:author="Peter Bugeia" w:date="2014-05-01T01:14:00Z"/>
          <w:rFonts w:asciiTheme="minorHAnsi" w:eastAsiaTheme="minorEastAsia" w:hAnsiTheme="minorHAnsi" w:cstheme="minorBidi"/>
          <w:color w:val="auto"/>
          <w:szCs w:val="22"/>
          <w:lang w:eastAsia="en-AU"/>
        </w:rPr>
      </w:pPr>
      <w:del w:id="387" w:author="Peter Bugeia" w:date="2014-05-01T01:14:00Z">
        <w:r w:rsidRPr="00410D84" w:rsidDel="00410D84">
          <w:rPr>
            <w:rStyle w:val="Hyperlink"/>
          </w:rPr>
          <w:delText>11.6.2</w:delText>
        </w:r>
        <w:r w:rsidDel="00410D84">
          <w:rPr>
            <w:rFonts w:asciiTheme="minorHAnsi" w:eastAsiaTheme="minorEastAsia" w:hAnsiTheme="minorHAnsi" w:cstheme="minorBidi"/>
            <w:color w:val="auto"/>
            <w:szCs w:val="22"/>
            <w:lang w:eastAsia="en-AU"/>
          </w:rPr>
          <w:tab/>
        </w:r>
        <w:r w:rsidRPr="00410D84" w:rsidDel="00410D84">
          <w:rPr>
            <w:rStyle w:val="Hyperlink"/>
          </w:rPr>
          <w:delText>OCR Processing parameters</w:delText>
        </w:r>
        <w:r w:rsidDel="00410D84">
          <w:rPr>
            <w:webHidden/>
          </w:rPr>
          <w:tab/>
          <w:delText>90</w:delText>
        </w:r>
      </w:del>
    </w:p>
    <w:p w14:paraId="31CFFD08" w14:textId="77777777" w:rsidR="00066066" w:rsidDel="00410D84" w:rsidRDefault="00066066">
      <w:pPr>
        <w:pStyle w:val="TOC3"/>
        <w:tabs>
          <w:tab w:val="left" w:pos="1440"/>
        </w:tabs>
        <w:rPr>
          <w:del w:id="388" w:author="Peter Bugeia" w:date="2014-05-01T01:14:00Z"/>
          <w:rFonts w:asciiTheme="minorHAnsi" w:eastAsiaTheme="minorEastAsia" w:hAnsiTheme="minorHAnsi" w:cstheme="minorBidi"/>
          <w:color w:val="auto"/>
          <w:szCs w:val="22"/>
          <w:lang w:eastAsia="en-AU"/>
        </w:rPr>
      </w:pPr>
      <w:del w:id="389" w:author="Peter Bugeia" w:date="2014-05-01T01:14:00Z">
        <w:r w:rsidRPr="00410D84" w:rsidDel="00410D84">
          <w:rPr>
            <w:rStyle w:val="Hyperlink"/>
          </w:rPr>
          <w:delText>11.6.3</w:delText>
        </w:r>
        <w:r w:rsidDel="00410D84">
          <w:rPr>
            <w:rFonts w:asciiTheme="minorHAnsi" w:eastAsiaTheme="minorEastAsia" w:hAnsiTheme="minorHAnsi" w:cstheme="minorBidi"/>
            <w:color w:val="auto"/>
            <w:szCs w:val="22"/>
            <w:lang w:eastAsia="en-AU"/>
          </w:rPr>
          <w:tab/>
        </w:r>
        <w:r w:rsidRPr="00410D84" w:rsidDel="00410D84">
          <w:rPr>
            <w:rStyle w:val="Hyperlink"/>
          </w:rPr>
          <w:delText>Speech Recognition Processing parameters</w:delText>
        </w:r>
        <w:r w:rsidDel="00410D84">
          <w:rPr>
            <w:webHidden/>
          </w:rPr>
          <w:tab/>
          <w:delText>91</w:delText>
        </w:r>
      </w:del>
    </w:p>
    <w:p w14:paraId="132AF0BA" w14:textId="77777777" w:rsidR="00066066" w:rsidDel="00410D84" w:rsidRDefault="00066066">
      <w:pPr>
        <w:pStyle w:val="TOC2"/>
        <w:tabs>
          <w:tab w:val="left" w:pos="960"/>
        </w:tabs>
        <w:rPr>
          <w:del w:id="390" w:author="Peter Bugeia" w:date="2014-05-01T01:14:00Z"/>
          <w:rFonts w:asciiTheme="minorHAnsi" w:eastAsiaTheme="minorEastAsia" w:hAnsiTheme="minorHAnsi" w:cstheme="minorBidi"/>
          <w:color w:val="auto"/>
          <w:szCs w:val="22"/>
          <w:lang w:eastAsia="en-AU"/>
        </w:rPr>
      </w:pPr>
      <w:del w:id="391" w:author="Peter Bugeia" w:date="2014-05-01T01:14:00Z">
        <w:r w:rsidRPr="00410D84" w:rsidDel="00410D84">
          <w:rPr>
            <w:rStyle w:val="Hyperlink"/>
          </w:rPr>
          <w:delText>11.7</w:delText>
        </w:r>
        <w:r w:rsidDel="00410D84">
          <w:rPr>
            <w:rFonts w:asciiTheme="minorHAnsi" w:eastAsiaTheme="minorEastAsia" w:hAnsiTheme="minorHAnsi" w:cstheme="minorBidi"/>
            <w:color w:val="auto"/>
            <w:szCs w:val="22"/>
            <w:lang w:eastAsia="en-AU"/>
          </w:rPr>
          <w:tab/>
        </w:r>
        <w:r w:rsidRPr="00410D84" w:rsidDel="00410D84">
          <w:rPr>
            <w:rStyle w:val="Hyperlink"/>
          </w:rPr>
          <w:delText>Managing the Dashboard message</w:delText>
        </w:r>
        <w:r w:rsidDel="00410D84">
          <w:rPr>
            <w:webHidden/>
          </w:rPr>
          <w:tab/>
          <w:delText>92</w:delText>
        </w:r>
      </w:del>
    </w:p>
    <w:p w14:paraId="7161DAB8" w14:textId="77777777" w:rsidR="00066066" w:rsidDel="00410D84" w:rsidRDefault="00066066">
      <w:pPr>
        <w:pStyle w:val="TOC1"/>
        <w:tabs>
          <w:tab w:val="left" w:pos="720"/>
        </w:tabs>
        <w:rPr>
          <w:del w:id="392" w:author="Peter Bugeia" w:date="2014-05-01T01:14:00Z"/>
          <w:rFonts w:asciiTheme="minorHAnsi" w:eastAsiaTheme="minorEastAsia" w:hAnsiTheme="minorHAnsi" w:cstheme="minorBidi"/>
          <w:color w:val="auto"/>
          <w:sz w:val="22"/>
          <w:szCs w:val="22"/>
          <w:lang w:eastAsia="en-AU"/>
        </w:rPr>
      </w:pPr>
      <w:del w:id="393" w:author="Peter Bugeia" w:date="2014-05-01T01:14:00Z">
        <w:r w:rsidRPr="00410D84" w:rsidDel="00410D84">
          <w:rPr>
            <w:rStyle w:val="Hyperlink"/>
          </w:rPr>
          <w:delText>12</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Configuring Tags, Column Mappings and Experiment Parameters</w:delText>
        </w:r>
        <w:r w:rsidDel="00410D84">
          <w:rPr>
            <w:webHidden/>
          </w:rPr>
          <w:tab/>
          <w:delText>94</w:delText>
        </w:r>
      </w:del>
    </w:p>
    <w:p w14:paraId="5210CC2A" w14:textId="77777777" w:rsidR="00066066" w:rsidDel="00410D84" w:rsidRDefault="00066066">
      <w:pPr>
        <w:pStyle w:val="TOC1"/>
        <w:tabs>
          <w:tab w:val="left" w:pos="720"/>
        </w:tabs>
        <w:rPr>
          <w:del w:id="394" w:author="Peter Bugeia" w:date="2014-05-01T01:14:00Z"/>
          <w:rFonts w:asciiTheme="minorHAnsi" w:eastAsiaTheme="minorEastAsia" w:hAnsiTheme="minorHAnsi" w:cstheme="minorBidi"/>
          <w:color w:val="auto"/>
          <w:sz w:val="22"/>
          <w:szCs w:val="22"/>
          <w:lang w:eastAsia="en-AU"/>
        </w:rPr>
      </w:pPr>
      <w:del w:id="395" w:author="Peter Bugeia" w:date="2014-05-01T01:14:00Z">
        <w:r w:rsidRPr="00410D84" w:rsidDel="00410D84">
          <w:rPr>
            <w:rStyle w:val="Hyperlink"/>
          </w:rPr>
          <w:delText>13</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Migrating data to a new system</w:delText>
        </w:r>
        <w:r w:rsidDel="00410D84">
          <w:rPr>
            <w:webHidden/>
          </w:rPr>
          <w:tab/>
          <w:delText>96</w:delText>
        </w:r>
      </w:del>
    </w:p>
    <w:p w14:paraId="697542E5" w14:textId="77777777" w:rsidR="00066066" w:rsidDel="00410D84" w:rsidRDefault="00066066">
      <w:pPr>
        <w:pStyle w:val="TOC1"/>
        <w:tabs>
          <w:tab w:val="left" w:pos="720"/>
        </w:tabs>
        <w:rPr>
          <w:del w:id="396" w:author="Peter Bugeia" w:date="2014-05-01T01:14:00Z"/>
          <w:rFonts w:asciiTheme="minorHAnsi" w:eastAsiaTheme="minorEastAsia" w:hAnsiTheme="minorHAnsi" w:cstheme="minorBidi"/>
          <w:color w:val="auto"/>
          <w:sz w:val="22"/>
          <w:szCs w:val="22"/>
          <w:lang w:eastAsia="en-AU"/>
        </w:rPr>
      </w:pPr>
      <w:del w:id="397" w:author="Peter Bugeia" w:date="2014-05-01T01:14:00Z">
        <w:r w:rsidRPr="00410D84" w:rsidDel="00410D84">
          <w:rPr>
            <w:rStyle w:val="Hyperlink"/>
          </w:rPr>
          <w:delText>14</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Revision History</w:delText>
        </w:r>
        <w:r w:rsidDel="00410D84">
          <w:rPr>
            <w:webHidden/>
          </w:rPr>
          <w:tab/>
          <w:delText>97</w:delText>
        </w:r>
      </w:del>
    </w:p>
    <w:p w14:paraId="52942AA6" w14:textId="77777777" w:rsidR="00066066" w:rsidDel="00410D84" w:rsidRDefault="00066066">
      <w:pPr>
        <w:pStyle w:val="TOC1"/>
        <w:tabs>
          <w:tab w:val="left" w:pos="1680"/>
        </w:tabs>
        <w:rPr>
          <w:del w:id="398" w:author="Peter Bugeia" w:date="2014-05-01T01:14:00Z"/>
          <w:rFonts w:asciiTheme="minorHAnsi" w:eastAsiaTheme="minorEastAsia" w:hAnsiTheme="minorHAnsi" w:cstheme="minorBidi"/>
          <w:color w:val="auto"/>
          <w:sz w:val="22"/>
          <w:szCs w:val="22"/>
          <w:lang w:eastAsia="en-AU"/>
        </w:rPr>
      </w:pPr>
      <w:del w:id="399" w:author="Peter Bugeia" w:date="2014-05-01T01:14:00Z">
        <w:r w:rsidRPr="00410D84" w:rsidDel="00410D84">
          <w:rPr>
            <w:rStyle w:val="Hyperlink"/>
          </w:rPr>
          <w:delText>Appendix</w:delText>
        </w:r>
        <w:r w:rsidRPr="00014A10" w:rsidDel="00410D84">
          <w:rPr>
            <w:rStyle w:val="Hyperlink"/>
          </w:rPr>
          <w:delText xml:space="preserve"> A -</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The Bagit format</w:delText>
        </w:r>
        <w:r w:rsidDel="00410D84">
          <w:rPr>
            <w:webHidden/>
          </w:rPr>
          <w:tab/>
          <w:delText>98</w:delText>
        </w:r>
      </w:del>
    </w:p>
    <w:p w14:paraId="19350BE2" w14:textId="77777777" w:rsidR="00066066" w:rsidDel="00410D84" w:rsidRDefault="00066066">
      <w:pPr>
        <w:pStyle w:val="TOC2"/>
        <w:rPr>
          <w:del w:id="400" w:author="Peter Bugeia" w:date="2014-05-01T01:14:00Z"/>
          <w:rFonts w:asciiTheme="minorHAnsi" w:eastAsiaTheme="minorEastAsia" w:hAnsiTheme="minorHAnsi" w:cstheme="minorBidi"/>
          <w:color w:val="auto"/>
          <w:szCs w:val="22"/>
          <w:lang w:eastAsia="en-AU"/>
        </w:rPr>
      </w:pPr>
      <w:del w:id="401" w:author="Peter Bugeia" w:date="2014-05-01T01:14:00Z">
        <w:r w:rsidRPr="00410D84" w:rsidDel="00410D84">
          <w:rPr>
            <w:rStyle w:val="Hyperlink"/>
          </w:rPr>
          <w:delText>README.HTML file</w:delText>
        </w:r>
        <w:r w:rsidDel="00410D84">
          <w:rPr>
            <w:webHidden/>
          </w:rPr>
          <w:tab/>
          <w:delText>98</w:delText>
        </w:r>
      </w:del>
    </w:p>
    <w:p w14:paraId="23158DF5" w14:textId="77777777" w:rsidR="00066066" w:rsidDel="00410D84" w:rsidRDefault="00066066">
      <w:pPr>
        <w:pStyle w:val="TOC1"/>
        <w:tabs>
          <w:tab w:val="left" w:pos="1680"/>
        </w:tabs>
        <w:rPr>
          <w:del w:id="402" w:author="Peter Bugeia" w:date="2014-05-01T01:14:00Z"/>
          <w:rFonts w:asciiTheme="minorHAnsi" w:eastAsiaTheme="minorEastAsia" w:hAnsiTheme="minorHAnsi" w:cstheme="minorBidi"/>
          <w:color w:val="auto"/>
          <w:sz w:val="22"/>
          <w:szCs w:val="22"/>
          <w:lang w:eastAsia="en-AU"/>
        </w:rPr>
      </w:pPr>
      <w:del w:id="403" w:author="Peter Bugeia" w:date="2014-05-01T01:14:00Z">
        <w:r w:rsidRPr="00410D84" w:rsidDel="00410D84">
          <w:rPr>
            <w:rStyle w:val="Hyperlink"/>
          </w:rPr>
          <w:delText>Appendix B -</w:delText>
        </w:r>
        <w:r w:rsidDel="00410D84">
          <w:rPr>
            <w:rFonts w:asciiTheme="minorHAnsi" w:eastAsiaTheme="minorEastAsia" w:hAnsiTheme="minorHAnsi" w:cstheme="minorBidi"/>
            <w:color w:val="auto"/>
            <w:sz w:val="22"/>
            <w:szCs w:val="22"/>
            <w:lang w:eastAsia="en-AU"/>
          </w:rPr>
          <w:tab/>
        </w:r>
        <w:r w:rsidRPr="00410D84" w:rsidDel="00410D84">
          <w:rPr>
            <w:rStyle w:val="Hyperlink"/>
          </w:rPr>
          <w:delText>RIF-CS</w:delText>
        </w:r>
        <w:r w:rsidDel="00410D84">
          <w:rPr>
            <w:webHidden/>
          </w:rPr>
          <w:tab/>
          <w:delText>99</w:delText>
        </w:r>
      </w:del>
    </w:p>
    <w:p w14:paraId="0CF3B3F8" w14:textId="77777777" w:rsidR="00066066" w:rsidDel="00410D84" w:rsidRDefault="00066066">
      <w:pPr>
        <w:pStyle w:val="TOC2"/>
        <w:rPr>
          <w:del w:id="404" w:author="Peter Bugeia" w:date="2014-05-01T01:14:00Z"/>
          <w:rFonts w:asciiTheme="minorHAnsi" w:eastAsiaTheme="minorEastAsia" w:hAnsiTheme="minorHAnsi" w:cstheme="minorBidi"/>
          <w:color w:val="auto"/>
          <w:szCs w:val="22"/>
          <w:lang w:eastAsia="en-AU"/>
        </w:rPr>
      </w:pPr>
      <w:del w:id="405" w:author="Peter Bugeia" w:date="2014-05-01T01:14:00Z">
        <w:r w:rsidRPr="00410D84" w:rsidDel="00410D84">
          <w:rPr>
            <w:rStyle w:val="Hyperlink"/>
          </w:rPr>
          <w:delText>Example RIF-CS file</w:delText>
        </w:r>
        <w:r w:rsidDel="00410D84">
          <w:rPr>
            <w:webHidden/>
          </w:rPr>
          <w:tab/>
          <w:delText>99</w:delText>
        </w:r>
      </w:del>
    </w:p>
    <w:p w14:paraId="38909726" w14:textId="104CDF27" w:rsidR="00CE7E45" w:rsidRDefault="00FE17CB" w:rsidP="00CE7E45">
      <w:r>
        <w:fldChar w:fldCharType="end"/>
      </w:r>
      <w:ins w:id="406" w:author="Peter Bugeia" w:date="2014-05-01T02:08:00Z">
        <w:r w:rsidR="008B0B3B">
          <w:tab/>
        </w:r>
        <w:r w:rsidR="008B0B3B">
          <w:tab/>
        </w:r>
      </w:ins>
    </w:p>
    <w:p w14:paraId="1E034C45" w14:textId="77777777" w:rsidR="00320DEE" w:rsidRDefault="00320DEE" w:rsidP="00B6457B">
      <w:pPr>
        <w:pStyle w:val="iHeading1"/>
      </w:pPr>
      <w:bookmarkStart w:id="407" w:name="_Ref377654860"/>
      <w:bookmarkStart w:id="408" w:name="_Toc260576710"/>
      <w:r>
        <w:lastRenderedPageBreak/>
        <w:t>Overview</w:t>
      </w:r>
      <w:bookmarkEnd w:id="407"/>
      <w:bookmarkEnd w:id="408"/>
    </w:p>
    <w:p w14:paraId="7F91C722" w14:textId="77777777"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14:paraId="16915BEA" w14:textId="77777777" w:rsidR="00FA4DFE" w:rsidRDefault="00FA4DFE" w:rsidP="00FA4DFE">
      <w:pPr>
        <w:pStyle w:val="iNormal"/>
      </w:pPr>
      <w:r>
        <w:t>Because DC21 is open source, it is possible for other users to augment functionality and add support for further file formats.</w:t>
      </w:r>
    </w:p>
    <w:p w14:paraId="617FDD86" w14:textId="77777777" w:rsidR="00FD432F" w:rsidRDefault="00D43E36" w:rsidP="009B5F1F">
      <w:pPr>
        <w:pStyle w:val="iNormal"/>
        <w:rPr>
          <w:ins w:id="409" w:author="Peter Bugeia" w:date="2014-04-11T09:44:00Z"/>
        </w:rPr>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14:paraId="2A1416D3" w14:textId="583EC2F5" w:rsidR="00AB7BC5" w:rsidRDefault="006417B8" w:rsidP="006417B8">
      <w:pPr>
        <w:pStyle w:val="iNormal"/>
        <w:rPr>
          <w:ins w:id="410" w:author="Peter Bugeia" w:date="2014-04-11T09:44:00Z"/>
        </w:rPr>
      </w:pPr>
      <w:ins w:id="411" w:author="Peter Bugeia" w:date="2014-04-11T09:44:00Z">
        <w:r>
          <w:t xml:space="preserve">Version 2.0 </w:t>
        </w:r>
      </w:ins>
      <w:ins w:id="412" w:author="Peter Bugeia" w:date="2014-04-15T14:15:00Z">
        <w:r w:rsidR="00E052CF">
          <w:t xml:space="preserve">of DC21 </w:t>
        </w:r>
      </w:ins>
      <w:ins w:id="413" w:author="Peter Bugeia" w:date="2014-04-15T13:51:00Z">
        <w:r w:rsidR="00E052CF">
          <w:t>added</w:t>
        </w:r>
      </w:ins>
      <w:ins w:id="414" w:author="Peter Bugeia" w:date="2014-04-11T09:44:00Z">
        <w:r>
          <w:t xml:space="preserve"> support for </w:t>
        </w:r>
      </w:ins>
      <w:ins w:id="415" w:author="Peter Bugeia" w:date="2014-04-15T13:57:00Z">
        <w:r>
          <w:t>MIME types</w:t>
        </w:r>
      </w:ins>
      <w:ins w:id="416" w:author="Peter Bugeia" w:date="2014-04-11T09:44:00Z">
        <w:r w:rsidR="00AB7BC5">
          <w:t>,</w:t>
        </w:r>
      </w:ins>
      <w:ins w:id="417" w:author="Peter Bugeia" w:date="2014-04-15T13:57:00Z">
        <w:r>
          <w:t xml:space="preserve"> </w:t>
        </w:r>
      </w:ins>
      <w:ins w:id="418" w:author="Peter Bugeia" w:date="2014-04-15T14:17:00Z">
        <w:r w:rsidR="00E052CF">
          <w:t xml:space="preserve">auto optical character recognition </w:t>
        </w:r>
        <w:r w:rsidR="00D779D2">
          <w:t>and</w:t>
        </w:r>
      </w:ins>
      <w:ins w:id="419" w:author="Peter Bugeia" w:date="2014-04-15T14:18:00Z">
        <w:r w:rsidR="00E052CF">
          <w:t xml:space="preserve"> speech-to-text on file upload, </w:t>
        </w:r>
      </w:ins>
      <w:ins w:id="420" w:author="Peter Bugeia" w:date="2014-04-15T13:57:00Z">
        <w:r>
          <w:t xml:space="preserve">and tailoring </w:t>
        </w:r>
      </w:ins>
      <w:ins w:id="421" w:author="Peter Bugeia" w:date="2014-04-15T13:58:00Z">
        <w:r w:rsidR="00B607E3">
          <w:t xml:space="preserve">of the application </w:t>
        </w:r>
      </w:ins>
      <w:ins w:id="422" w:author="Peter Bugeia" w:date="2014-04-15T13:57:00Z">
        <w:r>
          <w:t>to suit the research organisation’s names and naming conventions</w:t>
        </w:r>
      </w:ins>
      <w:ins w:id="423" w:author="Peter Bugeia" w:date="2014-04-11T09:44:00Z">
        <w:r w:rsidR="00B607E3">
          <w:t>.</w:t>
        </w:r>
      </w:ins>
      <w:ins w:id="424" w:author="Peter Bugeia" w:date="2014-04-15T13:58:00Z">
        <w:r w:rsidR="00B607E3">
          <w:t xml:space="preserve"> </w:t>
        </w:r>
      </w:ins>
      <w:ins w:id="425" w:author="Peter Bugeia" w:date="2014-04-15T14:15:00Z">
        <w:r w:rsidR="00E052CF">
          <w:t xml:space="preserve">From this version </w:t>
        </w:r>
      </w:ins>
      <w:ins w:id="426" w:author="Peter Bugeia" w:date="2014-04-15T13:58:00Z">
        <w:r w:rsidR="00E052CF">
          <w:t>Dc21 can</w:t>
        </w:r>
        <w:r w:rsidR="00B607E3">
          <w:t xml:space="preserve"> be deployed using Inters</w:t>
        </w:r>
      </w:ins>
      <w:ins w:id="427" w:author="Peter Bugeia" w:date="2014-04-15T13:59:00Z">
        <w:r w:rsidR="00B607E3">
          <w:t>ect’s SnapDeploy technology.</w:t>
        </w:r>
      </w:ins>
      <w:ins w:id="428" w:author="Peter Bugeia" w:date="2014-04-11T09:44:00Z">
        <w:r w:rsidR="00B607E3">
          <w:t xml:space="preserve"> These </w:t>
        </w:r>
      </w:ins>
      <w:ins w:id="429" w:author="Peter Bugeia" w:date="2014-04-15T13:58:00Z">
        <w:r w:rsidR="00B607E3">
          <w:t xml:space="preserve">changes were funded by </w:t>
        </w:r>
      </w:ins>
      <w:ins w:id="430" w:author="Peter Bugeia" w:date="2014-04-11T09:44:00Z">
        <w:r w:rsidR="00AB7BC5">
          <w:t>for the Faculty of Business and Economics at Macquarie University</w:t>
        </w:r>
      </w:ins>
      <w:ins w:id="431" w:author="Peter Bugeia" w:date="2014-04-15T13:59:00Z">
        <w:r w:rsidR="00E052CF">
          <w:t xml:space="preserve"> and via</w:t>
        </w:r>
        <w:r w:rsidR="00B607E3">
          <w:t xml:space="preserve"> an allocation of </w:t>
        </w:r>
      </w:ins>
      <w:ins w:id="432" w:author="Peter Bugeia" w:date="2014-04-15T14:01:00Z">
        <w:r w:rsidR="00B607E3">
          <w:fldChar w:fldCharType="begin"/>
        </w:r>
        <w:r w:rsidR="00B607E3">
          <w:instrText xml:space="preserve"> HYPERLINK "https://nectar.org.au/" </w:instrText>
        </w:r>
        <w:r w:rsidR="00B607E3">
          <w:fldChar w:fldCharType="separate"/>
        </w:r>
        <w:r w:rsidR="00B607E3" w:rsidRPr="00B607E3">
          <w:rPr>
            <w:rStyle w:val="Hyperlink"/>
          </w:rPr>
          <w:t>NeCTAR</w:t>
        </w:r>
        <w:r w:rsidR="00B607E3">
          <w:fldChar w:fldCharType="end"/>
        </w:r>
      </w:ins>
      <w:ins w:id="433" w:author="Peter Bugeia" w:date="2014-04-15T13:59:00Z">
        <w:r w:rsidR="00B607E3">
          <w:t xml:space="preserve"> funds</w:t>
        </w:r>
      </w:ins>
      <w:ins w:id="434" w:author="Peter Bugeia" w:date="2014-04-11T09:44:00Z">
        <w:r w:rsidR="00AB7BC5">
          <w:t>.</w:t>
        </w:r>
      </w:ins>
      <w:ins w:id="435" w:author="Peter Bugeia" w:date="2014-04-15T13:52:00Z">
        <w:r>
          <w:t xml:space="preserve"> </w:t>
        </w:r>
      </w:ins>
      <w:ins w:id="436" w:author="Peter Bugeia" w:date="2014-04-11T09:44:00Z">
        <w:r w:rsidR="00AB7BC5">
          <w:t xml:space="preserve"> </w:t>
        </w:r>
      </w:ins>
      <w:ins w:id="437" w:author="Peter Bugeia" w:date="2014-04-15T13:59:00Z">
        <w:r w:rsidR="00B607E3">
          <w:t xml:space="preserve">At Macquarie University, </w:t>
        </w:r>
      </w:ins>
      <w:ins w:id="438" w:author="Peter Bugeia" w:date="2014-04-11T09:44:00Z">
        <w:r w:rsidR="00B607E3">
          <w:t>t</w:t>
        </w:r>
        <w:r w:rsidR="00AB7BC5">
          <w:t xml:space="preserve">he application is known </w:t>
        </w:r>
        <w:r w:rsidR="00E052CF">
          <w:t>as DIVER.</w:t>
        </w:r>
        <w:r w:rsidR="00AB7BC5">
          <w:t xml:space="preserve"> </w:t>
        </w:r>
      </w:ins>
      <w:ins w:id="439" w:author="Peter Bugeia" w:date="2014-04-15T14:19:00Z">
        <w:r w:rsidR="00D779D2">
          <w:t xml:space="preserve"> </w:t>
        </w:r>
      </w:ins>
      <w:ins w:id="440" w:author="Peter Bugeia" w:date="2014-04-11T09:44:00Z">
        <w:r w:rsidR="00AB7BC5">
          <w:t>See the DIVER CONTEXT DIAGRAM below for an example DC21 implementation.</w:t>
        </w:r>
      </w:ins>
      <w:ins w:id="441" w:author="Peter Bugeia" w:date="2014-04-15T13:54:00Z">
        <w:r>
          <w:t>.</w:t>
        </w:r>
      </w:ins>
      <w:ins w:id="442" w:author="Peter Bugeia" w:date="2014-04-15T13:53:00Z">
        <w:r>
          <w:t xml:space="preserve"> </w:t>
        </w:r>
      </w:ins>
      <w:ins w:id="443" w:author="Peter Bugeia" w:date="2014-04-15T13:52:00Z">
        <w:r>
          <w:t xml:space="preserve"> </w:t>
        </w:r>
      </w:ins>
    </w:p>
    <w:p w14:paraId="4B742152" w14:textId="2206CBE0" w:rsidR="00D639C4" w:rsidRDefault="00166B7F" w:rsidP="00B607E3">
      <w:pPr>
        <w:pStyle w:val="iNormal"/>
        <w:rPr>
          <w:ins w:id="444" w:author="Peter Bugeia" w:date="2014-04-11T09:44:00Z"/>
        </w:rPr>
      </w:pPr>
      <w:ins w:id="445" w:author="Peter Bugeia" w:date="2014-04-15T14:54:00Z">
        <w:r>
          <w:rPr>
            <w:noProof/>
            <w:lang w:val="en-US"/>
          </w:rPr>
          <mc:AlternateContent>
            <mc:Choice Requires="wps">
              <w:drawing>
                <wp:anchor distT="0" distB="0" distL="114300" distR="114300" simplePos="0" relativeHeight="251672064" behindDoc="0" locked="0" layoutInCell="1" allowOverlap="1" wp14:anchorId="5120908C" wp14:editId="79C81FF2">
                  <wp:simplePos x="0" y="0"/>
                  <wp:positionH relativeFrom="column">
                    <wp:posOffset>2443480</wp:posOffset>
                  </wp:positionH>
                  <wp:positionV relativeFrom="paragraph">
                    <wp:posOffset>365760</wp:posOffset>
                  </wp:positionV>
                  <wp:extent cx="1731010" cy="375285"/>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AF9B4B"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46" w:author="Peter Bugeia" w:date="2014-04-15T14:50:00Z">
                                    <w:rPr/>
                                  </w:rPrChange>
                                </w:rPr>
                                <w:pPrChange w:id="447" w:author="Peter Bugeia" w:date="2014-04-15T14:49:00Z">
                                  <w:pPr>
                                    <w:pStyle w:val="iNormal"/>
                                  </w:pPr>
                                </w:pPrChange>
                              </w:pPr>
                              <w:del w:id="448"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4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450"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5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452"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5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9" o:spid="_x0000_s1026" type="#_x0000_t202" style="position:absolute;left:0;text-align:left;margin-left:192.4pt;margin-top:28.8pt;width:136.3pt;height:29.55pt;z-index:251672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" filled="f" stroked="f">
                  <v:textbox style="mso-fit-shape-to-text:t">
                    <w:txbxContent>
                      <w:p w14:paraId="2FAF9B4B"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54" w:author="Peter Bugeia" w:date="2014-04-15T14:50:00Z">
                              <w:rPr/>
                            </w:rPrChange>
                          </w:rPr>
                          <w:pPrChange w:id="455" w:author="Peter Bugeia" w:date="2014-04-15T14:49:00Z">
                            <w:pPr>
                              <w:pStyle w:val="iNormal"/>
                            </w:pPr>
                          </w:pPrChange>
                        </w:pPr>
                        <w:del w:id="456"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5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458"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5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460"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46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462" w:author="Peter Bugeia" w:date="2014-04-11T09:44:00Z">
        <w:r w:rsidR="00AB7BC5">
          <w:t>Version 2.1</w:t>
        </w:r>
      </w:ins>
      <w:ins w:id="463" w:author="Peter Bugeia" w:date="2014-04-15T14:20:00Z">
        <w:r w:rsidR="00772951">
          <w:t>, this version,</w:t>
        </w:r>
      </w:ins>
      <w:ins w:id="464" w:author="Peter Bugeia" w:date="2014-04-11T09:44:00Z">
        <w:r w:rsidR="00AB7BC5">
          <w:t xml:space="preserve"> </w:t>
        </w:r>
      </w:ins>
      <w:ins w:id="465" w:author="Peter Bugeia" w:date="2014-04-15T13:54:00Z">
        <w:r w:rsidR="006417B8">
          <w:t>incorporates</w:t>
        </w:r>
      </w:ins>
      <w:ins w:id="466" w:author="Peter Bugeia" w:date="2014-04-11T09:44:00Z">
        <w:r w:rsidR="00AB7BC5">
          <w:t xml:space="preserve"> </w:t>
        </w:r>
      </w:ins>
      <w:ins w:id="467" w:author="Peter Bugeia" w:date="2014-04-15T13:56:00Z">
        <w:r w:rsidR="006417B8">
          <w:t xml:space="preserve">the concept of private data plus </w:t>
        </w:r>
      </w:ins>
      <w:ins w:id="468" w:author="Peter Bugeia" w:date="2014-04-11T09:44:00Z">
        <w:r w:rsidR="00AB7BC5">
          <w:t>new a</w:t>
        </w:r>
        <w:r w:rsidR="006417B8">
          <w:t xml:space="preserve">ccess control functionality, a new message of the day </w:t>
        </w:r>
      </w:ins>
      <w:ins w:id="469" w:author="Peter Bugeia" w:date="2014-04-15T13:56:00Z">
        <w:r w:rsidR="006417B8">
          <w:t>facility</w:t>
        </w:r>
      </w:ins>
      <w:ins w:id="470" w:author="Peter Bugeia" w:date="2014-04-11T09:44:00Z">
        <w:r w:rsidR="006417B8">
          <w:t xml:space="preserve"> on the Dashboard, and image file previews.</w:t>
        </w:r>
      </w:ins>
    </w:p>
    <w:p w14:paraId="5FBC7837" w14:textId="3F790D7A" w:rsidR="00AB7BC5" w:rsidRDefault="00D639C4" w:rsidP="00B607E3">
      <w:pPr>
        <w:pStyle w:val="iNormal"/>
        <w:rPr>
          <w:ins w:id="471" w:author="Peter Bugeia" w:date="2014-04-11T09:44:00Z"/>
        </w:rPr>
      </w:pPr>
      <w:ins w:id="472" w:author="Peter Bugeia" w:date="2014-04-15T14:53:00Z">
        <w:r>
          <w:t xml:space="preserve">Version 2.1 changes are adorned with </w:t>
        </w:r>
      </w:ins>
    </w:p>
    <w:p w14:paraId="10AF2466" w14:textId="77777777" w:rsidR="00AB7BC5" w:rsidRDefault="00AB7BC5" w:rsidP="009B5F1F">
      <w:pPr>
        <w:pStyle w:val="iNormal"/>
      </w:pPr>
    </w:p>
    <w:p w14:paraId="30B39295" w14:textId="77777777" w:rsidR="00743B5A" w:rsidRPr="000F52A1" w:rsidRDefault="00A5049D" w:rsidP="004E137E">
      <w:pPr>
        <w:pStyle w:val="iFigureCaption"/>
      </w:pPr>
      <w:r>
        <w:rPr>
          <w:noProof/>
          <w:lang w:val="en-US"/>
        </w:rPr>
        <w:lastRenderedPageBreak/>
        <mc:AlternateContent>
          <mc:Choice Requires="wpg">
            <w:drawing>
              <wp:inline distT="0" distB="0" distL="0" distR="0" wp14:anchorId="19595630" wp14:editId="134C2251">
                <wp:extent cx="5717540" cy="4349115"/>
                <wp:effectExtent l="0" t="0" r="0" b="0"/>
                <wp:docPr id="154"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7540" cy="4349115"/>
                          <a:chOff x="1418" y="4354"/>
                          <a:chExt cx="9159" cy="6967"/>
                        </a:xfrm>
                      </wpg:grpSpPr>
                      <wps:wsp>
                        <wps:cNvPr id="155" name="AutoShape 214"/>
                        <wps:cNvSpPr>
                          <a:spLocks noChangeAspect="1" noChangeArrowheads="1" noTextEdit="1"/>
                        </wps:cNvSpPr>
                        <wps:spPr bwMode="auto">
                          <a:xfrm>
                            <a:off x="1418" y="4354"/>
                            <a:ext cx="9159" cy="6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18" y="4874"/>
                            <a:ext cx="9159" cy="6447"/>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218"/>
                        <wps:cNvSpPr txBox="1">
                          <a:spLocks noChangeArrowheads="1"/>
                        </wps:cNvSpPr>
                        <wps:spPr bwMode="auto">
                          <a:xfrm>
                            <a:off x="1499" y="4354"/>
                            <a:ext cx="8979" cy="521"/>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FF0000"/>
                                </a:solidFill>
                                <a:miter lim="800000"/>
                                <a:headEnd/>
                                <a:tailEnd/>
                              </a14:hiddenLine>
                            </a:ext>
                          </a:extLst>
                        </wps:spPr>
                        <wps:txbx>
                          <w:txbxContent>
                            <w:p w14:paraId="0E020D8E" w14:textId="77777777" w:rsidR="00D55E5E" w:rsidRPr="000F52A1" w:rsidRDefault="00D55E5E" w:rsidP="000F52A1">
                              <w:pPr>
                                <w:pStyle w:val="iNormal"/>
                                <w:jc w:val="center"/>
                                <w:rPr>
                                  <w:b/>
                                </w:rPr>
                              </w:pPr>
                              <w:r w:rsidRPr="000F52A1">
                                <w:rPr>
                                  <w:b/>
                                </w:rPr>
                                <w:t>DIVER CONTEXT DIAGRAM</w:t>
                              </w:r>
                            </w:p>
                          </w:txbxContent>
                        </wps:txbx>
                        <wps:bodyPr rot="0" vert="horz" wrap="square" lIns="91440" tIns="45720" rIns="91440" bIns="45720" anchor="t" anchorCtr="0" upright="1">
                          <a:noAutofit/>
                        </wps:bodyPr>
                      </wps:wsp>
                    </wpg:wgp>
                  </a:graphicData>
                </a:graphic>
              </wp:inline>
            </w:drawing>
          </mc:Choice>
          <mc:Fallback>
            <w:pict>
              <v:group id="Group 215" o:spid="_x0000_s1027"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">
                <o:lock v:ext="edit" aspectratio="t"/>
                <v:rect id="AutoShape 214" o:spid="_x0000_s1028" style="position:absolute;left:1418;top:4354;width:9159;height:69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heXwwAA&#10;ANwAAAAPAAAAZHJzL2Rvd25yZXYueG1sRE9Na8JAEL0X/A/LCL2UurFg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theX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9" type="#_x0000_t75" style="position:absolute;left:1418;top:4874;width:9159;height:6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F&#10;z8rDAAAA3AAAAA8AAABkcnMvZG93bnJldi54bWxET01rwkAQvRf6H5YpeKsbBUNJXUWESuMtVkRv&#10;Q3aapM3OhuwmWf99t1DobR7vc9bbYFoxUu8aywoW8wQEcWl1w5WC88fb8wsI55E1tpZJwZ0cbDeP&#10;D2vMtJ24oPHkKxFD2GWooPa+y6R0ZU0G3dx2xJH7tL1BH2FfSd3jFMNNK5dJkkqDDceGGjva11R+&#10;nwaj4JB3V2/y5eG6GMLlKz2G0d4KpWZPYfcKwlPw/+I/97uO81cp/D4TL5Cb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sXPysMAAADcAAAADwAAAAAAAAAAAAAAAACcAgAA&#10;ZHJzL2Rvd25yZXYueG1sUEsFBgAAAAAEAAQA9wAAAIwDAAAAAA==&#10;">
                  <v:imagedata r:id="rId10" o:title=""/>
                </v:shape>
                <v:shape id="Text Box 218" o:spid="_x0000_s1030" type="#_x0000_t202" style="position:absolute;left:1499;top:4354;width:8979;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y5EwwAA&#10;ANwAAAAPAAAAZHJzL2Rvd25yZXYueG1sRE/JasMwEL0X+g9iCrk1ck2W4kY2pSGlkFOc0vNgTW1j&#10;a2QkxXHz9VUgkNs83jqbYjK9GMn51rKCl3kCgriyuuVawfdx9/wKwgdkjb1lUvBHHor88WGDmbZn&#10;PtBYhlrEEPYZKmhCGDIpfdWQQT+3A3Hkfq0zGCJ0tdQOzzHc9DJNkpU02HJsaHCgj4aqrjwZBatF&#10;N3Tt/mc02/p0uSSHdP/pUqVmT9P7G4hAU7iLb+4vHecv13B9Jl4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Zy5EwwAAANwAAAAPAAAAAAAAAAAAAAAAAJcCAABkcnMvZG93&#10;bnJldi54bWxQSwUGAAAAAAQABAD1AAAAhwMAAAAA&#10;" fillcolor="white [3212]" stroked="f" strokecolor="red" strokeweight="1pt">
                  <v:textbox>
                    <w:txbxContent>
                      <w:p w14:paraId="0E020D8E" w14:textId="77777777" w:rsidR="00D55E5E" w:rsidRPr="000F52A1" w:rsidRDefault="00D55E5E" w:rsidP="000F52A1">
                        <w:pPr>
                          <w:pStyle w:val="iNormal"/>
                          <w:jc w:val="center"/>
                          <w:rPr>
                            <w:b/>
                          </w:rPr>
                        </w:pPr>
                        <w:r w:rsidRPr="000F52A1">
                          <w:rPr>
                            <w:b/>
                          </w:rPr>
                          <w:t>DIVER CONTEXT DIAGRAM</w:t>
                        </w:r>
                      </w:p>
                    </w:txbxContent>
                  </v:textbox>
                </v:shape>
                <w10:anchorlock/>
              </v:group>
            </w:pict>
          </mc:Fallback>
        </mc:AlternateContent>
      </w:r>
    </w:p>
    <w:p w14:paraId="720FC37D" w14:textId="77777777" w:rsidR="00FF7E84" w:rsidRDefault="00FF7E84" w:rsidP="00607A99">
      <w:pPr>
        <w:pStyle w:val="iNormal"/>
        <w:rPr>
          <w:ins w:id="473" w:author="Peter Bugeia" w:date="2014-04-11T09:45:00Z"/>
        </w:rPr>
      </w:pPr>
    </w:p>
    <w:p w14:paraId="740B3831" w14:textId="34688033" w:rsidR="00750B3E" w:rsidRDefault="00750B3E" w:rsidP="00607A99">
      <w:pPr>
        <w:pStyle w:val="iNormal"/>
      </w:pPr>
      <w:r>
        <w:t xml:space="preserve">At Macquarie University, the Research Data </w:t>
      </w:r>
      <w:del w:id="474" w:author="Peter Bugeia" w:date="2014-04-24T09:06:00Z">
        <w:r w:rsidDel="004666F7">
          <w:delText>Catalog</w:delText>
        </w:r>
      </w:del>
      <w:ins w:id="475" w:author="Peter Bugeia" w:date="2014-04-24T09:06:00Z">
        <w:r w:rsidR="004666F7">
          <w:t>Catalogue</w:t>
        </w:r>
      </w:ins>
      <w:ins w:id="476" w:author="Desiree Virgin" w:date="2014-04-30T15:48:00Z">
        <w:r w:rsidR="00C01FBB">
          <w:t xml:space="preserve"> </w:t>
        </w:r>
      </w:ins>
      <w:ins w:id="477" w:author="Peter Bugeia" w:date="2014-04-24T09:12:00Z">
        <w:del w:id="478" w:author="Desiree Virgin" w:date="2014-04-30T15:48:00Z">
          <w:r w:rsidR="00EA6BE0" w:rsidDel="00C01FBB">
            <w:tab/>
          </w:r>
        </w:del>
      </w:ins>
      <w:del w:id="479" w:author="Desiree Virgin" w:date="2014-04-30T15:48:00Z">
        <w:r w:rsidDel="00C01FBB">
          <w:delText xml:space="preserve"> </w:delText>
        </w:r>
      </w:del>
      <w:r>
        <w:t xml:space="preserve">in the above Context Diagram is implemented using ReDBox. See </w:t>
      </w:r>
      <w:r w:rsidR="004F4F42">
        <w:fldChar w:fldCharType="begin"/>
      </w:r>
      <w:r w:rsidR="004F4F42">
        <w:instrText xml:space="preserve"> HYPERLINK "http://www.redboxresearchdata.com.au/" </w:instrText>
      </w:r>
      <w:r w:rsidR="004F4F42">
        <w:fldChar w:fldCharType="separate"/>
      </w:r>
      <w:r w:rsidRPr="00975BBF">
        <w:rPr>
          <w:rStyle w:val="Hyperlink"/>
        </w:rPr>
        <w:t>http://www.redboxresearchdata.com.au/</w:t>
      </w:r>
      <w:r w:rsidR="004F4F42">
        <w:rPr>
          <w:rStyle w:val="Hyperlink"/>
        </w:rPr>
        <w:fldChar w:fldCharType="end"/>
      </w:r>
      <w:r>
        <w:t xml:space="preserve"> for more information.</w:t>
      </w:r>
    </w:p>
    <w:p w14:paraId="6D77A1E0" w14:textId="77777777" w:rsidR="000A4D21" w:rsidRPr="000A4D21" w:rsidRDefault="000A4D21" w:rsidP="00607A99">
      <w:pPr>
        <w:pStyle w:val="iNormal"/>
      </w:pPr>
      <w:r>
        <w:t xml:space="preserve">All DC21 implementations take advantage </w:t>
      </w:r>
      <w:r w:rsidRPr="00216A4B">
        <w:t xml:space="preserve">of </w:t>
      </w:r>
      <w:r w:rsidR="004F4F42">
        <w:fldChar w:fldCharType="begin"/>
      </w:r>
      <w:r w:rsidR="004F4F42">
        <w:instrText xml:space="preserve"> HYPERLINK "http://eresearch.uws.edu.au/blog/2013/07/24/4a-data-management-acquiring-acting-on-archiving-advertising-research-data-at-the-university-of-western-sydney/" </w:instrText>
      </w:r>
      <w:r w:rsidR="004F4F42">
        <w:fldChar w:fldCharType="separate"/>
      </w:r>
      <w:r w:rsidR="00685C77" w:rsidRPr="00750B3E">
        <w:rPr>
          <w:rStyle w:val="Hyperlink"/>
        </w:rPr>
        <w:t>A</w:t>
      </w:r>
      <w:r w:rsidR="00B67F50">
        <w:rPr>
          <w:rStyle w:val="Hyperlink"/>
        </w:rPr>
        <w:t>AAA</w:t>
      </w:r>
      <w:r w:rsidR="00685C77" w:rsidRPr="00750B3E">
        <w:rPr>
          <w:rStyle w:val="Hyperlink"/>
        </w:rPr>
        <w:t xml:space="preserve"> Data Management</w:t>
      </w:r>
      <w:r w:rsidR="004F4F42">
        <w:rPr>
          <w:rStyle w:val="Hyperlink"/>
        </w:rPr>
        <w:fldChar w:fldCharType="end"/>
      </w:r>
      <w:r w:rsidRPr="00216A4B">
        <w:t xml:space="preserve"> concepts</w:t>
      </w:r>
      <w:r>
        <w:t>.</w:t>
      </w:r>
    </w:p>
    <w:p w14:paraId="218A1087" w14:textId="77777777"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r w:rsidR="00C23447">
        <w:fldChar w:fldCharType="begin"/>
      </w:r>
      <w:r w:rsidR="00C23447">
        <w:instrText xml:space="preserve"> REF _Ref377645911 \r \h  \* MERGEFORMAT </w:instrText>
      </w:r>
      <w:r w:rsidR="00C23447">
        <w:fldChar w:fldCharType="separate"/>
      </w:r>
      <w:r w:rsidR="00443106" w:rsidRPr="00443106">
        <w:t>5</w:t>
      </w:r>
      <w:r w:rsidR="00C23447">
        <w:fldChar w:fldCharType="end"/>
      </w:r>
      <w:r w:rsidR="00750B3E" w:rsidRPr="00750B3E">
        <w:rPr>
          <w:rStyle w:val="CrossReference"/>
        </w:rPr>
        <w:t xml:space="preserve"> </w:t>
      </w:r>
      <w:r w:rsidR="00C23447">
        <w:fldChar w:fldCharType="begin"/>
      </w:r>
      <w:r w:rsidR="00C23447">
        <w:instrText xml:space="preserve"> REF _Ref377645911 \h  \* MERGEFORMAT </w:instrText>
      </w:r>
      <w:r w:rsidR="00C23447">
        <w:fldChar w:fldCharType="separate"/>
      </w:r>
      <w:r w:rsidR="00443106" w:rsidRPr="00443106">
        <w:rPr>
          <w:rStyle w:val="CrossReference"/>
        </w:rPr>
        <w:t>Organisational Units and Projects</w:t>
      </w:r>
      <w:r w:rsidR="00C23447">
        <w:fldChar w:fldCharType="end"/>
      </w:r>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DC21’s Parent-Child relationships can be used to keep track of that information.</w:t>
      </w:r>
    </w:p>
    <w:p w14:paraId="48A8D226" w14:textId="77777777"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14:paraId="0F92E41C" w14:textId="77777777"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r w:rsidR="00C23447">
        <w:fldChar w:fldCharType="begin"/>
      </w:r>
      <w:r w:rsidR="00C23447">
        <w:instrText xml:space="preserve"> REF _Ref352768976 \r \h  \* MERGEFORMAT </w:instrText>
      </w:r>
      <w:r w:rsidR="00C23447">
        <w:fldChar w:fldCharType="separate"/>
      </w:r>
      <w:r w:rsidR="00443106" w:rsidRPr="00443106">
        <w:rPr>
          <w:rStyle w:val="CrossReference"/>
        </w:rPr>
        <w:t>Appendix B -</w:t>
      </w:r>
      <w:r w:rsidR="00C23447">
        <w:fldChar w:fldCharType="end"/>
      </w:r>
      <w:r w:rsidR="0018300E" w:rsidRPr="0055670B">
        <w:rPr>
          <w:rStyle w:val="CrossReference"/>
        </w:rPr>
        <w:t xml:space="preserve"> </w:t>
      </w:r>
      <w:r w:rsidR="00C23447">
        <w:fldChar w:fldCharType="begin"/>
      </w:r>
      <w:r w:rsidR="00C23447">
        <w:instrText xml:space="preserve"> REF _Ref352769006 \h  \* MERGEFORMAT </w:instrText>
      </w:r>
      <w:r w:rsidR="00C23447">
        <w:fldChar w:fldCharType="separate"/>
      </w:r>
      <w:r w:rsidR="00443106" w:rsidRPr="00443106">
        <w:rPr>
          <w:rStyle w:val="CrossReference"/>
        </w:rPr>
        <w:t>RIF-CS</w:t>
      </w:r>
      <w:r w:rsidR="00C23447">
        <w:fldChar w:fldCharType="end"/>
      </w:r>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14:paraId="1145B3A8" w14:textId="77777777" w:rsidR="00CE7E45" w:rsidRDefault="00CE7E45" w:rsidP="00B6457B">
      <w:pPr>
        <w:pStyle w:val="iHeading2"/>
      </w:pPr>
      <w:bookmarkStart w:id="480" w:name="_Toc215047190"/>
      <w:bookmarkStart w:id="481" w:name="_Toc260576711"/>
      <w:r>
        <w:t xml:space="preserve">Installing </w:t>
      </w:r>
      <w:bookmarkEnd w:id="480"/>
      <w:r w:rsidR="006024EB">
        <w:t xml:space="preserve">and Tailoring </w:t>
      </w:r>
      <w:r w:rsidR="00E511C5">
        <w:t>DC21</w:t>
      </w:r>
      <w:r w:rsidR="006024EB">
        <w:t xml:space="preserve"> for your Organisation</w:t>
      </w:r>
      <w:bookmarkEnd w:id="481"/>
    </w:p>
    <w:p w14:paraId="3A09F153" w14:textId="77777777" w:rsidR="005174D7" w:rsidRDefault="00A13D70" w:rsidP="008570E9">
      <w:pPr>
        <w:pStyle w:val="iNormal"/>
      </w:pPr>
      <w:r w:rsidRPr="008570E9">
        <w:t>Potential DC21 users should contact Intersect to set up a hosting arrangement.</w:t>
      </w:r>
    </w:p>
    <w:p w14:paraId="2A7BC6F5" w14:textId="77777777" w:rsidR="000240E2" w:rsidRDefault="00A13D70" w:rsidP="008570E9">
      <w:pPr>
        <w:pStyle w:val="iNormal"/>
      </w:pPr>
      <w:r w:rsidRPr="008570E9">
        <w:t xml:space="preserve">Alternatively, DC21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E511C5" w:rsidRPr="008570E9">
        <w:t>DC21</w:t>
      </w:r>
      <w:r w:rsidR="00946101" w:rsidRPr="008570E9">
        <w:t xml:space="preserve"> </w:t>
      </w:r>
      <w:r w:rsidR="005174D7">
        <w:t xml:space="preserve">can be found in DC21’s documentation GitHub </w:t>
      </w:r>
      <w:r w:rsidR="005174D7">
        <w:lastRenderedPageBreak/>
        <w:t xml:space="preserve">archive </w:t>
      </w:r>
      <w:r w:rsidR="004F4F42">
        <w:fldChar w:fldCharType="begin"/>
      </w:r>
      <w:r w:rsidR="004F4F42">
        <w:instrText xml:space="preserve"> HYPERLINK "https://github.com/IntersectAustralia/dc21-doc/blob/master/README.md" </w:instrText>
      </w:r>
      <w:r w:rsidR="004F4F42">
        <w:fldChar w:fldCharType="separate"/>
      </w:r>
      <w:r w:rsidR="000240E2" w:rsidRPr="005A2324">
        <w:rPr>
          <w:rStyle w:val="Hyperlink"/>
        </w:rPr>
        <w:t>https://github.com/IntersectAustralia/dc21-doc/blob/master/README.md</w:t>
      </w:r>
      <w:r w:rsidR="004F4F42">
        <w:rPr>
          <w:rStyle w:val="Hyperlink"/>
        </w:rPr>
        <w:fldChar w:fldCharType="end"/>
      </w:r>
      <w:r w:rsidR="0003391B" w:rsidRPr="008570E9">
        <w:t>.</w:t>
      </w:r>
      <w:r w:rsidR="005174D7">
        <w:t xml:space="preserve"> At this link, you can find </w:t>
      </w:r>
      <w:r w:rsidR="000240E2">
        <w:t>the following links and information.</w:t>
      </w:r>
    </w:p>
    <w:p w14:paraId="698C7B9E" w14:textId="77777777" w:rsidR="00351BB3" w:rsidRDefault="00623959">
      <w:pPr>
        <w:pStyle w:val="iNormal"/>
        <w:numPr>
          <w:ilvl w:val="0"/>
          <w:numId w:val="34"/>
        </w:numPr>
      </w:pPr>
      <w:r>
        <w:t>A list of available DC21 versions, including the last stable version.</w:t>
      </w:r>
    </w:p>
    <w:p w14:paraId="4D6F5BB3" w14:textId="77777777" w:rsidR="00351BB3" w:rsidRDefault="000240E2">
      <w:pPr>
        <w:pStyle w:val="iNormal"/>
        <w:numPr>
          <w:ilvl w:val="0"/>
          <w:numId w:val="34"/>
        </w:numPr>
      </w:pPr>
      <w:r>
        <w:t>A l</w:t>
      </w:r>
      <w:r w:rsidR="005174D7">
        <w:t xml:space="preserve">ink to </w:t>
      </w:r>
      <w:r>
        <w:t xml:space="preserve">the </w:t>
      </w:r>
      <w:r w:rsidR="005174D7">
        <w:t xml:space="preserve">downloadable documentation ZIP </w:t>
      </w:r>
      <w:r>
        <w:t xml:space="preserve">file for each version. That ZIP file contains </w:t>
      </w:r>
      <w:r w:rsidR="00623959">
        <w:t xml:space="preserve">PDF versions of </w:t>
      </w:r>
      <w:r>
        <w:t xml:space="preserve">at least </w:t>
      </w:r>
      <w:r w:rsidR="00623959">
        <w:t>the User Guide (this document)</w:t>
      </w:r>
      <w:r>
        <w:t xml:space="preserve"> and the Release Notes. The Release Notes </w:t>
      </w:r>
      <w:r w:rsidR="00623959">
        <w:t xml:space="preserve">for each version </w:t>
      </w:r>
      <w:r>
        <w:t xml:space="preserve">in turn contain links to the </w:t>
      </w:r>
      <w:r w:rsidR="00623959">
        <w:t xml:space="preserve">related </w:t>
      </w:r>
      <w:r>
        <w:t>installation and deployment instructions.</w:t>
      </w:r>
    </w:p>
    <w:p w14:paraId="441DD32B" w14:textId="77777777" w:rsidR="00351BB3" w:rsidRDefault="000240E2">
      <w:pPr>
        <w:pStyle w:val="iNormal"/>
        <w:numPr>
          <w:ilvl w:val="0"/>
          <w:numId w:val="34"/>
        </w:numPr>
      </w:pPr>
      <w:r>
        <w:t>A link to the tagged GitHub repository for each released version.</w:t>
      </w:r>
    </w:p>
    <w:p w14:paraId="473AFD1A" w14:textId="77777777" w:rsidR="00351BB3" w:rsidRDefault="000240E2">
      <w:pPr>
        <w:pStyle w:val="iNormal"/>
        <w:numPr>
          <w:ilvl w:val="0"/>
          <w:numId w:val="34"/>
        </w:numPr>
      </w:pPr>
      <w:r>
        <w:t>Links to the GitHub repositories for the various DC21 add-on tools, such as the DC21-eye</w:t>
      </w:r>
      <w:r w:rsidR="00623959">
        <w:t>t</w:t>
      </w:r>
      <w:r>
        <w:t>racker</w:t>
      </w:r>
      <w:r w:rsidR="00623959">
        <w:t>-packager</w:t>
      </w:r>
      <w:r>
        <w:t xml:space="preserve"> and the </w:t>
      </w:r>
      <w:r w:rsidR="00147E07" w:rsidRPr="00147E07">
        <w:t>DC21 RESTful</w:t>
      </w:r>
      <w:r>
        <w:t xml:space="preserve"> </w:t>
      </w:r>
      <w:r w:rsidR="00147E07" w:rsidRPr="00147E07">
        <w:t>API</w:t>
      </w:r>
      <w:r>
        <w:t xml:space="preserve"> Uploader.</w:t>
      </w:r>
    </w:p>
    <w:p w14:paraId="3D0C982D" w14:textId="77777777" w:rsidR="00CE7E45" w:rsidRDefault="0018300E" w:rsidP="00CE7E45">
      <w:pPr>
        <w:pStyle w:val="iNormal"/>
      </w:pPr>
      <w:r>
        <w:t>Typically, a system admi</w:t>
      </w:r>
      <w:r w:rsidR="003D7626">
        <w:t xml:space="preserve">nistrator with Linux skills should do the </w:t>
      </w:r>
      <w:r w:rsidR="000240E2">
        <w:t xml:space="preserve">DC21 </w:t>
      </w:r>
      <w:r w:rsidR="003D7626">
        <w:t>installation</w:t>
      </w:r>
      <w:r>
        <w:t>.</w:t>
      </w:r>
    </w:p>
    <w:p w14:paraId="2736C600" w14:textId="77777777" w:rsidR="00B033AC" w:rsidRDefault="008570E9" w:rsidP="00B033AC">
      <w:pPr>
        <w:pStyle w:val="iNormal"/>
      </w:pPr>
      <w:r>
        <w:t xml:space="preserve">After installation, the system must be tailored to your organisation’s needs. </w:t>
      </w:r>
      <w:r w:rsidR="00B033AC">
        <w:t xml:space="preserve">Refer to section </w:t>
      </w:r>
      <w:r w:rsidR="00C23447">
        <w:fldChar w:fldCharType="begin"/>
      </w:r>
      <w:r w:rsidR="00C23447">
        <w:instrText xml:space="preserve"> REF _Ref377568044 \r \h  \* MERGEFORMAT </w:instrText>
      </w:r>
      <w:r w:rsidR="00C23447">
        <w:fldChar w:fldCharType="separate"/>
      </w:r>
      <w:r w:rsidR="00443106" w:rsidRPr="00443106">
        <w:rPr>
          <w:rStyle w:val="CrossReference"/>
        </w:rPr>
        <w:t>11.5</w:t>
      </w:r>
      <w:r w:rsidR="00C23447">
        <w:fldChar w:fldCharType="end"/>
      </w:r>
      <w:r w:rsidR="00B033AC" w:rsidRPr="00B033AC">
        <w:rPr>
          <w:rStyle w:val="CrossReference"/>
        </w:rPr>
        <w:t xml:space="preserve"> </w:t>
      </w:r>
      <w:r w:rsidR="00C23447">
        <w:fldChar w:fldCharType="begin"/>
      </w:r>
      <w:r w:rsidR="00C23447">
        <w:instrText xml:space="preserve"> REF _Ref377568063 \h  \* MERGEFORMAT </w:instrText>
      </w:r>
      <w:r w:rsidR="00C23447">
        <w:fldChar w:fldCharType="separate"/>
      </w:r>
      <w:r w:rsidR="00443106" w:rsidRPr="00443106">
        <w:rPr>
          <w:rStyle w:val="CrossReference"/>
        </w:rPr>
        <w:t>Tailoring DC21 for Your Organisation’s Needs</w:t>
      </w:r>
      <w:r w:rsidR="00C23447">
        <w:fldChar w:fldCharType="end"/>
      </w:r>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14:paraId="7B56A4B2" w14:textId="77777777" w:rsidR="007E12BD" w:rsidRDefault="007E12BD" w:rsidP="00B6457B">
      <w:pPr>
        <w:pStyle w:val="iHeading1"/>
      </w:pPr>
      <w:bookmarkStart w:id="482" w:name="_Toc215047179"/>
      <w:bookmarkStart w:id="483" w:name="_Toc260576712"/>
      <w:r>
        <w:lastRenderedPageBreak/>
        <w:t>Glossary</w:t>
      </w:r>
      <w:bookmarkEnd w:id="483"/>
    </w:p>
    <w:tbl>
      <w:tblPr>
        <w:tblW w:w="0" w:type="auto"/>
        <w:tblLayout w:type="fixed"/>
        <w:tblLook w:val="04A0" w:firstRow="1" w:lastRow="0" w:firstColumn="1" w:lastColumn="0" w:noHBand="0" w:noVBand="1"/>
      </w:tblPr>
      <w:tblGrid>
        <w:gridCol w:w="2235"/>
        <w:gridCol w:w="7045"/>
      </w:tblGrid>
      <w:tr w:rsidR="00D6600F" w:rsidRPr="008A7191" w14:paraId="4A680B93" w14:textId="77777777" w:rsidTr="00926D18">
        <w:tc>
          <w:tcPr>
            <w:tcW w:w="2235" w:type="dxa"/>
            <w:shd w:val="clear" w:color="auto" w:fill="auto"/>
          </w:tcPr>
          <w:p w14:paraId="45F9316E" w14:textId="77777777" w:rsidR="00D6600F" w:rsidRPr="008A7191" w:rsidRDefault="00685C77" w:rsidP="00081164">
            <w:pPr>
              <w:pStyle w:val="iNormal"/>
              <w:spacing w:after="200" w:line="276" w:lineRule="auto"/>
              <w:jc w:val="left"/>
            </w:pPr>
            <w:r w:rsidRPr="00685C77">
              <w:t>AAF</w:t>
            </w:r>
          </w:p>
        </w:tc>
        <w:tc>
          <w:tcPr>
            <w:tcW w:w="7045" w:type="dxa"/>
            <w:shd w:val="clear" w:color="auto" w:fill="auto"/>
          </w:tcPr>
          <w:p w14:paraId="03EA310A" w14:textId="77777777"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r w:rsidR="004F4F42">
              <w:fldChar w:fldCharType="begin"/>
            </w:r>
            <w:r w:rsidR="004F4F42">
              <w:instrText xml:space="preserve"> HYPERLINK "http://aaf.edu.au/" </w:instrText>
            </w:r>
            <w:r w:rsidR="004F4F42">
              <w:fldChar w:fldCharType="separate"/>
            </w:r>
            <w:r w:rsidR="008A7191" w:rsidRPr="005967CE">
              <w:rPr>
                <w:rStyle w:val="Hyperlink"/>
              </w:rPr>
              <w:t>http://aaf.edu.au/</w:t>
            </w:r>
            <w:r w:rsidR="004F4F42">
              <w:rPr>
                <w:rStyle w:val="Hyperlink"/>
              </w:rPr>
              <w:fldChar w:fldCharType="end"/>
            </w:r>
            <w:r w:rsidR="008A7191">
              <w:t xml:space="preserve"> </w:t>
            </w:r>
          </w:p>
        </w:tc>
      </w:tr>
      <w:tr w:rsidR="00853342" w:rsidRPr="00582270" w14:paraId="69FB0B2B" w14:textId="77777777" w:rsidTr="00926D18">
        <w:tc>
          <w:tcPr>
            <w:tcW w:w="2235" w:type="dxa"/>
            <w:shd w:val="clear" w:color="auto" w:fill="auto"/>
          </w:tcPr>
          <w:p w14:paraId="1490D00F" w14:textId="77777777"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14:paraId="128A9822" w14:textId="77777777"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r w:rsidR="00C23447">
              <w:fldChar w:fldCharType="begin"/>
            </w:r>
            <w:r w:rsidR="00C23447">
              <w:instrText xml:space="preserve"> HYPERLINK "http://www.ands.org.au/about/approach.html" \l "ardc" \t "_self" \o "Australian Research Data Commons" </w:instrText>
            </w:r>
            <w:r w:rsidR="00C23447">
              <w:fldChar w:fldCharType="separate"/>
            </w:r>
            <w:r w:rsidR="006968DD" w:rsidRPr="006968DD">
              <w:t>Australian Research Data Commons</w:t>
            </w:r>
            <w:r w:rsidR="00C23447">
              <w:fldChar w:fldCharType="end"/>
            </w:r>
            <w:r w:rsidR="006968DD" w:rsidRPr="006968DD">
              <w:t>: a cohesive collection of research resources from all research institutions, to make better use of Australia's research data outputs.</w:t>
            </w:r>
            <w:r w:rsidR="006968DD">
              <w:t xml:space="preserve"> See </w:t>
            </w:r>
            <w:r w:rsidR="004F4F42">
              <w:fldChar w:fldCharType="begin"/>
            </w:r>
            <w:r w:rsidR="004F4F42">
              <w:instrText xml:space="preserve"> HYPERLINK "http://www.ands.org.au/" </w:instrText>
            </w:r>
            <w:r w:rsidR="004F4F42">
              <w:fldChar w:fldCharType="separate"/>
            </w:r>
            <w:r w:rsidR="006968DD" w:rsidRPr="00E319DB">
              <w:rPr>
                <w:rStyle w:val="Hyperlink"/>
              </w:rPr>
              <w:t>http://www.ands.org.au/</w:t>
            </w:r>
            <w:r w:rsidR="004F4F42">
              <w:rPr>
                <w:rStyle w:val="Hyperlink"/>
              </w:rPr>
              <w:fldChar w:fldCharType="end"/>
            </w:r>
            <w:r w:rsidR="006968DD">
              <w:t xml:space="preserve"> </w:t>
            </w:r>
          </w:p>
        </w:tc>
      </w:tr>
      <w:tr w:rsidR="00853342" w:rsidRPr="00582270" w14:paraId="5E04A29C" w14:textId="77777777" w:rsidTr="00926D18">
        <w:tc>
          <w:tcPr>
            <w:tcW w:w="2235" w:type="dxa"/>
            <w:shd w:val="clear" w:color="auto" w:fill="auto"/>
          </w:tcPr>
          <w:p w14:paraId="5EE86103" w14:textId="77777777"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14:paraId="13DE9B9D" w14:textId="77777777" w:rsidR="00853342" w:rsidRPr="00582270" w:rsidRDefault="00853342" w:rsidP="00B67F50">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w:t>
            </w:r>
            <w:r w:rsidR="00B67F50">
              <w:rPr>
                <w:lang w:eastAsia="ja-JP"/>
              </w:rPr>
              <w:t>HTTP</w:t>
            </w:r>
            <w:r w:rsidRPr="00582270">
              <w:rPr>
                <w:lang w:eastAsia="ja-JP"/>
              </w:rPr>
              <w:t xml:space="preserve"> interface which provides programmatic access to </w:t>
            </w:r>
            <w:r w:rsidR="00E511C5">
              <w:rPr>
                <w:lang w:eastAsia="ja-JP"/>
              </w:rPr>
              <w:t>DC21</w:t>
            </w:r>
            <w:r w:rsidRPr="00582270">
              <w:rPr>
                <w:lang w:eastAsia="ja-JP"/>
              </w:rPr>
              <w:t>.</w:t>
            </w:r>
          </w:p>
        </w:tc>
      </w:tr>
      <w:tr w:rsidR="00853342" w:rsidRPr="00582270" w14:paraId="03883717" w14:textId="77777777" w:rsidTr="00926D18">
        <w:tc>
          <w:tcPr>
            <w:tcW w:w="2235" w:type="dxa"/>
            <w:shd w:val="clear" w:color="auto" w:fill="auto"/>
          </w:tcPr>
          <w:p w14:paraId="72DF2CEF" w14:textId="77777777"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14:paraId="76CBCD19" w14:textId="77777777" w:rsidR="00853342" w:rsidRPr="00582270" w:rsidRDefault="00853342" w:rsidP="00B825EB">
            <w:pPr>
              <w:pStyle w:val="iNormal"/>
            </w:pPr>
            <w:r w:rsidRPr="00582270">
              <w:t xml:space="preserve">A general purpose container file format. See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sidRPr="00582270">
              <w:t>.</w:t>
            </w:r>
          </w:p>
        </w:tc>
      </w:tr>
      <w:tr w:rsidR="00926D18" w:rsidRPr="00582270" w14:paraId="5D7BC3AC" w14:textId="77777777" w:rsidTr="00926D18">
        <w:tc>
          <w:tcPr>
            <w:tcW w:w="2235" w:type="dxa"/>
            <w:shd w:val="clear" w:color="auto" w:fill="auto"/>
          </w:tcPr>
          <w:p w14:paraId="1BB61C57" w14:textId="77777777" w:rsidR="00926D18" w:rsidRPr="00582270" w:rsidRDefault="00926D18" w:rsidP="00081164">
            <w:pPr>
              <w:pStyle w:val="iNormal"/>
              <w:jc w:val="left"/>
              <w:rPr>
                <w:lang w:eastAsia="ja-JP"/>
              </w:rPr>
            </w:pPr>
            <w:r>
              <w:rPr>
                <w:lang w:eastAsia="ja-JP"/>
              </w:rPr>
              <w:t>FOR</w:t>
            </w:r>
          </w:p>
        </w:tc>
        <w:tc>
          <w:tcPr>
            <w:tcW w:w="7045" w:type="dxa"/>
            <w:shd w:val="clear" w:color="auto" w:fill="auto"/>
          </w:tcPr>
          <w:p w14:paraId="3469E4D0" w14:textId="77777777"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r w:rsidR="004F4F42">
              <w:fldChar w:fldCharType="begin"/>
            </w:r>
            <w:r w:rsidR="004F4F42">
              <w:instrText xml:space="preserve"> HYPERLINK "http://www.abs.gov.au/ausstats/abs@.nsf/Products/1297.0~2008~Main+Features~Chapter+3,Fields+of+Research?OpenDocument" \l "112714291310995051" </w:instrText>
            </w:r>
            <w:r w:rsidR="004F4F42">
              <w:fldChar w:fldCharType="separate"/>
            </w:r>
            <w:r w:rsidRPr="00582270">
              <w:rPr>
                <w:rStyle w:val="Hyperlink"/>
              </w:rPr>
              <w:t>http://www.abs.gov.au/ausstats/abs@.nsf/Products/1297.0~2008~Main+Features~Chapter+3,Fields+of+Research?OpenDocument#112714291310995051</w:t>
            </w:r>
            <w:r w:rsidR="004F4F42">
              <w:rPr>
                <w:rStyle w:val="Hyperlink"/>
              </w:rPr>
              <w:fldChar w:fldCharType="end"/>
            </w:r>
          </w:p>
        </w:tc>
      </w:tr>
      <w:tr w:rsidR="00853342" w:rsidRPr="00582270" w14:paraId="32E317E3" w14:textId="77777777" w:rsidTr="00926D18">
        <w:tc>
          <w:tcPr>
            <w:tcW w:w="2235" w:type="dxa"/>
            <w:shd w:val="clear" w:color="auto" w:fill="auto"/>
          </w:tcPr>
          <w:p w14:paraId="700E7B97" w14:textId="77777777"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14:paraId="76A85573" w14:textId="77777777"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14:paraId="7BF72F1A" w14:textId="77777777" w:rsidTr="00926D18">
        <w:tc>
          <w:tcPr>
            <w:tcW w:w="2235" w:type="dxa"/>
            <w:shd w:val="clear" w:color="auto" w:fill="auto"/>
          </w:tcPr>
          <w:p w14:paraId="4D1823B9" w14:textId="77777777" w:rsidR="00605F47" w:rsidRDefault="00605F47" w:rsidP="00081164">
            <w:pPr>
              <w:pStyle w:val="iNormal"/>
              <w:jc w:val="left"/>
            </w:pPr>
            <w:r>
              <w:t>MIME</w:t>
            </w:r>
            <w:r w:rsidR="00912ADF">
              <w:t xml:space="preserve"> Type</w:t>
            </w:r>
          </w:p>
        </w:tc>
        <w:tc>
          <w:tcPr>
            <w:tcW w:w="7045" w:type="dxa"/>
            <w:shd w:val="clear" w:color="auto" w:fill="auto"/>
          </w:tcPr>
          <w:p w14:paraId="321F5C41" w14:textId="77777777"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14:paraId="7823009A" w14:textId="77777777"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14:paraId="71DB0FB9" w14:textId="77777777"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14:paraId="4842B2B6" w14:textId="77777777" w:rsidTr="00926D18">
        <w:trPr>
          <w:cantSplit/>
        </w:trPr>
        <w:tc>
          <w:tcPr>
            <w:tcW w:w="2235" w:type="dxa"/>
            <w:shd w:val="clear" w:color="auto" w:fill="auto"/>
          </w:tcPr>
          <w:p w14:paraId="54D7053C" w14:textId="77777777" w:rsidR="00926D18" w:rsidRDefault="00926D18" w:rsidP="00081164">
            <w:pPr>
              <w:pStyle w:val="iNormal"/>
              <w:jc w:val="left"/>
            </w:pPr>
            <w:r>
              <w:t>Mint</w:t>
            </w:r>
          </w:p>
        </w:tc>
        <w:tc>
          <w:tcPr>
            <w:tcW w:w="7045" w:type="dxa"/>
            <w:shd w:val="clear" w:color="auto" w:fill="auto"/>
          </w:tcPr>
          <w:p w14:paraId="57F0B453" w14:textId="77777777" w:rsidR="00926D18" w:rsidRDefault="00926D18" w:rsidP="00081164">
            <w:pPr>
              <w:pStyle w:val="iNormal"/>
            </w:pPr>
            <w:r>
              <w:t>See ReDBox Mint in this glossary.</w:t>
            </w:r>
          </w:p>
        </w:tc>
      </w:tr>
      <w:tr w:rsidR="00081164" w:rsidRPr="00582270" w14:paraId="778ACE55" w14:textId="77777777" w:rsidTr="00926D18">
        <w:trPr>
          <w:cantSplit/>
        </w:trPr>
        <w:tc>
          <w:tcPr>
            <w:tcW w:w="2235" w:type="dxa"/>
            <w:shd w:val="clear" w:color="auto" w:fill="auto"/>
          </w:tcPr>
          <w:p w14:paraId="41CED2CC" w14:textId="77777777"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14:paraId="3679BE6B" w14:textId="77777777"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14:paraId="7ECB6F85" w14:textId="77777777" w:rsidTr="00926D18">
        <w:tc>
          <w:tcPr>
            <w:tcW w:w="2235" w:type="dxa"/>
            <w:shd w:val="clear" w:color="auto" w:fill="auto"/>
          </w:tcPr>
          <w:p w14:paraId="231A8D50" w14:textId="77777777" w:rsidR="00853342" w:rsidRPr="00582270" w:rsidRDefault="00853342" w:rsidP="00081164">
            <w:pPr>
              <w:pStyle w:val="iNormal"/>
              <w:jc w:val="left"/>
              <w:rPr>
                <w:lang w:eastAsia="ja-JP"/>
              </w:rPr>
            </w:pPr>
            <w:r w:rsidRPr="00582270">
              <w:rPr>
                <w:lang w:eastAsia="ja-JP"/>
              </w:rPr>
              <w:lastRenderedPageBreak/>
              <w:t>RDA</w:t>
            </w:r>
          </w:p>
        </w:tc>
        <w:tc>
          <w:tcPr>
            <w:tcW w:w="7045" w:type="dxa"/>
            <w:shd w:val="clear" w:color="auto" w:fill="auto"/>
          </w:tcPr>
          <w:p w14:paraId="4CAC0869" w14:textId="77777777" w:rsidR="00853342" w:rsidRPr="00582270" w:rsidRDefault="00853342" w:rsidP="00DE3FA1">
            <w:pPr>
              <w:pStyle w:val="iNormal"/>
            </w:pPr>
            <w:r w:rsidRPr="00582270">
              <w:t xml:space="preserve">Research Data Australia. See </w:t>
            </w:r>
            <w:r w:rsidR="004F4F42">
              <w:fldChar w:fldCharType="begin"/>
            </w:r>
            <w:r w:rsidR="004F4F42">
              <w:instrText xml:space="preserve"> HYPERLINK "http://researchdata.ands.org.au/" </w:instrText>
            </w:r>
            <w:r w:rsidR="004F4F42">
              <w:fldChar w:fldCharType="separate"/>
            </w:r>
            <w:r w:rsidRPr="00582270">
              <w:rPr>
                <w:rStyle w:val="Hyperlink"/>
              </w:rPr>
              <w:t>http://researchdata.ands.org.au/</w:t>
            </w:r>
            <w:r w:rsidR="004F4F42">
              <w:rPr>
                <w:rStyle w:val="Hyperlink"/>
              </w:rPr>
              <w:fldChar w:fldCharType="end"/>
            </w:r>
            <w:r w:rsidRPr="00582270">
              <w:t>.</w:t>
            </w:r>
          </w:p>
        </w:tc>
      </w:tr>
      <w:tr w:rsidR="008A7191" w:rsidRPr="00582270" w14:paraId="74C1FA42" w14:textId="77777777" w:rsidTr="00926D18">
        <w:tc>
          <w:tcPr>
            <w:tcW w:w="2235" w:type="dxa"/>
            <w:shd w:val="clear" w:color="auto" w:fill="auto"/>
          </w:tcPr>
          <w:p w14:paraId="5D82372D" w14:textId="77777777" w:rsidR="008A7191" w:rsidRDefault="008A7191" w:rsidP="00081164">
            <w:pPr>
              <w:pStyle w:val="iNormal"/>
              <w:jc w:val="left"/>
              <w:rPr>
                <w:lang w:eastAsia="ja-JP"/>
              </w:rPr>
            </w:pPr>
            <w:r>
              <w:rPr>
                <w:lang w:eastAsia="ja-JP"/>
              </w:rPr>
              <w:t>ReDBox</w:t>
            </w:r>
          </w:p>
        </w:tc>
        <w:tc>
          <w:tcPr>
            <w:tcW w:w="7045" w:type="dxa"/>
            <w:shd w:val="clear" w:color="auto" w:fill="auto"/>
          </w:tcPr>
          <w:p w14:paraId="678BAEE8" w14:textId="77777777"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r w:rsidR="004F4F42">
              <w:fldChar w:fldCharType="begin"/>
            </w:r>
            <w:r w:rsidR="004F4F42">
              <w:instrText xml:space="preserve"> HYPERLINK "http://www.redboxresearchdata.com.au/" </w:instrText>
            </w:r>
            <w:r w:rsidR="004F4F42">
              <w:fldChar w:fldCharType="separate"/>
            </w:r>
            <w:r w:rsidR="008A44A8" w:rsidRPr="005967CE">
              <w:rPr>
                <w:rStyle w:val="Hyperlink"/>
              </w:rPr>
              <w:t>http://www.redboxresearchdata.com.au/</w:t>
            </w:r>
            <w:r w:rsidR="004F4F42">
              <w:rPr>
                <w:rStyle w:val="Hyperlink"/>
              </w:rPr>
              <w:fldChar w:fldCharType="end"/>
            </w:r>
            <w:r w:rsidR="008A44A8">
              <w:t xml:space="preserve"> </w:t>
            </w:r>
          </w:p>
        </w:tc>
      </w:tr>
      <w:tr w:rsidR="00BE157C" w:rsidRPr="00582270" w14:paraId="63F9EF48" w14:textId="77777777" w:rsidTr="00926D18">
        <w:tc>
          <w:tcPr>
            <w:tcW w:w="2235" w:type="dxa"/>
            <w:shd w:val="clear" w:color="auto" w:fill="auto"/>
          </w:tcPr>
          <w:p w14:paraId="50AA991B" w14:textId="77777777" w:rsidR="00BE157C" w:rsidRPr="00582270" w:rsidRDefault="00BE157C" w:rsidP="00081164">
            <w:pPr>
              <w:pStyle w:val="iNormal"/>
              <w:jc w:val="left"/>
              <w:rPr>
                <w:lang w:eastAsia="ja-JP"/>
              </w:rPr>
            </w:pPr>
            <w:r>
              <w:rPr>
                <w:lang w:eastAsia="ja-JP"/>
              </w:rPr>
              <w:t>ReDBoX Mint</w:t>
            </w:r>
          </w:p>
        </w:tc>
        <w:tc>
          <w:tcPr>
            <w:tcW w:w="7045" w:type="dxa"/>
            <w:shd w:val="clear" w:color="auto" w:fill="auto"/>
          </w:tcPr>
          <w:p w14:paraId="3BC086A3" w14:textId="77777777"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DC21. </w:t>
            </w:r>
            <w:r w:rsidRPr="008A7191">
              <w:t xml:space="preserve">It is </w:t>
            </w:r>
            <w:r w:rsidR="00BE157C" w:rsidRPr="008A7191">
              <w:t>Open Source software</w:t>
            </w:r>
            <w:r w:rsidRPr="008A7191">
              <w:t>.</w:t>
            </w:r>
            <w:r w:rsidR="008A44A8">
              <w:t xml:space="preserve"> See </w:t>
            </w:r>
            <w:r w:rsidR="004F4F42">
              <w:fldChar w:fldCharType="begin"/>
            </w:r>
            <w:r w:rsidR="004F4F42">
              <w:instrText xml:space="preserve"> HYPERLINK "http://www.redboxresearchdata.com.au/" </w:instrText>
            </w:r>
            <w:r w:rsidR="004F4F42">
              <w:fldChar w:fldCharType="separate"/>
            </w:r>
            <w:r w:rsidR="008A44A8" w:rsidRPr="005967CE">
              <w:rPr>
                <w:rStyle w:val="Hyperlink"/>
              </w:rPr>
              <w:t>http://www.redboxresearchdata.com.au/</w:t>
            </w:r>
            <w:r w:rsidR="004F4F42">
              <w:rPr>
                <w:rStyle w:val="Hyperlink"/>
              </w:rPr>
              <w:fldChar w:fldCharType="end"/>
            </w:r>
            <w:r w:rsidR="008A44A8">
              <w:t xml:space="preserve"> </w:t>
            </w:r>
          </w:p>
        </w:tc>
      </w:tr>
      <w:tr w:rsidR="00853342" w:rsidRPr="00582270" w14:paraId="3617D543" w14:textId="77777777" w:rsidTr="00926D18">
        <w:tc>
          <w:tcPr>
            <w:tcW w:w="2235" w:type="dxa"/>
            <w:shd w:val="clear" w:color="auto" w:fill="auto"/>
          </w:tcPr>
          <w:p w14:paraId="065D95B8" w14:textId="77777777"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14:paraId="4F457149" w14:textId="77777777" w:rsidR="00853342" w:rsidRPr="00582270" w:rsidRDefault="00853342" w:rsidP="00B825EB">
            <w:pPr>
              <w:pStyle w:val="iNormal"/>
            </w:pPr>
            <w:r w:rsidRPr="00582270">
              <w:t xml:space="preserve">Registry Interchange Format - Collections and Services. See </w:t>
            </w:r>
            <w:r w:rsidR="00C23447">
              <w:fldChar w:fldCharType="begin"/>
            </w:r>
            <w:r w:rsidR="00C23447">
              <w:instrText xml:space="preserve"> REF _Ref352769272 \r \h  \* MERGEFORMAT </w:instrText>
            </w:r>
            <w:r w:rsidR="00C23447">
              <w:fldChar w:fldCharType="separate"/>
            </w:r>
            <w:r w:rsidR="00443106" w:rsidRPr="00443106">
              <w:rPr>
                <w:rStyle w:val="CrossReference"/>
              </w:rPr>
              <w:t>Appendix B -</w:t>
            </w:r>
            <w:r w:rsidR="00C23447">
              <w:fldChar w:fldCharType="end"/>
            </w:r>
            <w:r w:rsidRPr="00582270">
              <w:rPr>
                <w:rStyle w:val="CrossReference"/>
              </w:rPr>
              <w:t xml:space="preserve"> </w:t>
            </w:r>
            <w:r w:rsidR="00C23447">
              <w:fldChar w:fldCharType="begin"/>
            </w:r>
            <w:r w:rsidR="00C23447">
              <w:instrText xml:space="preserve"> REF _Ref352769275 \h  \* MERGEFORMAT </w:instrText>
            </w:r>
            <w:r w:rsidR="00C23447">
              <w:fldChar w:fldCharType="separate"/>
            </w:r>
            <w:r w:rsidR="00443106" w:rsidRPr="00443106">
              <w:rPr>
                <w:rStyle w:val="CrossReference"/>
              </w:rPr>
              <w:t>RIF-CS</w:t>
            </w:r>
            <w:r w:rsidR="00C23447">
              <w:fldChar w:fldCharType="end"/>
            </w:r>
            <w:r w:rsidRPr="00582270">
              <w:t>.</w:t>
            </w:r>
          </w:p>
        </w:tc>
      </w:tr>
      <w:tr w:rsidR="00853342" w:rsidRPr="00582270" w14:paraId="795F8AB7" w14:textId="77777777" w:rsidTr="00926D18">
        <w:tc>
          <w:tcPr>
            <w:tcW w:w="2235" w:type="dxa"/>
            <w:shd w:val="clear" w:color="auto" w:fill="auto"/>
          </w:tcPr>
          <w:p w14:paraId="4B5D39B7" w14:textId="77777777"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14:paraId="527BFB2B" w14:textId="77777777" w:rsidR="00853342" w:rsidRPr="00582270" w:rsidRDefault="00853342" w:rsidP="00E511C5">
            <w:pPr>
              <w:pStyle w:val="iNormal"/>
            </w:pPr>
            <w:r w:rsidRPr="00582270">
              <w:t xml:space="preserve">The programming language in which </w:t>
            </w:r>
            <w:r w:rsidR="00E511C5">
              <w:t>DC21</w:t>
            </w:r>
            <w:r w:rsidRPr="00582270">
              <w:t xml:space="preserve"> is developed. See </w:t>
            </w:r>
            <w:r w:rsidR="004F4F42">
              <w:fldChar w:fldCharType="begin"/>
            </w:r>
            <w:r w:rsidR="004F4F42">
              <w:instrText xml:space="preserve"> HYPERLINK "http://rubyonrails.org/" </w:instrText>
            </w:r>
            <w:r w:rsidR="004F4F42">
              <w:fldChar w:fldCharType="separate"/>
            </w:r>
            <w:r w:rsidRPr="00582270">
              <w:rPr>
                <w:rStyle w:val="Hyperlink"/>
              </w:rPr>
              <w:t>http://rubyonrails.org/</w:t>
            </w:r>
            <w:r w:rsidR="004F4F42">
              <w:rPr>
                <w:rStyle w:val="Hyperlink"/>
              </w:rPr>
              <w:fldChar w:fldCharType="end"/>
            </w:r>
            <w:r w:rsidRPr="00582270">
              <w:t xml:space="preserve"> for more information.</w:t>
            </w:r>
          </w:p>
        </w:tc>
      </w:tr>
      <w:tr w:rsidR="00081164" w:rsidRPr="00582270" w14:paraId="0FABABC7" w14:textId="77777777" w:rsidTr="00926D18">
        <w:tc>
          <w:tcPr>
            <w:tcW w:w="2235" w:type="dxa"/>
            <w:shd w:val="clear" w:color="auto" w:fill="auto"/>
          </w:tcPr>
          <w:p w14:paraId="61599679" w14:textId="77777777"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14:paraId="44EE93DF" w14:textId="77777777"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14:paraId="1C2B96A8" w14:textId="77777777" w:rsidTr="00926D18">
        <w:tc>
          <w:tcPr>
            <w:tcW w:w="2235" w:type="dxa"/>
            <w:shd w:val="clear" w:color="auto" w:fill="auto"/>
          </w:tcPr>
          <w:p w14:paraId="47E9BBFF" w14:textId="77777777"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14:paraId="6CDE0325" w14:textId="77777777"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14:paraId="4F3F7A61" w14:textId="77777777" w:rsidR="00A13A20" w:rsidRPr="005879DC" w:rsidRDefault="00A13A20" w:rsidP="00B6457B">
      <w:pPr>
        <w:pStyle w:val="iHeading1"/>
      </w:pPr>
      <w:bookmarkStart w:id="484" w:name="_Toc260576713"/>
      <w:r w:rsidRPr="005879DC">
        <w:lastRenderedPageBreak/>
        <w:t xml:space="preserve">Logging in to </w:t>
      </w:r>
      <w:bookmarkEnd w:id="482"/>
      <w:r w:rsidR="00E511C5">
        <w:t xml:space="preserve">a </w:t>
      </w:r>
      <w:r w:rsidR="00617563">
        <w:t>DC21 Implementation</w:t>
      </w:r>
      <w:bookmarkEnd w:id="484"/>
    </w:p>
    <w:p w14:paraId="5146C2CA" w14:textId="77777777"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14:paraId="22AB9A46" w14:textId="77777777" w:rsidR="00B033AC" w:rsidRDefault="00B033AC" w:rsidP="00B033AC">
      <w:pPr>
        <w:pStyle w:val="iHeading2"/>
      </w:pPr>
      <w:bookmarkStart w:id="485" w:name="_Ref351724673"/>
      <w:bookmarkStart w:id="486" w:name="_Toc260576714"/>
      <w:r>
        <w:t>Classes of Users</w:t>
      </w:r>
      <w:bookmarkEnd w:id="485"/>
      <w:bookmarkEnd w:id="486"/>
    </w:p>
    <w:p w14:paraId="2C4A2F92" w14:textId="0B3B917F" w:rsidR="00B033AC" w:rsidRDefault="00B033AC" w:rsidP="00B033AC">
      <w:pPr>
        <w:pStyle w:val="iNormal"/>
      </w:pPr>
      <w:r>
        <w:t xml:space="preserve">DC21 defines </w:t>
      </w:r>
      <w:ins w:id="487" w:author="Peter Bugeia" w:date="2014-04-11T09:50:00Z">
        <w:r w:rsidR="00FF7E84">
          <w:t>four</w:t>
        </w:r>
      </w:ins>
      <w:del w:id="488" w:author="Peter Bugeia" w:date="2014-04-11T09:50:00Z">
        <w:r w:rsidDel="00FF7E84">
          <w:delText>three</w:delText>
        </w:r>
      </w:del>
      <w:r>
        <w:t xml:space="preserve"> classes of Users. You will be assigned to one of these classes by the person who authorises your req</w:t>
      </w:r>
      <w:r w:rsidR="00AC286E">
        <w:t>uest for Sign In to the system.</w:t>
      </w:r>
    </w:p>
    <w:p w14:paraId="350FBA19" w14:textId="77777777"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89" w:author="Peter Bugeia" w:date="2014-04-11T10:01: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951"/>
        <w:gridCol w:w="7329"/>
        <w:tblGridChange w:id="490">
          <w:tblGrid>
            <w:gridCol w:w="1668"/>
            <w:gridCol w:w="7612"/>
          </w:tblGrid>
        </w:tblGridChange>
      </w:tblGrid>
      <w:tr w:rsidR="00AC286E" w:rsidRPr="00582270" w14:paraId="0E145378" w14:textId="77777777" w:rsidTr="00294634">
        <w:tc>
          <w:tcPr>
            <w:tcW w:w="1951" w:type="dxa"/>
            <w:shd w:val="clear" w:color="auto" w:fill="auto"/>
            <w:tcPrChange w:id="491" w:author="Peter Bugeia" w:date="2014-04-11T10:01:00Z">
              <w:tcPr>
                <w:tcW w:w="1668" w:type="dxa"/>
                <w:shd w:val="clear" w:color="auto" w:fill="auto"/>
              </w:tcPr>
            </w:tcPrChange>
          </w:tcPr>
          <w:p w14:paraId="3763248E" w14:textId="77777777" w:rsidR="00AC286E" w:rsidRPr="00582270" w:rsidRDefault="00AC286E" w:rsidP="00AC286E">
            <w:pPr>
              <w:pStyle w:val="iTableHeading"/>
            </w:pPr>
            <w:r>
              <w:t>Class of User</w:t>
            </w:r>
          </w:p>
        </w:tc>
        <w:tc>
          <w:tcPr>
            <w:tcW w:w="7329" w:type="dxa"/>
            <w:shd w:val="clear" w:color="auto" w:fill="auto"/>
            <w:tcPrChange w:id="492" w:author="Peter Bugeia" w:date="2014-04-11T10:01:00Z">
              <w:tcPr>
                <w:tcW w:w="7612" w:type="dxa"/>
                <w:shd w:val="clear" w:color="auto" w:fill="auto"/>
              </w:tcPr>
            </w:tcPrChange>
          </w:tcPr>
          <w:p w14:paraId="717E1C65" w14:textId="77777777" w:rsidR="00AC286E" w:rsidRPr="00582270" w:rsidRDefault="00AC286E" w:rsidP="00AC286E">
            <w:pPr>
              <w:pStyle w:val="iTableHeading"/>
            </w:pPr>
            <w:r>
              <w:t>Characteristics of Class</w:t>
            </w:r>
          </w:p>
        </w:tc>
      </w:tr>
      <w:tr w:rsidR="00B033AC" w:rsidRPr="00582270" w14:paraId="4719FFEC" w14:textId="77777777" w:rsidTr="00294634">
        <w:tc>
          <w:tcPr>
            <w:tcW w:w="1951" w:type="dxa"/>
            <w:shd w:val="clear" w:color="auto" w:fill="auto"/>
            <w:tcPrChange w:id="493" w:author="Peter Bugeia" w:date="2014-04-11T10:01:00Z">
              <w:tcPr>
                <w:tcW w:w="1668" w:type="dxa"/>
                <w:shd w:val="clear" w:color="auto" w:fill="auto"/>
              </w:tcPr>
            </w:tcPrChange>
          </w:tcPr>
          <w:p w14:paraId="3CD2D0FA" w14:textId="563DCB64" w:rsidR="00B033AC" w:rsidRPr="00582270" w:rsidRDefault="00FF7E84" w:rsidP="00AC286E">
            <w:pPr>
              <w:pStyle w:val="iTableBody"/>
            </w:pPr>
            <w:ins w:id="494" w:author="Peter Bugeia" w:date="2014-04-11T09:51:00Z">
              <w:r>
                <w:t>Institutional User</w:t>
              </w:r>
            </w:ins>
            <w:del w:id="495" w:author="Peter Bugeia" w:date="2014-04-11T09:51:00Z">
              <w:r w:rsidR="00B033AC" w:rsidRPr="00582270" w:rsidDel="00FF7E84">
                <w:delText>Researcher</w:delText>
              </w:r>
            </w:del>
            <w:r w:rsidR="00AC286E">
              <w:br/>
            </w:r>
          </w:p>
        </w:tc>
        <w:tc>
          <w:tcPr>
            <w:tcW w:w="7329" w:type="dxa"/>
            <w:shd w:val="clear" w:color="auto" w:fill="auto"/>
            <w:tcPrChange w:id="496" w:author="Peter Bugeia" w:date="2014-04-11T10:01:00Z">
              <w:tcPr>
                <w:tcW w:w="7612" w:type="dxa"/>
                <w:shd w:val="clear" w:color="auto" w:fill="auto"/>
              </w:tcPr>
            </w:tcPrChange>
          </w:tcPr>
          <w:p w14:paraId="7EA7CB00" w14:textId="77777777" w:rsidR="00B033AC" w:rsidRPr="00582270" w:rsidRDefault="00AC286E" w:rsidP="00AC286E">
            <w:pPr>
              <w:pStyle w:val="iTableBody"/>
            </w:pPr>
            <w:r>
              <w:t>Has n</w:t>
            </w:r>
            <w:r w:rsidR="00B033AC" w:rsidRPr="00582270">
              <w:t>o access to the Admin tab and its functions.</w:t>
            </w:r>
          </w:p>
          <w:p w14:paraId="0623CA72" w14:textId="77777777" w:rsidR="00B033AC" w:rsidRPr="00582270" w:rsidRDefault="00B033AC" w:rsidP="00AC286E">
            <w:pPr>
              <w:pStyle w:val="iTableBody"/>
            </w:pPr>
            <w:r w:rsidRPr="00582270">
              <w:t>Cannot edit the Metadata of files uploaded or created by other Users.</w:t>
            </w:r>
          </w:p>
          <w:p w14:paraId="261A2C3E" w14:textId="77777777" w:rsidR="00B033AC" w:rsidRPr="00582270" w:rsidRDefault="00B033AC" w:rsidP="00AC286E">
            <w:pPr>
              <w:pStyle w:val="iTableBody"/>
            </w:pPr>
            <w:r w:rsidRPr="00582270">
              <w:t>Cannot delete files uploaded or created by other Users.</w:t>
            </w:r>
          </w:p>
          <w:p w14:paraId="551FFC2C" w14:textId="77777777" w:rsidR="00B033AC" w:rsidRPr="00582270" w:rsidRDefault="00B033AC" w:rsidP="00AC286E">
            <w:pPr>
              <w:pStyle w:val="iTableBody"/>
            </w:pPr>
            <w:r w:rsidRPr="00582270">
              <w:t>Cannot Publish files. (But can create Packages.)</w:t>
            </w:r>
          </w:p>
        </w:tc>
      </w:tr>
      <w:tr w:rsidR="00FF7E84" w:rsidRPr="00582270" w14:paraId="38577BFC" w14:textId="77777777" w:rsidTr="00294634">
        <w:trPr>
          <w:ins w:id="497" w:author="Peter Bugeia" w:date="2014-04-11T09:51:00Z"/>
        </w:trPr>
        <w:tc>
          <w:tcPr>
            <w:tcW w:w="1951" w:type="dxa"/>
            <w:shd w:val="clear" w:color="auto" w:fill="auto"/>
            <w:tcPrChange w:id="498" w:author="Peter Bugeia" w:date="2014-04-11T10:01:00Z">
              <w:tcPr>
                <w:tcW w:w="1668" w:type="dxa"/>
                <w:shd w:val="clear" w:color="auto" w:fill="auto"/>
              </w:tcPr>
            </w:tcPrChange>
          </w:tcPr>
          <w:p w14:paraId="1BA85237" w14:textId="0749737B" w:rsidR="00FF7E84" w:rsidRDefault="00D639C4" w:rsidP="00AC286E">
            <w:pPr>
              <w:pStyle w:val="iTableBody"/>
              <w:rPr>
                <w:ins w:id="499" w:author="Peter Bugeia" w:date="2014-04-11T09:51:00Z"/>
              </w:rPr>
            </w:pPr>
            <w:ins w:id="500" w:author="Peter Bugeia" w:date="2014-04-15T14:49:00Z">
              <w:r>
                <w:rPr>
                  <w:noProof/>
                  <w:lang w:val="en-US"/>
                </w:rPr>
                <mc:AlternateContent>
                  <mc:Choice Requires="wps">
                    <w:drawing>
                      <wp:anchor distT="0" distB="0" distL="114300" distR="114300" simplePos="0" relativeHeight="251670016" behindDoc="0" locked="0" layoutInCell="1" allowOverlap="1" wp14:anchorId="380E6925" wp14:editId="2A0744F6">
                        <wp:simplePos x="0" y="0"/>
                        <wp:positionH relativeFrom="column">
                          <wp:posOffset>-698500</wp:posOffset>
                        </wp:positionH>
                        <wp:positionV relativeFrom="paragraph">
                          <wp:posOffset>70485</wp:posOffset>
                        </wp:positionV>
                        <wp:extent cx="1731010" cy="375285"/>
                        <wp:effectExtent l="0" t="0" r="0" b="5715"/>
                        <wp:wrapNone/>
                        <wp:docPr id="158" name="Text Box 158"/>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812AAA" w14:textId="5EA0693E"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01" w:author="Peter Bugeia" w:date="2014-04-15T14:50:00Z">
                                          <w:rPr/>
                                        </w:rPrChange>
                                      </w:rPr>
                                      <w:pPrChange w:id="502" w:author="Peter Bugeia" w:date="2014-04-15T14:49:00Z">
                                        <w:pPr>
                                          <w:pStyle w:val="iNormal"/>
                                        </w:pPr>
                                      </w:pPrChange>
                                    </w:pPr>
                                    <w:del w:id="50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0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505"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0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50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0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8" o:spid="_x0000_s1031" type="#_x0000_t202" style="position:absolute;margin-left:-54.95pt;margin-top:5.55pt;width:136.3pt;height:29.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" filled="f" stroked="f">
                        <v:textbox style="mso-fit-shape-to-text:t">
                          <w:txbxContent>
                            <w:p w14:paraId="08812AAA" w14:textId="5EA0693E"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09" w:author="Peter Bugeia" w:date="2014-04-15T14:50:00Z">
                                    <w:rPr/>
                                  </w:rPrChange>
                                </w:rPr>
                                <w:pPrChange w:id="510" w:author="Peter Bugeia" w:date="2014-04-15T14:49:00Z">
                                  <w:pPr>
                                    <w:pStyle w:val="iNormal"/>
                                  </w:pPr>
                                </w:pPrChange>
                              </w:pPr>
                              <w:del w:id="51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1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513"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1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51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51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517" w:author="Peter Bugeia" w:date="2014-04-11T09:51:00Z">
              <w:r w:rsidR="00FF7E84">
                <w:t>Non-Institutional User</w:t>
              </w:r>
            </w:ins>
          </w:p>
        </w:tc>
        <w:tc>
          <w:tcPr>
            <w:tcW w:w="7329" w:type="dxa"/>
            <w:shd w:val="clear" w:color="auto" w:fill="auto"/>
            <w:tcPrChange w:id="518" w:author="Peter Bugeia" w:date="2014-04-11T10:01:00Z">
              <w:tcPr>
                <w:tcW w:w="7612" w:type="dxa"/>
                <w:shd w:val="clear" w:color="auto" w:fill="auto"/>
              </w:tcPr>
            </w:tcPrChange>
          </w:tcPr>
          <w:p w14:paraId="2366C31A" w14:textId="6E4E3C1F" w:rsidR="00FF7E84" w:rsidRDefault="00FF7E84" w:rsidP="00AC286E">
            <w:pPr>
              <w:pStyle w:val="iTableBody"/>
              <w:rPr>
                <w:ins w:id="519" w:author="Peter Bugeia" w:date="2014-04-11T09:51:00Z"/>
              </w:rPr>
            </w:pPr>
            <w:ins w:id="520" w:author="Peter Bugeia" w:date="2014-04-11T09:52:00Z">
              <w:r>
                <w:t>As for Institutional Us</w:t>
              </w:r>
              <w:r w:rsidR="00294634">
                <w:t>er</w:t>
              </w:r>
              <w:r>
                <w:t xml:space="preserve"> except this </w:t>
              </w:r>
            </w:ins>
            <w:ins w:id="521" w:author="Peter Bugeia" w:date="2014-04-11T10:01:00Z">
              <w:r w:rsidR="00294634">
                <w:t xml:space="preserve">class of </w:t>
              </w:r>
            </w:ins>
            <w:ins w:id="522" w:author="Peter Bugeia" w:date="2014-04-11T09:52:00Z">
              <w:r>
                <w:t xml:space="preserve">user cannot access Private (Institutional Users Only) </w:t>
              </w:r>
            </w:ins>
            <w:ins w:id="523" w:author="Peter Bugeia" w:date="2014-04-11T09:53:00Z">
              <w:r>
                <w:t xml:space="preserve"> files unless the user </w:t>
              </w:r>
            </w:ins>
            <w:ins w:id="524" w:author="Peter Bugeia" w:date="2014-04-11T10:03:00Z">
              <w:r w:rsidR="00B3167D">
                <w:t xml:space="preserve">also </w:t>
              </w:r>
            </w:ins>
            <w:ins w:id="525" w:author="Peter Bugeia" w:date="2014-04-11T09:53:00Z">
              <w:r>
                <w:t>belongs to an</w:t>
              </w:r>
            </w:ins>
            <w:ins w:id="526" w:author="Peter Bugeia" w:date="2014-04-28T10:27:00Z">
              <w:r w:rsidR="006324EB">
                <w:t xml:space="preserve"> active</w:t>
              </w:r>
            </w:ins>
            <w:ins w:id="527" w:author="Peter Bugeia" w:date="2014-04-11T09:53:00Z">
              <w:r>
                <w:t xml:space="preserve"> Access Group which is associated with </w:t>
              </w:r>
            </w:ins>
            <w:ins w:id="528" w:author="Peter Bugeia" w:date="2014-04-11T10:01:00Z">
              <w:r w:rsidR="00294634">
                <w:t xml:space="preserve">the </w:t>
              </w:r>
            </w:ins>
            <w:ins w:id="529" w:author="Peter Bugeia" w:date="2014-04-11T09:53:00Z">
              <w:r>
                <w:t>files</w:t>
              </w:r>
              <w:r w:rsidR="00294634">
                <w:t xml:space="preserve"> in question. </w:t>
              </w:r>
            </w:ins>
          </w:p>
        </w:tc>
      </w:tr>
      <w:tr w:rsidR="00AC286E" w:rsidRPr="00582270" w14:paraId="4723FB4B" w14:textId="77777777" w:rsidTr="00294634">
        <w:tc>
          <w:tcPr>
            <w:tcW w:w="1951" w:type="dxa"/>
            <w:shd w:val="clear" w:color="auto" w:fill="auto"/>
            <w:tcPrChange w:id="530" w:author="Peter Bugeia" w:date="2014-04-11T10:01:00Z">
              <w:tcPr>
                <w:tcW w:w="1668" w:type="dxa"/>
                <w:shd w:val="clear" w:color="auto" w:fill="auto"/>
              </w:tcPr>
            </w:tcPrChange>
          </w:tcPr>
          <w:p w14:paraId="4B7BD5B4" w14:textId="77777777" w:rsidR="00AC286E" w:rsidRPr="00582270" w:rsidRDefault="00AC286E" w:rsidP="00AC286E">
            <w:pPr>
              <w:pStyle w:val="iTableBody"/>
            </w:pPr>
            <w:r>
              <w:t>API Uploader</w:t>
            </w:r>
          </w:p>
        </w:tc>
        <w:tc>
          <w:tcPr>
            <w:tcW w:w="7329" w:type="dxa"/>
            <w:shd w:val="clear" w:color="auto" w:fill="auto"/>
            <w:tcPrChange w:id="531" w:author="Peter Bugeia" w:date="2014-04-11T10:01:00Z">
              <w:tcPr>
                <w:tcW w:w="7612" w:type="dxa"/>
                <w:shd w:val="clear" w:color="auto" w:fill="auto"/>
              </w:tcPr>
            </w:tcPrChange>
          </w:tcPr>
          <w:p w14:paraId="68C2337A" w14:textId="63A98E81" w:rsidR="00AC286E" w:rsidRDefault="00AC286E" w:rsidP="00AC286E">
            <w:pPr>
              <w:pStyle w:val="iTableBody"/>
            </w:pPr>
            <w:r>
              <w:t xml:space="preserve">Has exactly the same permission restrictions as </w:t>
            </w:r>
            <w:del w:id="532" w:author="Peter Bugeia" w:date="2014-04-23T11:17:00Z">
              <w:r w:rsidDel="009C3BE9">
                <w:delText xml:space="preserve">the Reseacher </w:delText>
              </w:r>
            </w:del>
            <w:ins w:id="533" w:author="Peter Bugeia" w:date="2014-04-23T11:17:00Z">
              <w:r w:rsidR="009C3BE9">
                <w:t xml:space="preserve">Institutional </w:t>
              </w:r>
            </w:ins>
            <w:r>
              <w:t>Class of Users.</w:t>
            </w:r>
          </w:p>
          <w:p w14:paraId="7D3DCE65" w14:textId="77777777"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14:paraId="0CE37075" w14:textId="77777777" w:rsidTr="00294634">
        <w:tc>
          <w:tcPr>
            <w:tcW w:w="1951" w:type="dxa"/>
            <w:shd w:val="clear" w:color="auto" w:fill="auto"/>
            <w:tcPrChange w:id="534" w:author="Peter Bugeia" w:date="2014-04-11T10:01:00Z">
              <w:tcPr>
                <w:tcW w:w="1668" w:type="dxa"/>
                <w:shd w:val="clear" w:color="auto" w:fill="auto"/>
              </w:tcPr>
            </w:tcPrChange>
          </w:tcPr>
          <w:p w14:paraId="4A6C36CD" w14:textId="77777777" w:rsidR="00B033AC" w:rsidRPr="00582270" w:rsidRDefault="00B033AC" w:rsidP="00AC286E">
            <w:pPr>
              <w:pStyle w:val="iTableBody"/>
            </w:pPr>
            <w:r w:rsidRPr="00582270">
              <w:t>Administrator</w:t>
            </w:r>
          </w:p>
        </w:tc>
        <w:tc>
          <w:tcPr>
            <w:tcW w:w="7329" w:type="dxa"/>
            <w:shd w:val="clear" w:color="auto" w:fill="auto"/>
            <w:tcPrChange w:id="535" w:author="Peter Bugeia" w:date="2014-04-11T10:01:00Z">
              <w:tcPr>
                <w:tcW w:w="7612" w:type="dxa"/>
                <w:shd w:val="clear" w:color="auto" w:fill="auto"/>
              </w:tcPr>
            </w:tcPrChange>
          </w:tcPr>
          <w:p w14:paraId="347F260C" w14:textId="77777777"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14:paraId="5B858AFB" w14:textId="39D66064" w:rsidR="00B3167D" w:rsidRDefault="00B3167D">
      <w:pPr>
        <w:pStyle w:val="iNote"/>
        <w:rPr>
          <w:ins w:id="536" w:author="Peter Bugeia" w:date="2014-04-11T10:02:00Z"/>
        </w:rPr>
        <w:pPrChange w:id="537" w:author="Peter Bugeia" w:date="2014-04-11T10:06:00Z">
          <w:pPr>
            <w:pStyle w:val="iHeading2"/>
          </w:pPr>
        </w:pPrChange>
      </w:pPr>
      <w:bookmarkStart w:id="538" w:name="_Ref377569667"/>
      <w:ins w:id="539" w:author="Peter Bugeia" w:date="2014-04-11T10:02:00Z">
        <w:r>
          <w:t xml:space="preserve">Note </w:t>
        </w:r>
        <w:r>
          <w:tab/>
        </w:r>
      </w:ins>
      <w:ins w:id="540" w:author="Peter Bugeia" w:date="2014-04-11T10:03:00Z">
        <w:r w:rsidR="009B602C">
          <w:t xml:space="preserve">The </w:t>
        </w:r>
      </w:ins>
      <w:ins w:id="541" w:author="Peter Bugeia" w:date="2014-04-15T14:46:00Z">
        <w:r w:rsidR="00CA5E51">
          <w:t>“</w:t>
        </w:r>
      </w:ins>
      <w:ins w:id="542" w:author="Peter Bugeia" w:date="2014-04-11T10:03:00Z">
        <w:r w:rsidR="009B602C">
          <w:t>Researcher</w:t>
        </w:r>
      </w:ins>
      <w:ins w:id="543" w:author="Peter Bugeia" w:date="2014-04-15T14:46:00Z">
        <w:r w:rsidR="00CA5E51">
          <w:t>”</w:t>
        </w:r>
      </w:ins>
      <w:ins w:id="544" w:author="Peter Bugeia" w:date="2014-04-11T10:03:00Z">
        <w:r w:rsidR="009B602C">
          <w:t xml:space="preserve"> </w:t>
        </w:r>
      </w:ins>
      <w:ins w:id="545" w:author="Peter Bugeia" w:date="2014-04-15T14:34:00Z">
        <w:r w:rsidR="009B602C">
          <w:t xml:space="preserve">user </w:t>
        </w:r>
      </w:ins>
      <w:ins w:id="546" w:author="Peter Bugeia" w:date="2014-04-11T10:03:00Z">
        <w:r w:rsidR="009B602C">
          <w:t xml:space="preserve">class </w:t>
        </w:r>
      </w:ins>
      <w:ins w:id="547" w:author="Peter Bugeia" w:date="2014-04-15T14:33:00Z">
        <w:r w:rsidR="009B602C">
          <w:t xml:space="preserve">from previous versions </w:t>
        </w:r>
      </w:ins>
      <w:ins w:id="548" w:author="Peter Bugeia" w:date="2014-04-11T10:03:00Z">
        <w:r w:rsidR="009B602C">
          <w:t>has</w:t>
        </w:r>
        <w:r>
          <w:t xml:space="preserve"> </w:t>
        </w:r>
      </w:ins>
      <w:ins w:id="549" w:author="Peter Bugeia" w:date="2014-04-15T14:34:00Z">
        <w:r w:rsidR="009B602C">
          <w:t xml:space="preserve">been </w:t>
        </w:r>
      </w:ins>
      <w:ins w:id="550" w:author="Peter Bugeia" w:date="2014-04-11T10:03:00Z">
        <w:r>
          <w:t xml:space="preserve">renamed to </w:t>
        </w:r>
      </w:ins>
      <w:ins w:id="551" w:author="Peter Bugeia" w:date="2014-04-11T10:04:00Z">
        <w:r>
          <w:t xml:space="preserve">“Institutional User” </w:t>
        </w:r>
      </w:ins>
      <w:ins w:id="552" w:author="Peter Bugeia" w:date="2014-04-15T14:34:00Z">
        <w:r w:rsidR="009B602C">
          <w:t>in Version 2.1, and a new</w:t>
        </w:r>
      </w:ins>
      <w:ins w:id="553" w:author="Peter Bugeia" w:date="2014-04-11T10:04:00Z">
        <w:r>
          <w:t xml:space="preserve"> </w:t>
        </w:r>
        <w:r w:rsidR="00B61EC8">
          <w:t>“Non-Institutional User</w:t>
        </w:r>
      </w:ins>
      <w:ins w:id="554" w:author="Peter Bugeia" w:date="2014-04-11T10:05:00Z">
        <w:r w:rsidR="00B61EC8">
          <w:t xml:space="preserve">” class </w:t>
        </w:r>
      </w:ins>
      <w:ins w:id="555" w:author="Peter Bugeia" w:date="2014-04-15T14:34:00Z">
        <w:r w:rsidR="009B602C">
          <w:t>has been added</w:t>
        </w:r>
      </w:ins>
      <w:ins w:id="556" w:author="Peter Bugeia" w:date="2014-04-11T10:05:00Z">
        <w:r w:rsidR="00B61EC8">
          <w:t>.</w:t>
        </w:r>
      </w:ins>
      <w:ins w:id="557" w:author="Peter Bugeia" w:date="2014-04-15T14:35:00Z">
        <w:r w:rsidR="009B602C">
          <w:t xml:space="preserve">  </w:t>
        </w:r>
      </w:ins>
      <w:ins w:id="558" w:author="Peter Bugeia" w:date="2014-04-11T10:05:00Z">
        <w:r w:rsidR="00B61EC8">
          <w:t>Th</w:t>
        </w:r>
        <w:r w:rsidR="009B602C">
          <w:t xml:space="preserve">is was done to support </w:t>
        </w:r>
        <w:r w:rsidR="00B61EC8">
          <w:t>collaboration between internal and external research groups.</w:t>
        </w:r>
      </w:ins>
    </w:p>
    <w:p w14:paraId="0C5DE0AB" w14:textId="77777777" w:rsidR="006333D7" w:rsidRDefault="006333D7" w:rsidP="00410D84">
      <w:pPr>
        <w:pStyle w:val="iHeading2"/>
        <w:pPrChange w:id="559" w:author="Peter Bugeia" w:date="2014-05-01T01:13:00Z">
          <w:pPr>
            <w:pStyle w:val="iHeading2"/>
          </w:pPr>
        </w:pPrChange>
      </w:pPr>
      <w:bookmarkStart w:id="560" w:name="_Toc260576715"/>
      <w:r>
        <w:t>Choosing your Login Method</w:t>
      </w:r>
      <w:bookmarkEnd w:id="560"/>
    </w:p>
    <w:p w14:paraId="0880C163" w14:textId="77777777" w:rsidR="006333D7" w:rsidRDefault="006333D7" w:rsidP="006333D7">
      <w:pPr>
        <w:pStyle w:val="iNormal"/>
        <w:rPr>
          <w:lang w:eastAsia="ja-JP"/>
        </w:rPr>
      </w:pPr>
      <w:r>
        <w:rPr>
          <w:lang w:eastAsia="ja-JP"/>
        </w:rPr>
        <w:t>There are two methods available for signing in to DC21.</w:t>
      </w:r>
    </w:p>
    <w:p w14:paraId="4E87AE75" w14:textId="77777777"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14:paraId="463CA0E2" w14:textId="77777777" w:rsidR="006333D7" w:rsidRDefault="006333D7" w:rsidP="006333D7">
      <w:pPr>
        <w:pStyle w:val="iNormal"/>
        <w:numPr>
          <w:ilvl w:val="0"/>
          <w:numId w:val="33"/>
        </w:numPr>
        <w:rPr>
          <w:lang w:eastAsia="ja-JP"/>
        </w:rPr>
      </w:pPr>
      <w:r>
        <w:rPr>
          <w:lang w:eastAsia="ja-JP"/>
        </w:rPr>
        <w:t>DC21’s standard authentication does not rely on any other facilities.</w:t>
      </w:r>
    </w:p>
    <w:p w14:paraId="1EF4EAE6" w14:textId="77777777" w:rsidR="006333D7" w:rsidRDefault="006333D7" w:rsidP="006333D7">
      <w:pPr>
        <w:pStyle w:val="iNormal"/>
        <w:rPr>
          <w:lang w:eastAsia="ja-JP"/>
        </w:rPr>
      </w:pPr>
      <w:r>
        <w:rPr>
          <w:lang w:eastAsia="ja-JP"/>
        </w:rPr>
        <w:t>Even if you have set up AAF Authentication, you can still use DC21’s standard authentication to access your DC21 account.</w:t>
      </w:r>
    </w:p>
    <w:p w14:paraId="34E44981" w14:textId="77777777" w:rsidR="00D038AF" w:rsidRDefault="00D038AF" w:rsidP="00B033AC">
      <w:pPr>
        <w:pStyle w:val="iHeading2"/>
      </w:pPr>
      <w:bookmarkStart w:id="561" w:name="_Toc260576716"/>
      <w:r>
        <w:t xml:space="preserve">Standard DC21 </w:t>
      </w:r>
      <w:r w:rsidR="006333D7">
        <w:t>Authentication</w:t>
      </w:r>
      <w:bookmarkEnd w:id="561"/>
    </w:p>
    <w:p w14:paraId="34E4AC6F" w14:textId="77777777" w:rsidR="00B033AC" w:rsidRDefault="00B033AC" w:rsidP="00D038AF">
      <w:pPr>
        <w:pStyle w:val="iHeading3"/>
      </w:pPr>
      <w:bookmarkStart w:id="562" w:name="_Ref378346317"/>
      <w:bookmarkStart w:id="563" w:name="_Toc260576717"/>
      <w:r>
        <w:t>Signing Up</w:t>
      </w:r>
      <w:bookmarkEnd w:id="538"/>
      <w:bookmarkEnd w:id="562"/>
      <w:bookmarkEnd w:id="563"/>
    </w:p>
    <w:p w14:paraId="43B7FE9B" w14:textId="1546A9B7"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ins w:id="564" w:author="Peter Bugeia" w:date="2014-05-01T13:59:00Z">
        <w:r w:rsidR="00182079">
          <w:t>.</w:t>
        </w:r>
      </w:ins>
      <w:del w:id="565" w:author="Peter Bugeia" w:date="2014-05-01T13:59:00Z">
        <w:r w:rsidR="003D38B4" w:rsidDel="00182079">
          <w:delText>.</w:delText>
        </w:r>
      </w:del>
    </w:p>
    <w:p w14:paraId="04AF69D0" w14:textId="1219D9BA" w:rsidR="00DE5926" w:rsidRPr="005879DC" w:rsidRDefault="00806E67" w:rsidP="00806E67">
      <w:pPr>
        <w:pStyle w:val="iFigureCaption"/>
      </w:pPr>
      <w:r w:rsidRPr="00806E67">
        <w:lastRenderedPageBreak/>
        <w:t xml:space="preserve"> </w:t>
      </w:r>
      <w:r w:rsidR="000E4B57" w:rsidRPr="000E4B57">
        <w:rPr>
          <w:b w:val="0"/>
          <w:noProof/>
          <w:lang w:val="en-US"/>
        </w:rPr>
        <w:t xml:space="preserve"> </w:t>
      </w:r>
      <w:del w:id="566" w:author="Peter Bugeia" w:date="2014-05-01T14:06:00Z">
        <w:r w:rsidR="00A5049D" w:rsidDel="00180156">
          <w:rPr>
            <w:b w:val="0"/>
            <w:noProof/>
            <w:lang w:val="en-US"/>
          </w:rPr>
          <mc:AlternateContent>
            <mc:Choice Requires="wpg">
              <w:drawing>
                <wp:inline distT="0" distB="0" distL="0" distR="0" wp14:anchorId="6ACD3DB6" wp14:editId="04C25ED5">
                  <wp:extent cx="5786120" cy="3926205"/>
                  <wp:effectExtent l="0" t="0" r="5080" b="0"/>
                  <wp:docPr id="150" name="Group 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86120" cy="3926205"/>
                            <a:chOff x="2353" y="12884"/>
                            <a:chExt cx="7238" cy="4912"/>
                          </a:xfrm>
                        </wpg:grpSpPr>
                        <wps:wsp>
                          <wps:cNvPr id="151" name="AutoShape 76"/>
                          <wps:cNvSpPr>
                            <a:spLocks noChangeAspect="1" noChangeArrowheads="1" noTextEdit="1"/>
                          </wps:cNvSpPr>
                          <wps:spPr bwMode="auto">
                            <a:xfrm>
                              <a:off x="2353" y="12884"/>
                              <a:ext cx="7238" cy="49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2" name="Picture 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53" y="12884"/>
                              <a:ext cx="7238" cy="4912"/>
                            </a:xfrm>
                            <a:prstGeom prst="rect">
                              <a:avLst/>
                            </a:prstGeom>
                            <a:noFill/>
                            <a:extLst>
                              <a:ext uri="{909E8E84-426E-40dd-AFC4-6F175D3DCCD1}">
                                <a14:hiddenFill xmlns:a14="http://schemas.microsoft.com/office/drawing/2010/main">
                                  <a:solidFill>
                                    <a:srgbClr val="FFFFFF"/>
                                  </a:solidFill>
                                </a14:hiddenFill>
                              </a:ext>
                            </a:extLst>
                          </pic:spPr>
                        </pic:pic>
                        <wps:wsp>
                          <wps:cNvPr id="153" name="Oval 79"/>
                          <wps:cNvSpPr>
                            <a:spLocks noChangeArrowheads="1"/>
                          </wps:cNvSpPr>
                          <wps:spPr bwMode="auto">
                            <a:xfrm>
                              <a:off x="8527" y="13315"/>
                              <a:ext cx="734" cy="409"/>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77" o:spid="_x0000_s1026" style="width:455.6pt;height:309.15pt;mso-position-horizontal-relative:char;mso-position-vertical-relative:line" coordorigin="2353,12884" coordsize="7238,49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">
                  <o:lock v:ext="edit" aspectratio="t"/>
                  <v:rect id="AutoShape 76" o:spid="_x0000_s1027" style="position:absolute;left:2353;top:12884;width:7238;height:49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jRGUwgAA&#10;ANwAAAAPAAAAZHJzL2Rvd25yZXYueG1sRE9Na8JAEL0X/A/LCL2UulFQJHUVEcRQBDFaz0N2mgSz&#10;szG7JvHfu4WCt3m8z1mselOJlhpXWlYwHkUgiDOrS84VnE/bzzkI55E1VpZJwYMcrJaDtwXG2nZ8&#10;pDb1uQgh7GJUUHhfx1K6rCCDbmRr4sD92sagD7DJpW6wC+GmkpMomkmDJYeGAmvaFJRd07tR0GWH&#10;9nLa7+Th45JYviW3TfrzrdT7sF9/gfDU+5f4353oMH86hr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KNEZTCAAAA3AAAAA8AAAAAAAAAAAAAAAAAlwIAAGRycy9kb3du&#10;cmV2LnhtbFBLBQYAAAAABAAEAPUAAACGAwAAAAA=&#10;" filled="f" stroked="f">
                    <o:lock v:ext="edit" aspectratio="t" text="t"/>
                  </v:rect>
                  <v:shape id="Picture 78" o:spid="_x0000_s1028" type="#_x0000_t75" style="position:absolute;left:2353;top:12884;width:7238;height:49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bPvAAAAA3AAAAA8AAABkcnMvZG93bnJldi54bWxET01rAjEQvRf8D2GE3mpWwVJWo4hg9eDBbut9&#10;2Iybxc1kSVI3/femIHibx/uc5TrZTtzIh9axgumkAEFcO91yo+Dne/f2ASJEZI2dY1LwRwHWq9HL&#10;EkvtBv6iWxUbkUM4lKjAxNiXUobakMUwcT1x5i7OW4wZ+kZqj0MOt52cFcW7tNhybjDY09ZQfa1+&#10;rYLzXG+7dn+s0imePpO/DMkMjVKv47RZgIiU4lP8cB90nj+fwf8z+QK5u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lts+8AAAADcAAAADwAAAAAAAAAAAAAAAACcAgAAZHJz&#10;L2Rvd25yZXYueG1sUEsFBgAAAAAEAAQA9wAAAIkDAAAAAA==&#10;">
                    <v:imagedata r:id="rId12" o:title=""/>
                  </v:shape>
                  <v:oval id="Oval 79" o:spid="_x0000_s1029" style="position:absolute;left:8527;top:13315;width:734;height: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HqqwAAA&#10;ANwAAAAPAAAAZHJzL2Rvd25yZXYueG1sRE/LqsIwEN0L/kMYwZ2mKl6kGkUULwourq/90IxtaTMp&#10;TW6tf28Ewd0cznMWq9aUoqHa5ZYVjIYRCOLE6pxTBdfLbjAD4TyyxtIyKXiSg9Wy21lgrO2DT9Sc&#10;fSpCCLsYFWTeV7GULsnIoBvaijhwd1sb9AHWqdQ1PkK4KeU4in6kwZxDQ4YVbTJKivO/UfB3vWxv&#10;yYyiw/aYt8fNrimK30apfq9dz0F4av1X/HHvdZg/ncD7mXCBXL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sHqqwAAAANwAAAAPAAAAAAAAAAAAAAAAAJcCAABkcnMvZG93bnJl&#10;di54bWxQSwUGAAAAAAQABAD1AAAAhAMAAAAA&#10;" filled="f" fillcolor="white [3212]" strokecolor="red" strokeweight="1pt"/>
                  <w10:anchorlock/>
                </v:group>
              </w:pict>
            </mc:Fallback>
          </mc:AlternateContent>
        </w:r>
      </w:del>
    </w:p>
    <w:p w14:paraId="52E993A4" w14:textId="69A4D21C" w:rsidR="00182079" w:rsidRDefault="00180156" w:rsidP="00806E67">
      <w:pPr>
        <w:pStyle w:val="iNormal"/>
        <w:rPr>
          <w:ins w:id="567" w:author="Peter Bugeia" w:date="2014-05-01T14:02:00Z"/>
        </w:rPr>
      </w:pPr>
      <w:ins w:id="568" w:author="Peter Bugeia" w:date="2014-05-01T14:03:00Z">
        <w:r>
          <w:rPr>
            <w:noProof/>
          </w:rPr>
          <mc:AlternateContent>
            <mc:Choice Requires="wps">
              <w:drawing>
                <wp:anchor distT="0" distB="0" distL="114300" distR="114300" simplePos="0" relativeHeight="251659775" behindDoc="0" locked="0" layoutInCell="1" allowOverlap="1" wp14:anchorId="2247A3FF" wp14:editId="2905294F">
                  <wp:simplePos x="0" y="0"/>
                  <wp:positionH relativeFrom="column">
                    <wp:posOffset>4749800</wp:posOffset>
                  </wp:positionH>
                  <wp:positionV relativeFrom="paragraph">
                    <wp:posOffset>342265</wp:posOffset>
                  </wp:positionV>
                  <wp:extent cx="586740" cy="326390"/>
                  <wp:effectExtent l="0" t="0" r="22860" b="29210"/>
                  <wp:wrapNone/>
                  <wp:docPr id="17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2639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79" o:spid="_x0000_s1026" style="position:absolute;margin-left:374pt;margin-top:26.95pt;width:46.2pt;height:25.7pt;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" filled="f" fillcolor="white [3212]" strokecolor="red" strokeweight="1pt"/>
              </w:pict>
            </mc:Fallback>
          </mc:AlternateContent>
        </w:r>
      </w:ins>
      <w:ins w:id="569" w:author="Peter Bugeia" w:date="2014-05-01T14:02:00Z">
        <w:r w:rsidR="00182079">
          <w:rPr>
            <w:noProof/>
            <w:lang w:val="en-US"/>
          </w:rPr>
          <w:drawing>
            <wp:inline distT="0" distB="0" distL="0" distR="0" wp14:anchorId="7CF8A420" wp14:editId="66643252">
              <wp:extent cx="5254794" cy="3113405"/>
              <wp:effectExtent l="203200" t="203200" r="206375" b="21399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5773" cy="3113985"/>
                      </a:xfrm>
                      <a:prstGeom prst="rect">
                        <a:avLst/>
                      </a:prstGeom>
                      <a:noFill/>
                      <a:ln>
                        <a:noFill/>
                      </a:ln>
                      <a:effectLst>
                        <a:outerShdw blurRad="190500" algn="tl" rotWithShape="0">
                          <a:srgbClr val="000000">
                            <a:alpha val="70000"/>
                          </a:srgbClr>
                        </a:outerShdw>
                      </a:effectLst>
                    </pic:spPr>
                  </pic:pic>
                </a:graphicData>
              </a:graphic>
            </wp:inline>
          </w:drawing>
        </w:r>
      </w:ins>
    </w:p>
    <w:p w14:paraId="587AFA72" w14:textId="77777777"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14:paraId="00E6D5DD" w14:textId="6972E96A" w:rsidR="00DE5926" w:rsidRPr="005879DC" w:rsidRDefault="00E464DC" w:rsidP="00DE5926">
      <w:pPr>
        <w:pStyle w:val="iFigureCaption"/>
      </w:pPr>
      <w:del w:id="570" w:author="Peter Bugeia" w:date="2014-05-01T14:09:00Z">
        <w:r w:rsidDel="002547F5">
          <w:rPr>
            <w:b w:val="0"/>
            <w:noProof/>
            <w:lang w:val="en-US"/>
          </w:rPr>
          <w:drawing>
            <wp:inline distT="0" distB="0" distL="0" distR="0" wp14:anchorId="566C389F" wp14:editId="17B70227">
              <wp:extent cx="5388783" cy="2940205"/>
              <wp:effectExtent l="190500" t="152400" r="173817" b="126845"/>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l="2122" t="13987" r="2268" b="1670"/>
                      <a:stretch>
                        <a:fillRect/>
                      </a:stretch>
                    </pic:blipFill>
                    <pic:spPr bwMode="auto">
                      <a:xfrm>
                        <a:off x="0" y="0"/>
                        <a:ext cx="5396911" cy="2944640"/>
                      </a:xfrm>
                      <a:prstGeom prst="rect">
                        <a:avLst/>
                      </a:prstGeom>
                      <a:ln>
                        <a:noFill/>
                      </a:ln>
                      <a:effectLst>
                        <a:outerShdw blurRad="190500" algn="tl" rotWithShape="0">
                          <a:srgbClr val="000000">
                            <a:alpha val="70000"/>
                          </a:srgbClr>
                        </a:outerShdw>
                      </a:effectLst>
                    </pic:spPr>
                  </pic:pic>
                </a:graphicData>
              </a:graphic>
            </wp:inline>
          </w:drawing>
        </w:r>
      </w:del>
      <w:ins w:id="571" w:author="Peter Bugeia" w:date="2014-05-01T14:09:00Z">
        <w:r w:rsidR="002547F5">
          <w:rPr>
            <w:noProof/>
            <w:lang w:val="en-US"/>
          </w:rPr>
          <w:drawing>
            <wp:inline distT="0" distB="0" distL="0" distR="0" wp14:anchorId="0AB47FA2" wp14:editId="10569306">
              <wp:extent cx="5169747" cy="2772946"/>
              <wp:effectExtent l="203200" t="203200" r="189865" b="19939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1463" cy="2773866"/>
                      </a:xfrm>
                      <a:prstGeom prst="rect">
                        <a:avLst/>
                      </a:prstGeom>
                      <a:noFill/>
                      <a:ln>
                        <a:noFill/>
                      </a:ln>
                      <a:effectLst>
                        <a:outerShdw blurRad="190500" algn="tl" rotWithShape="0">
                          <a:srgbClr val="000000">
                            <a:alpha val="70000"/>
                          </a:srgbClr>
                        </a:outerShdw>
                      </a:effectLst>
                    </pic:spPr>
                  </pic:pic>
                </a:graphicData>
              </a:graphic>
            </wp:inline>
          </w:drawing>
        </w:r>
      </w:ins>
    </w:p>
    <w:p w14:paraId="32A728B9" w14:textId="77777777"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lastRenderedPageBreak/>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14:paraId="51D205D7" w14:textId="77777777" w:rsidR="00B033AC" w:rsidRDefault="00B033AC" w:rsidP="00D038AF">
      <w:pPr>
        <w:pStyle w:val="iHeading3"/>
      </w:pPr>
      <w:bookmarkStart w:id="572" w:name="_Ref377569918"/>
      <w:bookmarkStart w:id="573" w:name="_Toc260576718"/>
      <w:r>
        <w:t>Standard Login</w:t>
      </w:r>
      <w:bookmarkEnd w:id="572"/>
      <w:bookmarkEnd w:id="573"/>
    </w:p>
    <w:p w14:paraId="0136FD23" w14:textId="4B99DAFF"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14:paraId="3599D26D" w14:textId="25E0E6C1" w:rsidR="00DE5926" w:rsidRPr="005879DC" w:rsidDel="00A51C3F" w:rsidRDefault="00A5049D" w:rsidP="00A51C3F">
      <w:pPr>
        <w:pStyle w:val="iFigureCaption"/>
        <w:jc w:val="left"/>
        <w:rPr>
          <w:del w:id="574" w:author="Peter Bugeia" w:date="2014-05-01T14:16:00Z"/>
        </w:rPr>
        <w:pPrChange w:id="575" w:author="Peter Bugeia" w:date="2014-05-01T14:16:00Z">
          <w:pPr>
            <w:pStyle w:val="iFigureCaption"/>
          </w:pPr>
        </w:pPrChange>
      </w:pPr>
      <w:del w:id="576" w:author="Peter Bugeia" w:date="2014-05-01T14:15:00Z">
        <w:r w:rsidDel="00A51C3F">
          <w:rPr>
            <w:noProof/>
            <w:lang w:val="en-US"/>
          </w:rPr>
          <mc:AlternateContent>
            <mc:Choice Requires="wpg">
              <w:drawing>
                <wp:inline distT="0" distB="0" distL="0" distR="0" wp14:anchorId="749C7246" wp14:editId="40014E1C">
                  <wp:extent cx="2101215" cy="530860"/>
                  <wp:effectExtent l="0" t="0" r="32385" b="27940"/>
                  <wp:docPr id="145"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01215" cy="530860"/>
                            <a:chOff x="4348" y="4867"/>
                            <a:chExt cx="3309" cy="836"/>
                          </a:xfrm>
                        </wpg:grpSpPr>
                        <wps:wsp>
                          <wps:cNvPr id="14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4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35D932C4" w14:textId="77777777" w:rsidR="00D55E5E" w:rsidRDefault="00D55E5E">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inline>
              </w:drawing>
            </mc:Choice>
            <mc:Fallback>
              <w:pict>
                <v:group id="Group 81" o:spid="_x0000_s1032" style="width:165.45pt;height:41.8pt;mso-position-horizontal-relative:char;mso-position-vertical-relative:line" coordorigin="4348,4867" coordsize="3309,8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">
                  <o:lock v:ext="edit" aspectratio="t"/>
                  <v:oval id="Oval 83" o:spid="_x0000_s1033" style="position:absolute;left:7061;top:5375;width:59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X4GxAAA&#10;ANwAAAAPAAAAZHJzL2Rvd25yZXYueG1sRI9Pi8JADMXvC36HIYK3darIItVRRFEUPOz65x46sS3t&#10;ZEpnrPXbbw4Le0t4L+/9slz3rlYdtaH0bGAyTkARZ96WnBu4Xfefc1AhIlusPZOBNwVYrwYfS0yt&#10;f/EPdZeYKwnhkKKBIsYm1TpkBTkMY98Qi/bwrcMoa5tr2+JLwl2tp0nypR2WLA0FNrQtKKsuT2fg&#10;+3bd3bM5JafduezP231XVYfOmNGw3yxARerjv/nv+mgFfya08oxM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81+BsQAAADcAAAADwAAAAAAAAAAAAAAAACXAgAAZHJzL2Rv&#10;d25yZXYueG1sUEsFBgAAAAAEAAQA9QAAAIgDAAAAAA==&#10;" filled="f" fillcolor="white [3212]" strokecolor="red" strokeweight="1pt"/>
                  <v:shapetype id="_x0000_t44" coordsize="21600,21600" o:spt="44" adj="-8280,24300,-1800,4050" path="m@0@1l@2@3nfem@2,0l@2,21600nfem0,0l21600,,21600,21600,,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84" o:spid="_x0000_s1034" type="#_x0000_t44" style="position:absolute;left:4348;top:4867;width:1647;height: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Jo5wgAA&#10;ANwAAAAPAAAAZHJzL2Rvd25yZXYueG1sRE/basJAEH0v+A/LCH1rNootNboJIgixUIqmHzBkxySY&#10;nY3ZbRL/3i0U+jaHc51tNplWDNS7xrKCRRSDIC6tbrhS8F0cXt5BOI+ssbVMCu7kIEtnT1tMtB35&#10;RMPZVyKEsEtQQe19l0jpypoMush2xIG72N6gD7CvpO5xDOGmlcs4fpMGGw4NNXa0r6m8nn+MApqW&#10;Fx5e89Ku3PHzXty+PvJxUOp5Pu02IDxN/l/85851mL9aw+8z4QKZ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YwmjnCAAAA3AAAAA8AAAAAAAAAAAAAAAAAlwIAAGRycy9kb3du&#10;cmV2LnhtbFBLBQYAAAAABAAEAPUAAACGAwAAAAA=&#10;" adj="35134,20001,23174,6123" filled="f" strokecolor="red" strokeweight="1pt">
                    <v:fill opacity="15163f"/>
                    <v:stroke startarrow="open"/>
                    <v:textbox inset="0,0,0,0">
                      <w:txbxContent>
                        <w:p w14:paraId="35D932C4" w14:textId="77777777" w:rsidR="00D55E5E" w:rsidRDefault="00D55E5E">
                          <w:pPr>
                            <w:pStyle w:val="iTableBody"/>
                            <w:jc w:val="right"/>
                            <w:rPr>
                              <w:color w:val="FF0000"/>
                            </w:rPr>
                          </w:pPr>
                          <w:r>
                            <w:rPr>
                              <w:color w:val="FF0000"/>
                            </w:rPr>
                            <w:t>Click here to select Log </w:t>
                          </w:r>
                          <w:r w:rsidRPr="00147E07">
                            <w:rPr>
                              <w:color w:val="FF0000"/>
                            </w:rPr>
                            <w:t>In tab</w:t>
                          </w:r>
                        </w:p>
                      </w:txbxContent>
                    </v:textbox>
                    <o:callout v:ext="edit" minusx="t" minusy="t"/>
                  </v:shape>
                  <w10:anchorlock/>
                </v:group>
              </w:pict>
            </mc:Fallback>
          </mc:AlternateContent>
        </w:r>
      </w:del>
    </w:p>
    <w:p w14:paraId="63AA992F" w14:textId="77777777" w:rsidR="00A51C3F" w:rsidRDefault="00A51C3F" w:rsidP="00A51C3F">
      <w:pPr>
        <w:pStyle w:val="iFigureCaption"/>
        <w:jc w:val="left"/>
        <w:rPr>
          <w:ins w:id="577" w:author="Peter Bugeia" w:date="2014-05-01T14:12:00Z"/>
        </w:rPr>
        <w:pPrChange w:id="578" w:author="Peter Bugeia" w:date="2014-05-01T14:16:00Z">
          <w:pPr>
            <w:pStyle w:val="iNormal"/>
          </w:pPr>
        </w:pPrChange>
      </w:pPr>
    </w:p>
    <w:p w14:paraId="692A679A" w14:textId="40A60F8D" w:rsidR="00A13A20" w:rsidRDefault="00A51C3F" w:rsidP="00A13A20">
      <w:pPr>
        <w:pStyle w:val="iNormal"/>
      </w:pPr>
      <w:ins w:id="579" w:author="Peter Bugeia" w:date="2014-05-01T14:15:00Z">
        <w:r>
          <w:rPr>
            <w:noProof/>
            <w:lang w:val="en-US"/>
          </w:rPr>
          <mc:AlternateContent>
            <mc:Choice Requires="wpg">
              <w:drawing>
                <wp:anchor distT="0" distB="0" distL="114300" distR="114300" simplePos="0" relativeHeight="251723264" behindDoc="0" locked="0" layoutInCell="1" allowOverlap="1" wp14:anchorId="3D4DC4C0" wp14:editId="555F6BB7">
                  <wp:simplePos x="0" y="0"/>
                  <wp:positionH relativeFrom="column">
                    <wp:posOffset>1816100</wp:posOffset>
                  </wp:positionH>
                  <wp:positionV relativeFrom="paragraph">
                    <wp:posOffset>48260</wp:posOffset>
                  </wp:positionV>
                  <wp:extent cx="2101215" cy="530860"/>
                  <wp:effectExtent l="0" t="0" r="32385" b="27940"/>
                  <wp:wrapNone/>
                  <wp:docPr id="177"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01215" cy="530860"/>
                            <a:chOff x="4348" y="4867"/>
                            <a:chExt cx="3309" cy="836"/>
                          </a:xfrm>
                          <a:extLst>
                            <a:ext uri="{0CCBE362-F206-4b92-989A-16890622DB6E}">
                              <ma14:wrappingTextBoxFlag xmlns:ma14="http://schemas.microsoft.com/office/mac/drawingml/2011/main"/>
                            </a:ext>
                          </a:extLst>
                        </wpg:grpSpPr>
                        <wps:wsp>
                          <wps:cNvPr id="17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7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0D1E5367" w14:textId="77777777" w:rsidR="00D55E5E" w:rsidRDefault="00D55E5E" w:rsidP="00A51C3F">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35" style="position:absolute;left:0;text-align:left;margin-left:143pt;margin-top:3.8pt;width:165.45pt;height:41.8pt;z-index:251723264;mso-position-horizontal-relative:text;mso-position-vertical-relative:text" coordorigin="4348,4867" coordsize="3309,8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">
                  <o:lock v:ext="edit" aspectratio="t"/>
                  <v:oval id="Oval 83" o:spid="_x0000_s1036" style="position:absolute;left:7061;top:5375;width:59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bS7xAAA&#10;ANwAAAAPAAAAZHJzL2Rvd25yZXYueG1sRI9Pi8JADMXvC36HIYK3daoHV6qjiKIoeNj1zz10Ylva&#10;yZTOWOu33xwW9pbwXt77ZbnuXa06akPp2cBknIAizrwtOTdwu+4/56BCRLZYeyYDbwqwXg0+lpha&#10;/+If6i4xVxLCIUUDRYxNqnXICnIYxr4hFu3hW4dR1jbXtsWXhLtaT5Nkph2WLA0FNrQtKKsuT2fg&#10;+3bd3bM5JafduezP231XVYfOmNGw3yxARerjv/nv+mgF/0to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aG0u8QAAADcAAAADwAAAAAAAAAAAAAAAACXAgAAZHJzL2Rv&#10;d25yZXYueG1sUEsFBgAAAAAEAAQA9QAAAIgDAAAAAA==&#10;" filled="f" fillcolor="white [3212]" strokecolor="red" strokeweight="1pt"/>
                  <v:shape id="AutoShape 84" o:spid="_x0000_s1037" type="#_x0000_t44" style="position:absolute;left:4348;top:4867;width:1647;height: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FCEwQAA&#10;ANwAAAAPAAAAZHJzL2Rvd25yZXYueG1sRE/bisIwEH1f8B/CCL5pqnjZ7RpFBKEKi6j7AUMztsVm&#10;UpvY1r83wsK+zeFcZ7nuTCkaql1hWcF4FIEgTq0uOFPwe9kNP0E4j6yxtEwKnuRgvep9LDHWtuUT&#10;NWefiRDCLkYFufdVLKVLczLoRrYiDtzV1gZ9gHUmdY1tCDelnETRXBosODTkWNE2p/R2fhgF1E2u&#10;3MyS1E7d/ud5uR8PSdsoNeh3m28Qnjr/L/5zJzrMX3zB+5lwgV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FxQhMEAAADcAAAADwAAAAAAAAAAAAAAAACXAgAAZHJzL2Rvd25y&#10;ZXYueG1sUEsFBgAAAAAEAAQA9QAAAIUDAAAAAA==&#10;" adj="35134,20001,23174,6123" filled="f" strokecolor="red" strokeweight="1pt">
                    <v:fill opacity="15163f"/>
                    <v:stroke startarrow="open"/>
                    <v:textbox inset="0,0,0,0">
                      <w:txbxContent>
                        <w:p w14:paraId="0D1E5367" w14:textId="77777777" w:rsidR="00D55E5E" w:rsidRDefault="00D55E5E" w:rsidP="00A51C3F">
                          <w:pPr>
                            <w:pStyle w:val="iTableBody"/>
                            <w:jc w:val="right"/>
                            <w:rPr>
                              <w:color w:val="FF0000"/>
                            </w:rPr>
                          </w:pPr>
                          <w:r>
                            <w:rPr>
                              <w:color w:val="FF0000"/>
                            </w:rPr>
                            <w:t>Click here to select Log </w:t>
                          </w:r>
                          <w:r w:rsidRPr="00147E07">
                            <w:rPr>
                              <w:color w:val="FF0000"/>
                            </w:rPr>
                            <w:t>In tab</w:t>
                          </w:r>
                        </w:p>
                      </w:txbxContent>
                    </v:textbox>
                    <o:callout v:ext="edit" minusx="t" minusy="t"/>
                  </v:shape>
                </v:group>
              </w:pict>
            </mc:Fallback>
          </mc:AlternateContent>
        </w:r>
      </w:ins>
      <w:ins w:id="580" w:author="Peter Bugeia" w:date="2014-05-01T14:12:00Z">
        <w:r>
          <w:rPr>
            <w:noProof/>
            <w:lang w:val="en-US"/>
          </w:rPr>
          <w:drawing>
            <wp:inline distT="0" distB="0" distL="0" distR="0" wp14:anchorId="428D1C22" wp14:editId="377D1387">
              <wp:extent cx="5317913" cy="3150802"/>
              <wp:effectExtent l="203200" t="203200" r="194310" b="2025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8947" cy="3151415"/>
                      </a:xfrm>
                      <a:prstGeom prst="rect">
                        <a:avLst/>
                      </a:prstGeom>
                      <a:noFill/>
                      <a:ln>
                        <a:noFill/>
                      </a:ln>
                      <a:effectLst>
                        <a:outerShdw blurRad="190500" algn="tl" rotWithShape="0">
                          <a:srgbClr val="000000">
                            <a:alpha val="70000"/>
                          </a:srgbClr>
                        </a:outerShdw>
                      </a:effectLst>
                    </pic:spPr>
                  </pic:pic>
                </a:graphicData>
              </a:graphic>
            </wp:inline>
          </w:drawing>
        </w:r>
      </w:ins>
      <w:r w:rsidR="00A13A20" w:rsidRPr="005879DC">
        <w:t xml:space="preserve">Once you have logged in you will be taken to the main screen for the </w:t>
      </w:r>
      <w:r w:rsidR="00CE7E45">
        <w:t>application.</w:t>
      </w:r>
      <w:r w:rsidR="00FA6D10">
        <w:t xml:space="preserve"> See section </w:t>
      </w:r>
      <w:r w:rsidR="00C23447">
        <w:fldChar w:fldCharType="begin"/>
      </w:r>
      <w:r w:rsidR="00C23447">
        <w:instrText xml:space="preserve"> REF _Ref377569167 \r \h  \* MERGEFORMAT </w:instrText>
      </w:r>
      <w:r w:rsidR="00C23447">
        <w:fldChar w:fldCharType="separate"/>
      </w:r>
      <w:r w:rsidR="00443106" w:rsidRPr="00443106">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_Ref377569170 \h  \* MERGEFORMAT </w:instrText>
      </w:r>
      <w:r w:rsidR="00C23447">
        <w:fldChar w:fldCharType="separate"/>
      </w:r>
      <w:r w:rsidR="00443106" w:rsidRPr="00443106">
        <w:rPr>
          <w:rStyle w:val="CrossReference"/>
        </w:rPr>
        <w:t>The DC21 Main Screen</w:t>
      </w:r>
      <w:r w:rsidR="00C23447">
        <w:fldChar w:fldCharType="end"/>
      </w:r>
      <w:r w:rsidR="00FA6D10">
        <w:t>.</w:t>
      </w:r>
    </w:p>
    <w:p w14:paraId="1AD5799B" w14:textId="77777777" w:rsidR="00B033AC" w:rsidRDefault="00B033AC" w:rsidP="00B033AC">
      <w:pPr>
        <w:pStyle w:val="iHeading2"/>
      </w:pPr>
      <w:bookmarkStart w:id="581" w:name="_Ref378346246"/>
      <w:bookmarkStart w:id="582" w:name="_Ref378346248"/>
      <w:bookmarkStart w:id="583" w:name="_Toc260576719"/>
      <w:r>
        <w:t>AAF Login</w:t>
      </w:r>
      <w:bookmarkEnd w:id="581"/>
      <w:bookmarkEnd w:id="582"/>
      <w:bookmarkEnd w:id="583"/>
    </w:p>
    <w:p w14:paraId="0AA6F00D" w14:textId="77777777"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r w:rsidR="00C23447">
        <w:fldChar w:fldCharType="begin"/>
      </w:r>
      <w:r w:rsidR="00C23447">
        <w:instrText xml:space="preserve"> REF _Ref377569489 \r \h  \* MERGEFORMAT </w:instrText>
      </w:r>
      <w:r w:rsidR="00C23447">
        <w:fldChar w:fldCharType="separate"/>
      </w:r>
      <w:r w:rsidR="00443106" w:rsidRPr="00443106">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_Ref377569491 \h  \* MERGEFORMAT </w:instrText>
      </w:r>
      <w:r w:rsidR="00C23447">
        <w:fldChar w:fldCharType="separate"/>
      </w:r>
      <w:r w:rsidR="00443106" w:rsidRPr="00443106">
        <w:rPr>
          <w:rStyle w:val="CrossReference"/>
        </w:rPr>
        <w:t>The DC21 Main Screen</w:t>
      </w:r>
      <w:r w:rsidR="00C23447">
        <w:fldChar w:fldCharType="end"/>
      </w:r>
      <w:r w:rsidR="00FA6D10">
        <w:rPr>
          <w:lang w:eastAsia="ja-JP"/>
        </w:rPr>
        <w:t>.</w:t>
      </w:r>
    </w:p>
    <w:p w14:paraId="4153D3CD" w14:textId="77777777" w:rsidR="001C2FC9" w:rsidRDefault="00FA6D10" w:rsidP="00D038AF">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in section</w:t>
      </w:r>
      <w:r w:rsidR="00D038AF">
        <w:t xml:space="preserve"> </w:t>
      </w:r>
      <w:r w:rsidR="00C23447">
        <w:fldChar w:fldCharType="begin"/>
      </w:r>
      <w:r w:rsidR="00C23447">
        <w:instrText xml:space="preserve"> REF _Ref378346317 \r \h  \* MERGEFORMAT </w:instrText>
      </w:r>
      <w:r w:rsidR="00C23447">
        <w:fldChar w:fldCharType="separate"/>
      </w:r>
      <w:r w:rsidR="00443106" w:rsidRPr="00443106">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443106" w:rsidRPr="00443106">
        <w:rPr>
          <w:rStyle w:val="CrossReference"/>
        </w:rPr>
        <w:t>Signing Up</w:t>
      </w:r>
      <w:r w:rsidR="00C23447">
        <w:fldChar w:fldCharType="end"/>
      </w:r>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14:paraId="47F13856" w14:textId="77777777" w:rsidR="003063F0" w:rsidRDefault="001C2FC9" w:rsidP="00D038AF">
      <w:pPr>
        <w:pStyle w:val="iNormal"/>
        <w:rPr>
          <w:lang w:eastAsia="ja-JP"/>
        </w:rPr>
      </w:pPr>
      <w:r>
        <w:t>As described in section</w:t>
      </w:r>
      <w:r w:rsidR="00D038AF">
        <w:t xml:space="preserve"> </w:t>
      </w:r>
      <w:r w:rsidR="00C23447">
        <w:fldChar w:fldCharType="begin"/>
      </w:r>
      <w:r w:rsidR="00C23447">
        <w:instrText xml:space="preserve"> REF _Ref378346317 \r \h  \* MERGEFORMAT </w:instrText>
      </w:r>
      <w:r w:rsidR="00C23447">
        <w:fldChar w:fldCharType="separate"/>
      </w:r>
      <w:r w:rsidR="00443106" w:rsidRPr="00443106">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443106" w:rsidRPr="00443106">
        <w:rPr>
          <w:rStyle w:val="CrossReference"/>
        </w:rPr>
        <w:t>Signing Up</w:t>
      </w:r>
      <w:r w:rsidR="00C23447">
        <w:fldChar w:fldCharType="end"/>
      </w:r>
      <w:r>
        <w:t xml:space="preserve">, you will receive an email when your account is approved. You can then log in to </w:t>
      </w:r>
      <w:r w:rsidR="004725C5">
        <w:rPr>
          <w:lang w:eastAsia="ja-JP"/>
        </w:rPr>
        <w:t>DC21</w:t>
      </w:r>
      <w:r>
        <w:rPr>
          <w:lang w:eastAsia="ja-JP"/>
        </w:rPr>
        <w:t xml:space="preserve"> using AAF authentication</w:t>
      </w:r>
      <w:r w:rsidR="003063F0">
        <w:rPr>
          <w:lang w:eastAsia="ja-JP"/>
        </w:rPr>
        <w:t>.</w:t>
      </w:r>
    </w:p>
    <w:p w14:paraId="0C0B256B" w14:textId="77777777" w:rsidR="001C2FC9" w:rsidRPr="001C2FC9" w:rsidRDefault="003063F0" w:rsidP="00D038AF">
      <w:pPr>
        <w:pStyle w:val="iNormal"/>
      </w:pPr>
      <w:r>
        <w:rPr>
          <w:lang w:eastAsia="ja-JP"/>
        </w:rPr>
        <w:t>You can also log in using DC21’s standard authentication method by</w:t>
      </w:r>
      <w:r w:rsidR="001C2FC9">
        <w:rPr>
          <w:lang w:eastAsia="ja-JP"/>
        </w:rPr>
        <w:t xml:space="preserve"> directly using the </w:t>
      </w:r>
      <w:r w:rsidR="00AC3B35">
        <w:rPr>
          <w:lang w:eastAsia="ja-JP"/>
        </w:rPr>
        <w:t xml:space="preserve">User Login part of the </w:t>
      </w:r>
      <w:r w:rsidR="004725C5">
        <w:rPr>
          <w:lang w:eastAsia="ja-JP"/>
        </w:rPr>
        <w:t>DC21</w:t>
      </w:r>
      <w:r w:rsidR="001C2FC9">
        <w:rPr>
          <w:lang w:eastAsia="ja-JP"/>
        </w:rPr>
        <w:t xml:space="preserve"> </w:t>
      </w:r>
      <w:r w:rsidR="00AC3B35">
        <w:rPr>
          <w:lang w:eastAsia="ja-JP"/>
        </w:rPr>
        <w:t xml:space="preserve">log in screen </w:t>
      </w:r>
      <w:r w:rsidR="001C2FC9">
        <w:rPr>
          <w:lang w:eastAsia="ja-JP"/>
        </w:rPr>
        <w:t xml:space="preserve">as described above in section </w:t>
      </w:r>
      <w:r w:rsidR="00C23447">
        <w:fldChar w:fldCharType="begin"/>
      </w:r>
      <w:r w:rsidR="00C23447">
        <w:instrText xml:space="preserve"> REF _Ref377569918 \r \h  \* MERGEFORMAT </w:instrText>
      </w:r>
      <w:r w:rsidR="00C23447">
        <w:fldChar w:fldCharType="separate"/>
      </w:r>
      <w:r w:rsidR="00443106" w:rsidRPr="00443106">
        <w:rPr>
          <w:rStyle w:val="CrossReference"/>
        </w:rPr>
        <w:t>3.3.2</w:t>
      </w:r>
      <w:r w:rsidR="00C23447">
        <w:fldChar w:fldCharType="end"/>
      </w:r>
      <w:r w:rsidR="001C2FC9" w:rsidRPr="001C2FC9">
        <w:rPr>
          <w:rStyle w:val="CrossReference"/>
        </w:rPr>
        <w:t xml:space="preserve"> </w:t>
      </w:r>
      <w:r w:rsidR="00C23447">
        <w:fldChar w:fldCharType="begin"/>
      </w:r>
      <w:r w:rsidR="00C23447">
        <w:instrText xml:space="preserve"> REF _Ref377569918 \h  \* MERGEFORMAT </w:instrText>
      </w:r>
      <w:r w:rsidR="00C23447">
        <w:fldChar w:fldCharType="separate"/>
      </w:r>
      <w:r w:rsidR="00443106" w:rsidRPr="00443106">
        <w:rPr>
          <w:rStyle w:val="CrossReference"/>
        </w:rPr>
        <w:t>Standard Login</w:t>
      </w:r>
      <w:r w:rsidR="00C23447">
        <w:fldChar w:fldCharType="end"/>
      </w:r>
      <w:r w:rsidR="001C2FC9">
        <w:rPr>
          <w:lang w:eastAsia="ja-JP"/>
        </w:rPr>
        <w:t>.</w:t>
      </w:r>
      <w:r>
        <w:rPr>
          <w:lang w:eastAsia="ja-JP"/>
        </w:rPr>
        <w:t xml:space="preserve"> You </w:t>
      </w:r>
      <w:r>
        <w:rPr>
          <w:lang w:eastAsia="ja-JP"/>
        </w:rPr>
        <w:lastRenderedPageBreak/>
        <w:t>must enter the email address that is specified in AAF and the password which you entered into the DC21 Sign Up screen when you created your DC21 account.</w:t>
      </w:r>
    </w:p>
    <w:p w14:paraId="22A73C1C" w14:textId="77777777" w:rsidR="006333D7" w:rsidRDefault="006333D7" w:rsidP="006333D7">
      <w:pPr>
        <w:pStyle w:val="iNote"/>
      </w:pPr>
      <w:r>
        <w:t xml:space="preserve">Note </w:t>
      </w:r>
      <w:r>
        <w:tab/>
        <w:t>If you already have a user account for your DC21 system, you can log in using AAF provided that your AAF email address and your DC21 email address are identical.</w:t>
      </w:r>
    </w:p>
    <w:p w14:paraId="04B9C788" w14:textId="77777777" w:rsidR="0019657E" w:rsidRDefault="0019657E" w:rsidP="00B6457B">
      <w:pPr>
        <w:pStyle w:val="iHeading1"/>
      </w:pPr>
      <w:bookmarkStart w:id="584" w:name="_Toc260576720"/>
      <w:r>
        <w:lastRenderedPageBreak/>
        <w:t>General Operation</w:t>
      </w:r>
      <w:bookmarkEnd w:id="584"/>
    </w:p>
    <w:p w14:paraId="66285936" w14:textId="77777777"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w:t>
      </w:r>
      <w:r w:rsidRPr="00C23447">
        <w:rPr>
          <w:lang w:eastAsia="ja-JP"/>
        </w:rPr>
        <w:t>common</w:t>
      </w:r>
      <w:r>
        <w:rPr>
          <w:lang w:eastAsia="ja-JP"/>
        </w:rPr>
        <w:t xml:space="preserve"> across a number of screens.</w:t>
      </w:r>
    </w:p>
    <w:p w14:paraId="34F35E49" w14:textId="77777777" w:rsidR="00CE7E45" w:rsidRDefault="004F1EF9" w:rsidP="00B6457B">
      <w:pPr>
        <w:pStyle w:val="iHeading2"/>
      </w:pPr>
      <w:bookmarkStart w:id="585" w:name="_Ref377569167"/>
      <w:bookmarkStart w:id="586" w:name="_Ref377569170"/>
      <w:bookmarkStart w:id="587" w:name="_Ref377569489"/>
      <w:bookmarkStart w:id="588" w:name="_Ref377569491"/>
      <w:bookmarkStart w:id="589" w:name="_Toc260576721"/>
      <w:r>
        <w:t xml:space="preserve">The </w:t>
      </w:r>
      <w:r w:rsidR="004725C5">
        <w:t>DC21</w:t>
      </w:r>
      <w:r w:rsidR="001C2FC9">
        <w:t xml:space="preserve"> </w:t>
      </w:r>
      <w:r>
        <w:t>Main</w:t>
      </w:r>
      <w:r w:rsidR="00CE7E45">
        <w:t xml:space="preserve"> Screen</w:t>
      </w:r>
      <w:bookmarkEnd w:id="585"/>
      <w:bookmarkEnd w:id="586"/>
      <w:bookmarkEnd w:id="587"/>
      <w:bookmarkEnd w:id="588"/>
      <w:bookmarkEnd w:id="589"/>
    </w:p>
    <w:p w14:paraId="7774DF0C" w14:textId="2F1E321E"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14:paraId="599DC8F7" w14:textId="115086F5" w:rsidR="00351BB3" w:rsidRDefault="00A5049D">
      <w:pPr>
        <w:pStyle w:val="iFigureCaption"/>
      </w:pPr>
      <w:r>
        <w:rPr>
          <w:noProof/>
          <w:lang w:val="en-US"/>
        </w:rPr>
        <mc:AlternateContent>
          <mc:Choice Requires="wps">
            <w:drawing>
              <wp:anchor distT="0" distB="0" distL="114300" distR="114300" simplePos="0" relativeHeight="251667968" behindDoc="0" locked="0" layoutInCell="1" allowOverlap="1" wp14:anchorId="0B18B0BD" wp14:editId="595622E5">
                <wp:simplePos x="0" y="0"/>
                <wp:positionH relativeFrom="column">
                  <wp:posOffset>1671955</wp:posOffset>
                </wp:positionH>
                <wp:positionV relativeFrom="paragraph">
                  <wp:posOffset>3656965</wp:posOffset>
                </wp:positionV>
                <wp:extent cx="2416175" cy="178435"/>
                <wp:effectExtent l="0" t="0" r="13970" b="12700"/>
                <wp:wrapNone/>
                <wp:docPr id="144"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6175" cy="17843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26" style="position:absolute;margin-left:131.65pt;margin-top:287.95pt;width:190.2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" filled="f" fillcolor="white [3212]" strokecolor="red" strokeweight="1pt"/>
            </w:pict>
          </mc:Fallback>
        </mc:AlternateContent>
      </w:r>
      <w:r>
        <w:rPr>
          <w:noProof/>
          <w:lang w:val="en-US"/>
        </w:rPr>
        <mc:AlternateContent>
          <mc:Choice Requires="wps">
            <w:drawing>
              <wp:anchor distT="0" distB="0" distL="114300" distR="114300" simplePos="0" relativeHeight="251666944" behindDoc="0" locked="0" layoutInCell="1" allowOverlap="1" wp14:anchorId="51578111" wp14:editId="24FF4018">
                <wp:simplePos x="0" y="0"/>
                <wp:positionH relativeFrom="column">
                  <wp:posOffset>250825</wp:posOffset>
                </wp:positionH>
                <wp:positionV relativeFrom="paragraph">
                  <wp:posOffset>1341755</wp:posOffset>
                </wp:positionV>
                <wp:extent cx="5271135" cy="2263775"/>
                <wp:effectExtent l="0" t="0" r="15240" b="13970"/>
                <wp:wrapNone/>
                <wp:docPr id="14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135" cy="2263775"/>
                        </a:xfrm>
                        <a:prstGeom prst="roundRect">
                          <a:avLst>
                            <a:gd name="adj" fmla="val 4181"/>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6" o:spid="_x0000_s1026" style="position:absolute;margin-left:19.75pt;margin-top:105.65pt;width:415.05pt;height:17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" filled="f" fillcolor="white [3212]" strokecolor="red" strokeweight="1pt"/>
            </w:pict>
          </mc:Fallback>
        </mc:AlternateContent>
      </w:r>
      <w:r>
        <w:rPr>
          <w:noProof/>
          <w:lang w:val="en-US"/>
        </w:rPr>
        <mc:AlternateContent>
          <mc:Choice Requires="wpg">
            <w:drawing>
              <wp:inline distT="0" distB="0" distL="0" distR="0" wp14:anchorId="6F4AA72B" wp14:editId="1DFBFD48">
                <wp:extent cx="5791200" cy="3950970"/>
                <wp:effectExtent l="0" t="0" r="0" b="0"/>
                <wp:docPr id="122"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91200" cy="3950970"/>
                          <a:chOff x="1418" y="2661"/>
                          <a:chExt cx="9120" cy="6222"/>
                        </a:xfrm>
                      </wpg:grpSpPr>
                      <wps:wsp>
                        <wps:cNvPr id="123" name="AutoShape 85"/>
                        <wps:cNvSpPr>
                          <a:spLocks noChangeAspect="1" noChangeArrowheads="1" noTextEdit="1"/>
                        </wps:cNvSpPr>
                        <wps: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8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pic:spPr>
                      </pic:pic>
                      <wps:wsp>
                        <wps:cNvPr id="125" name="Oval 88"/>
                        <wps:cNvSpPr>
                          <a:spLocks noChangeArrowheads="1"/>
                        </wps:cNvSpPr>
                        <wps:spPr bwMode="auto">
                          <a:xfrm>
                            <a:off x="3431" y="2974"/>
                            <a:ext cx="511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6" name="Oval 89"/>
                        <wps:cNvSpPr>
                          <a:spLocks noChangeArrowheads="1"/>
                        </wps:cNvSpPr>
                        <wps:spPr bwMode="auto">
                          <a:xfrm>
                            <a:off x="1825" y="3290"/>
                            <a:ext cx="1405" cy="63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7" name="Oval 90"/>
                        <wps:cNvSpPr>
                          <a:spLocks noChangeArrowheads="1"/>
                        </wps:cNvSpPr>
                        <wps:spPr bwMode="auto">
                          <a:xfrm>
                            <a:off x="1813" y="3973"/>
                            <a:ext cx="739" cy="417"/>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8" name="Oval 91"/>
                        <wps:cNvSpPr>
                          <a:spLocks noChangeArrowheads="1"/>
                        </wps:cNvSpPr>
                        <wps:spPr bwMode="auto">
                          <a:xfrm>
                            <a:off x="7141" y="3571"/>
                            <a:ext cx="469"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9" name="Oval 92"/>
                        <wps:cNvSpPr>
                          <a:spLocks noChangeArrowheads="1"/>
                        </wps:cNvSpPr>
                        <wps:spPr bwMode="auto">
                          <a:xfrm>
                            <a:off x="7751" y="3574"/>
                            <a:ext cx="526"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0" name="Oval 93"/>
                        <wps:cNvSpPr>
                          <a:spLocks noChangeArrowheads="1"/>
                        </wps:cNvSpPr>
                        <wps:spPr bwMode="auto">
                          <a:xfrm>
                            <a:off x="8405" y="3586"/>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1" name="Oval 94"/>
                        <wps:cNvSpPr>
                          <a:spLocks noChangeArrowheads="1"/>
                        </wps:cNvSpPr>
                        <wps:spPr bwMode="auto">
                          <a:xfrm>
                            <a:off x="8475" y="4249"/>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2" name="AutoShape 95"/>
                        <wps:cNvSpPr>
                          <a:spLocks noChangeArrowheads="1"/>
                        </wps:cNvSpPr>
                        <wps:spPr bwMode="auto">
                          <a:xfrm>
                            <a:off x="2014" y="4800"/>
                            <a:ext cx="3992" cy="51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3" name="Text Box 98"/>
                        <wps:cNvSpPr txBox="1">
                          <a:spLocks noChangeArrowheads="1"/>
                        </wps:cNvSpPr>
                        <wps:spPr bwMode="auto">
                          <a:xfrm>
                            <a:off x="3313" y="282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9709B28" w14:textId="77777777" w:rsidR="00D55E5E" w:rsidRDefault="00D55E5E">
                              <w:pPr>
                                <w:jc w:val="center"/>
                                <w:rPr>
                                  <w:b/>
                                  <w:color w:val="FF0000"/>
                                </w:rPr>
                              </w:pPr>
                              <w:r w:rsidRPr="00147E07">
                                <w:rPr>
                                  <w:b/>
                                  <w:color w:val="FF0000"/>
                                </w:rPr>
                                <w:t>1</w:t>
                              </w:r>
                            </w:p>
                          </w:txbxContent>
                        </wps:txbx>
                        <wps:bodyPr rot="0" vert="horz" wrap="square" lIns="0" tIns="0" rIns="0" bIns="0" anchor="ctr" anchorCtr="0" upright="1">
                          <a:noAutofit/>
                        </wps:bodyPr>
                      </wps:wsp>
                      <wps:wsp>
                        <wps:cNvPr id="134" name="Text Box 99"/>
                        <wps:cNvSpPr txBox="1">
                          <a:spLocks noChangeArrowheads="1"/>
                        </wps:cNvSpPr>
                        <wps:spPr bwMode="auto">
                          <a:xfrm>
                            <a:off x="6912"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D85FD11" w14:textId="77777777" w:rsidR="00D55E5E" w:rsidRDefault="00D55E5E">
                              <w:pPr>
                                <w:jc w:val="center"/>
                                <w:rPr>
                                  <w:b/>
                                  <w:color w:val="FF0000"/>
                                </w:rPr>
                              </w:pPr>
                              <w:r>
                                <w:rPr>
                                  <w:b/>
                                  <w:color w:val="FF0000"/>
                                </w:rPr>
                                <w:t>2</w:t>
                              </w:r>
                            </w:p>
                          </w:txbxContent>
                        </wps:txbx>
                        <wps:bodyPr rot="0" vert="horz" wrap="square" lIns="0" tIns="0" rIns="0" bIns="0" anchor="ctr" anchorCtr="0" upright="1">
                          <a:noAutofit/>
                        </wps:bodyPr>
                      </wps:wsp>
                      <wps:wsp>
                        <wps:cNvPr id="135" name="Text Box 100"/>
                        <wps:cNvSpPr txBox="1">
                          <a:spLocks noChangeArrowheads="1"/>
                        </wps:cNvSpPr>
                        <wps:spPr bwMode="auto">
                          <a:xfrm>
                            <a:off x="7549"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13CD260" w14:textId="77777777" w:rsidR="00D55E5E" w:rsidRDefault="00D55E5E">
                              <w:pPr>
                                <w:jc w:val="center"/>
                                <w:rPr>
                                  <w:b/>
                                  <w:color w:val="FF0000"/>
                                </w:rPr>
                              </w:pPr>
                              <w:r>
                                <w:rPr>
                                  <w:b/>
                                  <w:color w:val="FF0000"/>
                                </w:rPr>
                                <w:t>3</w:t>
                              </w:r>
                            </w:p>
                          </w:txbxContent>
                        </wps:txbx>
                        <wps:bodyPr rot="0" vert="horz" wrap="square" lIns="0" tIns="0" rIns="0" bIns="0" anchor="ctr" anchorCtr="0" upright="1">
                          <a:noAutofit/>
                        </wps:bodyPr>
                      </wps:wsp>
                      <wps:wsp>
                        <wps:cNvPr id="136" name="Text Box 101"/>
                        <wps:cNvSpPr txBox="1">
                          <a:spLocks noChangeArrowheads="1"/>
                        </wps:cNvSpPr>
                        <wps:spPr bwMode="auto">
                          <a:xfrm>
                            <a:off x="8285" y="344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93954C4" w14:textId="77777777" w:rsidR="00D55E5E" w:rsidRDefault="00D55E5E">
                              <w:pPr>
                                <w:jc w:val="center"/>
                                <w:rPr>
                                  <w:b/>
                                  <w:color w:val="FF0000"/>
                                </w:rPr>
                              </w:pPr>
                              <w:r>
                                <w:rPr>
                                  <w:b/>
                                  <w:color w:val="FF0000"/>
                                </w:rPr>
                                <w:t>4</w:t>
                              </w:r>
                            </w:p>
                          </w:txbxContent>
                        </wps:txbx>
                        <wps:bodyPr rot="0" vert="horz" wrap="square" lIns="0" tIns="0" rIns="0" bIns="0" anchor="ctr" anchorCtr="0" upright="1">
                          <a:noAutofit/>
                        </wps:bodyPr>
                      </wps:wsp>
                      <wps:wsp>
                        <wps:cNvPr id="137" name="Text Box 102"/>
                        <wps:cNvSpPr txBox="1">
                          <a:spLocks noChangeArrowheads="1"/>
                        </wps:cNvSpPr>
                        <wps:spPr bwMode="auto">
                          <a:xfrm>
                            <a:off x="1657" y="3804"/>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53DB1A7" w14:textId="77777777" w:rsidR="00D55E5E" w:rsidRDefault="00D55E5E">
                              <w:pPr>
                                <w:jc w:val="center"/>
                                <w:rPr>
                                  <w:b/>
                                  <w:color w:val="FF0000"/>
                                </w:rPr>
                              </w:pPr>
                              <w:r>
                                <w:rPr>
                                  <w:b/>
                                  <w:color w:val="FF0000"/>
                                </w:rPr>
                                <w:t>5</w:t>
                              </w:r>
                            </w:p>
                          </w:txbxContent>
                        </wps:txbx>
                        <wps:bodyPr rot="0" vert="horz" wrap="square" lIns="0" tIns="0" rIns="0" bIns="0" anchor="ctr" anchorCtr="0" upright="1">
                          <a:noAutofit/>
                        </wps:bodyPr>
                      </wps:wsp>
                      <wps:wsp>
                        <wps:cNvPr id="138" name="Text Box 103"/>
                        <wps:cNvSpPr txBox="1">
                          <a:spLocks noChangeArrowheads="1"/>
                        </wps:cNvSpPr>
                        <wps:spPr bwMode="auto">
                          <a:xfrm>
                            <a:off x="8327" y="412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1F186EF" w14:textId="77777777" w:rsidR="00D55E5E" w:rsidRDefault="00D55E5E">
                              <w:pPr>
                                <w:jc w:val="center"/>
                                <w:rPr>
                                  <w:b/>
                                  <w:color w:val="FF0000"/>
                                </w:rPr>
                              </w:pPr>
                              <w:r>
                                <w:rPr>
                                  <w:b/>
                                  <w:color w:val="FF0000"/>
                                </w:rPr>
                                <w:t>6</w:t>
                              </w:r>
                            </w:p>
                          </w:txbxContent>
                        </wps:txbx>
                        <wps:bodyPr rot="0" vert="horz" wrap="square" lIns="0" tIns="0" rIns="0" bIns="0" anchor="ctr" anchorCtr="0" upright="1">
                          <a:noAutofit/>
                        </wps:bodyPr>
                      </wps:wsp>
                      <wps:wsp>
                        <wps:cNvPr id="139" name="Text Box 104"/>
                        <wps:cNvSpPr txBox="1">
                          <a:spLocks noChangeArrowheads="1"/>
                        </wps:cNvSpPr>
                        <wps:spPr bwMode="auto">
                          <a:xfrm>
                            <a:off x="1634" y="4436"/>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7DC49B2" w14:textId="77777777" w:rsidR="00D55E5E" w:rsidRDefault="00D55E5E">
                              <w:pPr>
                                <w:jc w:val="center"/>
                                <w:rPr>
                                  <w:b/>
                                  <w:color w:val="FF0000"/>
                                </w:rPr>
                              </w:pPr>
                              <w:r>
                                <w:rPr>
                                  <w:b/>
                                  <w:color w:val="FF0000"/>
                                </w:rPr>
                                <w:t>7</w:t>
                              </w:r>
                            </w:p>
                          </w:txbxContent>
                        </wps:txbx>
                        <wps:bodyPr rot="0" vert="horz" wrap="square" lIns="0" tIns="0" rIns="0" bIns="0" anchor="ctr" anchorCtr="0" upright="1">
                          <a:noAutofit/>
                        </wps:bodyPr>
                      </wps:wsp>
                      <wps:wsp>
                        <wps:cNvPr id="140" name="Text Box 105"/>
                        <wps:cNvSpPr txBox="1">
                          <a:spLocks noChangeArrowheads="1"/>
                        </wps:cNvSpPr>
                        <wps:spPr bwMode="auto">
                          <a:xfrm>
                            <a:off x="1906" y="480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8FE1F45" w14:textId="77777777" w:rsidR="00D55E5E" w:rsidRDefault="00D55E5E">
                              <w:pPr>
                                <w:jc w:val="center"/>
                                <w:rPr>
                                  <w:b/>
                                  <w:color w:val="FF0000"/>
                                </w:rPr>
                              </w:pPr>
                              <w:r>
                                <w:rPr>
                                  <w:b/>
                                  <w:color w:val="FF0000"/>
                                </w:rPr>
                                <w:t>8</w:t>
                              </w:r>
                            </w:p>
                          </w:txbxContent>
                        </wps:txbx>
                        <wps:bodyPr rot="0" vert="horz" wrap="square" lIns="0" tIns="0" rIns="0" bIns="0" anchor="ctr" anchorCtr="0" upright="1">
                          <a:noAutofit/>
                        </wps:bodyPr>
                      </wps:wsp>
                      <wps:wsp>
                        <wps:cNvPr id="141" name="Text Box 130"/>
                        <wps:cNvSpPr txBox="1">
                          <a:spLocks noChangeArrowheads="1"/>
                        </wps:cNvSpPr>
                        <wps:spPr bwMode="auto">
                          <a:xfrm>
                            <a:off x="3745" y="828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33EE4C6" w14:textId="77777777" w:rsidR="00D55E5E" w:rsidRDefault="00D55E5E">
                              <w:pPr>
                                <w:jc w:val="center"/>
                                <w:rPr>
                                  <w:b/>
                                  <w:color w:val="FF0000"/>
                                </w:rPr>
                              </w:pPr>
                              <w:r>
                                <w:rPr>
                                  <w:b/>
                                  <w:color w:val="FF0000"/>
                                </w:rPr>
                                <w:t>9</w:t>
                              </w:r>
                            </w:p>
                          </w:txbxContent>
                        </wps:txbx>
                        <wps:bodyPr rot="0" vert="horz" wrap="square" lIns="0" tIns="0" rIns="0" bIns="0" anchor="ctr" anchorCtr="0" upright="1">
                          <a:noAutofit/>
                        </wps:bodyPr>
                      </wps:wsp>
                      <wps:wsp>
                        <wps:cNvPr id="142" name="Text Box 131"/>
                        <wps:cNvSpPr txBox="1">
                          <a:spLocks noChangeArrowheads="1"/>
                        </wps:cNvSpPr>
                        <wps:spPr bwMode="auto">
                          <a:xfrm>
                            <a:off x="1645" y="323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9BD550D" w14:textId="77777777" w:rsidR="00D55E5E" w:rsidRDefault="00D55E5E">
                              <w:pPr>
                                <w:jc w:val="center"/>
                                <w:rPr>
                                  <w:b/>
                                  <w:color w:val="FF0000"/>
                                </w:rPr>
                              </w:pPr>
                              <w:r>
                                <w:rPr>
                                  <w:b/>
                                  <w:color w:val="FF0000"/>
                                </w:rPr>
                                <w:t>2</w:t>
                              </w:r>
                            </w:p>
                          </w:txbxContent>
                        </wps:txbx>
                        <wps:bodyPr rot="0" vert="horz" wrap="square" lIns="0" tIns="0" rIns="0" bIns="0" anchor="ctr" anchorCtr="0" upright="1">
                          <a:noAutofit/>
                        </wps:bodyPr>
                      </wps:wsp>
                    </wpg:wgp>
                  </a:graphicData>
                </a:graphic>
              </wp:inline>
            </w:drawing>
          </mc:Choice>
          <mc:Fallback>
            <w:pict>
              <v:group id="Group 86" o:spid="_x0000_s1038" style="width:456pt;height:311.1pt;mso-position-horizontal-relative:char;mso-position-vertical-relative:line" coordorigin="1418,2661" coordsize="9120,6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">
                <o:lock v:ext="edit" aspectratio="t"/>
                <v:rect id="AutoShape 85" o:spid="_x0000_s1039" style="position:absolute;left:1418;top:2661;width:9120;height:62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VkFwgAA&#10;ANwAAAAPAAAAZHJzL2Rvd25yZXYueG1sRE9Na8JAEL0X/A/LCF5K3Wih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VWQXCAAAA3AAAAA8AAAAAAAAAAAAAAAAAlwIAAGRycy9kb3du&#10;cmV2LnhtbFBLBQYAAAAABAAEAPUAAACGAwAAAAA=&#10;" filled="f" stroked="f">
                  <o:lock v:ext="edit" aspectratio="t" text="t"/>
                </v:rect>
                <v:shape id="Picture 87" o:spid="_x0000_s1040" type="#_x0000_t75" style="position:absolute;left:1418;top:2661;width:9120;height:6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C&#10;YfPBAAAA3AAAAA8AAABkcnMvZG93bnJldi54bWxET0uLwjAQvi/4H8IseFtTRVztGkV8gOBerLLn&#10;oRmbss2kNFGrv94Igrf5+J4znbe2EhdqfOlYQb+XgCDOnS65UHA8bL7GIHxA1lg5JgU38jCfdT6m&#10;mGp35T1dslCIGMI+RQUmhDqV0ueGLPqeq4kjd3KNxRBhU0jd4DWG20oOkmQkLZYcGwzWtDSU/2dn&#10;q+D0K8dF+92/n9eTP7dbjkxCK6NU97Nd/IAI1Ia3+OXe6jh/MITnM/ECOX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CYfPBAAAA3AAAAA8AAAAAAAAAAAAAAAAAnAIAAGRy&#10;cy9kb3ducmV2LnhtbFBLBQYAAAAABAAEAPcAAACKAwAAAAA=&#10;">
                  <v:imagedata r:id="rId17" o:title=""/>
                </v:shape>
                <v:oval id="Oval 88" o:spid="_x0000_s1041" style="position:absolute;left:3431;top:2974;width:511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zQ4wgAA&#10;ANwAAAAPAAAAZHJzL2Rvd25yZXYueG1sRE9La8JAEL4L/odlhN50o1CR6CqSoLSQQ+vjPmTHJCQ7&#10;G7Jrkv77rlDobT6+5+wOo2lET52rLCtYLiIQxLnVFRcKbtfTfAPCeWSNjWVS8EMODvvpZIextgN/&#10;U3/xhQgh7GJUUHrfxlK6vCSDbmFb4sA9bGfQB9gVUnc4hHDTyFUUraXBikNDiS0lJeX15WkUfN2u&#10;6T3fUPSZZtWYJae+rs+9Um+z8bgF4Wn0/+I/94cO81fv8HomX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TNDjCAAAA3AAAAA8AAAAAAAAAAAAAAAAAlwIAAGRycy9kb3du&#10;cmV2LnhtbFBLBQYAAAAABAAEAPUAAACGAwAAAAA=&#10;" filled="f" fillcolor="white [3212]" strokecolor="red" strokeweight="1pt"/>
                <v:oval id="Oval 89" o:spid="_x0000_s1042" style="position:absolute;left:1825;top:3290;width:1405;height: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apPvgAA&#10;ANwAAAAPAAAAZHJzL2Rvd25yZXYueG1sRE9LCsIwEN0L3iGM4E5TXYhUo4iiKLjwux+asS1tJqWJ&#10;td7eCIK7ebzvzJetKUVDtcstKxgNIxDEidU5pwpu1+1gCsJ5ZI2lZVLwJgfLRbczx1jbF5+pufhU&#10;hBB2MSrIvK9iKV2SkUE3tBVx4B62NugDrFOpa3yFcFPKcRRNpMGcQ0OGFa0zSorL0yg43a6bezKl&#10;6LA55u1xvW2KYtco1e+1qxkIT63/i3/uvQ7zxxP4PhMukIs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MGqT74AAADcAAAADwAAAAAAAAAAAAAAAACXAgAAZHJzL2Rvd25yZXYu&#10;eG1sUEsFBgAAAAAEAAQA9QAAAIIDAAAAAA==&#10;" filled="f" fillcolor="white [3212]" strokecolor="red" strokeweight="1pt"/>
                <v:oval id="Oval 90" o:spid="_x0000_s1043" style="position:absolute;left:1813;top:3973;width:739;height:4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Q/UwgAA&#10;ANwAAAAPAAAAZHJzL2Rvd25yZXYueG1sRE9La8JAEL4L/odlhN50o4cq0VUkQWkhh9bHfciOSUh2&#10;NmTXJP33XaHQ23x8z9kdRtOInjpXWVawXEQgiHOrKy4U3K6n+QaE88gaG8uk4IccHPbTyQ5jbQf+&#10;pv7iCxFC2MWooPS+jaV0eUkG3cK2xIF72M6gD7ArpO5wCOGmkasoepcGKw4NJbaUlJTXl6dR8HW7&#10;pvd8Q9FnmlVjlpz6uj73Sr3NxuMWhKfR/4v/3B86zF+t4fVMuED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ND9TCAAAA3AAAAA8AAAAAAAAAAAAAAAAAlwIAAGRycy9kb3du&#10;cmV2LnhtbFBLBQYAAAAABAAEAPUAAACGAwAAAAA=&#10;" filled="f" fillcolor="white [3212]" strokecolor="red" strokeweight="1pt"/>
                <v:oval id="Oval 91" o:spid="_x0000_s1044" style="position:absolute;left:7141;top:3571;width:469;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pumwwAA&#10;ANwAAAAPAAAAZHJzL2Rvd25yZXYueG1sRI9Bi8JADIXvC/sfhizsbZ2uh0WqoyyKouBBrd5DJ7al&#10;nUzpjLX+e3MQvCW8l/e+zBaDa1RPXag8G/gdJaCIc28rLgycs/XPBFSIyBYbz2TgQQEW88+PGabW&#10;3/lI/SkWSkI4pGigjLFNtQ55SQ7DyLfEol195zDK2hXadniXcNfocZL8aYcVS0OJLS1LyuvTzRk4&#10;nLPVJZ9Qslvtq2G/XPd1vemN+f4a/qegIg3xbX5db63gj4VWnpEJ9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EpumwwAAANwAAAAPAAAAAAAAAAAAAAAAAJcCAABkcnMvZG93&#10;bnJldi54bWxQSwUGAAAAAAQABAD1AAAAhwMAAAAA&#10;" filled="f" fillcolor="white [3212]" strokecolor="red" strokeweight="1pt"/>
                <v:oval id="Oval 92" o:spid="_x0000_s1045" style="position:absolute;left:7751;top:3574;width:52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j49wgAA&#10;ANwAAAAPAAAAZHJzL2Rvd25yZXYueG1sRE9La8JAEL4X/A/LCL3VjR6KRleRBKWFHOrrPmTHJCQ7&#10;G7Jrkv77riD0Nh/fcza70TSip85VlhXMZxEI4tzqigsF18vhYwnCeWSNjWVS8EsOdtvJ2wZjbQc+&#10;UX/2hQgh7GJUUHrfxlK6vCSDbmZb4sDdbWfQB9gVUnc4hHDTyEUUfUqDFYeGEltKSsrr88Mo+Lle&#10;0lu+pOg7zaoxSw59XR97pd6n434NwtPo/8Uv95cO8xcreD4TLpDb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ePj3CAAAA3AAAAA8AAAAAAAAAAAAAAAAAlwIAAGRycy9kb3du&#10;cmV2LnhtbFBLBQYAAAAABAAEAPUAAACGAwAAAAA=&#10;" filled="f" fillcolor="white [3212]" strokecolor="red" strokeweight="1pt"/>
                <v:oval id="Oval 93" o:spid="_x0000_s1046" style="position:absolute;left:8405;top:3586;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QF9xAAA&#10;ANwAAAAPAAAAZHJzL2Rvd25yZXYueG1sRI9Pi8JADMXvC36HIYK3darCItVRRFEUPOz65x46sS3t&#10;ZEpnrPXbbw4Le0t4L+/9slz3rlYdtaH0bGAyTkARZ96WnBu4Xfefc1AhIlusPZOBNwVYrwYfS0yt&#10;f/EPdZeYKwnhkKKBIsYm1TpkBTkMY98Qi/bwrcMoa5tr2+JLwl2tp0nypR2WLA0FNrQtKKsuT2fg&#10;+3bd3bM5JafduezP231XVYfOmNGw3yxARerjv/nv+mgFfyb48oxM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0BfcQAAADcAAAADwAAAAAAAAAAAAAAAACXAgAAZHJzL2Rv&#10;d25yZXYueG1sUEsFBgAAAAAEAAQA9QAAAIgDAAAAAA==&#10;" filled="f" fillcolor="white [3212]" strokecolor="red" strokeweight="1pt"/>
                <v:oval id="Oval 94" o:spid="_x0000_s1047" style="position:absolute;left:8475;top:4249;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aTmwgAA&#10;ANwAAAAPAAAAZHJzL2Rvd25yZXYueG1sRE9La4NAEL4H+h+WKfSWrGmgBJNVSsSQgoc2j/vgTlR0&#10;Z8XdqP333UKht/n4nrNPZ9OJkQbXWFawXkUgiEurG64UXC/5cgvCeWSNnWVS8E0O0uRpscdY24m/&#10;aDz7SoQQdjEqqL3vYyldWZNBt7I9ceDudjDoAxwqqQecQrjp5GsUvUmDDYeGGns61FS254dR8Hm9&#10;ZLdyS9FHVjRzccjHtj2OSr08z+87EJ5m/y/+c590mL9Zw+8z4QKZ/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xpObCAAAA3AAAAA8AAAAAAAAAAAAAAAAAlwIAAGRycy9kb3du&#10;cmV2LnhtbFBLBQYAAAAABAAEAPUAAACGAwAAAAA=&#10;" filled="f" fillcolor="white [3212]" strokecolor="red" strokeweight="1pt"/>
                <v:roundrect id="AutoShape 95" o:spid="_x0000_s1048" style="position:absolute;left:2014;top:4800;width:3992;height:51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d4iwQAA&#10;ANwAAAAPAAAAZHJzL2Rvd25yZXYueG1sRE9LawIxEL4X+h/CFLxpVkutrkYpraInqQ88D5txs7iZ&#10;LEnU9d83gtDbfHzPmc5bW4sr+VA5VtDvZSCIC6crLhUc9svuCESIyBprx6TgTgHms9eXKeba3XhL&#10;110sRQrhkKMCE2OTSxkKQxZDzzXEiTs5bzEm6EupPd5SuK3lIMuG0mLFqcFgQ9+GivPuYhV8bD5/&#10;h8tjuViRMatF4+LP3Y+V6ry1XxMQkdr4L3661zrNfx/A45l0gZ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HeIsEAAADcAAAADwAAAAAAAAAAAAAAAACXAgAAZHJzL2Rvd25y&#10;ZXYueG1sUEsFBgAAAAAEAAQA9QAAAIUDAAAAAA==&#10;" filled="f" fillcolor="white [3212]" strokecolor="red" strokeweight="1pt"/>
                <v:shape id="Text Box 98" o:spid="_x0000_s1049" type="#_x0000_t202" style="position:absolute;left:3313;top:282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PPfwwAA&#10;ANwAAAAPAAAAZHJzL2Rvd25yZXYueG1sRE/NasJAEL4LvsMyhd500wrVpq4i1VQvCo19gCE7TZZm&#10;Z0N2m6R9elcQvM3H9zvL9WBr0VHrjWMFT9MEBHHhtOFSwdc5myxA+ICssXZMCv7Iw3o1Hi0x1a7n&#10;T+ryUIoYwj5FBVUITSqlLyqy6KeuIY7ct2sthgjbUuoW+xhua/mcJC/SouHYUGFD7xUVP/mvVfCx&#10;P5sh257y/46O22ze717nZqfU48OweQMRaAh38c190HH+bAbXZ+IFcn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PPfwwAAANwAAAAPAAAAAAAAAAAAAAAAAJcCAABkcnMvZG93&#10;bnJldi54bWxQSwUGAAAAAAQABAD1AAAAhwMAAAAA&#10;" filled="f" fillcolor="white [3212]" stroked="f" strokecolor="red" strokeweight="1pt">
                  <v:textbox inset="0,0,0,0">
                    <w:txbxContent>
                      <w:p w14:paraId="29709B28" w14:textId="77777777" w:rsidR="00D55E5E" w:rsidRDefault="00D55E5E">
                        <w:pPr>
                          <w:jc w:val="center"/>
                          <w:rPr>
                            <w:b/>
                            <w:color w:val="FF0000"/>
                          </w:rPr>
                        </w:pPr>
                        <w:r w:rsidRPr="00147E07">
                          <w:rPr>
                            <w:b/>
                            <w:color w:val="FF0000"/>
                          </w:rPr>
                          <w:t>1</w:t>
                        </w:r>
                      </w:p>
                    </w:txbxContent>
                  </v:textbox>
                </v:shape>
                <v:shape id="Text Box 99" o:spid="_x0000_s1050" type="#_x0000_t202" style="position:absolute;left:6912;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WurxAAA&#10;ANwAAAAPAAAAZHJzL2Rvd25yZXYueG1sRE/NTsJAEL6b+A6bIfEmW5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Vrq8QAAADcAAAADwAAAAAAAAAAAAAAAACXAgAAZHJzL2Rv&#10;d25yZXYueG1sUEsFBgAAAAAEAAQA9QAAAIgDAAAAAA==&#10;" filled="f" fillcolor="white [3212]" stroked="f" strokecolor="red" strokeweight="1pt">
                  <v:textbox inset="0,0,0,0">
                    <w:txbxContent>
                      <w:p w14:paraId="0D85FD11" w14:textId="77777777" w:rsidR="00D55E5E" w:rsidRDefault="00D55E5E">
                        <w:pPr>
                          <w:jc w:val="center"/>
                          <w:rPr>
                            <w:b/>
                            <w:color w:val="FF0000"/>
                          </w:rPr>
                        </w:pPr>
                        <w:r>
                          <w:rPr>
                            <w:b/>
                            <w:color w:val="FF0000"/>
                          </w:rPr>
                          <w:t>2</w:t>
                        </w:r>
                      </w:p>
                    </w:txbxContent>
                  </v:textbox>
                </v:shape>
                <v:shape id="Text Box 100" o:spid="_x0000_s1051" type="#_x0000_t202" style="position:absolute;left:7549;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c4wxAAA&#10;ANwAAAAPAAAAZHJzL2Rvd25yZXYueG1sRE/NTsJAEL6b+A6bIfEmWz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nOMMQAAADcAAAADwAAAAAAAAAAAAAAAACXAgAAZHJzL2Rv&#10;d25yZXYueG1sUEsFBgAAAAAEAAQA9QAAAIgDAAAAAA==&#10;" filled="f" fillcolor="white [3212]" stroked="f" strokecolor="red" strokeweight="1pt">
                  <v:textbox inset="0,0,0,0">
                    <w:txbxContent>
                      <w:p w14:paraId="013CD260" w14:textId="77777777" w:rsidR="00D55E5E" w:rsidRDefault="00D55E5E">
                        <w:pPr>
                          <w:jc w:val="center"/>
                          <w:rPr>
                            <w:b/>
                            <w:color w:val="FF0000"/>
                          </w:rPr>
                        </w:pPr>
                        <w:r>
                          <w:rPr>
                            <w:b/>
                            <w:color w:val="FF0000"/>
                          </w:rPr>
                          <w:t>3</w:t>
                        </w:r>
                      </w:p>
                    </w:txbxContent>
                  </v:textbox>
                </v:shape>
                <v:shape id="Text Box 101" o:spid="_x0000_s1052" type="#_x0000_t202" style="position:absolute;left:8285;top:344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1BHwwAA&#10;ANwAAAAPAAAAZHJzL2Rvd25yZXYueG1sRE/basJAEH0v+A/LCL7VjS14SV1FqrF9UTD2A4bsNFma&#10;nQ3ZbRL9+m6h0Lc5nOust4OtRUetN44VzKYJCOLCacOlgo9r9rgE4QOyxtoxKbiRh+1m9LDGVLue&#10;L9TloRQxhH2KCqoQmlRKX1Rk0U9dQxy5T9daDBG2pdQt9jHc1vIpSebSouHYUGFDrxUVX/m3VXB8&#10;u5oh25/ze0enfbboD6uFOSg1GQ+7FxCBhvAv/nO/6zj/eQ6/z8QL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G1BHwwAAANwAAAAPAAAAAAAAAAAAAAAAAJcCAABkcnMvZG93&#10;bnJldi54bWxQSwUGAAAAAAQABAD1AAAAhwMAAAAA&#10;" filled="f" fillcolor="white [3212]" stroked="f" strokecolor="red" strokeweight="1pt">
                  <v:textbox inset="0,0,0,0">
                    <w:txbxContent>
                      <w:p w14:paraId="093954C4" w14:textId="77777777" w:rsidR="00D55E5E" w:rsidRDefault="00D55E5E">
                        <w:pPr>
                          <w:jc w:val="center"/>
                          <w:rPr>
                            <w:b/>
                            <w:color w:val="FF0000"/>
                          </w:rPr>
                        </w:pPr>
                        <w:r>
                          <w:rPr>
                            <w:b/>
                            <w:color w:val="FF0000"/>
                          </w:rPr>
                          <w:t>4</w:t>
                        </w:r>
                      </w:p>
                    </w:txbxContent>
                  </v:textbox>
                </v:shape>
                <v:shape id="Text Box 102" o:spid="_x0000_s1053" type="#_x0000_t202" style="position:absolute;left:1657;top:3804;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XcwwAA&#10;ANwAAAAPAAAAZHJzL2Rvd25yZXYueG1sRE/NasJAEL4LvsMyQm+6aQtNm7qKqLFeWmjsAwzZabI0&#10;Oxuy2yT26buC4G0+vt9ZrkfbiJ46bxwruF8kIIhLpw1XCr5O+fwZhA/IGhvHpOBMHtar6WSJmXYD&#10;f1JfhErEEPYZKqhDaDMpfVmTRb9wLXHkvl1nMUTYVVJ3OMRw28iHJHmSFg3Hhhpb2tZU/hS/VsHh&#10;7WTGfPdR/PX0vsvTYf+Smr1Sd7Nx8woi0Bhu4qv7qOP8xxQuz8QL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V/XcwwAAANwAAAAPAAAAAAAAAAAAAAAAAJcCAABkcnMvZG93&#10;bnJldi54bWxQSwUGAAAAAAQABAD1AAAAhwMAAAAA&#10;" filled="f" fillcolor="white [3212]" stroked="f" strokecolor="red" strokeweight="1pt">
                  <v:textbox inset="0,0,0,0">
                    <w:txbxContent>
                      <w:p w14:paraId="753DB1A7" w14:textId="77777777" w:rsidR="00D55E5E" w:rsidRDefault="00D55E5E">
                        <w:pPr>
                          <w:jc w:val="center"/>
                          <w:rPr>
                            <w:b/>
                            <w:color w:val="FF0000"/>
                          </w:rPr>
                        </w:pPr>
                        <w:r>
                          <w:rPr>
                            <w:b/>
                            <w:color w:val="FF0000"/>
                          </w:rPr>
                          <w:t>5</w:t>
                        </w:r>
                      </w:p>
                    </w:txbxContent>
                  </v:textbox>
                </v:shape>
                <v:shape id="Text Box 103" o:spid="_x0000_s1054" type="#_x0000_t202" style="position:absolute;left:8327;top:412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GGuxgAA&#10;ANwAAAAPAAAAZHJzL2Rvd25yZXYueG1sRI9BT8MwDIXvSPyHyJO4sXQgbdAtmxBbB5ch0e0HWI1p&#10;IxqnakJb+PX4gMTN1nt+7/NmN/lWDdRHF9jAYp6BIq6CdVwbuJyL2wdQMSFbbAOTgW+KsNteX20w&#10;t2HkdxrKVCsJ4ZijgSalLtc6Vg15jPPQEYv2EXqPSda+1rbHUcJ9q++ybKk9OpaGBjt6bqj6LL+8&#10;gePL2U3F/q38Gei0L1bj4XHlDsbczKanNahEU/o3/12/WsG/F1p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GGuxgAAANwAAAAPAAAAAAAAAAAAAAAAAJcCAABkcnMv&#10;ZG93bnJldi54bWxQSwUGAAAAAAQABAD1AAAAigMAAAAA&#10;" filled="f" fillcolor="white [3212]" stroked="f" strokecolor="red" strokeweight="1pt">
                  <v:textbox inset="0,0,0,0">
                    <w:txbxContent>
                      <w:p w14:paraId="41F186EF" w14:textId="77777777" w:rsidR="00D55E5E" w:rsidRDefault="00D55E5E">
                        <w:pPr>
                          <w:jc w:val="center"/>
                          <w:rPr>
                            <w:b/>
                            <w:color w:val="FF0000"/>
                          </w:rPr>
                        </w:pPr>
                        <w:r>
                          <w:rPr>
                            <w:b/>
                            <w:color w:val="FF0000"/>
                          </w:rPr>
                          <w:t>6</w:t>
                        </w:r>
                      </w:p>
                    </w:txbxContent>
                  </v:textbox>
                </v:shape>
                <v:shape id="Text Box 104" o:spid="_x0000_s1055" type="#_x0000_t202" style="position:absolute;left:1634;top:4436;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Q1wwAA&#10;ANwAAAAPAAAAZHJzL2Rvd25yZXYueG1sRE/NasJAEL4X+g7LFHrTTVvQGl1F1LReLBh9gCE7Jkuz&#10;syG7TVKfvisIvc3H9zuL1WBr0VHrjWMFL+MEBHHhtOFSwfmUjd5B+ICssXZMCn7Jw2r5+LDAVLue&#10;j9TloRQxhH2KCqoQmlRKX1Rk0Y9dQxy5i2sthgjbUuoW+xhua/maJBNp0XBsqLChTUXFd/5jFXx8&#10;nsyQbb/ya0eHbTbtd7Op2Sn1/DSs5yACDeFffHfvdZz/NoPbM/EC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hMQ1wwAAANwAAAAPAAAAAAAAAAAAAAAAAJcCAABkcnMvZG93&#10;bnJldi54bWxQSwUGAAAAAAQABAD1AAAAhwMAAAAA&#10;" filled="f" fillcolor="white [3212]" stroked="f" strokecolor="red" strokeweight="1pt">
                  <v:textbox inset="0,0,0,0">
                    <w:txbxContent>
                      <w:p w14:paraId="47DC49B2" w14:textId="77777777" w:rsidR="00D55E5E" w:rsidRDefault="00D55E5E">
                        <w:pPr>
                          <w:jc w:val="center"/>
                          <w:rPr>
                            <w:b/>
                            <w:color w:val="FF0000"/>
                          </w:rPr>
                        </w:pPr>
                        <w:r>
                          <w:rPr>
                            <w:b/>
                            <w:color w:val="FF0000"/>
                          </w:rPr>
                          <w:t>7</w:t>
                        </w:r>
                      </w:p>
                    </w:txbxContent>
                  </v:textbox>
                </v:shape>
                <v:shape id="Text Box 105" o:spid="_x0000_s1056" type="#_x0000_t202" style="position:absolute;left:1906;top:480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B7VxgAA&#10;ANwAAAAPAAAAZHJzL2Rvd25yZXYueG1sRI9BT8MwDIXvSPyHyJO4sXQIbdAtmxBbB5ch0e0HWI1p&#10;IxqnakJb+PX4gMTN1nt+7/NmN/lWDdRHF9jAYp6BIq6CdVwbuJyL2wdQMSFbbAOTgW+KsNteX20w&#10;t2HkdxrKVCsJ4ZijgSalLtc6Vg15jPPQEYv2EXqPSda+1rbHUcJ9q++ybKk9OpaGBjt6bqj6LL+8&#10;gePL2U3F/q38Gei0L1bj4XHlDsbczKanNahEU/o3/12/WsG/F3x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uB7VxgAAANwAAAAPAAAAAAAAAAAAAAAAAJcCAABkcnMv&#10;ZG93bnJldi54bWxQSwUGAAAAAAQABAD1AAAAigMAAAAA&#10;" filled="f" fillcolor="white [3212]" stroked="f" strokecolor="red" strokeweight="1pt">
                  <v:textbox inset="0,0,0,0">
                    <w:txbxContent>
                      <w:p w14:paraId="58FE1F45" w14:textId="77777777" w:rsidR="00D55E5E" w:rsidRDefault="00D55E5E">
                        <w:pPr>
                          <w:jc w:val="center"/>
                          <w:rPr>
                            <w:b/>
                            <w:color w:val="FF0000"/>
                          </w:rPr>
                        </w:pPr>
                        <w:r>
                          <w:rPr>
                            <w:b/>
                            <w:color w:val="FF0000"/>
                          </w:rPr>
                          <w:t>8</w:t>
                        </w:r>
                      </w:p>
                    </w:txbxContent>
                  </v:textbox>
                </v:shape>
                <v:shape id="Text Box 130" o:spid="_x0000_s1057" type="#_x0000_t202" style="position:absolute;left:3745;top:828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tOwwAA&#10;ANwAAAAPAAAAZHJzL2Rvd25yZXYueG1sRE/NasJAEL4X+g7LFHqrG6WoTV1F1FgvCo19gCE7TZZm&#10;Z0N2TaJP3xUKvc3H9zuL1WBr0VHrjWMF41ECgrhw2nCp4OucvcxB+ICssXZMCq7kYbV8fFhgql3P&#10;n9TloRQxhH2KCqoQmlRKX1Rk0Y9cQxy5b9daDBG2pdQt9jHc1nKSJFNp0XBsqLChTUXFT36xCvYf&#10;ZzNk21N+6+i4zWb97m1mdko9Pw3rdxCBhvAv/nMfdJz/Oob7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9LtOwwAAANwAAAAPAAAAAAAAAAAAAAAAAJcCAABkcnMvZG93&#10;bnJldi54bWxQSwUGAAAAAAQABAD1AAAAhwMAAAAA&#10;" filled="f" fillcolor="white [3212]" stroked="f" strokecolor="red" strokeweight="1pt">
                  <v:textbox inset="0,0,0,0">
                    <w:txbxContent>
                      <w:p w14:paraId="033EE4C6" w14:textId="77777777" w:rsidR="00D55E5E" w:rsidRDefault="00D55E5E">
                        <w:pPr>
                          <w:jc w:val="center"/>
                          <w:rPr>
                            <w:b/>
                            <w:color w:val="FF0000"/>
                          </w:rPr>
                        </w:pPr>
                        <w:r>
                          <w:rPr>
                            <w:b/>
                            <w:color w:val="FF0000"/>
                          </w:rPr>
                          <w:t>9</w:t>
                        </w:r>
                      </w:p>
                    </w:txbxContent>
                  </v:textbox>
                </v:shape>
                <v:shape id="Text Box 131" o:spid="_x0000_s1058" type="#_x0000_t202" style="position:absolute;left:1645;top:323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JiU5wwAA&#10;ANwAAAAPAAAAZHJzL2Rvd25yZXYueG1sRE/NasJAEL4LvsMyQm91oxRtU1cRNa0XC419gCE7TZZm&#10;Z0N2TVKfvisUvM3H9zurzWBr0VHrjWMFs2kCgrhw2nCp4OucPT6D8AFZY+2YFPySh816PFphql3P&#10;n9TloRQxhH2KCqoQmlRKX1Rk0U9dQxy5b9daDBG2pdQt9jHc1nKeJAtp0XBsqLChXUXFT36xCt7e&#10;z2bI9h/5taPTPlv2h5elOSj1MBm2ryACDeEu/ncfdZz/NIfbM/E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JiU5wwAAANwAAAAPAAAAAAAAAAAAAAAAAJcCAABkcnMvZG93&#10;bnJldi54bWxQSwUGAAAAAAQABAD1AAAAhwMAAAAA&#10;" filled="f" fillcolor="white [3212]" stroked="f" strokecolor="red" strokeweight="1pt">
                  <v:textbox inset="0,0,0,0">
                    <w:txbxContent>
                      <w:p w14:paraId="59BD550D" w14:textId="77777777" w:rsidR="00D55E5E" w:rsidRDefault="00D55E5E">
                        <w:pPr>
                          <w:jc w:val="center"/>
                          <w:rPr>
                            <w:b/>
                            <w:color w:val="FF0000"/>
                          </w:rPr>
                        </w:pPr>
                        <w:r>
                          <w:rPr>
                            <w:b/>
                            <w:color w:val="FF0000"/>
                          </w:rPr>
                          <w:t>2</w:t>
                        </w:r>
                      </w:p>
                    </w:txbxContent>
                  </v:textbox>
                </v:shape>
                <w10:anchorlock/>
              </v:group>
            </w:pict>
          </mc:Fallback>
        </mc:AlternateContent>
      </w:r>
    </w:p>
    <w:p w14:paraId="1533A471" w14:textId="1F586EAD"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firstRow="1" w:lastRow="0" w:firstColumn="1" w:lastColumn="0" w:noHBand="0" w:noVBand="1"/>
      </w:tblPr>
      <w:tblGrid>
        <w:gridCol w:w="268"/>
        <w:gridCol w:w="1683"/>
        <w:gridCol w:w="7329"/>
      </w:tblGrid>
      <w:tr w:rsidR="008A61D3" w:rsidRPr="00582270" w14:paraId="003F94CC" w14:textId="77777777" w:rsidTr="00E7625C">
        <w:tc>
          <w:tcPr>
            <w:tcW w:w="268" w:type="dxa"/>
            <w:shd w:val="clear" w:color="auto" w:fill="auto"/>
          </w:tcPr>
          <w:p w14:paraId="79384E6D" w14:textId="77777777" w:rsidR="008A61D3" w:rsidRPr="00582270" w:rsidRDefault="008A61D3" w:rsidP="00AF2047">
            <w:pPr>
              <w:pStyle w:val="iNormal"/>
            </w:pPr>
            <w:r w:rsidRPr="00582270">
              <w:t>1</w:t>
            </w:r>
          </w:p>
        </w:tc>
        <w:tc>
          <w:tcPr>
            <w:tcW w:w="1683" w:type="dxa"/>
            <w:shd w:val="clear" w:color="auto" w:fill="auto"/>
          </w:tcPr>
          <w:p w14:paraId="0025A177" w14:textId="77777777" w:rsidR="008A61D3" w:rsidRPr="00582270" w:rsidRDefault="008A61D3" w:rsidP="00582270">
            <w:pPr>
              <w:pStyle w:val="iNormal"/>
              <w:jc w:val="left"/>
            </w:pPr>
            <w:r w:rsidRPr="00582270">
              <w:t>Message bar</w:t>
            </w:r>
          </w:p>
        </w:tc>
        <w:tc>
          <w:tcPr>
            <w:tcW w:w="7329" w:type="dxa"/>
            <w:shd w:val="clear" w:color="auto" w:fill="auto"/>
          </w:tcPr>
          <w:p w14:paraId="3EAFFB11" w14:textId="77777777"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14:paraId="6AA0E2B6" w14:textId="77777777" w:rsidTr="00E7625C">
        <w:tc>
          <w:tcPr>
            <w:tcW w:w="268" w:type="dxa"/>
            <w:shd w:val="clear" w:color="auto" w:fill="auto"/>
          </w:tcPr>
          <w:p w14:paraId="223BFAE7" w14:textId="77777777" w:rsidR="00AF2047" w:rsidRPr="00582270" w:rsidRDefault="008A61D3" w:rsidP="00AF2047">
            <w:pPr>
              <w:pStyle w:val="iNormal"/>
            </w:pPr>
            <w:r w:rsidRPr="00582270">
              <w:t>2</w:t>
            </w:r>
          </w:p>
        </w:tc>
        <w:tc>
          <w:tcPr>
            <w:tcW w:w="1683" w:type="dxa"/>
            <w:shd w:val="clear" w:color="auto" w:fill="auto"/>
          </w:tcPr>
          <w:p w14:paraId="72152A83" w14:textId="77777777" w:rsidR="00AF2047" w:rsidRPr="00582270" w:rsidRDefault="00AF2047" w:rsidP="00780AF6">
            <w:pPr>
              <w:pStyle w:val="iNormal"/>
              <w:jc w:val="left"/>
            </w:pPr>
            <w:r w:rsidRPr="00582270">
              <w:t xml:space="preserve">Home </w:t>
            </w:r>
            <w:r w:rsidR="005F0160">
              <w:rPr>
                <w:noProof/>
                <w:lang w:val="en-US"/>
              </w:rPr>
              <w:drawing>
                <wp:inline distT="0" distB="0" distL="0" distR="0" wp14:anchorId="673072EB" wp14:editId="48B5915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14:paraId="310CCD77" w14:textId="77777777"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14:paraId="53331B08" w14:textId="77777777"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r w:rsidR="00C23447">
              <w:fldChar w:fldCharType="begin"/>
            </w:r>
            <w:r w:rsidR="00C23447">
              <w:instrText xml:space="preserve"> REF _Ref377568044 \r \h  \* MERGEFORMAT </w:instrText>
            </w:r>
            <w:r w:rsidR="00C23447">
              <w:fldChar w:fldCharType="separate"/>
            </w:r>
            <w:r w:rsidR="00443106" w:rsidRPr="00443106">
              <w:rPr>
                <w:rStyle w:val="CrossReference"/>
              </w:rPr>
              <w:t>11.5</w:t>
            </w:r>
            <w:r w:rsidR="00C23447">
              <w:fldChar w:fldCharType="end"/>
            </w:r>
            <w:r w:rsidR="00682209" w:rsidRPr="00682209">
              <w:rPr>
                <w:rStyle w:val="CrossReference"/>
              </w:rPr>
              <w:t xml:space="preserve"> </w:t>
            </w:r>
            <w:r w:rsidR="00C23447">
              <w:fldChar w:fldCharType="begin"/>
            </w:r>
            <w:r w:rsidR="00C23447">
              <w:instrText xml:space="preserve"> REF _Ref377568044 \h  \* MERGEFORMAT </w:instrText>
            </w:r>
            <w:r w:rsidR="00C23447">
              <w:fldChar w:fldCharType="separate"/>
            </w:r>
            <w:r w:rsidR="00443106" w:rsidRPr="00443106">
              <w:rPr>
                <w:rStyle w:val="CrossReference"/>
              </w:rPr>
              <w:t>Tailoring DC21 for Your Organisation’s Needs</w:t>
            </w:r>
            <w:r w:rsidR="00C23447">
              <w:fldChar w:fldCharType="end"/>
            </w:r>
            <w:r>
              <w:t xml:space="preserve">). </w:t>
            </w:r>
          </w:p>
        </w:tc>
      </w:tr>
      <w:tr w:rsidR="00CB564C" w:rsidRPr="00582270" w14:paraId="0DDFCBF4" w14:textId="77777777" w:rsidTr="00E7625C">
        <w:tc>
          <w:tcPr>
            <w:tcW w:w="268" w:type="dxa"/>
            <w:shd w:val="clear" w:color="auto" w:fill="auto"/>
          </w:tcPr>
          <w:p w14:paraId="39265408" w14:textId="77777777" w:rsidR="00AF2047" w:rsidRPr="00582270" w:rsidRDefault="008A61D3" w:rsidP="00AF2047">
            <w:pPr>
              <w:pStyle w:val="iNormal"/>
            </w:pPr>
            <w:r w:rsidRPr="00582270">
              <w:t>3</w:t>
            </w:r>
          </w:p>
        </w:tc>
        <w:tc>
          <w:tcPr>
            <w:tcW w:w="1683" w:type="dxa"/>
            <w:shd w:val="clear" w:color="auto" w:fill="auto"/>
          </w:tcPr>
          <w:p w14:paraId="0E7290A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14:paraId="5C24E130" w14:textId="77777777"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r w:rsidR="00C23447">
              <w:fldChar w:fldCharType="begin"/>
            </w:r>
            <w:r w:rsidR="00C23447">
              <w:instrText xml:space="preserve"> REF _Ref351623216 \r \h  \* MERGEFORMAT </w:instrText>
            </w:r>
            <w:r w:rsidR="00C23447">
              <w:fldChar w:fldCharType="separate"/>
            </w:r>
            <w:r w:rsidR="00443106">
              <w:t>11</w:t>
            </w:r>
            <w:r w:rsidR="00C23447">
              <w:fldChar w:fldCharType="end"/>
            </w:r>
            <w:r w:rsidR="006A79AC" w:rsidRPr="00926D18">
              <w:t xml:space="preserve"> </w:t>
            </w:r>
            <w:r w:rsidR="00C23447">
              <w:fldChar w:fldCharType="begin"/>
            </w:r>
            <w:r w:rsidR="00C23447">
              <w:instrText xml:space="preserve"> REF _Ref351623218 \h  \* MERGEFORMAT </w:instrText>
            </w:r>
            <w:r w:rsidR="00C23447">
              <w:fldChar w:fldCharType="separate"/>
            </w:r>
            <w:r w:rsidR="00443106" w:rsidRPr="00443106">
              <w:rPr>
                <w:rStyle w:val="CrossReference"/>
              </w:rPr>
              <w:t>DC21 Administration</w:t>
            </w:r>
            <w:r w:rsidR="00C23447">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16C49ABF" w14:textId="77777777" w:rsidTr="00E7625C">
        <w:tc>
          <w:tcPr>
            <w:tcW w:w="268" w:type="dxa"/>
            <w:shd w:val="clear" w:color="auto" w:fill="auto"/>
          </w:tcPr>
          <w:p w14:paraId="5D9FF720" w14:textId="77777777" w:rsidR="00AF2047" w:rsidRPr="00582270" w:rsidRDefault="008A61D3" w:rsidP="00AF2047">
            <w:pPr>
              <w:pStyle w:val="iNormal"/>
            </w:pPr>
            <w:r w:rsidRPr="00582270">
              <w:t>4</w:t>
            </w:r>
          </w:p>
        </w:tc>
        <w:tc>
          <w:tcPr>
            <w:tcW w:w="1683" w:type="dxa"/>
            <w:shd w:val="clear" w:color="auto" w:fill="auto"/>
          </w:tcPr>
          <w:p w14:paraId="5CD87C43" w14:textId="77777777" w:rsidR="00AF2047" w:rsidRPr="00582270" w:rsidRDefault="00AF2047" w:rsidP="00582270">
            <w:pPr>
              <w:pStyle w:val="iNormal"/>
              <w:jc w:val="left"/>
            </w:pPr>
            <w:r w:rsidRPr="00582270">
              <w:t>Login ID</w:t>
            </w:r>
          </w:p>
        </w:tc>
        <w:tc>
          <w:tcPr>
            <w:tcW w:w="7329" w:type="dxa"/>
            <w:shd w:val="clear" w:color="auto" w:fill="auto"/>
          </w:tcPr>
          <w:p w14:paraId="7823F6EB" w14:textId="77777777"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23447">
              <w:fldChar w:fldCharType="begin"/>
            </w:r>
            <w:r w:rsidR="00C23447">
              <w:instrText xml:space="preserve"> REF _Ref351623307 \r \h  \* MERGEFORMAT </w:instrText>
            </w:r>
            <w:r w:rsidR="00C23447">
              <w:fldChar w:fldCharType="separate"/>
            </w:r>
            <w:r w:rsidR="00443106" w:rsidRPr="00443106">
              <w:rPr>
                <w:rStyle w:val="CrossReference"/>
              </w:rPr>
              <w:t>4.2</w:t>
            </w:r>
            <w:r w:rsidR="00C23447">
              <w:fldChar w:fldCharType="end"/>
            </w:r>
            <w:r w:rsidR="006A79AC" w:rsidRPr="00582270">
              <w:t xml:space="preserve"> and</w:t>
            </w:r>
            <w:r w:rsidR="001932DB" w:rsidRPr="00582270">
              <w:t xml:space="preserve"> </w:t>
            </w:r>
            <w:r w:rsidR="00C23447">
              <w:fldChar w:fldCharType="begin"/>
            </w:r>
            <w:r w:rsidR="00C23447">
              <w:instrText xml:space="preserve"> REF _Ref352848230 \r \h  \* MERGEFORMAT </w:instrText>
            </w:r>
            <w:r w:rsidR="00C23447">
              <w:fldChar w:fldCharType="separate"/>
            </w:r>
            <w:r w:rsidR="00443106" w:rsidRPr="00443106">
              <w:rPr>
                <w:rStyle w:val="CrossReference"/>
              </w:rPr>
              <w:t>4.5</w:t>
            </w:r>
            <w:r w:rsidR="00C23447">
              <w:fldChar w:fldCharType="end"/>
            </w:r>
            <w:r w:rsidR="001932DB" w:rsidRPr="00582270">
              <w:t>.</w:t>
            </w:r>
            <w:r w:rsidR="006A79AC" w:rsidRPr="00582270">
              <w:t>)</w:t>
            </w:r>
          </w:p>
        </w:tc>
      </w:tr>
      <w:tr w:rsidR="00CB564C" w:rsidRPr="00582270" w14:paraId="5C3A9D2B" w14:textId="77777777" w:rsidTr="00E7625C">
        <w:tc>
          <w:tcPr>
            <w:tcW w:w="268" w:type="dxa"/>
            <w:shd w:val="clear" w:color="auto" w:fill="auto"/>
          </w:tcPr>
          <w:p w14:paraId="0F715127" w14:textId="77777777" w:rsidR="00AF2047" w:rsidRPr="00582270" w:rsidRDefault="008A61D3" w:rsidP="00AF2047">
            <w:pPr>
              <w:pStyle w:val="iNormal"/>
            </w:pPr>
            <w:r w:rsidRPr="00582270">
              <w:t>5</w:t>
            </w:r>
          </w:p>
        </w:tc>
        <w:tc>
          <w:tcPr>
            <w:tcW w:w="1683" w:type="dxa"/>
            <w:shd w:val="clear" w:color="auto" w:fill="auto"/>
          </w:tcPr>
          <w:p w14:paraId="09430EC0" w14:textId="77777777" w:rsidR="00AF2047" w:rsidRPr="00582270" w:rsidRDefault="00CB564C" w:rsidP="00582270">
            <w:pPr>
              <w:pStyle w:val="iNormal"/>
              <w:jc w:val="left"/>
            </w:pPr>
            <w:r w:rsidRPr="00582270">
              <w:t>Action button</w:t>
            </w:r>
          </w:p>
        </w:tc>
        <w:tc>
          <w:tcPr>
            <w:tcW w:w="7329" w:type="dxa"/>
            <w:shd w:val="clear" w:color="auto" w:fill="auto"/>
          </w:tcPr>
          <w:p w14:paraId="6C999D76" w14:textId="77777777"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lastRenderedPageBreak/>
              <w:t xml:space="preserve">Chapter </w:t>
            </w:r>
            <w:r w:rsidR="00C23447">
              <w:fldChar w:fldCharType="begin"/>
            </w:r>
            <w:r w:rsidR="00C23447">
              <w:instrText xml:space="preserve"> REF _Ref377728802 \r \h  \* MERGEFORMAT </w:instrText>
            </w:r>
            <w:r w:rsidR="00C23447">
              <w:fldChar w:fldCharType="separate"/>
            </w:r>
            <w:r w:rsidR="00443106">
              <w:t>7</w:t>
            </w:r>
            <w:r w:rsidR="00C23447">
              <w:fldChar w:fldCharType="end"/>
            </w:r>
            <w:r w:rsidR="00AC3B35" w:rsidRPr="009034FE">
              <w:t xml:space="preserve"> </w:t>
            </w:r>
            <w:r w:rsidR="00C23447">
              <w:fldChar w:fldCharType="begin"/>
            </w:r>
            <w:r w:rsidR="00C23447">
              <w:instrText xml:space="preserve"> REF _Ref377728804 \h  \* MERGEFORMAT </w:instrText>
            </w:r>
            <w:r w:rsidR="00C23447">
              <w:fldChar w:fldCharType="separate"/>
            </w:r>
            <w:r w:rsidR="00443106" w:rsidRPr="00443106">
              <w:rPr>
                <w:rStyle w:val="CrossReference"/>
              </w:rPr>
              <w:t>Uploading Data Files</w:t>
            </w:r>
            <w:r w:rsidR="00C23447">
              <w:fldChar w:fldCharType="end"/>
            </w:r>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14:paraId="7C05CDEC" w14:textId="77777777" w:rsidTr="00E7625C">
        <w:tc>
          <w:tcPr>
            <w:tcW w:w="268" w:type="dxa"/>
            <w:shd w:val="clear" w:color="auto" w:fill="auto"/>
          </w:tcPr>
          <w:p w14:paraId="4FAC6AA3" w14:textId="77777777" w:rsidR="00AF2047" w:rsidRPr="00582270" w:rsidRDefault="008A61D3" w:rsidP="00AF2047">
            <w:pPr>
              <w:pStyle w:val="iNormal"/>
            </w:pPr>
            <w:r w:rsidRPr="00582270">
              <w:lastRenderedPageBreak/>
              <w:t>6</w:t>
            </w:r>
          </w:p>
        </w:tc>
        <w:tc>
          <w:tcPr>
            <w:tcW w:w="1683" w:type="dxa"/>
            <w:shd w:val="clear" w:color="auto" w:fill="auto"/>
          </w:tcPr>
          <w:p w14:paraId="2483DE43"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14:paraId="71F26B28" w14:textId="77777777"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23447">
              <w:fldChar w:fldCharType="begin"/>
            </w:r>
            <w:r w:rsidR="00C23447">
              <w:instrText xml:space="preserve"> REF _Ref351623409 \r \h  \* MERGEFORMAT </w:instrText>
            </w:r>
            <w:r w:rsidR="00C23447">
              <w:fldChar w:fldCharType="separate"/>
            </w:r>
            <w:r w:rsidR="00443106" w:rsidRPr="00443106">
              <w:rPr>
                <w:rStyle w:val="CrossReference"/>
              </w:rPr>
              <w:t>8.3</w:t>
            </w:r>
            <w:r w:rsidR="00C23447">
              <w:fldChar w:fldCharType="end"/>
            </w:r>
            <w:r w:rsidR="00045F1A" w:rsidRPr="00582270">
              <w:rPr>
                <w:rStyle w:val="CrossReference"/>
              </w:rPr>
              <w:t xml:space="preserve"> </w:t>
            </w:r>
            <w:r w:rsidR="00C23447">
              <w:fldChar w:fldCharType="begin"/>
            </w:r>
            <w:r w:rsidR="00C23447">
              <w:instrText xml:space="preserve"> REF _Ref351623415 \h  \* MERGEFORMAT </w:instrText>
            </w:r>
            <w:r w:rsidR="00C23447">
              <w:fldChar w:fldCharType="separate"/>
            </w:r>
            <w:r w:rsidR="00443106" w:rsidRPr="00443106">
              <w:rPr>
                <w:rStyle w:val="CrossReference"/>
              </w:rPr>
              <w:t>The Cart</w:t>
            </w:r>
            <w:r w:rsidR="00C23447">
              <w:fldChar w:fldCharType="end"/>
            </w:r>
            <w:r w:rsidR="00A23504" w:rsidRPr="00582270">
              <w:rPr>
                <w:rStyle w:val="CrossReference"/>
              </w:rPr>
              <w:t>)</w:t>
            </w:r>
          </w:p>
        </w:tc>
      </w:tr>
      <w:tr w:rsidR="00CB564C" w:rsidRPr="00582270" w14:paraId="6A89E036" w14:textId="77777777" w:rsidTr="00E7625C">
        <w:tc>
          <w:tcPr>
            <w:tcW w:w="268" w:type="dxa"/>
            <w:shd w:val="clear" w:color="auto" w:fill="auto"/>
          </w:tcPr>
          <w:p w14:paraId="05B9C243" w14:textId="77777777" w:rsidR="00AF2047" w:rsidRPr="00582270" w:rsidRDefault="008A61D3" w:rsidP="00AF2047">
            <w:pPr>
              <w:pStyle w:val="iNormal"/>
            </w:pPr>
            <w:r w:rsidRPr="00582270">
              <w:t>7</w:t>
            </w:r>
          </w:p>
        </w:tc>
        <w:tc>
          <w:tcPr>
            <w:tcW w:w="1683" w:type="dxa"/>
            <w:shd w:val="clear" w:color="auto" w:fill="auto"/>
          </w:tcPr>
          <w:p w14:paraId="425E2AA1"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14:paraId="3196355C" w14:textId="77777777"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14:paraId="21B13079" w14:textId="77777777" w:rsidTr="00E7625C">
        <w:tc>
          <w:tcPr>
            <w:tcW w:w="268" w:type="dxa"/>
            <w:shd w:val="clear" w:color="auto" w:fill="auto"/>
          </w:tcPr>
          <w:p w14:paraId="466B76FF" w14:textId="77777777" w:rsidR="00E5320E" w:rsidRPr="00582270" w:rsidRDefault="008A61D3" w:rsidP="00AF2047">
            <w:pPr>
              <w:pStyle w:val="iNormal"/>
            </w:pPr>
            <w:r w:rsidRPr="00582270">
              <w:t>8</w:t>
            </w:r>
          </w:p>
        </w:tc>
        <w:tc>
          <w:tcPr>
            <w:tcW w:w="1683" w:type="dxa"/>
            <w:shd w:val="clear" w:color="auto" w:fill="auto"/>
          </w:tcPr>
          <w:p w14:paraId="23C0E663" w14:textId="77777777" w:rsidR="00E5320E" w:rsidRPr="00582270" w:rsidRDefault="00E5320E" w:rsidP="00582270">
            <w:pPr>
              <w:pStyle w:val="iNormal"/>
              <w:jc w:val="left"/>
            </w:pPr>
            <w:r w:rsidRPr="00582270">
              <w:t>Tabs</w:t>
            </w:r>
          </w:p>
        </w:tc>
        <w:tc>
          <w:tcPr>
            <w:tcW w:w="7329" w:type="dxa"/>
            <w:shd w:val="clear" w:color="auto" w:fill="auto"/>
          </w:tcPr>
          <w:p w14:paraId="3A531DF6" w14:textId="77777777"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14:paraId="1C0E617B" w14:textId="77777777" w:rsidTr="00E7625C">
        <w:tc>
          <w:tcPr>
            <w:tcW w:w="268" w:type="dxa"/>
            <w:shd w:val="clear" w:color="auto" w:fill="auto"/>
          </w:tcPr>
          <w:p w14:paraId="259D5E16" w14:textId="77777777" w:rsidR="00A23504" w:rsidRPr="00582270" w:rsidRDefault="008A61D3" w:rsidP="00AF2047">
            <w:pPr>
              <w:pStyle w:val="iNormal"/>
            </w:pPr>
            <w:r w:rsidRPr="00582270">
              <w:t>9</w:t>
            </w:r>
          </w:p>
        </w:tc>
        <w:tc>
          <w:tcPr>
            <w:tcW w:w="1683" w:type="dxa"/>
            <w:shd w:val="clear" w:color="auto" w:fill="auto"/>
          </w:tcPr>
          <w:p w14:paraId="212F3A73"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14:paraId="2BE21A0E" w14:textId="77777777"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14:paraId="6EBE6FB7" w14:textId="77777777" w:rsidR="001932DB" w:rsidRDefault="001932DB" w:rsidP="001932DB">
      <w:pPr>
        <w:pStyle w:val="iHeading2"/>
      </w:pPr>
      <w:bookmarkStart w:id="590" w:name="_Ref352674884"/>
      <w:bookmarkStart w:id="591" w:name="_Ref352674888"/>
      <w:bookmarkStart w:id="592" w:name="_Ref352677247"/>
      <w:bookmarkStart w:id="593" w:name="_Ref352677249"/>
      <w:bookmarkStart w:id="594" w:name="_Ref352677837"/>
      <w:bookmarkStart w:id="595" w:name="_Ref352677843"/>
      <w:bookmarkStart w:id="596" w:name="_Ref351623284"/>
      <w:bookmarkStart w:id="597" w:name="_Ref351623307"/>
      <w:bookmarkStart w:id="598" w:name="_Toc260576722"/>
      <w:r>
        <w:t>Entering Dates and Times</w:t>
      </w:r>
      <w:bookmarkEnd w:id="590"/>
      <w:bookmarkEnd w:id="591"/>
      <w:bookmarkEnd w:id="592"/>
      <w:bookmarkEnd w:id="593"/>
      <w:bookmarkEnd w:id="594"/>
      <w:bookmarkEnd w:id="595"/>
      <w:bookmarkEnd w:id="598"/>
    </w:p>
    <w:p w14:paraId="1AD0BCFD" w14:textId="77777777" w:rsidR="001932DB" w:rsidRDefault="001932DB" w:rsidP="001932DB">
      <w:pPr>
        <w:pStyle w:val="iNormal"/>
        <w:rPr>
          <w:lang w:eastAsia="ja-JP"/>
        </w:rPr>
      </w:pPr>
      <w:r>
        <w:rPr>
          <w:lang w:eastAsia="ja-JP"/>
        </w:rPr>
        <w:t>There are a number of places where dates and times may be entered.</w:t>
      </w:r>
    </w:p>
    <w:p w14:paraId="54EEF2FA" w14:textId="77777777" w:rsidR="001932DB" w:rsidRDefault="001932DB" w:rsidP="001932DB">
      <w:pPr>
        <w:pStyle w:val="iNormal"/>
        <w:rPr>
          <w:lang w:eastAsia="ja-JP"/>
        </w:rPr>
      </w:pPr>
      <w:r>
        <w:rPr>
          <w:lang w:eastAsia="ja-JP"/>
        </w:rPr>
        <w:t xml:space="preserve">Date and time entry fields appear with an ellipsis following the data entry boxes. </w:t>
      </w:r>
    </w:p>
    <w:p w14:paraId="6DEC3C15" w14:textId="77777777" w:rsidR="001932DB" w:rsidRDefault="005F0160" w:rsidP="001932DB">
      <w:pPr>
        <w:pStyle w:val="iFigureCaption"/>
      </w:pPr>
      <w:r>
        <w:rPr>
          <w:noProof/>
          <w:lang w:val="en-US"/>
        </w:rPr>
        <w:drawing>
          <wp:inline distT="0" distB="0" distL="0" distR="0" wp14:anchorId="78949223" wp14:editId="76B72E04">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19"/>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1AC9D49D" w14:textId="77777777" w:rsidR="001932DB" w:rsidRDefault="001932DB" w:rsidP="001932DB">
      <w:pPr>
        <w:pStyle w:val="iNormal"/>
        <w:rPr>
          <w:lang w:eastAsia="ja-JP"/>
        </w:rPr>
      </w:pPr>
      <w:r>
        <w:rPr>
          <w:lang w:eastAsia="ja-JP"/>
        </w:rPr>
        <w:t>Click on the ellipsis to show a date picker dialog.</w:t>
      </w:r>
    </w:p>
    <w:p w14:paraId="4BEE3C90" w14:textId="77777777" w:rsidR="001932DB" w:rsidRDefault="005F0160" w:rsidP="001932DB">
      <w:pPr>
        <w:pStyle w:val="iFigureCaption"/>
      </w:pPr>
      <w:r>
        <w:rPr>
          <w:noProof/>
          <w:lang w:val="en-US"/>
        </w:rPr>
        <w:drawing>
          <wp:inline distT="0" distB="0" distL="0" distR="0" wp14:anchorId="6C6D3F78" wp14:editId="3628CDB7">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0"/>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0D963CA1" w14:textId="77777777"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14:paraId="57A09792" w14:textId="77777777"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14:paraId="46E3A6E3" w14:textId="77777777" w:rsidR="001932DB" w:rsidRDefault="009034FE" w:rsidP="009034FE">
      <w:pPr>
        <w:pStyle w:val="iNote"/>
      </w:pPr>
      <w:r>
        <w:t>Note</w:t>
      </w:r>
      <w:r>
        <w:tab/>
      </w:r>
      <w:r w:rsidR="001932DB">
        <w:t>Do not press Enter, as this will activate the data entry screen’s Save button.</w:t>
      </w:r>
    </w:p>
    <w:p w14:paraId="26862D0E" w14:textId="77777777" w:rsidR="001932DB" w:rsidRDefault="001932DB" w:rsidP="001932DB">
      <w:pPr>
        <w:pStyle w:val="iNormal"/>
        <w:rPr>
          <w:lang w:eastAsia="ja-JP"/>
        </w:rPr>
      </w:pPr>
      <w:r>
        <w:rPr>
          <w:lang w:eastAsia="ja-JP"/>
        </w:rPr>
        <w:lastRenderedPageBreak/>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14:paraId="047B3CB8" w14:textId="77777777" w:rsidR="001932DB" w:rsidRDefault="005F0160" w:rsidP="001932DB">
      <w:pPr>
        <w:pStyle w:val="iFigureCaption"/>
      </w:pPr>
      <w:r>
        <w:rPr>
          <w:b w:val="0"/>
          <w:noProof/>
          <w:lang w:val="en-US"/>
        </w:rPr>
        <w:drawing>
          <wp:inline distT="0" distB="0" distL="0" distR="0" wp14:anchorId="5668A757" wp14:editId="07E8A7D9">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1"/>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06D50F07" w14:textId="77777777" w:rsidR="00415DC9" w:rsidRDefault="00415DC9" w:rsidP="00B6457B">
      <w:pPr>
        <w:pStyle w:val="iHeading2"/>
      </w:pPr>
      <w:bookmarkStart w:id="599" w:name="_Ref377648367"/>
      <w:bookmarkStart w:id="600" w:name="_Toc260576723"/>
      <w:r>
        <w:t>Entering Labels</w:t>
      </w:r>
      <w:bookmarkEnd w:id="599"/>
      <w:bookmarkEnd w:id="600"/>
    </w:p>
    <w:p w14:paraId="36AE2B27" w14:textId="77777777" w:rsidR="00415DC9" w:rsidRDefault="00415DC9" w:rsidP="00415DC9">
      <w:pPr>
        <w:pStyle w:val="iNormal"/>
      </w:pPr>
      <w:r>
        <w:t>Labels are user-defined character strings which can be assigned to Data Files to help identify or describe the Data File. Multiple Labels can be assigned to any Data File.</w:t>
      </w:r>
    </w:p>
    <w:p w14:paraId="52BA4611" w14:textId="77777777"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14:paraId="4F1EDE48" w14:textId="77777777" w:rsidR="00351BB3" w:rsidRDefault="00A5049D">
      <w:pPr>
        <w:pStyle w:val="iFigureCaption"/>
      </w:pPr>
      <w:r>
        <w:rPr>
          <w:noProof/>
          <w:lang w:val="en-US"/>
        </w:rPr>
        <mc:AlternateContent>
          <mc:Choice Requires="wpg">
            <w:drawing>
              <wp:inline distT="0" distB="0" distL="0" distR="0" wp14:anchorId="037BF140" wp14:editId="44E2C751">
                <wp:extent cx="4775200" cy="1988185"/>
                <wp:effectExtent l="0" t="0" r="63500" b="5715"/>
                <wp:docPr id="114"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775200" cy="1988185"/>
                          <a:chOff x="1976" y="8353"/>
                          <a:chExt cx="7520" cy="3131"/>
                        </a:xfrm>
                      </wpg:grpSpPr>
                      <wps:wsp>
                        <wps:cNvPr id="115" name="AutoShape 132"/>
                        <wps:cNvSpPr>
                          <a:spLocks noChangeAspect="1" noChangeArrowheads="1" noTextEdit="1"/>
                        </wps:cNvSpPr>
                        <wps:spPr bwMode="auto">
                          <a:xfrm>
                            <a:off x="1976" y="8353"/>
                            <a:ext cx="7520" cy="313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976" y="8354"/>
                            <a:ext cx="7297" cy="3130"/>
                          </a:xfrm>
                          <a:prstGeom prst="rect">
                            <a:avLst/>
                          </a:prstGeom>
                          <a:noFill/>
                          <a:extLst>
                            <a:ext uri="{909E8E84-426E-40dd-AFC4-6F175D3DCCD1}">
                              <a14:hiddenFill xmlns:a14="http://schemas.microsoft.com/office/drawing/2010/main">
                                <a:solidFill>
                                  <a:srgbClr val="FFFFFF"/>
                                </a:solidFill>
                              </a14:hiddenFill>
                            </a:ext>
                          </a:extLst>
                        </pic:spPr>
                      </pic:pic>
                      <wps:wsp>
                        <wps:cNvPr id="117" name="AutoShape 136"/>
                        <wps:cNvSpPr>
                          <a:spLocks/>
                        </wps:cNvSpPr>
                        <wps:spPr bwMode="auto">
                          <a:xfrm>
                            <a:off x="6123" y="8494"/>
                            <a:ext cx="3373" cy="318"/>
                          </a:xfrm>
                          <a:prstGeom prst="accentCallout1">
                            <a:avLst>
                              <a:gd name="adj1" fmla="val 56602"/>
                              <a:gd name="adj2" fmla="val -3556"/>
                              <a:gd name="adj3" fmla="val 165722"/>
                              <a:gd name="adj4" fmla="val -2354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A94FA96" w14:textId="77777777" w:rsidR="00D55E5E" w:rsidRDefault="00D55E5E">
                              <w:pPr>
                                <w:pStyle w:val="iTableBody"/>
                                <w:rPr>
                                  <w:color w:val="FF0000"/>
                                </w:rPr>
                              </w:pPr>
                              <w:r w:rsidRPr="00147E07">
                                <w:rPr>
                                  <w:color w:val="FF0000"/>
                                </w:rPr>
                                <w:t>Existing Data File Labels for this file</w:t>
                              </w:r>
                            </w:p>
                          </w:txbxContent>
                        </wps:txbx>
                        <wps:bodyPr rot="0" vert="horz" wrap="square" lIns="0" tIns="0" rIns="0" bIns="0" anchor="ctr" anchorCtr="0" upright="1">
                          <a:noAutofit/>
                        </wps:bodyPr>
                      </wps:wsp>
                      <wps:wsp>
                        <wps:cNvPr id="118" name="AutoShape 137"/>
                        <wps:cNvSpPr>
                          <a:spLocks/>
                        </wps:cNvSpPr>
                        <wps:spPr bwMode="auto">
                          <a:xfrm>
                            <a:off x="6123" y="8930"/>
                            <a:ext cx="3373" cy="318"/>
                          </a:xfrm>
                          <a:prstGeom prst="accentCallout1">
                            <a:avLst>
                              <a:gd name="adj1" fmla="val 56602"/>
                              <a:gd name="adj2" fmla="val -3556"/>
                              <a:gd name="adj3" fmla="val 106602"/>
                              <a:gd name="adj4" fmla="val -70056"/>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8DFC64E" w14:textId="77777777" w:rsidR="00D55E5E" w:rsidRDefault="00D55E5E">
                              <w:pPr>
                                <w:pStyle w:val="iTableBody"/>
                                <w:rPr>
                                  <w:color w:val="FF0000"/>
                                </w:rPr>
                              </w:pPr>
                              <w:r>
                                <w:rPr>
                                  <w:color w:val="FF0000"/>
                                </w:rPr>
                                <w:t>Text entry line</w:t>
                              </w:r>
                            </w:p>
                          </w:txbxContent>
                        </wps:txbx>
                        <wps:bodyPr rot="0" vert="horz" wrap="square" lIns="0" tIns="0" rIns="0" bIns="0" anchor="ctr" anchorCtr="0" upright="1">
                          <a:noAutofit/>
                        </wps:bodyPr>
                      </wps:wsp>
                      <wps:wsp>
                        <wps:cNvPr id="119" name="AutoShape 138"/>
                        <wps:cNvSpPr>
                          <a:spLocks/>
                        </wps:cNvSpPr>
                        <wps:spPr bwMode="auto">
                          <a:xfrm>
                            <a:off x="6123" y="10090"/>
                            <a:ext cx="3373" cy="563"/>
                          </a:xfrm>
                          <a:prstGeom prst="accentCallout1">
                            <a:avLst>
                              <a:gd name="adj1" fmla="val 31972"/>
                              <a:gd name="adj2" fmla="val -3556"/>
                              <a:gd name="adj3" fmla="val 18648"/>
                              <a:gd name="adj4" fmla="val -1903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14B4623" w14:textId="77777777" w:rsidR="00D55E5E" w:rsidRDefault="00D55E5E">
                              <w:pPr>
                                <w:pStyle w:val="iTableBody"/>
                                <w:rPr>
                                  <w:color w:val="FF0000"/>
                                </w:rPr>
                              </w:pPr>
                              <w:r>
                                <w:rPr>
                                  <w:color w:val="FF0000"/>
                                </w:rPr>
                                <w:t>Select from this list to assign an existing Label</w:t>
                              </w:r>
                            </w:p>
                          </w:txbxContent>
                        </wps:txbx>
                        <wps:bodyPr rot="0" vert="horz" wrap="square" lIns="0" tIns="0" rIns="0" bIns="0" anchor="ctr" anchorCtr="0" upright="1">
                          <a:noAutofit/>
                        </wps:bodyPr>
                      </wps:wsp>
                      <wps:wsp>
                        <wps:cNvPr id="120" name="AutoShape 140"/>
                        <wps:cNvSpPr>
                          <a:spLocks/>
                        </wps:cNvSpPr>
                        <wps:spPr bwMode="auto">
                          <a:xfrm>
                            <a:off x="6123" y="9329"/>
                            <a:ext cx="3373" cy="551"/>
                          </a:xfrm>
                          <a:prstGeom prst="accentCallout1">
                            <a:avLst>
                              <a:gd name="adj1" fmla="val 32667"/>
                              <a:gd name="adj2" fmla="val -3556"/>
                              <a:gd name="adj3" fmla="val 40292"/>
                              <a:gd name="adj4" fmla="val -67269"/>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3026D19B" w14:textId="77777777" w:rsidR="00D55E5E" w:rsidRDefault="00D55E5E">
                              <w:pPr>
                                <w:pStyle w:val="iTableBody"/>
                                <w:rPr>
                                  <w:color w:val="FF0000"/>
                                </w:rPr>
                              </w:pPr>
                              <w:r>
                                <w:rPr>
                                  <w:color w:val="FF0000"/>
                                </w:rPr>
                                <w:t>Select this or press Enter to create a new Label</w:t>
                              </w:r>
                            </w:p>
                          </w:txbxContent>
                        </wps:txbx>
                        <wps:bodyPr rot="0" vert="horz" wrap="square" lIns="0" tIns="0" rIns="0" bIns="0" anchor="ctr" anchorCtr="0" upright="1">
                          <a:noAutofit/>
                        </wps:bodyPr>
                      </wps:wsp>
                      <wps:wsp>
                        <wps:cNvPr id="121" name="AutoShape 139"/>
                        <wps:cNvSpPr>
                          <a:spLocks/>
                        </wps:cNvSpPr>
                        <wps:spPr bwMode="auto">
                          <a:xfrm>
                            <a:off x="5217" y="9675"/>
                            <a:ext cx="234" cy="1112"/>
                          </a:xfrm>
                          <a:prstGeom prst="rightBrace">
                            <a:avLst>
                              <a:gd name="adj1" fmla="val 39601"/>
                              <a:gd name="adj2" fmla="val 50000"/>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33" o:spid="_x0000_s1059" style="width:376pt;height:156.55pt;mso-position-horizontal-relative:char;mso-position-vertical-relative:line" coordorigin="1976,8353" coordsize="7520,3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">
                <o:lock v:ext="edit" aspectratio="t"/>
                <v:rect id="AutoShape 132" o:spid="_x0000_s1060" style="position:absolute;left:1976;top:8353;width:7520;height:31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3K5XwgAA&#10;ANwAAAAPAAAAZHJzL2Rvd25yZXYueG1sRE9Na8JAEL0X/A/LCL2UulFQJHUVEcRQBDFaz0N2mgSz&#10;szG7JvHfu4WCt3m8z1mselOJlhpXWlYwHkUgiDOrS84VnE/bzzkI55E1VpZJwYMcrJaDtwXG2nZ8&#10;pDb1uQgh7GJUUHhfx1K6rCCDbmRr4sD92sagD7DJpW6wC+GmkpMomkmDJYeGAmvaFJRd07tR0GWH&#10;9nLa7+Th45JYviW3TfrzrdT7sF9/gfDU+5f4353oMH88hb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crlfCAAAA3AAAAA8AAAAAAAAAAAAAAAAAlwIAAGRycy9kb3du&#10;cmV2LnhtbFBLBQYAAAAABAAEAPUAAACGAwAAAAA=&#10;" filled="f" stroked="f">
                  <o:lock v:ext="edit" aspectratio="t" text="t"/>
                </v:rect>
                <v:shape id="Picture 135" o:spid="_x0000_s1061" type="#_x0000_t75" style="position:absolute;left:1976;top:8354;width:7297;height: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E&#10;aITDAAAA3AAAAA8AAABkcnMvZG93bnJldi54bWxET01rAjEQvQv9D2EK3mqiVJHVKFJoKawXtRW9&#10;DZtxd3EzWZJU1/76Rih4m8f7nPmys424kA+1Yw3DgQJBXDhTc6nha/f+MgURIrLBxjFpuFGA5eKp&#10;N8fMuCtv6LKNpUghHDLUUMXYZlKGoiKLYeBa4sSdnLcYE/SlNB6vKdw2cqTURFqsOTVU2NJbRcV5&#10;+2M1fPv8cCx/x/vph8LX9ajJi4PKte4/d6sZiEhdfIj/3Z8mzR9O4P5Muk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YRohMMAAADcAAAADwAAAAAAAAAAAAAAAACcAgAA&#10;ZHJzL2Rvd25yZXYueG1sUEsFBgAAAAAEAAQA9wAAAIwDAAAAAA==&#10;">
                  <v:imagedata r:id="rId23" o:title=""/>
                </v:shape>
                <v:shape id="AutoShape 136" o:spid="_x0000_s1062" type="#_x0000_t44" style="position:absolute;left:6123;top:8494;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j50wwAA&#10;ANwAAAAPAAAAZHJzL2Rvd25yZXYueG1sRE/basJAEH0X+g/LFPoiZmOlVWJWKdIWH4rWywcM2WkS&#10;zM6G7DaXv3cFwbc5nOuk695UoqXGlZYVTKMYBHFmdcm5gvPpa7IA4TyyxsoyKRjIwXr1NEox0bbj&#10;A7VHn4sQwi5BBYX3dSKlywoy6CJbEwfuzzYGfYBNLnWDXQg3lXyN43dpsOTQUGBNm4Kyy/HfKOi+&#10;B6Mvu8/2x/rZfnySw/73baPUy3P/sQThqfcP8d291WH+dA63Z8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Hj50wwAAANwAAAAPAAAAAAAAAAAAAAAAAJcCAABkcnMvZG93&#10;bnJldi54bWxQSwUGAAAAAAQABAD1AAAAhwMAAAAA&#10;" adj="-5085,35796,-768,12226" filled="f" fillcolor="#bfbfbf" strokecolor="red" strokeweight="1pt">
                  <v:fill opacity="29555f"/>
                  <v:stroke startarrow="open"/>
                  <v:textbox inset="0,0,0,0">
                    <w:txbxContent>
                      <w:p w14:paraId="4A94FA96" w14:textId="77777777" w:rsidR="00D55E5E" w:rsidRDefault="00D55E5E">
                        <w:pPr>
                          <w:pStyle w:val="iTableBody"/>
                          <w:rPr>
                            <w:color w:val="FF0000"/>
                          </w:rPr>
                        </w:pPr>
                        <w:r w:rsidRPr="00147E07">
                          <w:rPr>
                            <w:color w:val="FF0000"/>
                          </w:rPr>
                          <w:t>Existing Data File Labels for this file</w:t>
                        </w:r>
                      </w:p>
                    </w:txbxContent>
                  </v:textbox>
                  <o:callout v:ext="edit" minusy="t"/>
                </v:shape>
                <v:shape id="AutoShape 137" o:spid="_x0000_s1063" type="#_x0000_t44" style="position:absolute;left:6123;top:8930;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QixwAA&#10;ANwAAAAPAAAAZHJzL2Rvd25yZXYueG1sRI9Pa8MwDMXvg30Ho8EuY3WaQRlp3VIGhUEH65+xXkWs&#10;JdliObW9Nvn21aHQm8R7eu+n2aJ3rTpRiI1nA+NRBoq49LbhysDXfvX8CiomZIutZzIwUITF/P5u&#10;hoX1Z97SaZcqJSEcCzRQp9QVWseyJodx5Dti0X58cJhkDZW2Ac8S7lqdZ9lEO2xYGmrs6K2m8m/3&#10;7wwcJ/nHd1iuj+thWP3mm8/D055ejHl86JdTUIn6dDNfr9+t4I+FVp6RCfT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3MEIscAAADcAAAADwAAAAAAAAAAAAAAAACXAgAAZHJz&#10;L2Rvd25yZXYueG1sUEsFBgAAAAAEAAQA9QAAAIsDAAAAAA==&#10;" adj="-15132,23026,-768,12226" filled="f" fillcolor="#bfbfbf" strokecolor="red" strokeweight="1pt">
                  <v:fill opacity="29555f"/>
                  <v:stroke startarrow="open"/>
                  <v:textbox inset="0,0,0,0">
                    <w:txbxContent>
                      <w:p w14:paraId="48DFC64E" w14:textId="77777777" w:rsidR="00D55E5E" w:rsidRDefault="00D55E5E">
                        <w:pPr>
                          <w:pStyle w:val="iTableBody"/>
                          <w:rPr>
                            <w:color w:val="FF0000"/>
                          </w:rPr>
                        </w:pPr>
                        <w:r>
                          <w:rPr>
                            <w:color w:val="FF0000"/>
                          </w:rPr>
                          <w:t>Text entry line</w:t>
                        </w:r>
                      </w:p>
                    </w:txbxContent>
                  </v:textbox>
                  <o:callout v:ext="edit" minusy="t"/>
                </v:shape>
                <v:shape id="AutoShape 138" o:spid="_x0000_s1064" type="#_x0000_t44" style="position:absolute;left:6123;top:10090;width:3373;height:5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gMIwwAA&#10;ANwAAAAPAAAAZHJzL2Rvd25yZXYueG1sRE/JbsIwEL1X4h+sQeqtOHBAJcWgCrGLC4s4D/E0SYnH&#10;ke2SlK+vKyFxm6e3znjamkrcyPnSsoJ+LwFBnFldcq7gdFy8vYPwAVljZZkU/JKH6aTzMsZU24b3&#10;dDuEXMQQ9ikqKEKoUyl9VpBB37M1ceS+rDMYInS51A6bGG4qOUiSoTRYcmwosKZZQdn18GMUNBez&#10;n2/Wu+3Vr+bfl01yduf7UqnXbvv5ASJQG57ih3ut4/z+CP6fiRfIy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YgMIwwAAANwAAAAPAAAAAAAAAAAAAAAAAJcCAABkcnMvZG93&#10;bnJldi54bWxQSwUGAAAAAAQABAD1AAAAhwMAAAAA&#10;" adj="-4111,4028,-768,6906" filled="f" fillcolor="#bfbfbf" strokecolor="red" strokeweight="1pt">
                  <v:fill opacity="29555f"/>
                  <v:stroke startarrow="open"/>
                  <v:textbox inset="0,0,0,0">
                    <w:txbxContent>
                      <w:p w14:paraId="414B4623" w14:textId="77777777" w:rsidR="00D55E5E" w:rsidRDefault="00D55E5E">
                        <w:pPr>
                          <w:pStyle w:val="iTableBody"/>
                          <w:rPr>
                            <w:color w:val="FF0000"/>
                          </w:rPr>
                        </w:pPr>
                        <w:r>
                          <w:rPr>
                            <w:color w:val="FF0000"/>
                          </w:rPr>
                          <w:t>Select from this list to assign an existing Label</w:t>
                        </w:r>
                      </w:p>
                    </w:txbxContent>
                  </v:textbox>
                </v:shape>
                <v:shape id="AutoShape 140" o:spid="_x0000_s1065" type="#_x0000_t44" style="position:absolute;left:6123;top:9329;width:3373;height:5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zXImxgAA&#10;ANwAAAAPAAAAZHJzL2Rvd25yZXYueG1sRI9Ba8JAEIXvhf6HZQre6qaCRVJXKYWCFwVTFXObZqdJ&#10;aHY27K4m/vvOoeBthvfmvW+W69F16kohtp4NvEwzUMSVty3XBg5fn88LUDEhW+w8k4EbRVivHh+W&#10;mFs/8J6uRaqVhHDM0UCTUp9rHauGHMap74lF+/HBYZI11NoGHCTcdXqWZa/aYcvS0GBPHw1Vv8XF&#10;GYi3odjOu3N5CbvT+H08lfP9ojRm8jS+v4FKNKa7+f96YwV/JvjyjE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zXImxgAAANwAAAAPAAAAAAAAAAAAAAAAAJcCAABkcnMv&#10;ZG93bnJldi54bWxQSwUGAAAAAAQABAD1AAAAigMAAAAA&#10;" adj="-14530,8703,-768,7056" filled="f" fillcolor="#bfbfbf" strokecolor="red" strokeweight="1pt">
                  <v:fill opacity="29555f"/>
                  <v:stroke startarrow="open"/>
                  <v:textbox inset="0,0,0,0">
                    <w:txbxContent>
                      <w:p w14:paraId="3026D19B" w14:textId="77777777" w:rsidR="00D55E5E" w:rsidRDefault="00D55E5E">
                        <w:pPr>
                          <w:pStyle w:val="iTableBody"/>
                          <w:rPr>
                            <w:color w:val="FF0000"/>
                          </w:rPr>
                        </w:pPr>
                        <w:r>
                          <w:rPr>
                            <w:color w:val="FF0000"/>
                          </w:rPr>
                          <w:t>Select this or press Enter to create a new Label</w:t>
                        </w:r>
                      </w:p>
                    </w:txbxContent>
                  </v:textbox>
                  <o:callout v:ext="edit" minusy="t"/>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9" o:spid="_x0000_s1066" type="#_x0000_t88" style="position:absolute;left:5217;top:9675;width:234;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0FUcwwAA&#10;ANwAAAAPAAAAZHJzL2Rvd25yZXYueG1sRE9Na8JAEL0X+h+WKfRSzCahiKRZRRShXgo1eh+zYzY0&#10;Oxuz25j++26h4G0e73PK1WQ7MdLgW8cKsiQFQVw73XKj4FjtZgsQPiBr7ByTgh/ysFo+PpRYaHfj&#10;TxoPoRExhH2BCkwIfSGlrw1Z9InriSN3cYPFEOHQSD3gLYbbTuZpOpcWW44NBnvaGKq/Dt9WwX5z&#10;vm4/1q+nrUmrUZ/3p/zlkin1/DSt30AEmsJd/O9+13F+ns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0FUcwwAAANwAAAAPAAAAAAAAAAAAAAAAAJcCAABkcnMvZG93&#10;bnJldi54bWxQSwUGAAAAAAQABAD1AAAAhwMAAAAA&#10;" fillcolor="white [3212]" strokecolor="red" strokeweight="1pt"/>
                <w10:anchorlock/>
              </v:group>
            </w:pict>
          </mc:Fallback>
        </mc:AlternateContent>
      </w:r>
    </w:p>
    <w:p w14:paraId="6E423D68" w14:textId="77777777"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14:paraId="7E3AA308" w14:textId="77777777"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14:paraId="2A8D6B9C" w14:textId="77777777"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14:paraId="0E660356" w14:textId="77777777" w:rsidR="00B22976" w:rsidRDefault="009034FE" w:rsidP="00415DC9">
      <w:pPr>
        <w:pStyle w:val="iNormal"/>
      </w:pPr>
      <w:r>
        <w:t>An e</w:t>
      </w:r>
      <w:r w:rsidR="00B22976">
        <w:t>xi</w:t>
      </w:r>
      <w:r>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14:paraId="7A9AAE8A" w14:textId="77777777" w:rsidR="00680CE3" w:rsidRDefault="00680CE3" w:rsidP="00B6457B">
      <w:pPr>
        <w:pStyle w:val="iHeading2"/>
      </w:pPr>
      <w:bookmarkStart w:id="601" w:name="_Toc260576724"/>
      <w:r>
        <w:t>Signing Out</w:t>
      </w:r>
      <w:bookmarkEnd w:id="596"/>
      <w:bookmarkEnd w:id="597"/>
      <w:bookmarkEnd w:id="601"/>
    </w:p>
    <w:p w14:paraId="1B26DC18" w14:textId="77777777"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14:paraId="3CD65737" w14:textId="77777777" w:rsidR="00351BB3" w:rsidRDefault="00E464DC">
      <w:pPr>
        <w:pStyle w:val="iFigureCaption"/>
      </w:pPr>
      <w:r>
        <w:rPr>
          <w:noProof/>
          <w:lang w:val="en-US"/>
        </w:rPr>
        <w:lastRenderedPageBreak/>
        <w:drawing>
          <wp:inline distT="0" distB="0" distL="0" distR="0" wp14:anchorId="4B054890" wp14:editId="24BDA9DC">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14:paraId="05DCB24D" w14:textId="77777777"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E511C5">
        <w:rPr>
          <w:lang w:eastAsia="ja-JP"/>
        </w:rPr>
        <w:t>DC21</w:t>
      </w:r>
      <w:r>
        <w:rPr>
          <w:lang w:eastAsia="ja-JP"/>
        </w:rPr>
        <w:t xml:space="preserve"> session.</w:t>
      </w:r>
    </w:p>
    <w:p w14:paraId="7EB0D4DD" w14:textId="77777777" w:rsidR="00CE7E45" w:rsidRDefault="00CE7E45" w:rsidP="00B6457B">
      <w:pPr>
        <w:pStyle w:val="iHeading2"/>
      </w:pPr>
      <w:bookmarkStart w:id="602" w:name="_Ref351623286"/>
      <w:bookmarkStart w:id="603" w:name="_Ref351623309"/>
      <w:bookmarkStart w:id="604" w:name="_Ref352848230"/>
      <w:bookmarkStart w:id="605" w:name="_Toc260576725"/>
      <w:r>
        <w:t xml:space="preserve">Changing Your </w:t>
      </w:r>
      <w:r w:rsidR="00775E84">
        <w:t xml:space="preserve">User </w:t>
      </w:r>
      <w:r>
        <w:t>Settings</w:t>
      </w:r>
      <w:bookmarkEnd w:id="602"/>
      <w:bookmarkEnd w:id="603"/>
      <w:bookmarkEnd w:id="604"/>
      <w:bookmarkEnd w:id="605"/>
    </w:p>
    <w:p w14:paraId="60E31885" w14:textId="77777777"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14:paraId="03309870" w14:textId="77777777" w:rsidR="00680CE3" w:rsidRPr="00680CE3" w:rsidRDefault="00680CE3" w:rsidP="00680CE3">
      <w:pPr>
        <w:pStyle w:val="iNormal"/>
        <w:rPr>
          <w:lang w:eastAsia="ja-JP"/>
        </w:rPr>
      </w:pPr>
      <w:r>
        <w:rPr>
          <w:lang w:eastAsia="ja-JP"/>
        </w:rPr>
        <w:t xml:space="preserve">When finished, click on the Home </w:t>
      </w:r>
      <w:r w:rsidR="005F0160">
        <w:rPr>
          <w:noProof/>
          <w:lang w:val="en-US"/>
        </w:rPr>
        <w:drawing>
          <wp:inline distT="0" distB="0" distL="0" distR="0" wp14:anchorId="1B2A25D4" wp14:editId="3AFA05BD">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14:paraId="7A54A64C" w14:textId="77777777" w:rsidR="00CE7E45" w:rsidRDefault="00CE7E45" w:rsidP="00CE7E45">
      <w:pPr>
        <w:pStyle w:val="iHeading3"/>
      </w:pPr>
      <w:bookmarkStart w:id="606" w:name="_Toc260576726"/>
      <w:r>
        <w:t>Overview Tab</w:t>
      </w:r>
      <w:bookmarkEnd w:id="606"/>
    </w:p>
    <w:p w14:paraId="1C7CB8DC" w14:textId="77777777" w:rsidR="00A04BDA" w:rsidRDefault="00A04BDA" w:rsidP="00A04BDA">
      <w:pPr>
        <w:pStyle w:val="iNormal"/>
      </w:pPr>
      <w:r>
        <w:t xml:space="preserve">This tab displays a summary of your </w:t>
      </w:r>
      <w:r w:rsidR="001902BA">
        <w:t>User</w:t>
      </w:r>
      <w:r>
        <w:t xml:space="preserve"> information.</w:t>
      </w:r>
    </w:p>
    <w:p w14:paraId="77CC9514" w14:textId="77777777" w:rsidR="00402AB6" w:rsidRPr="001E69B1" w:rsidRDefault="005F0160" w:rsidP="001E69B1">
      <w:pPr>
        <w:pStyle w:val="iFigureCaption"/>
      </w:pPr>
      <w:r>
        <w:rPr>
          <w:noProof/>
          <w:lang w:val="en-US"/>
        </w:rPr>
        <w:drawing>
          <wp:inline distT="0" distB="0" distL="0" distR="0" wp14:anchorId="24BB07B1" wp14:editId="3622D796">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5"/>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809"/>
        <w:gridCol w:w="7471"/>
      </w:tblGrid>
      <w:tr w:rsidR="00402AB6" w:rsidRPr="00582270" w14:paraId="13452C44" w14:textId="77777777" w:rsidTr="00582270">
        <w:tc>
          <w:tcPr>
            <w:tcW w:w="1809" w:type="dxa"/>
            <w:shd w:val="clear" w:color="auto" w:fill="auto"/>
          </w:tcPr>
          <w:p w14:paraId="7E801334" w14:textId="77777777" w:rsidR="00402AB6" w:rsidRPr="00582270" w:rsidRDefault="00402AB6" w:rsidP="00582270">
            <w:pPr>
              <w:pStyle w:val="iNormal"/>
              <w:jc w:val="left"/>
            </w:pPr>
            <w:r w:rsidRPr="00582270">
              <w:t>User Name</w:t>
            </w:r>
          </w:p>
        </w:tc>
        <w:tc>
          <w:tcPr>
            <w:tcW w:w="7471" w:type="dxa"/>
            <w:shd w:val="clear" w:color="auto" w:fill="auto"/>
          </w:tcPr>
          <w:p w14:paraId="126DA44F" w14:textId="77777777" w:rsidR="00402AB6" w:rsidRPr="00582270" w:rsidRDefault="00402AB6" w:rsidP="003C7A76">
            <w:pPr>
              <w:pStyle w:val="iNormal"/>
            </w:pPr>
            <w:r w:rsidRPr="00582270">
              <w:t>Your valid email address which you use for logging on.</w:t>
            </w:r>
          </w:p>
        </w:tc>
      </w:tr>
      <w:tr w:rsidR="00402AB6" w:rsidRPr="00582270" w14:paraId="1D3BE09A" w14:textId="77777777" w:rsidTr="00582270">
        <w:tc>
          <w:tcPr>
            <w:tcW w:w="1809" w:type="dxa"/>
            <w:shd w:val="clear" w:color="auto" w:fill="auto"/>
          </w:tcPr>
          <w:p w14:paraId="5FBFDDB4"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5EA93AA6" w14:textId="77777777" w:rsidR="00402AB6" w:rsidRPr="00582270" w:rsidRDefault="00402AB6" w:rsidP="003C7A76">
            <w:pPr>
              <w:pStyle w:val="iNormal"/>
            </w:pPr>
            <w:r w:rsidRPr="00582270">
              <w:t>Your name.</w:t>
            </w:r>
          </w:p>
        </w:tc>
      </w:tr>
      <w:tr w:rsidR="00402AB6" w:rsidRPr="00582270" w14:paraId="3F0EBF73" w14:textId="77777777" w:rsidTr="00780AF6">
        <w:tc>
          <w:tcPr>
            <w:tcW w:w="1809" w:type="dxa"/>
            <w:shd w:val="clear" w:color="auto" w:fill="auto"/>
          </w:tcPr>
          <w:p w14:paraId="1D2435CF" w14:textId="77777777" w:rsidR="00402AB6" w:rsidRPr="00582270" w:rsidRDefault="00402AB6" w:rsidP="00582270">
            <w:pPr>
              <w:pStyle w:val="iNormal"/>
              <w:jc w:val="left"/>
            </w:pPr>
            <w:r w:rsidRPr="00582270">
              <w:t>API Token</w:t>
            </w:r>
          </w:p>
        </w:tc>
        <w:tc>
          <w:tcPr>
            <w:tcW w:w="7471" w:type="dxa"/>
            <w:shd w:val="clear" w:color="auto" w:fill="auto"/>
          </w:tcPr>
          <w:p w14:paraId="11311314" w14:textId="77777777"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003F0751">
              <w:t>F</w:t>
            </w:r>
            <w:r w:rsidR="003F0751" w:rsidRPr="00582270">
              <w:t>or instructions on using the HTML API</w:t>
            </w:r>
            <w:r w:rsidR="003F0751">
              <w:t>, s</w:t>
            </w:r>
            <w:r w:rsidRPr="00582270">
              <w:t xml:space="preserve">ee the API definition on the GitHUB </w:t>
            </w:r>
            <w:r w:rsidR="003F0751">
              <w:t xml:space="preserve">repository by going to </w:t>
            </w:r>
            <w:r w:rsidR="004F4F42">
              <w:fldChar w:fldCharType="begin"/>
            </w:r>
            <w:r w:rsidR="004F4F42">
              <w:instrText xml:space="preserve"> HYPERLINK "https://github.com/IntersectAustralia/dc21-doc/blob/master/README.md" </w:instrText>
            </w:r>
            <w:r w:rsidR="004F4F42">
              <w:fldChar w:fldCharType="separate"/>
            </w:r>
            <w:r w:rsidR="003F0751" w:rsidRPr="005A2324">
              <w:rPr>
                <w:rStyle w:val="Hyperlink"/>
              </w:rPr>
              <w:t>https://github.com/IntersectAustralia/dc21-doc/blob/master/README.md</w:t>
            </w:r>
            <w:r w:rsidR="004F4F42">
              <w:rPr>
                <w:rStyle w:val="Hyperlink"/>
              </w:rPr>
              <w:fldChar w:fldCharType="end"/>
            </w:r>
            <w:r w:rsidR="003F0751">
              <w:t xml:space="preserve"> and selecting the API Uploader link for your DC21 version. From that page, select the File Upload API definition link.</w:t>
            </w:r>
          </w:p>
          <w:p w14:paraId="22B5A7AE" w14:textId="77777777"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14:paraId="2DEE87A4" w14:textId="77777777"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w:t>
            </w:r>
            <w:r w:rsidRPr="00582270">
              <w:lastRenderedPageBreak/>
              <w:t>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of </w:t>
            </w:r>
            <w:r w:rsidR="00371148" w:rsidRPr="00371148">
              <w:rPr>
                <w:rStyle w:val="iButtonBlue"/>
              </w:rPr>
              <w:t> Generate Token </w:t>
            </w:r>
            <w:r w:rsidR="00371148">
              <w:t xml:space="preserve"> </w:t>
            </w:r>
            <w:r w:rsidRPr="00582270">
              <w:t>if a valid token is available.</w:t>
            </w:r>
          </w:p>
          <w:p w14:paraId="32D678B8"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68E1F206" w14:textId="77777777"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14:paraId="33D36E81" w14:textId="77777777" w:rsidR="00CE7E45" w:rsidRDefault="00CE7E45" w:rsidP="00CE7E45">
      <w:pPr>
        <w:pStyle w:val="iHeading3"/>
      </w:pPr>
      <w:bookmarkStart w:id="607" w:name="_Toc260576727"/>
      <w:r>
        <w:lastRenderedPageBreak/>
        <w:t>Edit Details Tab</w:t>
      </w:r>
      <w:bookmarkEnd w:id="607"/>
    </w:p>
    <w:p w14:paraId="51430887" w14:textId="77777777"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14:paraId="13AB0FB1" w14:textId="77777777" w:rsidR="001E69B1" w:rsidRDefault="005F0160" w:rsidP="001E69B1">
      <w:pPr>
        <w:pStyle w:val="iFigureCaption"/>
      </w:pPr>
      <w:r>
        <w:rPr>
          <w:b w:val="0"/>
          <w:noProof/>
          <w:lang w:val="en-US"/>
        </w:rPr>
        <w:drawing>
          <wp:inline distT="0" distB="0" distL="0" distR="0" wp14:anchorId="71B55780" wp14:editId="54EACAAD">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6"/>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14:paraId="2485BB51" w14:textId="77777777"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14:paraId="396FC6E0" w14:textId="77777777"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14:paraId="102D5EE9" w14:textId="77777777" w:rsidR="00CE7E45" w:rsidRDefault="00CE7E45" w:rsidP="00CE7E45">
      <w:pPr>
        <w:pStyle w:val="iHeading3"/>
      </w:pPr>
      <w:bookmarkStart w:id="608" w:name="_Toc260576728"/>
      <w:r>
        <w:t>Change Password Tab</w:t>
      </w:r>
      <w:bookmarkEnd w:id="608"/>
    </w:p>
    <w:p w14:paraId="379EDAD3" w14:textId="77777777" w:rsidR="005A637A" w:rsidRDefault="00402AB6" w:rsidP="00775E84">
      <w:pPr>
        <w:pStyle w:val="iNormal"/>
        <w:rPr>
          <w:lang w:eastAsia="ja-JP"/>
        </w:rPr>
      </w:pPr>
      <w:r>
        <w:rPr>
          <w:lang w:eastAsia="ja-JP"/>
        </w:rPr>
        <w:t>Use this tab to c</w:t>
      </w:r>
      <w:r w:rsidR="005A637A">
        <w:rPr>
          <w:lang w:eastAsia="ja-JP"/>
        </w:rPr>
        <w:t>hange your logon password.</w:t>
      </w:r>
    </w:p>
    <w:p w14:paraId="643DA3BF" w14:textId="77777777" w:rsidR="001E69B1" w:rsidRDefault="005F0160" w:rsidP="001E69B1">
      <w:pPr>
        <w:pStyle w:val="iFigureCaption"/>
      </w:pPr>
      <w:r>
        <w:rPr>
          <w:b w:val="0"/>
          <w:noProof/>
          <w:lang w:val="en-US"/>
        </w:rPr>
        <w:lastRenderedPageBreak/>
        <w:drawing>
          <wp:inline distT="0" distB="0" distL="0" distR="0" wp14:anchorId="4E6E2E61" wp14:editId="73F62FC7">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7"/>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14:paraId="2BBFC116" w14:textId="77777777" w:rsidR="005A637A" w:rsidRDefault="005A637A" w:rsidP="00775E84">
      <w:pPr>
        <w:pStyle w:val="iNormal"/>
      </w:pPr>
      <w:r w:rsidRPr="00320DEE">
        <w:t>Passwords must</w:t>
      </w:r>
      <w:r>
        <w:t xml:space="preserve"> be between 6-20 characters and contain at least one each of: an uppercase letter; a lowercase letter; a digit and a symbol.</w:t>
      </w:r>
    </w:p>
    <w:p w14:paraId="765F35A4" w14:textId="77777777"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14:paraId="3D99CDD0" w14:textId="77777777" w:rsidR="002E5280" w:rsidRDefault="002E5280" w:rsidP="002E5280">
      <w:pPr>
        <w:pStyle w:val="iHeading1"/>
      </w:pPr>
      <w:bookmarkStart w:id="609" w:name="_Ref377645911"/>
      <w:bookmarkStart w:id="610" w:name="_Ref377645937"/>
      <w:bookmarkStart w:id="611" w:name="_Ref351965449"/>
      <w:bookmarkStart w:id="612" w:name="_Ref351965455"/>
      <w:bookmarkStart w:id="613" w:name="_Toc233706950"/>
      <w:bookmarkStart w:id="614" w:name="_Ref377554348"/>
      <w:bookmarkStart w:id="615" w:name="_Ref351719024"/>
      <w:bookmarkStart w:id="616" w:name="_Toc260576729"/>
      <w:r>
        <w:lastRenderedPageBreak/>
        <w:t>Organisational Units and Projects</w:t>
      </w:r>
      <w:bookmarkEnd w:id="609"/>
      <w:bookmarkEnd w:id="610"/>
      <w:bookmarkEnd w:id="616"/>
    </w:p>
    <w:bookmarkEnd w:id="611"/>
    <w:bookmarkEnd w:id="612"/>
    <w:bookmarkEnd w:id="613"/>
    <w:bookmarkEnd w:id="614"/>
    <w:p w14:paraId="50797A81" w14:textId="77777777"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7115"/>
      </w:tblGrid>
      <w:tr w:rsidR="002E5280" w:rsidRPr="00D17255" w14:paraId="72E60739" w14:textId="77777777" w:rsidTr="002E5280">
        <w:tc>
          <w:tcPr>
            <w:tcW w:w="0" w:type="auto"/>
          </w:tcPr>
          <w:p w14:paraId="5F5D8DD0" w14:textId="77777777"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14:paraId="2316546F" w14:textId="77777777"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14:paraId="2AB1E112" w14:textId="77777777" w:rsidR="002E5280" w:rsidRDefault="002E5280" w:rsidP="002E5280">
            <w:pPr>
              <w:pStyle w:val="iNormal"/>
              <w:rPr>
                <w:lang w:eastAsia="ja-JP"/>
              </w:rPr>
            </w:pPr>
            <w:r>
              <w:rPr>
                <w:lang w:eastAsia="ja-JP"/>
              </w:rPr>
              <w:t>All Data Files uploaded to DC21 must be assigned to a Project. There can be many Data Files for each Project.</w:t>
            </w:r>
          </w:p>
          <w:p w14:paraId="0514329B" w14:textId="77777777"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14:paraId="6CCEF602" w14:textId="77777777" w:rsidTr="002E5280">
        <w:tc>
          <w:tcPr>
            <w:tcW w:w="0" w:type="auto"/>
          </w:tcPr>
          <w:p w14:paraId="7DB00845" w14:textId="77777777"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14:paraId="653A34ED" w14:textId="77777777" w:rsidR="002E5280" w:rsidRDefault="002E5280" w:rsidP="002E5280">
            <w:pPr>
              <w:pStyle w:val="iNormal"/>
              <w:rPr>
                <w:lang w:eastAsia="ja-JP"/>
              </w:rPr>
            </w:pPr>
            <w:r>
              <w:rPr>
                <w:lang w:eastAsia="ja-JP"/>
              </w:rPr>
              <w:t>An Organisational Unit is a group or facility within your organisation which is responsible for a number of Projects.</w:t>
            </w:r>
          </w:p>
          <w:p w14:paraId="050D5DAA" w14:textId="77777777"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14:paraId="5AC08DDB" w14:textId="77777777"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r w:rsidR="00C23447">
        <w:fldChar w:fldCharType="begin"/>
      </w:r>
      <w:r w:rsidR="00C23447">
        <w:instrText xml:space="preserve"> REF _Ref377982293 \r \h  \* MERGEFORMAT </w:instrText>
      </w:r>
      <w:r w:rsidR="00C23447">
        <w:fldChar w:fldCharType="separate"/>
      </w:r>
      <w:r w:rsidR="00443106" w:rsidRPr="00443106">
        <w:rPr>
          <w:rStyle w:val="CrossReference"/>
        </w:rPr>
        <w:t>11.5.1</w:t>
      </w:r>
      <w:r w:rsidR="00C23447">
        <w:fldChar w:fldCharType="end"/>
      </w:r>
      <w:r w:rsidRPr="004E3F53">
        <w:rPr>
          <w:rStyle w:val="CrossReference"/>
        </w:rPr>
        <w:t xml:space="preserve"> </w:t>
      </w:r>
      <w:r w:rsidR="00C23447">
        <w:fldChar w:fldCharType="begin"/>
      </w:r>
      <w:r w:rsidR="00C23447">
        <w:instrText xml:space="preserve"> REF _Ref377982293 \h  \* MERGEFORMAT </w:instrText>
      </w:r>
      <w:r w:rsidR="00C23447">
        <w:fldChar w:fldCharType="separate"/>
      </w:r>
      <w:r w:rsidR="00443106" w:rsidRPr="00443106">
        <w:rPr>
          <w:rStyle w:val="CrossReference"/>
        </w:rPr>
        <w:t>System Configuration parameters</w:t>
      </w:r>
      <w:r w:rsidR="00C23447">
        <w:fldChar w:fldCharType="end"/>
      </w:r>
      <w:r>
        <w:rPr>
          <w:lang w:eastAsia="ja-JP"/>
        </w:rPr>
        <w:t>.</w:t>
      </w:r>
    </w:p>
    <w:p w14:paraId="280EF063" w14:textId="77777777" w:rsidR="00010167" w:rsidRDefault="00A5049D" w:rsidP="00010167">
      <w:pPr>
        <w:pStyle w:val="iFigureCaption"/>
      </w:pPr>
      <w:r>
        <w:rPr>
          <w:noProof/>
          <w:lang w:val="en-US"/>
        </w:rPr>
        <mc:AlternateContent>
          <mc:Choice Requires="wpg">
            <w:drawing>
              <wp:inline distT="0" distB="0" distL="0" distR="0" wp14:anchorId="4693DEC0" wp14:editId="31D55686">
                <wp:extent cx="4306570" cy="3389630"/>
                <wp:effectExtent l="0" t="0" r="0" b="1270"/>
                <wp:docPr id="104" name="Group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06570" cy="3389630"/>
                          <a:chOff x="3700" y="4701"/>
                          <a:chExt cx="6782" cy="5338"/>
                        </a:xfrm>
                      </wpg:grpSpPr>
                      <wps:wsp>
                        <wps:cNvPr id="106" name="AutoShape 233"/>
                        <wps:cNvSpPr>
                          <a:spLocks noChangeAspect="1" noChangeArrowheads="1" noTextEdit="1"/>
                        </wps:cNvSpPr>
                        <wps:spPr bwMode="auto">
                          <a:xfrm>
                            <a:off x="3700" y="4701"/>
                            <a:ext cx="6782" cy="5338"/>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4"/>
                        <wps:cNvSpPr>
                          <a:spLocks noChangeArrowheads="1"/>
                        </wps:cNvSpPr>
                        <wps:spPr bwMode="auto">
                          <a:xfrm>
                            <a:off x="6213" y="6658"/>
                            <a:ext cx="1752" cy="869"/>
                          </a:xfrm>
                          <a:prstGeom prst="rect">
                            <a:avLst/>
                          </a:prstGeom>
                          <a:solidFill>
                            <a:schemeClr val="bg1">
                              <a:lumMod val="100000"/>
                              <a:lumOff val="0"/>
                            </a:schemeClr>
                          </a:solidFill>
                          <a:ln w="12700">
                            <a:solidFill>
                              <a:srgbClr val="FF0000"/>
                            </a:solidFill>
                            <a:miter lim="800000"/>
                            <a:headEnd/>
                            <a:tailEnd/>
                          </a:ln>
                        </wps:spPr>
                        <wps:txbx>
                          <w:txbxContent>
                            <w:p w14:paraId="358B7BE5" w14:textId="77777777" w:rsidR="00D55E5E" w:rsidRDefault="00D55E5E" w:rsidP="00010167">
                              <w:pPr>
                                <w:pStyle w:val="iTableBody"/>
                                <w:jc w:val="center"/>
                              </w:pPr>
                              <w:r>
                                <w:t>Project</w:t>
                              </w:r>
                            </w:p>
                          </w:txbxContent>
                        </wps:txbx>
                        <wps:bodyPr rot="0" vert="horz" wrap="square" lIns="91440" tIns="45720" rIns="91440" bIns="45720" anchor="t" anchorCtr="0" upright="1">
                          <a:noAutofit/>
                        </wps:bodyPr>
                      </wps:wsp>
                      <wps:wsp>
                        <wps:cNvPr id="108" name="AutoShape 235"/>
                        <wps:cNvCnPr>
                          <a:cxnSpLocks noChangeShapeType="1"/>
                        </wps:cNvCnPr>
                        <wps:spPr bwMode="auto">
                          <a:xfrm flipH="1" flipV="1">
                            <a:off x="7089" y="7527"/>
                            <a:ext cx="11" cy="8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36"/>
                        <wps:cNvSpPr txBox="1">
                          <a:spLocks noChangeArrowheads="1"/>
                        </wps:cNvSpPr>
                        <wps:spPr bwMode="auto">
                          <a:xfrm>
                            <a:off x="7305" y="7620"/>
                            <a:ext cx="3044"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386865B" w14:textId="77777777" w:rsidR="00D55E5E" w:rsidRDefault="00D55E5E"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wps:txbx>
                        <wps:bodyPr rot="0" vert="horz" wrap="square" lIns="91440" tIns="45720" rIns="91440" bIns="45720" anchor="t" anchorCtr="0" upright="1">
                          <a:noAutofit/>
                        </wps:bodyPr>
                      </wps:wsp>
                      <wps:wsp>
                        <wps:cNvPr id="110" name="AutoShape 237"/>
                        <wps:cNvSpPr>
                          <a:spLocks noChangeArrowheads="1"/>
                        </wps:cNvSpPr>
                        <wps:spPr bwMode="auto">
                          <a:xfrm>
                            <a:off x="6321" y="8397"/>
                            <a:ext cx="1557" cy="1440"/>
                          </a:xfrm>
                          <a:prstGeom prst="can">
                            <a:avLst>
                              <a:gd name="adj" fmla="val 25000"/>
                            </a:avLst>
                          </a:prstGeom>
                          <a:solidFill>
                            <a:schemeClr val="bg1">
                              <a:lumMod val="100000"/>
                              <a:lumOff val="0"/>
                            </a:schemeClr>
                          </a:solidFill>
                          <a:ln w="12700">
                            <a:solidFill>
                              <a:srgbClr val="FF0000"/>
                            </a:solidFill>
                            <a:round/>
                            <a:headEnd/>
                            <a:tailEnd/>
                          </a:ln>
                        </wps:spPr>
                        <wps:txbx>
                          <w:txbxContent>
                            <w:p w14:paraId="324D8505" w14:textId="77777777" w:rsidR="00D55E5E" w:rsidRDefault="00D55E5E" w:rsidP="00010167">
                              <w:pPr>
                                <w:pStyle w:val="iTableBody"/>
                                <w:jc w:val="center"/>
                              </w:pPr>
                              <w:r>
                                <w:t>Data File</w:t>
                              </w:r>
                            </w:p>
                          </w:txbxContent>
                        </wps:txbx>
                        <wps:bodyPr rot="0" vert="horz" wrap="square" lIns="91440" tIns="45720" rIns="91440" bIns="45720" anchor="t" anchorCtr="0" upright="1">
                          <a:noAutofit/>
                        </wps:bodyPr>
                      </wps:wsp>
                      <wps:wsp>
                        <wps:cNvPr id="111" name="Text Box 238"/>
                        <wps:cNvSpPr txBox="1">
                          <a:spLocks noChangeArrowheads="1"/>
                        </wps:cNvSpPr>
                        <wps:spPr bwMode="auto">
                          <a:xfrm>
                            <a:off x="7305" y="5780"/>
                            <a:ext cx="304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7E3CBD3" w14:textId="77777777" w:rsidR="00D55E5E" w:rsidRDefault="00D55E5E"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wps:txbx>
                        <wps:bodyPr rot="0" vert="horz" wrap="square" lIns="91440" tIns="45720" rIns="91440" bIns="45720" anchor="t" anchorCtr="0" upright="1">
                          <a:noAutofit/>
                        </wps:bodyPr>
                      </wps:wsp>
                      <wps:wsp>
                        <wps:cNvPr id="112" name="Rectangle 239"/>
                        <wps:cNvSpPr>
                          <a:spLocks noChangeArrowheads="1"/>
                        </wps:cNvSpPr>
                        <wps:spPr bwMode="auto">
                          <a:xfrm>
                            <a:off x="6213" y="4870"/>
                            <a:ext cx="1752" cy="819"/>
                          </a:xfrm>
                          <a:prstGeom prst="rect">
                            <a:avLst/>
                          </a:prstGeom>
                          <a:solidFill>
                            <a:schemeClr val="bg1">
                              <a:lumMod val="100000"/>
                              <a:lumOff val="0"/>
                            </a:schemeClr>
                          </a:solidFill>
                          <a:ln w="12700">
                            <a:solidFill>
                              <a:srgbClr val="FF0000"/>
                            </a:solidFill>
                            <a:miter lim="800000"/>
                            <a:headEnd/>
                            <a:tailEnd/>
                          </a:ln>
                        </wps:spPr>
                        <wps:txbx>
                          <w:txbxContent>
                            <w:p w14:paraId="491E1F71" w14:textId="77777777" w:rsidR="00D55E5E" w:rsidRPr="00047DE7" w:rsidRDefault="00D55E5E" w:rsidP="00010167">
                              <w:pPr>
                                <w:pStyle w:val="iTableBody"/>
                                <w:jc w:val="center"/>
                              </w:pPr>
                              <w:r>
                                <w:t>Organisational Unit</w:t>
                              </w:r>
                            </w:p>
                          </w:txbxContent>
                        </wps:txbx>
                        <wps:bodyPr rot="0" vert="horz" wrap="square" lIns="91440" tIns="45720" rIns="91440" bIns="45720" anchor="t" anchorCtr="0" upright="1">
                          <a:noAutofit/>
                        </wps:bodyPr>
                      </wps:wsp>
                      <wps:wsp>
                        <wps:cNvPr id="113" name="AutoShape 240"/>
                        <wps:cNvCnPr>
                          <a:cxnSpLocks noChangeShapeType="1"/>
                        </wps:cNvCnPr>
                        <wps:spPr bwMode="auto">
                          <a:xfrm flipV="1">
                            <a:off x="7089" y="5689"/>
                            <a:ext cx="1" cy="969"/>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67"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">
                <o:lock v:ext="edit" aspectratio="t"/>
                <v:rect id="AutoShape 233" o:spid="_x0000_s1068" style="position:absolute;left:3700;top:4701;width:6782;height:5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cwiwwAA&#10;ANwAAAAPAAAAZHJzL2Rvd25yZXYueG1sRE9NawIxEL0L/Q9hCt40aRdEVqPUlkrpoeiqPU83083i&#10;ZrLdpLr+eyMUepvH+5z5sneNOFEXas8aHsYKBHHpTc2Vhv3udTQFESKywcYzabhQgOXibjDH3Pgz&#10;b+lUxEqkEA45arAxtrmUobTkMIx9S5y4b985jAl2lTQdnlO4a+SjUhPpsObUYLGlZ0vlsfh1Gg7Z&#10;l30vsp/+Y6M+15fqZduuMqv18L5/moGI1Md/8Z/7zaT5agK3Z9IFcnE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cwiwwAAANwAAAAPAAAAAAAAAAAAAAAAAJcCAABkcnMvZG93&#10;bnJldi54bWxQSwUGAAAAAAQABAD1AAAAhwMAAAAA&#10;" fillcolor="#d8d8d8 [2732]" stroked="f">
                  <o:lock v:ext="edit" aspectratio="t" text="t"/>
                </v:rect>
                <v:rect id="Rectangle 234" o:spid="_x0000_s1069" style="position:absolute;left:6213;top:6658;width:1752;height:8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qi9wgAA&#10;ANwAAAAPAAAAZHJzL2Rvd25yZXYueG1sRE9Li8IwEL4L/ocwgpdlTethlWoUEcTFy+Lr4G22GZtq&#10;MylNVuu/N8KCt/n4njOdt7YSN2p86VhBOkhAEOdOl1woOOxXn2MQPiBrrByTggd5mM+6nSlm2t15&#10;S7ddKEQMYZ+hAhNCnUnpc0MW/cDVxJE7u8ZiiLAppG7wHsNtJYdJ8iUtlhwbDNa0NJRfd39WwfDn&#10;vPld82N7weqULsw1/Ritj0r1e+1iAiJQG97if/e3jvOTEbyeiR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CqL3CAAAA3AAAAA8AAAAAAAAAAAAAAAAAlwIAAGRycy9kb3du&#10;cmV2LnhtbFBLBQYAAAAABAAEAPUAAACGAwAAAAA=&#10;" fillcolor="white [3212]" strokecolor="red" strokeweight="1pt">
                  <v:textbox>
                    <w:txbxContent>
                      <w:p w14:paraId="358B7BE5" w14:textId="77777777" w:rsidR="00D55E5E" w:rsidRDefault="00D55E5E" w:rsidP="00010167">
                        <w:pPr>
                          <w:pStyle w:val="iTableBody"/>
                          <w:jc w:val="center"/>
                        </w:pPr>
                        <w:r>
                          <w:t>Project</w:t>
                        </w:r>
                      </w:p>
                    </w:txbxContent>
                  </v:textbox>
                </v:rect>
                <v:shapetype id="_x0000_t32" coordsize="21600,21600" o:spt="32" o:oned="t" path="m0,0l21600,21600e" filled="f">
                  <v:path arrowok="t" fillok="f" o:connecttype="none"/>
                  <o:lock v:ext="edit" shapetype="t"/>
                </v:shapetype>
                <v:shape id="AutoShape 235" o:spid="_x0000_s1070" type="#_x0000_t32" style="position:absolute;left:7089;top:7527;width:11;height:8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dLkcQAAADcAAAADwAAAGRycy9kb3ducmV2LnhtbESPQWvDMAyF74P9B6PCbqvTHpotq1tK&#10;YKwwBluaHyBiNQ6N5RB7Sfbvp8NgN4n39N6n/XHxvZpojF1gA5t1Boq4Cbbj1kB9eX18AhUTssU+&#10;MBn4oQjHw/3dHgsbZv6iqUqtkhCOBRpwKQ2F1rFx5DGuw0As2jWMHpOsY6vtiLOE+15vs2ynPXYs&#10;DQ4HKh01t+rbG+CYl3npnj8+r1NVbfP3eua32piH1XJ6AZVoSf/mv+uzFfxMaOUZmUAf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d0uRxAAAANwAAAAPAAAAAAAAAAAA&#10;AAAAAKECAABkcnMvZG93bnJldi54bWxQSwUGAAAAAAQABAD5AAAAkgMAAAAA&#10;" strokecolor="red" strokeweight="1pt">
                  <v:stroke endarrow="block"/>
                </v:shape>
                <v:shape id="Text Box 236" o:spid="_x0000_s1071" type="#_x0000_t202" style="position:absolute;left:7305;top:7620;width:3044;height: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eOmwAAA&#10;ANwAAAAPAAAAZHJzL2Rvd25yZXYueG1sRE/NagIxEL4LvkMYwYtoVg9FV6OIVOmp0OgDDJtxs7iZ&#10;LEm6rm/fFAq9zcf3O7vD4FrRU4iNZwXLRQGCuPKm4VrB7Xqer0HEhGyw9UwKXhThsB+Pdlga/+Qv&#10;6nWqRQ7hWKICm1JXShkrSw7jwnfEmbv74DBlGGppAj5zuGvlqijepMOGc4PFjk6Wqof+dgreL59O&#10;a796JN2G893O1ravo1LTyXDcgkg0pH/xn/vD5PnFBn6fyRfI/Q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XeOmwAAAANwAAAAPAAAAAAAAAAAAAAAAAJcCAABkcnMvZG93bnJl&#10;di54bWxQSwUGAAAAAAQABAD1AAAAhAMAAAAA&#10;" filled="f" stroked="f" strokecolor="red" strokeweight="1pt">
                  <v:textbox>
                    <w:txbxContent>
                      <w:p w14:paraId="4386865B" w14:textId="77777777" w:rsidR="00D55E5E" w:rsidRDefault="00D55E5E"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72" type="#_x0000_t22" style="position:absolute;left:6321;top:8397;width:1557;height:1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SGWxgAA&#10;ANwAAAAPAAAAZHJzL2Rvd25yZXYueG1sRI/NbsJADITvlXiHlZF6K5twQFVgQZQfiQNVVUA9W1mT&#10;pM16Q3YhoU9fHypxszXjmc+zRe9qdaM2VJ4NpKMEFHHubcWFgdNx+/IKKkRki7VnMnCnAIv54GmG&#10;mfUdf9LtEAslIRwyNFDG2GRah7wkh2HkG2LRzr51GGVtC21b7CTc1XqcJBPtsGJpKLGhVUn5z+Hq&#10;DHTvm1P99pVe1svf831PH+n+O2yNeR72yymoSH18mP+vd1bwU8GXZ2QCP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4SGWxgAAANwAAAAPAAAAAAAAAAAAAAAAAJcCAABkcnMv&#10;ZG93bnJldi54bWxQSwUGAAAAAAQABAD1AAAAigMAAAAA&#10;" fillcolor="white [3212]" strokecolor="red" strokeweight="1pt">
                  <v:textbox>
                    <w:txbxContent>
                      <w:p w14:paraId="324D8505" w14:textId="77777777" w:rsidR="00D55E5E" w:rsidRDefault="00D55E5E" w:rsidP="00010167">
                        <w:pPr>
                          <w:pStyle w:val="iTableBody"/>
                          <w:jc w:val="center"/>
                        </w:pPr>
                        <w:r>
                          <w:t>Data File</w:t>
                        </w:r>
                      </w:p>
                    </w:txbxContent>
                  </v:textbox>
                </v:shape>
                <v:shape id="Text Box 238" o:spid="_x0000_s1073" type="#_x0000_t202" style="position:absolute;left:7305;top:5780;width:3044;height: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nl9wAAA&#10;ANwAAAAPAAAAZHJzL2Rvd25yZXYueG1sRE/NisIwEL4v7DuEWdiLaFoPi1SjLIuKJ2GjDzA0Y1Ns&#10;JiWJtb69WRD2Nh/f76w2o+vEQCG2nhWUswIEce1Ny42C82k3XYCICdlg55kUPCjCZv3+tsLK+Dv/&#10;0qBTI3IIxwoV2JT6SspYW3IYZ74nztzFB4cpw9BIE/Cew10n50XxJR22nBss9vRjqb7qm1Ow3R+d&#10;1n5+TboLu4udLOzQRKU+P8bvJYhEY/oXv9wHk+eXJfw9ky+Q6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8nl9wAAAANwAAAAPAAAAAAAAAAAAAAAAAJcCAABkcnMvZG93bnJl&#10;di54bWxQSwUGAAAAAAQABAD1AAAAhAMAAAAA&#10;" filled="f" stroked="f" strokecolor="red" strokeweight="1pt">
                  <v:textbox>
                    <w:txbxContent>
                      <w:p w14:paraId="67E3CBD3" w14:textId="77777777" w:rsidR="00D55E5E" w:rsidRDefault="00D55E5E"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74" style="position:absolute;left:6213;top:4870;width:1752;height:8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LJ34wwAA&#10;ANwAAAAPAAAAZHJzL2Rvd25yZXYueG1sRE9Li8IwEL4L/ocwwl5kTduDStcoIiwue1l8HfY224xN&#10;tZmUJqv13xtB8DYf33Nmi87W4kKtrxwrSEcJCOLC6YpLBfvd5/sUhA/IGmvHpOBGHhbzfm+GuXZX&#10;3tBlG0oRQ9jnqMCE0ORS+sKQRT9yDXHkjq61GCJsS6lbvMZwW8ssScbSYsWxwWBDK0PFeftvFWQ/&#10;x++/Nd82J6x/06U5p8PJ+qDU26BbfoAI1IWX+On+0nF+msHjmXiB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LJ34wwAAANwAAAAPAAAAAAAAAAAAAAAAAJcCAABkcnMvZG93&#10;bnJldi54bWxQSwUGAAAAAAQABAD1AAAAhwMAAAAA&#10;" fillcolor="white [3212]" strokecolor="red" strokeweight="1pt">
                  <v:textbox>
                    <w:txbxContent>
                      <w:p w14:paraId="491E1F71" w14:textId="77777777" w:rsidR="00D55E5E" w:rsidRPr="00047DE7" w:rsidRDefault="00D55E5E" w:rsidP="00010167">
                        <w:pPr>
                          <w:pStyle w:val="iTableBody"/>
                          <w:jc w:val="center"/>
                        </w:pPr>
                        <w:r>
                          <w:t>Organisational Unit</w:t>
                        </w:r>
                      </w:p>
                    </w:txbxContent>
                  </v:textbox>
                </v:rect>
                <v:shape id="AutoShape 240" o:spid="_x0000_s1075" type="#_x0000_t32" style="position:absolute;left:7089;top:5689;width:1;height:9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8AKC8MAAADcAAAADwAAAGRycy9kb3ducmV2LnhtbERPTWvCQBC9C/0PyxR6Ed1oQUt0FSkU&#10;PJRatXgesmMSm50Nu1OT/vuuUPA2j/c5y3XvGnWlEGvPBibjDBRx4W3NpYGv49voBVQUZIuNZzLw&#10;SxHWq4fBEnPrO97T9SClSiEcczRQibS51rGoyGEc+5Y4cWcfHEqCodQ2YJfCXaOnWTbTDmtODRW2&#10;9FpR8X34cQbmQ/yYn96PTRc+99uLbE67mUyNeXrsNwtQQr3cxf/urU3zJ89weyZdoF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ACgvDAAAA3AAAAA8AAAAAAAAAAAAA&#10;AAAAoQIAAGRycy9kb3ducmV2LnhtbFBLBQYAAAAABAAEAPkAAACRAwAAAAA=&#10;" strokecolor="red" strokeweight="1pt">
                  <v:stroke endarrow="block"/>
                </v:shape>
                <w10:anchorlock/>
              </v:group>
            </w:pict>
          </mc:Fallback>
        </mc:AlternateContent>
      </w:r>
    </w:p>
    <w:p w14:paraId="6028DA08" w14:textId="77777777" w:rsidR="002E5280" w:rsidRDefault="002E5280" w:rsidP="002E5280">
      <w:pPr>
        <w:pStyle w:val="iNote"/>
      </w:pPr>
      <w:r>
        <w:lastRenderedPageBreak/>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14:paraId="1A415D78" w14:textId="77777777" w:rsidR="002E5280" w:rsidRDefault="002E5280" w:rsidP="002E5280">
      <w:pPr>
        <w:pStyle w:val="iNormal"/>
        <w:rPr>
          <w:lang w:eastAsia="ja-JP"/>
        </w:rPr>
      </w:pPr>
      <w:r>
        <w:rPr>
          <w:lang w:eastAsia="ja-JP"/>
        </w:rPr>
        <w:t>Organisational Unit entries are stored in a table, as are Project entries.</w:t>
      </w:r>
    </w:p>
    <w:p w14:paraId="58AB8209" w14:textId="77777777" w:rsidR="002E5280" w:rsidRDefault="002E5280" w:rsidP="002E5280">
      <w:pPr>
        <w:pStyle w:val="iNormal"/>
        <w:rPr>
          <w:lang w:eastAsia="ja-JP"/>
        </w:rPr>
      </w:pPr>
      <w:r>
        <w:rPr>
          <w:lang w:eastAsia="ja-JP"/>
        </w:rPr>
        <w:t>Before a Data File is uploaded, the Organisational Unit and Project entries it uses must already exist.</w:t>
      </w:r>
    </w:p>
    <w:p w14:paraId="46A86B03" w14:textId="4C6F4CBB" w:rsidR="002E5280" w:rsidRPr="00876BDD" w:rsidRDefault="002E5280" w:rsidP="002E5280">
      <w:pPr>
        <w:pStyle w:val="iNormal"/>
        <w:rPr>
          <w:lang w:val="en-US" w:eastAsia="ja-JP"/>
          <w:rPrChange w:id="617" w:author="Peter Bugeia" w:date="2014-04-28T18:01:00Z">
            <w:rPr>
              <w:lang w:eastAsia="ja-JP"/>
            </w:rPr>
          </w:rPrChange>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14:paraId="461E2077" w14:textId="77777777" w:rsidR="00351BB3" w:rsidRDefault="00A5049D">
      <w:pPr>
        <w:pStyle w:val="iNormal"/>
        <w:rPr>
          <w:lang w:val="en-US"/>
        </w:rPr>
      </w:pPr>
      <w:r>
        <w:rPr>
          <w:noProof/>
          <w:lang w:val="en-US"/>
        </w:rPr>
        <mc:AlternateContent>
          <mc:Choice Requires="wpg">
            <w:drawing>
              <wp:inline distT="0" distB="0" distL="0" distR="0" wp14:anchorId="6065264C" wp14:editId="237B26B9">
                <wp:extent cx="5828030" cy="3243580"/>
                <wp:effectExtent l="0" t="0" r="1270" b="0"/>
                <wp:docPr id="97"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28030" cy="3243580"/>
                          <a:chOff x="1418" y="7217"/>
                          <a:chExt cx="9178" cy="5108"/>
                        </a:xfrm>
                      </wpg:grpSpPr>
                      <wps:wsp>
                        <wps:cNvPr id="99" name="AutoShape 141"/>
                        <wps:cNvSpPr>
                          <a:spLocks noChangeAspect="1" noChangeArrowheads="1" noTextEdit="1"/>
                        </wps:cNvSpPr>
                        <wps: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pic:spPr>
                      </pic:pic>
                      <wps:wsp>
                        <wps:cNvPr id="102" name="Oval 144"/>
                        <wps:cNvSpPr>
                          <a:spLocks noChangeArrowheads="1"/>
                        </wps:cNvSpPr>
                        <wps:spPr bwMode="auto">
                          <a:xfrm>
                            <a:off x="4286" y="9136"/>
                            <a:ext cx="1451" cy="316"/>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2" o:spid="_x0000_s1026" style="width:458.9pt;height:255.4pt;mso-position-horizontal-relative:char;mso-position-vertical-relative:line" coordorigin="1418,7217" coordsize="9178,51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">
                <o:lock v:ext="edit" aspectratio="t"/>
                <v:rect id="AutoShape 141" o:spid="_x0000_s1027" style="position:absolute;left:1418;top:7217;width:9178;height:51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V3YxQAA&#10;ANsAAAAPAAAAZHJzL2Rvd25yZXYueG1sRI9Pa8JAFMTvgt9heUIvUjd6KCZ1FRHEUApi/HN+ZF+T&#10;0OzbmF2T9Nt3CwWPw8z8hlltBlOLjlpXWVYwn0UgiHOrKy4UXM771yUI55E11pZJwQ852KzHoxUm&#10;2vZ8oi7zhQgQdgkqKL1vEildXpJBN7MNcfC+bGvQB9kWUrfYB7ip5SKK3qTBisNCiQ3tSsq/s4dR&#10;0OfH7nb+PMjj9JZavqf3XXb9UOplMmzfQXga/DP83061gjiG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lXdjFAAAA2wAAAA8AAAAAAAAAAAAAAAAAlwIAAGRycy9k&#10;b3ducmV2LnhtbFBLBQYAAAAABAAEAPUAAACJAwAAAAA=&#10;" filled="f" stroked="f">
                  <o:lock v:ext="edit" aspectratio="t" text="t"/>
                </v:rect>
                <v:shape id="Picture 145" o:spid="_x0000_s1028" type="#_x0000_t75" style="position:absolute;left:1418;top:7217;width:9178;height:5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gV/DAAAA3AAAAA8AAABkcnMvZG93bnJldi54bWxET01rwkAQvQv9D8sUvNVNpIiNriGtLZSih6oH&#10;cxuyYzaYnQ3ZVdN/3y0UvM3jfc4yH2wrrtT7xrGCdJKAIK6cbrhWcNh/PM1B+ICssXVMCn7IQ756&#10;GC0x0+7G33TdhVrEEPYZKjAhdJmUvjJk0U9cRxy5k+sthgj7WuoebzHctnKaJDNpseHYYLCjN0PV&#10;eXexCtab8tmW/DVr7PG1TN/liyvMVqnx41AsQAQawl387/7UcX6Swt8z8Q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WeBX8MAAADcAAAADwAAAAAAAAAAAAAAAACcAgAA&#10;ZHJzL2Rvd25yZXYueG1sUEsFBgAAAAAEAAQA9wAAAIwDAAAAAA==&#10;">
                  <v:imagedata r:id="rId40" o:title=""/>
                </v:shape>
                <v:oval id="Oval 144" o:spid="_x0000_s1029" style="position:absolute;left:4286;top:9136;width:1451;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AswgAA&#10;ANwAAAAPAAAAZHJzL2Rvd25yZXYueG1sRE9Na4NAEL0H+h+WCfSW7CaHEkxWKQkpLXhoo7kP7lRF&#10;d1bcrdp/3y0UepvH+5xTttheTDT61rGG3VaBIK6cabnWUBbXzQGED8gGe8ek4Zs8ZOnD6oSJcTN/&#10;0HQLtYgh7BPU0IQwJFL6qiGLfusG4sh9utFiiHCspRlxjuG2l3ulnqTFlmNDgwOdG6q625fV8F4W&#10;l3t1IPV2ydslP1+nrnuZtH5cL89HEIGW8C/+c7+aOF/t4feZeIF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P8CzCAAAA3AAAAA8AAAAAAAAAAAAAAAAAlwIAAGRycy9kb3du&#10;cmV2LnhtbFBLBQYAAAAABAAEAPUAAACGAwAAAAA=&#10;" filled="f" fillcolor="white [3212]" strokecolor="red" strokeweight="1pt"/>
                <w10:anchorlock/>
              </v:group>
            </w:pict>
          </mc:Fallback>
        </mc:AlternateContent>
      </w:r>
    </w:p>
    <w:p w14:paraId="0CD04EEC" w14:textId="77777777"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14:paraId="2E707779" w14:textId="627185ED" w:rsidR="002E5280" w:rsidRPr="005879DC" w:rsidRDefault="002E5280" w:rsidP="002E5280">
      <w:pPr>
        <w:pStyle w:val="iHeading2"/>
      </w:pPr>
      <w:bookmarkStart w:id="618" w:name="_Ref351968182"/>
      <w:bookmarkStart w:id="619" w:name="_Toc233706951"/>
      <w:bookmarkStart w:id="620" w:name="_Toc260576730"/>
      <w:r w:rsidRPr="005879DC">
        <w:t xml:space="preserve">Creating </w:t>
      </w:r>
      <w:r w:rsidR="00F40E2A" w:rsidRPr="00582270">
        <w:rPr>
          <w:rFonts w:eastAsia="MS Mincho"/>
        </w:rPr>
        <w:t>an</w:t>
      </w:r>
      <w:r w:rsidRPr="00582270">
        <w:rPr>
          <w:rFonts w:eastAsia="MS Mincho" w:hint="eastAsia"/>
        </w:rPr>
        <w:t xml:space="preserve"> </w:t>
      </w:r>
      <w:r w:rsidRPr="000D273B">
        <w:t>Organisational Unit</w:t>
      </w:r>
      <w:r>
        <w:t xml:space="preserve"> </w:t>
      </w:r>
      <w:r w:rsidRPr="00582270">
        <w:rPr>
          <w:rFonts w:eastAsia="MS Mincho" w:hint="eastAsia"/>
        </w:rPr>
        <w:t>Entry</w:t>
      </w:r>
      <w:bookmarkEnd w:id="618"/>
      <w:bookmarkEnd w:id="619"/>
      <w:bookmarkEnd w:id="620"/>
    </w:p>
    <w:p w14:paraId="2BA4183A" w14:textId="77777777"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14:paraId="5142368C" w14:textId="77777777"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14:paraId="74336BA7" w14:textId="77777777"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14:paraId="73B5DADA" w14:textId="77777777" w:rsidR="00351BB3" w:rsidRDefault="00A5049D">
      <w:pPr>
        <w:pStyle w:val="iFigureCaption"/>
      </w:pPr>
      <w:r>
        <w:rPr>
          <w:noProof/>
          <w:lang w:val="en-US"/>
        </w:rPr>
        <w:lastRenderedPageBreak/>
        <mc:AlternateContent>
          <mc:Choice Requires="wpg">
            <w:drawing>
              <wp:inline distT="0" distB="0" distL="0" distR="0" wp14:anchorId="46895D60" wp14:editId="1ED0015F">
                <wp:extent cx="3212465" cy="1626870"/>
                <wp:effectExtent l="0" t="0" r="635" b="0"/>
                <wp:docPr id="91" name="Group 1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12465" cy="1626870"/>
                          <a:chOff x="3418" y="10267"/>
                          <a:chExt cx="5059" cy="2562"/>
                        </a:xfrm>
                      </wpg:grpSpPr>
                      <wps:wsp>
                        <wps:cNvPr id="93" name="AutoShape 146"/>
                        <wps:cNvSpPr>
                          <a:spLocks noChangeAspect="1" noChangeArrowheads="1" noTextEdit="1"/>
                        </wps:cNvSpPr>
                        <wps: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pic:spPr>
                      </pic:pic>
                      <wps:wsp>
                        <wps:cNvPr id="96" name="Oval 149"/>
                        <wps:cNvSpPr>
                          <a:spLocks noChangeArrowheads="1"/>
                        </wps:cNvSpPr>
                        <wps:spPr bwMode="auto">
                          <a:xfrm>
                            <a:off x="3957" y="11707"/>
                            <a:ext cx="1581" cy="35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7" o:spid="_x0000_s1026" style="width:252.95pt;height:128.1pt;mso-position-horizontal-relative:char;mso-position-vertical-relative:line" coordorigin="3418,10267" coordsize="5059,2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">
                <o:lock v:ext="edit" aspectratio="t"/>
                <v:rect id="AutoShape 146" o:spid="_x0000_s1027" style="position:absolute;left:3418;top:10267;width:5059;height:2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text="t"/>
                </v:rect>
                <v:shape id="Picture 148" o:spid="_x0000_s1028" type="#_x0000_t75" style="position:absolute;left:3418;top:10267;width:5059;height:2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oubFAAAA2wAAAA8AAABkcnMvZG93bnJldi54bWxEj09rwkAUxO8Fv8PyhN7qRgn+ia4SBEFapDZ6&#10;8PjMPpNg9m3IbmP67bsFocdhZn7DrDa9qUVHrassKxiPIhDEudUVFwrOp93bHITzyBpry6Tghxxs&#10;1oOXFSbaPviLuswXIkDYJaig9L5JpHR5SQbdyDbEwbvZ1qAPsi2kbvER4KaWkyiaSoMVh4USG9qW&#10;lN+zb6Mg7T7S6/TzcDn078fZOb7G2+POKvU67NMlCE+9/w8/23utYBHD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r6LmxQAAANsAAAAPAAAAAAAAAAAAAAAAAJwC&#10;AABkcnMvZG93bnJldi54bWxQSwUGAAAAAAQABAD3AAAAjgMAAAAA&#10;">
                  <v:imagedata r:id="rId42" o:title=""/>
                </v:shape>
                <v:oval id="Oval 149" o:spid="_x0000_s1029" style="position:absolute;left:3957;top:11707;width:1581;height: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u/3wgAA&#10;ANsAAAAPAAAAZHJzL2Rvd25yZXYueG1sRI9Pi8IwFMTvC36H8ARva7oeRLumZVEUBQ/+vT+at21p&#10;81KaWOu3N4LgcZiZ3zCLtDe16Kh1pWUFP+MIBHFmdcm5gst5/T0D4TyyxtoyKXiQgzQZfC0w1vbO&#10;R+pOPhcBwi5GBYX3TSylywoy6Ma2IQ7ev20N+iDbXOoW7wFuajmJoqk0WHJYKLChZUFZdboZBYfL&#10;eXXNZhTtVvuy3y/XXVVtOqVGw/7vF4Sn3n/C7/ZWK5hP4fUl/ACZ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e7/fCAAAA2wAAAA8AAAAAAAAAAAAAAAAAlwIAAGRycy9kb3du&#10;cmV2LnhtbFBLBQYAAAAABAAEAPUAAACGAwAAAAA=&#10;" filled="f" fillcolor="white [3212]" strokecolor="red" strokeweight="1pt"/>
                <w10:anchorlock/>
              </v:group>
            </w:pict>
          </mc:Fallback>
        </mc:AlternateContent>
      </w:r>
    </w:p>
    <w:p w14:paraId="2299E0B2" w14:textId="77777777"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14:paraId="044DDE1D" w14:textId="77777777" w:rsidR="002E5280" w:rsidRDefault="002E5280" w:rsidP="002E5280">
      <w:pPr>
        <w:pStyle w:val="iFigureCaption"/>
      </w:pPr>
      <w:r>
        <w:rPr>
          <w:b w:val="0"/>
          <w:noProof/>
          <w:lang w:val="en-US"/>
        </w:rPr>
        <w:drawing>
          <wp:inline distT="0" distB="0" distL="0" distR="0" wp14:anchorId="2CD156A8" wp14:editId="75F626E5">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14:paraId="3A4EC305" w14:textId="77777777"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firstRow="1" w:lastRow="0" w:firstColumn="1" w:lastColumn="0" w:noHBand="0" w:noVBand="1"/>
      </w:tblPr>
      <w:tblGrid>
        <w:gridCol w:w="1559"/>
        <w:gridCol w:w="6904"/>
      </w:tblGrid>
      <w:tr w:rsidR="002E5280" w:rsidRPr="00582270" w14:paraId="3DED2BB0" w14:textId="77777777" w:rsidTr="002E5280">
        <w:tc>
          <w:tcPr>
            <w:tcW w:w="1559" w:type="dxa"/>
            <w:shd w:val="clear" w:color="auto" w:fill="auto"/>
          </w:tcPr>
          <w:p w14:paraId="7A9C7167" w14:textId="77777777" w:rsidR="002E5280" w:rsidRPr="00582270" w:rsidRDefault="002E5280" w:rsidP="002E5280">
            <w:pPr>
              <w:pStyle w:val="iNormal"/>
              <w:jc w:val="left"/>
            </w:pPr>
            <w:r w:rsidRPr="00582270">
              <w:t>Name</w:t>
            </w:r>
          </w:p>
        </w:tc>
        <w:tc>
          <w:tcPr>
            <w:tcW w:w="6904" w:type="dxa"/>
            <w:shd w:val="clear" w:color="auto" w:fill="auto"/>
          </w:tcPr>
          <w:p w14:paraId="5EB76D69" w14:textId="77777777"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14:paraId="511A3D99" w14:textId="77777777" w:rsidTr="002E5280">
        <w:tc>
          <w:tcPr>
            <w:tcW w:w="1559" w:type="dxa"/>
            <w:shd w:val="clear" w:color="auto" w:fill="auto"/>
          </w:tcPr>
          <w:p w14:paraId="4EB1D0E9" w14:textId="77777777" w:rsidR="002E5280" w:rsidRPr="00582270" w:rsidRDefault="002E5280" w:rsidP="002E5280">
            <w:pPr>
              <w:pStyle w:val="iNormal"/>
              <w:jc w:val="left"/>
            </w:pPr>
            <w:r w:rsidRPr="00582270">
              <w:t>Code</w:t>
            </w:r>
          </w:p>
        </w:tc>
        <w:tc>
          <w:tcPr>
            <w:tcW w:w="6904" w:type="dxa"/>
            <w:shd w:val="clear" w:color="auto" w:fill="auto"/>
          </w:tcPr>
          <w:p w14:paraId="16A8498C" w14:textId="77777777"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14:paraId="797F20F3" w14:textId="77777777" w:rsidTr="002E5280">
        <w:tc>
          <w:tcPr>
            <w:tcW w:w="1559" w:type="dxa"/>
            <w:shd w:val="clear" w:color="auto" w:fill="auto"/>
          </w:tcPr>
          <w:p w14:paraId="76BA0A32" w14:textId="77777777" w:rsidR="002E5280" w:rsidRPr="00582270" w:rsidRDefault="002E5280" w:rsidP="002E5280">
            <w:pPr>
              <w:pStyle w:val="iNormal"/>
              <w:jc w:val="left"/>
            </w:pPr>
            <w:r w:rsidRPr="00582270">
              <w:t>Description</w:t>
            </w:r>
          </w:p>
        </w:tc>
        <w:tc>
          <w:tcPr>
            <w:tcW w:w="6904" w:type="dxa"/>
            <w:shd w:val="clear" w:color="auto" w:fill="auto"/>
          </w:tcPr>
          <w:p w14:paraId="5A26046B" w14:textId="77777777"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w:t>
            </w:r>
            <w:r w:rsidRPr="00582270">
              <w:lastRenderedPageBreak/>
              <w:t xml:space="preserve">and assist that researcher in being able to interpret the data that is produced by the </w:t>
            </w:r>
            <w:r w:rsidRPr="000D273B">
              <w:t>Organisational Unit</w:t>
            </w:r>
            <w:r w:rsidRPr="00582270">
              <w:t>. These details would include things such as:</w:t>
            </w:r>
          </w:p>
          <w:p w14:paraId="7F845835" w14:textId="77777777" w:rsidR="002E5280" w:rsidRPr="00582270" w:rsidRDefault="002E5280" w:rsidP="002E5280">
            <w:pPr>
              <w:pStyle w:val="iNormal"/>
              <w:numPr>
                <w:ilvl w:val="0"/>
                <w:numId w:val="2"/>
              </w:numPr>
              <w:jc w:val="left"/>
            </w:pPr>
            <w:r w:rsidRPr="00582270">
              <w:t xml:space="preserve">The purpose of the </w:t>
            </w:r>
            <w:r w:rsidRPr="000D273B">
              <w:t>Organisational Unit</w:t>
            </w:r>
          </w:p>
          <w:p w14:paraId="1338D335" w14:textId="77777777"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14:paraId="060B45BD" w14:textId="77777777"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14:paraId="3776E644" w14:textId="77777777" w:rsidTr="002E5280">
        <w:tc>
          <w:tcPr>
            <w:tcW w:w="1559" w:type="dxa"/>
            <w:shd w:val="clear" w:color="auto" w:fill="auto"/>
          </w:tcPr>
          <w:p w14:paraId="1D1FFA73" w14:textId="77777777" w:rsidR="002E5280" w:rsidRPr="00582270" w:rsidRDefault="002E5280" w:rsidP="002E5280">
            <w:pPr>
              <w:pStyle w:val="iNormal"/>
              <w:jc w:val="left"/>
            </w:pPr>
            <w:r w:rsidRPr="00582270">
              <w:lastRenderedPageBreak/>
              <w:t>Latitude and</w:t>
            </w:r>
            <w:r w:rsidRPr="00582270">
              <w:br/>
              <w:t>Longitude fields</w:t>
            </w:r>
          </w:p>
        </w:tc>
        <w:tc>
          <w:tcPr>
            <w:tcW w:w="6904" w:type="dxa"/>
            <w:shd w:val="clear" w:color="auto" w:fill="auto"/>
          </w:tcPr>
          <w:p w14:paraId="6ED7BE1B" w14:textId="77777777"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r w:rsidR="004F4F42">
              <w:fldChar w:fldCharType="begin"/>
            </w:r>
            <w:r w:rsidR="004F4F42">
              <w:instrText xml:space="preserve"> HYPERLINK "http://en.wikipedia.org/wiki/Decimal_degrees" </w:instrText>
            </w:r>
            <w:r w:rsidR="004F4F42">
              <w:fldChar w:fldCharType="separate"/>
            </w:r>
            <w:r w:rsidRPr="00582270">
              <w:rPr>
                <w:rStyle w:val="Hyperlink"/>
              </w:rPr>
              <w:t>http://en.wikipedia.org/wiki/Decimal_degrees</w:t>
            </w:r>
            <w:r w:rsidR="004F4F42">
              <w:rPr>
                <w:rStyle w:val="Hyperlink"/>
              </w:rPr>
              <w:fldChar w:fldCharType="end"/>
            </w:r>
            <w:r w:rsidRPr="00582270">
              <w:t>) and can be taken directly from Google Maps.</w:t>
            </w:r>
          </w:p>
          <w:p w14:paraId="65A4F1B7" w14:textId="77777777" w:rsidR="002E5280" w:rsidRPr="00582270" w:rsidRDefault="002E5280" w:rsidP="002E5280">
            <w:pPr>
              <w:pStyle w:val="iNormal"/>
              <w:jc w:val="left"/>
            </w:pPr>
            <w:r>
              <w:t>If inappropriate, these fields can be left blank.</w:t>
            </w:r>
          </w:p>
          <w:p w14:paraId="03D9E681" w14:textId="77777777"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14:paraId="596CA15A" w14:textId="77777777"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14:paraId="14C5AD6C" w14:textId="77777777" w:rsidTr="002E5280">
        <w:tc>
          <w:tcPr>
            <w:tcW w:w="1559" w:type="dxa"/>
            <w:shd w:val="clear" w:color="auto" w:fill="auto"/>
          </w:tcPr>
          <w:p w14:paraId="676CA01C" w14:textId="77777777" w:rsidR="002E5280" w:rsidRPr="00582270" w:rsidRDefault="002E5280" w:rsidP="002E5280">
            <w:pPr>
              <w:pStyle w:val="iNormal"/>
              <w:jc w:val="left"/>
            </w:pPr>
            <w:r w:rsidRPr="00582270">
              <w:t>Contacts</w:t>
            </w:r>
          </w:p>
        </w:tc>
        <w:tc>
          <w:tcPr>
            <w:tcW w:w="6904" w:type="dxa"/>
            <w:shd w:val="clear" w:color="auto" w:fill="auto"/>
          </w:tcPr>
          <w:p w14:paraId="4D47311B" w14:textId="77777777"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14:paraId="3F33B7F8" w14:textId="77777777" w:rsidR="002E5280" w:rsidRPr="00582270" w:rsidRDefault="002E5280" w:rsidP="002E5280">
            <w:pPr>
              <w:pStyle w:val="iFigureCaption"/>
            </w:pPr>
            <w:r>
              <w:rPr>
                <w:b w:val="0"/>
                <w:noProof/>
                <w:lang w:val="en-US"/>
              </w:rPr>
              <w:drawing>
                <wp:inline distT="0" distB="0" distL="0" distR="0" wp14:anchorId="7F3F2469" wp14:editId="3464CED9">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4"/>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3E2572CB" w14:textId="77777777"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14:paraId="3DB1BD73" w14:textId="77777777"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14:paraId="66BDA73D" w14:textId="77777777"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14:paraId="7E9ACF0A" w14:textId="77777777"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14:paraId="1405A56D"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14:paraId="37A80490" w14:textId="77777777"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14:paraId="43C3EA78" w14:textId="77777777" w:rsidR="002E5280" w:rsidRPr="00582270" w:rsidRDefault="002E5280" w:rsidP="002E5280">
      <w:pPr>
        <w:pStyle w:val="iHeading2"/>
        <w:rPr>
          <w:rFonts w:eastAsia="MS Mincho"/>
        </w:rPr>
      </w:pPr>
      <w:bookmarkStart w:id="621" w:name="_Toc233706952"/>
      <w:bookmarkStart w:id="622" w:name="_Toc215047183"/>
      <w:bookmarkStart w:id="623" w:name="_Toc260576731"/>
      <w:r w:rsidRPr="00582270">
        <w:rPr>
          <w:rFonts w:eastAsia="MS Mincho" w:hint="eastAsia"/>
        </w:rPr>
        <w:lastRenderedPageBreak/>
        <w:t xml:space="preserve">Editing </w:t>
      </w:r>
      <w:r>
        <w:rPr>
          <w:rFonts w:eastAsia="MS Mincho"/>
        </w:rPr>
        <w:t xml:space="preserve">an </w:t>
      </w:r>
      <w:r w:rsidRPr="000D273B">
        <w:t>Organisational Unit</w:t>
      </w:r>
      <w:r>
        <w:t xml:space="preserve"> </w:t>
      </w:r>
      <w:r w:rsidRPr="00582270">
        <w:rPr>
          <w:rFonts w:eastAsia="MS Mincho" w:hint="eastAsia"/>
        </w:rPr>
        <w:t>Entry</w:t>
      </w:r>
      <w:bookmarkEnd w:id="621"/>
      <w:bookmarkEnd w:id="623"/>
    </w:p>
    <w:p w14:paraId="4E06D57C"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14:paraId="7738D25B"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14:paraId="59EAE4DE" w14:textId="3414D5B3"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_Ref351968182 \r \h  \* MERGEFORMAT </w:instrText>
      </w:r>
      <w:r w:rsidR="00C23447">
        <w:fldChar w:fldCharType="separate"/>
      </w:r>
      <w:r w:rsidR="00443106" w:rsidRPr="00443106">
        <w:rPr>
          <w:rStyle w:val="CrossReference"/>
        </w:rPr>
        <w:t>5.1</w:t>
      </w:r>
      <w:r w:rsidR="00C23447">
        <w:fldChar w:fldCharType="end"/>
      </w:r>
      <w:r w:rsidRPr="00EA2978">
        <w:rPr>
          <w:rStyle w:val="CrossReference"/>
          <w:rFonts w:hint="eastAsia"/>
        </w:rPr>
        <w:t xml:space="preserve"> </w:t>
      </w:r>
      <w:r w:rsidR="00C23447">
        <w:fldChar w:fldCharType="begin"/>
      </w:r>
      <w:r w:rsidR="00C23447">
        <w:instrText xml:space="preserve"> REF _Ref351968182 \h  \* MERGEFORMAT </w:instrText>
      </w:r>
      <w:r w:rsidR="00C23447">
        <w:fldChar w:fldCharType="separate"/>
      </w:r>
      <w:r w:rsidR="00443106" w:rsidRPr="00443106">
        <w:rPr>
          <w:rStyle w:val="CrossReference"/>
        </w:rPr>
        <w:t xml:space="preserve">Creating </w:t>
      </w:r>
      <w:r w:rsidR="00F40E2A" w:rsidRPr="00443106">
        <w:rPr>
          <w:rStyle w:val="CrossReference"/>
        </w:rPr>
        <w:t>an</w:t>
      </w:r>
      <w:r w:rsidR="00443106" w:rsidRPr="00443106">
        <w:rPr>
          <w:rStyle w:val="CrossReference"/>
          <w:rFonts w:hint="eastAsia"/>
        </w:rPr>
        <w:t xml:space="preserve"> </w:t>
      </w:r>
      <w:r w:rsidR="00443106" w:rsidRPr="00443106">
        <w:rPr>
          <w:rStyle w:val="CrossReference"/>
        </w:rPr>
        <w:t xml:space="preserve">Organisational Unit </w:t>
      </w:r>
      <w:r w:rsidR="00443106" w:rsidRPr="00443106">
        <w:rPr>
          <w:rStyle w:val="CrossReference"/>
          <w:rFonts w:hint="eastAsia"/>
        </w:rPr>
        <w:t>Entry</w:t>
      </w:r>
      <w:r w:rsidR="00C23447">
        <w:fldChar w:fldCharType="end"/>
      </w:r>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443106">
        <w:rPr>
          <w:lang w:eastAsia="ja-JP"/>
        </w:rPr>
        <w:t>above</w:t>
      </w:r>
      <w:r w:rsidR="00FE17CB">
        <w:rPr>
          <w:lang w:eastAsia="ja-JP"/>
        </w:rPr>
        <w:fldChar w:fldCharType="end"/>
      </w:r>
      <w:r>
        <w:rPr>
          <w:rFonts w:hint="eastAsia"/>
          <w:lang w:eastAsia="ja-JP"/>
        </w:rPr>
        <w:t>.</w:t>
      </w:r>
    </w:p>
    <w:p w14:paraId="235B0393"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14:paraId="75A4D998" w14:textId="77777777"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14:paraId="503C8917" w14:textId="77777777" w:rsidR="002E5280" w:rsidRPr="005879DC" w:rsidRDefault="002E5280" w:rsidP="002E5280">
      <w:pPr>
        <w:pStyle w:val="iHeading2"/>
      </w:pPr>
      <w:bookmarkStart w:id="624" w:name="_Ref351968996"/>
      <w:bookmarkStart w:id="625" w:name="_Toc233706953"/>
      <w:bookmarkStart w:id="626" w:name="_Toc260576732"/>
      <w:r w:rsidRPr="005879DC">
        <w:t xml:space="preserve">Creating </w:t>
      </w:r>
      <w:bookmarkEnd w:id="622"/>
      <w:r>
        <w:t>a Project</w:t>
      </w:r>
      <w:r w:rsidRPr="00582270">
        <w:rPr>
          <w:rFonts w:eastAsia="MS Mincho" w:hint="eastAsia"/>
        </w:rPr>
        <w:t xml:space="preserve"> Entry</w:t>
      </w:r>
      <w:bookmarkEnd w:id="624"/>
      <w:bookmarkEnd w:id="625"/>
      <w:bookmarkEnd w:id="626"/>
    </w:p>
    <w:p w14:paraId="3D640E59" w14:textId="77777777"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14:paraId="428741C0" w14:textId="77777777" w:rsidR="002E5280" w:rsidRDefault="002E5280" w:rsidP="002E5280">
      <w:pPr>
        <w:pStyle w:val="iNormal"/>
        <w:rPr>
          <w:lang w:eastAsia="ja-JP"/>
        </w:rPr>
      </w:pPr>
      <w:r>
        <w:rPr>
          <w:lang w:eastAsia="ja-JP"/>
        </w:rPr>
        <w:t xml:space="preserve">To create </w:t>
      </w:r>
      <w:r>
        <w:t>a Project</w:t>
      </w:r>
      <w:r>
        <w:rPr>
          <w:lang w:eastAsia="ja-JP"/>
        </w:rPr>
        <w:t xml:space="preserve"> entry:</w:t>
      </w:r>
    </w:p>
    <w:p w14:paraId="59F23F49" w14:textId="77777777"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14:paraId="3D72B9DF" w14:textId="77777777" w:rsidR="002E5280" w:rsidRPr="005879DC" w:rsidRDefault="00CD0140" w:rsidP="00CD3B6A">
      <w:pPr>
        <w:pStyle w:val="iFigureCaption"/>
      </w:pPr>
      <w:r>
        <w:rPr>
          <w:b w:val="0"/>
          <w:noProof/>
          <w:lang w:val="en-US"/>
        </w:rPr>
        <w:drawing>
          <wp:inline distT="0" distB="0" distL="0" distR="0" wp14:anchorId="1A603AAB" wp14:editId="78B771CF">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14:paraId="75517E7E" w14:textId="77777777"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14:paraId="526EA9D9" w14:textId="77777777" w:rsidR="002E5280" w:rsidRDefault="00CD3B6A" w:rsidP="002E5280">
      <w:pPr>
        <w:pStyle w:val="iFigureCaption"/>
      </w:pPr>
      <w:r>
        <w:rPr>
          <w:b w:val="0"/>
          <w:noProof/>
          <w:lang w:val="en-US"/>
        </w:rPr>
        <w:lastRenderedPageBreak/>
        <w:drawing>
          <wp:inline distT="0" distB="0" distL="0" distR="0" wp14:anchorId="3095FB2D" wp14:editId="04D1B342">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14:paraId="7A76D041" w14:textId="77777777"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firstRow="1" w:lastRow="0" w:firstColumn="1" w:lastColumn="0" w:noHBand="0" w:noVBand="1"/>
      </w:tblPr>
      <w:tblGrid>
        <w:gridCol w:w="1701"/>
        <w:gridCol w:w="6762"/>
      </w:tblGrid>
      <w:tr w:rsidR="002E5280" w:rsidRPr="00582270" w14:paraId="043BCFC5" w14:textId="77777777" w:rsidTr="002E5280">
        <w:tc>
          <w:tcPr>
            <w:tcW w:w="1701" w:type="dxa"/>
            <w:shd w:val="clear" w:color="auto" w:fill="auto"/>
          </w:tcPr>
          <w:p w14:paraId="3B20596E" w14:textId="77777777" w:rsidR="002E5280" w:rsidRPr="00582270" w:rsidRDefault="002E5280" w:rsidP="002E5280">
            <w:pPr>
              <w:pStyle w:val="iNormal"/>
              <w:jc w:val="left"/>
            </w:pPr>
            <w:r w:rsidRPr="00582270">
              <w:t>Parent</w:t>
            </w:r>
          </w:p>
        </w:tc>
        <w:tc>
          <w:tcPr>
            <w:tcW w:w="6762" w:type="dxa"/>
            <w:shd w:val="clear" w:color="auto" w:fill="auto"/>
          </w:tcPr>
          <w:p w14:paraId="6313A8B3" w14:textId="77777777"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Relationships which are defined between Data Files.)</w:t>
            </w:r>
          </w:p>
        </w:tc>
      </w:tr>
      <w:tr w:rsidR="002E5280" w:rsidRPr="00582270" w14:paraId="2BA3ACBB" w14:textId="77777777" w:rsidTr="002E5280">
        <w:tc>
          <w:tcPr>
            <w:tcW w:w="1701" w:type="dxa"/>
            <w:shd w:val="clear" w:color="auto" w:fill="auto"/>
          </w:tcPr>
          <w:p w14:paraId="059E6BE5" w14:textId="77777777" w:rsidR="002E5280" w:rsidRPr="00582270" w:rsidRDefault="002E5280" w:rsidP="002E5280">
            <w:pPr>
              <w:pStyle w:val="iNormal"/>
              <w:jc w:val="left"/>
            </w:pPr>
            <w:r w:rsidRPr="00582270">
              <w:t>Name</w:t>
            </w:r>
          </w:p>
        </w:tc>
        <w:tc>
          <w:tcPr>
            <w:tcW w:w="6762" w:type="dxa"/>
            <w:shd w:val="clear" w:color="auto" w:fill="auto"/>
          </w:tcPr>
          <w:p w14:paraId="299DF3EE" w14:textId="77777777"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14:paraId="120B8961" w14:textId="77777777" w:rsidTr="002E5280">
        <w:tc>
          <w:tcPr>
            <w:tcW w:w="1701" w:type="dxa"/>
            <w:shd w:val="clear" w:color="auto" w:fill="auto"/>
          </w:tcPr>
          <w:p w14:paraId="41264F69" w14:textId="77777777" w:rsidR="002E5280" w:rsidRPr="00582270" w:rsidRDefault="002E5280" w:rsidP="002E5280">
            <w:pPr>
              <w:pStyle w:val="iNormal"/>
              <w:jc w:val="left"/>
            </w:pPr>
            <w:r w:rsidRPr="00582270">
              <w:t>Description</w:t>
            </w:r>
          </w:p>
        </w:tc>
        <w:tc>
          <w:tcPr>
            <w:tcW w:w="6762" w:type="dxa"/>
            <w:shd w:val="clear" w:color="auto" w:fill="auto"/>
          </w:tcPr>
          <w:p w14:paraId="75C141F0" w14:textId="77777777"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14:paraId="55EF33BF" w14:textId="77777777" w:rsidTr="002E5280">
        <w:tc>
          <w:tcPr>
            <w:tcW w:w="1701" w:type="dxa"/>
            <w:shd w:val="clear" w:color="auto" w:fill="auto"/>
          </w:tcPr>
          <w:p w14:paraId="5FA20502" w14:textId="77777777"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14:paraId="65A71576" w14:textId="77777777"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14:paraId="728F6F4E" w14:textId="77777777" w:rsidTr="002E5280">
        <w:tc>
          <w:tcPr>
            <w:tcW w:w="1701" w:type="dxa"/>
            <w:shd w:val="clear" w:color="auto" w:fill="auto"/>
          </w:tcPr>
          <w:p w14:paraId="54A10518" w14:textId="77777777" w:rsidR="002E5280" w:rsidRPr="00582270" w:rsidRDefault="002E5280" w:rsidP="002E5280">
            <w:pPr>
              <w:pStyle w:val="iNormal"/>
            </w:pPr>
            <w:r w:rsidRPr="00582270">
              <w:t>Subject</w:t>
            </w:r>
          </w:p>
        </w:tc>
        <w:tc>
          <w:tcPr>
            <w:tcW w:w="6762" w:type="dxa"/>
            <w:shd w:val="clear" w:color="auto" w:fill="auto"/>
          </w:tcPr>
          <w:p w14:paraId="404D5A56" w14:textId="77777777"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14:paraId="35F99F7D" w14:textId="77777777" w:rsidTr="002E5280">
        <w:tc>
          <w:tcPr>
            <w:tcW w:w="1701" w:type="dxa"/>
            <w:shd w:val="clear" w:color="auto" w:fill="auto"/>
          </w:tcPr>
          <w:p w14:paraId="03ADE9EB" w14:textId="77777777" w:rsidR="002E5280" w:rsidRPr="00582270" w:rsidRDefault="002E5280" w:rsidP="002E5280">
            <w:pPr>
              <w:pStyle w:val="iNormal"/>
              <w:jc w:val="left"/>
            </w:pPr>
            <w:r w:rsidRPr="00582270">
              <w:t>Access rights</w:t>
            </w:r>
          </w:p>
        </w:tc>
        <w:tc>
          <w:tcPr>
            <w:tcW w:w="6762" w:type="dxa"/>
            <w:shd w:val="clear" w:color="auto" w:fill="auto"/>
          </w:tcPr>
          <w:p w14:paraId="41F3831C" w14:textId="77777777"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r w:rsidR="004F4F42">
              <w:fldChar w:fldCharType="begin"/>
            </w:r>
            <w:r w:rsidR="004F4F42">
              <w:instrText xml:space="preserve"> HYPERLINK "http://creativecommons.org.au/learn-more/licences" </w:instrText>
            </w:r>
            <w:r w:rsidR="004F4F42">
              <w:fldChar w:fldCharType="separate"/>
            </w:r>
            <w:r w:rsidRPr="00582270">
              <w:rPr>
                <w:rStyle w:val="Hyperlink"/>
              </w:rPr>
              <w:t>Creative Commons</w:t>
            </w:r>
            <w:r w:rsidR="004F4F42">
              <w:rPr>
                <w:rStyle w:val="Hyperlink"/>
              </w:rPr>
              <w:fldChar w:fldCharType="end"/>
            </w:r>
            <w:r w:rsidRPr="00582270">
              <w:t xml:space="preserve"> licence. The list of licences shown in the dropdown list is </w:t>
            </w:r>
            <w:r w:rsidRPr="00582270">
              <w:lastRenderedPageBreak/>
              <w:t xml:space="preserve">hard-coded in </w:t>
            </w:r>
            <w:r>
              <w:t>DC21</w:t>
            </w:r>
            <w:r w:rsidRPr="00582270">
              <w:t xml:space="preserve">. More information about these licences can be found at </w:t>
            </w:r>
            <w:r w:rsidR="004F4F42">
              <w:fldChar w:fldCharType="begin"/>
            </w:r>
            <w:r w:rsidR="004F4F42">
              <w:instrText xml:space="preserve"> HYPERLINK "http://creativecommons.org/licenses/" </w:instrText>
            </w:r>
            <w:r w:rsidR="004F4F42">
              <w:fldChar w:fldCharType="separate"/>
            </w:r>
            <w:r w:rsidRPr="00582270">
              <w:rPr>
                <w:rStyle w:val="Hyperlink"/>
              </w:rPr>
              <w:t>http://creativecommons.org/licenses/</w:t>
            </w:r>
            <w:r w:rsidR="004F4F42">
              <w:rPr>
                <w:rStyle w:val="Hyperlink"/>
              </w:rPr>
              <w:fldChar w:fldCharType="end"/>
            </w:r>
            <w:r w:rsidRPr="00582270">
              <w:t>.</w:t>
            </w:r>
          </w:p>
        </w:tc>
      </w:tr>
      <w:tr w:rsidR="002E5280" w:rsidRPr="00582270" w14:paraId="47A425EA" w14:textId="77777777" w:rsidTr="002E5280">
        <w:tc>
          <w:tcPr>
            <w:tcW w:w="1701" w:type="dxa"/>
            <w:shd w:val="clear" w:color="auto" w:fill="auto"/>
          </w:tcPr>
          <w:p w14:paraId="446861D7" w14:textId="77777777" w:rsidR="002E5280" w:rsidRPr="00582270" w:rsidRDefault="002E5280" w:rsidP="002E5280">
            <w:pPr>
              <w:pStyle w:val="iNormal"/>
            </w:pPr>
            <w:r w:rsidRPr="00582270">
              <w:lastRenderedPageBreak/>
              <w:t>FOR codes</w:t>
            </w:r>
          </w:p>
        </w:tc>
        <w:tc>
          <w:tcPr>
            <w:tcW w:w="6762" w:type="dxa"/>
            <w:shd w:val="clear" w:color="auto" w:fill="auto"/>
          </w:tcPr>
          <w:p w14:paraId="737E505E" w14:textId="77777777"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r w:rsidR="004F4F42">
              <w:fldChar w:fldCharType="begin"/>
            </w:r>
            <w:r w:rsidR="004F4F42">
              <w:instrText xml:space="preserve"> HYPERLINK "http://www.abs.gov.au/ausstats/abs@.nsf/Products/1297.0~2008~Main+Features~Chapter+3,Fields+of+Research?OpenDocument" \l "112714291310995051" </w:instrText>
            </w:r>
            <w:r w:rsidR="004F4F42">
              <w:fldChar w:fldCharType="separate"/>
            </w:r>
            <w:r w:rsidRPr="00582270">
              <w:rPr>
                <w:rStyle w:val="Hyperlink"/>
              </w:rPr>
              <w:t>http://www.abs.gov.au/ausstats/abs@.nsf/Products/1297.0~2008~Main+Features~Chapter+3,Fields+of+Research?OpenDocument#112714291310995051</w:t>
            </w:r>
            <w:r w:rsidR="004F4F42">
              <w:rPr>
                <w:rStyle w:val="Hyperlink"/>
              </w:rPr>
              <w:fldChar w:fldCharType="end"/>
            </w:r>
            <w:r w:rsidRPr="00582270">
              <w:t>, which says, in part,</w:t>
            </w:r>
          </w:p>
          <w:p w14:paraId="4FDE0921" w14:textId="77777777"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14:paraId="14110EE2" w14:textId="77777777"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6D74AA0C" w14:textId="77777777" w:rsidR="002E5280" w:rsidRPr="00582270" w:rsidRDefault="002E5280" w:rsidP="002E5280">
            <w:pPr>
              <w:pStyle w:val="iNormal"/>
            </w:pPr>
            <w:r w:rsidRPr="00582270">
              <w:t>A unique number identifies each level. FOR codes can be specified to Division, Group or Field of Research level.</w:t>
            </w:r>
          </w:p>
          <w:p w14:paraId="2FAC862C" w14:textId="77777777" w:rsidR="002E5280" w:rsidRPr="00582270" w:rsidRDefault="002E5280" w:rsidP="002E5280">
            <w:pPr>
              <w:pStyle w:val="iFigureCaption"/>
            </w:pPr>
            <w:r>
              <w:rPr>
                <w:noProof/>
                <w:lang w:val="en-US"/>
              </w:rPr>
              <w:drawing>
                <wp:inline distT="0" distB="0" distL="0" distR="0" wp14:anchorId="7BD6B082" wp14:editId="763E5AA4">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7"/>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8A40A8C" w14:textId="77777777"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14:paraId="1835580E" w14:textId="77777777"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14:paraId="517FD798" w14:textId="77777777"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14:paraId="307EB923" w14:textId="77777777"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14:paraId="0891422B" w14:textId="77777777" w:rsidR="002B635C" w:rsidRPr="00582270" w:rsidRDefault="002E5280" w:rsidP="009034FE">
            <w:pPr>
              <w:pStyle w:val="iNote"/>
            </w:pPr>
            <w:r w:rsidRPr="00582270">
              <w:t>Note</w:t>
            </w:r>
            <w:r w:rsidRPr="00582270">
              <w:tab/>
            </w:r>
            <w:r>
              <w:t xml:space="preserve">DC21 </w:t>
            </w:r>
            <w:r w:rsidRPr="00582270">
              <w:t xml:space="preserve">obtains FOR codes from a separate </w:t>
            </w:r>
            <w:r w:rsidR="008A44A8">
              <w:t xml:space="preserve">MINT </w:t>
            </w:r>
            <w:r w:rsidRPr="00582270">
              <w:t xml:space="preserve">server, the details of which were set up during </w:t>
            </w:r>
            <w:r>
              <w:t xml:space="preserve">DC21 </w:t>
            </w:r>
            <w:r w:rsidRPr="00582270">
              <w:t>installation.</w:t>
            </w:r>
            <w:r w:rsidR="004A0857">
              <w:t xml:space="preserve"> (See the Context Diagram in Chapter </w:t>
            </w:r>
            <w:r w:rsidR="00C23447">
              <w:fldChar w:fldCharType="begin"/>
            </w:r>
            <w:r w:rsidR="00C23447">
              <w:instrText xml:space="preserve"> REF _Ref377654860 \r \h  \* MERGEFORMAT </w:instrText>
            </w:r>
            <w:r w:rsidR="00C23447">
              <w:fldChar w:fldCharType="separate"/>
            </w:r>
            <w:r w:rsidR="00443106">
              <w:t>1</w:t>
            </w:r>
            <w:r w:rsidR="00C23447">
              <w:fldChar w:fldCharType="end"/>
            </w:r>
            <w:r w:rsidR="004A0857" w:rsidRPr="009034FE">
              <w:t xml:space="preserve"> </w:t>
            </w:r>
            <w:r w:rsidR="00C23447">
              <w:fldChar w:fldCharType="begin"/>
            </w:r>
            <w:r w:rsidR="00C23447">
              <w:instrText xml:space="preserve"> REF _Ref377654860 \h  \* MERGEFORMAT </w:instrText>
            </w:r>
            <w:r w:rsidR="00C23447">
              <w:fldChar w:fldCharType="separate"/>
            </w:r>
            <w:r w:rsidR="00443106" w:rsidRPr="00443106">
              <w:rPr>
                <w:rStyle w:val="CrossReference"/>
              </w:rPr>
              <w:t>Overview</w:t>
            </w:r>
            <w:r w:rsidR="00C23447">
              <w:fldChar w:fldCharType="end"/>
            </w:r>
            <w:r w:rsidR="004A0857">
              <w:t>.)</w:t>
            </w:r>
            <w:r w:rsidRPr="00582270">
              <w:t xml:space="preserve"> If this server is not available at the time you are creating or updating an experiment, you will not be able to select  </w:t>
            </w:r>
            <w:r w:rsidRPr="00582270">
              <w:lastRenderedPageBreak/>
              <w:t xml:space="preserve">FOR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14:paraId="7F4F67FB" w14:textId="77777777" w:rsidR="002E5280" w:rsidRPr="0024061A" w:rsidRDefault="002E5280" w:rsidP="002E5280">
      <w:pPr>
        <w:pStyle w:val="iNormal"/>
        <w:numPr>
          <w:ilvl w:val="0"/>
          <w:numId w:val="23"/>
        </w:numPr>
      </w:pPr>
      <w:r>
        <w:lastRenderedPageBreak/>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14:paraId="2455108E"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14:paraId="6E68E18A" w14:textId="77777777" w:rsidR="002E5280" w:rsidRPr="000A3A71" w:rsidRDefault="002E5280" w:rsidP="002E5280">
      <w:pPr>
        <w:pStyle w:val="iHeading2"/>
      </w:pPr>
      <w:bookmarkStart w:id="627" w:name="_Toc233706954"/>
      <w:bookmarkStart w:id="628" w:name="_Toc215047184"/>
      <w:bookmarkStart w:id="629" w:name="_Toc260576733"/>
      <w:r w:rsidRPr="00582270">
        <w:rPr>
          <w:rFonts w:eastAsia="MS Mincho" w:hint="eastAsia"/>
        </w:rPr>
        <w:t xml:space="preserve">Editing </w:t>
      </w:r>
      <w:r>
        <w:t>a Project</w:t>
      </w:r>
      <w:r w:rsidRPr="00582270">
        <w:rPr>
          <w:rFonts w:eastAsia="MS Mincho" w:hint="eastAsia"/>
        </w:rPr>
        <w:t xml:space="preserve"> Entry</w:t>
      </w:r>
      <w:bookmarkEnd w:id="627"/>
      <w:bookmarkEnd w:id="629"/>
    </w:p>
    <w:p w14:paraId="48A14FB0"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14:paraId="6F7AE3C8"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14:paraId="58816F7C" w14:textId="77777777"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14:paraId="789EBD63" w14:textId="77777777" w:rsidR="002E5280" w:rsidRDefault="002E5280" w:rsidP="002E5280">
      <w:pPr>
        <w:pStyle w:val="iNormal"/>
        <w:numPr>
          <w:ilvl w:val="0"/>
          <w:numId w:val="15"/>
        </w:numPr>
        <w:rPr>
          <w:lang w:eastAsia="ja-JP"/>
        </w:rPr>
      </w:pPr>
      <w:r>
        <w:rPr>
          <w:rFonts w:hint="eastAsia"/>
          <w:lang w:eastAsia="ja-JP"/>
        </w:rPr>
        <w:t xml:space="preserve">Click on </w:t>
      </w:r>
      <w:r w:rsidR="009034FE" w:rsidRPr="009034FE">
        <w:rPr>
          <w:rStyle w:val="iButtonBlue"/>
        </w:rPr>
        <w:t> </w:t>
      </w:r>
      <w:r w:rsidRPr="009034FE">
        <w:rPr>
          <w:rStyle w:val="iButtonBlue"/>
          <w:rFonts w:hint="eastAsia"/>
        </w:rPr>
        <w:t>Edit</w:t>
      </w:r>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_Ref351968996 \r \h  \* MERGEFORMAT </w:instrText>
      </w:r>
      <w:r w:rsidR="00C23447">
        <w:fldChar w:fldCharType="separate"/>
      </w:r>
      <w:r w:rsidR="00443106" w:rsidRPr="00443106">
        <w:rPr>
          <w:rStyle w:val="CrossReference"/>
        </w:rPr>
        <w:t>5.3</w:t>
      </w:r>
      <w:r w:rsidR="00C23447">
        <w:fldChar w:fldCharType="end"/>
      </w:r>
      <w:r w:rsidRPr="005D59E8">
        <w:rPr>
          <w:rStyle w:val="CrossReference"/>
          <w:rFonts w:hint="eastAsia"/>
        </w:rPr>
        <w:t xml:space="preserve"> </w:t>
      </w:r>
      <w:r w:rsidR="00C23447">
        <w:fldChar w:fldCharType="begin"/>
      </w:r>
      <w:r w:rsidR="00C23447">
        <w:instrText xml:space="preserve"> REF _Ref351968996 \h  \* MERGEFORMAT </w:instrText>
      </w:r>
      <w:r w:rsidR="00C23447">
        <w:fldChar w:fldCharType="separate"/>
      </w:r>
      <w:r w:rsidR="00443106" w:rsidRPr="00443106">
        <w:rPr>
          <w:rStyle w:val="CrossReference"/>
        </w:rPr>
        <w:t>Creating a Project</w:t>
      </w:r>
      <w:r w:rsidR="00443106" w:rsidRPr="00443106">
        <w:rPr>
          <w:rStyle w:val="CrossReference"/>
          <w:rFonts w:hint="eastAsia"/>
        </w:rPr>
        <w:t xml:space="preserve"> Entry</w:t>
      </w:r>
      <w:r w:rsidR="00C23447">
        <w:fldChar w:fldCharType="end"/>
      </w:r>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443106">
        <w:rPr>
          <w:lang w:eastAsia="ja-JP"/>
        </w:rPr>
        <w:t>above</w:t>
      </w:r>
      <w:r w:rsidR="00FE17CB">
        <w:rPr>
          <w:lang w:eastAsia="ja-JP"/>
        </w:rPr>
        <w:fldChar w:fldCharType="end"/>
      </w:r>
      <w:r>
        <w:rPr>
          <w:rFonts w:hint="eastAsia"/>
          <w:lang w:eastAsia="ja-JP"/>
        </w:rPr>
        <w:t>.</w:t>
      </w:r>
    </w:p>
    <w:p w14:paraId="7CD47AE5"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14:paraId="7E7B8DD0" w14:textId="77777777" w:rsidR="002E5280" w:rsidRPr="00F12853" w:rsidRDefault="002E5280" w:rsidP="002E5280">
      <w:pPr>
        <w:pStyle w:val="iNormal"/>
        <w:numPr>
          <w:ilvl w:val="0"/>
          <w:numId w:val="15"/>
        </w:numPr>
        <w:rPr>
          <w:lang w:eastAsia="ja-JP"/>
        </w:rPr>
      </w:pPr>
      <w:r>
        <w:rPr>
          <w:rFonts w:hint="eastAsia"/>
          <w:lang w:eastAsia="ja-JP"/>
        </w:rPr>
        <w:t xml:space="preserve">Click on the </w:t>
      </w:r>
      <w:r w:rsidR="009034FE" w:rsidRPr="009034FE">
        <w:rPr>
          <w:rStyle w:val="iButtonBlue"/>
        </w:rPr>
        <w:t> Save Project </w:t>
      </w:r>
      <w:r>
        <w:rPr>
          <w:rFonts w:hint="eastAsia"/>
          <w:lang w:eastAsia="ja-JP"/>
        </w:rPr>
        <w:t xml:space="preserve"> button </w:t>
      </w:r>
      <w:r>
        <w:rPr>
          <w:lang w:eastAsia="ja-JP"/>
        </w:rPr>
        <w:t>to</w:t>
      </w:r>
      <w:r>
        <w:rPr>
          <w:rFonts w:hint="eastAsia"/>
          <w:lang w:eastAsia="ja-JP"/>
        </w:rPr>
        <w:t xml:space="preserve"> save your changes.</w:t>
      </w:r>
    </w:p>
    <w:p w14:paraId="64FC50AF" w14:textId="77777777" w:rsidR="002E5280" w:rsidRPr="005879DC" w:rsidRDefault="002E5280" w:rsidP="002E5280">
      <w:pPr>
        <w:pStyle w:val="iHeading2"/>
      </w:pPr>
      <w:bookmarkStart w:id="630" w:name="_Toc233706955"/>
      <w:bookmarkStart w:id="631" w:name="_Ref377736666"/>
      <w:bookmarkStart w:id="632" w:name="_Ref377736669"/>
      <w:bookmarkStart w:id="633" w:name="_Toc260576734"/>
      <w:r>
        <w:t>Setting Up Project</w:t>
      </w:r>
      <w:r w:rsidRPr="005879DC">
        <w:t xml:space="preserve"> Parameters</w:t>
      </w:r>
      <w:bookmarkEnd w:id="628"/>
      <w:bookmarkEnd w:id="630"/>
      <w:bookmarkEnd w:id="631"/>
      <w:bookmarkEnd w:id="632"/>
      <w:bookmarkEnd w:id="633"/>
    </w:p>
    <w:p w14:paraId="3EB0279C" w14:textId="77777777"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14:paraId="06EC63F1" w14:textId="77777777" w:rsidR="002E5280" w:rsidRDefault="002E5280" w:rsidP="002E5280">
      <w:pPr>
        <w:pStyle w:val="iNormal"/>
      </w:pPr>
      <w:r>
        <w:t>Because Parameters are not directly referenced by Data Files, the option to delete them is provided.</w:t>
      </w:r>
    </w:p>
    <w:p w14:paraId="35C2C6FA" w14:textId="77777777" w:rsidR="002E5280" w:rsidRDefault="002E5280" w:rsidP="002E5280">
      <w:pPr>
        <w:pStyle w:val="iNormal"/>
      </w:pPr>
      <w:r>
        <w:t>To add a Project</w:t>
      </w:r>
      <w:r w:rsidRPr="005879DC">
        <w:t xml:space="preserve"> Parame</w:t>
      </w:r>
      <w:r>
        <w:t>ter:</w:t>
      </w:r>
    </w:p>
    <w:p w14:paraId="0C584807" w14:textId="77777777"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14:paraId="31CFFAE7" w14:textId="77777777" w:rsidR="002E5280" w:rsidRPr="005879DC" w:rsidRDefault="002E5280" w:rsidP="002E5280">
      <w:pPr>
        <w:pStyle w:val="iNormal"/>
        <w:numPr>
          <w:ilvl w:val="0"/>
          <w:numId w:val="24"/>
        </w:numPr>
      </w:pPr>
      <w:r>
        <w:t xml:space="preserve">Click the </w:t>
      </w:r>
      <w:r w:rsidR="009034FE" w:rsidRPr="009034FE">
        <w:rPr>
          <w:rStyle w:val="iButton"/>
        </w:rPr>
        <w:t> </w:t>
      </w:r>
      <w:r w:rsidRPr="009034FE">
        <w:rPr>
          <w:rStyle w:val="iButton"/>
        </w:rPr>
        <w:t>New</w:t>
      </w:r>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14:paraId="12D938E7" w14:textId="77777777" w:rsidR="002E5280" w:rsidRPr="005879DC" w:rsidRDefault="00A5049D" w:rsidP="002E5280">
      <w:pPr>
        <w:pStyle w:val="iNormal"/>
        <w:ind w:left="720"/>
      </w:pPr>
      <w:r>
        <w:rPr>
          <w:noProof/>
          <w:lang w:val="en-US"/>
        </w:rPr>
        <mc:AlternateContent>
          <mc:Choice Requires="wpg">
            <w:drawing>
              <wp:inline distT="0" distB="0" distL="0" distR="0" wp14:anchorId="512849AD" wp14:editId="119F54AE">
                <wp:extent cx="4664710" cy="1724660"/>
                <wp:effectExtent l="0" t="0" r="0" b="2540"/>
                <wp:docPr id="84" name="Group 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64710" cy="1724660"/>
                          <a:chOff x="2353" y="1861"/>
                          <a:chExt cx="5835" cy="2158"/>
                        </a:xfrm>
                      </wpg:grpSpPr>
                      <wps:wsp>
                        <wps:cNvPr id="85" name="AutoShape 155"/>
                        <wps:cNvSpPr>
                          <a:spLocks noChangeAspect="1" noChangeArrowheads="1" noTextEdit="1"/>
                        </wps:cNvSpPr>
                        <wps: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1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pic:spPr>
                      </pic:pic>
                      <wps:wsp>
                        <wps:cNvPr id="88" name="Oval 158"/>
                        <wps:cNvSpPr>
                          <a:spLocks noChangeArrowheads="1"/>
                        </wps:cNvSpPr>
                        <wps:spPr bwMode="auto">
                          <a:xfrm>
                            <a:off x="2706" y="2977"/>
                            <a:ext cx="813" cy="27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56" o:spid="_x0000_s1026" style="width:367.3pt;height:135.8pt;mso-position-horizontal-relative:char;mso-position-vertical-relative:line" coordorigin="2353,1861" coordsize="5835,21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">
                <o:lock v:ext="edit" aspectratio="t"/>
                <v:rect id="AutoShape 155" o:spid="_x0000_s1027" style="position:absolute;left:2353;top:1861;width:5835;height:2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cEAxAAA&#10;ANsAAAAPAAAAZHJzL2Rvd25yZXYueG1sRI/dasJAFITvBd9hOUJvpG4UKiF1FRHEUApi/Lk+ZE+T&#10;0OzZmF2T9O27hYKXw8x8w6w2g6lFR62rLCuYzyIQxLnVFRcKLuf9awzCeWSNtWVS8EMONuvxaIWJ&#10;tj2fqMt8IQKEXYIKSu+bREqXl2TQzWxDHLwv2xr0QbaF1C32AW5quYiipTRYcVgosaFdSfl39jAK&#10;+vzY3c6fB3mc3lLL9/S+y64fSr1Mhu07CE+Df4b/26lWEL/B3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HBAMQAAADbAAAADwAAAAAAAAAAAAAAAACXAgAAZHJzL2Rv&#10;d25yZXYueG1sUEsFBgAAAAAEAAQA9QAAAIgDAAAAAA==&#10;" filled="f" stroked="f">
                  <o:lock v:ext="edit" aspectratio="t" text="t"/>
                </v:rect>
                <v:shape id="Picture 157" o:spid="_x0000_s1028" type="#_x0000_t75" style="position:absolute;left:2353;top:1861;width:5835;height:21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y&#10;LefEAAAA2wAAAA8AAABkcnMvZG93bnJldi54bWxEj0FrwkAUhO+F/oflFbzppgoaUjfBCoK9BNSW&#10;Xl+zL9nQ7NuQXTX117uFQo/DzHzDrIvRduJCg28dK3ieJSCIK6dbbhS8n3bTFIQPyBo7x6TghzwU&#10;+ePDGjPtrnygyzE0IkLYZ6jAhNBnUvrKkEU/cz1x9Go3WAxRDo3UA14j3HZyniRLabHluGCwp62h&#10;6vt4tgqC3ZS3LzLLuv6oylv55l4Xn3ulJk/j5gVEoDH8h//ae60gXcHvl/gDZH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yLefEAAAA2wAAAA8AAAAAAAAAAAAAAAAAnAIA&#10;AGRycy9kb3ducmV2LnhtbFBLBQYAAAAABAAEAPcAAACNAwAAAAA=&#10;">
                  <v:imagedata r:id="rId53" o:title=""/>
                </v:shape>
                <v:oval id="Oval 158" o:spid="_x0000_s1029" style="position:absolute;left:2706;top:2977;width:813;height:2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wlRwAAA&#10;ANsAAAAPAAAAZHJzL2Rvd25yZXYueG1sRE/LisIwFN0L/kO4wuw0VXAs1Sg+EIZZjPj4gEtzbavN&#10;TU1irX8/WQzM8nDei1VnatGS85VlBeNRAoI4t7riQsHlvB+mIHxA1lhbJgVv8rBa9nsLzLR98ZHa&#10;UyhEDGGfoYIyhCaT0uclGfQj2xBH7mqdwRChK6R2+IrhppaTJPmUBiuODSU2tC0pv5+eRsH0Vjwm&#10;P4fNm2bVrnbjrrWPb6nUx6Bbz0EE6sK/+M/9pRWkcWz8En+AX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qwlRwAAAANsAAAAPAAAAAAAAAAAAAAAAAJcCAABkcnMvZG93bnJl&#10;di54bWxQSwUGAAAAAAQABAD1AAAAhAMAAAAA&#10;" filled="f" strokecolor="red" strokeweight="1pt"/>
                <w10:anchorlock/>
              </v:group>
            </w:pict>
          </mc:Fallback>
        </mc:AlternateContent>
      </w:r>
    </w:p>
    <w:p w14:paraId="3268A63F" w14:textId="77777777" w:rsidR="002E5280" w:rsidRPr="005879DC" w:rsidRDefault="002E5280" w:rsidP="002E5280">
      <w:pPr>
        <w:pStyle w:val="iNormal"/>
        <w:ind w:left="720"/>
      </w:pPr>
      <w:r w:rsidRPr="005879DC">
        <w:t>This button will display the form below</w:t>
      </w:r>
      <w:r>
        <w:t>.</w:t>
      </w:r>
    </w:p>
    <w:p w14:paraId="73BE9ECB" w14:textId="77777777" w:rsidR="002E5280" w:rsidRPr="005879DC" w:rsidRDefault="00E464DC" w:rsidP="002E5280">
      <w:pPr>
        <w:pStyle w:val="iFigureCaption"/>
      </w:pPr>
      <w:r>
        <w:rPr>
          <w:b w:val="0"/>
          <w:noProof/>
          <w:lang w:val="en-US"/>
        </w:rPr>
        <w:lastRenderedPageBreak/>
        <w:drawing>
          <wp:inline distT="0" distB="0" distL="0" distR="0" wp14:anchorId="28806118" wp14:editId="60198CF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14:paraId="72DEBEC4" w14:textId="77777777"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2E5280" w:rsidRPr="00582270" w14:paraId="39CF4333" w14:textId="77777777" w:rsidTr="002E5280">
        <w:tc>
          <w:tcPr>
            <w:tcW w:w="1843" w:type="dxa"/>
            <w:shd w:val="clear" w:color="auto" w:fill="auto"/>
          </w:tcPr>
          <w:p w14:paraId="66494A21" w14:textId="77777777"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14:paraId="24ADC79B" w14:textId="77777777"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14:paraId="5FB0EBB5" w14:textId="77777777" w:rsidTr="002E5280">
        <w:tc>
          <w:tcPr>
            <w:tcW w:w="1843" w:type="dxa"/>
            <w:shd w:val="clear" w:color="auto" w:fill="auto"/>
          </w:tcPr>
          <w:p w14:paraId="5F51D6B7" w14:textId="77777777" w:rsidR="002E5280" w:rsidRPr="00582270" w:rsidRDefault="002E5280" w:rsidP="002E5280">
            <w:pPr>
              <w:pStyle w:val="iNormal"/>
            </w:pPr>
            <w:r w:rsidRPr="00582270">
              <w:t>Modification</w:t>
            </w:r>
          </w:p>
        </w:tc>
        <w:tc>
          <w:tcPr>
            <w:tcW w:w="6770" w:type="dxa"/>
            <w:shd w:val="clear" w:color="auto" w:fill="auto"/>
          </w:tcPr>
          <w:p w14:paraId="61A7067E" w14:textId="77777777"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14:paraId="2FE43958" w14:textId="77777777" w:rsidTr="002E5280">
        <w:tc>
          <w:tcPr>
            <w:tcW w:w="1843" w:type="dxa"/>
            <w:shd w:val="clear" w:color="auto" w:fill="auto"/>
          </w:tcPr>
          <w:p w14:paraId="214F7A17" w14:textId="77777777" w:rsidR="002E5280" w:rsidRPr="00582270" w:rsidRDefault="002E5280" w:rsidP="002E5280">
            <w:pPr>
              <w:pStyle w:val="iNormal"/>
              <w:jc w:val="left"/>
            </w:pPr>
            <w:r w:rsidRPr="00582270">
              <w:t>Amount and</w:t>
            </w:r>
            <w:r w:rsidRPr="00582270">
              <w:br/>
              <w:t>Units</w:t>
            </w:r>
          </w:p>
        </w:tc>
        <w:tc>
          <w:tcPr>
            <w:tcW w:w="6770" w:type="dxa"/>
            <w:shd w:val="clear" w:color="auto" w:fill="auto"/>
          </w:tcPr>
          <w:p w14:paraId="010B7716" w14:textId="77777777" w:rsidR="002E5280" w:rsidRPr="00582270" w:rsidRDefault="002E5280" w:rsidP="002E5280">
            <w:pPr>
              <w:pStyle w:val="iNormal"/>
            </w:pPr>
            <w:r w:rsidRPr="00582270">
              <w:t>These optional fields allow more specific information to be recorded about the Modification.</w:t>
            </w:r>
          </w:p>
        </w:tc>
      </w:tr>
      <w:tr w:rsidR="002E5280" w:rsidRPr="00582270" w14:paraId="3478A904" w14:textId="77777777" w:rsidTr="002E5280">
        <w:tc>
          <w:tcPr>
            <w:tcW w:w="1843" w:type="dxa"/>
            <w:shd w:val="clear" w:color="auto" w:fill="auto"/>
          </w:tcPr>
          <w:p w14:paraId="6178C134" w14:textId="77777777" w:rsidR="002E5280" w:rsidRPr="00582270" w:rsidRDefault="002E5280" w:rsidP="002E5280">
            <w:pPr>
              <w:pStyle w:val="iNormal"/>
            </w:pPr>
            <w:r w:rsidRPr="00582270">
              <w:t>Comments</w:t>
            </w:r>
          </w:p>
        </w:tc>
        <w:tc>
          <w:tcPr>
            <w:tcW w:w="6770" w:type="dxa"/>
            <w:shd w:val="clear" w:color="auto" w:fill="auto"/>
          </w:tcPr>
          <w:p w14:paraId="7098E43B" w14:textId="77777777" w:rsidR="002E5280" w:rsidRPr="00582270" w:rsidRDefault="002E5280" w:rsidP="002E5280">
            <w:pPr>
              <w:pStyle w:val="iNormal"/>
            </w:pPr>
            <w:r w:rsidRPr="00582270">
              <w:t>This field can be used to record any unstructured, plain-text information you would like to record about the treatment.</w:t>
            </w:r>
          </w:p>
        </w:tc>
      </w:tr>
    </w:tbl>
    <w:p w14:paraId="13F8C26B" w14:textId="77777777"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14:paraId="49472CAE" w14:textId="77777777"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14:paraId="4A89F6B0" w14:textId="77777777"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14:paraId="29C991DC" w14:textId="77777777" w:rsidR="00840870" w:rsidRDefault="00415DC9" w:rsidP="00B6457B">
      <w:pPr>
        <w:pStyle w:val="iHeading1"/>
      </w:pPr>
      <w:bookmarkStart w:id="634" w:name="_Toc260576735"/>
      <w:r>
        <w:lastRenderedPageBreak/>
        <w:t>Data File</w:t>
      </w:r>
      <w:r w:rsidR="00D2127E">
        <w:t xml:space="preserve"> </w:t>
      </w:r>
      <w:r w:rsidR="00840870">
        <w:t xml:space="preserve">Storage and </w:t>
      </w:r>
      <w:r w:rsidR="003829A3">
        <w:t>Metadata</w:t>
      </w:r>
      <w:bookmarkEnd w:id="615"/>
      <w:bookmarkEnd w:id="634"/>
    </w:p>
    <w:p w14:paraId="34ED692F" w14:textId="77777777"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14:paraId="12E8F5C3" w14:textId="77777777" w:rsidR="00422C63" w:rsidRPr="00422C63" w:rsidRDefault="00422C63" w:rsidP="00840870">
      <w:pPr>
        <w:pStyle w:val="iNormal"/>
      </w:pPr>
      <w:r>
        <w:rPr>
          <w:lang w:eastAsia="ja-JP"/>
        </w:rPr>
        <w:t>The Data Files</w:t>
      </w:r>
      <w:r>
        <w:t xml:space="preserve"> stored within DC21 can only be accessed by using the DC21 system.</w:t>
      </w:r>
    </w:p>
    <w:p w14:paraId="0E28EA79" w14:textId="77777777" w:rsidR="00422C63" w:rsidRDefault="00422C63" w:rsidP="00422C63">
      <w:pPr>
        <w:pStyle w:val="iHeading2"/>
      </w:pPr>
      <w:bookmarkStart w:id="635" w:name="_Toc260576736"/>
      <w:r>
        <w:t>Data File Types</w:t>
      </w:r>
      <w:bookmarkEnd w:id="635"/>
    </w:p>
    <w:p w14:paraId="52B7D303" w14:textId="77777777" w:rsidR="00422C63" w:rsidRDefault="00422C63" w:rsidP="00422C63">
      <w:pPr>
        <w:pStyle w:val="iNormal"/>
        <w:rPr>
          <w:lang w:eastAsia="ja-JP"/>
        </w:rPr>
      </w:pPr>
      <w:r>
        <w:rPr>
          <w:lang w:eastAsia="ja-JP"/>
        </w:rPr>
        <w:t>DC21 supports uploading and storage of any format Data File, regardless of its content or purpose.</w:t>
      </w:r>
    </w:p>
    <w:p w14:paraId="7126F6A0" w14:textId="77777777"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14:paraId="7ED03E79" w14:textId="77777777"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3"/>
        <w:gridCol w:w="7627"/>
      </w:tblGrid>
      <w:tr w:rsidR="00422C63" w:rsidRPr="00155121" w14:paraId="16930346" w14:textId="77777777" w:rsidTr="002E5280">
        <w:tc>
          <w:tcPr>
            <w:tcW w:w="0" w:type="auto"/>
          </w:tcPr>
          <w:p w14:paraId="15F9ACF5" w14:textId="77777777" w:rsidR="00422C63" w:rsidRPr="00155121" w:rsidRDefault="00422C63" w:rsidP="002E5280">
            <w:pPr>
              <w:pStyle w:val="iNormal"/>
              <w:jc w:val="left"/>
              <w:rPr>
                <w:lang w:eastAsia="ja-JP"/>
              </w:rPr>
            </w:pPr>
            <w:r w:rsidRPr="00155121">
              <w:rPr>
                <w:lang w:eastAsia="ja-JP"/>
              </w:rPr>
              <w:t>TOA5</w:t>
            </w:r>
          </w:p>
        </w:tc>
        <w:tc>
          <w:tcPr>
            <w:tcW w:w="0" w:type="auto"/>
          </w:tcPr>
          <w:p w14:paraId="266CF65E" w14:textId="77777777"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14:paraId="3D3432F0" w14:textId="77777777" w:rsidR="00422C63" w:rsidRPr="00155121" w:rsidRDefault="00422C63" w:rsidP="009034FE">
            <w:pPr>
              <w:pStyle w:val="iNormal"/>
              <w:rPr>
                <w:lang w:eastAsia="ja-JP"/>
              </w:rPr>
            </w:pPr>
            <w:r>
              <w:t>DC21 processes these files specifically, as described in</w:t>
            </w:r>
            <w:r w:rsidR="009034FE">
              <w:t xml:space="preserve"> section </w:t>
            </w:r>
            <w:r w:rsidR="00C23447">
              <w:fldChar w:fldCharType="begin"/>
            </w:r>
            <w:r w:rsidR="00C23447">
              <w:instrText xml:space="preserve"> REF _Ref378839908 \r \h  \* MERGEFORMAT </w:instrText>
            </w:r>
            <w:r w:rsidR="00C23447">
              <w:fldChar w:fldCharType="separate"/>
            </w:r>
            <w:r w:rsidR="00443106" w:rsidRPr="00443106">
              <w:rPr>
                <w:rStyle w:val="CrossReference"/>
              </w:rPr>
              <w:t>7.3</w:t>
            </w:r>
            <w:r w:rsidR="00C23447">
              <w:fldChar w:fldCharType="end"/>
            </w:r>
            <w:r w:rsidR="009034FE" w:rsidRPr="009034FE">
              <w:rPr>
                <w:rStyle w:val="CrossReference"/>
              </w:rPr>
              <w:t xml:space="preserve"> </w:t>
            </w:r>
            <w:r w:rsidR="00C23447">
              <w:fldChar w:fldCharType="begin"/>
            </w:r>
            <w:r w:rsidR="00C23447">
              <w:instrText xml:space="preserve"> REF _Ref378839908 \h  \* MERGEFORMAT </w:instrText>
            </w:r>
            <w:r w:rsidR="00C23447">
              <w:fldChar w:fldCharType="separate"/>
            </w:r>
            <w:r w:rsidR="00443106" w:rsidRPr="00443106">
              <w:rPr>
                <w:rStyle w:val="CrossReference"/>
              </w:rPr>
              <w:t>Uploading RAW TOA5 Data Files</w:t>
            </w:r>
            <w:r w:rsidR="00C23447">
              <w:fldChar w:fldCharType="end"/>
            </w:r>
            <w:r>
              <w:t>.</w:t>
            </w:r>
          </w:p>
        </w:tc>
      </w:tr>
      <w:tr w:rsidR="00422C63" w:rsidRPr="00155121" w14:paraId="40B9110B" w14:textId="77777777" w:rsidTr="002E5280">
        <w:tc>
          <w:tcPr>
            <w:tcW w:w="0" w:type="auto"/>
          </w:tcPr>
          <w:p w14:paraId="20F13EFE" w14:textId="77777777" w:rsidR="00422C63" w:rsidRPr="00155121" w:rsidRDefault="00422C63" w:rsidP="002E5280">
            <w:pPr>
              <w:pStyle w:val="iNormal"/>
              <w:jc w:val="left"/>
              <w:rPr>
                <w:lang w:eastAsia="ja-JP"/>
              </w:rPr>
            </w:pPr>
            <w:r w:rsidRPr="00155121">
              <w:rPr>
                <w:lang w:eastAsia="ja-JP"/>
              </w:rPr>
              <w:t>Images with Text</w:t>
            </w:r>
          </w:p>
        </w:tc>
        <w:tc>
          <w:tcPr>
            <w:tcW w:w="0" w:type="auto"/>
          </w:tcPr>
          <w:p w14:paraId="620A5057" w14:textId="77777777"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r w:rsidR="00C23447">
              <w:fldChar w:fldCharType="begin"/>
            </w:r>
            <w:r w:rsidR="00C23447">
              <w:instrText xml:space="preserve"> REF _Ref377981992 \r \h  \* MERGEFORMAT </w:instrText>
            </w:r>
            <w:r w:rsidR="00C23447">
              <w:fldChar w:fldCharType="separate"/>
            </w:r>
            <w:r w:rsidR="00443106" w:rsidRPr="00443106">
              <w:rPr>
                <w:rStyle w:val="CrossReference"/>
              </w:rPr>
              <w:t>7.1</w:t>
            </w:r>
            <w:r w:rsidR="00C23447">
              <w:fldChar w:fldCharType="end"/>
            </w:r>
            <w:r w:rsidRPr="00422C63">
              <w:rPr>
                <w:rStyle w:val="CrossReference"/>
              </w:rPr>
              <w:t xml:space="preserve"> </w:t>
            </w:r>
            <w:r w:rsidR="00C23447">
              <w:fldChar w:fldCharType="begin"/>
            </w:r>
            <w:r w:rsidR="00C23447">
              <w:instrText xml:space="preserve"> REF _Ref377981992 \h  \* MERGEFORMAT </w:instrText>
            </w:r>
            <w:r w:rsidR="00C23447">
              <w:fldChar w:fldCharType="separate"/>
            </w:r>
            <w:r w:rsidR="00443106" w:rsidRPr="00443106">
              <w:rPr>
                <w:rStyle w:val="CrossReference"/>
              </w:rPr>
              <w:t>Uploading Image Files</w:t>
            </w:r>
            <w:r w:rsidR="00C23447">
              <w:fldChar w:fldCharType="end"/>
            </w:r>
            <w:r>
              <w:rPr>
                <w:lang w:eastAsia="ja-JP"/>
              </w:rPr>
              <w:t xml:space="preserve"> and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Pr="00422C63">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rPr>
                <w:lang w:eastAsia="ja-JP"/>
              </w:rPr>
              <w:t xml:space="preserve"> for more information. </w:t>
            </w:r>
          </w:p>
        </w:tc>
      </w:tr>
      <w:tr w:rsidR="00422C63" w:rsidRPr="00155121" w14:paraId="2DB0CCEC" w14:textId="77777777" w:rsidTr="002E5280">
        <w:tc>
          <w:tcPr>
            <w:tcW w:w="0" w:type="auto"/>
          </w:tcPr>
          <w:p w14:paraId="16CF9B01" w14:textId="77777777" w:rsidR="00422C63" w:rsidRPr="00155121" w:rsidRDefault="00422C63" w:rsidP="002E5280">
            <w:pPr>
              <w:pStyle w:val="iNormal"/>
              <w:jc w:val="left"/>
              <w:rPr>
                <w:lang w:eastAsia="ja-JP"/>
              </w:rPr>
            </w:pPr>
            <w:r w:rsidRPr="00155121">
              <w:rPr>
                <w:lang w:eastAsia="ja-JP"/>
              </w:rPr>
              <w:t>Audio/video with speech</w:t>
            </w:r>
          </w:p>
        </w:tc>
        <w:tc>
          <w:tcPr>
            <w:tcW w:w="0" w:type="auto"/>
          </w:tcPr>
          <w:p w14:paraId="357A3E32" w14:textId="77777777"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r w:rsidR="00C23447">
              <w:fldChar w:fldCharType="begin"/>
            </w:r>
            <w:r w:rsidR="00C23447">
              <w:instrText xml:space="preserve"> REF _Ref377982059 \r \h  \* MERGEFORMAT </w:instrText>
            </w:r>
            <w:r w:rsidR="00C23447">
              <w:fldChar w:fldCharType="separate"/>
            </w:r>
            <w:r w:rsidR="00443106" w:rsidRPr="00443106">
              <w:rPr>
                <w:rStyle w:val="CrossReference"/>
              </w:rPr>
              <w:t>7.2</w:t>
            </w:r>
            <w:r w:rsidR="00C23447">
              <w:fldChar w:fldCharType="end"/>
            </w:r>
            <w:r w:rsidRPr="00422C63">
              <w:rPr>
                <w:rStyle w:val="CrossReference"/>
              </w:rPr>
              <w:t xml:space="preserve"> </w:t>
            </w:r>
            <w:r w:rsidR="00C23447">
              <w:fldChar w:fldCharType="begin"/>
            </w:r>
            <w:r w:rsidR="00C23447">
              <w:instrText xml:space="preserve"> REF _Ref377982059 \h  \* MERGEFORMAT </w:instrText>
            </w:r>
            <w:r w:rsidR="00C23447">
              <w:fldChar w:fldCharType="separate"/>
            </w:r>
            <w:r w:rsidR="00443106" w:rsidRPr="00443106">
              <w:rPr>
                <w:rStyle w:val="CrossReference"/>
              </w:rPr>
              <w:t>Uploading Video and Audio Files</w:t>
            </w:r>
            <w:r w:rsidR="00C23447">
              <w:fldChar w:fldCharType="end"/>
            </w:r>
            <w:r>
              <w:rPr>
                <w:lang w:eastAsia="ja-JP"/>
              </w:rPr>
              <w:t xml:space="preserve"> and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Pr="00422C63">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rPr>
                <w:lang w:eastAsia="ja-JP"/>
              </w:rPr>
              <w:t xml:space="preserve"> for more information.</w:t>
            </w:r>
          </w:p>
        </w:tc>
      </w:tr>
      <w:tr w:rsidR="00422C63" w:rsidRPr="00682209" w14:paraId="7EEDEB76" w14:textId="77777777" w:rsidTr="002E5280">
        <w:tc>
          <w:tcPr>
            <w:tcW w:w="0" w:type="auto"/>
          </w:tcPr>
          <w:p w14:paraId="72B23B85" w14:textId="77777777" w:rsidR="00422C63" w:rsidRPr="00682209" w:rsidRDefault="00422C63" w:rsidP="002E5280">
            <w:pPr>
              <w:pStyle w:val="iNormal"/>
              <w:jc w:val="left"/>
              <w:rPr>
                <w:lang w:eastAsia="ja-JP"/>
              </w:rPr>
            </w:pPr>
            <w:r w:rsidRPr="00155121">
              <w:rPr>
                <w:lang w:eastAsia="ja-JP"/>
              </w:rPr>
              <w:t>Package Files</w:t>
            </w:r>
          </w:p>
        </w:tc>
        <w:tc>
          <w:tcPr>
            <w:tcW w:w="0" w:type="auto"/>
          </w:tcPr>
          <w:p w14:paraId="3AA24997" w14:textId="77777777"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Pr>
                <w:lang w:eastAsia="ja-JP"/>
              </w:rPr>
              <w:t xml:space="preserve"> for info on this format, and </w:t>
            </w:r>
            <w:r w:rsidR="004E3F53" w:rsidRPr="002E5280">
              <w:t xml:space="preserve">Chapter </w:t>
            </w:r>
            <w:r w:rsidR="00C23447">
              <w:fldChar w:fldCharType="begin"/>
            </w:r>
            <w:r w:rsidR="00C23447">
              <w:instrText xml:space="preserve"> REF _Ref351648922 \r \h  \* MERGEFORMAT </w:instrText>
            </w:r>
            <w:r w:rsidR="00C23447">
              <w:fldChar w:fldCharType="separate"/>
            </w:r>
            <w:r w:rsidR="00443106">
              <w:t>9</w:t>
            </w:r>
            <w:r w:rsidR="00C23447">
              <w:fldChar w:fldCharType="end"/>
            </w:r>
            <w:r w:rsidR="004E3F53" w:rsidRPr="00B87B66">
              <w:t xml:space="preserve"> </w:t>
            </w:r>
            <w:r w:rsidR="00C23447">
              <w:fldChar w:fldCharType="begin"/>
            </w:r>
            <w:r w:rsidR="00C23447">
              <w:instrText xml:space="preserve"> REF _Ref351648922 \h  \* MERGEFORMAT </w:instrText>
            </w:r>
            <w:r w:rsidR="00C23447">
              <w:fldChar w:fldCharType="separate"/>
            </w:r>
            <w:r w:rsidR="00443106" w:rsidRPr="00443106">
              <w:rPr>
                <w:rStyle w:val="CrossReference"/>
              </w:rPr>
              <w:t>Publishing Your Data</w:t>
            </w:r>
            <w:r w:rsidR="00C23447">
              <w:fldChar w:fldCharType="end"/>
            </w:r>
            <w:r>
              <w:rPr>
                <w:lang w:eastAsia="ja-JP"/>
              </w:rPr>
              <w:t xml:space="preserve"> for instructions to create and Publish a Package File.</w:t>
            </w:r>
          </w:p>
        </w:tc>
      </w:tr>
    </w:tbl>
    <w:p w14:paraId="086F0442" w14:textId="77777777" w:rsidR="00422C63" w:rsidRDefault="00422C63" w:rsidP="00422C63">
      <w:pPr>
        <w:pStyle w:val="iHeading2"/>
      </w:pPr>
      <w:bookmarkStart w:id="636" w:name="_Toc260576737"/>
      <w:r>
        <w:t>Metadata</w:t>
      </w:r>
      <w:bookmarkEnd w:id="636"/>
    </w:p>
    <w:p w14:paraId="26030B28" w14:textId="77777777"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14:paraId="5DCFB354" w14:textId="77777777" w:rsidR="00840870" w:rsidRDefault="00840870" w:rsidP="00422C63">
      <w:pPr>
        <w:pStyle w:val="iHeading3"/>
      </w:pPr>
      <w:bookmarkStart w:id="637" w:name="_Ref351730692"/>
      <w:bookmarkStart w:id="638" w:name="_Toc260576738"/>
      <w:r>
        <w:t>Basic Information</w:t>
      </w:r>
      <w:bookmarkEnd w:id="637"/>
      <w:bookmarkEnd w:id="638"/>
    </w:p>
    <w:p w14:paraId="041F8765" w14:textId="77777777"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firstRow="1" w:lastRow="0" w:firstColumn="1" w:lastColumn="0" w:noHBand="0" w:noVBand="1"/>
      </w:tblPr>
      <w:tblGrid>
        <w:gridCol w:w="2093"/>
        <w:gridCol w:w="7229"/>
      </w:tblGrid>
      <w:tr w:rsidR="00840870" w:rsidRPr="00582270" w14:paraId="65D5B3C4" w14:textId="77777777" w:rsidTr="00F537EB">
        <w:trPr>
          <w:cantSplit/>
        </w:trPr>
        <w:tc>
          <w:tcPr>
            <w:tcW w:w="2093" w:type="dxa"/>
            <w:shd w:val="clear" w:color="auto" w:fill="auto"/>
          </w:tcPr>
          <w:p w14:paraId="4899D40E" w14:textId="77777777" w:rsidR="00840870" w:rsidRPr="00582270" w:rsidRDefault="00840870" w:rsidP="00582270">
            <w:pPr>
              <w:pStyle w:val="iNormal"/>
              <w:jc w:val="left"/>
            </w:pPr>
            <w:r w:rsidRPr="00582270">
              <w:t>Name</w:t>
            </w:r>
          </w:p>
        </w:tc>
        <w:tc>
          <w:tcPr>
            <w:tcW w:w="7229" w:type="dxa"/>
            <w:shd w:val="clear" w:color="auto" w:fill="auto"/>
          </w:tcPr>
          <w:p w14:paraId="5068F6ED" w14:textId="77777777"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14:paraId="56EA9E66" w14:textId="77777777" w:rsidTr="00F537EB">
        <w:trPr>
          <w:cantSplit/>
        </w:trPr>
        <w:tc>
          <w:tcPr>
            <w:tcW w:w="2093" w:type="dxa"/>
            <w:shd w:val="clear" w:color="auto" w:fill="auto"/>
          </w:tcPr>
          <w:p w14:paraId="525E65F4" w14:textId="77777777" w:rsidR="00840870" w:rsidRPr="00582270" w:rsidRDefault="00840870" w:rsidP="00582270">
            <w:pPr>
              <w:pStyle w:val="iNormal"/>
              <w:jc w:val="left"/>
            </w:pPr>
            <w:r w:rsidRPr="00582270">
              <w:lastRenderedPageBreak/>
              <w:t>Type</w:t>
            </w:r>
          </w:p>
        </w:tc>
        <w:tc>
          <w:tcPr>
            <w:tcW w:w="7229" w:type="dxa"/>
            <w:shd w:val="clear" w:color="auto" w:fill="auto"/>
          </w:tcPr>
          <w:p w14:paraId="0A7A363C" w14:textId="77777777"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14:paraId="0D7F4131" w14:textId="77777777"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14:paraId="65F49A6A" w14:textId="77777777"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14:paraId="73D4B563" w14:textId="77777777"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r w:rsidR="00C23447">
              <w:fldChar w:fldCharType="begin"/>
            </w:r>
            <w:r w:rsidR="00C23447">
              <w:instrText xml:space="preserve"> REF _Ref378839908 \r \h  \* MERGEFORMAT </w:instrText>
            </w:r>
            <w:r w:rsidR="00C23447">
              <w:fldChar w:fldCharType="separate"/>
            </w:r>
            <w:r w:rsidR="00443106" w:rsidRPr="00443106">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443106" w:rsidRPr="00443106">
              <w:rPr>
                <w:rStyle w:val="CrossReference"/>
              </w:rPr>
              <w:t>Uploading RAW TOA5 Data Files</w:t>
            </w:r>
            <w:r w:rsidR="00C23447">
              <w:fldChar w:fldCharType="end"/>
            </w:r>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00CE0A35">
              <w:t xml:space="preserve"> and </w:t>
            </w:r>
            <w:r w:rsidR="00C23447">
              <w:fldChar w:fldCharType="begin"/>
            </w:r>
            <w:r w:rsidR="00C23447">
              <w:instrText xml:space="preserve"> REF _Ref378325623 \r \h  \* MERGEFORMAT </w:instrText>
            </w:r>
            <w:r w:rsidR="00C23447">
              <w:fldChar w:fldCharType="separate"/>
            </w:r>
            <w:r w:rsidR="00443106" w:rsidRPr="00443106">
              <w:rPr>
                <w:rStyle w:val="CrossReference"/>
              </w:rPr>
              <w:t>11.5.3</w:t>
            </w:r>
            <w:r w:rsidR="00C23447">
              <w:fldChar w:fldCharType="end"/>
            </w:r>
            <w:r w:rsidR="00CE0A35">
              <w:t xml:space="preserve"> for information on OCR and SR processing</w:t>
            </w:r>
            <w:r w:rsidR="00B442AD" w:rsidRPr="00582270">
              <w:t>.</w:t>
            </w:r>
            <w:r w:rsidR="00FB3E01" w:rsidRPr="00582270">
              <w:t>)</w:t>
            </w:r>
          </w:p>
          <w:p w14:paraId="423F91D9" w14:textId="77777777"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r w:rsidR="00C23447">
              <w:fldChar w:fldCharType="begin"/>
            </w:r>
            <w:r w:rsidR="00C23447">
              <w:instrText xml:space="preserve"> REF _Ref351648922 \r \h  \* MERGEFORMAT </w:instrText>
            </w:r>
            <w:r w:rsidR="00C23447">
              <w:fldChar w:fldCharType="separate"/>
            </w:r>
            <w:r w:rsidR="00443106">
              <w:t>9</w:t>
            </w:r>
            <w:r w:rsidR="00C23447">
              <w:fldChar w:fldCharType="end"/>
            </w:r>
            <w:r w:rsidR="00FD7F3B" w:rsidRPr="00B87B66">
              <w:t xml:space="preserve"> </w:t>
            </w:r>
            <w:r w:rsidR="00C23447">
              <w:fldChar w:fldCharType="begin"/>
            </w:r>
            <w:r w:rsidR="00C23447">
              <w:instrText xml:space="preserve"> REF _Ref351648922 \h  \* MERGEFORMAT </w:instrText>
            </w:r>
            <w:r w:rsidR="00C23447">
              <w:fldChar w:fldCharType="separate"/>
            </w:r>
            <w:r w:rsidR="00443106" w:rsidRPr="00443106">
              <w:rPr>
                <w:rStyle w:val="CrossReference"/>
              </w:rPr>
              <w:t>Publishing Your Data</w:t>
            </w:r>
            <w:r w:rsidR="00C23447">
              <w:fldChar w:fldCharType="end"/>
            </w:r>
            <w:r w:rsidR="00F577A2" w:rsidRPr="00582270">
              <w:t xml:space="preserve"> for more information.</w:t>
            </w:r>
          </w:p>
          <w:p w14:paraId="1BCB077A" w14:textId="77777777"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14:paraId="68F56D69" w14:textId="77777777" w:rsidTr="00F537EB">
        <w:tc>
          <w:tcPr>
            <w:tcW w:w="2093" w:type="dxa"/>
            <w:shd w:val="clear" w:color="auto" w:fill="auto"/>
          </w:tcPr>
          <w:p w14:paraId="01CB890C" w14:textId="77777777" w:rsidR="00840870" w:rsidRPr="00582270" w:rsidRDefault="00840870" w:rsidP="00582270">
            <w:pPr>
              <w:pStyle w:val="iNormal"/>
              <w:jc w:val="left"/>
            </w:pPr>
            <w:r w:rsidRPr="00582270">
              <w:t>File Format</w:t>
            </w:r>
          </w:p>
        </w:tc>
        <w:tc>
          <w:tcPr>
            <w:tcW w:w="7229" w:type="dxa"/>
            <w:shd w:val="clear" w:color="auto" w:fill="auto"/>
          </w:tcPr>
          <w:p w14:paraId="78554A9A" w14:textId="77777777"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14:paraId="7B1BED74" w14:textId="77777777" w:rsidR="00840870" w:rsidRPr="00582270" w:rsidRDefault="005F6944" w:rsidP="00840870">
            <w:pPr>
              <w:pStyle w:val="iNormal"/>
            </w:pPr>
            <w:r>
              <w:t>If the file is known to be a specific format which is handled by DC21, one of the</w:t>
            </w:r>
            <w:r w:rsidR="00B87B66">
              <w:t>se</w:t>
            </w:r>
            <w:r>
              <w:t xml:space="preserve"> following specific values may be shown.</w:t>
            </w:r>
          </w:p>
          <w:p w14:paraId="7971877A" w14:textId="77777777"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r w:rsidR="00C23447">
              <w:fldChar w:fldCharType="begin"/>
            </w:r>
            <w:r w:rsidR="00C23447">
              <w:instrText xml:space="preserve"> REF _Ref378839908 \r \h  \* MERGEFORMAT </w:instrText>
            </w:r>
            <w:r w:rsidR="00C23447">
              <w:fldChar w:fldCharType="separate"/>
            </w:r>
            <w:r w:rsidR="00443106" w:rsidRPr="00443106">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443106" w:rsidRPr="00443106">
              <w:rPr>
                <w:rStyle w:val="CrossReference"/>
              </w:rPr>
              <w:t>Uploading RAW TOA5 Data Files</w:t>
            </w:r>
            <w:r w:rsidR="00C23447">
              <w:fldChar w:fldCharType="end"/>
            </w:r>
            <w:r w:rsidR="00B87B66">
              <w:t xml:space="preserve"> </w:t>
            </w:r>
            <w:r w:rsidR="00FD7F3B" w:rsidRPr="00582270">
              <w:t>for more information.</w:t>
            </w:r>
          </w:p>
          <w:p w14:paraId="13675BC5" w14:textId="77777777"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00FD7F3B"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sidR="00FD7F3B" w:rsidRPr="00582270">
              <w:t xml:space="preserve"> </w:t>
            </w:r>
            <w:r w:rsidRPr="00582270">
              <w:t>for more information on BAGIT files.</w:t>
            </w:r>
          </w:p>
          <w:p w14:paraId="7F383F32" w14:textId="77777777"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14:paraId="2BDD6EEE" w14:textId="77777777"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14:paraId="5CB5E43A" w14:textId="77777777" w:rsidTr="00F537EB">
        <w:trPr>
          <w:cantSplit/>
        </w:trPr>
        <w:tc>
          <w:tcPr>
            <w:tcW w:w="2093" w:type="dxa"/>
            <w:shd w:val="clear" w:color="auto" w:fill="auto"/>
          </w:tcPr>
          <w:p w14:paraId="2A7343E4" w14:textId="77777777" w:rsidR="00840870" w:rsidRPr="00582270" w:rsidRDefault="00840870" w:rsidP="00582270">
            <w:pPr>
              <w:pStyle w:val="iNormal"/>
              <w:jc w:val="left"/>
            </w:pPr>
            <w:r w:rsidRPr="00582270">
              <w:t>Description</w:t>
            </w:r>
          </w:p>
        </w:tc>
        <w:tc>
          <w:tcPr>
            <w:tcW w:w="7229" w:type="dxa"/>
            <w:shd w:val="clear" w:color="auto" w:fill="auto"/>
          </w:tcPr>
          <w:p w14:paraId="23004724" w14:textId="77777777"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14:paraId="43C8C9F3" w14:textId="77777777" w:rsidTr="00F537EB">
        <w:trPr>
          <w:cantSplit/>
        </w:trPr>
        <w:tc>
          <w:tcPr>
            <w:tcW w:w="2093" w:type="dxa"/>
            <w:shd w:val="clear" w:color="auto" w:fill="auto"/>
          </w:tcPr>
          <w:p w14:paraId="49016F18" w14:textId="77777777" w:rsidR="00840870" w:rsidRPr="00582270" w:rsidRDefault="00840870" w:rsidP="00582270">
            <w:pPr>
              <w:pStyle w:val="iNormal"/>
              <w:jc w:val="left"/>
            </w:pPr>
            <w:r w:rsidRPr="00582270">
              <w:lastRenderedPageBreak/>
              <w:t>Tags</w:t>
            </w:r>
          </w:p>
        </w:tc>
        <w:tc>
          <w:tcPr>
            <w:tcW w:w="7229" w:type="dxa"/>
            <w:shd w:val="clear" w:color="auto" w:fill="auto"/>
          </w:tcPr>
          <w:p w14:paraId="570FC662" w14:textId="77777777"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14:paraId="133A6F34" w14:textId="77777777"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14:paraId="445EF14A" w14:textId="77777777" w:rsidTr="00F537EB">
        <w:trPr>
          <w:cantSplit/>
        </w:trPr>
        <w:tc>
          <w:tcPr>
            <w:tcW w:w="2093" w:type="dxa"/>
            <w:shd w:val="clear" w:color="auto" w:fill="auto"/>
          </w:tcPr>
          <w:p w14:paraId="08F841A1" w14:textId="77777777" w:rsidR="0068100A" w:rsidRPr="00582270" w:rsidRDefault="0068100A" w:rsidP="00582270">
            <w:pPr>
              <w:pStyle w:val="iNormal"/>
              <w:jc w:val="left"/>
            </w:pPr>
            <w:r>
              <w:t>Labels</w:t>
            </w:r>
          </w:p>
        </w:tc>
        <w:tc>
          <w:tcPr>
            <w:tcW w:w="7229" w:type="dxa"/>
            <w:shd w:val="clear" w:color="auto" w:fill="auto"/>
          </w:tcPr>
          <w:p w14:paraId="36FA6281" w14:textId="77777777"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14:paraId="3EA1BE5D" w14:textId="77777777" w:rsidR="004A0857" w:rsidRDefault="00B35946" w:rsidP="00B35946">
            <w:pPr>
              <w:pStyle w:val="iNormal"/>
            </w:pPr>
            <w:r>
              <w:t xml:space="preserve">Multiple Labels can be assigned to any </w:t>
            </w:r>
            <w:r w:rsidR="00415DC9">
              <w:t>Data File</w:t>
            </w:r>
            <w:r>
              <w:t>.</w:t>
            </w:r>
          </w:p>
          <w:p w14:paraId="5E10C4E8" w14:textId="77777777" w:rsidR="00B35946" w:rsidRPr="00B35946" w:rsidRDefault="00B35946" w:rsidP="00B35946">
            <w:pPr>
              <w:pStyle w:val="iNormal"/>
            </w:pPr>
            <w:r>
              <w:t xml:space="preserve">This field lists all Labels which are assigned to this </w:t>
            </w:r>
            <w:r w:rsidR="00415DC9">
              <w:t>Data File</w:t>
            </w:r>
            <w:r>
              <w:t>.</w:t>
            </w:r>
          </w:p>
        </w:tc>
      </w:tr>
      <w:tr w:rsidR="00840870" w:rsidRPr="00582270" w14:paraId="3FBEE28F" w14:textId="77777777" w:rsidTr="00F537EB">
        <w:trPr>
          <w:cantSplit/>
        </w:trPr>
        <w:tc>
          <w:tcPr>
            <w:tcW w:w="2093" w:type="dxa"/>
            <w:shd w:val="clear" w:color="auto" w:fill="auto"/>
          </w:tcPr>
          <w:p w14:paraId="095B8B23" w14:textId="77777777"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17F57CBB" w14:textId="77777777"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r w:rsidR="00C23447">
              <w:fldChar w:fldCharType="begin"/>
            </w:r>
            <w:r w:rsidR="00C23447">
              <w:instrText xml:space="preserve"> REF _Ref351965455 \r \h  \* MERGEFORMAT </w:instrText>
            </w:r>
            <w:r w:rsidR="00C23447">
              <w:fldChar w:fldCharType="separate"/>
            </w:r>
            <w:r w:rsidR="00443106">
              <w:t>5</w:t>
            </w:r>
            <w:r w:rsidR="00C23447">
              <w:fldChar w:fldCharType="end"/>
            </w:r>
            <w:r w:rsidR="00B87B66" w:rsidRPr="00B87B66">
              <w:t xml:space="preserve"> </w:t>
            </w:r>
            <w:r w:rsidR="00C23447">
              <w:fldChar w:fldCharType="begin"/>
            </w:r>
            <w:r w:rsidR="00C23447">
              <w:instrText xml:space="preserve"> REF _Ref377645911 \h  \* MERGEFORMAT </w:instrText>
            </w:r>
            <w:r w:rsidR="00C23447">
              <w:fldChar w:fldCharType="separate"/>
            </w:r>
            <w:r w:rsidR="00443106" w:rsidRPr="00443106">
              <w:rPr>
                <w:rStyle w:val="CrossReference"/>
              </w:rPr>
              <w:t>Organisational Units and Projects</w:t>
            </w:r>
            <w:r w:rsidR="00C23447">
              <w:fldChar w:fldCharType="end"/>
            </w:r>
            <w:r w:rsidR="00B87B66">
              <w:t xml:space="preserve"> f</w:t>
            </w:r>
            <w:r w:rsidR="0068100A" w:rsidRPr="00582270">
              <w:t>or more information</w:t>
            </w:r>
            <w:r w:rsidR="00F577A2" w:rsidRPr="00582270">
              <w:t>.</w:t>
            </w:r>
          </w:p>
        </w:tc>
      </w:tr>
      <w:tr w:rsidR="00840870" w:rsidRPr="00582270" w14:paraId="43A1FD87" w14:textId="77777777" w:rsidTr="00F537EB">
        <w:trPr>
          <w:cantSplit/>
        </w:trPr>
        <w:tc>
          <w:tcPr>
            <w:tcW w:w="2093" w:type="dxa"/>
            <w:shd w:val="clear" w:color="auto" w:fill="auto"/>
          </w:tcPr>
          <w:p w14:paraId="19064C83" w14:textId="77777777"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21B1F8C9" w14:textId="77777777"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r w:rsidR="00C23447">
              <w:fldChar w:fldCharType="begin"/>
            </w:r>
            <w:r w:rsidR="00C23447">
              <w:instrText xml:space="preserve"> REF _Ref351965455 \r \h  \* MERGEFORMAT </w:instrText>
            </w:r>
            <w:r w:rsidR="00C23447">
              <w:fldChar w:fldCharType="separate"/>
            </w:r>
            <w:r w:rsidR="00443106">
              <w:t>5</w:t>
            </w:r>
            <w:r w:rsidR="00C23447">
              <w:fldChar w:fldCharType="end"/>
            </w:r>
            <w:r w:rsidR="005F6944">
              <w:t xml:space="preserve"> </w:t>
            </w:r>
            <w:r w:rsidR="00C23447">
              <w:fldChar w:fldCharType="begin"/>
            </w:r>
            <w:r w:rsidR="00C23447">
              <w:instrText xml:space="preserve"> REF _Ref377645937 \h  \* MERGEFORMAT </w:instrText>
            </w:r>
            <w:r w:rsidR="00C23447">
              <w:fldChar w:fldCharType="separate"/>
            </w:r>
            <w:r w:rsidR="00443106" w:rsidRPr="00443106">
              <w:rPr>
                <w:rStyle w:val="CrossReference"/>
              </w:rPr>
              <w:t>Organisational Units and Projects</w:t>
            </w:r>
            <w:r w:rsidR="00C23447">
              <w:fldChar w:fldCharType="end"/>
            </w:r>
            <w:r w:rsidR="005F6944">
              <w:t xml:space="preserve"> </w:t>
            </w:r>
            <w:r w:rsidRPr="00582270">
              <w:t>for more information.</w:t>
            </w:r>
          </w:p>
        </w:tc>
      </w:tr>
      <w:tr w:rsidR="00840870" w:rsidRPr="00582270" w14:paraId="27EE9B96" w14:textId="77777777" w:rsidTr="00F537EB">
        <w:trPr>
          <w:cantSplit/>
        </w:trPr>
        <w:tc>
          <w:tcPr>
            <w:tcW w:w="2093" w:type="dxa"/>
            <w:shd w:val="clear" w:color="auto" w:fill="auto"/>
          </w:tcPr>
          <w:p w14:paraId="3887FAF6" w14:textId="77777777" w:rsidR="00840870" w:rsidRPr="00582270" w:rsidRDefault="00840870" w:rsidP="00582270">
            <w:pPr>
              <w:pStyle w:val="iNormal"/>
              <w:jc w:val="left"/>
            </w:pPr>
            <w:r w:rsidRPr="00582270">
              <w:t>Date added</w:t>
            </w:r>
          </w:p>
        </w:tc>
        <w:tc>
          <w:tcPr>
            <w:tcW w:w="7229" w:type="dxa"/>
            <w:shd w:val="clear" w:color="auto" w:fill="auto"/>
          </w:tcPr>
          <w:p w14:paraId="53B37DD1" w14:textId="77777777"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14:paraId="7BBBC5E0" w14:textId="77777777" w:rsidTr="00F537EB">
        <w:trPr>
          <w:cantSplit/>
        </w:trPr>
        <w:tc>
          <w:tcPr>
            <w:tcW w:w="2093" w:type="dxa"/>
            <w:shd w:val="clear" w:color="auto" w:fill="auto"/>
          </w:tcPr>
          <w:p w14:paraId="07D3891C" w14:textId="77777777" w:rsidR="0068100A" w:rsidRPr="00582270" w:rsidRDefault="0068100A" w:rsidP="006273E1">
            <w:pPr>
              <w:pStyle w:val="iNormal"/>
              <w:jc w:val="left"/>
            </w:pPr>
            <w:r w:rsidRPr="00582270">
              <w:t>Creation Status</w:t>
            </w:r>
          </w:p>
        </w:tc>
        <w:tc>
          <w:tcPr>
            <w:tcW w:w="7229" w:type="dxa"/>
            <w:shd w:val="clear" w:color="auto" w:fill="auto"/>
          </w:tcPr>
          <w:p w14:paraId="593FB2D0" w14:textId="77777777"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14:paraId="2538DD43" w14:textId="77777777" w:rsidTr="00F537EB">
        <w:trPr>
          <w:cantSplit/>
        </w:trPr>
        <w:tc>
          <w:tcPr>
            <w:tcW w:w="2093" w:type="dxa"/>
            <w:shd w:val="clear" w:color="auto" w:fill="auto"/>
          </w:tcPr>
          <w:p w14:paraId="6DA32D4A" w14:textId="77777777" w:rsidR="00840870" w:rsidRPr="00582270" w:rsidRDefault="00840870" w:rsidP="00582270">
            <w:pPr>
              <w:pStyle w:val="iNormal"/>
              <w:jc w:val="left"/>
            </w:pPr>
            <w:r w:rsidRPr="00582270">
              <w:t>Size</w:t>
            </w:r>
          </w:p>
        </w:tc>
        <w:tc>
          <w:tcPr>
            <w:tcW w:w="7229" w:type="dxa"/>
            <w:shd w:val="clear" w:color="auto" w:fill="auto"/>
          </w:tcPr>
          <w:p w14:paraId="280D6718" w14:textId="77777777"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14:paraId="410D0695" w14:textId="77777777" w:rsidTr="00F537EB">
        <w:trPr>
          <w:cantSplit/>
        </w:trPr>
        <w:tc>
          <w:tcPr>
            <w:tcW w:w="2093" w:type="dxa"/>
            <w:shd w:val="clear" w:color="auto" w:fill="auto"/>
          </w:tcPr>
          <w:p w14:paraId="118D0924" w14:textId="77777777" w:rsidR="00AC18CD" w:rsidRPr="00582270" w:rsidRDefault="00AC18CD" w:rsidP="00AC18CD">
            <w:pPr>
              <w:pStyle w:val="iNormal"/>
              <w:jc w:val="left"/>
            </w:pPr>
            <w:r>
              <w:t>Packaging progress</w:t>
            </w:r>
          </w:p>
        </w:tc>
        <w:tc>
          <w:tcPr>
            <w:tcW w:w="7229" w:type="dxa"/>
            <w:shd w:val="clear" w:color="auto" w:fill="auto"/>
          </w:tcPr>
          <w:p w14:paraId="6AA46D96" w14:textId="77777777"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r w:rsidR="00C23447">
              <w:fldChar w:fldCharType="begin"/>
            </w:r>
            <w:r w:rsidR="00C23447">
              <w:instrText xml:space="preserve"> REF _Ref351561800 \r \h  \* MERGEFORMAT </w:instrText>
            </w:r>
            <w:r w:rsidR="00C23447">
              <w:fldChar w:fldCharType="separate"/>
            </w:r>
            <w:r w:rsidR="00443106" w:rsidRPr="00443106">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443106" w:rsidRPr="00443106">
              <w:rPr>
                <w:rStyle w:val="CrossReference"/>
              </w:rPr>
              <w:t>Creating a Package</w:t>
            </w:r>
            <w:r w:rsidR="00C23447">
              <w:fldChar w:fldCharType="end"/>
            </w:r>
            <w:r w:rsidR="00BE118B">
              <w:t xml:space="preserve"> </w:t>
            </w:r>
            <w:r w:rsidRPr="00582270">
              <w:t>for more information.</w:t>
            </w:r>
          </w:p>
        </w:tc>
      </w:tr>
      <w:tr w:rsidR="00BE236C" w:rsidRPr="00582270" w14:paraId="255CDA98" w14:textId="77777777" w:rsidTr="00F537EB">
        <w:trPr>
          <w:cantSplit/>
        </w:trPr>
        <w:tc>
          <w:tcPr>
            <w:tcW w:w="2093" w:type="dxa"/>
            <w:shd w:val="clear" w:color="auto" w:fill="auto"/>
          </w:tcPr>
          <w:p w14:paraId="2BC25BF8" w14:textId="77777777" w:rsidR="00BE236C" w:rsidRPr="00582270" w:rsidRDefault="00BE236C" w:rsidP="00582270">
            <w:pPr>
              <w:pStyle w:val="iNormal"/>
              <w:jc w:val="left"/>
            </w:pPr>
            <w:r w:rsidRPr="00582270">
              <w:t>File ID</w:t>
            </w:r>
          </w:p>
        </w:tc>
        <w:tc>
          <w:tcPr>
            <w:tcW w:w="7229" w:type="dxa"/>
            <w:shd w:val="clear" w:color="auto" w:fill="auto"/>
          </w:tcPr>
          <w:p w14:paraId="5A4F0AC4" w14:textId="77777777"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14:paraId="166539AD" w14:textId="77777777" w:rsidTr="00F537EB">
        <w:trPr>
          <w:cantSplit/>
        </w:trPr>
        <w:tc>
          <w:tcPr>
            <w:tcW w:w="2093" w:type="dxa"/>
            <w:shd w:val="clear" w:color="auto" w:fill="auto"/>
          </w:tcPr>
          <w:p w14:paraId="763AC771" w14:textId="77777777" w:rsidR="00BE236C" w:rsidRPr="00582270" w:rsidRDefault="00BE236C" w:rsidP="00582270">
            <w:pPr>
              <w:pStyle w:val="iNormal"/>
              <w:jc w:val="left"/>
            </w:pPr>
            <w:r w:rsidRPr="00582270">
              <w:lastRenderedPageBreak/>
              <w:t>ID</w:t>
            </w:r>
          </w:p>
        </w:tc>
        <w:tc>
          <w:tcPr>
            <w:tcW w:w="7229" w:type="dxa"/>
            <w:shd w:val="clear" w:color="auto" w:fill="auto"/>
          </w:tcPr>
          <w:p w14:paraId="48022C2B" w14:textId="77777777"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r w:rsidR="00C23447">
              <w:fldChar w:fldCharType="begin"/>
            </w:r>
            <w:r w:rsidR="00C23447">
              <w:instrText xml:space="preserve"> REF _Ref351561800 \r \h  \* MERGEFORMAT </w:instrText>
            </w:r>
            <w:r w:rsidR="00C23447">
              <w:fldChar w:fldCharType="separate"/>
            </w:r>
            <w:r w:rsidR="00443106" w:rsidRPr="00443106">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443106" w:rsidRPr="00443106">
              <w:rPr>
                <w:rStyle w:val="CrossReference"/>
              </w:rPr>
              <w:t>Creating a Package</w:t>
            </w:r>
            <w:r w:rsidR="00C23447">
              <w:fldChar w:fldCharType="end"/>
            </w:r>
            <w:r w:rsidRPr="00582270">
              <w:t xml:space="preserve"> and </w:t>
            </w:r>
            <w:r w:rsidR="00C23447">
              <w:fldChar w:fldCharType="begin"/>
            </w:r>
            <w:r w:rsidR="00C23447">
              <w:instrText xml:space="preserve"> REF _Ref351642104 \r \h  \* MERGEFORMAT </w:instrText>
            </w:r>
            <w:r w:rsidR="00C23447">
              <w:fldChar w:fldCharType="separate"/>
            </w:r>
            <w:r w:rsidR="00443106" w:rsidRPr="00443106">
              <w:rPr>
                <w:rStyle w:val="CrossReference"/>
              </w:rPr>
              <w:t>9.3</w:t>
            </w:r>
            <w:r w:rsidR="00C23447">
              <w:fldChar w:fldCharType="end"/>
            </w:r>
            <w:r w:rsidRPr="00582270">
              <w:rPr>
                <w:rStyle w:val="CrossReference"/>
              </w:rPr>
              <w:t xml:space="preserve"> </w:t>
            </w:r>
            <w:r w:rsidR="00C23447">
              <w:fldChar w:fldCharType="begin"/>
            </w:r>
            <w:r w:rsidR="00C23447">
              <w:instrText xml:space="preserve"> REF _Ref351642104 \h  \* MERGEFORMAT </w:instrText>
            </w:r>
            <w:r w:rsidR="00C23447">
              <w:fldChar w:fldCharType="separate"/>
            </w:r>
            <w:r w:rsidR="00443106" w:rsidRPr="00443106">
              <w:rPr>
                <w:rStyle w:val="CrossReference"/>
              </w:rPr>
              <w:t>Managing Published Packages</w:t>
            </w:r>
            <w:r w:rsidR="00C23447">
              <w:fldChar w:fldCharType="end"/>
            </w:r>
            <w:r w:rsidRPr="00582270">
              <w:rPr>
                <w:rStyle w:val="CrossReference"/>
              </w:rPr>
              <w:t xml:space="preserve"> </w:t>
            </w:r>
            <w:r w:rsidRPr="00582270">
              <w:t>for more information about the use of this ID field.</w:t>
            </w:r>
          </w:p>
        </w:tc>
      </w:tr>
      <w:tr w:rsidR="00BE236C" w:rsidRPr="00582270" w14:paraId="75642B98" w14:textId="77777777" w:rsidTr="00F537EB">
        <w:trPr>
          <w:cantSplit/>
        </w:trPr>
        <w:tc>
          <w:tcPr>
            <w:tcW w:w="2093" w:type="dxa"/>
            <w:shd w:val="clear" w:color="auto" w:fill="auto"/>
          </w:tcPr>
          <w:p w14:paraId="44626356" w14:textId="77777777" w:rsidR="00BE236C" w:rsidRPr="00582270" w:rsidRDefault="00BE236C" w:rsidP="00582270">
            <w:pPr>
              <w:pStyle w:val="iNormal"/>
              <w:jc w:val="left"/>
            </w:pPr>
            <w:r w:rsidRPr="00582270">
              <w:t>Added by</w:t>
            </w:r>
          </w:p>
        </w:tc>
        <w:tc>
          <w:tcPr>
            <w:tcW w:w="7229" w:type="dxa"/>
            <w:shd w:val="clear" w:color="auto" w:fill="auto"/>
          </w:tcPr>
          <w:p w14:paraId="0D89AAA5" w14:textId="77777777" w:rsidR="00BE236C" w:rsidRPr="00582270" w:rsidRDefault="00BE236C" w:rsidP="00B87B66">
            <w:pPr>
              <w:pStyle w:val="iNormal"/>
            </w:pPr>
            <w:r w:rsidRPr="00582270">
              <w:t xml:space="preserve">This field indicates the User who uploaded the file to </w:t>
            </w:r>
            <w:r w:rsidR="007F709C">
              <w:t>DC21</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7F709C">
              <w:t>DC21</w:t>
            </w:r>
            <w:r w:rsidRPr="00582270">
              <w:t>.</w:t>
            </w:r>
          </w:p>
        </w:tc>
      </w:tr>
      <w:tr w:rsidR="00BE236C" w:rsidRPr="00582270" w14:paraId="572DA638" w14:textId="77777777" w:rsidTr="00F537EB">
        <w:trPr>
          <w:cantSplit/>
        </w:trPr>
        <w:tc>
          <w:tcPr>
            <w:tcW w:w="2093" w:type="dxa"/>
            <w:shd w:val="clear" w:color="auto" w:fill="auto"/>
          </w:tcPr>
          <w:p w14:paraId="1EE95424" w14:textId="77777777" w:rsidR="00BE236C" w:rsidRPr="00582270" w:rsidRDefault="00BE236C" w:rsidP="00582270">
            <w:pPr>
              <w:pStyle w:val="iNormal"/>
              <w:jc w:val="left"/>
            </w:pPr>
            <w:r w:rsidRPr="00582270">
              <w:t>Published</w:t>
            </w:r>
          </w:p>
        </w:tc>
        <w:tc>
          <w:tcPr>
            <w:tcW w:w="7229" w:type="dxa"/>
            <w:shd w:val="clear" w:color="auto" w:fill="auto"/>
          </w:tcPr>
          <w:p w14:paraId="784DAE89" w14:textId="77777777"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14:paraId="4DC4FCF8" w14:textId="77777777" w:rsidTr="00F537EB">
        <w:trPr>
          <w:cantSplit/>
        </w:trPr>
        <w:tc>
          <w:tcPr>
            <w:tcW w:w="2093" w:type="dxa"/>
            <w:shd w:val="clear" w:color="auto" w:fill="auto"/>
          </w:tcPr>
          <w:p w14:paraId="0D4E9447" w14:textId="77777777" w:rsidR="00BE236C" w:rsidRPr="00582270" w:rsidRDefault="00BE236C" w:rsidP="00582270">
            <w:pPr>
              <w:pStyle w:val="iNormal"/>
              <w:jc w:val="left"/>
            </w:pPr>
            <w:r w:rsidRPr="00582270">
              <w:t>Published date</w:t>
            </w:r>
          </w:p>
        </w:tc>
        <w:tc>
          <w:tcPr>
            <w:tcW w:w="7229" w:type="dxa"/>
            <w:shd w:val="clear" w:color="auto" w:fill="auto"/>
          </w:tcPr>
          <w:p w14:paraId="1A9B2AC8" w14:textId="77777777"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14:paraId="201C7A6A" w14:textId="77777777" w:rsidTr="00F537EB">
        <w:trPr>
          <w:cantSplit/>
        </w:trPr>
        <w:tc>
          <w:tcPr>
            <w:tcW w:w="2093" w:type="dxa"/>
            <w:shd w:val="clear" w:color="auto" w:fill="auto"/>
          </w:tcPr>
          <w:p w14:paraId="1929866B" w14:textId="77777777" w:rsidR="00BE236C" w:rsidRPr="00582270" w:rsidRDefault="00BE236C" w:rsidP="00582270">
            <w:pPr>
              <w:pStyle w:val="iNormal"/>
              <w:jc w:val="left"/>
            </w:pPr>
            <w:r w:rsidRPr="00582270">
              <w:t>Start time</w:t>
            </w:r>
            <w:r w:rsidRPr="00582270">
              <w:br/>
              <w:t>End time</w:t>
            </w:r>
          </w:p>
        </w:tc>
        <w:tc>
          <w:tcPr>
            <w:tcW w:w="7229" w:type="dxa"/>
            <w:shd w:val="clear" w:color="auto" w:fill="auto"/>
          </w:tcPr>
          <w:p w14:paraId="691685EB" w14:textId="77777777"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14:paraId="4DD3C2C4" w14:textId="51E16010" w:rsidR="00C84273" w:rsidRDefault="000F1B90" w:rsidP="00422C63">
      <w:pPr>
        <w:pStyle w:val="iHeading3"/>
        <w:rPr>
          <w:ins w:id="639" w:author="Peter Bugeia" w:date="2014-04-23T10:45:00Z"/>
        </w:rPr>
      </w:pPr>
      <w:bookmarkStart w:id="640" w:name="_Ref377740401"/>
      <w:bookmarkStart w:id="641" w:name="_Ref351730614"/>
      <w:bookmarkStart w:id="642" w:name="_Toc260576739"/>
      <w:ins w:id="643" w:author="Peter Bugeia" w:date="2014-04-23T10:45:00Z">
        <w:r>
          <w:rPr>
            <w:noProof/>
          </w:rPr>
          <mc:AlternateContent>
            <mc:Choice Requires="wps">
              <w:drawing>
                <wp:anchor distT="0" distB="0" distL="114300" distR="114300" simplePos="0" relativeHeight="251676160" behindDoc="0" locked="0" layoutInCell="1" allowOverlap="1" wp14:anchorId="43AE4BC2" wp14:editId="4E2F2618">
                  <wp:simplePos x="0" y="0"/>
                  <wp:positionH relativeFrom="column">
                    <wp:posOffset>-628650</wp:posOffset>
                  </wp:positionH>
                  <wp:positionV relativeFrom="paragraph">
                    <wp:posOffset>24765</wp:posOffset>
                  </wp:positionV>
                  <wp:extent cx="1731010" cy="375285"/>
                  <wp:effectExtent l="0" t="0" r="0" b="5715"/>
                  <wp:wrapNone/>
                  <wp:docPr id="161" name="Text Box 161"/>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1511D23"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644" w:author="Peter Bugeia" w:date="2014-04-15T14:50:00Z">
                                    <w:rPr/>
                                  </w:rPrChange>
                                </w:rPr>
                                <w:pPrChange w:id="645" w:author="Peter Bugeia" w:date="2014-04-15T14:49:00Z">
                                  <w:pPr>
                                    <w:pStyle w:val="iNormal"/>
                                  </w:pPr>
                                </w:pPrChange>
                              </w:pPr>
                              <w:del w:id="646"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64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648"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64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650"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65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76" type="#_x0000_t202" style="position:absolute;left:0;text-align:left;margin-left:-49.45pt;margin-top:1.95pt;width:136.3pt;height:29.55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" filled="f" stroked="f">
                  <v:textbox style="mso-fit-shape-to-text:t">
                    <w:txbxContent>
                      <w:p w14:paraId="11511D23"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652" w:author="Peter Bugeia" w:date="2014-04-15T14:50:00Z">
                              <w:rPr/>
                            </w:rPrChange>
                          </w:rPr>
                          <w:pPrChange w:id="653" w:author="Peter Bugeia" w:date="2014-04-15T14:49:00Z">
                            <w:pPr>
                              <w:pStyle w:val="iNormal"/>
                            </w:pPr>
                          </w:pPrChange>
                        </w:pPr>
                        <w:del w:id="654"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65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656"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65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658"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65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660" w:author="Peter Bugeia" w:date="2014-04-23T10:42:00Z">
        <w:r w:rsidR="00C84273">
          <w:t>Access Control</w:t>
        </w:r>
      </w:ins>
      <w:bookmarkEnd w:id="642"/>
    </w:p>
    <w:p w14:paraId="23BB1FE2" w14:textId="0AF06234" w:rsidR="00FA4EBF" w:rsidRDefault="000F1B90">
      <w:pPr>
        <w:pStyle w:val="iNormal"/>
        <w:rPr>
          <w:ins w:id="661" w:author="Peter Bugeia" w:date="2014-04-23T13:07:00Z"/>
        </w:rPr>
        <w:pPrChange w:id="662" w:author="Peter Bugeia" w:date="2014-04-23T10:45:00Z">
          <w:pPr>
            <w:pStyle w:val="iHeading3"/>
          </w:pPr>
        </w:pPrChange>
      </w:pPr>
      <w:ins w:id="663" w:author="Peter Bugeia" w:date="2014-04-23T10:45:00Z">
        <w:r>
          <w:t>Access Control</w:t>
        </w:r>
      </w:ins>
      <w:ins w:id="664" w:author="Peter Bugeia" w:date="2014-04-23T10:47:00Z">
        <w:r>
          <w:t xml:space="preserve"> </w:t>
        </w:r>
      </w:ins>
      <w:ins w:id="665" w:author="Peter Bugeia" w:date="2014-04-23T10:45:00Z">
        <w:r>
          <w:t>indicates which</w:t>
        </w:r>
        <w:r w:rsidR="00F81EE4">
          <w:t xml:space="preserve"> </w:t>
        </w:r>
        <w:r>
          <w:t xml:space="preserve">users </w:t>
        </w:r>
      </w:ins>
      <w:ins w:id="666" w:author="Peter Bugeia" w:date="2014-04-23T14:27:00Z">
        <w:r w:rsidR="00CC71B2">
          <w:t xml:space="preserve">are authorised to </w:t>
        </w:r>
      </w:ins>
      <w:ins w:id="667" w:author="Peter Bugeia" w:date="2014-04-23T11:09:00Z">
        <w:r w:rsidR="002A570D">
          <w:t xml:space="preserve">access the file. Users who </w:t>
        </w:r>
      </w:ins>
      <w:ins w:id="668" w:author="Peter Bugeia" w:date="2014-04-23T14:28:00Z">
        <w:r w:rsidR="00CC71B2">
          <w:t xml:space="preserve">can </w:t>
        </w:r>
      </w:ins>
      <w:ins w:id="669" w:author="Peter Bugeia" w:date="2014-04-23T11:09:00Z">
        <w:r w:rsidR="002A570D">
          <w:t xml:space="preserve">access a file can </w:t>
        </w:r>
      </w:ins>
      <w:ins w:id="670" w:author="Peter Bugeia" w:date="2014-04-23T10:45:00Z">
        <w:r w:rsidR="002A570D">
          <w:t>view it</w:t>
        </w:r>
      </w:ins>
      <w:ins w:id="671" w:author="Peter Bugeia" w:date="2014-04-23T12:03:00Z">
        <w:r w:rsidR="002A570D">
          <w:t>s metadata</w:t>
        </w:r>
      </w:ins>
      <w:ins w:id="672" w:author="Peter Bugeia" w:date="2014-04-23T10:46:00Z">
        <w:r>
          <w:t xml:space="preserve"> and download it</w:t>
        </w:r>
      </w:ins>
      <w:ins w:id="673" w:author="Peter Bugeia" w:date="2014-04-23T12:04:00Z">
        <w:r w:rsidR="002A570D">
          <w:t>s contents</w:t>
        </w:r>
      </w:ins>
      <w:ins w:id="674" w:author="Peter Bugeia" w:date="2014-04-23T10:46:00Z">
        <w:r w:rsidR="002A570D">
          <w:t xml:space="preserve"> to their computer. </w:t>
        </w:r>
      </w:ins>
      <w:ins w:id="675" w:author="Peter Bugeia" w:date="2014-04-23T13:07:00Z">
        <w:r w:rsidR="00FA4EBF">
          <w:t>Following is a typical access control setup for a file:</w:t>
        </w:r>
      </w:ins>
    </w:p>
    <w:p w14:paraId="3CE2DB17" w14:textId="65FBC6F6" w:rsidR="00FA4EBF" w:rsidRDefault="00FA4EBF">
      <w:pPr>
        <w:pStyle w:val="iNormal"/>
        <w:rPr>
          <w:ins w:id="676" w:author="Peter Bugeia" w:date="2014-04-23T13:07:00Z"/>
        </w:rPr>
        <w:pPrChange w:id="677" w:author="Peter Bugeia" w:date="2014-04-23T10:45:00Z">
          <w:pPr>
            <w:pStyle w:val="iHeading3"/>
          </w:pPr>
        </w:pPrChange>
      </w:pPr>
      <w:ins w:id="678" w:author="Peter Bugeia" w:date="2014-04-23T13:07:00Z">
        <w:r w:rsidRPr="005770E1">
          <w:rPr>
            <w:noProof/>
            <w:lang w:val="en-US"/>
            <w:rPrChange w:id="679" w:author="Unknown">
              <w:rPr>
                <w:bCs w:val="0"/>
                <w:noProof/>
                <w:szCs w:val="22"/>
              </w:rPr>
            </w:rPrChange>
          </w:rPr>
          <w:drawing>
            <wp:inline distT="0" distB="0" distL="0" distR="0" wp14:anchorId="070CC1C2" wp14:editId="00416A0F">
              <wp:extent cx="5755640" cy="1572895"/>
              <wp:effectExtent l="203200" t="203200" r="213360" b="205105"/>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5640" cy="1572895"/>
                      </a:xfrm>
                      <a:prstGeom prst="rect">
                        <a:avLst/>
                      </a:prstGeom>
                      <a:noFill/>
                      <a:ln>
                        <a:noFill/>
                      </a:ln>
                      <a:effectLst>
                        <a:outerShdw blurRad="190500" algn="tl" rotWithShape="0">
                          <a:srgbClr val="000000">
                            <a:alpha val="70000"/>
                          </a:srgbClr>
                        </a:outerShdw>
                      </a:effectLst>
                    </pic:spPr>
                  </pic:pic>
                </a:graphicData>
              </a:graphic>
            </wp:inline>
          </w:drawing>
        </w:r>
      </w:ins>
    </w:p>
    <w:p w14:paraId="20C9D0B7" w14:textId="6E443745" w:rsidR="00955458" w:rsidRDefault="00955458" w:rsidP="00955458">
      <w:pPr>
        <w:pStyle w:val="iNormal"/>
        <w:ind w:left="59"/>
        <w:rPr>
          <w:ins w:id="680" w:author="Peter Bugeia" w:date="2014-04-23T15:57:00Z"/>
        </w:rPr>
      </w:pPr>
      <w:ins w:id="681" w:author="Peter Bugeia" w:date="2014-04-23T15:57:00Z">
        <w:r>
          <w:t xml:space="preserve">Changing </w:t>
        </w:r>
      </w:ins>
      <w:ins w:id="682" w:author="Peter Bugeia" w:date="2014-04-23T16:01:00Z">
        <w:r>
          <w:t xml:space="preserve">who can </w:t>
        </w:r>
      </w:ins>
      <w:ins w:id="683" w:author="Peter Bugeia" w:date="2014-04-23T15:59:00Z">
        <w:r>
          <w:t xml:space="preserve">access </w:t>
        </w:r>
      </w:ins>
      <w:ins w:id="684" w:author="Peter Bugeia" w:date="2014-04-23T15:57:00Z">
        <w:r>
          <w:t xml:space="preserve">a file is done using the Metadata Edit screen. See section </w:t>
        </w:r>
        <w:r>
          <w:fldChar w:fldCharType="begin"/>
        </w:r>
        <w:r>
          <w:instrText xml:space="preserve"> REF _Ref351647273 \r \h  \* MERGEFORMAT </w:instrText>
        </w:r>
      </w:ins>
      <w:ins w:id="685" w:author="Peter Bugeia" w:date="2014-04-23T15:57:00Z">
        <w:r>
          <w:fldChar w:fldCharType="separate"/>
        </w:r>
      </w:ins>
      <w:r w:rsidRPr="00955458">
        <w:rPr>
          <w:rStyle w:val="CrossReference"/>
        </w:rPr>
        <w:t>8.4</w:t>
      </w:r>
      <w:ins w:id="686" w:author="Peter Bugeia" w:date="2014-04-23T15:57:00Z">
        <w:r>
          <w:fldChar w:fldCharType="end"/>
        </w:r>
        <w:r>
          <w:rPr>
            <w:rStyle w:val="CrossReference"/>
          </w:rPr>
          <w:t xml:space="preserve"> </w:t>
        </w:r>
        <w:r>
          <w:fldChar w:fldCharType="begin"/>
        </w:r>
        <w:r>
          <w:instrText xml:space="preserve"> REF _Ref351647273 \h  \* MERGEFORMAT </w:instrText>
        </w:r>
      </w:ins>
      <w:ins w:id="687" w:author="Peter Bugeia" w:date="2014-04-23T15:57:00Z">
        <w:r>
          <w:fldChar w:fldCharType="separate"/>
        </w:r>
        <w:r w:rsidRPr="00955458">
          <w:rPr>
            <w:rStyle w:val="CrossReference"/>
          </w:rPr>
          <w:t>Viewing and Editing a File's Metadata</w:t>
        </w:r>
        <w:r>
          <w:fldChar w:fldCharType="end"/>
        </w:r>
        <w:r>
          <w:t>.</w:t>
        </w:r>
      </w:ins>
    </w:p>
    <w:p w14:paraId="063B0209" w14:textId="77777777" w:rsidR="00955458" w:rsidRDefault="00955458">
      <w:pPr>
        <w:pStyle w:val="iNormal"/>
        <w:keepNext/>
        <w:keepLines/>
        <w:rPr>
          <w:ins w:id="688" w:author="Peter Bugeia" w:date="2014-04-23T15:57:00Z"/>
        </w:rPr>
        <w:pPrChange w:id="689" w:author="Peter Bugeia" w:date="2014-04-23T13:08:00Z">
          <w:pPr>
            <w:pStyle w:val="iHeading3"/>
          </w:pPr>
        </w:pPrChange>
      </w:pPr>
    </w:p>
    <w:p w14:paraId="01D55039" w14:textId="53B3745D" w:rsidR="000F1B90" w:rsidRDefault="002A570D">
      <w:pPr>
        <w:pStyle w:val="iNormal"/>
        <w:keepNext/>
        <w:keepLines/>
        <w:rPr>
          <w:ins w:id="690" w:author="Peter Bugeia" w:date="2014-04-23T10:48:00Z"/>
        </w:rPr>
        <w:pPrChange w:id="691" w:author="Peter Bugeia" w:date="2014-04-23T13:08:00Z">
          <w:pPr>
            <w:pStyle w:val="iHeading3"/>
          </w:pPr>
        </w:pPrChange>
      </w:pPr>
      <w:ins w:id="692" w:author="Peter Bugeia" w:date="2014-04-23T10:46:00Z">
        <w:r>
          <w:t xml:space="preserve">The </w:t>
        </w:r>
      </w:ins>
      <w:ins w:id="693" w:author="Peter Bugeia" w:date="2014-04-23T16:00:00Z">
        <w:r w:rsidR="00955458">
          <w:t>Meta</w:t>
        </w:r>
      </w:ins>
      <w:ins w:id="694" w:author="Peter Bugeia" w:date="2014-04-23T16:02:00Z">
        <w:r w:rsidR="00955458">
          <w:t>d</w:t>
        </w:r>
      </w:ins>
      <w:ins w:id="695" w:author="Peter Bugeia" w:date="2014-04-23T16:00:00Z">
        <w:r w:rsidR="00955458">
          <w:t>ata V</w:t>
        </w:r>
      </w:ins>
      <w:ins w:id="696" w:author="Peter Bugeia" w:date="2014-04-28T13:44:00Z">
        <w:r w:rsidR="00EB3456">
          <w:t>i</w:t>
        </w:r>
      </w:ins>
      <w:ins w:id="697" w:author="Peter Bugeia" w:date="2014-04-23T16:00:00Z">
        <w:r w:rsidR="00955458">
          <w:t xml:space="preserve">ew screen has the following access control </w:t>
        </w:r>
      </w:ins>
      <w:ins w:id="698" w:author="Peter Bugeia" w:date="2014-04-23T12:05:00Z">
        <w:r>
          <w:t>fields</w:t>
        </w:r>
      </w:ins>
      <w:ins w:id="699" w:author="Peter Bugeia" w:date="2014-04-23T12:10:00Z">
        <w:r w:rsidR="00F55654">
          <w:t>:</w:t>
        </w:r>
      </w:ins>
    </w:p>
    <w:tbl>
      <w:tblPr>
        <w:tblW w:w="9322" w:type="dxa"/>
        <w:tblLook w:val="04A0" w:firstRow="1" w:lastRow="0" w:firstColumn="1" w:lastColumn="0" w:noHBand="0" w:noVBand="1"/>
      </w:tblPr>
      <w:tblGrid>
        <w:gridCol w:w="2093"/>
        <w:gridCol w:w="7229"/>
      </w:tblGrid>
      <w:tr w:rsidR="006F7939" w:rsidRPr="00582270" w14:paraId="66B83667" w14:textId="77777777" w:rsidTr="006F7939">
        <w:trPr>
          <w:cantSplit/>
          <w:ins w:id="700" w:author="Peter Bugeia" w:date="2014-04-23T10:48:00Z"/>
        </w:trPr>
        <w:tc>
          <w:tcPr>
            <w:tcW w:w="2093" w:type="dxa"/>
            <w:shd w:val="clear" w:color="auto" w:fill="auto"/>
          </w:tcPr>
          <w:p w14:paraId="378A8AD2" w14:textId="190C9122" w:rsidR="006F7939" w:rsidRPr="00582270" w:rsidRDefault="006F7939">
            <w:pPr>
              <w:pStyle w:val="iNormal"/>
              <w:keepNext/>
              <w:keepLines/>
              <w:jc w:val="left"/>
              <w:rPr>
                <w:ins w:id="701" w:author="Peter Bugeia" w:date="2014-04-23T10:48:00Z"/>
                <w:rFonts w:eastAsiaTheme="minorEastAsia" w:cstheme="minorBidi"/>
              </w:rPr>
              <w:pPrChange w:id="702" w:author="Peter Bugeia" w:date="2014-04-23T13:08:00Z">
                <w:pPr>
                  <w:pStyle w:val="iNormal"/>
                  <w:spacing w:after="200" w:line="276" w:lineRule="auto"/>
                  <w:jc w:val="left"/>
                </w:pPr>
              </w:pPrChange>
            </w:pPr>
            <w:ins w:id="703" w:author="Peter Bugeia" w:date="2014-04-23T10:48:00Z">
              <w:r>
                <w:t>Access</w:t>
              </w:r>
            </w:ins>
          </w:p>
        </w:tc>
        <w:tc>
          <w:tcPr>
            <w:tcW w:w="7229" w:type="dxa"/>
            <w:shd w:val="clear" w:color="auto" w:fill="auto"/>
          </w:tcPr>
          <w:p w14:paraId="0189024A" w14:textId="5C8D6F00" w:rsidR="006F7939" w:rsidRPr="00582270" w:rsidRDefault="00F55654">
            <w:pPr>
              <w:pStyle w:val="iNormal"/>
              <w:keepNext/>
              <w:keepLines/>
              <w:rPr>
                <w:ins w:id="704" w:author="Peter Bugeia" w:date="2014-04-23T10:50:00Z"/>
                <w:rFonts w:eastAsiaTheme="minorEastAsia" w:cstheme="minorBidi"/>
              </w:rPr>
              <w:pPrChange w:id="705" w:author="Peter Bugeia" w:date="2014-04-23T13:08:00Z">
                <w:pPr>
                  <w:pStyle w:val="iNormal"/>
                  <w:spacing w:after="200" w:line="276" w:lineRule="auto"/>
                </w:pPr>
              </w:pPrChange>
            </w:pPr>
            <w:ins w:id="706" w:author="Peter Bugeia" w:date="2014-04-23T10:50:00Z">
              <w:r>
                <w:t>This field indicates</w:t>
              </w:r>
            </w:ins>
            <w:ins w:id="707" w:author="Peter Bugeia" w:date="2014-04-23T12:10:00Z">
              <w:r>
                <w:t xml:space="preserve"> </w:t>
              </w:r>
            </w:ins>
            <w:ins w:id="708" w:author="Peter Bugeia" w:date="2014-04-23T10:53:00Z">
              <w:r w:rsidR="00F81EE4">
                <w:t xml:space="preserve">whether the file is open to </w:t>
              </w:r>
              <w:r w:rsidR="006F7939">
                <w:t>Public</w:t>
              </w:r>
            </w:ins>
            <w:ins w:id="709" w:author="Peter Bugeia" w:date="2014-04-23T10:55:00Z">
              <w:r w:rsidR="00F81EE4">
                <w:t xml:space="preserve"> or Private access.</w:t>
              </w:r>
            </w:ins>
            <w:ins w:id="710" w:author="Peter Bugeia" w:date="2014-04-23T10:53:00Z">
              <w:r w:rsidR="006F7939">
                <w:t xml:space="preserve"> </w:t>
              </w:r>
            </w:ins>
            <w:ins w:id="711" w:author="Peter Bugeia" w:date="2014-04-23T10:50:00Z">
              <w:r w:rsidR="006F7939">
                <w:t xml:space="preserve"> </w:t>
              </w:r>
            </w:ins>
          </w:p>
          <w:p w14:paraId="00297F1E" w14:textId="0C933AAB" w:rsidR="006F7939" w:rsidRPr="00582270" w:rsidRDefault="00F81EE4">
            <w:pPr>
              <w:pStyle w:val="iNormal"/>
              <w:keepNext/>
              <w:keepLines/>
              <w:ind w:left="1309" w:hanging="1309"/>
              <w:rPr>
                <w:ins w:id="712" w:author="Peter Bugeia" w:date="2014-04-23T10:50:00Z"/>
              </w:rPr>
              <w:pPrChange w:id="713" w:author="Peter Bugeia" w:date="2014-04-23T13:08:00Z">
                <w:pPr>
                  <w:pStyle w:val="iNormal"/>
                  <w:ind w:left="1309" w:hanging="1309"/>
                </w:pPr>
              </w:pPrChange>
            </w:pPr>
            <w:ins w:id="714" w:author="Peter Bugeia" w:date="2014-04-23T10:50:00Z">
              <w:r w:rsidRPr="00CC34BE">
                <w:rPr>
                  <w:rStyle w:val="iOption"/>
                </w:rPr>
                <w:t>Public</w:t>
              </w:r>
              <w:r w:rsidR="006F7939" w:rsidRPr="00582270">
                <w:tab/>
              </w:r>
            </w:ins>
            <w:ins w:id="715" w:author="Peter Bugeia" w:date="2014-04-23T10:56:00Z">
              <w:r>
                <w:t xml:space="preserve">All users can </w:t>
              </w:r>
            </w:ins>
            <w:ins w:id="716" w:author="Peter Bugeia" w:date="2014-04-23T11:10:00Z">
              <w:r w:rsidR="00661024">
                <w:t>access the file.</w:t>
              </w:r>
            </w:ins>
          </w:p>
          <w:p w14:paraId="7F1FA362" w14:textId="4273D315" w:rsidR="006F7939" w:rsidRDefault="00F81EE4">
            <w:pPr>
              <w:pStyle w:val="iNormal"/>
              <w:keepNext/>
              <w:keepLines/>
              <w:ind w:left="1309" w:hanging="1309"/>
              <w:rPr>
                <w:ins w:id="717" w:author="Peter Bugeia" w:date="2014-04-23T11:11:00Z"/>
                <w:rFonts w:eastAsiaTheme="minorEastAsia" w:cstheme="minorBidi"/>
              </w:rPr>
              <w:pPrChange w:id="718" w:author="Peter Bugeia" w:date="2014-04-23T13:08:00Z">
                <w:pPr>
                  <w:pStyle w:val="iNormal"/>
                </w:pPr>
              </w:pPrChange>
            </w:pPr>
            <w:ins w:id="719" w:author="Peter Bugeia" w:date="2014-04-23T10:50:00Z">
              <w:r w:rsidRPr="00CC34BE">
                <w:rPr>
                  <w:rStyle w:val="iOption"/>
                </w:rPr>
                <w:t>Private</w:t>
              </w:r>
              <w:r w:rsidR="006F7939" w:rsidRPr="00582270">
                <w:tab/>
              </w:r>
            </w:ins>
            <w:ins w:id="720" w:author="Peter Bugeia" w:date="2014-04-23T10:57:00Z">
              <w:r>
                <w:t>Only select</w:t>
              </w:r>
            </w:ins>
            <w:ins w:id="721" w:author="Peter Bugeia" w:date="2014-04-23T12:10:00Z">
              <w:r w:rsidR="00F55654">
                <w:t>ed</w:t>
              </w:r>
            </w:ins>
            <w:ins w:id="722" w:author="Peter Bugeia" w:date="2014-04-23T10:57:00Z">
              <w:r>
                <w:t xml:space="preserve"> users can </w:t>
              </w:r>
            </w:ins>
            <w:ins w:id="723" w:author="Peter Bugeia" w:date="2014-04-23T11:10:00Z">
              <w:r w:rsidR="00661024">
                <w:t>access the file; refer Options below</w:t>
              </w:r>
            </w:ins>
            <w:ins w:id="724" w:author="Peter Bugeia" w:date="2014-04-23T10:57:00Z">
              <w:r>
                <w:t>.</w:t>
              </w:r>
            </w:ins>
            <w:ins w:id="725" w:author="Peter Bugeia" w:date="2014-04-23T11:38:00Z">
              <w:r w:rsidR="00F537DD">
                <w:t xml:space="preserve"> This is the default </w:t>
              </w:r>
            </w:ins>
            <w:ins w:id="726" w:author="Peter Bugeia" w:date="2014-04-23T12:10:00Z">
              <w:r w:rsidR="00F55654">
                <w:t xml:space="preserve">option </w:t>
              </w:r>
            </w:ins>
            <w:ins w:id="727" w:author="Peter Bugeia" w:date="2014-04-23T11:38:00Z">
              <w:r w:rsidR="00F537DD">
                <w:t>when a file is uploaded.</w:t>
              </w:r>
            </w:ins>
          </w:p>
          <w:p w14:paraId="58FC6B96" w14:textId="68A438B0" w:rsidR="00661024" w:rsidRPr="00582270" w:rsidRDefault="00661024">
            <w:pPr>
              <w:pStyle w:val="iNormal"/>
              <w:keepNext/>
              <w:keepLines/>
              <w:ind w:left="1309" w:hanging="1309"/>
              <w:rPr>
                <w:ins w:id="728" w:author="Peter Bugeia" w:date="2014-04-23T10:48:00Z"/>
                <w:rFonts w:eastAsiaTheme="minorEastAsia" w:cstheme="minorBidi"/>
              </w:rPr>
              <w:pPrChange w:id="729" w:author="Peter Bugeia" w:date="2014-04-23T13:08:00Z">
                <w:pPr>
                  <w:pStyle w:val="iNormal"/>
                  <w:spacing w:after="200" w:line="276" w:lineRule="auto"/>
                </w:pPr>
              </w:pPrChange>
            </w:pPr>
          </w:p>
        </w:tc>
      </w:tr>
      <w:tr w:rsidR="006F7939" w:rsidRPr="00582270" w14:paraId="6BE65039" w14:textId="77777777" w:rsidTr="006F7939">
        <w:trPr>
          <w:cantSplit/>
          <w:ins w:id="730" w:author="Peter Bugeia" w:date="2014-04-23T10:48:00Z"/>
        </w:trPr>
        <w:tc>
          <w:tcPr>
            <w:tcW w:w="2093" w:type="dxa"/>
            <w:shd w:val="clear" w:color="auto" w:fill="auto"/>
          </w:tcPr>
          <w:p w14:paraId="4CBC9DDC" w14:textId="7DA092AA" w:rsidR="006F7939" w:rsidRDefault="006F7939" w:rsidP="006F7939">
            <w:pPr>
              <w:pStyle w:val="iNormal"/>
              <w:jc w:val="left"/>
              <w:rPr>
                <w:ins w:id="731" w:author="Peter Bugeia" w:date="2014-04-23T10:48:00Z"/>
              </w:rPr>
            </w:pPr>
            <w:ins w:id="732" w:author="Peter Bugeia" w:date="2014-04-23T10:48:00Z">
              <w:r>
                <w:t>Options</w:t>
              </w:r>
            </w:ins>
          </w:p>
        </w:tc>
        <w:tc>
          <w:tcPr>
            <w:tcW w:w="7229" w:type="dxa"/>
            <w:shd w:val="clear" w:color="auto" w:fill="auto"/>
          </w:tcPr>
          <w:p w14:paraId="7E8D17E2" w14:textId="0B5A870B" w:rsidR="00EF0D9A" w:rsidRPr="00661024" w:rsidRDefault="00F81EE4">
            <w:pPr>
              <w:pStyle w:val="iNormal"/>
              <w:rPr>
                <w:ins w:id="733" w:author="Peter Bugeia" w:date="2014-04-23T11:04:00Z"/>
                <w:rPrChange w:id="734" w:author="Peter Bugeia" w:date="2014-04-23T11:11:00Z">
                  <w:rPr>
                    <w:ins w:id="735" w:author="Peter Bugeia" w:date="2014-04-23T11:04:00Z"/>
                    <w:rFonts w:ascii="Helvetica" w:eastAsia="Times New Roman" w:hAnsi="Helvetica" w:cs="Times New Roman"/>
                    <w:b/>
                    <w:bCs/>
                    <w:i/>
                    <w:iCs/>
                    <w:color w:val="333333"/>
                    <w:shd w:val="clear" w:color="auto" w:fill="FFFFFF"/>
                  </w:rPr>
                </w:rPrChange>
              </w:rPr>
              <w:pPrChange w:id="736" w:author="Peter Bugeia" w:date="2014-04-23T11:11:00Z">
                <w:pPr>
                  <w:keepNext/>
                  <w:keepLines/>
                  <w:spacing w:before="200"/>
                  <w:outlineLvl w:val="3"/>
                </w:pPr>
              </w:pPrChange>
            </w:pPr>
            <w:ins w:id="737" w:author="Peter Bugeia" w:date="2014-04-23T10:59:00Z">
              <w:r>
                <w:t xml:space="preserve">This field </w:t>
              </w:r>
            </w:ins>
            <w:ins w:id="738" w:author="Peter Bugeia" w:date="2014-04-23T12:07:00Z">
              <w:r w:rsidR="00F55654">
                <w:t>only applies when</w:t>
              </w:r>
            </w:ins>
            <w:ins w:id="739" w:author="Peter Bugeia" w:date="2014-04-23T10:59:00Z">
              <w:r>
                <w:t xml:space="preserve"> Private Ac</w:t>
              </w:r>
            </w:ins>
            <w:ins w:id="740" w:author="Peter Bugeia" w:date="2014-04-23T11:00:00Z">
              <w:r>
                <w:t>c</w:t>
              </w:r>
            </w:ins>
            <w:ins w:id="741" w:author="Peter Bugeia" w:date="2014-04-23T10:59:00Z">
              <w:r>
                <w:t>ess</w:t>
              </w:r>
            </w:ins>
            <w:ins w:id="742" w:author="Peter Bugeia" w:date="2014-04-23T11:00:00Z">
              <w:r w:rsidR="00EF0D9A">
                <w:t xml:space="preserve"> is specified. </w:t>
              </w:r>
            </w:ins>
            <w:ins w:id="743" w:author="Peter Bugeia" w:date="2014-04-23T12:07:00Z">
              <w:r w:rsidR="00F55654">
                <w:t>It</w:t>
              </w:r>
            </w:ins>
            <w:ins w:id="744" w:author="Peter Bugeia" w:date="2014-04-23T11:42:00Z">
              <w:r w:rsidR="00F55654">
                <w:t xml:space="preserve"> will contain </w:t>
              </w:r>
              <w:r w:rsidR="00F537DD">
                <w:t xml:space="preserve">a list of </w:t>
              </w:r>
            </w:ins>
            <w:ins w:id="745" w:author="Peter Bugeia" w:date="2014-04-23T11:43:00Z">
              <w:r w:rsidR="00F537DD">
                <w:t xml:space="preserve">zero or more </w:t>
              </w:r>
            </w:ins>
            <w:ins w:id="746" w:author="Peter Bugeia" w:date="2014-04-23T11:46:00Z">
              <w:r w:rsidR="00A71AA9">
                <w:t xml:space="preserve">“grant” </w:t>
              </w:r>
            </w:ins>
            <w:ins w:id="747" w:author="Peter Bugeia" w:date="2014-04-23T11:42:00Z">
              <w:r w:rsidR="00F537DD">
                <w:t>option</w:t>
              </w:r>
            </w:ins>
            <w:ins w:id="748" w:author="Peter Bugeia" w:date="2014-04-23T11:43:00Z">
              <w:r w:rsidR="00F537DD">
                <w:t>s:</w:t>
              </w:r>
            </w:ins>
          </w:p>
          <w:p w14:paraId="0DB47A31" w14:textId="2AFB5BA2" w:rsidR="00EF0D9A" w:rsidRPr="00582270" w:rsidRDefault="00661024" w:rsidP="00EF0D9A">
            <w:pPr>
              <w:pStyle w:val="iNormal"/>
              <w:ind w:left="1309" w:hanging="1309"/>
              <w:rPr>
                <w:ins w:id="749" w:author="Peter Bugeia" w:date="2014-04-23T11:05:00Z"/>
              </w:rPr>
            </w:pPr>
            <w:ins w:id="750" w:author="Peter Bugeia" w:date="2014-04-23T11:08:00Z">
              <w:r w:rsidRPr="004666F7">
                <w:rPr>
                  <w:rStyle w:val="iOption"/>
                </w:rPr>
                <w:t>(</w:t>
              </w:r>
            </w:ins>
            <w:ins w:id="751" w:author="Peter Bugeia" w:date="2014-04-23T11:05:00Z">
              <w:r w:rsidRPr="006324EB">
                <w:rPr>
                  <w:rStyle w:val="iOption"/>
                </w:rPr>
                <w:t>None)</w:t>
              </w:r>
              <w:r w:rsidR="00EF0D9A" w:rsidRPr="00582270">
                <w:tab/>
              </w:r>
            </w:ins>
            <w:ins w:id="752" w:author="Peter Bugeia" w:date="2014-04-23T11:45:00Z">
              <w:r w:rsidR="00A71AA9">
                <w:t xml:space="preserve">If </w:t>
              </w:r>
            </w:ins>
            <w:ins w:id="753" w:author="Peter Bugeia" w:date="2014-04-23T12:11:00Z">
              <w:r w:rsidR="00F55654">
                <w:t xml:space="preserve">there are </w:t>
              </w:r>
            </w:ins>
            <w:ins w:id="754" w:author="Peter Bugeia" w:date="2014-04-23T11:45:00Z">
              <w:r w:rsidR="00A71AA9">
                <w:t xml:space="preserve">no </w:t>
              </w:r>
            </w:ins>
            <w:ins w:id="755" w:author="Peter Bugeia" w:date="2014-04-23T11:46:00Z">
              <w:r w:rsidR="00A71AA9">
                <w:t xml:space="preserve">“grant” </w:t>
              </w:r>
            </w:ins>
            <w:ins w:id="756" w:author="Peter Bugeia" w:date="2014-04-23T11:45:00Z">
              <w:r w:rsidR="00F55654">
                <w:t>options</w:t>
              </w:r>
              <w:r w:rsidR="00A71AA9">
                <w:t xml:space="preserve">, then </w:t>
              </w:r>
            </w:ins>
            <w:ins w:id="757" w:author="Peter Bugeia" w:date="2014-04-23T11:08:00Z">
              <w:r w:rsidR="00A71AA9">
                <w:t>o</w:t>
              </w:r>
              <w:r w:rsidR="00942FD8">
                <w:t xml:space="preserve">nly the user who added the file (see </w:t>
              </w:r>
            </w:ins>
            <w:ins w:id="758" w:author="Peter Bugeia" w:date="2014-04-23T11:28:00Z">
              <w:r w:rsidR="00942FD8">
                <w:t>“</w:t>
              </w:r>
            </w:ins>
            <w:ins w:id="759" w:author="Peter Bugeia" w:date="2014-04-23T11:08:00Z">
              <w:r w:rsidR="00942FD8">
                <w:t>Added By</w:t>
              </w:r>
            </w:ins>
            <w:ins w:id="760" w:author="Peter Bugeia" w:date="2014-04-23T11:28:00Z">
              <w:r w:rsidR="00942FD8">
                <w:t>”</w:t>
              </w:r>
            </w:ins>
            <w:ins w:id="761" w:author="Peter Bugeia" w:date="2014-04-23T11:08:00Z">
              <w:r w:rsidR="00942FD8">
                <w:t xml:space="preserve"> field)</w:t>
              </w:r>
            </w:ins>
            <w:ins w:id="762" w:author="Peter Bugeia" w:date="2014-04-23T11:28:00Z">
              <w:r w:rsidR="00942FD8">
                <w:t xml:space="preserve"> </w:t>
              </w:r>
            </w:ins>
            <w:ins w:id="763" w:author="Peter Bugeia" w:date="2014-04-23T11:08:00Z">
              <w:r>
                <w:t>and administrators</w:t>
              </w:r>
            </w:ins>
            <w:ins w:id="764" w:author="Peter Bugeia" w:date="2014-04-23T11:09:00Z">
              <w:r>
                <w:t xml:space="preserve"> can </w:t>
              </w:r>
            </w:ins>
            <w:ins w:id="765" w:author="Peter Bugeia" w:date="2014-04-23T11:12:00Z">
              <w:r>
                <w:t>access the file.</w:t>
              </w:r>
            </w:ins>
          </w:p>
          <w:p w14:paraId="1A8F0FF9" w14:textId="77777777" w:rsidR="00C67350" w:rsidRPr="006324EB" w:rsidRDefault="00C67350" w:rsidP="00EF0D9A">
            <w:pPr>
              <w:pStyle w:val="iNormal"/>
              <w:keepNext/>
              <w:keepLines/>
              <w:ind w:left="1309" w:hanging="1309"/>
              <w:outlineLvl w:val="3"/>
              <w:rPr>
                <w:ins w:id="766" w:author="Peter Bugeia" w:date="2014-04-23T11:14:00Z"/>
                <w:rStyle w:val="iOption"/>
              </w:rPr>
            </w:pPr>
            <w:ins w:id="767" w:author="Peter Bugeia" w:date="2014-04-23T11:13:00Z">
              <w:r w:rsidRPr="004666F7">
                <w:rPr>
                  <w:rStyle w:val="iOption"/>
                </w:rPr>
                <w:t>Access to all institutional users</w:t>
              </w:r>
            </w:ins>
          </w:p>
          <w:p w14:paraId="7079CD77" w14:textId="665409E6" w:rsidR="00EF0D9A" w:rsidRPr="00582270" w:rsidRDefault="00C67350" w:rsidP="00EF0D9A">
            <w:pPr>
              <w:pStyle w:val="iNormal"/>
              <w:ind w:left="1309" w:hanging="1309"/>
              <w:rPr>
                <w:ins w:id="768" w:author="Peter Bugeia" w:date="2014-04-23T11:05:00Z"/>
              </w:rPr>
            </w:pPr>
            <w:ins w:id="769" w:author="Peter Bugeia" w:date="2014-04-23T11:14:00Z">
              <w:r w:rsidRPr="00582270">
                <w:tab/>
              </w:r>
            </w:ins>
            <w:ins w:id="770" w:author="Peter Bugeia" w:date="2014-04-23T11:44:00Z">
              <w:r w:rsidR="00F537DD">
                <w:t xml:space="preserve">This option </w:t>
              </w:r>
            </w:ins>
            <w:ins w:id="771" w:author="Peter Bugeia" w:date="2014-04-23T11:46:00Z">
              <w:r w:rsidR="00A71AA9">
                <w:t xml:space="preserve">additionally </w:t>
              </w:r>
            </w:ins>
            <w:ins w:id="772" w:author="Peter Bugeia" w:date="2014-04-23T11:44:00Z">
              <w:r w:rsidR="00F537DD">
                <w:t xml:space="preserve">grants </w:t>
              </w:r>
            </w:ins>
            <w:ins w:id="773" w:author="Peter Bugeia" w:date="2014-04-23T11:05:00Z">
              <w:r w:rsidR="00F537DD">
                <w:t>a</w:t>
              </w:r>
              <w:r w:rsidR="00EF0D9A">
                <w:t xml:space="preserve">ll </w:t>
              </w:r>
            </w:ins>
            <w:ins w:id="774" w:author="Peter Bugeia" w:date="2014-04-23T11:15:00Z">
              <w:r w:rsidR="00F537DD">
                <w:t xml:space="preserve">Institutional users with </w:t>
              </w:r>
              <w:r w:rsidR="009C3BE9">
                <w:t xml:space="preserve">access </w:t>
              </w:r>
            </w:ins>
            <w:ins w:id="775" w:author="Peter Bugeia" w:date="2014-04-23T11:44:00Z">
              <w:r w:rsidR="00F537DD">
                <w:t xml:space="preserve">to </w:t>
              </w:r>
            </w:ins>
            <w:ins w:id="776" w:author="Peter Bugeia" w:date="2014-04-23T11:15:00Z">
              <w:r w:rsidR="009C3BE9">
                <w:t xml:space="preserve">the file. </w:t>
              </w:r>
            </w:ins>
            <w:ins w:id="777" w:author="Peter Bugeia" w:date="2014-04-23T11:38:00Z">
              <w:r w:rsidR="00F537DD">
                <w:t xml:space="preserve">This is the default </w:t>
              </w:r>
            </w:ins>
            <w:ins w:id="778" w:author="Peter Bugeia" w:date="2014-04-23T11:47:00Z">
              <w:r w:rsidR="00A71AA9">
                <w:t xml:space="preserve">“grant” </w:t>
              </w:r>
            </w:ins>
            <w:ins w:id="779" w:author="Peter Bugeia" w:date="2014-04-23T11:46:00Z">
              <w:r w:rsidR="00A71AA9">
                <w:t xml:space="preserve">option setting </w:t>
              </w:r>
            </w:ins>
            <w:ins w:id="780" w:author="Peter Bugeia" w:date="2014-04-23T11:38:00Z">
              <w:r w:rsidR="00F537DD">
                <w:t>when a file is uploaded.</w:t>
              </w:r>
            </w:ins>
          </w:p>
          <w:p w14:paraId="43220B87" w14:textId="7C2FBA55" w:rsidR="00FE68E4" w:rsidRPr="00CB35E7" w:rsidRDefault="00F537DD" w:rsidP="00FE68E4">
            <w:pPr>
              <w:pStyle w:val="iNormal"/>
              <w:ind w:left="1309" w:hanging="1309"/>
              <w:rPr>
                <w:ins w:id="781" w:author="Peter Bugeia" w:date="2014-04-23T11:37:00Z"/>
                <w:rStyle w:val="iOption"/>
              </w:rPr>
            </w:pPr>
            <w:ins w:id="782" w:author="Peter Bugeia" w:date="2014-04-23T11:41:00Z">
              <w:r>
                <w:rPr>
                  <w:rStyle w:val="iOption"/>
                </w:rPr>
                <w:t>Access to user groups</w:t>
              </w:r>
            </w:ins>
          </w:p>
          <w:p w14:paraId="7B00E1E0" w14:textId="13FE924E" w:rsidR="006F7939" w:rsidRPr="00582270" w:rsidRDefault="00A71AA9">
            <w:pPr>
              <w:pStyle w:val="iNormal"/>
              <w:ind w:left="1309" w:hanging="1309"/>
              <w:rPr>
                <w:ins w:id="783" w:author="Peter Bugeia" w:date="2014-04-23T10:48:00Z"/>
                <w:rFonts w:eastAsiaTheme="minorEastAsia" w:cstheme="minorBidi"/>
              </w:rPr>
              <w:pPrChange w:id="784" w:author="Peter Bugeia" w:date="2014-04-28T13:42:00Z">
                <w:pPr>
                  <w:pStyle w:val="iNormal"/>
                  <w:spacing w:after="200" w:line="276" w:lineRule="auto"/>
                </w:pPr>
              </w:pPrChange>
            </w:pPr>
            <w:ins w:id="785" w:author="Peter Bugeia" w:date="2014-04-23T11:47:00Z">
              <w:r w:rsidRPr="00582270">
                <w:tab/>
              </w:r>
            </w:ins>
            <w:ins w:id="786" w:author="Peter Bugeia" w:date="2014-04-23T12:12:00Z">
              <w:r w:rsidR="00F55654">
                <w:t xml:space="preserve">This option additionally grants </w:t>
              </w:r>
            </w:ins>
            <w:ins w:id="787" w:author="Peter Bugeia" w:date="2014-04-28T13:42:00Z">
              <w:r w:rsidR="00C54965">
                <w:t xml:space="preserve">access to </w:t>
              </w:r>
            </w:ins>
            <w:ins w:id="788" w:author="Peter Bugeia" w:date="2014-04-23T12:12:00Z">
              <w:r w:rsidR="00F55654">
                <w:t>users who belong to</w:t>
              </w:r>
            </w:ins>
            <w:ins w:id="789" w:author="Peter Bugeia" w:date="2014-04-23T12:13:00Z">
              <w:r w:rsidR="00F55654">
                <w:t xml:space="preserve"> one or more </w:t>
              </w:r>
            </w:ins>
            <w:ins w:id="790" w:author="Peter Bugeia" w:date="2014-04-28T10:29:00Z">
              <w:r w:rsidR="000823F8">
                <w:t xml:space="preserve">active </w:t>
              </w:r>
            </w:ins>
            <w:ins w:id="791" w:author="Peter Bugeia" w:date="2014-04-23T12:13:00Z">
              <w:r w:rsidR="00C54965">
                <w:t>Access G</w:t>
              </w:r>
              <w:r w:rsidR="00F55654">
                <w:t>roups associated with the file</w:t>
              </w:r>
            </w:ins>
            <w:ins w:id="792" w:author="Peter Bugeia" w:date="2014-04-23T12:14:00Z">
              <w:r w:rsidR="00C54965">
                <w:t xml:space="preserve">. </w:t>
              </w:r>
              <w:r w:rsidR="00F55654">
                <w:t xml:space="preserve">The list of </w:t>
              </w:r>
            </w:ins>
            <w:ins w:id="793" w:author="Peter Bugeia" w:date="2014-04-23T12:15:00Z">
              <w:r w:rsidR="00C54965">
                <w:t>the</w:t>
              </w:r>
              <w:r w:rsidR="00FA0F11">
                <w:t xml:space="preserve"> </w:t>
              </w:r>
            </w:ins>
            <w:ins w:id="794" w:author="Peter Bugeia" w:date="2014-04-23T12:14:00Z">
              <w:r w:rsidR="00C54965">
                <w:t>Access G</w:t>
              </w:r>
              <w:r w:rsidR="00F55654">
                <w:t>roups is</w:t>
              </w:r>
            </w:ins>
            <w:ins w:id="795" w:author="Peter Bugeia" w:date="2014-04-23T12:15:00Z">
              <w:r w:rsidR="00FA0F11">
                <w:t xml:space="preserve"> available in the </w:t>
              </w:r>
              <w:r w:rsidR="00FA0F11" w:rsidRPr="00FA0F11">
                <w:rPr>
                  <w:b/>
                  <w:rPrChange w:id="796" w:author="Peter Bugeia" w:date="2014-04-23T12:16:00Z">
                    <w:rPr/>
                  </w:rPrChange>
                </w:rPr>
                <w:t>Groups</w:t>
              </w:r>
              <w:r w:rsidR="00FA0F11">
                <w:t xml:space="preserve"> field.</w:t>
              </w:r>
            </w:ins>
            <w:ins w:id="797" w:author="Peter Bugeia" w:date="2014-04-23T12:14:00Z">
              <w:r w:rsidR="00F55654">
                <w:t xml:space="preserve"> </w:t>
              </w:r>
            </w:ins>
            <w:ins w:id="798" w:author="Peter Bugeia" w:date="2014-04-23T15:49:00Z">
              <w:r w:rsidR="002C1C6E">
                <w:t xml:space="preserve"> For more information about Access Groups, see section </w:t>
              </w:r>
            </w:ins>
            <w:ins w:id="799" w:author="Peter Bugeia" w:date="2014-04-23T15:50:00Z">
              <w:r w:rsidR="002C1C6E">
                <w:fldChar w:fldCharType="begin"/>
              </w:r>
              <w:r w:rsidR="002C1C6E">
                <w:instrText xml:space="preserve"> REF _Ref259887537 \r \h </w:instrText>
              </w:r>
            </w:ins>
            <w:r w:rsidR="002C1C6E">
              <w:fldChar w:fldCharType="separate"/>
            </w:r>
            <w:ins w:id="800" w:author="Peter Bugeia" w:date="2014-04-23T15:50:00Z">
              <w:r w:rsidR="002C1C6E">
                <w:t>11.3</w:t>
              </w:r>
              <w:r w:rsidR="002C1C6E">
                <w:fldChar w:fldCharType="end"/>
              </w:r>
              <w:r w:rsidR="002C1C6E">
                <w:t xml:space="preserve"> </w:t>
              </w:r>
              <w:r w:rsidR="002C1C6E">
                <w:fldChar w:fldCharType="begin"/>
              </w:r>
              <w:r w:rsidR="002C1C6E">
                <w:instrText xml:space="preserve"> REF _Ref259887545 \h </w:instrText>
              </w:r>
            </w:ins>
            <w:r w:rsidR="002C1C6E">
              <w:fldChar w:fldCharType="separate"/>
            </w:r>
            <w:ins w:id="801" w:author="Peter Bugeia" w:date="2014-04-23T15:50:00Z">
              <w:r w:rsidR="002C1C6E">
                <w:t>Managing Access Groups</w:t>
              </w:r>
              <w:r w:rsidR="002C1C6E">
                <w:fldChar w:fldCharType="end"/>
              </w:r>
              <w:r w:rsidR="002C1C6E">
                <w:t>.</w:t>
              </w:r>
            </w:ins>
          </w:p>
        </w:tc>
      </w:tr>
    </w:tbl>
    <w:p w14:paraId="643F5515" w14:textId="297B1C8F" w:rsidR="00942FD8" w:rsidRDefault="00942FD8">
      <w:pPr>
        <w:pStyle w:val="iNote"/>
        <w:spacing w:before="120" w:after="120"/>
        <w:rPr>
          <w:ins w:id="802" w:author="Peter Bugeia" w:date="2014-04-23T11:29:00Z"/>
        </w:rPr>
        <w:pPrChange w:id="803" w:author="Peter Bugeia" w:date="2014-04-23T13:11:00Z">
          <w:pPr>
            <w:pStyle w:val="iNote"/>
          </w:pPr>
        </w:pPrChange>
      </w:pPr>
      <w:ins w:id="804" w:author="Peter Bugeia" w:date="2014-04-23T11:25:00Z">
        <w:r w:rsidRPr="00472510">
          <w:t>Note</w:t>
        </w:r>
        <w:r w:rsidRPr="00472510">
          <w:tab/>
        </w:r>
      </w:ins>
      <w:ins w:id="805" w:author="Peter Bugeia" w:date="2014-04-23T11:30:00Z">
        <w:r>
          <w:t xml:space="preserve">The user who added a file </w:t>
        </w:r>
      </w:ins>
      <w:ins w:id="806" w:author="Peter Bugeia" w:date="2014-04-23T11:32:00Z">
        <w:r>
          <w:t xml:space="preserve">and Administrator users </w:t>
        </w:r>
      </w:ins>
      <w:ins w:id="807" w:author="Peter Bugeia" w:date="2014-04-23T11:30:00Z">
        <w:r>
          <w:t xml:space="preserve">can </w:t>
        </w:r>
      </w:ins>
      <w:ins w:id="808" w:author="Peter Bugeia" w:date="2014-04-23T11:31:00Z">
        <w:r>
          <w:t xml:space="preserve">always </w:t>
        </w:r>
      </w:ins>
      <w:ins w:id="809" w:author="Peter Bugeia" w:date="2014-04-23T11:30:00Z">
        <w:r>
          <w:t xml:space="preserve">access </w:t>
        </w:r>
      </w:ins>
      <w:ins w:id="810" w:author="Peter Bugeia" w:date="2014-04-23T11:32:00Z">
        <w:r w:rsidR="003F285B">
          <w:t>the file</w:t>
        </w:r>
      </w:ins>
      <w:ins w:id="811" w:author="Peter Bugeia" w:date="2014-04-23T11:30:00Z">
        <w:r>
          <w:t xml:space="preserve"> regardless of </w:t>
        </w:r>
      </w:ins>
      <w:ins w:id="812" w:author="Peter Bugeia" w:date="2014-04-23T11:31:00Z">
        <w:r>
          <w:t>Access Control settings.</w:t>
        </w:r>
      </w:ins>
    </w:p>
    <w:p w14:paraId="0CA97CED" w14:textId="2DF1DEBB" w:rsidR="00942FD8" w:rsidRDefault="00942FD8">
      <w:pPr>
        <w:pStyle w:val="iNote"/>
        <w:spacing w:before="120" w:after="120"/>
        <w:rPr>
          <w:ins w:id="813" w:author="Peter Bugeia" w:date="2014-04-23T12:17:00Z"/>
        </w:rPr>
        <w:pPrChange w:id="814" w:author="Peter Bugeia" w:date="2014-04-23T13:11:00Z">
          <w:pPr>
            <w:pStyle w:val="iNote"/>
          </w:pPr>
        </w:pPrChange>
      </w:pPr>
      <w:ins w:id="815" w:author="Peter Bugeia" w:date="2014-04-23T11:31:00Z">
        <w:r w:rsidRPr="00472510">
          <w:t>Note</w:t>
        </w:r>
        <w:r w:rsidRPr="00472510">
          <w:tab/>
        </w:r>
      </w:ins>
      <w:ins w:id="816" w:author="Peter Bugeia" w:date="2014-04-23T11:36:00Z">
        <w:r w:rsidR="0013580F">
          <w:t xml:space="preserve">For the purposes of access control, </w:t>
        </w:r>
      </w:ins>
      <w:ins w:id="817" w:author="Peter Bugeia" w:date="2014-04-23T11:31:00Z">
        <w:r w:rsidR="0013580F">
          <w:t>t</w:t>
        </w:r>
        <w:r>
          <w:t xml:space="preserve">he </w:t>
        </w:r>
      </w:ins>
      <w:ins w:id="818" w:author="Peter Bugeia" w:date="2014-04-23T11:35:00Z">
        <w:r w:rsidR="0013580F">
          <w:t>c</w:t>
        </w:r>
      </w:ins>
      <w:ins w:id="819" w:author="Peter Bugeia" w:date="2014-04-23T11:33:00Z">
        <w:r>
          <w:t xml:space="preserve">lass of </w:t>
        </w:r>
      </w:ins>
      <w:ins w:id="820" w:author="Peter Bugeia" w:date="2014-04-23T11:31:00Z">
        <w:r>
          <w:t>user</w:t>
        </w:r>
      </w:ins>
      <w:ins w:id="821" w:author="Peter Bugeia" w:date="2014-04-23T11:35:00Z">
        <w:r>
          <w:t>s</w:t>
        </w:r>
      </w:ins>
      <w:ins w:id="822" w:author="Peter Bugeia" w:date="2014-04-23T11:33:00Z">
        <w:r>
          <w:t xml:space="preserve"> known as “API</w:t>
        </w:r>
        <w:r w:rsidR="003F285B">
          <w:t xml:space="preserve"> Uploader” are </w:t>
        </w:r>
      </w:ins>
      <w:ins w:id="823" w:author="Peter Bugeia" w:date="2014-04-23T13:04:00Z">
        <w:r w:rsidR="003F285B">
          <w:t>Institutional</w:t>
        </w:r>
      </w:ins>
      <w:ins w:id="824" w:author="Peter Bugeia" w:date="2014-04-23T11:33:00Z">
        <w:r>
          <w:t xml:space="preserve"> users</w:t>
        </w:r>
      </w:ins>
      <w:ins w:id="825" w:author="Peter Bugeia" w:date="2014-04-23T11:36:00Z">
        <w:r w:rsidR="0013580F">
          <w:t>.</w:t>
        </w:r>
      </w:ins>
    </w:p>
    <w:p w14:paraId="34AF063F" w14:textId="13C21034" w:rsidR="00FA0F11" w:rsidRDefault="00FA0F11">
      <w:pPr>
        <w:pStyle w:val="iNote"/>
        <w:spacing w:before="120" w:after="120"/>
        <w:rPr>
          <w:ins w:id="826" w:author="Peter Bugeia" w:date="2014-04-23T14:29:00Z"/>
        </w:rPr>
        <w:pPrChange w:id="827" w:author="Peter Bugeia" w:date="2014-04-23T13:11:00Z">
          <w:pPr>
            <w:pStyle w:val="iNote"/>
          </w:pPr>
        </w:pPrChange>
      </w:pPr>
      <w:ins w:id="828" w:author="Peter Bugeia" w:date="2014-04-23T12:17:00Z">
        <w:r>
          <w:t>Note</w:t>
        </w:r>
        <w:r>
          <w:tab/>
          <w:t>Access control does not affect who can edit a file</w:t>
        </w:r>
      </w:ins>
      <w:ins w:id="829" w:author="Peter Bugeia" w:date="2014-04-23T12:18:00Z">
        <w:r>
          <w:t>’s metadata – only the user who added a file and administrators can edit the metadata of a file.</w:t>
        </w:r>
      </w:ins>
    </w:p>
    <w:p w14:paraId="42F414C5" w14:textId="7EF68E06" w:rsidR="00CC71B2" w:rsidRDefault="00CC71B2">
      <w:pPr>
        <w:pStyle w:val="iNote"/>
        <w:spacing w:before="120" w:after="120"/>
        <w:rPr>
          <w:ins w:id="830" w:author="Peter Bugeia" w:date="2014-04-23T11:33:00Z"/>
        </w:rPr>
        <w:pPrChange w:id="831" w:author="Peter Bugeia" w:date="2014-04-23T13:11:00Z">
          <w:pPr>
            <w:pStyle w:val="iNote"/>
          </w:pPr>
        </w:pPrChange>
      </w:pPr>
      <w:ins w:id="832" w:author="Peter Bugeia" w:date="2014-04-23T14:29:00Z">
        <w:r>
          <w:t>Note:</w:t>
        </w:r>
        <w:r>
          <w:tab/>
          <w:t xml:space="preserve">All users can search for files and </w:t>
        </w:r>
      </w:ins>
      <w:ins w:id="833" w:author="Peter Bugeia" w:date="2014-04-23T14:30:00Z">
        <w:r>
          <w:t xml:space="preserve">see all files in browse lists regardless of </w:t>
        </w:r>
      </w:ins>
      <w:ins w:id="834" w:author="Peter Bugeia" w:date="2014-04-28T13:43:00Z">
        <w:r w:rsidR="00C54965">
          <w:t xml:space="preserve">which files </w:t>
        </w:r>
      </w:ins>
      <w:ins w:id="835" w:author="Peter Bugeia" w:date="2014-04-23T14:30:00Z">
        <w:r>
          <w:t>they</w:t>
        </w:r>
        <w:r w:rsidR="00C54965">
          <w:t xml:space="preserve"> are authorised to access</w:t>
        </w:r>
        <w:r w:rsidR="00EB3456">
          <w:t>.</w:t>
        </w:r>
      </w:ins>
    </w:p>
    <w:p w14:paraId="32D7D158" w14:textId="77777777" w:rsidR="00FA4EBF" w:rsidRDefault="00FA4EBF">
      <w:pPr>
        <w:pStyle w:val="iNormal"/>
        <w:rPr>
          <w:ins w:id="836" w:author="Peter Bugeia" w:date="2014-04-23T13:11:00Z"/>
        </w:rPr>
        <w:pPrChange w:id="837" w:author="Peter Bugeia" w:date="2014-04-23T13:02:00Z">
          <w:pPr>
            <w:pStyle w:val="iNote"/>
          </w:pPr>
        </w:pPrChange>
      </w:pPr>
    </w:p>
    <w:p w14:paraId="367575F7" w14:textId="2067207D" w:rsidR="003F285B" w:rsidRDefault="00FA4EBF">
      <w:pPr>
        <w:pStyle w:val="iNormal"/>
        <w:rPr>
          <w:ins w:id="838" w:author="Peter Bugeia" w:date="2014-04-23T13:10:00Z"/>
        </w:rPr>
        <w:pPrChange w:id="839" w:author="Peter Bugeia" w:date="2014-04-23T13:02:00Z">
          <w:pPr>
            <w:pStyle w:val="iNote"/>
          </w:pPr>
        </w:pPrChange>
      </w:pPr>
      <w:ins w:id="840" w:author="Peter Bugeia" w:date="2014-04-23T13:09:00Z">
        <w:r>
          <w:t>T</w:t>
        </w:r>
      </w:ins>
      <w:ins w:id="841" w:author="Peter Bugeia" w:date="2014-04-23T13:10:00Z">
        <w:r>
          <w:t>h</w:t>
        </w:r>
      </w:ins>
      <w:ins w:id="842" w:author="Peter Bugeia" w:date="2014-04-23T13:09:00Z">
        <w:r>
          <w:t xml:space="preserve">e following table summarises </w:t>
        </w:r>
      </w:ins>
      <w:ins w:id="843" w:author="Peter Bugeia" w:date="2014-04-23T13:10:00Z">
        <w:r>
          <w:t xml:space="preserve">how </w:t>
        </w:r>
      </w:ins>
      <w:ins w:id="844" w:author="Peter Bugeia" w:date="2014-04-23T13:09:00Z">
        <w:r>
          <w:t>access control</w:t>
        </w:r>
      </w:ins>
      <w:ins w:id="845" w:author="Peter Bugeia" w:date="2014-04-23T13:10:00Z">
        <w:r w:rsidR="00644903">
          <w:t xml:space="preserve"> applies to </w:t>
        </w:r>
        <w:r>
          <w:t>each class of user.</w:t>
        </w:r>
      </w:ins>
    </w:p>
    <w:p w14:paraId="537BF6E4" w14:textId="77777777" w:rsidR="00FA4EBF" w:rsidRDefault="00FA4EBF">
      <w:pPr>
        <w:pStyle w:val="iNormal"/>
        <w:rPr>
          <w:ins w:id="846" w:author="Peter Bugeia" w:date="2014-04-23T11:31:00Z"/>
        </w:rPr>
        <w:pPrChange w:id="847" w:author="Peter Bugeia" w:date="2014-04-23T13:02:00Z">
          <w:pPr>
            <w:pStyle w:val="iNote"/>
          </w:pPr>
        </w:pPrChange>
      </w:pPr>
    </w:p>
    <w:tbl>
      <w:tblPr>
        <w:tblStyle w:val="TableGrid"/>
        <w:tblW w:w="9747" w:type="dxa"/>
        <w:tblLook w:val="04A0" w:firstRow="1" w:lastRow="0" w:firstColumn="1" w:lastColumn="0" w:noHBand="0" w:noVBand="1"/>
        <w:tblPrChange w:id="848" w:author="Peter Bugeia" w:date="2014-04-28T10:32:00Z">
          <w:tblPr>
            <w:tblStyle w:val="TableGrid"/>
            <w:tblW w:w="9747" w:type="dxa"/>
            <w:tblLook w:val="04A0" w:firstRow="1" w:lastRow="0" w:firstColumn="1" w:lastColumn="0" w:noHBand="0" w:noVBand="1"/>
          </w:tblPr>
        </w:tblPrChange>
      </w:tblPr>
      <w:tblGrid>
        <w:gridCol w:w="6283"/>
        <w:gridCol w:w="629"/>
        <w:gridCol w:w="709"/>
        <w:gridCol w:w="718"/>
        <w:gridCol w:w="700"/>
        <w:gridCol w:w="708"/>
        <w:tblGridChange w:id="849">
          <w:tblGrid>
            <w:gridCol w:w="5637"/>
            <w:gridCol w:w="567"/>
            <w:gridCol w:w="141"/>
            <w:gridCol w:w="567"/>
            <w:gridCol w:w="567"/>
            <w:gridCol w:w="142"/>
            <w:gridCol w:w="718"/>
            <w:gridCol w:w="700"/>
            <w:gridCol w:w="708"/>
          </w:tblGrid>
        </w:tblGridChange>
      </w:tblGrid>
      <w:tr w:rsidR="000823F8" w:rsidRPr="00FA0F11" w14:paraId="6A1BB5E6" w14:textId="77777777" w:rsidTr="000823F8">
        <w:trPr>
          <w:ins w:id="850" w:author="Peter Bugeia" w:date="2014-04-23T12:21:00Z"/>
        </w:trPr>
        <w:tc>
          <w:tcPr>
            <w:tcW w:w="6283" w:type="dxa"/>
            <w:shd w:val="clear" w:color="auto" w:fill="00FFFF"/>
            <w:tcPrChange w:id="851" w:author="Peter Bugeia" w:date="2014-04-28T10:32:00Z">
              <w:tcPr>
                <w:tcW w:w="6204" w:type="dxa"/>
                <w:gridSpan w:val="2"/>
                <w:shd w:val="clear" w:color="auto" w:fill="00FFFF"/>
              </w:tcPr>
            </w:tcPrChange>
          </w:tcPr>
          <w:p w14:paraId="0024912E" w14:textId="183FEE0A" w:rsidR="00FA0F11" w:rsidRPr="003F285B" w:rsidRDefault="004E21FB">
            <w:pPr>
              <w:pStyle w:val="iNormal"/>
              <w:keepNext/>
              <w:keepLines/>
              <w:jc w:val="left"/>
              <w:rPr>
                <w:ins w:id="852" w:author="Peter Bugeia" w:date="2014-04-23T12:21:00Z"/>
                <w:b/>
                <w:sz w:val="16"/>
                <w:szCs w:val="16"/>
                <w:rPrChange w:id="853" w:author="Peter Bugeia" w:date="2014-04-23T13:01:00Z">
                  <w:rPr>
                    <w:ins w:id="854" w:author="Peter Bugeia" w:date="2014-04-23T12:21:00Z"/>
                    <w:rFonts w:eastAsiaTheme="minorEastAsia" w:cstheme="minorBidi"/>
                    <w:b/>
                    <w:bCs/>
                    <w:i/>
                    <w:iCs/>
                  </w:rPr>
                </w:rPrChange>
              </w:rPr>
              <w:pPrChange w:id="855" w:author="Peter Bugeia" w:date="2014-04-23T12:43:00Z">
                <w:pPr>
                  <w:pStyle w:val="iNormal"/>
                  <w:keepNext/>
                  <w:keepLines/>
                  <w:spacing w:after="200" w:line="276" w:lineRule="auto"/>
                  <w:outlineLvl w:val="3"/>
                </w:pPr>
              </w:pPrChange>
            </w:pPr>
            <w:ins w:id="856" w:author="Peter Bugeia" w:date="2014-04-23T12:32:00Z">
              <w:r w:rsidRPr="003F285B">
                <w:rPr>
                  <w:b/>
                  <w:sz w:val="16"/>
                  <w:szCs w:val="16"/>
                  <w:rPrChange w:id="857" w:author="Peter Bugeia" w:date="2014-04-23T13:01:00Z">
                    <w:rPr>
                      <w:sz w:val="16"/>
                      <w:szCs w:val="16"/>
                    </w:rPr>
                  </w:rPrChange>
                </w:rPr>
                <w:lastRenderedPageBreak/>
                <w:t xml:space="preserve">Type of </w:t>
              </w:r>
            </w:ins>
            <w:ins w:id="858" w:author="Peter Bugeia" w:date="2014-04-23T12:27:00Z">
              <w:r w:rsidR="00DD2448" w:rsidRPr="003F285B">
                <w:rPr>
                  <w:b/>
                  <w:sz w:val="16"/>
                  <w:szCs w:val="16"/>
                  <w:rPrChange w:id="859" w:author="Peter Bugeia" w:date="2014-04-23T13:01:00Z">
                    <w:rPr>
                      <w:sz w:val="16"/>
                      <w:szCs w:val="16"/>
                    </w:rPr>
                  </w:rPrChange>
                </w:rPr>
                <w:t>Access</w:t>
              </w:r>
            </w:ins>
            <w:ins w:id="860" w:author="Peter Bugeia" w:date="2014-04-23T12:33:00Z">
              <w:r w:rsidRPr="003F285B">
                <w:rPr>
                  <w:b/>
                  <w:sz w:val="16"/>
                  <w:szCs w:val="16"/>
                  <w:rPrChange w:id="861" w:author="Peter Bugeia" w:date="2014-04-23T13:01:00Z">
                    <w:rPr>
                      <w:sz w:val="16"/>
                      <w:szCs w:val="16"/>
                    </w:rPr>
                  </w:rPrChange>
                </w:rPr>
                <w:t xml:space="preserve"> selected</w:t>
              </w:r>
            </w:ins>
          </w:p>
        </w:tc>
        <w:tc>
          <w:tcPr>
            <w:tcW w:w="629" w:type="dxa"/>
            <w:shd w:val="clear" w:color="auto" w:fill="00FFFF"/>
            <w:tcPrChange w:id="862" w:author="Peter Bugeia" w:date="2014-04-28T10:32:00Z">
              <w:tcPr>
                <w:tcW w:w="708" w:type="dxa"/>
                <w:gridSpan w:val="2"/>
                <w:shd w:val="clear" w:color="auto" w:fill="00FFFF"/>
              </w:tcPr>
            </w:tcPrChange>
          </w:tcPr>
          <w:p w14:paraId="15E23D19" w14:textId="56C5A2CA" w:rsidR="00FA0F11" w:rsidRPr="00FA0F11" w:rsidRDefault="00FA0F11">
            <w:pPr>
              <w:pStyle w:val="iNormal"/>
              <w:keepNext/>
              <w:keepLines/>
              <w:jc w:val="center"/>
              <w:rPr>
                <w:ins w:id="863" w:author="Peter Bugeia" w:date="2014-04-23T12:21:00Z"/>
                <w:sz w:val="16"/>
                <w:szCs w:val="16"/>
                <w:rPrChange w:id="864" w:author="Peter Bugeia" w:date="2014-04-23T12:25:00Z">
                  <w:rPr>
                    <w:ins w:id="865" w:author="Peter Bugeia" w:date="2014-04-23T12:21:00Z"/>
                    <w:rFonts w:eastAsiaTheme="minorEastAsia" w:cstheme="minorBidi"/>
                    <w:b/>
                    <w:bCs/>
                    <w:i/>
                    <w:iCs/>
                  </w:rPr>
                </w:rPrChange>
              </w:rPr>
              <w:pPrChange w:id="866" w:author="Peter Bugeia" w:date="2014-04-23T12:43:00Z">
                <w:pPr>
                  <w:pStyle w:val="iNormal"/>
                  <w:keepNext/>
                  <w:keepLines/>
                  <w:spacing w:after="200" w:line="276" w:lineRule="auto"/>
                  <w:outlineLvl w:val="3"/>
                </w:pPr>
              </w:pPrChange>
            </w:pPr>
            <w:ins w:id="867" w:author="Peter Bugeia" w:date="2014-04-23T12:21:00Z">
              <w:r w:rsidRPr="00FA0F11">
                <w:rPr>
                  <w:sz w:val="16"/>
                  <w:szCs w:val="16"/>
                  <w:rPrChange w:id="868" w:author="Peter Bugeia" w:date="2014-04-23T12:25:00Z">
                    <w:rPr/>
                  </w:rPrChange>
                </w:rPr>
                <w:t>Public</w:t>
              </w:r>
            </w:ins>
          </w:p>
        </w:tc>
        <w:tc>
          <w:tcPr>
            <w:tcW w:w="709" w:type="dxa"/>
            <w:shd w:val="clear" w:color="auto" w:fill="00FFFF"/>
            <w:tcPrChange w:id="869" w:author="Peter Bugeia" w:date="2014-04-28T10:32:00Z">
              <w:tcPr>
                <w:tcW w:w="709" w:type="dxa"/>
                <w:gridSpan w:val="2"/>
                <w:shd w:val="clear" w:color="auto" w:fill="00FFFF"/>
              </w:tcPr>
            </w:tcPrChange>
          </w:tcPr>
          <w:p w14:paraId="234EA214" w14:textId="7514458D" w:rsidR="00FA0F11" w:rsidRPr="00FA0F11" w:rsidRDefault="00FA0F11">
            <w:pPr>
              <w:pStyle w:val="iNormal"/>
              <w:keepNext/>
              <w:keepLines/>
              <w:jc w:val="center"/>
              <w:rPr>
                <w:ins w:id="870" w:author="Peter Bugeia" w:date="2014-04-23T12:21:00Z"/>
                <w:sz w:val="16"/>
                <w:szCs w:val="16"/>
                <w:rPrChange w:id="871" w:author="Peter Bugeia" w:date="2014-04-23T12:25:00Z">
                  <w:rPr>
                    <w:ins w:id="872" w:author="Peter Bugeia" w:date="2014-04-23T12:21:00Z"/>
                    <w:rFonts w:eastAsiaTheme="minorEastAsia" w:cstheme="minorBidi"/>
                    <w:b/>
                    <w:bCs/>
                    <w:i/>
                    <w:iCs/>
                  </w:rPr>
                </w:rPrChange>
              </w:rPr>
              <w:pPrChange w:id="873" w:author="Peter Bugeia" w:date="2014-04-23T12:43:00Z">
                <w:pPr>
                  <w:pStyle w:val="iNormal"/>
                  <w:keepNext/>
                  <w:keepLines/>
                  <w:outlineLvl w:val="3"/>
                </w:pPr>
              </w:pPrChange>
            </w:pPr>
            <w:ins w:id="874" w:author="Peter Bugeia" w:date="2014-04-23T12:22:00Z">
              <w:r w:rsidRPr="00FA0F11">
                <w:rPr>
                  <w:sz w:val="16"/>
                  <w:szCs w:val="16"/>
                  <w:rPrChange w:id="875" w:author="Peter Bugeia" w:date="2014-04-23T12:25:00Z">
                    <w:rPr/>
                  </w:rPrChange>
                </w:rPr>
                <w:t>Privat</w:t>
              </w:r>
              <w:r w:rsidR="00DD2448">
                <w:rPr>
                  <w:sz w:val="16"/>
                  <w:szCs w:val="16"/>
                </w:rPr>
                <w:t>e</w:t>
              </w:r>
            </w:ins>
          </w:p>
        </w:tc>
        <w:tc>
          <w:tcPr>
            <w:tcW w:w="718" w:type="dxa"/>
            <w:shd w:val="clear" w:color="auto" w:fill="00FFFF"/>
            <w:tcPrChange w:id="876" w:author="Peter Bugeia" w:date="2014-04-28T10:32:00Z">
              <w:tcPr>
                <w:tcW w:w="718" w:type="dxa"/>
                <w:shd w:val="clear" w:color="auto" w:fill="00FFFF"/>
              </w:tcPr>
            </w:tcPrChange>
          </w:tcPr>
          <w:p w14:paraId="1AACB1BD" w14:textId="33486A29" w:rsidR="00FA0F11" w:rsidRPr="00FA0F11" w:rsidRDefault="00FA0F11">
            <w:pPr>
              <w:pStyle w:val="iNormal"/>
              <w:keepNext/>
              <w:keepLines/>
              <w:jc w:val="center"/>
              <w:rPr>
                <w:ins w:id="877" w:author="Peter Bugeia" w:date="2014-04-23T12:21:00Z"/>
                <w:sz w:val="16"/>
                <w:szCs w:val="16"/>
                <w:rPrChange w:id="878" w:author="Peter Bugeia" w:date="2014-04-23T12:25:00Z">
                  <w:rPr>
                    <w:ins w:id="879" w:author="Peter Bugeia" w:date="2014-04-23T12:21:00Z"/>
                    <w:rFonts w:eastAsiaTheme="minorEastAsia" w:cstheme="minorBidi"/>
                    <w:b/>
                    <w:bCs/>
                    <w:i/>
                    <w:iCs/>
                  </w:rPr>
                </w:rPrChange>
              </w:rPr>
              <w:pPrChange w:id="880" w:author="Peter Bugeia" w:date="2014-04-23T12:43:00Z">
                <w:pPr>
                  <w:pStyle w:val="iNormal"/>
                  <w:keepNext/>
                  <w:keepLines/>
                  <w:spacing w:after="200" w:line="276" w:lineRule="auto"/>
                  <w:outlineLvl w:val="3"/>
                </w:pPr>
              </w:pPrChange>
            </w:pPr>
            <w:ins w:id="881" w:author="Peter Bugeia" w:date="2014-04-23T12:22:00Z">
              <w:r w:rsidRPr="00FA0F11">
                <w:rPr>
                  <w:sz w:val="16"/>
                  <w:szCs w:val="16"/>
                  <w:rPrChange w:id="882" w:author="Peter Bugeia" w:date="2014-04-23T12:25:00Z">
                    <w:rPr/>
                  </w:rPrChange>
                </w:rPr>
                <w:t>Private</w:t>
              </w:r>
            </w:ins>
          </w:p>
        </w:tc>
        <w:tc>
          <w:tcPr>
            <w:tcW w:w="700" w:type="dxa"/>
            <w:shd w:val="clear" w:color="auto" w:fill="00FFFF"/>
            <w:tcPrChange w:id="883" w:author="Peter Bugeia" w:date="2014-04-28T10:32:00Z">
              <w:tcPr>
                <w:tcW w:w="700" w:type="dxa"/>
                <w:shd w:val="clear" w:color="auto" w:fill="00FFFF"/>
              </w:tcPr>
            </w:tcPrChange>
          </w:tcPr>
          <w:p w14:paraId="6E2B6EDB" w14:textId="3909427C" w:rsidR="00FA0F11" w:rsidRPr="00FA0F11" w:rsidRDefault="00FA0F11">
            <w:pPr>
              <w:pStyle w:val="iNormal"/>
              <w:keepNext/>
              <w:keepLines/>
              <w:jc w:val="center"/>
              <w:rPr>
                <w:ins w:id="884" w:author="Peter Bugeia" w:date="2014-04-23T12:21:00Z"/>
                <w:sz w:val="16"/>
                <w:szCs w:val="16"/>
                <w:rPrChange w:id="885" w:author="Peter Bugeia" w:date="2014-04-23T12:25:00Z">
                  <w:rPr>
                    <w:ins w:id="886" w:author="Peter Bugeia" w:date="2014-04-23T12:21:00Z"/>
                    <w:rFonts w:eastAsiaTheme="minorEastAsia" w:cstheme="minorBidi"/>
                    <w:b/>
                    <w:bCs/>
                    <w:i/>
                    <w:iCs/>
                  </w:rPr>
                </w:rPrChange>
              </w:rPr>
              <w:pPrChange w:id="887" w:author="Peter Bugeia" w:date="2014-04-23T12:43:00Z">
                <w:pPr>
                  <w:pStyle w:val="iNormal"/>
                  <w:keepNext/>
                  <w:keepLines/>
                  <w:spacing w:after="200" w:line="276" w:lineRule="auto"/>
                  <w:outlineLvl w:val="3"/>
                </w:pPr>
              </w:pPrChange>
            </w:pPr>
            <w:ins w:id="888" w:author="Peter Bugeia" w:date="2014-04-23T12:23:00Z">
              <w:r w:rsidRPr="00FA0F11">
                <w:rPr>
                  <w:sz w:val="16"/>
                  <w:szCs w:val="16"/>
                  <w:rPrChange w:id="889" w:author="Peter Bugeia" w:date="2014-04-23T12:25:00Z">
                    <w:rPr/>
                  </w:rPrChange>
                </w:rPr>
                <w:t>Private</w:t>
              </w:r>
            </w:ins>
          </w:p>
        </w:tc>
        <w:tc>
          <w:tcPr>
            <w:tcW w:w="708" w:type="dxa"/>
            <w:shd w:val="clear" w:color="auto" w:fill="00FFFF"/>
            <w:tcPrChange w:id="890" w:author="Peter Bugeia" w:date="2014-04-28T10:32:00Z">
              <w:tcPr>
                <w:tcW w:w="708" w:type="dxa"/>
                <w:shd w:val="clear" w:color="auto" w:fill="00FFFF"/>
              </w:tcPr>
            </w:tcPrChange>
          </w:tcPr>
          <w:p w14:paraId="1348C78A" w14:textId="5F902C88" w:rsidR="00FA0F11" w:rsidRPr="00FA0F11" w:rsidRDefault="00FA0F11">
            <w:pPr>
              <w:pStyle w:val="iNormal"/>
              <w:keepNext/>
              <w:keepLines/>
              <w:jc w:val="center"/>
              <w:rPr>
                <w:ins w:id="891" w:author="Peter Bugeia" w:date="2014-04-23T12:21:00Z"/>
                <w:sz w:val="16"/>
                <w:szCs w:val="16"/>
                <w:rPrChange w:id="892" w:author="Peter Bugeia" w:date="2014-04-23T12:25:00Z">
                  <w:rPr>
                    <w:ins w:id="893" w:author="Peter Bugeia" w:date="2014-04-23T12:21:00Z"/>
                    <w:rFonts w:eastAsiaTheme="minorEastAsia" w:cstheme="minorBidi"/>
                    <w:b/>
                    <w:bCs/>
                    <w:i/>
                    <w:iCs/>
                  </w:rPr>
                </w:rPrChange>
              </w:rPr>
              <w:pPrChange w:id="894" w:author="Peter Bugeia" w:date="2014-04-23T12:43:00Z">
                <w:pPr>
                  <w:pStyle w:val="iNormal"/>
                  <w:keepNext/>
                  <w:keepLines/>
                  <w:spacing w:after="200" w:line="276" w:lineRule="auto"/>
                  <w:outlineLvl w:val="3"/>
                </w:pPr>
              </w:pPrChange>
            </w:pPr>
            <w:ins w:id="895" w:author="Peter Bugeia" w:date="2014-04-23T12:23:00Z">
              <w:r w:rsidRPr="00FA0F11">
                <w:rPr>
                  <w:sz w:val="16"/>
                  <w:szCs w:val="16"/>
                  <w:rPrChange w:id="896" w:author="Peter Bugeia" w:date="2014-04-23T12:25:00Z">
                    <w:rPr/>
                  </w:rPrChange>
                </w:rPr>
                <w:t>Privat</w:t>
              </w:r>
              <w:r w:rsidR="00DD2448">
                <w:rPr>
                  <w:sz w:val="16"/>
                  <w:szCs w:val="16"/>
                </w:rPr>
                <w:t>e</w:t>
              </w:r>
            </w:ins>
          </w:p>
        </w:tc>
      </w:tr>
      <w:tr w:rsidR="000823F8" w14:paraId="3E113CBE" w14:textId="77777777" w:rsidTr="000823F8">
        <w:trPr>
          <w:ins w:id="897" w:author="Peter Bugeia" w:date="2014-04-23T12:21:00Z"/>
        </w:trPr>
        <w:tc>
          <w:tcPr>
            <w:tcW w:w="6283" w:type="dxa"/>
            <w:shd w:val="clear" w:color="auto" w:fill="00FFFF"/>
            <w:tcPrChange w:id="898" w:author="Peter Bugeia" w:date="2014-04-28T10:32:00Z">
              <w:tcPr>
                <w:tcW w:w="6204" w:type="dxa"/>
                <w:gridSpan w:val="2"/>
                <w:shd w:val="clear" w:color="auto" w:fill="00FFFF"/>
              </w:tcPr>
            </w:tcPrChange>
          </w:tcPr>
          <w:p w14:paraId="441E1E4F" w14:textId="5EBD373A" w:rsidR="00FA0F11" w:rsidRPr="003F285B" w:rsidRDefault="003F285B">
            <w:pPr>
              <w:pStyle w:val="iNormal"/>
              <w:keepNext/>
              <w:keepLines/>
              <w:jc w:val="left"/>
              <w:rPr>
                <w:ins w:id="899" w:author="Peter Bugeia" w:date="2014-04-23T12:21:00Z"/>
                <w:b/>
                <w:sz w:val="16"/>
                <w:szCs w:val="16"/>
                <w:rPrChange w:id="900" w:author="Peter Bugeia" w:date="2014-04-23T13:01:00Z">
                  <w:rPr>
                    <w:ins w:id="901" w:author="Peter Bugeia" w:date="2014-04-23T12:21:00Z"/>
                    <w:rFonts w:eastAsiaTheme="minorEastAsia" w:cstheme="minorBidi"/>
                    <w:b/>
                    <w:bCs/>
                    <w:i/>
                    <w:iCs/>
                  </w:rPr>
                </w:rPrChange>
              </w:rPr>
              <w:pPrChange w:id="902" w:author="Peter Bugeia" w:date="2014-04-23T12:43:00Z">
                <w:pPr>
                  <w:pStyle w:val="iNormal"/>
                  <w:keepNext/>
                  <w:keepLines/>
                  <w:spacing w:after="200" w:line="276" w:lineRule="auto"/>
                  <w:outlineLvl w:val="3"/>
                </w:pPr>
              </w:pPrChange>
            </w:pPr>
            <w:ins w:id="903" w:author="Peter Bugeia" w:date="2014-04-23T13:01:00Z">
              <w:r>
                <w:rPr>
                  <w:b/>
                  <w:sz w:val="16"/>
                  <w:szCs w:val="16"/>
                </w:rPr>
                <w:t xml:space="preserve">Is </w:t>
              </w:r>
            </w:ins>
            <w:ins w:id="904" w:author="Peter Bugeia" w:date="2014-04-23T12:26:00Z">
              <w:r w:rsidR="00DD2448" w:rsidRPr="003F285B">
                <w:rPr>
                  <w:b/>
                  <w:sz w:val="16"/>
                  <w:szCs w:val="16"/>
                  <w:rPrChange w:id="905" w:author="Peter Bugeia" w:date="2014-04-23T13:01:00Z">
                    <w:rPr>
                      <w:sz w:val="16"/>
                      <w:szCs w:val="16"/>
                    </w:rPr>
                  </w:rPrChange>
                </w:rPr>
                <w:t xml:space="preserve">Access to Institutional </w:t>
              </w:r>
            </w:ins>
            <w:r w:rsidR="00F40E2A" w:rsidRPr="00F40E2A">
              <w:rPr>
                <w:b/>
                <w:sz w:val="16"/>
                <w:szCs w:val="16"/>
              </w:rPr>
              <w:t>user’s</w:t>
            </w:r>
            <w:ins w:id="906" w:author="Peter Bugeia" w:date="2014-04-23T12:30:00Z">
              <w:r w:rsidR="00DD2448" w:rsidRPr="003F285B">
                <w:rPr>
                  <w:b/>
                  <w:sz w:val="16"/>
                  <w:szCs w:val="16"/>
                  <w:rPrChange w:id="907" w:author="Peter Bugeia" w:date="2014-04-23T13:01:00Z">
                    <w:rPr>
                      <w:sz w:val="16"/>
                      <w:szCs w:val="16"/>
                    </w:rPr>
                  </w:rPrChange>
                </w:rPr>
                <w:t xml:space="preserve"> option selected</w:t>
              </w:r>
            </w:ins>
            <w:ins w:id="908" w:author="Peter Bugeia" w:date="2014-04-23T13:01:00Z">
              <w:r>
                <w:rPr>
                  <w:b/>
                  <w:sz w:val="16"/>
                  <w:szCs w:val="16"/>
                </w:rPr>
                <w:t>?</w:t>
              </w:r>
            </w:ins>
          </w:p>
        </w:tc>
        <w:tc>
          <w:tcPr>
            <w:tcW w:w="629" w:type="dxa"/>
            <w:shd w:val="clear" w:color="auto" w:fill="00FFFF"/>
            <w:tcPrChange w:id="909" w:author="Peter Bugeia" w:date="2014-04-28T10:32:00Z">
              <w:tcPr>
                <w:tcW w:w="708" w:type="dxa"/>
                <w:gridSpan w:val="2"/>
                <w:shd w:val="clear" w:color="auto" w:fill="00FFFF"/>
              </w:tcPr>
            </w:tcPrChange>
          </w:tcPr>
          <w:p w14:paraId="527D89CD" w14:textId="7C1D7BEF" w:rsidR="00FA0F11" w:rsidRPr="003F285B" w:rsidRDefault="00DD2448">
            <w:pPr>
              <w:pStyle w:val="iNormal"/>
              <w:keepNext/>
              <w:keepLines/>
              <w:jc w:val="center"/>
              <w:rPr>
                <w:ins w:id="910" w:author="Peter Bugeia" w:date="2014-04-23T12:21:00Z"/>
                <w:sz w:val="16"/>
                <w:szCs w:val="16"/>
                <w:rPrChange w:id="911" w:author="Peter Bugeia" w:date="2014-04-23T12:59:00Z">
                  <w:rPr>
                    <w:ins w:id="912" w:author="Peter Bugeia" w:date="2014-04-23T12:21:00Z"/>
                    <w:rFonts w:eastAsiaTheme="minorEastAsia" w:cstheme="minorBidi"/>
                  </w:rPr>
                </w:rPrChange>
              </w:rPr>
              <w:pPrChange w:id="913" w:author="Peter Bugeia" w:date="2014-04-23T12:43:00Z">
                <w:pPr>
                  <w:pStyle w:val="iNormal"/>
                </w:pPr>
              </w:pPrChange>
            </w:pPr>
            <w:ins w:id="914" w:author="Peter Bugeia" w:date="2014-04-23T12:29:00Z">
              <w:r w:rsidRPr="003F285B">
                <w:rPr>
                  <w:sz w:val="16"/>
                  <w:szCs w:val="16"/>
                  <w:rPrChange w:id="915" w:author="Peter Bugeia" w:date="2014-04-23T12:59:00Z">
                    <w:rPr/>
                  </w:rPrChange>
                </w:rPr>
                <w:t>n/a</w:t>
              </w:r>
            </w:ins>
          </w:p>
        </w:tc>
        <w:tc>
          <w:tcPr>
            <w:tcW w:w="709" w:type="dxa"/>
            <w:shd w:val="clear" w:color="auto" w:fill="00FFFF"/>
            <w:tcPrChange w:id="916" w:author="Peter Bugeia" w:date="2014-04-28T10:32:00Z">
              <w:tcPr>
                <w:tcW w:w="709" w:type="dxa"/>
                <w:gridSpan w:val="2"/>
                <w:shd w:val="clear" w:color="auto" w:fill="00FFFF"/>
              </w:tcPr>
            </w:tcPrChange>
          </w:tcPr>
          <w:p w14:paraId="351C53CB" w14:textId="3D0AFF75" w:rsidR="00FA0F11" w:rsidRPr="003F285B" w:rsidRDefault="00DD2448">
            <w:pPr>
              <w:pStyle w:val="iNormal"/>
              <w:keepNext/>
              <w:keepLines/>
              <w:jc w:val="center"/>
              <w:rPr>
                <w:ins w:id="917" w:author="Peter Bugeia" w:date="2014-04-23T12:21:00Z"/>
                <w:sz w:val="16"/>
                <w:szCs w:val="16"/>
                <w:rPrChange w:id="918" w:author="Peter Bugeia" w:date="2014-04-23T12:59:00Z">
                  <w:rPr>
                    <w:ins w:id="919" w:author="Peter Bugeia" w:date="2014-04-23T12:21:00Z"/>
                    <w:rFonts w:eastAsiaTheme="minorEastAsia" w:cstheme="minorBidi"/>
                    <w:b/>
                    <w:bCs/>
                    <w:i/>
                    <w:iCs/>
                  </w:rPr>
                </w:rPrChange>
              </w:rPr>
              <w:pPrChange w:id="920" w:author="Peter Bugeia" w:date="2014-04-23T12:43:00Z">
                <w:pPr>
                  <w:pStyle w:val="iNormal"/>
                  <w:keepNext/>
                  <w:keepLines/>
                  <w:spacing w:after="200" w:line="276" w:lineRule="auto"/>
                  <w:outlineLvl w:val="3"/>
                </w:pPr>
              </w:pPrChange>
            </w:pPr>
            <w:ins w:id="921" w:author="Peter Bugeia" w:date="2014-04-23T12:29:00Z">
              <w:r w:rsidRPr="003F285B">
                <w:rPr>
                  <w:sz w:val="16"/>
                  <w:szCs w:val="16"/>
                  <w:rPrChange w:id="922" w:author="Peter Bugeia" w:date="2014-04-23T12:59:00Z">
                    <w:rPr/>
                  </w:rPrChange>
                </w:rPr>
                <w:t>No</w:t>
              </w:r>
            </w:ins>
          </w:p>
        </w:tc>
        <w:tc>
          <w:tcPr>
            <w:tcW w:w="718" w:type="dxa"/>
            <w:shd w:val="clear" w:color="auto" w:fill="00FFFF"/>
            <w:tcPrChange w:id="923" w:author="Peter Bugeia" w:date="2014-04-28T10:32:00Z">
              <w:tcPr>
                <w:tcW w:w="718" w:type="dxa"/>
                <w:shd w:val="clear" w:color="auto" w:fill="00FFFF"/>
              </w:tcPr>
            </w:tcPrChange>
          </w:tcPr>
          <w:p w14:paraId="1AC74FD1" w14:textId="7D731725" w:rsidR="00FA0F11" w:rsidRPr="003F285B" w:rsidRDefault="00DD2448">
            <w:pPr>
              <w:pStyle w:val="iNormal"/>
              <w:keepNext/>
              <w:keepLines/>
              <w:jc w:val="center"/>
              <w:rPr>
                <w:ins w:id="924" w:author="Peter Bugeia" w:date="2014-04-23T12:21:00Z"/>
                <w:sz w:val="16"/>
                <w:szCs w:val="16"/>
                <w:rPrChange w:id="925" w:author="Peter Bugeia" w:date="2014-04-23T12:59:00Z">
                  <w:rPr>
                    <w:ins w:id="926" w:author="Peter Bugeia" w:date="2014-04-23T12:21:00Z"/>
                    <w:rFonts w:eastAsiaTheme="minorEastAsia" w:cstheme="minorBidi"/>
                    <w:b/>
                    <w:bCs/>
                    <w:i/>
                    <w:iCs/>
                  </w:rPr>
                </w:rPrChange>
              </w:rPr>
              <w:pPrChange w:id="927" w:author="Peter Bugeia" w:date="2014-04-23T12:43:00Z">
                <w:pPr>
                  <w:pStyle w:val="iNormal"/>
                  <w:keepNext/>
                  <w:keepLines/>
                  <w:spacing w:after="200" w:line="276" w:lineRule="auto"/>
                  <w:outlineLvl w:val="3"/>
                </w:pPr>
              </w:pPrChange>
            </w:pPr>
            <w:ins w:id="928" w:author="Peter Bugeia" w:date="2014-04-23T12:31:00Z">
              <w:r w:rsidRPr="003F285B">
                <w:rPr>
                  <w:sz w:val="16"/>
                  <w:szCs w:val="16"/>
                  <w:rPrChange w:id="929" w:author="Peter Bugeia" w:date="2014-04-23T12:59:00Z">
                    <w:rPr/>
                  </w:rPrChange>
                </w:rPr>
                <w:t>Yes</w:t>
              </w:r>
            </w:ins>
          </w:p>
        </w:tc>
        <w:tc>
          <w:tcPr>
            <w:tcW w:w="700" w:type="dxa"/>
            <w:shd w:val="clear" w:color="auto" w:fill="00FFFF"/>
            <w:tcPrChange w:id="930" w:author="Peter Bugeia" w:date="2014-04-28T10:32:00Z">
              <w:tcPr>
                <w:tcW w:w="700" w:type="dxa"/>
                <w:shd w:val="clear" w:color="auto" w:fill="00FFFF"/>
              </w:tcPr>
            </w:tcPrChange>
          </w:tcPr>
          <w:p w14:paraId="6B4DB9D3" w14:textId="51F038DB" w:rsidR="00FA0F11" w:rsidRPr="003F285B" w:rsidRDefault="00DD2448">
            <w:pPr>
              <w:pStyle w:val="iNormal"/>
              <w:keepNext/>
              <w:keepLines/>
              <w:jc w:val="center"/>
              <w:rPr>
                <w:ins w:id="931" w:author="Peter Bugeia" w:date="2014-04-23T12:21:00Z"/>
                <w:sz w:val="16"/>
                <w:szCs w:val="16"/>
                <w:rPrChange w:id="932" w:author="Peter Bugeia" w:date="2014-04-23T12:59:00Z">
                  <w:rPr>
                    <w:ins w:id="933" w:author="Peter Bugeia" w:date="2014-04-23T12:21:00Z"/>
                    <w:rFonts w:eastAsiaTheme="minorEastAsia" w:cstheme="minorBidi"/>
                    <w:b/>
                    <w:bCs/>
                    <w:i/>
                    <w:iCs/>
                  </w:rPr>
                </w:rPrChange>
              </w:rPr>
              <w:pPrChange w:id="934" w:author="Peter Bugeia" w:date="2014-04-23T12:43:00Z">
                <w:pPr>
                  <w:pStyle w:val="iNormal"/>
                  <w:keepNext/>
                  <w:keepLines/>
                  <w:spacing w:after="200" w:line="276" w:lineRule="auto"/>
                  <w:outlineLvl w:val="3"/>
                </w:pPr>
              </w:pPrChange>
            </w:pPr>
            <w:ins w:id="935" w:author="Peter Bugeia" w:date="2014-04-23T12:31:00Z">
              <w:r w:rsidRPr="003F285B">
                <w:rPr>
                  <w:sz w:val="16"/>
                  <w:szCs w:val="16"/>
                  <w:rPrChange w:id="936" w:author="Peter Bugeia" w:date="2014-04-23T12:59:00Z">
                    <w:rPr/>
                  </w:rPrChange>
                </w:rPr>
                <w:t>No</w:t>
              </w:r>
            </w:ins>
          </w:p>
        </w:tc>
        <w:tc>
          <w:tcPr>
            <w:tcW w:w="708" w:type="dxa"/>
            <w:shd w:val="clear" w:color="auto" w:fill="00FFFF"/>
            <w:tcPrChange w:id="937" w:author="Peter Bugeia" w:date="2014-04-28T10:32:00Z">
              <w:tcPr>
                <w:tcW w:w="708" w:type="dxa"/>
                <w:shd w:val="clear" w:color="auto" w:fill="00FFFF"/>
              </w:tcPr>
            </w:tcPrChange>
          </w:tcPr>
          <w:p w14:paraId="1FDEB6A3" w14:textId="3C7BAA06" w:rsidR="00FA0F11" w:rsidRPr="003F285B" w:rsidRDefault="00DD2448">
            <w:pPr>
              <w:pStyle w:val="iNormal"/>
              <w:keepNext/>
              <w:keepLines/>
              <w:jc w:val="center"/>
              <w:rPr>
                <w:ins w:id="938" w:author="Peter Bugeia" w:date="2014-04-23T12:21:00Z"/>
                <w:sz w:val="16"/>
                <w:szCs w:val="16"/>
                <w:rPrChange w:id="939" w:author="Peter Bugeia" w:date="2014-04-23T12:59:00Z">
                  <w:rPr>
                    <w:ins w:id="940" w:author="Peter Bugeia" w:date="2014-04-23T12:21:00Z"/>
                    <w:rFonts w:eastAsiaTheme="minorEastAsia" w:cstheme="minorBidi"/>
                    <w:b/>
                    <w:bCs/>
                    <w:i/>
                    <w:iCs/>
                  </w:rPr>
                </w:rPrChange>
              </w:rPr>
              <w:pPrChange w:id="941" w:author="Peter Bugeia" w:date="2014-04-23T12:43:00Z">
                <w:pPr>
                  <w:pStyle w:val="iNormal"/>
                  <w:keepNext/>
                  <w:keepLines/>
                  <w:spacing w:after="200" w:line="276" w:lineRule="auto"/>
                  <w:outlineLvl w:val="3"/>
                </w:pPr>
              </w:pPrChange>
            </w:pPr>
            <w:ins w:id="942" w:author="Peter Bugeia" w:date="2014-04-23T12:31:00Z">
              <w:r w:rsidRPr="003F285B">
                <w:rPr>
                  <w:sz w:val="16"/>
                  <w:szCs w:val="16"/>
                  <w:rPrChange w:id="943" w:author="Peter Bugeia" w:date="2014-04-23T12:59:00Z">
                    <w:rPr/>
                  </w:rPrChange>
                </w:rPr>
                <w:t>Yes</w:t>
              </w:r>
            </w:ins>
          </w:p>
        </w:tc>
      </w:tr>
      <w:tr w:rsidR="000823F8" w14:paraId="559B60EC" w14:textId="77777777" w:rsidTr="000823F8">
        <w:trPr>
          <w:ins w:id="944" w:author="Peter Bugeia" w:date="2014-04-23T12:21:00Z"/>
        </w:trPr>
        <w:tc>
          <w:tcPr>
            <w:tcW w:w="6283" w:type="dxa"/>
            <w:shd w:val="clear" w:color="auto" w:fill="00FFFF"/>
            <w:tcPrChange w:id="945" w:author="Peter Bugeia" w:date="2014-04-28T10:32:00Z">
              <w:tcPr>
                <w:tcW w:w="6204" w:type="dxa"/>
                <w:gridSpan w:val="2"/>
                <w:shd w:val="clear" w:color="auto" w:fill="00FFFF"/>
              </w:tcPr>
            </w:tcPrChange>
          </w:tcPr>
          <w:p w14:paraId="36542156" w14:textId="678DDA1D" w:rsidR="00FA0F11" w:rsidRPr="003F285B" w:rsidRDefault="003F285B">
            <w:pPr>
              <w:pStyle w:val="iNormal"/>
              <w:keepNext/>
              <w:keepLines/>
              <w:jc w:val="left"/>
              <w:rPr>
                <w:ins w:id="946" w:author="Peter Bugeia" w:date="2014-04-23T12:21:00Z"/>
                <w:b/>
                <w:sz w:val="16"/>
                <w:szCs w:val="16"/>
                <w:rPrChange w:id="947" w:author="Peter Bugeia" w:date="2014-04-23T13:01:00Z">
                  <w:rPr>
                    <w:ins w:id="948" w:author="Peter Bugeia" w:date="2014-04-23T12:21:00Z"/>
                    <w:rFonts w:eastAsiaTheme="minorEastAsia" w:cstheme="minorBidi"/>
                    <w:b/>
                    <w:bCs/>
                    <w:i/>
                    <w:iCs/>
                  </w:rPr>
                </w:rPrChange>
              </w:rPr>
              <w:pPrChange w:id="949" w:author="Peter Bugeia" w:date="2014-04-23T12:43:00Z">
                <w:pPr>
                  <w:pStyle w:val="iNormal"/>
                  <w:keepNext/>
                  <w:keepLines/>
                  <w:spacing w:after="200" w:line="276" w:lineRule="auto"/>
                  <w:outlineLvl w:val="3"/>
                </w:pPr>
              </w:pPrChange>
            </w:pPr>
            <w:ins w:id="950" w:author="Peter Bugeia" w:date="2014-04-23T13:01:00Z">
              <w:r>
                <w:rPr>
                  <w:b/>
                  <w:sz w:val="16"/>
                  <w:szCs w:val="16"/>
                </w:rPr>
                <w:t xml:space="preserve">Is </w:t>
              </w:r>
            </w:ins>
            <w:ins w:id="951" w:author="Peter Bugeia" w:date="2014-04-23T12:26:00Z">
              <w:r w:rsidR="00DD2448" w:rsidRPr="003F285B">
                <w:rPr>
                  <w:b/>
                  <w:sz w:val="16"/>
                  <w:szCs w:val="16"/>
                  <w:rPrChange w:id="952" w:author="Peter Bugeia" w:date="2014-04-23T13:01:00Z">
                    <w:rPr>
                      <w:sz w:val="16"/>
                      <w:szCs w:val="16"/>
                    </w:rPr>
                  </w:rPrChange>
                </w:rPr>
                <w:t xml:space="preserve">Access to users in </w:t>
              </w:r>
            </w:ins>
            <w:r w:rsidR="00F40E2A" w:rsidRPr="00F40E2A">
              <w:rPr>
                <w:b/>
                <w:sz w:val="16"/>
                <w:szCs w:val="16"/>
              </w:rPr>
              <w:t>group’s</w:t>
            </w:r>
            <w:ins w:id="953" w:author="Peter Bugeia" w:date="2014-04-23T12:30:00Z">
              <w:r w:rsidR="00DD2448" w:rsidRPr="003F285B">
                <w:rPr>
                  <w:b/>
                  <w:sz w:val="16"/>
                  <w:szCs w:val="16"/>
                  <w:rPrChange w:id="954" w:author="Peter Bugeia" w:date="2014-04-23T13:01:00Z">
                    <w:rPr>
                      <w:sz w:val="16"/>
                      <w:szCs w:val="16"/>
                    </w:rPr>
                  </w:rPrChange>
                </w:rPr>
                <w:t xml:space="preserve"> option selected</w:t>
              </w:r>
            </w:ins>
            <w:ins w:id="955" w:author="Peter Bugeia" w:date="2014-04-23T13:01:00Z">
              <w:r>
                <w:rPr>
                  <w:b/>
                  <w:sz w:val="16"/>
                  <w:szCs w:val="16"/>
                </w:rPr>
                <w:t>?</w:t>
              </w:r>
            </w:ins>
          </w:p>
        </w:tc>
        <w:tc>
          <w:tcPr>
            <w:tcW w:w="629" w:type="dxa"/>
            <w:shd w:val="clear" w:color="auto" w:fill="00FFFF"/>
            <w:tcPrChange w:id="956" w:author="Peter Bugeia" w:date="2014-04-28T10:32:00Z">
              <w:tcPr>
                <w:tcW w:w="708" w:type="dxa"/>
                <w:gridSpan w:val="2"/>
                <w:shd w:val="clear" w:color="auto" w:fill="00FFFF"/>
              </w:tcPr>
            </w:tcPrChange>
          </w:tcPr>
          <w:p w14:paraId="548FB1B0" w14:textId="5D360BE4" w:rsidR="00FA0F11" w:rsidRPr="003F285B" w:rsidRDefault="00DD2448">
            <w:pPr>
              <w:pStyle w:val="iNormal"/>
              <w:keepNext/>
              <w:keepLines/>
              <w:jc w:val="center"/>
              <w:rPr>
                <w:ins w:id="957" w:author="Peter Bugeia" w:date="2014-04-23T12:21:00Z"/>
                <w:sz w:val="16"/>
                <w:szCs w:val="16"/>
                <w:rPrChange w:id="958" w:author="Peter Bugeia" w:date="2014-04-23T12:59:00Z">
                  <w:rPr>
                    <w:ins w:id="959" w:author="Peter Bugeia" w:date="2014-04-23T12:21:00Z"/>
                    <w:rFonts w:eastAsiaTheme="minorEastAsia" w:cstheme="minorBidi"/>
                    <w:b/>
                    <w:bCs/>
                    <w:i/>
                    <w:iCs/>
                  </w:rPr>
                </w:rPrChange>
              </w:rPr>
              <w:pPrChange w:id="960" w:author="Peter Bugeia" w:date="2014-04-23T12:43:00Z">
                <w:pPr>
                  <w:pStyle w:val="iNormal"/>
                  <w:keepNext/>
                  <w:keepLines/>
                  <w:spacing w:after="200" w:line="276" w:lineRule="auto"/>
                  <w:outlineLvl w:val="3"/>
                </w:pPr>
              </w:pPrChange>
            </w:pPr>
            <w:ins w:id="961" w:author="Peter Bugeia" w:date="2014-04-23T12:31:00Z">
              <w:r w:rsidRPr="003F285B">
                <w:rPr>
                  <w:sz w:val="16"/>
                  <w:szCs w:val="16"/>
                  <w:rPrChange w:id="962" w:author="Peter Bugeia" w:date="2014-04-23T12:59:00Z">
                    <w:rPr/>
                  </w:rPrChange>
                </w:rPr>
                <w:t>n/a</w:t>
              </w:r>
            </w:ins>
          </w:p>
        </w:tc>
        <w:tc>
          <w:tcPr>
            <w:tcW w:w="709" w:type="dxa"/>
            <w:shd w:val="clear" w:color="auto" w:fill="00FFFF"/>
            <w:tcPrChange w:id="963" w:author="Peter Bugeia" w:date="2014-04-28T10:32:00Z">
              <w:tcPr>
                <w:tcW w:w="709" w:type="dxa"/>
                <w:gridSpan w:val="2"/>
                <w:shd w:val="clear" w:color="auto" w:fill="00FFFF"/>
              </w:tcPr>
            </w:tcPrChange>
          </w:tcPr>
          <w:p w14:paraId="27A097C9" w14:textId="37B2F3A2" w:rsidR="00FA0F11" w:rsidRPr="003F285B" w:rsidRDefault="00DD2448">
            <w:pPr>
              <w:pStyle w:val="iNormal"/>
              <w:keepNext/>
              <w:keepLines/>
              <w:jc w:val="center"/>
              <w:rPr>
                <w:ins w:id="964" w:author="Peter Bugeia" w:date="2014-04-23T12:21:00Z"/>
                <w:sz w:val="16"/>
                <w:szCs w:val="16"/>
                <w:rPrChange w:id="965" w:author="Peter Bugeia" w:date="2014-04-23T12:59:00Z">
                  <w:rPr>
                    <w:ins w:id="966" w:author="Peter Bugeia" w:date="2014-04-23T12:21:00Z"/>
                    <w:rFonts w:eastAsiaTheme="minorEastAsia" w:cstheme="minorBidi"/>
                    <w:b/>
                    <w:bCs/>
                    <w:i/>
                    <w:iCs/>
                  </w:rPr>
                </w:rPrChange>
              </w:rPr>
              <w:pPrChange w:id="967" w:author="Peter Bugeia" w:date="2014-04-23T12:43:00Z">
                <w:pPr>
                  <w:pStyle w:val="iNormal"/>
                  <w:keepNext/>
                  <w:keepLines/>
                  <w:spacing w:after="200" w:line="276" w:lineRule="auto"/>
                  <w:outlineLvl w:val="3"/>
                </w:pPr>
              </w:pPrChange>
            </w:pPr>
            <w:ins w:id="968" w:author="Peter Bugeia" w:date="2014-04-23T12:29:00Z">
              <w:r w:rsidRPr="003F285B">
                <w:rPr>
                  <w:sz w:val="16"/>
                  <w:szCs w:val="16"/>
                  <w:rPrChange w:id="969" w:author="Peter Bugeia" w:date="2014-04-23T12:59:00Z">
                    <w:rPr/>
                  </w:rPrChange>
                </w:rPr>
                <w:t>No</w:t>
              </w:r>
            </w:ins>
          </w:p>
        </w:tc>
        <w:tc>
          <w:tcPr>
            <w:tcW w:w="718" w:type="dxa"/>
            <w:shd w:val="clear" w:color="auto" w:fill="00FFFF"/>
            <w:tcPrChange w:id="970" w:author="Peter Bugeia" w:date="2014-04-28T10:32:00Z">
              <w:tcPr>
                <w:tcW w:w="718" w:type="dxa"/>
                <w:shd w:val="clear" w:color="auto" w:fill="00FFFF"/>
              </w:tcPr>
            </w:tcPrChange>
          </w:tcPr>
          <w:p w14:paraId="56EBD49B" w14:textId="434BE72B" w:rsidR="00FA0F11" w:rsidRPr="003F285B" w:rsidRDefault="00DD2448">
            <w:pPr>
              <w:pStyle w:val="iNormal"/>
              <w:keepNext/>
              <w:keepLines/>
              <w:jc w:val="center"/>
              <w:rPr>
                <w:ins w:id="971" w:author="Peter Bugeia" w:date="2014-04-23T12:21:00Z"/>
                <w:sz w:val="16"/>
                <w:szCs w:val="16"/>
                <w:rPrChange w:id="972" w:author="Peter Bugeia" w:date="2014-04-23T12:59:00Z">
                  <w:rPr>
                    <w:ins w:id="973" w:author="Peter Bugeia" w:date="2014-04-23T12:21:00Z"/>
                    <w:rFonts w:eastAsiaTheme="minorEastAsia" w:cstheme="minorBidi"/>
                    <w:b/>
                    <w:bCs/>
                    <w:i/>
                    <w:iCs/>
                  </w:rPr>
                </w:rPrChange>
              </w:rPr>
              <w:pPrChange w:id="974" w:author="Peter Bugeia" w:date="2014-04-23T12:43:00Z">
                <w:pPr>
                  <w:pStyle w:val="iNormal"/>
                  <w:keepNext/>
                  <w:keepLines/>
                  <w:outlineLvl w:val="3"/>
                </w:pPr>
              </w:pPrChange>
            </w:pPr>
            <w:ins w:id="975" w:author="Peter Bugeia" w:date="2014-04-23T12:31:00Z">
              <w:r w:rsidRPr="003F285B">
                <w:rPr>
                  <w:sz w:val="16"/>
                  <w:szCs w:val="16"/>
                  <w:rPrChange w:id="976" w:author="Peter Bugeia" w:date="2014-04-23T12:59:00Z">
                    <w:rPr/>
                  </w:rPrChange>
                </w:rPr>
                <w:t>No</w:t>
              </w:r>
            </w:ins>
          </w:p>
        </w:tc>
        <w:tc>
          <w:tcPr>
            <w:tcW w:w="700" w:type="dxa"/>
            <w:shd w:val="clear" w:color="auto" w:fill="00FFFF"/>
            <w:tcPrChange w:id="977" w:author="Peter Bugeia" w:date="2014-04-28T10:32:00Z">
              <w:tcPr>
                <w:tcW w:w="700" w:type="dxa"/>
                <w:shd w:val="clear" w:color="auto" w:fill="00FFFF"/>
              </w:tcPr>
            </w:tcPrChange>
          </w:tcPr>
          <w:p w14:paraId="30482F4D" w14:textId="07C21A68" w:rsidR="00FA0F11" w:rsidRPr="003F285B" w:rsidRDefault="00DD2448">
            <w:pPr>
              <w:pStyle w:val="iNormal"/>
              <w:keepNext/>
              <w:keepLines/>
              <w:jc w:val="center"/>
              <w:rPr>
                <w:ins w:id="978" w:author="Peter Bugeia" w:date="2014-04-23T12:21:00Z"/>
                <w:sz w:val="16"/>
                <w:szCs w:val="16"/>
                <w:rPrChange w:id="979" w:author="Peter Bugeia" w:date="2014-04-23T12:59:00Z">
                  <w:rPr>
                    <w:ins w:id="980" w:author="Peter Bugeia" w:date="2014-04-23T12:21:00Z"/>
                    <w:rFonts w:eastAsiaTheme="minorEastAsia" w:cstheme="minorBidi"/>
                    <w:b/>
                    <w:bCs/>
                    <w:i/>
                    <w:iCs/>
                  </w:rPr>
                </w:rPrChange>
              </w:rPr>
              <w:pPrChange w:id="981" w:author="Peter Bugeia" w:date="2014-04-23T12:43:00Z">
                <w:pPr>
                  <w:pStyle w:val="iNormal"/>
                  <w:keepNext/>
                  <w:keepLines/>
                  <w:spacing w:after="200" w:line="276" w:lineRule="auto"/>
                  <w:outlineLvl w:val="3"/>
                </w:pPr>
              </w:pPrChange>
            </w:pPr>
            <w:ins w:id="982" w:author="Peter Bugeia" w:date="2014-04-23T12:31:00Z">
              <w:r w:rsidRPr="003F285B">
                <w:rPr>
                  <w:sz w:val="16"/>
                  <w:szCs w:val="16"/>
                  <w:rPrChange w:id="983" w:author="Peter Bugeia" w:date="2014-04-23T12:59:00Z">
                    <w:rPr/>
                  </w:rPrChange>
                </w:rPr>
                <w:t>Yes</w:t>
              </w:r>
            </w:ins>
          </w:p>
        </w:tc>
        <w:tc>
          <w:tcPr>
            <w:tcW w:w="708" w:type="dxa"/>
            <w:shd w:val="clear" w:color="auto" w:fill="00FFFF"/>
            <w:tcPrChange w:id="984" w:author="Peter Bugeia" w:date="2014-04-28T10:32:00Z">
              <w:tcPr>
                <w:tcW w:w="708" w:type="dxa"/>
                <w:shd w:val="clear" w:color="auto" w:fill="00FFFF"/>
              </w:tcPr>
            </w:tcPrChange>
          </w:tcPr>
          <w:p w14:paraId="5C4B7383" w14:textId="6F368264" w:rsidR="00FA0F11" w:rsidRPr="003F285B" w:rsidRDefault="00DD2448">
            <w:pPr>
              <w:pStyle w:val="iNormal"/>
              <w:keepNext/>
              <w:keepLines/>
              <w:jc w:val="center"/>
              <w:rPr>
                <w:ins w:id="985" w:author="Peter Bugeia" w:date="2014-04-23T12:21:00Z"/>
                <w:sz w:val="16"/>
                <w:szCs w:val="16"/>
                <w:rPrChange w:id="986" w:author="Peter Bugeia" w:date="2014-04-23T12:59:00Z">
                  <w:rPr>
                    <w:ins w:id="987" w:author="Peter Bugeia" w:date="2014-04-23T12:21:00Z"/>
                    <w:rFonts w:eastAsiaTheme="minorEastAsia" w:cstheme="minorBidi"/>
                    <w:b/>
                    <w:bCs/>
                    <w:i/>
                    <w:iCs/>
                  </w:rPr>
                </w:rPrChange>
              </w:rPr>
              <w:pPrChange w:id="988" w:author="Peter Bugeia" w:date="2014-04-23T12:43:00Z">
                <w:pPr>
                  <w:pStyle w:val="iNormal"/>
                  <w:keepNext/>
                  <w:keepLines/>
                  <w:spacing w:after="200" w:line="276" w:lineRule="auto"/>
                  <w:outlineLvl w:val="3"/>
                </w:pPr>
              </w:pPrChange>
            </w:pPr>
            <w:ins w:id="989" w:author="Peter Bugeia" w:date="2014-04-23T12:31:00Z">
              <w:r w:rsidRPr="003F285B">
                <w:rPr>
                  <w:sz w:val="16"/>
                  <w:szCs w:val="16"/>
                  <w:rPrChange w:id="990" w:author="Peter Bugeia" w:date="2014-04-23T12:59:00Z">
                    <w:rPr/>
                  </w:rPrChange>
                </w:rPr>
                <w:t>Yes</w:t>
              </w:r>
            </w:ins>
          </w:p>
        </w:tc>
      </w:tr>
      <w:tr w:rsidR="000823F8" w14:paraId="50A551EA" w14:textId="77777777" w:rsidTr="000823F8">
        <w:trPr>
          <w:ins w:id="991" w:author="Peter Bugeia" w:date="2014-04-23T12:21:00Z"/>
        </w:trPr>
        <w:tc>
          <w:tcPr>
            <w:tcW w:w="6283" w:type="dxa"/>
            <w:tcPrChange w:id="992" w:author="Peter Bugeia" w:date="2014-04-28T10:32:00Z">
              <w:tcPr>
                <w:tcW w:w="5637" w:type="dxa"/>
              </w:tcPr>
            </w:tcPrChange>
          </w:tcPr>
          <w:p w14:paraId="44E232FF" w14:textId="679BB518" w:rsidR="00FA0F11" w:rsidRPr="00F84DA7" w:rsidRDefault="004E21FB">
            <w:pPr>
              <w:pStyle w:val="iNormal"/>
              <w:keepNext/>
              <w:keepLines/>
              <w:jc w:val="left"/>
              <w:rPr>
                <w:ins w:id="993" w:author="Peter Bugeia" w:date="2014-04-23T12:21:00Z"/>
                <w:sz w:val="16"/>
                <w:szCs w:val="16"/>
                <w:rPrChange w:id="994" w:author="Peter Bugeia" w:date="2014-04-23T12:44:00Z">
                  <w:rPr>
                    <w:ins w:id="995" w:author="Peter Bugeia" w:date="2014-04-23T12:21:00Z"/>
                    <w:rFonts w:eastAsiaTheme="minorEastAsia" w:cstheme="minorBidi"/>
                    <w:b/>
                    <w:bCs/>
                    <w:i/>
                    <w:iCs/>
                  </w:rPr>
                </w:rPrChange>
              </w:rPr>
              <w:pPrChange w:id="996" w:author="Peter Bugeia" w:date="2014-04-23T12:43:00Z">
                <w:pPr>
                  <w:pStyle w:val="iNormal"/>
                  <w:keepNext/>
                  <w:keepLines/>
                  <w:spacing w:after="200" w:line="276" w:lineRule="auto"/>
                  <w:outlineLvl w:val="3"/>
                </w:pPr>
              </w:pPrChange>
            </w:pPr>
            <w:ins w:id="997" w:author="Peter Bugeia" w:date="2014-04-23T12:33:00Z">
              <w:r w:rsidRPr="00F84DA7">
                <w:rPr>
                  <w:b/>
                  <w:sz w:val="16"/>
                  <w:szCs w:val="16"/>
                  <w:rPrChange w:id="998" w:author="Peter Bugeia" w:date="2014-04-23T12:44:00Z">
                    <w:rPr/>
                  </w:rPrChange>
                </w:rPr>
                <w:t>User</w:t>
              </w:r>
              <w:r w:rsidRPr="00F84DA7">
                <w:rPr>
                  <w:sz w:val="16"/>
                  <w:szCs w:val="16"/>
                  <w:rPrChange w:id="999" w:author="Peter Bugeia" w:date="2014-04-23T12:44:00Z">
                    <w:rPr/>
                  </w:rPrChange>
                </w:rPr>
                <w:t xml:space="preserve"> who added the file</w:t>
              </w:r>
            </w:ins>
          </w:p>
        </w:tc>
        <w:tc>
          <w:tcPr>
            <w:tcW w:w="629" w:type="dxa"/>
            <w:tcPrChange w:id="1000" w:author="Peter Bugeia" w:date="2014-04-28T10:32:00Z">
              <w:tcPr>
                <w:tcW w:w="708" w:type="dxa"/>
                <w:gridSpan w:val="2"/>
              </w:tcPr>
            </w:tcPrChange>
          </w:tcPr>
          <w:p w14:paraId="34CB44BE" w14:textId="5868E479" w:rsidR="00FA0F11" w:rsidRPr="003F285B" w:rsidRDefault="00F84DA7">
            <w:pPr>
              <w:pStyle w:val="iNormal"/>
              <w:keepNext/>
              <w:keepLines/>
              <w:jc w:val="center"/>
              <w:rPr>
                <w:ins w:id="1001" w:author="Peter Bugeia" w:date="2014-04-23T12:21:00Z"/>
                <w:sz w:val="16"/>
                <w:szCs w:val="16"/>
                <w:rPrChange w:id="1002" w:author="Peter Bugeia" w:date="2014-04-23T12:59:00Z">
                  <w:rPr>
                    <w:ins w:id="1003" w:author="Peter Bugeia" w:date="2014-04-23T12:21:00Z"/>
                    <w:rFonts w:eastAsiaTheme="minorEastAsia" w:cstheme="minorBidi"/>
                    <w:b/>
                    <w:bCs/>
                    <w:i/>
                    <w:iCs/>
                  </w:rPr>
                </w:rPrChange>
              </w:rPr>
              <w:pPrChange w:id="1004" w:author="Peter Bugeia" w:date="2014-04-23T12:43:00Z">
                <w:pPr>
                  <w:pStyle w:val="iNormal"/>
                  <w:keepNext/>
                  <w:keepLines/>
                  <w:spacing w:after="200" w:line="276" w:lineRule="auto"/>
                  <w:outlineLvl w:val="3"/>
                </w:pPr>
              </w:pPrChange>
            </w:pPr>
            <w:ins w:id="1005" w:author="Peter Bugeia" w:date="2014-04-23T12:37:00Z">
              <w:r w:rsidRPr="003F285B">
                <w:rPr>
                  <w:rFonts w:ascii="Zapf Dingbats" w:hAnsi="Zapf Dingbats"/>
                  <w:color w:val="000000"/>
                  <w:sz w:val="16"/>
                  <w:szCs w:val="16"/>
                  <w:rPrChange w:id="1006" w:author="Peter Bugeia" w:date="2014-04-23T12:59:00Z">
                    <w:rPr>
                      <w:rFonts w:ascii="Zapf Dingbats" w:hAnsi="Zapf Dingbats"/>
                      <w:color w:val="000000"/>
                    </w:rPr>
                  </w:rPrChange>
                </w:rPr>
                <w:t>✔</w:t>
              </w:r>
            </w:ins>
          </w:p>
        </w:tc>
        <w:tc>
          <w:tcPr>
            <w:tcW w:w="709" w:type="dxa"/>
            <w:tcPrChange w:id="1007" w:author="Peter Bugeia" w:date="2014-04-28T10:32:00Z">
              <w:tcPr>
                <w:tcW w:w="1134" w:type="dxa"/>
                <w:gridSpan w:val="2"/>
              </w:tcPr>
            </w:tcPrChange>
          </w:tcPr>
          <w:p w14:paraId="7518FA46" w14:textId="63A815B1" w:rsidR="00FA0F11" w:rsidRPr="003F285B" w:rsidRDefault="00F84DA7">
            <w:pPr>
              <w:pStyle w:val="iNormal"/>
              <w:keepNext/>
              <w:keepLines/>
              <w:jc w:val="center"/>
              <w:rPr>
                <w:ins w:id="1008" w:author="Peter Bugeia" w:date="2014-04-23T12:21:00Z"/>
                <w:sz w:val="16"/>
                <w:szCs w:val="16"/>
                <w:rPrChange w:id="1009" w:author="Peter Bugeia" w:date="2014-04-23T12:59:00Z">
                  <w:rPr>
                    <w:ins w:id="1010" w:author="Peter Bugeia" w:date="2014-04-23T12:21:00Z"/>
                    <w:rFonts w:eastAsiaTheme="minorEastAsia" w:cstheme="minorBidi"/>
                    <w:b/>
                    <w:bCs/>
                    <w:i/>
                    <w:iCs/>
                  </w:rPr>
                </w:rPrChange>
              </w:rPr>
              <w:pPrChange w:id="1011" w:author="Peter Bugeia" w:date="2014-04-23T12:43:00Z">
                <w:pPr>
                  <w:pStyle w:val="iNormal"/>
                  <w:keepNext/>
                  <w:keepLines/>
                  <w:spacing w:after="200" w:line="276" w:lineRule="auto"/>
                  <w:outlineLvl w:val="3"/>
                </w:pPr>
              </w:pPrChange>
            </w:pPr>
            <w:ins w:id="1012" w:author="Peter Bugeia" w:date="2014-04-23T12:37:00Z">
              <w:r w:rsidRPr="003F285B">
                <w:rPr>
                  <w:rFonts w:ascii="Zapf Dingbats" w:hAnsi="Zapf Dingbats"/>
                  <w:color w:val="000000"/>
                  <w:sz w:val="16"/>
                  <w:szCs w:val="16"/>
                  <w:rPrChange w:id="1013" w:author="Peter Bugeia" w:date="2014-04-23T12:59:00Z">
                    <w:rPr>
                      <w:rFonts w:ascii="Zapf Dingbats" w:hAnsi="Zapf Dingbats"/>
                      <w:color w:val="000000"/>
                    </w:rPr>
                  </w:rPrChange>
                </w:rPr>
                <w:t>✔</w:t>
              </w:r>
            </w:ins>
          </w:p>
        </w:tc>
        <w:tc>
          <w:tcPr>
            <w:tcW w:w="718" w:type="dxa"/>
            <w:tcPrChange w:id="1014" w:author="Peter Bugeia" w:date="2014-04-28T10:32:00Z">
              <w:tcPr>
                <w:tcW w:w="860" w:type="dxa"/>
                <w:gridSpan w:val="2"/>
              </w:tcPr>
            </w:tcPrChange>
          </w:tcPr>
          <w:p w14:paraId="5A4633AF" w14:textId="12914FE5" w:rsidR="00FA0F11" w:rsidRPr="003F285B" w:rsidRDefault="00F84DA7">
            <w:pPr>
              <w:pStyle w:val="iNormal"/>
              <w:keepNext/>
              <w:keepLines/>
              <w:jc w:val="center"/>
              <w:rPr>
                <w:ins w:id="1015" w:author="Peter Bugeia" w:date="2014-04-23T12:21:00Z"/>
                <w:sz w:val="16"/>
                <w:szCs w:val="16"/>
                <w:rPrChange w:id="1016" w:author="Peter Bugeia" w:date="2014-04-23T12:59:00Z">
                  <w:rPr>
                    <w:ins w:id="1017" w:author="Peter Bugeia" w:date="2014-04-23T12:21:00Z"/>
                    <w:rFonts w:eastAsiaTheme="minorEastAsia" w:cstheme="minorBidi"/>
                    <w:b/>
                    <w:bCs/>
                    <w:i/>
                    <w:iCs/>
                  </w:rPr>
                </w:rPrChange>
              </w:rPr>
              <w:pPrChange w:id="1018" w:author="Peter Bugeia" w:date="2014-04-23T12:43:00Z">
                <w:pPr>
                  <w:pStyle w:val="iNormal"/>
                  <w:keepNext/>
                  <w:keepLines/>
                  <w:spacing w:after="200" w:line="276" w:lineRule="auto"/>
                  <w:outlineLvl w:val="3"/>
                </w:pPr>
              </w:pPrChange>
            </w:pPr>
            <w:ins w:id="1019" w:author="Peter Bugeia" w:date="2014-04-23T12:37:00Z">
              <w:r w:rsidRPr="003F285B">
                <w:rPr>
                  <w:rFonts w:ascii="Zapf Dingbats" w:hAnsi="Zapf Dingbats"/>
                  <w:color w:val="000000"/>
                  <w:sz w:val="16"/>
                  <w:szCs w:val="16"/>
                  <w:rPrChange w:id="1020" w:author="Peter Bugeia" w:date="2014-04-23T12:59:00Z">
                    <w:rPr>
                      <w:rFonts w:ascii="Zapf Dingbats" w:hAnsi="Zapf Dingbats"/>
                      <w:color w:val="000000"/>
                    </w:rPr>
                  </w:rPrChange>
                </w:rPr>
                <w:t>✔</w:t>
              </w:r>
            </w:ins>
          </w:p>
        </w:tc>
        <w:tc>
          <w:tcPr>
            <w:tcW w:w="700" w:type="dxa"/>
            <w:tcPrChange w:id="1021" w:author="Peter Bugeia" w:date="2014-04-28T10:32:00Z">
              <w:tcPr>
                <w:tcW w:w="700" w:type="dxa"/>
              </w:tcPr>
            </w:tcPrChange>
          </w:tcPr>
          <w:p w14:paraId="52399BE9" w14:textId="23B8544B" w:rsidR="00FA0F11" w:rsidRPr="003F285B" w:rsidRDefault="00F84DA7">
            <w:pPr>
              <w:pStyle w:val="iNormal"/>
              <w:keepNext/>
              <w:keepLines/>
              <w:jc w:val="center"/>
              <w:rPr>
                <w:ins w:id="1022" w:author="Peter Bugeia" w:date="2014-04-23T12:21:00Z"/>
                <w:sz w:val="16"/>
                <w:szCs w:val="16"/>
                <w:rPrChange w:id="1023" w:author="Peter Bugeia" w:date="2014-04-23T12:59:00Z">
                  <w:rPr>
                    <w:ins w:id="1024" w:author="Peter Bugeia" w:date="2014-04-23T12:21:00Z"/>
                    <w:rFonts w:eastAsiaTheme="minorEastAsia" w:cstheme="minorBidi"/>
                    <w:b/>
                    <w:bCs/>
                    <w:i/>
                    <w:iCs/>
                  </w:rPr>
                </w:rPrChange>
              </w:rPr>
              <w:pPrChange w:id="1025" w:author="Peter Bugeia" w:date="2014-04-23T12:43:00Z">
                <w:pPr>
                  <w:pStyle w:val="iNormal"/>
                  <w:keepNext/>
                  <w:keepLines/>
                  <w:spacing w:after="200" w:line="276" w:lineRule="auto"/>
                  <w:outlineLvl w:val="3"/>
                </w:pPr>
              </w:pPrChange>
            </w:pPr>
            <w:ins w:id="1026" w:author="Peter Bugeia" w:date="2014-04-23T12:37:00Z">
              <w:r w:rsidRPr="003F285B">
                <w:rPr>
                  <w:rFonts w:ascii="Zapf Dingbats" w:hAnsi="Zapf Dingbats"/>
                  <w:color w:val="000000"/>
                  <w:sz w:val="16"/>
                  <w:szCs w:val="16"/>
                  <w:rPrChange w:id="1027" w:author="Peter Bugeia" w:date="2014-04-23T12:59:00Z">
                    <w:rPr>
                      <w:rFonts w:ascii="Zapf Dingbats" w:hAnsi="Zapf Dingbats"/>
                      <w:color w:val="000000"/>
                    </w:rPr>
                  </w:rPrChange>
                </w:rPr>
                <w:t>✔</w:t>
              </w:r>
            </w:ins>
          </w:p>
        </w:tc>
        <w:tc>
          <w:tcPr>
            <w:tcW w:w="708" w:type="dxa"/>
            <w:tcPrChange w:id="1028" w:author="Peter Bugeia" w:date="2014-04-28T10:32:00Z">
              <w:tcPr>
                <w:tcW w:w="708" w:type="dxa"/>
              </w:tcPr>
            </w:tcPrChange>
          </w:tcPr>
          <w:p w14:paraId="071F2399" w14:textId="46303748" w:rsidR="00FA0F11" w:rsidRPr="003F285B" w:rsidRDefault="00F84DA7">
            <w:pPr>
              <w:pStyle w:val="iNormal"/>
              <w:keepNext/>
              <w:keepLines/>
              <w:jc w:val="center"/>
              <w:rPr>
                <w:ins w:id="1029" w:author="Peter Bugeia" w:date="2014-04-23T12:21:00Z"/>
                <w:sz w:val="16"/>
                <w:szCs w:val="16"/>
                <w:rPrChange w:id="1030" w:author="Peter Bugeia" w:date="2014-04-23T12:59:00Z">
                  <w:rPr>
                    <w:ins w:id="1031" w:author="Peter Bugeia" w:date="2014-04-23T12:21:00Z"/>
                    <w:rFonts w:eastAsiaTheme="minorEastAsia" w:cstheme="minorBidi"/>
                    <w:b/>
                    <w:bCs/>
                    <w:i/>
                    <w:iCs/>
                  </w:rPr>
                </w:rPrChange>
              </w:rPr>
              <w:pPrChange w:id="1032" w:author="Peter Bugeia" w:date="2014-04-23T12:43:00Z">
                <w:pPr>
                  <w:pStyle w:val="iNormal"/>
                  <w:keepNext/>
                  <w:keepLines/>
                  <w:spacing w:after="200" w:line="276" w:lineRule="auto"/>
                  <w:outlineLvl w:val="3"/>
                </w:pPr>
              </w:pPrChange>
            </w:pPr>
            <w:ins w:id="1033" w:author="Peter Bugeia" w:date="2014-04-23T12:37:00Z">
              <w:r w:rsidRPr="003F285B">
                <w:rPr>
                  <w:rFonts w:ascii="Zapf Dingbats" w:hAnsi="Zapf Dingbats"/>
                  <w:color w:val="000000"/>
                  <w:sz w:val="16"/>
                  <w:szCs w:val="16"/>
                  <w:rPrChange w:id="1034" w:author="Peter Bugeia" w:date="2014-04-23T12:59:00Z">
                    <w:rPr>
                      <w:rFonts w:ascii="Zapf Dingbats" w:hAnsi="Zapf Dingbats"/>
                      <w:color w:val="000000"/>
                    </w:rPr>
                  </w:rPrChange>
                </w:rPr>
                <w:t>✔</w:t>
              </w:r>
            </w:ins>
          </w:p>
        </w:tc>
      </w:tr>
      <w:tr w:rsidR="000823F8" w14:paraId="45D456D8" w14:textId="77777777" w:rsidTr="000823F8">
        <w:trPr>
          <w:ins w:id="1035" w:author="Peter Bugeia" w:date="2014-04-23T12:35:00Z"/>
        </w:trPr>
        <w:tc>
          <w:tcPr>
            <w:tcW w:w="6283" w:type="dxa"/>
            <w:tcPrChange w:id="1036" w:author="Peter Bugeia" w:date="2014-04-28T10:32:00Z">
              <w:tcPr>
                <w:tcW w:w="5637" w:type="dxa"/>
              </w:tcPr>
            </w:tcPrChange>
          </w:tcPr>
          <w:p w14:paraId="751FF6F4" w14:textId="7E146BE4" w:rsidR="00F84DA7" w:rsidRPr="00F84DA7" w:rsidRDefault="00F84DA7">
            <w:pPr>
              <w:pStyle w:val="iNormal"/>
              <w:keepNext/>
              <w:keepLines/>
              <w:jc w:val="left"/>
              <w:rPr>
                <w:ins w:id="1037" w:author="Peter Bugeia" w:date="2014-04-23T12:35:00Z"/>
                <w:b/>
                <w:sz w:val="16"/>
                <w:szCs w:val="16"/>
                <w:rPrChange w:id="1038" w:author="Peter Bugeia" w:date="2014-04-23T12:44:00Z">
                  <w:rPr>
                    <w:ins w:id="1039" w:author="Peter Bugeia" w:date="2014-04-23T12:35:00Z"/>
                    <w:rFonts w:eastAsiaTheme="minorEastAsia" w:cstheme="minorBidi"/>
                    <w:b/>
                    <w:bCs/>
                    <w:i/>
                    <w:iCs/>
                  </w:rPr>
                </w:rPrChange>
              </w:rPr>
              <w:pPrChange w:id="1040" w:author="Peter Bugeia" w:date="2014-04-23T12:43:00Z">
                <w:pPr>
                  <w:pStyle w:val="iNormal"/>
                  <w:keepNext/>
                  <w:keepLines/>
                  <w:spacing w:after="200" w:line="276" w:lineRule="auto"/>
                  <w:jc w:val="left"/>
                  <w:outlineLvl w:val="3"/>
                </w:pPr>
              </w:pPrChange>
            </w:pPr>
            <w:ins w:id="1041" w:author="Peter Bugeia" w:date="2014-04-23T12:35:00Z">
              <w:r w:rsidRPr="00F84DA7">
                <w:rPr>
                  <w:b/>
                  <w:sz w:val="16"/>
                  <w:szCs w:val="16"/>
                  <w:rPrChange w:id="1042" w:author="Peter Bugeia" w:date="2014-04-23T12:44:00Z">
                    <w:rPr/>
                  </w:rPrChange>
                </w:rPr>
                <w:t>Administrator</w:t>
              </w:r>
            </w:ins>
          </w:p>
        </w:tc>
        <w:tc>
          <w:tcPr>
            <w:tcW w:w="629" w:type="dxa"/>
            <w:tcPrChange w:id="1043" w:author="Peter Bugeia" w:date="2014-04-28T10:32:00Z">
              <w:tcPr>
                <w:tcW w:w="708" w:type="dxa"/>
                <w:gridSpan w:val="2"/>
              </w:tcPr>
            </w:tcPrChange>
          </w:tcPr>
          <w:p w14:paraId="6651D66A" w14:textId="0EB71F67" w:rsidR="00F84DA7" w:rsidRPr="003F285B" w:rsidRDefault="00F84DA7">
            <w:pPr>
              <w:pStyle w:val="iNormal"/>
              <w:keepNext/>
              <w:keepLines/>
              <w:jc w:val="center"/>
              <w:rPr>
                <w:ins w:id="1044" w:author="Peter Bugeia" w:date="2014-04-23T12:35:00Z"/>
                <w:sz w:val="16"/>
                <w:szCs w:val="16"/>
                <w:rPrChange w:id="1045" w:author="Peter Bugeia" w:date="2014-04-23T12:59:00Z">
                  <w:rPr>
                    <w:ins w:id="1046" w:author="Peter Bugeia" w:date="2014-04-23T12:35:00Z"/>
                    <w:rFonts w:eastAsiaTheme="minorEastAsia" w:cstheme="minorBidi"/>
                    <w:b/>
                    <w:bCs/>
                    <w:i/>
                    <w:iCs/>
                  </w:rPr>
                </w:rPrChange>
              </w:rPr>
              <w:pPrChange w:id="1047" w:author="Peter Bugeia" w:date="2014-04-23T12:43:00Z">
                <w:pPr>
                  <w:pStyle w:val="iNormal"/>
                  <w:keepNext/>
                  <w:keepLines/>
                  <w:spacing w:after="200" w:line="276" w:lineRule="auto"/>
                  <w:jc w:val="center"/>
                  <w:outlineLvl w:val="3"/>
                </w:pPr>
              </w:pPrChange>
            </w:pPr>
            <w:ins w:id="1048" w:author="Peter Bugeia" w:date="2014-04-23T12:38:00Z">
              <w:r w:rsidRPr="003F285B">
                <w:rPr>
                  <w:rFonts w:ascii="Zapf Dingbats" w:hAnsi="Zapf Dingbats"/>
                  <w:color w:val="000000"/>
                  <w:sz w:val="16"/>
                  <w:szCs w:val="16"/>
                  <w:rPrChange w:id="1049" w:author="Peter Bugeia" w:date="2014-04-23T12:59:00Z">
                    <w:rPr>
                      <w:rFonts w:ascii="Zapf Dingbats" w:hAnsi="Zapf Dingbats"/>
                      <w:color w:val="000000"/>
                    </w:rPr>
                  </w:rPrChange>
                </w:rPr>
                <w:t>✔</w:t>
              </w:r>
            </w:ins>
          </w:p>
        </w:tc>
        <w:tc>
          <w:tcPr>
            <w:tcW w:w="709" w:type="dxa"/>
            <w:tcPrChange w:id="1050" w:author="Peter Bugeia" w:date="2014-04-28T10:32:00Z">
              <w:tcPr>
                <w:tcW w:w="1134" w:type="dxa"/>
                <w:gridSpan w:val="2"/>
              </w:tcPr>
            </w:tcPrChange>
          </w:tcPr>
          <w:p w14:paraId="6C9B9060" w14:textId="561E4CE5" w:rsidR="00F84DA7" w:rsidRPr="003F285B" w:rsidRDefault="00F84DA7">
            <w:pPr>
              <w:pStyle w:val="iNormal"/>
              <w:keepNext/>
              <w:keepLines/>
              <w:jc w:val="center"/>
              <w:rPr>
                <w:ins w:id="1051" w:author="Peter Bugeia" w:date="2014-04-23T12:35:00Z"/>
                <w:sz w:val="16"/>
                <w:szCs w:val="16"/>
                <w:rPrChange w:id="1052" w:author="Peter Bugeia" w:date="2014-04-23T12:59:00Z">
                  <w:rPr>
                    <w:ins w:id="1053" w:author="Peter Bugeia" w:date="2014-04-23T12:35:00Z"/>
                    <w:rFonts w:eastAsiaTheme="minorEastAsia" w:cstheme="minorBidi"/>
                    <w:b/>
                    <w:bCs/>
                    <w:i/>
                    <w:iCs/>
                  </w:rPr>
                </w:rPrChange>
              </w:rPr>
              <w:pPrChange w:id="1054" w:author="Peter Bugeia" w:date="2014-04-23T12:43:00Z">
                <w:pPr>
                  <w:pStyle w:val="iNormal"/>
                  <w:keepNext/>
                  <w:keepLines/>
                  <w:spacing w:after="200" w:line="276" w:lineRule="auto"/>
                  <w:jc w:val="center"/>
                  <w:outlineLvl w:val="3"/>
                </w:pPr>
              </w:pPrChange>
            </w:pPr>
            <w:ins w:id="1055" w:author="Peter Bugeia" w:date="2014-04-23T12:38:00Z">
              <w:r w:rsidRPr="003F285B">
                <w:rPr>
                  <w:rFonts w:ascii="Zapf Dingbats" w:hAnsi="Zapf Dingbats"/>
                  <w:color w:val="000000"/>
                  <w:sz w:val="16"/>
                  <w:szCs w:val="16"/>
                  <w:rPrChange w:id="1056" w:author="Peter Bugeia" w:date="2014-04-23T12:59:00Z">
                    <w:rPr>
                      <w:rFonts w:ascii="Zapf Dingbats" w:hAnsi="Zapf Dingbats"/>
                      <w:color w:val="000000"/>
                    </w:rPr>
                  </w:rPrChange>
                </w:rPr>
                <w:t>✔</w:t>
              </w:r>
            </w:ins>
          </w:p>
        </w:tc>
        <w:tc>
          <w:tcPr>
            <w:tcW w:w="718" w:type="dxa"/>
            <w:tcPrChange w:id="1057" w:author="Peter Bugeia" w:date="2014-04-28T10:32:00Z">
              <w:tcPr>
                <w:tcW w:w="860" w:type="dxa"/>
                <w:gridSpan w:val="2"/>
              </w:tcPr>
            </w:tcPrChange>
          </w:tcPr>
          <w:p w14:paraId="26FE93FC" w14:textId="22E97761" w:rsidR="00F84DA7" w:rsidRPr="003F285B" w:rsidRDefault="00F84DA7">
            <w:pPr>
              <w:pStyle w:val="iNormal"/>
              <w:keepNext/>
              <w:keepLines/>
              <w:jc w:val="center"/>
              <w:rPr>
                <w:ins w:id="1058" w:author="Peter Bugeia" w:date="2014-04-23T12:35:00Z"/>
                <w:sz w:val="16"/>
                <w:szCs w:val="16"/>
                <w:rPrChange w:id="1059" w:author="Peter Bugeia" w:date="2014-04-23T12:59:00Z">
                  <w:rPr>
                    <w:ins w:id="1060" w:author="Peter Bugeia" w:date="2014-04-23T12:35:00Z"/>
                    <w:rFonts w:eastAsiaTheme="minorEastAsia" w:cstheme="minorBidi"/>
                    <w:b/>
                    <w:bCs/>
                    <w:i/>
                    <w:iCs/>
                  </w:rPr>
                </w:rPrChange>
              </w:rPr>
              <w:pPrChange w:id="1061" w:author="Peter Bugeia" w:date="2014-04-23T12:43:00Z">
                <w:pPr>
                  <w:pStyle w:val="iNormal"/>
                  <w:keepNext/>
                  <w:keepLines/>
                  <w:spacing w:after="200" w:line="276" w:lineRule="auto"/>
                  <w:jc w:val="center"/>
                  <w:outlineLvl w:val="3"/>
                </w:pPr>
              </w:pPrChange>
            </w:pPr>
            <w:ins w:id="1062" w:author="Peter Bugeia" w:date="2014-04-23T12:38:00Z">
              <w:r w:rsidRPr="003F285B">
                <w:rPr>
                  <w:rFonts w:ascii="Zapf Dingbats" w:hAnsi="Zapf Dingbats"/>
                  <w:color w:val="000000"/>
                  <w:sz w:val="16"/>
                  <w:szCs w:val="16"/>
                  <w:rPrChange w:id="1063" w:author="Peter Bugeia" w:date="2014-04-23T12:59:00Z">
                    <w:rPr>
                      <w:rFonts w:ascii="Zapf Dingbats" w:hAnsi="Zapf Dingbats"/>
                      <w:color w:val="000000"/>
                    </w:rPr>
                  </w:rPrChange>
                </w:rPr>
                <w:t>✔</w:t>
              </w:r>
            </w:ins>
          </w:p>
        </w:tc>
        <w:tc>
          <w:tcPr>
            <w:tcW w:w="700" w:type="dxa"/>
            <w:tcPrChange w:id="1064" w:author="Peter Bugeia" w:date="2014-04-28T10:32:00Z">
              <w:tcPr>
                <w:tcW w:w="700" w:type="dxa"/>
              </w:tcPr>
            </w:tcPrChange>
          </w:tcPr>
          <w:p w14:paraId="0F7FED9C" w14:textId="06643BDF" w:rsidR="00F84DA7" w:rsidRPr="003F285B" w:rsidRDefault="00F84DA7">
            <w:pPr>
              <w:pStyle w:val="iNormal"/>
              <w:keepNext/>
              <w:keepLines/>
              <w:jc w:val="center"/>
              <w:rPr>
                <w:ins w:id="1065" w:author="Peter Bugeia" w:date="2014-04-23T12:35:00Z"/>
                <w:sz w:val="16"/>
                <w:szCs w:val="16"/>
                <w:rPrChange w:id="1066" w:author="Peter Bugeia" w:date="2014-04-23T12:59:00Z">
                  <w:rPr>
                    <w:ins w:id="1067" w:author="Peter Bugeia" w:date="2014-04-23T12:35:00Z"/>
                    <w:rFonts w:eastAsiaTheme="minorEastAsia" w:cstheme="minorBidi"/>
                    <w:b/>
                    <w:bCs/>
                    <w:i/>
                    <w:iCs/>
                  </w:rPr>
                </w:rPrChange>
              </w:rPr>
              <w:pPrChange w:id="1068" w:author="Peter Bugeia" w:date="2014-04-23T12:43:00Z">
                <w:pPr>
                  <w:pStyle w:val="iNormal"/>
                  <w:keepNext/>
                  <w:keepLines/>
                  <w:spacing w:after="200" w:line="276" w:lineRule="auto"/>
                  <w:jc w:val="center"/>
                  <w:outlineLvl w:val="3"/>
                </w:pPr>
              </w:pPrChange>
            </w:pPr>
            <w:ins w:id="1069" w:author="Peter Bugeia" w:date="2014-04-23T12:38:00Z">
              <w:r w:rsidRPr="003F285B">
                <w:rPr>
                  <w:rFonts w:ascii="Zapf Dingbats" w:hAnsi="Zapf Dingbats"/>
                  <w:color w:val="000000"/>
                  <w:sz w:val="16"/>
                  <w:szCs w:val="16"/>
                  <w:rPrChange w:id="1070" w:author="Peter Bugeia" w:date="2014-04-23T12:59:00Z">
                    <w:rPr>
                      <w:rFonts w:ascii="Zapf Dingbats" w:hAnsi="Zapf Dingbats"/>
                      <w:color w:val="000000"/>
                    </w:rPr>
                  </w:rPrChange>
                </w:rPr>
                <w:t>✔</w:t>
              </w:r>
            </w:ins>
          </w:p>
        </w:tc>
        <w:tc>
          <w:tcPr>
            <w:tcW w:w="708" w:type="dxa"/>
            <w:tcPrChange w:id="1071" w:author="Peter Bugeia" w:date="2014-04-28T10:32:00Z">
              <w:tcPr>
                <w:tcW w:w="708" w:type="dxa"/>
              </w:tcPr>
            </w:tcPrChange>
          </w:tcPr>
          <w:p w14:paraId="39CB42F4" w14:textId="00441845" w:rsidR="00F84DA7" w:rsidRPr="003F285B" w:rsidRDefault="00F84DA7">
            <w:pPr>
              <w:pStyle w:val="iNormal"/>
              <w:keepNext/>
              <w:keepLines/>
              <w:jc w:val="center"/>
              <w:rPr>
                <w:ins w:id="1072" w:author="Peter Bugeia" w:date="2014-04-23T12:35:00Z"/>
                <w:sz w:val="16"/>
                <w:szCs w:val="16"/>
                <w:rPrChange w:id="1073" w:author="Peter Bugeia" w:date="2014-04-23T12:59:00Z">
                  <w:rPr>
                    <w:ins w:id="1074" w:author="Peter Bugeia" w:date="2014-04-23T12:35:00Z"/>
                    <w:rFonts w:eastAsiaTheme="minorEastAsia" w:cstheme="minorBidi"/>
                    <w:b/>
                    <w:bCs/>
                    <w:i/>
                    <w:iCs/>
                  </w:rPr>
                </w:rPrChange>
              </w:rPr>
              <w:pPrChange w:id="1075" w:author="Peter Bugeia" w:date="2014-04-23T12:43:00Z">
                <w:pPr>
                  <w:pStyle w:val="iNormal"/>
                  <w:keepNext/>
                  <w:keepLines/>
                  <w:spacing w:after="200" w:line="276" w:lineRule="auto"/>
                  <w:jc w:val="center"/>
                  <w:outlineLvl w:val="3"/>
                </w:pPr>
              </w:pPrChange>
            </w:pPr>
            <w:ins w:id="1076" w:author="Peter Bugeia" w:date="2014-04-23T12:38:00Z">
              <w:r w:rsidRPr="003F285B">
                <w:rPr>
                  <w:rFonts w:ascii="Zapf Dingbats" w:hAnsi="Zapf Dingbats"/>
                  <w:color w:val="000000"/>
                  <w:sz w:val="16"/>
                  <w:szCs w:val="16"/>
                  <w:rPrChange w:id="1077" w:author="Peter Bugeia" w:date="2014-04-23T12:59:00Z">
                    <w:rPr>
                      <w:rFonts w:ascii="Zapf Dingbats" w:hAnsi="Zapf Dingbats"/>
                      <w:color w:val="000000"/>
                    </w:rPr>
                  </w:rPrChange>
                </w:rPr>
                <w:t>✔</w:t>
              </w:r>
            </w:ins>
          </w:p>
        </w:tc>
      </w:tr>
      <w:tr w:rsidR="000823F8" w14:paraId="3D975C4D" w14:textId="77777777" w:rsidTr="000823F8">
        <w:trPr>
          <w:ins w:id="1078" w:author="Peter Bugeia" w:date="2014-04-23T12:39:00Z"/>
        </w:trPr>
        <w:tc>
          <w:tcPr>
            <w:tcW w:w="6283" w:type="dxa"/>
            <w:tcPrChange w:id="1079" w:author="Peter Bugeia" w:date="2014-04-28T10:32:00Z">
              <w:tcPr>
                <w:tcW w:w="5637" w:type="dxa"/>
              </w:tcPr>
            </w:tcPrChange>
          </w:tcPr>
          <w:p w14:paraId="37CB7671" w14:textId="4877E933" w:rsidR="00F84DA7" w:rsidRPr="00F84DA7" w:rsidRDefault="00F84DA7">
            <w:pPr>
              <w:pStyle w:val="iNormal"/>
              <w:keepNext/>
              <w:keepLines/>
              <w:jc w:val="left"/>
              <w:rPr>
                <w:ins w:id="1080" w:author="Peter Bugeia" w:date="2014-04-23T12:39:00Z"/>
                <w:sz w:val="16"/>
                <w:szCs w:val="16"/>
                <w:rPrChange w:id="1081" w:author="Peter Bugeia" w:date="2014-04-23T12:44:00Z">
                  <w:rPr>
                    <w:ins w:id="1082" w:author="Peter Bugeia" w:date="2014-04-23T12:39:00Z"/>
                    <w:rFonts w:eastAsiaTheme="minorEastAsia" w:cstheme="minorBidi"/>
                    <w:b/>
                    <w:bCs/>
                    <w:i/>
                    <w:iCs/>
                  </w:rPr>
                </w:rPrChange>
              </w:rPr>
              <w:pPrChange w:id="1083" w:author="Peter Bugeia" w:date="2014-04-23T12:43:00Z">
                <w:pPr>
                  <w:pStyle w:val="iNormal"/>
                  <w:keepNext/>
                  <w:keepLines/>
                  <w:spacing w:after="200" w:line="276" w:lineRule="auto"/>
                  <w:jc w:val="left"/>
                  <w:outlineLvl w:val="3"/>
                </w:pPr>
              </w:pPrChange>
            </w:pPr>
            <w:ins w:id="1084" w:author="Peter Bugeia" w:date="2014-04-23T12:39:00Z">
              <w:r w:rsidRPr="00F84DA7">
                <w:rPr>
                  <w:b/>
                  <w:sz w:val="16"/>
                  <w:szCs w:val="16"/>
                  <w:rPrChange w:id="1085" w:author="Peter Bugeia" w:date="2014-04-23T12:44:00Z">
                    <w:rPr/>
                  </w:rPrChange>
                </w:rPr>
                <w:t>Institutional User</w:t>
              </w:r>
              <w:r w:rsidRPr="00F84DA7">
                <w:rPr>
                  <w:sz w:val="16"/>
                  <w:szCs w:val="16"/>
                  <w:rPrChange w:id="1086" w:author="Peter Bugeia" w:date="2014-04-23T12:44:00Z">
                    <w:rPr/>
                  </w:rPrChange>
                </w:rPr>
                <w:t xml:space="preserve"> who is </w:t>
              </w:r>
              <w:r w:rsidRPr="00F84DA7">
                <w:rPr>
                  <w:b/>
                  <w:sz w:val="16"/>
                  <w:szCs w:val="16"/>
                  <w:rPrChange w:id="1087" w:author="Peter Bugeia" w:date="2014-04-23T12:44:00Z">
                    <w:rPr/>
                  </w:rPrChange>
                </w:rPr>
                <w:t xml:space="preserve">not </w:t>
              </w:r>
              <w:r w:rsidRPr="00F84DA7">
                <w:rPr>
                  <w:sz w:val="16"/>
                  <w:szCs w:val="16"/>
                  <w:rPrChange w:id="1088" w:author="Peter Bugeia" w:date="2014-04-23T12:44:00Z">
                    <w:rPr/>
                  </w:rPrChange>
                </w:rPr>
                <w:t xml:space="preserve">in an </w:t>
              </w:r>
            </w:ins>
            <w:ins w:id="1089" w:author="Peter Bugeia" w:date="2014-04-28T10:31:00Z">
              <w:r w:rsidR="000823F8">
                <w:rPr>
                  <w:sz w:val="16"/>
                  <w:szCs w:val="16"/>
                </w:rPr>
                <w:t xml:space="preserve">active </w:t>
              </w:r>
            </w:ins>
            <w:ins w:id="1090" w:author="Peter Bugeia" w:date="2014-04-23T12:39:00Z">
              <w:r w:rsidRPr="00F84DA7">
                <w:rPr>
                  <w:sz w:val="16"/>
                  <w:szCs w:val="16"/>
                  <w:rPrChange w:id="1091" w:author="Peter Bugeia" w:date="2014-04-23T12:44:00Z">
                    <w:rPr/>
                  </w:rPrChange>
                </w:rPr>
                <w:t>access group</w:t>
              </w:r>
              <w:r>
                <w:rPr>
                  <w:sz w:val="16"/>
                  <w:szCs w:val="16"/>
                </w:rPr>
                <w:t xml:space="preserve"> assoc.</w:t>
              </w:r>
              <w:r w:rsidRPr="00F84DA7">
                <w:rPr>
                  <w:sz w:val="16"/>
                  <w:szCs w:val="16"/>
                  <w:rPrChange w:id="1092" w:author="Peter Bugeia" w:date="2014-04-23T12:44:00Z">
                    <w:rPr/>
                  </w:rPrChange>
                </w:rPr>
                <w:t xml:space="preserve"> with the file</w:t>
              </w:r>
            </w:ins>
          </w:p>
        </w:tc>
        <w:tc>
          <w:tcPr>
            <w:tcW w:w="629" w:type="dxa"/>
            <w:tcPrChange w:id="1093" w:author="Peter Bugeia" w:date="2014-04-28T10:32:00Z">
              <w:tcPr>
                <w:tcW w:w="708" w:type="dxa"/>
                <w:gridSpan w:val="2"/>
              </w:tcPr>
            </w:tcPrChange>
          </w:tcPr>
          <w:p w14:paraId="138B9369" w14:textId="77777777" w:rsidR="00F84DA7" w:rsidRPr="003F285B" w:rsidRDefault="00F84DA7">
            <w:pPr>
              <w:pStyle w:val="iNormal"/>
              <w:keepNext/>
              <w:keepLines/>
              <w:jc w:val="center"/>
              <w:rPr>
                <w:ins w:id="1094" w:author="Peter Bugeia" w:date="2014-04-23T12:39:00Z"/>
                <w:sz w:val="16"/>
                <w:szCs w:val="16"/>
                <w:rPrChange w:id="1095" w:author="Peter Bugeia" w:date="2014-04-23T12:59:00Z">
                  <w:rPr>
                    <w:ins w:id="1096" w:author="Peter Bugeia" w:date="2014-04-23T12:39:00Z"/>
                    <w:rFonts w:eastAsiaTheme="minorEastAsia" w:cstheme="minorBidi"/>
                    <w:b/>
                    <w:bCs/>
                    <w:i/>
                    <w:iCs/>
                  </w:rPr>
                </w:rPrChange>
              </w:rPr>
              <w:pPrChange w:id="1097" w:author="Peter Bugeia" w:date="2014-04-23T12:43:00Z">
                <w:pPr>
                  <w:pStyle w:val="iNormal"/>
                  <w:keepNext/>
                  <w:keepLines/>
                  <w:spacing w:after="200" w:line="276" w:lineRule="auto"/>
                  <w:jc w:val="center"/>
                  <w:outlineLvl w:val="3"/>
                </w:pPr>
              </w:pPrChange>
            </w:pPr>
            <w:ins w:id="1098" w:author="Peter Bugeia" w:date="2014-04-23T12:39:00Z">
              <w:r w:rsidRPr="003F285B">
                <w:rPr>
                  <w:rFonts w:ascii="Zapf Dingbats" w:hAnsi="Zapf Dingbats"/>
                  <w:color w:val="000000"/>
                  <w:sz w:val="16"/>
                  <w:szCs w:val="16"/>
                  <w:rPrChange w:id="1099" w:author="Peter Bugeia" w:date="2014-04-23T12:59:00Z">
                    <w:rPr>
                      <w:rFonts w:ascii="Zapf Dingbats" w:hAnsi="Zapf Dingbats"/>
                      <w:color w:val="000000"/>
                    </w:rPr>
                  </w:rPrChange>
                </w:rPr>
                <w:t>✔</w:t>
              </w:r>
            </w:ins>
          </w:p>
        </w:tc>
        <w:tc>
          <w:tcPr>
            <w:tcW w:w="709" w:type="dxa"/>
            <w:tcPrChange w:id="1100" w:author="Peter Bugeia" w:date="2014-04-28T10:32:00Z">
              <w:tcPr>
                <w:tcW w:w="1134" w:type="dxa"/>
                <w:gridSpan w:val="2"/>
              </w:tcPr>
            </w:tcPrChange>
          </w:tcPr>
          <w:p w14:paraId="6CA2EC1F" w14:textId="5F450238" w:rsidR="00F84DA7" w:rsidRPr="003F285B" w:rsidRDefault="00F05E8C">
            <w:pPr>
              <w:pStyle w:val="iNormal"/>
              <w:keepNext/>
              <w:keepLines/>
              <w:jc w:val="center"/>
              <w:rPr>
                <w:ins w:id="1101" w:author="Peter Bugeia" w:date="2014-04-23T12:39:00Z"/>
                <w:sz w:val="16"/>
                <w:szCs w:val="16"/>
                <w:rPrChange w:id="1102" w:author="Peter Bugeia" w:date="2014-04-23T12:59:00Z">
                  <w:rPr>
                    <w:ins w:id="1103" w:author="Peter Bugeia" w:date="2014-04-23T12:39:00Z"/>
                    <w:rFonts w:eastAsiaTheme="minorEastAsia" w:cstheme="minorBidi"/>
                    <w:b/>
                    <w:bCs/>
                    <w:i/>
                    <w:iCs/>
                  </w:rPr>
                </w:rPrChange>
              </w:rPr>
              <w:pPrChange w:id="1104" w:author="Peter Bugeia" w:date="2014-04-23T12:43:00Z">
                <w:pPr>
                  <w:pStyle w:val="iNormal"/>
                  <w:keepNext/>
                  <w:keepLines/>
                  <w:spacing w:after="200" w:line="276" w:lineRule="auto"/>
                  <w:jc w:val="center"/>
                  <w:outlineLvl w:val="3"/>
                </w:pPr>
              </w:pPrChange>
            </w:pPr>
            <w:ins w:id="1105" w:author="Peter Bugeia" w:date="2014-04-23T12:46:00Z">
              <w:r w:rsidRPr="003F285B">
                <w:rPr>
                  <w:rFonts w:ascii="Zapf Dingbats" w:hAnsi="Zapf Dingbats"/>
                  <w:sz w:val="16"/>
                  <w:szCs w:val="16"/>
                  <w:rPrChange w:id="1106" w:author="Peter Bugeia" w:date="2014-04-23T12:59:00Z">
                    <w:rPr>
                      <w:rFonts w:ascii="Zapf Dingbats" w:hAnsi="Zapf Dingbats"/>
                    </w:rPr>
                  </w:rPrChange>
                </w:rPr>
                <w:t>✗</w:t>
              </w:r>
            </w:ins>
          </w:p>
        </w:tc>
        <w:tc>
          <w:tcPr>
            <w:tcW w:w="718" w:type="dxa"/>
            <w:tcPrChange w:id="1107" w:author="Peter Bugeia" w:date="2014-04-28T10:32:00Z">
              <w:tcPr>
                <w:tcW w:w="860" w:type="dxa"/>
                <w:gridSpan w:val="2"/>
              </w:tcPr>
            </w:tcPrChange>
          </w:tcPr>
          <w:p w14:paraId="41495E51" w14:textId="63A083F2" w:rsidR="00F84DA7" w:rsidRPr="003F285B" w:rsidRDefault="00F05E8C">
            <w:pPr>
              <w:pStyle w:val="iNormal"/>
              <w:keepNext/>
              <w:keepLines/>
              <w:jc w:val="center"/>
              <w:rPr>
                <w:ins w:id="1108" w:author="Peter Bugeia" w:date="2014-04-23T12:39:00Z"/>
                <w:sz w:val="16"/>
                <w:szCs w:val="16"/>
                <w:rPrChange w:id="1109" w:author="Peter Bugeia" w:date="2014-04-23T12:59:00Z">
                  <w:rPr>
                    <w:ins w:id="1110" w:author="Peter Bugeia" w:date="2014-04-23T12:39:00Z"/>
                    <w:rFonts w:eastAsiaTheme="minorEastAsia" w:cstheme="minorBidi"/>
                    <w:b/>
                    <w:bCs/>
                    <w:i/>
                    <w:iCs/>
                  </w:rPr>
                </w:rPrChange>
              </w:rPr>
              <w:pPrChange w:id="1111" w:author="Peter Bugeia" w:date="2014-04-23T12:43:00Z">
                <w:pPr>
                  <w:pStyle w:val="iNormal"/>
                  <w:keepNext/>
                  <w:keepLines/>
                  <w:spacing w:after="200" w:line="276" w:lineRule="auto"/>
                  <w:jc w:val="center"/>
                  <w:outlineLvl w:val="3"/>
                </w:pPr>
              </w:pPrChange>
            </w:pPr>
            <w:ins w:id="1112" w:author="Peter Bugeia" w:date="2014-04-23T12:45:00Z">
              <w:r w:rsidRPr="003F285B">
                <w:rPr>
                  <w:rFonts w:ascii="Zapf Dingbats" w:hAnsi="Zapf Dingbats"/>
                  <w:color w:val="000000"/>
                  <w:sz w:val="16"/>
                  <w:szCs w:val="16"/>
                  <w:rPrChange w:id="1113" w:author="Peter Bugeia" w:date="2014-04-23T12:59:00Z">
                    <w:rPr>
                      <w:rFonts w:ascii="Zapf Dingbats" w:hAnsi="Zapf Dingbats"/>
                      <w:color w:val="000000"/>
                    </w:rPr>
                  </w:rPrChange>
                </w:rPr>
                <w:t>✔</w:t>
              </w:r>
            </w:ins>
          </w:p>
        </w:tc>
        <w:tc>
          <w:tcPr>
            <w:tcW w:w="700" w:type="dxa"/>
            <w:tcPrChange w:id="1114" w:author="Peter Bugeia" w:date="2014-04-28T10:32:00Z">
              <w:tcPr>
                <w:tcW w:w="700" w:type="dxa"/>
              </w:tcPr>
            </w:tcPrChange>
          </w:tcPr>
          <w:p w14:paraId="36B42969" w14:textId="430F9B82" w:rsidR="00F84DA7" w:rsidRPr="003F285B" w:rsidRDefault="00F05E8C">
            <w:pPr>
              <w:pStyle w:val="iNormal"/>
              <w:keepNext/>
              <w:keepLines/>
              <w:jc w:val="center"/>
              <w:rPr>
                <w:ins w:id="1115" w:author="Peter Bugeia" w:date="2014-04-23T12:39:00Z"/>
                <w:sz w:val="16"/>
                <w:szCs w:val="16"/>
                <w:rPrChange w:id="1116" w:author="Peter Bugeia" w:date="2014-04-23T12:59:00Z">
                  <w:rPr>
                    <w:ins w:id="1117" w:author="Peter Bugeia" w:date="2014-04-23T12:39:00Z"/>
                    <w:rFonts w:eastAsiaTheme="minorEastAsia" w:cstheme="minorBidi"/>
                    <w:b/>
                    <w:bCs/>
                    <w:i/>
                    <w:iCs/>
                  </w:rPr>
                </w:rPrChange>
              </w:rPr>
              <w:pPrChange w:id="1118" w:author="Peter Bugeia" w:date="2014-04-23T12:43:00Z">
                <w:pPr>
                  <w:pStyle w:val="iNormal"/>
                  <w:keepNext/>
                  <w:keepLines/>
                  <w:spacing w:after="200" w:line="276" w:lineRule="auto"/>
                  <w:jc w:val="center"/>
                  <w:outlineLvl w:val="3"/>
                </w:pPr>
              </w:pPrChange>
            </w:pPr>
            <w:ins w:id="1119" w:author="Peter Bugeia" w:date="2014-04-23T12:53:00Z">
              <w:r w:rsidRPr="003F285B">
                <w:rPr>
                  <w:rFonts w:ascii="Zapf Dingbats" w:hAnsi="Zapf Dingbats"/>
                  <w:sz w:val="16"/>
                  <w:szCs w:val="16"/>
                  <w:rPrChange w:id="1120" w:author="Peter Bugeia" w:date="2014-04-23T12:59:00Z">
                    <w:rPr>
                      <w:rFonts w:ascii="Zapf Dingbats" w:hAnsi="Zapf Dingbats"/>
                    </w:rPr>
                  </w:rPrChange>
                </w:rPr>
                <w:t>✗</w:t>
              </w:r>
            </w:ins>
          </w:p>
        </w:tc>
        <w:tc>
          <w:tcPr>
            <w:tcW w:w="708" w:type="dxa"/>
            <w:tcPrChange w:id="1121" w:author="Peter Bugeia" w:date="2014-04-28T10:32:00Z">
              <w:tcPr>
                <w:tcW w:w="708" w:type="dxa"/>
              </w:tcPr>
            </w:tcPrChange>
          </w:tcPr>
          <w:p w14:paraId="38A56EC5" w14:textId="1FF2C76A" w:rsidR="00F84DA7" w:rsidRPr="003F285B" w:rsidRDefault="00F05E8C">
            <w:pPr>
              <w:pStyle w:val="iNormal"/>
              <w:keepNext/>
              <w:keepLines/>
              <w:jc w:val="center"/>
              <w:rPr>
                <w:ins w:id="1122" w:author="Peter Bugeia" w:date="2014-04-23T12:39:00Z"/>
                <w:sz w:val="16"/>
                <w:szCs w:val="16"/>
                <w:rPrChange w:id="1123" w:author="Peter Bugeia" w:date="2014-04-23T12:59:00Z">
                  <w:rPr>
                    <w:ins w:id="1124" w:author="Peter Bugeia" w:date="2014-04-23T12:39:00Z"/>
                    <w:rFonts w:eastAsiaTheme="minorEastAsia" w:cstheme="minorBidi"/>
                    <w:b/>
                    <w:bCs/>
                    <w:i/>
                    <w:iCs/>
                  </w:rPr>
                </w:rPrChange>
              </w:rPr>
              <w:pPrChange w:id="1125" w:author="Peter Bugeia" w:date="2014-04-23T12:43:00Z">
                <w:pPr>
                  <w:pStyle w:val="iNormal"/>
                  <w:keepNext/>
                  <w:keepLines/>
                  <w:spacing w:after="200" w:line="276" w:lineRule="auto"/>
                  <w:jc w:val="center"/>
                  <w:outlineLvl w:val="3"/>
                </w:pPr>
              </w:pPrChange>
            </w:pPr>
            <w:ins w:id="1126" w:author="Peter Bugeia" w:date="2014-04-23T12:45:00Z">
              <w:r w:rsidRPr="003F285B">
                <w:rPr>
                  <w:rFonts w:ascii="Zapf Dingbats" w:hAnsi="Zapf Dingbats"/>
                  <w:color w:val="000000"/>
                  <w:sz w:val="16"/>
                  <w:szCs w:val="16"/>
                  <w:rPrChange w:id="1127" w:author="Peter Bugeia" w:date="2014-04-23T12:59:00Z">
                    <w:rPr>
                      <w:rFonts w:ascii="Zapf Dingbats" w:hAnsi="Zapf Dingbats"/>
                      <w:color w:val="000000"/>
                    </w:rPr>
                  </w:rPrChange>
                </w:rPr>
                <w:t>✔</w:t>
              </w:r>
            </w:ins>
          </w:p>
        </w:tc>
      </w:tr>
      <w:tr w:rsidR="000823F8" w14:paraId="76F84361" w14:textId="77777777" w:rsidTr="000823F8">
        <w:trPr>
          <w:ins w:id="1128" w:author="Peter Bugeia" w:date="2014-04-23T12:39:00Z"/>
        </w:trPr>
        <w:tc>
          <w:tcPr>
            <w:tcW w:w="6283" w:type="dxa"/>
            <w:tcPrChange w:id="1129" w:author="Peter Bugeia" w:date="2014-04-28T10:32:00Z">
              <w:tcPr>
                <w:tcW w:w="5637" w:type="dxa"/>
              </w:tcPr>
            </w:tcPrChange>
          </w:tcPr>
          <w:p w14:paraId="72BCBC8D" w14:textId="3B3A2E88" w:rsidR="00F84DA7" w:rsidRPr="00F84DA7" w:rsidRDefault="00F84DA7">
            <w:pPr>
              <w:pStyle w:val="iNormal"/>
              <w:keepNext/>
              <w:keepLines/>
              <w:jc w:val="left"/>
              <w:rPr>
                <w:ins w:id="1130" w:author="Peter Bugeia" w:date="2014-04-23T12:39:00Z"/>
                <w:sz w:val="16"/>
                <w:szCs w:val="16"/>
                <w:rPrChange w:id="1131" w:author="Peter Bugeia" w:date="2014-04-23T12:44:00Z">
                  <w:rPr>
                    <w:ins w:id="1132" w:author="Peter Bugeia" w:date="2014-04-23T12:39:00Z"/>
                    <w:rFonts w:eastAsiaTheme="minorEastAsia" w:cstheme="minorBidi"/>
                    <w:b/>
                    <w:bCs/>
                    <w:i/>
                    <w:iCs/>
                  </w:rPr>
                </w:rPrChange>
              </w:rPr>
              <w:pPrChange w:id="1133" w:author="Peter Bugeia" w:date="2014-04-23T12:43:00Z">
                <w:pPr>
                  <w:pStyle w:val="iNormal"/>
                  <w:keepNext/>
                  <w:keepLines/>
                  <w:spacing w:after="200" w:line="276" w:lineRule="auto"/>
                  <w:jc w:val="left"/>
                  <w:outlineLvl w:val="3"/>
                </w:pPr>
              </w:pPrChange>
            </w:pPr>
            <w:ins w:id="1134" w:author="Peter Bugeia" w:date="2014-04-23T12:39:00Z">
              <w:r w:rsidRPr="00F84DA7">
                <w:rPr>
                  <w:b/>
                  <w:sz w:val="16"/>
                  <w:szCs w:val="16"/>
                  <w:rPrChange w:id="1135" w:author="Peter Bugeia" w:date="2014-04-23T12:44:00Z">
                    <w:rPr/>
                  </w:rPrChange>
                </w:rPr>
                <w:t>Institutional User</w:t>
              </w:r>
              <w:r w:rsidRPr="00F84DA7">
                <w:rPr>
                  <w:sz w:val="16"/>
                  <w:szCs w:val="16"/>
                  <w:rPrChange w:id="1136" w:author="Peter Bugeia" w:date="2014-04-23T12:44:00Z">
                    <w:rPr/>
                  </w:rPrChange>
                </w:rPr>
                <w:t xml:space="preserve"> who </w:t>
              </w:r>
              <w:r>
                <w:rPr>
                  <w:sz w:val="16"/>
                  <w:szCs w:val="16"/>
                </w:rPr>
                <w:t xml:space="preserve">is in an </w:t>
              </w:r>
            </w:ins>
            <w:ins w:id="1137" w:author="Peter Bugeia" w:date="2014-04-28T10:31:00Z">
              <w:r w:rsidR="000823F8">
                <w:rPr>
                  <w:sz w:val="16"/>
                  <w:szCs w:val="16"/>
                </w:rPr>
                <w:t xml:space="preserve">active </w:t>
              </w:r>
            </w:ins>
            <w:ins w:id="1138" w:author="Peter Bugeia" w:date="2014-04-23T12:39:00Z">
              <w:r>
                <w:rPr>
                  <w:sz w:val="16"/>
                  <w:szCs w:val="16"/>
                </w:rPr>
                <w:t xml:space="preserve">access group assoc. </w:t>
              </w:r>
              <w:r w:rsidRPr="00F84DA7">
                <w:rPr>
                  <w:sz w:val="16"/>
                  <w:szCs w:val="16"/>
                  <w:rPrChange w:id="1139" w:author="Peter Bugeia" w:date="2014-04-23T12:44:00Z">
                    <w:rPr/>
                  </w:rPrChange>
                </w:rPr>
                <w:t>with the file</w:t>
              </w:r>
            </w:ins>
          </w:p>
        </w:tc>
        <w:tc>
          <w:tcPr>
            <w:tcW w:w="629" w:type="dxa"/>
            <w:tcPrChange w:id="1140" w:author="Peter Bugeia" w:date="2014-04-28T10:32:00Z">
              <w:tcPr>
                <w:tcW w:w="708" w:type="dxa"/>
                <w:gridSpan w:val="2"/>
              </w:tcPr>
            </w:tcPrChange>
          </w:tcPr>
          <w:p w14:paraId="4D9A7178" w14:textId="77777777" w:rsidR="00F84DA7" w:rsidRPr="003F285B" w:rsidRDefault="00F84DA7">
            <w:pPr>
              <w:pStyle w:val="iNormal"/>
              <w:keepNext/>
              <w:keepLines/>
              <w:jc w:val="center"/>
              <w:rPr>
                <w:ins w:id="1141" w:author="Peter Bugeia" w:date="2014-04-23T12:39:00Z"/>
                <w:sz w:val="16"/>
                <w:szCs w:val="16"/>
                <w:rPrChange w:id="1142" w:author="Peter Bugeia" w:date="2014-04-23T12:59:00Z">
                  <w:rPr>
                    <w:ins w:id="1143" w:author="Peter Bugeia" w:date="2014-04-23T12:39:00Z"/>
                    <w:rFonts w:eastAsiaTheme="minorEastAsia" w:cstheme="minorBidi"/>
                    <w:b/>
                    <w:bCs/>
                    <w:i/>
                    <w:iCs/>
                  </w:rPr>
                </w:rPrChange>
              </w:rPr>
              <w:pPrChange w:id="1144" w:author="Peter Bugeia" w:date="2014-04-23T12:43:00Z">
                <w:pPr>
                  <w:pStyle w:val="iNormal"/>
                  <w:keepNext/>
                  <w:keepLines/>
                  <w:jc w:val="center"/>
                  <w:outlineLvl w:val="3"/>
                </w:pPr>
              </w:pPrChange>
            </w:pPr>
            <w:ins w:id="1145" w:author="Peter Bugeia" w:date="2014-04-23T12:39:00Z">
              <w:r w:rsidRPr="003F285B">
                <w:rPr>
                  <w:rFonts w:ascii="Zapf Dingbats" w:hAnsi="Zapf Dingbats"/>
                  <w:color w:val="000000"/>
                  <w:sz w:val="16"/>
                  <w:szCs w:val="16"/>
                  <w:rPrChange w:id="1146" w:author="Peter Bugeia" w:date="2014-04-23T12:59:00Z">
                    <w:rPr>
                      <w:rFonts w:ascii="Zapf Dingbats" w:hAnsi="Zapf Dingbats"/>
                      <w:color w:val="000000"/>
                    </w:rPr>
                  </w:rPrChange>
                </w:rPr>
                <w:t>✔</w:t>
              </w:r>
            </w:ins>
          </w:p>
        </w:tc>
        <w:tc>
          <w:tcPr>
            <w:tcW w:w="709" w:type="dxa"/>
            <w:tcPrChange w:id="1147" w:author="Peter Bugeia" w:date="2014-04-28T10:32:00Z">
              <w:tcPr>
                <w:tcW w:w="1134" w:type="dxa"/>
                <w:gridSpan w:val="2"/>
              </w:tcPr>
            </w:tcPrChange>
          </w:tcPr>
          <w:p w14:paraId="38FFF95D" w14:textId="3D4D4025" w:rsidR="00F84DA7" w:rsidRPr="003F285B" w:rsidRDefault="00F05E8C">
            <w:pPr>
              <w:pStyle w:val="iNormal"/>
              <w:keepNext/>
              <w:keepLines/>
              <w:jc w:val="center"/>
              <w:rPr>
                <w:ins w:id="1148" w:author="Peter Bugeia" w:date="2014-04-23T12:39:00Z"/>
                <w:sz w:val="16"/>
                <w:szCs w:val="16"/>
                <w:rPrChange w:id="1149" w:author="Peter Bugeia" w:date="2014-04-23T12:59:00Z">
                  <w:rPr>
                    <w:ins w:id="1150" w:author="Peter Bugeia" w:date="2014-04-23T12:39:00Z"/>
                    <w:rFonts w:eastAsiaTheme="minorEastAsia" w:cstheme="minorBidi"/>
                    <w:b/>
                    <w:bCs/>
                    <w:i/>
                    <w:iCs/>
                  </w:rPr>
                </w:rPrChange>
              </w:rPr>
              <w:pPrChange w:id="1151" w:author="Peter Bugeia" w:date="2014-04-23T12:43:00Z">
                <w:pPr>
                  <w:pStyle w:val="iNormal"/>
                  <w:keepNext/>
                  <w:keepLines/>
                  <w:spacing w:after="200" w:line="276" w:lineRule="auto"/>
                  <w:jc w:val="center"/>
                  <w:outlineLvl w:val="3"/>
                </w:pPr>
              </w:pPrChange>
            </w:pPr>
            <w:ins w:id="1152" w:author="Peter Bugeia" w:date="2014-04-23T12:52:00Z">
              <w:r w:rsidRPr="003F285B">
                <w:rPr>
                  <w:sz w:val="16"/>
                  <w:szCs w:val="16"/>
                  <w:rPrChange w:id="1153" w:author="Peter Bugeia" w:date="2014-04-23T12:59:00Z">
                    <w:rPr/>
                  </w:rPrChange>
                </w:rPr>
                <w:t>n/a</w:t>
              </w:r>
            </w:ins>
          </w:p>
        </w:tc>
        <w:tc>
          <w:tcPr>
            <w:tcW w:w="718" w:type="dxa"/>
            <w:tcPrChange w:id="1154" w:author="Peter Bugeia" w:date="2014-04-28T10:32:00Z">
              <w:tcPr>
                <w:tcW w:w="860" w:type="dxa"/>
                <w:gridSpan w:val="2"/>
              </w:tcPr>
            </w:tcPrChange>
          </w:tcPr>
          <w:p w14:paraId="4F0E266C" w14:textId="136CA6B2" w:rsidR="00F84DA7" w:rsidRPr="003F285B" w:rsidRDefault="00F05E8C">
            <w:pPr>
              <w:pStyle w:val="iNormal"/>
              <w:keepNext/>
              <w:keepLines/>
              <w:jc w:val="center"/>
              <w:rPr>
                <w:ins w:id="1155" w:author="Peter Bugeia" w:date="2014-04-23T12:39:00Z"/>
                <w:sz w:val="16"/>
                <w:szCs w:val="16"/>
                <w:rPrChange w:id="1156" w:author="Peter Bugeia" w:date="2014-04-23T12:59:00Z">
                  <w:rPr>
                    <w:ins w:id="1157" w:author="Peter Bugeia" w:date="2014-04-23T12:39:00Z"/>
                    <w:rFonts w:eastAsiaTheme="minorEastAsia" w:cstheme="minorBidi"/>
                    <w:b/>
                    <w:bCs/>
                    <w:i/>
                    <w:iCs/>
                  </w:rPr>
                </w:rPrChange>
              </w:rPr>
              <w:pPrChange w:id="1158" w:author="Peter Bugeia" w:date="2014-04-23T12:43:00Z">
                <w:pPr>
                  <w:pStyle w:val="iNormal"/>
                  <w:keepNext/>
                  <w:keepLines/>
                  <w:spacing w:after="200" w:line="276" w:lineRule="auto"/>
                  <w:jc w:val="center"/>
                  <w:outlineLvl w:val="3"/>
                </w:pPr>
              </w:pPrChange>
            </w:pPr>
            <w:ins w:id="1159" w:author="Peter Bugeia" w:date="2014-04-23T12:52:00Z">
              <w:r w:rsidRPr="003F285B">
                <w:rPr>
                  <w:sz w:val="16"/>
                  <w:szCs w:val="16"/>
                  <w:rPrChange w:id="1160" w:author="Peter Bugeia" w:date="2014-04-23T12:59:00Z">
                    <w:rPr/>
                  </w:rPrChange>
                </w:rPr>
                <w:t>n/a</w:t>
              </w:r>
            </w:ins>
          </w:p>
        </w:tc>
        <w:tc>
          <w:tcPr>
            <w:tcW w:w="700" w:type="dxa"/>
            <w:tcPrChange w:id="1161" w:author="Peter Bugeia" w:date="2014-04-28T10:32:00Z">
              <w:tcPr>
                <w:tcW w:w="700" w:type="dxa"/>
              </w:tcPr>
            </w:tcPrChange>
          </w:tcPr>
          <w:p w14:paraId="6CE4DB91" w14:textId="7BF4F4AD" w:rsidR="00F84DA7" w:rsidRPr="003F285B" w:rsidRDefault="00F05E8C">
            <w:pPr>
              <w:pStyle w:val="iNormal"/>
              <w:keepNext/>
              <w:keepLines/>
              <w:jc w:val="center"/>
              <w:rPr>
                <w:ins w:id="1162" w:author="Peter Bugeia" w:date="2014-04-23T12:39:00Z"/>
                <w:sz w:val="16"/>
                <w:szCs w:val="16"/>
                <w:rPrChange w:id="1163" w:author="Peter Bugeia" w:date="2014-04-23T12:59:00Z">
                  <w:rPr>
                    <w:ins w:id="1164" w:author="Peter Bugeia" w:date="2014-04-23T12:39:00Z"/>
                    <w:rFonts w:eastAsiaTheme="minorEastAsia" w:cstheme="minorBidi"/>
                    <w:b/>
                    <w:bCs/>
                    <w:i/>
                    <w:iCs/>
                  </w:rPr>
                </w:rPrChange>
              </w:rPr>
              <w:pPrChange w:id="1165" w:author="Peter Bugeia" w:date="2014-04-23T12:43:00Z">
                <w:pPr>
                  <w:pStyle w:val="iNormal"/>
                  <w:keepNext/>
                  <w:keepLines/>
                  <w:spacing w:after="200" w:line="276" w:lineRule="auto"/>
                  <w:jc w:val="center"/>
                  <w:outlineLvl w:val="3"/>
                </w:pPr>
              </w:pPrChange>
            </w:pPr>
            <w:ins w:id="1166" w:author="Peter Bugeia" w:date="2014-04-23T12:53:00Z">
              <w:r w:rsidRPr="003F285B">
                <w:rPr>
                  <w:rFonts w:ascii="Zapf Dingbats" w:hAnsi="Zapf Dingbats"/>
                  <w:color w:val="000000"/>
                  <w:sz w:val="16"/>
                  <w:szCs w:val="16"/>
                  <w:rPrChange w:id="1167" w:author="Peter Bugeia" w:date="2014-04-23T12:59:00Z">
                    <w:rPr>
                      <w:rFonts w:ascii="Zapf Dingbats" w:hAnsi="Zapf Dingbats"/>
                      <w:color w:val="000000"/>
                    </w:rPr>
                  </w:rPrChange>
                </w:rPr>
                <w:t>✔</w:t>
              </w:r>
            </w:ins>
          </w:p>
        </w:tc>
        <w:tc>
          <w:tcPr>
            <w:tcW w:w="708" w:type="dxa"/>
            <w:tcPrChange w:id="1168" w:author="Peter Bugeia" w:date="2014-04-28T10:32:00Z">
              <w:tcPr>
                <w:tcW w:w="708" w:type="dxa"/>
              </w:tcPr>
            </w:tcPrChange>
          </w:tcPr>
          <w:p w14:paraId="22C83DD1" w14:textId="6D7DF239" w:rsidR="00F84DA7" w:rsidRPr="003F285B" w:rsidRDefault="00F05E8C">
            <w:pPr>
              <w:pStyle w:val="iNormal"/>
              <w:keepNext/>
              <w:keepLines/>
              <w:jc w:val="center"/>
              <w:rPr>
                <w:ins w:id="1169" w:author="Peter Bugeia" w:date="2014-04-23T12:39:00Z"/>
                <w:sz w:val="16"/>
                <w:szCs w:val="16"/>
                <w:rPrChange w:id="1170" w:author="Peter Bugeia" w:date="2014-04-23T12:59:00Z">
                  <w:rPr>
                    <w:ins w:id="1171" w:author="Peter Bugeia" w:date="2014-04-23T12:39:00Z"/>
                    <w:rFonts w:eastAsiaTheme="minorEastAsia" w:cstheme="minorBidi"/>
                    <w:b/>
                    <w:bCs/>
                    <w:i/>
                    <w:iCs/>
                  </w:rPr>
                </w:rPrChange>
              </w:rPr>
              <w:pPrChange w:id="1172" w:author="Peter Bugeia" w:date="2014-04-23T12:43:00Z">
                <w:pPr>
                  <w:pStyle w:val="iNormal"/>
                  <w:keepNext/>
                  <w:keepLines/>
                  <w:spacing w:after="200" w:line="276" w:lineRule="auto"/>
                  <w:jc w:val="center"/>
                  <w:outlineLvl w:val="3"/>
                </w:pPr>
              </w:pPrChange>
            </w:pPr>
            <w:ins w:id="1173" w:author="Peter Bugeia" w:date="2014-04-23T12:47:00Z">
              <w:r w:rsidRPr="003F285B">
                <w:rPr>
                  <w:rFonts w:ascii="Zapf Dingbats" w:hAnsi="Zapf Dingbats"/>
                  <w:color w:val="000000"/>
                  <w:sz w:val="16"/>
                  <w:szCs w:val="16"/>
                  <w:rPrChange w:id="1174" w:author="Peter Bugeia" w:date="2014-04-23T12:59:00Z">
                    <w:rPr>
                      <w:rFonts w:ascii="Zapf Dingbats" w:hAnsi="Zapf Dingbats"/>
                      <w:color w:val="000000"/>
                    </w:rPr>
                  </w:rPrChange>
                </w:rPr>
                <w:t>✔</w:t>
              </w:r>
            </w:ins>
          </w:p>
        </w:tc>
      </w:tr>
      <w:tr w:rsidR="000823F8" w14:paraId="67C87B4F" w14:textId="77777777" w:rsidTr="000823F8">
        <w:trPr>
          <w:ins w:id="1175" w:author="Peter Bugeia" w:date="2014-04-23T12:21:00Z"/>
        </w:trPr>
        <w:tc>
          <w:tcPr>
            <w:tcW w:w="6283" w:type="dxa"/>
            <w:tcPrChange w:id="1176" w:author="Peter Bugeia" w:date="2014-04-28T10:32:00Z">
              <w:tcPr>
                <w:tcW w:w="5637" w:type="dxa"/>
              </w:tcPr>
            </w:tcPrChange>
          </w:tcPr>
          <w:p w14:paraId="714453B9" w14:textId="4217EB8D" w:rsidR="00FA0F11" w:rsidRPr="00F84DA7" w:rsidRDefault="00F84DA7">
            <w:pPr>
              <w:pStyle w:val="iNormal"/>
              <w:keepNext/>
              <w:keepLines/>
              <w:jc w:val="left"/>
              <w:rPr>
                <w:ins w:id="1177" w:author="Peter Bugeia" w:date="2014-04-23T12:21:00Z"/>
                <w:sz w:val="16"/>
                <w:szCs w:val="16"/>
                <w:rPrChange w:id="1178" w:author="Peter Bugeia" w:date="2014-04-23T12:44:00Z">
                  <w:rPr>
                    <w:ins w:id="1179" w:author="Peter Bugeia" w:date="2014-04-23T12:21:00Z"/>
                    <w:rFonts w:eastAsiaTheme="minorEastAsia" w:cstheme="minorBidi"/>
                    <w:b/>
                    <w:bCs/>
                    <w:i/>
                    <w:iCs/>
                  </w:rPr>
                </w:rPrChange>
              </w:rPr>
              <w:pPrChange w:id="1180" w:author="Peter Bugeia" w:date="2014-04-23T12:43:00Z">
                <w:pPr>
                  <w:pStyle w:val="iNormal"/>
                  <w:keepNext/>
                  <w:keepLines/>
                  <w:spacing w:after="200" w:line="276" w:lineRule="auto"/>
                  <w:outlineLvl w:val="3"/>
                </w:pPr>
              </w:pPrChange>
            </w:pPr>
            <w:ins w:id="1181" w:author="Peter Bugeia" w:date="2014-04-23T12:39:00Z">
              <w:r w:rsidRPr="00F84DA7">
                <w:rPr>
                  <w:b/>
                  <w:sz w:val="16"/>
                  <w:szCs w:val="16"/>
                  <w:rPrChange w:id="1182" w:author="Peter Bugeia" w:date="2014-04-23T12:44:00Z">
                    <w:rPr/>
                  </w:rPrChange>
                </w:rPr>
                <w:t>API Uploader</w:t>
              </w:r>
            </w:ins>
            <w:ins w:id="1183" w:author="Peter Bugeia" w:date="2014-04-23T12:33:00Z">
              <w:r w:rsidR="004E21FB" w:rsidRPr="00F84DA7">
                <w:rPr>
                  <w:sz w:val="16"/>
                  <w:szCs w:val="16"/>
                  <w:rPrChange w:id="1184" w:author="Peter Bugeia" w:date="2014-04-23T12:44:00Z">
                    <w:rPr/>
                  </w:rPrChange>
                </w:rPr>
                <w:t xml:space="preserve"> </w:t>
              </w:r>
            </w:ins>
            <w:ins w:id="1185" w:author="Peter Bugeia" w:date="2014-04-23T12:36:00Z">
              <w:r w:rsidRPr="00F84DA7">
                <w:rPr>
                  <w:sz w:val="16"/>
                  <w:szCs w:val="16"/>
                  <w:rPrChange w:id="1186" w:author="Peter Bugeia" w:date="2014-04-23T12:44:00Z">
                    <w:rPr/>
                  </w:rPrChange>
                </w:rPr>
                <w:t xml:space="preserve">who is </w:t>
              </w:r>
            </w:ins>
            <w:ins w:id="1187" w:author="Peter Bugeia" w:date="2014-04-23T12:33:00Z">
              <w:r w:rsidR="004E21FB" w:rsidRPr="00F84DA7">
                <w:rPr>
                  <w:b/>
                  <w:sz w:val="16"/>
                  <w:szCs w:val="16"/>
                  <w:rPrChange w:id="1188" w:author="Peter Bugeia" w:date="2014-04-23T12:44:00Z">
                    <w:rPr/>
                  </w:rPrChange>
                </w:rPr>
                <w:t>not</w:t>
              </w:r>
              <w:r w:rsidR="004E21FB" w:rsidRPr="00F84DA7">
                <w:rPr>
                  <w:sz w:val="16"/>
                  <w:szCs w:val="16"/>
                  <w:rPrChange w:id="1189" w:author="Peter Bugeia" w:date="2014-04-23T12:44:00Z">
                    <w:rPr/>
                  </w:rPrChange>
                </w:rPr>
                <w:t xml:space="preserve"> in an </w:t>
              </w:r>
            </w:ins>
            <w:ins w:id="1190" w:author="Peter Bugeia" w:date="2014-04-28T10:31:00Z">
              <w:r w:rsidR="000823F8">
                <w:rPr>
                  <w:sz w:val="16"/>
                  <w:szCs w:val="16"/>
                </w:rPr>
                <w:t xml:space="preserve">active </w:t>
              </w:r>
            </w:ins>
            <w:ins w:id="1191" w:author="Peter Bugeia" w:date="2014-04-23T12:33:00Z">
              <w:r w:rsidR="004E21FB" w:rsidRPr="00F84DA7">
                <w:rPr>
                  <w:sz w:val="16"/>
                  <w:szCs w:val="16"/>
                  <w:rPrChange w:id="1192" w:author="Peter Bugeia" w:date="2014-04-23T12:44:00Z">
                    <w:rPr/>
                  </w:rPrChange>
                </w:rPr>
                <w:t>access group</w:t>
              </w:r>
            </w:ins>
            <w:ins w:id="1193" w:author="Peter Bugeia" w:date="2014-04-23T12:34:00Z">
              <w:r>
                <w:rPr>
                  <w:sz w:val="16"/>
                  <w:szCs w:val="16"/>
                </w:rPr>
                <w:t xml:space="preserve"> assoc.</w:t>
              </w:r>
              <w:r w:rsidR="004E21FB" w:rsidRPr="00F84DA7">
                <w:rPr>
                  <w:sz w:val="16"/>
                  <w:szCs w:val="16"/>
                  <w:rPrChange w:id="1194" w:author="Peter Bugeia" w:date="2014-04-23T12:44:00Z">
                    <w:rPr/>
                  </w:rPrChange>
                </w:rPr>
                <w:t xml:space="preserve"> with the file</w:t>
              </w:r>
            </w:ins>
          </w:p>
        </w:tc>
        <w:tc>
          <w:tcPr>
            <w:tcW w:w="629" w:type="dxa"/>
            <w:tcPrChange w:id="1195" w:author="Peter Bugeia" w:date="2014-04-28T10:32:00Z">
              <w:tcPr>
                <w:tcW w:w="708" w:type="dxa"/>
                <w:gridSpan w:val="2"/>
              </w:tcPr>
            </w:tcPrChange>
          </w:tcPr>
          <w:p w14:paraId="654CD89D" w14:textId="5AEA96D9" w:rsidR="00FA0F11" w:rsidRPr="003F285B" w:rsidRDefault="00F84DA7">
            <w:pPr>
              <w:pStyle w:val="iNormal"/>
              <w:keepNext/>
              <w:keepLines/>
              <w:jc w:val="center"/>
              <w:rPr>
                <w:ins w:id="1196" w:author="Peter Bugeia" w:date="2014-04-23T12:21:00Z"/>
                <w:sz w:val="16"/>
                <w:szCs w:val="16"/>
                <w:rPrChange w:id="1197" w:author="Peter Bugeia" w:date="2014-04-23T12:59:00Z">
                  <w:rPr>
                    <w:ins w:id="1198" w:author="Peter Bugeia" w:date="2014-04-23T12:21:00Z"/>
                    <w:rFonts w:eastAsiaTheme="minorEastAsia" w:cstheme="minorBidi"/>
                    <w:b/>
                    <w:bCs/>
                    <w:i/>
                    <w:iCs/>
                  </w:rPr>
                </w:rPrChange>
              </w:rPr>
              <w:pPrChange w:id="1199" w:author="Peter Bugeia" w:date="2014-04-23T12:43:00Z">
                <w:pPr>
                  <w:pStyle w:val="iNormal"/>
                  <w:keepNext/>
                  <w:keepLines/>
                  <w:spacing w:after="200" w:line="276" w:lineRule="auto"/>
                  <w:outlineLvl w:val="3"/>
                </w:pPr>
              </w:pPrChange>
            </w:pPr>
            <w:ins w:id="1200" w:author="Peter Bugeia" w:date="2014-04-23T12:38:00Z">
              <w:r w:rsidRPr="003F285B">
                <w:rPr>
                  <w:rFonts w:ascii="Zapf Dingbats" w:hAnsi="Zapf Dingbats"/>
                  <w:color w:val="000000"/>
                  <w:sz w:val="16"/>
                  <w:szCs w:val="16"/>
                  <w:rPrChange w:id="1201" w:author="Peter Bugeia" w:date="2014-04-23T12:59:00Z">
                    <w:rPr>
                      <w:rFonts w:ascii="Zapf Dingbats" w:hAnsi="Zapf Dingbats"/>
                      <w:color w:val="000000"/>
                    </w:rPr>
                  </w:rPrChange>
                </w:rPr>
                <w:t>✔</w:t>
              </w:r>
            </w:ins>
          </w:p>
        </w:tc>
        <w:tc>
          <w:tcPr>
            <w:tcW w:w="709" w:type="dxa"/>
            <w:tcPrChange w:id="1202" w:author="Peter Bugeia" w:date="2014-04-28T10:32:00Z">
              <w:tcPr>
                <w:tcW w:w="1134" w:type="dxa"/>
                <w:gridSpan w:val="2"/>
              </w:tcPr>
            </w:tcPrChange>
          </w:tcPr>
          <w:p w14:paraId="501EFB57" w14:textId="571DCF71" w:rsidR="00FA0F11" w:rsidRPr="003F285B" w:rsidRDefault="00F05E8C">
            <w:pPr>
              <w:pStyle w:val="iNormal"/>
              <w:keepNext/>
              <w:keepLines/>
              <w:jc w:val="center"/>
              <w:rPr>
                <w:ins w:id="1203" w:author="Peter Bugeia" w:date="2014-04-23T12:21:00Z"/>
                <w:sz w:val="16"/>
                <w:szCs w:val="16"/>
                <w:rPrChange w:id="1204" w:author="Peter Bugeia" w:date="2014-04-23T12:59:00Z">
                  <w:rPr>
                    <w:ins w:id="1205" w:author="Peter Bugeia" w:date="2014-04-23T12:21:00Z"/>
                    <w:rFonts w:eastAsiaTheme="minorEastAsia" w:cstheme="minorBidi"/>
                    <w:b/>
                    <w:bCs/>
                    <w:i/>
                    <w:iCs/>
                  </w:rPr>
                </w:rPrChange>
              </w:rPr>
              <w:pPrChange w:id="1206" w:author="Peter Bugeia" w:date="2014-04-23T12:43:00Z">
                <w:pPr>
                  <w:pStyle w:val="iNormal"/>
                  <w:keepNext/>
                  <w:keepLines/>
                  <w:spacing w:after="200" w:line="276" w:lineRule="auto"/>
                  <w:outlineLvl w:val="3"/>
                </w:pPr>
              </w:pPrChange>
            </w:pPr>
            <w:ins w:id="1207" w:author="Peter Bugeia" w:date="2014-04-23T12:46:00Z">
              <w:r w:rsidRPr="003F285B">
                <w:rPr>
                  <w:rFonts w:ascii="Zapf Dingbats" w:hAnsi="Zapf Dingbats"/>
                  <w:sz w:val="16"/>
                  <w:szCs w:val="16"/>
                  <w:rPrChange w:id="1208" w:author="Peter Bugeia" w:date="2014-04-23T12:59:00Z">
                    <w:rPr>
                      <w:rFonts w:ascii="Zapf Dingbats" w:hAnsi="Zapf Dingbats"/>
                    </w:rPr>
                  </w:rPrChange>
                </w:rPr>
                <w:t>✗</w:t>
              </w:r>
            </w:ins>
          </w:p>
        </w:tc>
        <w:tc>
          <w:tcPr>
            <w:tcW w:w="718" w:type="dxa"/>
            <w:tcPrChange w:id="1209" w:author="Peter Bugeia" w:date="2014-04-28T10:32:00Z">
              <w:tcPr>
                <w:tcW w:w="860" w:type="dxa"/>
                <w:gridSpan w:val="2"/>
              </w:tcPr>
            </w:tcPrChange>
          </w:tcPr>
          <w:p w14:paraId="4F9D1F8E" w14:textId="635DFF03" w:rsidR="00FA0F11" w:rsidRPr="003F285B" w:rsidRDefault="00F05E8C">
            <w:pPr>
              <w:pStyle w:val="iNormal"/>
              <w:keepNext/>
              <w:keepLines/>
              <w:jc w:val="center"/>
              <w:rPr>
                <w:ins w:id="1210" w:author="Peter Bugeia" w:date="2014-04-23T12:21:00Z"/>
                <w:sz w:val="16"/>
                <w:szCs w:val="16"/>
                <w:rPrChange w:id="1211" w:author="Peter Bugeia" w:date="2014-04-23T12:59:00Z">
                  <w:rPr>
                    <w:ins w:id="1212" w:author="Peter Bugeia" w:date="2014-04-23T12:21:00Z"/>
                    <w:rFonts w:eastAsiaTheme="minorEastAsia" w:cstheme="minorBidi"/>
                    <w:b/>
                    <w:bCs/>
                    <w:i/>
                    <w:iCs/>
                  </w:rPr>
                </w:rPrChange>
              </w:rPr>
              <w:pPrChange w:id="1213" w:author="Peter Bugeia" w:date="2014-04-23T12:43:00Z">
                <w:pPr>
                  <w:pStyle w:val="iNormal"/>
                  <w:keepNext/>
                  <w:keepLines/>
                  <w:spacing w:after="200" w:line="276" w:lineRule="auto"/>
                  <w:outlineLvl w:val="3"/>
                </w:pPr>
              </w:pPrChange>
            </w:pPr>
            <w:ins w:id="1214" w:author="Peter Bugeia" w:date="2014-04-23T12:46:00Z">
              <w:r w:rsidRPr="003F285B">
                <w:rPr>
                  <w:rFonts w:ascii="Zapf Dingbats" w:hAnsi="Zapf Dingbats"/>
                  <w:color w:val="000000"/>
                  <w:sz w:val="16"/>
                  <w:szCs w:val="16"/>
                  <w:rPrChange w:id="1215" w:author="Peter Bugeia" w:date="2014-04-23T12:59:00Z">
                    <w:rPr>
                      <w:rFonts w:ascii="Zapf Dingbats" w:hAnsi="Zapf Dingbats"/>
                      <w:color w:val="000000"/>
                    </w:rPr>
                  </w:rPrChange>
                </w:rPr>
                <w:t>✔</w:t>
              </w:r>
            </w:ins>
          </w:p>
        </w:tc>
        <w:tc>
          <w:tcPr>
            <w:tcW w:w="700" w:type="dxa"/>
            <w:tcPrChange w:id="1216" w:author="Peter Bugeia" w:date="2014-04-28T10:32:00Z">
              <w:tcPr>
                <w:tcW w:w="700" w:type="dxa"/>
              </w:tcPr>
            </w:tcPrChange>
          </w:tcPr>
          <w:p w14:paraId="59D07A74" w14:textId="2AB34CF9" w:rsidR="00FA0F11" w:rsidRPr="003F285B" w:rsidRDefault="00F05E8C">
            <w:pPr>
              <w:pStyle w:val="iNormal"/>
              <w:keepNext/>
              <w:keepLines/>
              <w:jc w:val="center"/>
              <w:rPr>
                <w:ins w:id="1217" w:author="Peter Bugeia" w:date="2014-04-23T12:21:00Z"/>
                <w:sz w:val="16"/>
                <w:szCs w:val="16"/>
                <w:rPrChange w:id="1218" w:author="Peter Bugeia" w:date="2014-04-23T12:59:00Z">
                  <w:rPr>
                    <w:ins w:id="1219" w:author="Peter Bugeia" w:date="2014-04-23T12:21:00Z"/>
                    <w:rFonts w:eastAsiaTheme="minorEastAsia" w:cstheme="minorBidi"/>
                    <w:b/>
                    <w:bCs/>
                    <w:i/>
                    <w:iCs/>
                  </w:rPr>
                </w:rPrChange>
              </w:rPr>
              <w:pPrChange w:id="1220" w:author="Peter Bugeia" w:date="2014-04-23T12:43:00Z">
                <w:pPr>
                  <w:pStyle w:val="iNormal"/>
                  <w:keepNext/>
                  <w:keepLines/>
                  <w:spacing w:after="200" w:line="276" w:lineRule="auto"/>
                  <w:outlineLvl w:val="3"/>
                </w:pPr>
              </w:pPrChange>
            </w:pPr>
            <w:ins w:id="1221" w:author="Peter Bugeia" w:date="2014-04-23T12:53:00Z">
              <w:r w:rsidRPr="003F285B">
                <w:rPr>
                  <w:rFonts w:ascii="Zapf Dingbats" w:hAnsi="Zapf Dingbats"/>
                  <w:sz w:val="16"/>
                  <w:szCs w:val="16"/>
                  <w:rPrChange w:id="1222" w:author="Peter Bugeia" w:date="2014-04-23T12:59:00Z">
                    <w:rPr>
                      <w:rFonts w:ascii="Zapf Dingbats" w:hAnsi="Zapf Dingbats"/>
                    </w:rPr>
                  </w:rPrChange>
                </w:rPr>
                <w:t>✗</w:t>
              </w:r>
            </w:ins>
          </w:p>
        </w:tc>
        <w:tc>
          <w:tcPr>
            <w:tcW w:w="708" w:type="dxa"/>
            <w:tcPrChange w:id="1223" w:author="Peter Bugeia" w:date="2014-04-28T10:32:00Z">
              <w:tcPr>
                <w:tcW w:w="708" w:type="dxa"/>
              </w:tcPr>
            </w:tcPrChange>
          </w:tcPr>
          <w:p w14:paraId="2DF69540" w14:textId="13C26C12" w:rsidR="00FA0F11" w:rsidRPr="003F285B" w:rsidRDefault="00F05E8C">
            <w:pPr>
              <w:pStyle w:val="iNormal"/>
              <w:keepNext/>
              <w:keepLines/>
              <w:jc w:val="center"/>
              <w:rPr>
                <w:ins w:id="1224" w:author="Peter Bugeia" w:date="2014-04-23T12:21:00Z"/>
                <w:sz w:val="16"/>
                <w:szCs w:val="16"/>
                <w:rPrChange w:id="1225" w:author="Peter Bugeia" w:date="2014-04-23T12:59:00Z">
                  <w:rPr>
                    <w:ins w:id="1226" w:author="Peter Bugeia" w:date="2014-04-23T12:21:00Z"/>
                    <w:rFonts w:eastAsiaTheme="minorEastAsia" w:cstheme="minorBidi"/>
                    <w:b/>
                    <w:bCs/>
                    <w:i/>
                    <w:iCs/>
                  </w:rPr>
                </w:rPrChange>
              </w:rPr>
              <w:pPrChange w:id="1227" w:author="Peter Bugeia" w:date="2014-04-23T12:43:00Z">
                <w:pPr>
                  <w:pStyle w:val="iNormal"/>
                  <w:keepNext/>
                  <w:keepLines/>
                  <w:outlineLvl w:val="3"/>
                </w:pPr>
              </w:pPrChange>
            </w:pPr>
            <w:ins w:id="1228" w:author="Peter Bugeia" w:date="2014-04-23T12:47:00Z">
              <w:r w:rsidRPr="003F285B">
                <w:rPr>
                  <w:rFonts w:ascii="Zapf Dingbats" w:hAnsi="Zapf Dingbats"/>
                  <w:color w:val="000000"/>
                  <w:sz w:val="16"/>
                  <w:szCs w:val="16"/>
                  <w:rPrChange w:id="1229" w:author="Peter Bugeia" w:date="2014-04-23T12:59:00Z">
                    <w:rPr>
                      <w:rFonts w:ascii="Zapf Dingbats" w:hAnsi="Zapf Dingbats"/>
                      <w:color w:val="000000"/>
                    </w:rPr>
                  </w:rPrChange>
                </w:rPr>
                <w:t>✔</w:t>
              </w:r>
            </w:ins>
          </w:p>
        </w:tc>
      </w:tr>
      <w:tr w:rsidR="000823F8" w14:paraId="5A5BE9AB" w14:textId="77777777" w:rsidTr="000823F8">
        <w:trPr>
          <w:ins w:id="1230" w:author="Peter Bugeia" w:date="2014-04-23T12:21:00Z"/>
        </w:trPr>
        <w:tc>
          <w:tcPr>
            <w:tcW w:w="6283" w:type="dxa"/>
            <w:tcPrChange w:id="1231" w:author="Peter Bugeia" w:date="2014-04-28T10:32:00Z">
              <w:tcPr>
                <w:tcW w:w="5637" w:type="dxa"/>
              </w:tcPr>
            </w:tcPrChange>
          </w:tcPr>
          <w:p w14:paraId="112F7558" w14:textId="2AB45964" w:rsidR="00FA0F11" w:rsidRPr="00F84DA7" w:rsidRDefault="00F84DA7">
            <w:pPr>
              <w:pStyle w:val="iNormal"/>
              <w:keepNext/>
              <w:keepLines/>
              <w:jc w:val="left"/>
              <w:rPr>
                <w:ins w:id="1232" w:author="Peter Bugeia" w:date="2014-04-23T12:21:00Z"/>
                <w:sz w:val="16"/>
                <w:szCs w:val="16"/>
                <w:rPrChange w:id="1233" w:author="Peter Bugeia" w:date="2014-04-23T12:44:00Z">
                  <w:rPr>
                    <w:ins w:id="1234" w:author="Peter Bugeia" w:date="2014-04-23T12:21:00Z"/>
                    <w:rFonts w:eastAsiaTheme="minorEastAsia" w:cstheme="minorBidi"/>
                    <w:b/>
                    <w:bCs/>
                    <w:i/>
                    <w:iCs/>
                  </w:rPr>
                </w:rPrChange>
              </w:rPr>
              <w:pPrChange w:id="1235" w:author="Peter Bugeia" w:date="2014-04-23T12:43:00Z">
                <w:pPr>
                  <w:pStyle w:val="iNormal"/>
                  <w:keepNext/>
                  <w:keepLines/>
                  <w:spacing w:after="200" w:line="276" w:lineRule="auto"/>
                  <w:outlineLvl w:val="3"/>
                </w:pPr>
              </w:pPrChange>
            </w:pPr>
            <w:ins w:id="1236" w:author="Peter Bugeia" w:date="2014-04-23T12:39:00Z">
              <w:r w:rsidRPr="00F84DA7">
                <w:rPr>
                  <w:b/>
                  <w:sz w:val="16"/>
                  <w:szCs w:val="16"/>
                  <w:rPrChange w:id="1237" w:author="Peter Bugeia" w:date="2014-04-23T12:44:00Z">
                    <w:rPr/>
                  </w:rPrChange>
                </w:rPr>
                <w:t>API Uploader</w:t>
              </w:r>
            </w:ins>
            <w:ins w:id="1238" w:author="Peter Bugeia" w:date="2014-04-23T12:34:00Z">
              <w:r w:rsidR="004E21FB" w:rsidRPr="00F84DA7">
                <w:rPr>
                  <w:sz w:val="16"/>
                  <w:szCs w:val="16"/>
                  <w:rPrChange w:id="1239" w:author="Peter Bugeia" w:date="2014-04-23T12:44:00Z">
                    <w:rPr/>
                  </w:rPrChange>
                </w:rPr>
                <w:t xml:space="preserve"> who </w:t>
              </w:r>
              <w:r>
                <w:rPr>
                  <w:sz w:val="16"/>
                  <w:szCs w:val="16"/>
                </w:rPr>
                <w:t xml:space="preserve">is in an </w:t>
              </w:r>
            </w:ins>
            <w:ins w:id="1240" w:author="Peter Bugeia" w:date="2014-04-28T10:31:00Z">
              <w:r w:rsidR="000823F8">
                <w:rPr>
                  <w:sz w:val="16"/>
                  <w:szCs w:val="16"/>
                </w:rPr>
                <w:t xml:space="preserve">active </w:t>
              </w:r>
            </w:ins>
            <w:ins w:id="1241" w:author="Peter Bugeia" w:date="2014-04-23T12:34:00Z">
              <w:r>
                <w:rPr>
                  <w:sz w:val="16"/>
                  <w:szCs w:val="16"/>
                </w:rPr>
                <w:t>access group assoc.</w:t>
              </w:r>
              <w:r w:rsidR="004E21FB" w:rsidRPr="00F84DA7">
                <w:rPr>
                  <w:sz w:val="16"/>
                  <w:szCs w:val="16"/>
                  <w:rPrChange w:id="1242" w:author="Peter Bugeia" w:date="2014-04-23T12:44:00Z">
                    <w:rPr/>
                  </w:rPrChange>
                </w:rPr>
                <w:t xml:space="preserve"> with the file</w:t>
              </w:r>
            </w:ins>
          </w:p>
        </w:tc>
        <w:tc>
          <w:tcPr>
            <w:tcW w:w="629" w:type="dxa"/>
            <w:tcPrChange w:id="1243" w:author="Peter Bugeia" w:date="2014-04-28T10:32:00Z">
              <w:tcPr>
                <w:tcW w:w="708" w:type="dxa"/>
                <w:gridSpan w:val="2"/>
              </w:tcPr>
            </w:tcPrChange>
          </w:tcPr>
          <w:p w14:paraId="64B57D2B" w14:textId="76ACB04B" w:rsidR="00FA0F11" w:rsidRPr="003F285B" w:rsidRDefault="00F84DA7">
            <w:pPr>
              <w:pStyle w:val="iNormal"/>
              <w:keepNext/>
              <w:keepLines/>
              <w:jc w:val="center"/>
              <w:rPr>
                <w:ins w:id="1244" w:author="Peter Bugeia" w:date="2014-04-23T12:21:00Z"/>
                <w:sz w:val="16"/>
                <w:szCs w:val="16"/>
                <w:rPrChange w:id="1245" w:author="Peter Bugeia" w:date="2014-04-23T12:59:00Z">
                  <w:rPr>
                    <w:ins w:id="1246" w:author="Peter Bugeia" w:date="2014-04-23T12:21:00Z"/>
                    <w:rFonts w:eastAsiaTheme="minorEastAsia" w:cstheme="minorBidi"/>
                    <w:b/>
                    <w:bCs/>
                    <w:i/>
                    <w:iCs/>
                  </w:rPr>
                </w:rPrChange>
              </w:rPr>
              <w:pPrChange w:id="1247" w:author="Peter Bugeia" w:date="2014-04-23T12:43:00Z">
                <w:pPr>
                  <w:pStyle w:val="iNormal"/>
                  <w:keepNext/>
                  <w:keepLines/>
                  <w:spacing w:after="200" w:line="276" w:lineRule="auto"/>
                  <w:outlineLvl w:val="3"/>
                </w:pPr>
              </w:pPrChange>
            </w:pPr>
            <w:ins w:id="1248" w:author="Peter Bugeia" w:date="2014-04-23T12:38:00Z">
              <w:r w:rsidRPr="003F285B">
                <w:rPr>
                  <w:rFonts w:ascii="Zapf Dingbats" w:hAnsi="Zapf Dingbats"/>
                  <w:color w:val="000000"/>
                  <w:sz w:val="16"/>
                  <w:szCs w:val="16"/>
                  <w:rPrChange w:id="1249" w:author="Peter Bugeia" w:date="2014-04-23T12:59:00Z">
                    <w:rPr>
                      <w:rFonts w:ascii="Zapf Dingbats" w:hAnsi="Zapf Dingbats"/>
                      <w:color w:val="000000"/>
                    </w:rPr>
                  </w:rPrChange>
                </w:rPr>
                <w:t>✔</w:t>
              </w:r>
            </w:ins>
          </w:p>
        </w:tc>
        <w:tc>
          <w:tcPr>
            <w:tcW w:w="709" w:type="dxa"/>
            <w:tcPrChange w:id="1250" w:author="Peter Bugeia" w:date="2014-04-28T10:32:00Z">
              <w:tcPr>
                <w:tcW w:w="1134" w:type="dxa"/>
                <w:gridSpan w:val="2"/>
              </w:tcPr>
            </w:tcPrChange>
          </w:tcPr>
          <w:p w14:paraId="218FD069" w14:textId="3AD9AFF1" w:rsidR="00FA0F11" w:rsidRPr="003F285B" w:rsidRDefault="00F05E8C">
            <w:pPr>
              <w:pStyle w:val="iNormal"/>
              <w:keepNext/>
              <w:keepLines/>
              <w:jc w:val="center"/>
              <w:rPr>
                <w:ins w:id="1251" w:author="Peter Bugeia" w:date="2014-04-23T12:21:00Z"/>
                <w:sz w:val="16"/>
                <w:szCs w:val="16"/>
                <w:rPrChange w:id="1252" w:author="Peter Bugeia" w:date="2014-04-23T12:59:00Z">
                  <w:rPr>
                    <w:ins w:id="1253" w:author="Peter Bugeia" w:date="2014-04-23T12:21:00Z"/>
                    <w:rFonts w:eastAsiaTheme="minorEastAsia" w:cstheme="minorBidi"/>
                    <w:b/>
                    <w:bCs/>
                    <w:i/>
                    <w:iCs/>
                  </w:rPr>
                </w:rPrChange>
              </w:rPr>
              <w:pPrChange w:id="1254" w:author="Peter Bugeia" w:date="2014-04-23T12:43:00Z">
                <w:pPr>
                  <w:pStyle w:val="iNormal"/>
                  <w:keepNext/>
                  <w:keepLines/>
                  <w:spacing w:after="200" w:line="276" w:lineRule="auto"/>
                  <w:outlineLvl w:val="3"/>
                </w:pPr>
              </w:pPrChange>
            </w:pPr>
            <w:ins w:id="1255" w:author="Peter Bugeia" w:date="2014-04-23T12:52:00Z">
              <w:r w:rsidRPr="003F285B">
                <w:rPr>
                  <w:sz w:val="16"/>
                  <w:szCs w:val="16"/>
                  <w:rPrChange w:id="1256" w:author="Peter Bugeia" w:date="2014-04-23T12:59:00Z">
                    <w:rPr/>
                  </w:rPrChange>
                </w:rPr>
                <w:t>n/a</w:t>
              </w:r>
            </w:ins>
          </w:p>
        </w:tc>
        <w:tc>
          <w:tcPr>
            <w:tcW w:w="718" w:type="dxa"/>
            <w:tcPrChange w:id="1257" w:author="Peter Bugeia" w:date="2014-04-28T10:32:00Z">
              <w:tcPr>
                <w:tcW w:w="860" w:type="dxa"/>
                <w:gridSpan w:val="2"/>
              </w:tcPr>
            </w:tcPrChange>
          </w:tcPr>
          <w:p w14:paraId="253B144D" w14:textId="3BD279D4" w:rsidR="00FA0F11" w:rsidRPr="003F285B" w:rsidRDefault="00F05E8C">
            <w:pPr>
              <w:pStyle w:val="iNormal"/>
              <w:keepNext/>
              <w:keepLines/>
              <w:jc w:val="center"/>
              <w:rPr>
                <w:ins w:id="1258" w:author="Peter Bugeia" w:date="2014-04-23T12:21:00Z"/>
                <w:sz w:val="16"/>
                <w:szCs w:val="16"/>
                <w:rPrChange w:id="1259" w:author="Peter Bugeia" w:date="2014-04-23T12:59:00Z">
                  <w:rPr>
                    <w:ins w:id="1260" w:author="Peter Bugeia" w:date="2014-04-23T12:21:00Z"/>
                    <w:rFonts w:eastAsiaTheme="minorEastAsia" w:cstheme="minorBidi"/>
                    <w:b/>
                    <w:bCs/>
                    <w:i/>
                    <w:iCs/>
                  </w:rPr>
                </w:rPrChange>
              </w:rPr>
              <w:pPrChange w:id="1261" w:author="Peter Bugeia" w:date="2014-04-23T12:43:00Z">
                <w:pPr>
                  <w:pStyle w:val="iNormal"/>
                  <w:keepNext/>
                  <w:keepLines/>
                  <w:spacing w:after="200" w:line="276" w:lineRule="auto"/>
                  <w:outlineLvl w:val="3"/>
                </w:pPr>
              </w:pPrChange>
            </w:pPr>
            <w:ins w:id="1262" w:author="Peter Bugeia" w:date="2014-04-23T12:52:00Z">
              <w:r w:rsidRPr="003F285B">
                <w:rPr>
                  <w:sz w:val="16"/>
                  <w:szCs w:val="16"/>
                  <w:rPrChange w:id="1263" w:author="Peter Bugeia" w:date="2014-04-23T12:59:00Z">
                    <w:rPr/>
                  </w:rPrChange>
                </w:rPr>
                <w:t>n/a</w:t>
              </w:r>
            </w:ins>
          </w:p>
        </w:tc>
        <w:tc>
          <w:tcPr>
            <w:tcW w:w="700" w:type="dxa"/>
            <w:tcPrChange w:id="1264" w:author="Peter Bugeia" w:date="2014-04-28T10:32:00Z">
              <w:tcPr>
                <w:tcW w:w="700" w:type="dxa"/>
              </w:tcPr>
            </w:tcPrChange>
          </w:tcPr>
          <w:p w14:paraId="6686A4BD" w14:textId="1663263E" w:rsidR="00FA0F11" w:rsidRPr="003F285B" w:rsidRDefault="00F05E8C">
            <w:pPr>
              <w:pStyle w:val="iNormal"/>
              <w:keepNext/>
              <w:keepLines/>
              <w:jc w:val="center"/>
              <w:rPr>
                <w:ins w:id="1265" w:author="Peter Bugeia" w:date="2014-04-23T12:21:00Z"/>
                <w:sz w:val="16"/>
                <w:szCs w:val="16"/>
                <w:rPrChange w:id="1266" w:author="Peter Bugeia" w:date="2014-04-23T12:59:00Z">
                  <w:rPr>
                    <w:ins w:id="1267" w:author="Peter Bugeia" w:date="2014-04-23T12:21:00Z"/>
                    <w:rFonts w:eastAsiaTheme="minorEastAsia" w:cstheme="minorBidi"/>
                    <w:b/>
                    <w:bCs/>
                    <w:i/>
                    <w:iCs/>
                  </w:rPr>
                </w:rPrChange>
              </w:rPr>
              <w:pPrChange w:id="1268" w:author="Peter Bugeia" w:date="2014-04-23T12:43:00Z">
                <w:pPr>
                  <w:pStyle w:val="iNormal"/>
                  <w:keepNext/>
                  <w:keepLines/>
                  <w:spacing w:after="200" w:line="276" w:lineRule="auto"/>
                  <w:outlineLvl w:val="3"/>
                </w:pPr>
              </w:pPrChange>
            </w:pPr>
            <w:ins w:id="1269" w:author="Peter Bugeia" w:date="2014-04-23T12:53:00Z">
              <w:r w:rsidRPr="003F285B">
                <w:rPr>
                  <w:rFonts w:ascii="Zapf Dingbats" w:hAnsi="Zapf Dingbats"/>
                  <w:color w:val="000000"/>
                  <w:sz w:val="16"/>
                  <w:szCs w:val="16"/>
                  <w:rPrChange w:id="1270" w:author="Peter Bugeia" w:date="2014-04-23T12:59:00Z">
                    <w:rPr>
                      <w:rFonts w:ascii="Zapf Dingbats" w:hAnsi="Zapf Dingbats"/>
                      <w:color w:val="000000"/>
                    </w:rPr>
                  </w:rPrChange>
                </w:rPr>
                <w:t>✔</w:t>
              </w:r>
            </w:ins>
          </w:p>
        </w:tc>
        <w:tc>
          <w:tcPr>
            <w:tcW w:w="708" w:type="dxa"/>
            <w:tcPrChange w:id="1271" w:author="Peter Bugeia" w:date="2014-04-28T10:32:00Z">
              <w:tcPr>
                <w:tcW w:w="708" w:type="dxa"/>
              </w:tcPr>
            </w:tcPrChange>
          </w:tcPr>
          <w:p w14:paraId="566ACD89" w14:textId="24B8AFA7" w:rsidR="00FA0F11" w:rsidRPr="003F285B" w:rsidRDefault="00F05E8C">
            <w:pPr>
              <w:pStyle w:val="iNormal"/>
              <w:keepNext/>
              <w:keepLines/>
              <w:jc w:val="center"/>
              <w:rPr>
                <w:ins w:id="1272" w:author="Peter Bugeia" w:date="2014-04-23T12:21:00Z"/>
                <w:sz w:val="16"/>
                <w:szCs w:val="16"/>
                <w:rPrChange w:id="1273" w:author="Peter Bugeia" w:date="2014-04-23T12:59:00Z">
                  <w:rPr>
                    <w:ins w:id="1274" w:author="Peter Bugeia" w:date="2014-04-23T12:21:00Z"/>
                    <w:rFonts w:eastAsiaTheme="minorEastAsia" w:cstheme="minorBidi"/>
                    <w:b/>
                    <w:bCs/>
                    <w:i/>
                    <w:iCs/>
                  </w:rPr>
                </w:rPrChange>
              </w:rPr>
              <w:pPrChange w:id="1275" w:author="Peter Bugeia" w:date="2014-04-23T12:43:00Z">
                <w:pPr>
                  <w:pStyle w:val="iNormal"/>
                  <w:keepNext/>
                  <w:keepLines/>
                  <w:spacing w:after="200" w:line="276" w:lineRule="auto"/>
                  <w:outlineLvl w:val="3"/>
                </w:pPr>
              </w:pPrChange>
            </w:pPr>
            <w:ins w:id="1276" w:author="Peter Bugeia" w:date="2014-04-23T12:47:00Z">
              <w:r w:rsidRPr="003F285B">
                <w:rPr>
                  <w:rFonts w:ascii="Zapf Dingbats" w:hAnsi="Zapf Dingbats"/>
                  <w:color w:val="000000"/>
                  <w:sz w:val="16"/>
                  <w:szCs w:val="16"/>
                  <w:rPrChange w:id="1277" w:author="Peter Bugeia" w:date="2014-04-23T12:59:00Z">
                    <w:rPr>
                      <w:rFonts w:ascii="Zapf Dingbats" w:hAnsi="Zapf Dingbats"/>
                      <w:color w:val="000000"/>
                    </w:rPr>
                  </w:rPrChange>
                </w:rPr>
                <w:t>✔</w:t>
              </w:r>
            </w:ins>
          </w:p>
        </w:tc>
      </w:tr>
      <w:tr w:rsidR="000823F8" w14:paraId="553E05BF" w14:textId="77777777" w:rsidTr="000823F8">
        <w:trPr>
          <w:ins w:id="1278" w:author="Peter Bugeia" w:date="2014-04-23T12:21:00Z"/>
        </w:trPr>
        <w:tc>
          <w:tcPr>
            <w:tcW w:w="6283" w:type="dxa"/>
            <w:tcPrChange w:id="1279" w:author="Peter Bugeia" w:date="2014-04-28T10:32:00Z">
              <w:tcPr>
                <w:tcW w:w="5637" w:type="dxa"/>
              </w:tcPr>
            </w:tcPrChange>
          </w:tcPr>
          <w:p w14:paraId="13202A5A" w14:textId="63D60AA5" w:rsidR="00FA0F11" w:rsidRPr="00F84DA7" w:rsidRDefault="004E21FB">
            <w:pPr>
              <w:pStyle w:val="iNormal"/>
              <w:keepNext/>
              <w:keepLines/>
              <w:jc w:val="left"/>
              <w:rPr>
                <w:ins w:id="1280" w:author="Peter Bugeia" w:date="2014-04-23T12:21:00Z"/>
                <w:sz w:val="16"/>
                <w:szCs w:val="16"/>
                <w:rPrChange w:id="1281" w:author="Peter Bugeia" w:date="2014-04-23T12:44:00Z">
                  <w:rPr>
                    <w:ins w:id="1282" w:author="Peter Bugeia" w:date="2014-04-23T12:21:00Z"/>
                    <w:rFonts w:eastAsiaTheme="minorEastAsia" w:cstheme="minorBidi"/>
                    <w:b/>
                    <w:bCs/>
                    <w:i/>
                    <w:iCs/>
                  </w:rPr>
                </w:rPrChange>
              </w:rPr>
              <w:pPrChange w:id="1283" w:author="Peter Bugeia" w:date="2014-04-23T12:43:00Z">
                <w:pPr>
                  <w:pStyle w:val="iNormal"/>
                  <w:keepNext/>
                  <w:keepLines/>
                  <w:spacing w:after="200" w:line="276" w:lineRule="auto"/>
                  <w:outlineLvl w:val="3"/>
                </w:pPr>
              </w:pPrChange>
            </w:pPr>
            <w:ins w:id="1284" w:author="Peter Bugeia" w:date="2014-04-23T12:35:00Z">
              <w:r w:rsidRPr="00F84DA7">
                <w:rPr>
                  <w:b/>
                  <w:sz w:val="16"/>
                  <w:szCs w:val="16"/>
                  <w:rPrChange w:id="1285" w:author="Peter Bugeia" w:date="2014-04-23T12:44:00Z">
                    <w:rPr/>
                  </w:rPrChange>
                </w:rPr>
                <w:t>Non-institutional User</w:t>
              </w:r>
              <w:r w:rsidRPr="00F84DA7">
                <w:rPr>
                  <w:sz w:val="16"/>
                  <w:szCs w:val="16"/>
                  <w:rPrChange w:id="1286" w:author="Peter Bugeia" w:date="2014-04-23T12:44:00Z">
                    <w:rPr/>
                  </w:rPrChange>
                </w:rPr>
                <w:t xml:space="preserve"> </w:t>
              </w:r>
            </w:ins>
            <w:ins w:id="1287" w:author="Peter Bugeia" w:date="2014-04-23T12:36:00Z">
              <w:r w:rsidR="00F84DA7" w:rsidRPr="00F84DA7">
                <w:rPr>
                  <w:sz w:val="16"/>
                  <w:szCs w:val="16"/>
                  <w:rPrChange w:id="1288" w:author="Peter Bugeia" w:date="2014-04-23T12:44:00Z">
                    <w:rPr/>
                  </w:rPrChange>
                </w:rPr>
                <w:t xml:space="preserve">who is </w:t>
              </w:r>
            </w:ins>
            <w:ins w:id="1289" w:author="Peter Bugeia" w:date="2014-04-23T12:35:00Z">
              <w:r w:rsidRPr="00F84DA7">
                <w:rPr>
                  <w:b/>
                  <w:sz w:val="16"/>
                  <w:szCs w:val="16"/>
                  <w:rPrChange w:id="1290" w:author="Peter Bugeia" w:date="2014-04-23T12:44:00Z">
                    <w:rPr/>
                  </w:rPrChange>
                </w:rPr>
                <w:t>not</w:t>
              </w:r>
              <w:r w:rsidR="00F84DA7">
                <w:rPr>
                  <w:sz w:val="16"/>
                  <w:szCs w:val="16"/>
                </w:rPr>
                <w:t xml:space="preserve"> in an </w:t>
              </w:r>
            </w:ins>
            <w:ins w:id="1291" w:author="Peter Bugeia" w:date="2014-04-28T10:31:00Z">
              <w:r w:rsidR="000823F8">
                <w:rPr>
                  <w:sz w:val="16"/>
                  <w:szCs w:val="16"/>
                </w:rPr>
                <w:t xml:space="preserve">active </w:t>
              </w:r>
            </w:ins>
            <w:ins w:id="1292" w:author="Peter Bugeia" w:date="2014-04-23T12:35:00Z">
              <w:r w:rsidR="00F84DA7">
                <w:rPr>
                  <w:sz w:val="16"/>
                  <w:szCs w:val="16"/>
                </w:rPr>
                <w:t>access group assoc.</w:t>
              </w:r>
              <w:r w:rsidRPr="00F84DA7">
                <w:rPr>
                  <w:sz w:val="16"/>
                  <w:szCs w:val="16"/>
                  <w:rPrChange w:id="1293" w:author="Peter Bugeia" w:date="2014-04-23T12:44:00Z">
                    <w:rPr/>
                  </w:rPrChange>
                </w:rPr>
                <w:t xml:space="preserve"> with the file</w:t>
              </w:r>
            </w:ins>
          </w:p>
        </w:tc>
        <w:tc>
          <w:tcPr>
            <w:tcW w:w="629" w:type="dxa"/>
            <w:tcPrChange w:id="1294" w:author="Peter Bugeia" w:date="2014-04-28T10:32:00Z">
              <w:tcPr>
                <w:tcW w:w="708" w:type="dxa"/>
                <w:gridSpan w:val="2"/>
              </w:tcPr>
            </w:tcPrChange>
          </w:tcPr>
          <w:p w14:paraId="54058161" w14:textId="5698A001" w:rsidR="00FA0F11" w:rsidRPr="003F285B" w:rsidRDefault="00F84DA7">
            <w:pPr>
              <w:pStyle w:val="iNormal"/>
              <w:keepNext/>
              <w:keepLines/>
              <w:jc w:val="center"/>
              <w:rPr>
                <w:ins w:id="1295" w:author="Peter Bugeia" w:date="2014-04-23T12:21:00Z"/>
                <w:sz w:val="16"/>
                <w:szCs w:val="16"/>
                <w:rPrChange w:id="1296" w:author="Peter Bugeia" w:date="2014-04-23T12:59:00Z">
                  <w:rPr>
                    <w:ins w:id="1297" w:author="Peter Bugeia" w:date="2014-04-23T12:21:00Z"/>
                    <w:rFonts w:eastAsiaTheme="minorEastAsia" w:cstheme="minorBidi"/>
                    <w:b/>
                    <w:bCs/>
                    <w:i/>
                    <w:iCs/>
                  </w:rPr>
                </w:rPrChange>
              </w:rPr>
              <w:pPrChange w:id="1298" w:author="Peter Bugeia" w:date="2014-04-23T12:43:00Z">
                <w:pPr>
                  <w:pStyle w:val="iNormal"/>
                  <w:keepNext/>
                  <w:keepLines/>
                  <w:spacing w:after="200" w:line="276" w:lineRule="auto"/>
                  <w:outlineLvl w:val="3"/>
                </w:pPr>
              </w:pPrChange>
            </w:pPr>
            <w:ins w:id="1299" w:author="Peter Bugeia" w:date="2014-04-23T12:38:00Z">
              <w:r w:rsidRPr="003F285B">
                <w:rPr>
                  <w:rFonts w:ascii="Zapf Dingbats" w:hAnsi="Zapf Dingbats"/>
                  <w:color w:val="000000"/>
                  <w:sz w:val="16"/>
                  <w:szCs w:val="16"/>
                  <w:rPrChange w:id="1300" w:author="Peter Bugeia" w:date="2014-04-23T12:59:00Z">
                    <w:rPr>
                      <w:rFonts w:ascii="Zapf Dingbats" w:hAnsi="Zapf Dingbats"/>
                      <w:color w:val="000000"/>
                    </w:rPr>
                  </w:rPrChange>
                </w:rPr>
                <w:t>✔</w:t>
              </w:r>
            </w:ins>
          </w:p>
        </w:tc>
        <w:tc>
          <w:tcPr>
            <w:tcW w:w="709" w:type="dxa"/>
            <w:tcPrChange w:id="1301" w:author="Peter Bugeia" w:date="2014-04-28T10:32:00Z">
              <w:tcPr>
                <w:tcW w:w="1134" w:type="dxa"/>
                <w:gridSpan w:val="2"/>
              </w:tcPr>
            </w:tcPrChange>
          </w:tcPr>
          <w:p w14:paraId="72415966" w14:textId="3D4984B4" w:rsidR="00FA0F11" w:rsidRPr="003F285B" w:rsidRDefault="00F05E8C">
            <w:pPr>
              <w:pStyle w:val="iNormal"/>
              <w:keepNext/>
              <w:keepLines/>
              <w:jc w:val="center"/>
              <w:rPr>
                <w:ins w:id="1302" w:author="Peter Bugeia" w:date="2014-04-23T12:21:00Z"/>
                <w:sz w:val="16"/>
                <w:szCs w:val="16"/>
                <w:rPrChange w:id="1303" w:author="Peter Bugeia" w:date="2014-04-23T12:59:00Z">
                  <w:rPr>
                    <w:ins w:id="1304" w:author="Peter Bugeia" w:date="2014-04-23T12:21:00Z"/>
                    <w:rFonts w:eastAsiaTheme="minorEastAsia" w:cstheme="minorBidi"/>
                    <w:b/>
                    <w:bCs/>
                    <w:i/>
                    <w:iCs/>
                  </w:rPr>
                </w:rPrChange>
              </w:rPr>
              <w:pPrChange w:id="1305" w:author="Peter Bugeia" w:date="2014-04-23T12:43:00Z">
                <w:pPr>
                  <w:pStyle w:val="iNormal"/>
                  <w:keepNext/>
                  <w:keepLines/>
                  <w:spacing w:after="200" w:line="276" w:lineRule="auto"/>
                  <w:outlineLvl w:val="3"/>
                </w:pPr>
              </w:pPrChange>
            </w:pPr>
            <w:ins w:id="1306" w:author="Peter Bugeia" w:date="2014-04-23T12:46:00Z">
              <w:r w:rsidRPr="003F285B">
                <w:rPr>
                  <w:rFonts w:ascii="Zapf Dingbats" w:hAnsi="Zapf Dingbats"/>
                  <w:sz w:val="16"/>
                  <w:szCs w:val="16"/>
                  <w:rPrChange w:id="1307" w:author="Peter Bugeia" w:date="2014-04-23T12:59:00Z">
                    <w:rPr>
                      <w:rFonts w:ascii="Zapf Dingbats" w:hAnsi="Zapf Dingbats"/>
                    </w:rPr>
                  </w:rPrChange>
                </w:rPr>
                <w:t>✗</w:t>
              </w:r>
            </w:ins>
          </w:p>
        </w:tc>
        <w:tc>
          <w:tcPr>
            <w:tcW w:w="718" w:type="dxa"/>
            <w:tcPrChange w:id="1308" w:author="Peter Bugeia" w:date="2014-04-28T10:32:00Z">
              <w:tcPr>
                <w:tcW w:w="860" w:type="dxa"/>
                <w:gridSpan w:val="2"/>
              </w:tcPr>
            </w:tcPrChange>
          </w:tcPr>
          <w:p w14:paraId="500FA53A" w14:textId="5DE88A95" w:rsidR="00FA0F11" w:rsidRPr="003F285B" w:rsidRDefault="00F05E8C">
            <w:pPr>
              <w:pStyle w:val="iNormal"/>
              <w:keepNext/>
              <w:keepLines/>
              <w:jc w:val="center"/>
              <w:rPr>
                <w:ins w:id="1309" w:author="Peter Bugeia" w:date="2014-04-23T12:21:00Z"/>
                <w:sz w:val="16"/>
                <w:szCs w:val="16"/>
                <w:rPrChange w:id="1310" w:author="Peter Bugeia" w:date="2014-04-23T12:59:00Z">
                  <w:rPr>
                    <w:ins w:id="1311" w:author="Peter Bugeia" w:date="2014-04-23T12:21:00Z"/>
                    <w:rFonts w:eastAsiaTheme="minorEastAsia" w:cstheme="minorBidi"/>
                    <w:b/>
                    <w:bCs/>
                    <w:i/>
                    <w:iCs/>
                  </w:rPr>
                </w:rPrChange>
              </w:rPr>
              <w:pPrChange w:id="1312" w:author="Peter Bugeia" w:date="2014-04-23T12:43:00Z">
                <w:pPr>
                  <w:pStyle w:val="iNormal"/>
                  <w:keepNext/>
                  <w:keepLines/>
                  <w:spacing w:after="200" w:line="276" w:lineRule="auto"/>
                  <w:outlineLvl w:val="3"/>
                </w:pPr>
              </w:pPrChange>
            </w:pPr>
            <w:ins w:id="1313" w:author="Peter Bugeia" w:date="2014-04-23T12:48:00Z">
              <w:r w:rsidRPr="003F285B">
                <w:rPr>
                  <w:rFonts w:ascii="Zapf Dingbats" w:hAnsi="Zapf Dingbats"/>
                  <w:sz w:val="16"/>
                  <w:szCs w:val="16"/>
                  <w:rPrChange w:id="1314" w:author="Peter Bugeia" w:date="2014-04-23T12:59:00Z">
                    <w:rPr>
                      <w:rFonts w:ascii="Zapf Dingbats" w:hAnsi="Zapf Dingbats"/>
                    </w:rPr>
                  </w:rPrChange>
                </w:rPr>
                <w:t>✗</w:t>
              </w:r>
            </w:ins>
          </w:p>
        </w:tc>
        <w:tc>
          <w:tcPr>
            <w:tcW w:w="700" w:type="dxa"/>
            <w:tcPrChange w:id="1315" w:author="Peter Bugeia" w:date="2014-04-28T10:32:00Z">
              <w:tcPr>
                <w:tcW w:w="700" w:type="dxa"/>
              </w:tcPr>
            </w:tcPrChange>
          </w:tcPr>
          <w:p w14:paraId="03426FA0" w14:textId="0EB073AF" w:rsidR="00FA0F11" w:rsidRPr="003F285B" w:rsidRDefault="00F05E8C">
            <w:pPr>
              <w:pStyle w:val="iNormal"/>
              <w:keepNext/>
              <w:keepLines/>
              <w:jc w:val="center"/>
              <w:rPr>
                <w:ins w:id="1316" w:author="Peter Bugeia" w:date="2014-04-23T12:21:00Z"/>
                <w:sz w:val="16"/>
                <w:szCs w:val="16"/>
                <w:rPrChange w:id="1317" w:author="Peter Bugeia" w:date="2014-04-23T12:59:00Z">
                  <w:rPr>
                    <w:ins w:id="1318" w:author="Peter Bugeia" w:date="2014-04-23T12:21:00Z"/>
                    <w:rFonts w:eastAsiaTheme="minorEastAsia" w:cstheme="minorBidi"/>
                    <w:b/>
                    <w:bCs/>
                    <w:i/>
                    <w:iCs/>
                  </w:rPr>
                </w:rPrChange>
              </w:rPr>
              <w:pPrChange w:id="1319" w:author="Peter Bugeia" w:date="2014-04-23T12:43:00Z">
                <w:pPr>
                  <w:pStyle w:val="iNormal"/>
                  <w:keepNext/>
                  <w:keepLines/>
                  <w:spacing w:after="200" w:line="276" w:lineRule="auto"/>
                  <w:outlineLvl w:val="3"/>
                </w:pPr>
              </w:pPrChange>
            </w:pPr>
            <w:ins w:id="1320" w:author="Peter Bugeia" w:date="2014-04-23T12:48:00Z">
              <w:r w:rsidRPr="003F285B">
                <w:rPr>
                  <w:rFonts w:ascii="Zapf Dingbats" w:hAnsi="Zapf Dingbats"/>
                  <w:sz w:val="16"/>
                  <w:szCs w:val="16"/>
                  <w:rPrChange w:id="1321" w:author="Peter Bugeia" w:date="2014-04-23T12:59:00Z">
                    <w:rPr>
                      <w:rFonts w:ascii="Zapf Dingbats" w:hAnsi="Zapf Dingbats"/>
                    </w:rPr>
                  </w:rPrChange>
                </w:rPr>
                <w:t>✗</w:t>
              </w:r>
            </w:ins>
          </w:p>
        </w:tc>
        <w:tc>
          <w:tcPr>
            <w:tcW w:w="708" w:type="dxa"/>
            <w:tcPrChange w:id="1322" w:author="Peter Bugeia" w:date="2014-04-28T10:32:00Z">
              <w:tcPr>
                <w:tcW w:w="708" w:type="dxa"/>
              </w:tcPr>
            </w:tcPrChange>
          </w:tcPr>
          <w:p w14:paraId="26C10087" w14:textId="2AA07034" w:rsidR="00FA0F11" w:rsidRPr="003F285B" w:rsidRDefault="002A63B5">
            <w:pPr>
              <w:pStyle w:val="iNormal"/>
              <w:keepNext/>
              <w:keepLines/>
              <w:jc w:val="center"/>
              <w:rPr>
                <w:ins w:id="1323" w:author="Peter Bugeia" w:date="2014-04-23T12:21:00Z"/>
                <w:sz w:val="16"/>
                <w:szCs w:val="16"/>
                <w:rPrChange w:id="1324" w:author="Peter Bugeia" w:date="2014-04-23T12:59:00Z">
                  <w:rPr>
                    <w:ins w:id="1325" w:author="Peter Bugeia" w:date="2014-04-23T12:21:00Z"/>
                    <w:rFonts w:eastAsiaTheme="minorEastAsia" w:cstheme="minorBidi"/>
                    <w:b/>
                    <w:bCs/>
                    <w:i/>
                    <w:iCs/>
                  </w:rPr>
                </w:rPrChange>
              </w:rPr>
              <w:pPrChange w:id="1326" w:author="Peter Bugeia" w:date="2014-04-23T12:43:00Z">
                <w:pPr>
                  <w:pStyle w:val="iNormal"/>
                  <w:keepNext/>
                  <w:keepLines/>
                  <w:spacing w:after="200" w:line="276" w:lineRule="auto"/>
                  <w:outlineLvl w:val="3"/>
                </w:pPr>
              </w:pPrChange>
            </w:pPr>
            <w:ins w:id="1327" w:author="Peter Bugeia" w:date="2014-04-23T12:55:00Z">
              <w:r w:rsidRPr="003F285B">
                <w:rPr>
                  <w:rFonts w:ascii="Zapf Dingbats" w:hAnsi="Zapf Dingbats"/>
                  <w:sz w:val="16"/>
                  <w:szCs w:val="16"/>
                  <w:rPrChange w:id="1328" w:author="Peter Bugeia" w:date="2014-04-23T12:59:00Z">
                    <w:rPr>
                      <w:rFonts w:ascii="Zapf Dingbats" w:hAnsi="Zapf Dingbats"/>
                    </w:rPr>
                  </w:rPrChange>
                </w:rPr>
                <w:t>✗</w:t>
              </w:r>
            </w:ins>
          </w:p>
        </w:tc>
      </w:tr>
      <w:tr w:rsidR="000823F8" w14:paraId="02FD9EE7" w14:textId="77777777" w:rsidTr="000823F8">
        <w:trPr>
          <w:ins w:id="1329" w:author="Peter Bugeia" w:date="2014-04-23T12:21:00Z"/>
        </w:trPr>
        <w:tc>
          <w:tcPr>
            <w:tcW w:w="6283" w:type="dxa"/>
            <w:tcPrChange w:id="1330" w:author="Peter Bugeia" w:date="2014-04-28T10:32:00Z">
              <w:tcPr>
                <w:tcW w:w="5637" w:type="dxa"/>
              </w:tcPr>
            </w:tcPrChange>
          </w:tcPr>
          <w:p w14:paraId="476F64E6" w14:textId="6F90AC16" w:rsidR="00FA0F11" w:rsidRPr="00F84DA7" w:rsidRDefault="004E21FB">
            <w:pPr>
              <w:pStyle w:val="iNormal"/>
              <w:jc w:val="left"/>
              <w:rPr>
                <w:ins w:id="1331" w:author="Peter Bugeia" w:date="2014-04-23T12:21:00Z"/>
                <w:sz w:val="16"/>
                <w:szCs w:val="16"/>
                <w:rPrChange w:id="1332" w:author="Peter Bugeia" w:date="2014-04-23T12:44:00Z">
                  <w:rPr>
                    <w:ins w:id="1333" w:author="Peter Bugeia" w:date="2014-04-23T12:21:00Z"/>
                    <w:rFonts w:eastAsiaTheme="minorEastAsia" w:cstheme="minorBidi"/>
                    <w:b/>
                    <w:bCs/>
                    <w:i/>
                    <w:iCs/>
                  </w:rPr>
                </w:rPrChange>
              </w:rPr>
              <w:pPrChange w:id="1334" w:author="Peter Bugeia" w:date="2014-04-23T12:35:00Z">
                <w:pPr>
                  <w:pStyle w:val="iNormal"/>
                  <w:keepNext/>
                  <w:keepLines/>
                  <w:spacing w:after="200" w:line="276" w:lineRule="auto"/>
                  <w:outlineLvl w:val="3"/>
                </w:pPr>
              </w:pPrChange>
            </w:pPr>
            <w:ins w:id="1335" w:author="Peter Bugeia" w:date="2014-04-23T12:35:00Z">
              <w:r w:rsidRPr="00F84DA7">
                <w:rPr>
                  <w:b/>
                  <w:sz w:val="16"/>
                  <w:szCs w:val="16"/>
                  <w:rPrChange w:id="1336" w:author="Peter Bugeia" w:date="2014-04-23T12:44:00Z">
                    <w:rPr/>
                  </w:rPrChange>
                </w:rPr>
                <w:t>Non-institutional User</w:t>
              </w:r>
              <w:r w:rsidRPr="00F84DA7">
                <w:rPr>
                  <w:sz w:val="16"/>
                  <w:szCs w:val="16"/>
                  <w:rPrChange w:id="1337" w:author="Peter Bugeia" w:date="2014-04-23T12:44:00Z">
                    <w:rPr/>
                  </w:rPrChange>
                </w:rPr>
                <w:t xml:space="preserve"> w</w:t>
              </w:r>
              <w:r w:rsidR="00F84DA7">
                <w:rPr>
                  <w:sz w:val="16"/>
                  <w:szCs w:val="16"/>
                </w:rPr>
                <w:t xml:space="preserve">ho is </w:t>
              </w:r>
            </w:ins>
            <w:ins w:id="1338" w:author="Peter Bugeia" w:date="2014-04-28T10:32:00Z">
              <w:r w:rsidR="000823F8">
                <w:rPr>
                  <w:sz w:val="16"/>
                  <w:szCs w:val="16"/>
                </w:rPr>
                <w:t xml:space="preserve">in </w:t>
              </w:r>
            </w:ins>
            <w:ins w:id="1339" w:author="Peter Bugeia" w:date="2014-04-23T12:35:00Z">
              <w:r w:rsidR="00F84DA7">
                <w:rPr>
                  <w:sz w:val="16"/>
                  <w:szCs w:val="16"/>
                </w:rPr>
                <w:t xml:space="preserve">an </w:t>
              </w:r>
            </w:ins>
            <w:ins w:id="1340" w:author="Peter Bugeia" w:date="2014-04-28T10:32:00Z">
              <w:r w:rsidR="000823F8">
                <w:rPr>
                  <w:sz w:val="16"/>
                  <w:szCs w:val="16"/>
                </w:rPr>
                <w:t xml:space="preserve">active </w:t>
              </w:r>
            </w:ins>
            <w:ins w:id="1341" w:author="Peter Bugeia" w:date="2014-04-23T12:35:00Z">
              <w:r w:rsidR="00F84DA7">
                <w:rPr>
                  <w:sz w:val="16"/>
                  <w:szCs w:val="16"/>
                </w:rPr>
                <w:t>access group assoc.</w:t>
              </w:r>
              <w:r w:rsidRPr="00F84DA7">
                <w:rPr>
                  <w:sz w:val="16"/>
                  <w:szCs w:val="16"/>
                  <w:rPrChange w:id="1342" w:author="Peter Bugeia" w:date="2014-04-23T12:44:00Z">
                    <w:rPr/>
                  </w:rPrChange>
                </w:rPr>
                <w:t xml:space="preserve"> with the file</w:t>
              </w:r>
            </w:ins>
          </w:p>
        </w:tc>
        <w:tc>
          <w:tcPr>
            <w:tcW w:w="629" w:type="dxa"/>
            <w:tcPrChange w:id="1343" w:author="Peter Bugeia" w:date="2014-04-28T10:32:00Z">
              <w:tcPr>
                <w:tcW w:w="708" w:type="dxa"/>
                <w:gridSpan w:val="2"/>
              </w:tcPr>
            </w:tcPrChange>
          </w:tcPr>
          <w:p w14:paraId="177EB6B4" w14:textId="50738E64" w:rsidR="00FA0F11" w:rsidRPr="003F285B" w:rsidRDefault="00F84DA7">
            <w:pPr>
              <w:pStyle w:val="iNormal"/>
              <w:jc w:val="center"/>
              <w:rPr>
                <w:ins w:id="1344" w:author="Peter Bugeia" w:date="2014-04-23T12:21:00Z"/>
                <w:sz w:val="16"/>
                <w:szCs w:val="16"/>
                <w:rPrChange w:id="1345" w:author="Peter Bugeia" w:date="2014-04-23T12:59:00Z">
                  <w:rPr>
                    <w:ins w:id="1346" w:author="Peter Bugeia" w:date="2014-04-23T12:21:00Z"/>
                    <w:rFonts w:eastAsiaTheme="minorEastAsia" w:cstheme="minorBidi"/>
                    <w:b/>
                    <w:bCs/>
                    <w:i/>
                    <w:iCs/>
                  </w:rPr>
                </w:rPrChange>
              </w:rPr>
              <w:pPrChange w:id="1347" w:author="Peter Bugeia" w:date="2014-04-23T12:29:00Z">
                <w:pPr>
                  <w:pStyle w:val="iNormal"/>
                  <w:keepNext/>
                  <w:keepLines/>
                  <w:spacing w:after="200" w:line="276" w:lineRule="auto"/>
                  <w:outlineLvl w:val="3"/>
                </w:pPr>
              </w:pPrChange>
            </w:pPr>
            <w:ins w:id="1348" w:author="Peter Bugeia" w:date="2014-04-23T12:38:00Z">
              <w:r w:rsidRPr="003F285B">
                <w:rPr>
                  <w:rFonts w:ascii="Zapf Dingbats" w:hAnsi="Zapf Dingbats"/>
                  <w:color w:val="000000"/>
                  <w:sz w:val="16"/>
                  <w:szCs w:val="16"/>
                  <w:rPrChange w:id="1349" w:author="Peter Bugeia" w:date="2014-04-23T12:59:00Z">
                    <w:rPr>
                      <w:rFonts w:ascii="Zapf Dingbats" w:hAnsi="Zapf Dingbats"/>
                      <w:color w:val="000000"/>
                    </w:rPr>
                  </w:rPrChange>
                </w:rPr>
                <w:t>✔</w:t>
              </w:r>
            </w:ins>
          </w:p>
        </w:tc>
        <w:tc>
          <w:tcPr>
            <w:tcW w:w="709" w:type="dxa"/>
            <w:tcPrChange w:id="1350" w:author="Peter Bugeia" w:date="2014-04-28T10:32:00Z">
              <w:tcPr>
                <w:tcW w:w="1134" w:type="dxa"/>
                <w:gridSpan w:val="2"/>
              </w:tcPr>
            </w:tcPrChange>
          </w:tcPr>
          <w:p w14:paraId="7333E77C" w14:textId="419FB823" w:rsidR="00FA0F11" w:rsidRPr="003F285B" w:rsidRDefault="00F05E8C">
            <w:pPr>
              <w:pStyle w:val="iNormal"/>
              <w:jc w:val="center"/>
              <w:rPr>
                <w:ins w:id="1351" w:author="Peter Bugeia" w:date="2014-04-23T12:21:00Z"/>
                <w:sz w:val="16"/>
                <w:szCs w:val="16"/>
                <w:rPrChange w:id="1352" w:author="Peter Bugeia" w:date="2014-04-23T12:59:00Z">
                  <w:rPr>
                    <w:ins w:id="1353" w:author="Peter Bugeia" w:date="2014-04-23T12:21:00Z"/>
                    <w:rFonts w:eastAsiaTheme="minorEastAsia" w:cstheme="minorBidi"/>
                    <w:b/>
                    <w:bCs/>
                    <w:i/>
                    <w:iCs/>
                  </w:rPr>
                </w:rPrChange>
              </w:rPr>
              <w:pPrChange w:id="1354" w:author="Peter Bugeia" w:date="2014-04-23T12:29:00Z">
                <w:pPr>
                  <w:pStyle w:val="iNormal"/>
                  <w:keepNext/>
                  <w:keepLines/>
                  <w:spacing w:after="200" w:line="276" w:lineRule="auto"/>
                  <w:outlineLvl w:val="3"/>
                </w:pPr>
              </w:pPrChange>
            </w:pPr>
            <w:ins w:id="1355" w:author="Peter Bugeia" w:date="2014-04-23T12:51:00Z">
              <w:r w:rsidRPr="003F285B">
                <w:rPr>
                  <w:sz w:val="16"/>
                  <w:szCs w:val="16"/>
                  <w:rPrChange w:id="1356" w:author="Peter Bugeia" w:date="2014-04-23T12:59:00Z">
                    <w:rPr/>
                  </w:rPrChange>
                </w:rPr>
                <w:t>n/a</w:t>
              </w:r>
            </w:ins>
          </w:p>
        </w:tc>
        <w:tc>
          <w:tcPr>
            <w:tcW w:w="718" w:type="dxa"/>
            <w:tcPrChange w:id="1357" w:author="Peter Bugeia" w:date="2014-04-28T10:32:00Z">
              <w:tcPr>
                <w:tcW w:w="860" w:type="dxa"/>
                <w:gridSpan w:val="2"/>
              </w:tcPr>
            </w:tcPrChange>
          </w:tcPr>
          <w:p w14:paraId="294486EB" w14:textId="4933E685" w:rsidR="00FA0F11" w:rsidRPr="003F285B" w:rsidRDefault="00F05E8C">
            <w:pPr>
              <w:pStyle w:val="iNormal"/>
              <w:jc w:val="center"/>
              <w:rPr>
                <w:ins w:id="1358" w:author="Peter Bugeia" w:date="2014-04-23T12:21:00Z"/>
                <w:sz w:val="16"/>
                <w:szCs w:val="16"/>
                <w:rPrChange w:id="1359" w:author="Peter Bugeia" w:date="2014-04-23T12:59:00Z">
                  <w:rPr>
                    <w:ins w:id="1360" w:author="Peter Bugeia" w:date="2014-04-23T12:21:00Z"/>
                    <w:rFonts w:eastAsiaTheme="minorEastAsia" w:cstheme="minorBidi"/>
                    <w:b/>
                    <w:bCs/>
                    <w:i/>
                    <w:iCs/>
                  </w:rPr>
                </w:rPrChange>
              </w:rPr>
              <w:pPrChange w:id="1361" w:author="Peter Bugeia" w:date="2014-04-23T12:29:00Z">
                <w:pPr>
                  <w:pStyle w:val="iNormal"/>
                  <w:keepNext/>
                  <w:keepLines/>
                  <w:spacing w:after="200" w:line="276" w:lineRule="auto"/>
                  <w:outlineLvl w:val="3"/>
                </w:pPr>
              </w:pPrChange>
            </w:pPr>
            <w:ins w:id="1362" w:author="Peter Bugeia" w:date="2014-04-23T12:51:00Z">
              <w:r w:rsidRPr="003F285B">
                <w:rPr>
                  <w:sz w:val="16"/>
                  <w:szCs w:val="16"/>
                  <w:rPrChange w:id="1363" w:author="Peter Bugeia" w:date="2014-04-23T12:59:00Z">
                    <w:rPr/>
                  </w:rPrChange>
                </w:rPr>
                <w:t>n/a</w:t>
              </w:r>
            </w:ins>
          </w:p>
        </w:tc>
        <w:tc>
          <w:tcPr>
            <w:tcW w:w="700" w:type="dxa"/>
            <w:tcPrChange w:id="1364" w:author="Peter Bugeia" w:date="2014-04-28T10:32:00Z">
              <w:tcPr>
                <w:tcW w:w="700" w:type="dxa"/>
              </w:tcPr>
            </w:tcPrChange>
          </w:tcPr>
          <w:p w14:paraId="44F8BD69" w14:textId="704B6824" w:rsidR="00FA0F11" w:rsidRPr="003F285B" w:rsidRDefault="00F05E8C">
            <w:pPr>
              <w:pStyle w:val="iNormal"/>
              <w:jc w:val="center"/>
              <w:rPr>
                <w:ins w:id="1365" w:author="Peter Bugeia" w:date="2014-04-23T12:21:00Z"/>
                <w:sz w:val="16"/>
                <w:szCs w:val="16"/>
                <w:rPrChange w:id="1366" w:author="Peter Bugeia" w:date="2014-04-23T12:59:00Z">
                  <w:rPr>
                    <w:ins w:id="1367" w:author="Peter Bugeia" w:date="2014-04-23T12:21:00Z"/>
                    <w:rFonts w:eastAsiaTheme="minorEastAsia" w:cstheme="minorBidi"/>
                    <w:b/>
                    <w:bCs/>
                    <w:i/>
                    <w:iCs/>
                  </w:rPr>
                </w:rPrChange>
              </w:rPr>
              <w:pPrChange w:id="1368" w:author="Peter Bugeia" w:date="2014-04-23T12:29:00Z">
                <w:pPr>
                  <w:pStyle w:val="iNormal"/>
                  <w:keepNext/>
                  <w:keepLines/>
                  <w:spacing w:after="200" w:line="276" w:lineRule="auto"/>
                  <w:outlineLvl w:val="3"/>
                </w:pPr>
              </w:pPrChange>
            </w:pPr>
            <w:ins w:id="1369" w:author="Peter Bugeia" w:date="2014-04-23T12:48:00Z">
              <w:r w:rsidRPr="003F285B">
                <w:rPr>
                  <w:rFonts w:ascii="Zapf Dingbats" w:hAnsi="Zapf Dingbats"/>
                  <w:color w:val="000000"/>
                  <w:sz w:val="16"/>
                  <w:szCs w:val="16"/>
                  <w:rPrChange w:id="1370" w:author="Peter Bugeia" w:date="2014-04-23T12:59:00Z">
                    <w:rPr>
                      <w:rFonts w:ascii="Zapf Dingbats" w:hAnsi="Zapf Dingbats"/>
                      <w:color w:val="000000"/>
                    </w:rPr>
                  </w:rPrChange>
                </w:rPr>
                <w:t>✔</w:t>
              </w:r>
            </w:ins>
          </w:p>
        </w:tc>
        <w:tc>
          <w:tcPr>
            <w:tcW w:w="708" w:type="dxa"/>
            <w:tcPrChange w:id="1371" w:author="Peter Bugeia" w:date="2014-04-28T10:32:00Z">
              <w:tcPr>
                <w:tcW w:w="708" w:type="dxa"/>
              </w:tcPr>
            </w:tcPrChange>
          </w:tcPr>
          <w:p w14:paraId="15874F65" w14:textId="4CE7EE5A" w:rsidR="00FA0F11" w:rsidRPr="003F285B" w:rsidRDefault="00F05E8C">
            <w:pPr>
              <w:pStyle w:val="iNormal"/>
              <w:jc w:val="center"/>
              <w:rPr>
                <w:ins w:id="1372" w:author="Peter Bugeia" w:date="2014-04-23T12:21:00Z"/>
                <w:sz w:val="16"/>
                <w:szCs w:val="16"/>
                <w:rPrChange w:id="1373" w:author="Peter Bugeia" w:date="2014-04-23T12:59:00Z">
                  <w:rPr>
                    <w:ins w:id="1374" w:author="Peter Bugeia" w:date="2014-04-23T12:21:00Z"/>
                    <w:rFonts w:eastAsiaTheme="minorEastAsia" w:cstheme="minorBidi"/>
                    <w:b/>
                    <w:bCs/>
                    <w:i/>
                    <w:iCs/>
                  </w:rPr>
                </w:rPrChange>
              </w:rPr>
              <w:pPrChange w:id="1375" w:author="Peter Bugeia" w:date="2014-04-23T12:29:00Z">
                <w:pPr>
                  <w:pStyle w:val="iNormal"/>
                  <w:keepNext/>
                  <w:keepLines/>
                  <w:spacing w:after="200" w:line="276" w:lineRule="auto"/>
                  <w:outlineLvl w:val="3"/>
                </w:pPr>
              </w:pPrChange>
            </w:pPr>
            <w:ins w:id="1376" w:author="Peter Bugeia" w:date="2014-04-23T12:54:00Z">
              <w:r w:rsidRPr="003F285B">
                <w:rPr>
                  <w:rFonts w:ascii="Zapf Dingbats" w:hAnsi="Zapf Dingbats"/>
                  <w:color w:val="000000"/>
                  <w:sz w:val="16"/>
                  <w:szCs w:val="16"/>
                  <w:rPrChange w:id="1377" w:author="Peter Bugeia" w:date="2014-04-23T12:59:00Z">
                    <w:rPr>
                      <w:rFonts w:ascii="Zapf Dingbats" w:hAnsi="Zapf Dingbats"/>
                      <w:color w:val="000000"/>
                    </w:rPr>
                  </w:rPrChange>
                </w:rPr>
                <w:t>✔</w:t>
              </w:r>
            </w:ins>
          </w:p>
        </w:tc>
      </w:tr>
    </w:tbl>
    <w:p w14:paraId="4FE3A88D" w14:textId="075C08D8" w:rsidR="00C84273" w:rsidRPr="004666F7" w:rsidRDefault="003D73D6">
      <w:pPr>
        <w:pStyle w:val="iNormal"/>
        <w:jc w:val="center"/>
        <w:rPr>
          <w:ins w:id="1378" w:author="Peter Bugeia" w:date="2014-04-23T10:41:00Z"/>
        </w:rPr>
        <w:pPrChange w:id="1379" w:author="Peter Bugeia" w:date="2014-04-23T16:03:00Z">
          <w:pPr>
            <w:pStyle w:val="iHeading3"/>
          </w:pPr>
        </w:pPrChange>
      </w:pPr>
      <w:ins w:id="1380" w:author="Peter Bugeia" w:date="2014-04-23T16:03:00Z">
        <w:r>
          <w:t>Access Control User Permissions</w:t>
        </w:r>
      </w:ins>
      <w:ins w:id="1381" w:author="Peter Bugeia" w:date="2014-04-23T16:32:00Z">
        <w:r w:rsidR="00D92CAD">
          <w:t xml:space="preserve"> </w:t>
        </w:r>
      </w:ins>
      <w:ins w:id="1382" w:author="Peter Bugeia" w:date="2014-04-23T16:03:00Z">
        <w:r>
          <w:t>Table</w:t>
        </w:r>
      </w:ins>
    </w:p>
    <w:p w14:paraId="7F90F983" w14:textId="77777777" w:rsidR="00865706" w:rsidRDefault="00865706" w:rsidP="00422C63">
      <w:pPr>
        <w:pStyle w:val="iHeading3"/>
      </w:pPr>
      <w:bookmarkStart w:id="1383" w:name="_Toc260576740"/>
      <w:r>
        <w:t>File Relationships</w:t>
      </w:r>
      <w:bookmarkEnd w:id="640"/>
      <w:bookmarkEnd w:id="1383"/>
    </w:p>
    <w:p w14:paraId="77C121F4" w14:textId="77777777"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14:paraId="47408826" w14:textId="77777777"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14:paraId="11B3F30C" w14:textId="77777777" w:rsidR="00200AC4" w:rsidRDefault="00200AC4" w:rsidP="0094399D">
      <w:pPr>
        <w:pStyle w:val="iNormal"/>
      </w:pPr>
      <w:r>
        <w:t xml:space="preserve">There is no restriction on the number of Parents or Children that any </w:t>
      </w:r>
      <w:r w:rsidR="00415DC9">
        <w:t>Data File</w:t>
      </w:r>
      <w:r>
        <w:t xml:space="preserve"> can have.</w:t>
      </w:r>
    </w:p>
    <w:p w14:paraId="3F7FD3A6" w14:textId="77777777"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14:paraId="25E75B4D" w14:textId="77777777"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14:paraId="37A66434" w14:textId="77777777"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14:paraId="055EE075" w14:textId="77777777"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r w:rsidR="00C23447">
        <w:fldChar w:fldCharType="begin"/>
      </w:r>
      <w:r w:rsidR="00C23447">
        <w:instrText xml:space="preserve"> REF _Ref351648922 \r \h  \* MERGEFORMAT </w:instrText>
      </w:r>
      <w:r w:rsidR="00C23447">
        <w:fldChar w:fldCharType="separate"/>
      </w:r>
      <w:r w:rsidR="00443106">
        <w:t>9</w:t>
      </w:r>
      <w:r w:rsidR="00C23447">
        <w:fldChar w:fldCharType="end"/>
      </w:r>
      <w:r w:rsidR="00200AC4" w:rsidRPr="00E91F72">
        <w:t xml:space="preserve"> </w:t>
      </w:r>
      <w:r w:rsidR="00C23447">
        <w:fldChar w:fldCharType="begin"/>
      </w:r>
      <w:r w:rsidR="00C23447">
        <w:instrText xml:space="preserve"> REF _Ref351648922 \h  \* MERGEFORMAT </w:instrText>
      </w:r>
      <w:r w:rsidR="00C23447">
        <w:fldChar w:fldCharType="separate"/>
      </w:r>
      <w:r w:rsidR="00443106" w:rsidRPr="00443106">
        <w:rPr>
          <w:rStyle w:val="CrossReference"/>
        </w:rPr>
        <w:t>Publishing Your Data</w:t>
      </w:r>
      <w:r w:rsidR="00C23447">
        <w:fldChar w:fldCharType="end"/>
      </w:r>
      <w:r w:rsidR="00200AC4">
        <w:t xml:space="preserve"> for more information on creating Packages.</w:t>
      </w:r>
    </w:p>
    <w:p w14:paraId="23D59982" w14:textId="558A07AD"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w:t>
      </w:r>
      <w:ins w:id="1384" w:author="Peter Bugeia" w:date="2014-04-24T11:43:00Z">
        <w:r w:rsidR="00B73871">
          <w:t xml:space="preserve">those </w:t>
        </w:r>
      </w:ins>
      <w:r w:rsidR="0033682C">
        <w:t xml:space="preserve">files which are derived in some manner from another </w:t>
      </w:r>
      <w:r w:rsidR="00415DC9">
        <w:t>Data File</w:t>
      </w:r>
      <w:r w:rsidR="0033682C">
        <w:t>.</w:t>
      </w:r>
      <w:r>
        <w:t xml:space="preserve"> See </w:t>
      </w:r>
      <w:r w:rsidR="00200AC4">
        <w:t xml:space="preserve">section </w:t>
      </w:r>
      <w:r w:rsidR="00C23447">
        <w:fldChar w:fldCharType="begin"/>
      </w:r>
      <w:r w:rsidR="00C23447">
        <w:instrText xml:space="preserve"> REF _Ref351647273 \r \h  \* MERGEFORMAT </w:instrText>
      </w:r>
      <w:r w:rsidR="00C23447">
        <w:fldChar w:fldCharType="separate"/>
      </w:r>
      <w:r w:rsidR="00443106" w:rsidRPr="00443106">
        <w:rPr>
          <w:rStyle w:val="CrossReference"/>
        </w:rPr>
        <w:t>8.4</w:t>
      </w:r>
      <w:r w:rsidR="00C23447">
        <w:fldChar w:fldCharType="end"/>
      </w:r>
      <w:r w:rsidR="00200AC4">
        <w:rPr>
          <w:rStyle w:val="CrossReference"/>
        </w:rPr>
        <w:t xml:space="preserve"> </w:t>
      </w:r>
      <w:r w:rsidR="00C23447">
        <w:fldChar w:fldCharType="begin"/>
      </w:r>
      <w:r w:rsidR="00C23447">
        <w:instrText xml:space="preserve"> REF _Ref351647273 \h  \* MERGEFORMAT </w:instrText>
      </w:r>
      <w:r w:rsidR="00C23447">
        <w:fldChar w:fldCharType="separate"/>
      </w:r>
      <w:r w:rsidR="00443106" w:rsidRPr="00443106">
        <w:rPr>
          <w:rStyle w:val="CrossReference"/>
        </w:rPr>
        <w:t>Viewing and Editing a File's Metadata</w:t>
      </w:r>
      <w:r w:rsidR="00C23447">
        <w:fldChar w:fldCharType="end"/>
      </w:r>
      <w:r w:rsidR="00200AC4">
        <w:t>.</w:t>
      </w:r>
    </w:p>
    <w:p w14:paraId="546EE21F" w14:textId="77777777" w:rsidR="00E91F72" w:rsidRPr="0094399D" w:rsidRDefault="00E91F72" w:rsidP="00465CA3">
      <w:pPr>
        <w:pStyle w:val="iNormal"/>
        <w:ind w:left="59"/>
      </w:pPr>
      <w:r>
        <w:t>The Metadata View screen shows two fields:</w:t>
      </w:r>
    </w:p>
    <w:tbl>
      <w:tblPr>
        <w:tblW w:w="9322" w:type="dxa"/>
        <w:tblLook w:val="04A0" w:firstRow="1" w:lastRow="0" w:firstColumn="1" w:lastColumn="0" w:noHBand="0" w:noVBand="1"/>
      </w:tblPr>
      <w:tblGrid>
        <w:gridCol w:w="2093"/>
        <w:gridCol w:w="7229"/>
      </w:tblGrid>
      <w:tr w:rsidR="0068100A" w:rsidRPr="00582270" w14:paraId="53151076" w14:textId="77777777" w:rsidTr="00F537EB">
        <w:trPr>
          <w:cantSplit/>
        </w:trPr>
        <w:tc>
          <w:tcPr>
            <w:tcW w:w="2093" w:type="dxa"/>
            <w:shd w:val="clear" w:color="auto" w:fill="auto"/>
          </w:tcPr>
          <w:p w14:paraId="3CE5AD8F" w14:textId="2711F105" w:rsidR="0068100A" w:rsidRPr="00582270" w:rsidRDefault="0068100A" w:rsidP="006273E1">
            <w:pPr>
              <w:pStyle w:val="iNormal"/>
              <w:jc w:val="left"/>
            </w:pPr>
            <w:r>
              <w:t>Parents</w:t>
            </w:r>
          </w:p>
        </w:tc>
        <w:tc>
          <w:tcPr>
            <w:tcW w:w="7229" w:type="dxa"/>
            <w:shd w:val="clear" w:color="auto" w:fill="auto"/>
          </w:tcPr>
          <w:p w14:paraId="524008CF" w14:textId="77777777"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14:paraId="7D9EE06F" w14:textId="2B554DDE" w:rsidR="00126B2E" w:rsidRPr="00582270" w:rsidRDefault="00C10AB9">
            <w:pPr>
              <w:pStyle w:val="iNormal"/>
              <w:rPr>
                <w:rFonts w:eastAsiaTheme="minorEastAsia" w:cstheme="minorBidi"/>
              </w:rPr>
            </w:pPr>
            <w:ins w:id="1385" w:author="Peter Bugeia" w:date="2014-04-23T16:26:00Z">
              <w:r>
                <w:t>If you are authorised to access a parent</w:t>
              </w:r>
            </w:ins>
            <w:ins w:id="1386" w:author="Peter Bugeia" w:date="2014-04-24T11:44:00Z">
              <w:r w:rsidR="00B73871">
                <w:t xml:space="preserve"> file</w:t>
              </w:r>
            </w:ins>
            <w:ins w:id="1387" w:author="Peter Bugeia" w:date="2014-04-23T16:26:00Z">
              <w:r>
                <w:t xml:space="preserve">, you can </w:t>
              </w:r>
            </w:ins>
            <w:ins w:id="1388" w:author="Peter Bugeia" w:date="2014-04-23T16:27:00Z">
              <w:r>
                <w:t>c</w:t>
              </w:r>
            </w:ins>
            <w:del w:id="1389" w:author="Peter Bugeia" w:date="2014-04-23T16:27:00Z">
              <w:r w:rsidR="00126B2E" w:rsidDel="00C10AB9">
                <w:delText>C</w:delText>
              </w:r>
            </w:del>
            <w:r w:rsidR="00126B2E">
              <w:t>lick</w:t>
            </w:r>
            <w:del w:id="1390" w:author="Peter Bugeia" w:date="2014-04-23T16:27:00Z">
              <w:r w:rsidR="00126B2E" w:rsidDel="00C10AB9">
                <w:delText>ing</w:delText>
              </w:r>
            </w:del>
            <w:r w:rsidR="00126B2E">
              <w:t xml:space="preserve"> on </w:t>
            </w:r>
            <w:ins w:id="1391" w:author="Peter Bugeia" w:date="2014-04-23T16:27:00Z">
              <w:r>
                <w:t>its</w:t>
              </w:r>
            </w:ins>
            <w:del w:id="1392" w:author="Peter Bugeia" w:date="2014-04-23T16:27:00Z">
              <w:r w:rsidR="00126B2E" w:rsidDel="00C10AB9">
                <w:delText>the</w:delText>
              </w:r>
            </w:del>
            <w:r w:rsidR="00126B2E">
              <w:t xml:space="preserve"> name </w:t>
            </w:r>
            <w:del w:id="1393" w:author="Peter Bugeia" w:date="2014-04-23T16:28:00Z">
              <w:r w:rsidR="00126B2E" w:rsidDel="00C10AB9">
                <w:delText xml:space="preserve">of a file in this list </w:delText>
              </w:r>
            </w:del>
            <w:ins w:id="1394" w:author="Peter Bugeia" w:date="2014-04-23T16:28:00Z">
              <w:r>
                <w:t xml:space="preserve">and </w:t>
              </w:r>
            </w:ins>
            <w:ins w:id="1395" w:author="Peter Bugeia" w:date="2014-04-23T16:29:00Z">
              <w:r>
                <w:t xml:space="preserve">the </w:t>
              </w:r>
            </w:ins>
            <w:del w:id="1396" w:author="Peter Bugeia" w:date="2014-04-23T16:29:00Z">
              <w:r w:rsidR="00126B2E" w:rsidDel="00C10AB9">
                <w:delText xml:space="preserve">will </w:delText>
              </w:r>
            </w:del>
            <w:del w:id="1397" w:author="Peter Bugeia" w:date="2014-04-23T16:28:00Z">
              <w:r w:rsidR="00126B2E" w:rsidDel="00C10AB9">
                <w:delText xml:space="preserve">open the </w:delText>
              </w:r>
            </w:del>
            <w:r w:rsidR="00126B2E">
              <w:t xml:space="preserve">Metadata View screen </w:t>
            </w:r>
            <w:ins w:id="1398" w:author="Peter Bugeia" w:date="2014-04-23T16:28:00Z">
              <w:r>
                <w:t xml:space="preserve">will open </w:t>
              </w:r>
            </w:ins>
            <w:r w:rsidR="00126B2E">
              <w:t xml:space="preserve">for that </w:t>
            </w:r>
            <w:r w:rsidR="00E91F72">
              <w:t>Data File</w:t>
            </w:r>
            <w:r w:rsidR="00126B2E">
              <w:t>.</w:t>
            </w:r>
          </w:p>
        </w:tc>
      </w:tr>
      <w:tr w:rsidR="0068100A" w:rsidRPr="00582270" w14:paraId="79087ABF" w14:textId="77777777" w:rsidTr="00F537EB">
        <w:trPr>
          <w:cantSplit/>
        </w:trPr>
        <w:tc>
          <w:tcPr>
            <w:tcW w:w="2093" w:type="dxa"/>
            <w:shd w:val="clear" w:color="auto" w:fill="auto"/>
          </w:tcPr>
          <w:p w14:paraId="6A256EBC" w14:textId="77777777" w:rsidR="0068100A" w:rsidRPr="00582270" w:rsidRDefault="0068100A" w:rsidP="006273E1">
            <w:pPr>
              <w:pStyle w:val="iNormal"/>
              <w:jc w:val="left"/>
            </w:pPr>
            <w:r>
              <w:t>Children</w:t>
            </w:r>
          </w:p>
        </w:tc>
        <w:tc>
          <w:tcPr>
            <w:tcW w:w="7229" w:type="dxa"/>
            <w:shd w:val="clear" w:color="auto" w:fill="auto"/>
          </w:tcPr>
          <w:p w14:paraId="39160368" w14:textId="77777777"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14:paraId="1C8D6FD8" w14:textId="02990536" w:rsidR="00126B2E" w:rsidRPr="004E3F53" w:rsidRDefault="00C10AB9" w:rsidP="00E91F72">
            <w:pPr>
              <w:pStyle w:val="iNormal"/>
            </w:pPr>
            <w:ins w:id="1399" w:author="Peter Bugeia" w:date="2014-04-23T16:29:00Z">
              <w:r>
                <w:t>If you are authorised to access a child</w:t>
              </w:r>
            </w:ins>
            <w:ins w:id="1400" w:author="Peter Bugeia" w:date="2014-04-24T11:44:00Z">
              <w:r w:rsidR="00B73871">
                <w:t xml:space="preserve"> file</w:t>
              </w:r>
            </w:ins>
            <w:ins w:id="1401" w:author="Peter Bugeia" w:date="2014-04-23T16:29:00Z">
              <w:r>
                <w:t>, you can click on its name and the Metadata View screen will open for that Data File</w:t>
              </w:r>
            </w:ins>
            <w:ins w:id="1402" w:author="Peter Bugeia" w:date="2014-04-23T16:32:00Z">
              <w:r w:rsidR="00D92CAD">
                <w:t>.</w:t>
              </w:r>
            </w:ins>
            <w:del w:id="1403" w:author="Peter Bugeia" w:date="2014-04-23T16:29:00Z">
              <w:r w:rsidR="00126B2E" w:rsidDel="00C10AB9">
                <w:delText xml:space="preserve">Clicking on the name of a file in this list will open the Metadata View screen for that </w:delText>
              </w:r>
              <w:r w:rsidR="00E91F72" w:rsidDel="00C10AB9">
                <w:delText>Data File</w:delText>
              </w:r>
              <w:r w:rsidR="00126B2E" w:rsidDel="00C10AB9">
                <w:delText>.</w:delText>
              </w:r>
            </w:del>
          </w:p>
        </w:tc>
      </w:tr>
    </w:tbl>
    <w:p w14:paraId="5559E3F3" w14:textId="77777777" w:rsidR="00485A4D" w:rsidRPr="00472510" w:rsidRDefault="00BD4CF9">
      <w:pPr>
        <w:pStyle w:val="iNote"/>
      </w:pPr>
      <w:r w:rsidRPr="00472510">
        <w:lastRenderedPageBreak/>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14:paraId="748AD723" w14:textId="77777777" w:rsidR="00840870" w:rsidRDefault="009E59A7" w:rsidP="00422C63">
      <w:pPr>
        <w:pStyle w:val="iHeading3"/>
      </w:pPr>
      <w:bookmarkStart w:id="1404" w:name="_Toc260576741"/>
      <w:r>
        <w:t xml:space="preserve">Summary </w:t>
      </w:r>
      <w:r w:rsidR="00A11F3A">
        <w:t>I</w:t>
      </w:r>
      <w:r w:rsidR="00840870">
        <w:t>nformation</w:t>
      </w:r>
      <w:r w:rsidR="00A11F3A">
        <w:t xml:space="preserve"> Extracted from TOA5 Files</w:t>
      </w:r>
      <w:bookmarkEnd w:id="641"/>
      <w:bookmarkEnd w:id="1404"/>
    </w:p>
    <w:p w14:paraId="0D6C4F35" w14:textId="77777777"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firstRow="1" w:lastRow="0" w:firstColumn="1" w:lastColumn="0" w:noHBand="0" w:noVBand="1"/>
      </w:tblPr>
      <w:tblGrid>
        <w:gridCol w:w="2093"/>
        <w:gridCol w:w="7187"/>
      </w:tblGrid>
      <w:tr w:rsidR="00BE236C" w:rsidRPr="00582270" w14:paraId="089AC833" w14:textId="77777777" w:rsidTr="00582270">
        <w:trPr>
          <w:cantSplit/>
          <w:trHeight w:val="735"/>
        </w:trPr>
        <w:tc>
          <w:tcPr>
            <w:tcW w:w="2093" w:type="dxa"/>
            <w:shd w:val="clear" w:color="auto" w:fill="auto"/>
          </w:tcPr>
          <w:p w14:paraId="0F27508A"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72497F05" w14:textId="77777777"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14:paraId="2D3CD400" w14:textId="77777777" w:rsidTr="00582270">
        <w:trPr>
          <w:cantSplit/>
          <w:trHeight w:val="703"/>
        </w:trPr>
        <w:tc>
          <w:tcPr>
            <w:tcW w:w="2093" w:type="dxa"/>
            <w:shd w:val="clear" w:color="auto" w:fill="auto"/>
          </w:tcPr>
          <w:p w14:paraId="34FEF6DD" w14:textId="77777777" w:rsidR="00F577A2" w:rsidRPr="00582270" w:rsidRDefault="00F577A2" w:rsidP="00582270">
            <w:pPr>
              <w:pStyle w:val="iNormal"/>
              <w:jc w:val="left"/>
            </w:pPr>
            <w:r w:rsidRPr="00582270">
              <w:t>Sample interval field</w:t>
            </w:r>
          </w:p>
        </w:tc>
        <w:tc>
          <w:tcPr>
            <w:tcW w:w="7187" w:type="dxa"/>
            <w:shd w:val="clear" w:color="auto" w:fill="auto"/>
          </w:tcPr>
          <w:p w14:paraId="345147D0" w14:textId="77777777"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14:paraId="7261CF58" w14:textId="77777777" w:rsidTr="00582270">
        <w:trPr>
          <w:cantSplit/>
          <w:trHeight w:val="428"/>
        </w:trPr>
        <w:tc>
          <w:tcPr>
            <w:tcW w:w="2093" w:type="dxa"/>
            <w:shd w:val="clear" w:color="auto" w:fill="auto"/>
          </w:tcPr>
          <w:p w14:paraId="119DCAE3" w14:textId="77777777" w:rsidR="00F577A2" w:rsidRPr="00582270" w:rsidRDefault="00F577A2" w:rsidP="00582270">
            <w:pPr>
              <w:pStyle w:val="iNormal"/>
              <w:jc w:val="left"/>
            </w:pPr>
            <w:r w:rsidRPr="00582270">
              <w:t>Datalogger model</w:t>
            </w:r>
          </w:p>
        </w:tc>
        <w:tc>
          <w:tcPr>
            <w:tcW w:w="7187" w:type="dxa"/>
            <w:shd w:val="clear" w:color="auto" w:fill="auto"/>
          </w:tcPr>
          <w:p w14:paraId="6D7D137F" w14:textId="77777777"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14:paraId="6D80F996" w14:textId="77777777" w:rsidTr="00582270">
        <w:trPr>
          <w:cantSplit/>
          <w:trHeight w:val="987"/>
        </w:trPr>
        <w:tc>
          <w:tcPr>
            <w:tcW w:w="2093" w:type="dxa"/>
            <w:shd w:val="clear" w:color="auto" w:fill="auto"/>
          </w:tcPr>
          <w:p w14:paraId="2D5C4580" w14:textId="77777777" w:rsidR="00A11F3A" w:rsidRPr="00582270" w:rsidRDefault="00A11F3A" w:rsidP="00582270">
            <w:pPr>
              <w:pStyle w:val="iNormal"/>
              <w:jc w:val="left"/>
            </w:pPr>
            <w:r w:rsidRPr="00582270">
              <w:t>Station name</w:t>
            </w:r>
          </w:p>
        </w:tc>
        <w:tc>
          <w:tcPr>
            <w:tcW w:w="7187" w:type="dxa"/>
            <w:shd w:val="clear" w:color="auto" w:fill="auto"/>
          </w:tcPr>
          <w:p w14:paraId="47E313F2"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51144D07" w14:textId="77777777" w:rsidTr="00582270">
        <w:trPr>
          <w:cantSplit/>
        </w:trPr>
        <w:tc>
          <w:tcPr>
            <w:tcW w:w="2093" w:type="dxa"/>
            <w:shd w:val="clear" w:color="auto" w:fill="auto"/>
          </w:tcPr>
          <w:p w14:paraId="07F3E50F" w14:textId="77777777"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14:paraId="32A723C7"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12DBE72D" w14:textId="77777777" w:rsidR="00840870" w:rsidRDefault="00840870" w:rsidP="00422C63">
      <w:pPr>
        <w:pStyle w:val="iHeading3"/>
      </w:pPr>
      <w:bookmarkStart w:id="1405" w:name="_Toc260576742"/>
      <w:r>
        <w:t>Column Information</w:t>
      </w:r>
      <w:r w:rsidR="00A11F3A">
        <w:t xml:space="preserve"> for TOA5 Files</w:t>
      </w:r>
      <w:bookmarkEnd w:id="1405"/>
    </w:p>
    <w:p w14:paraId="194076D4" w14:textId="77777777"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14:paraId="591B4F72" w14:textId="77777777" w:rsidR="005C6831" w:rsidRPr="00840870" w:rsidRDefault="00A5049D" w:rsidP="005C6831">
      <w:pPr>
        <w:pStyle w:val="iFigureCaption"/>
      </w:pPr>
      <w:r>
        <w:rPr>
          <w:noProof/>
          <w:lang w:val="en-US"/>
        </w:rPr>
        <mc:AlternateContent>
          <mc:Choice Requires="wpg">
            <w:drawing>
              <wp:inline distT="0" distB="0" distL="0" distR="0" wp14:anchorId="4F40CE5E" wp14:editId="0439DDAB">
                <wp:extent cx="4615180" cy="3371215"/>
                <wp:effectExtent l="0" t="0" r="0" b="0"/>
                <wp:docPr id="78"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15180" cy="3371215"/>
                          <a:chOff x="2353" y="11672"/>
                          <a:chExt cx="5774" cy="4218"/>
                        </a:xfrm>
                      </wpg:grpSpPr>
                      <wps:wsp>
                        <wps:cNvPr id="79" name="AutoShape 224"/>
                        <wps:cNvSpPr>
                          <a:spLocks noChangeAspect="1" noChangeArrowheads="1" noTextEdit="1"/>
                        </wps:cNvSpPr>
                        <wps: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60"/>
                        <wps:cNvSpPr>
                          <a:spLocks noChangeArrowheads="1"/>
                        </wps:cNvSpPr>
                        <wps:spPr bwMode="auto">
                          <a:xfrm>
                            <a:off x="2799" y="12584"/>
                            <a:ext cx="892" cy="2526"/>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25" o:spid="_x0000_s1026"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">
                <o:lock v:ext="edit" aspectratio="t"/>
                <v:rect id="AutoShape 224" o:spid="_x0000_s1027" style="position:absolute;left:2353;top:11672;width:5774;height:42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sixAAA&#10;ANsAAAAPAAAAZHJzL2Rvd25yZXYueG1sRI9Ba8JAFITvBf/D8gQvohs9tJq6ighikIIYredH9jUJ&#10;zb6N2TVJ/323IPQ4zMw3zGrTm0q01LjSsoLZNAJBnFldcq7getlPFiCcR9ZYWSYFP+Rgsx68rDDW&#10;tuMztanPRYCwi1FB4X0dS+myggy6qa2Jg/dlG4M+yCaXusEuwE0l51H0Kg2WHBYKrGlXUPadPoyC&#10;Lju1t8vHQZ7Gt8TyPbnv0s+jUqNhv30H4an3/+FnO9EK3pbw9yX8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IsQAAADbAAAADwAAAAAAAAAAAAAAAACXAgAAZHJzL2Rv&#10;d25yZXYueG1sUEsFBgAAAAAEAAQA9QAAAIgDAAAAAA==&#10;" filled="f" stroked="f">
                  <o:lock v:ext="edit" aspectratio="t" text="t"/>
                </v:rect>
                <v:shape id="Picture 226" o:spid="_x0000_s1028" type="#_x0000_t75" style="position:absolute;left:2353;top:11672;width:5774;height: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Z&#10;S5C/AAAA2wAAAA8AAABkcnMvZG93bnJldi54bWxET01rwkAQvRf8D8sIvdWJFSREVxGl0JNYI4K3&#10;ITsmwexsyG51++/dQ8Hj430v19F26s6Db51omE4yUCyVM63UGk7l10cOygcSQ50T1vDHHtar0duS&#10;CuMe8sP3Y6hVChFfkIYmhL5A9FXDlvzE9SyJu7rBUkhwqNEM9EjhtsPPLJujpVZSQ0M9bxuubsdf&#10;q6GMuOOD95d9PJc4nW0xz6ur1u/juFmAChzDS/zv/jYa8rQ+fUk/A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WUuQvwAAANsAAAAPAAAAAAAAAAAAAAAAAJwCAABkcnMv&#10;ZG93bnJldi54bWxQSwUGAAAAAAQABAD3AAAAiAMAAAAA&#10;">
                  <v:imagedata r:id="rId57" o:title=""/>
                </v:shape>
                <v:roundrect id="AutoShape 60" o:spid="_x0000_s1029" style="position:absolute;left:2799;top:12584;width:892;height:2526;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98PvQAA&#10;ANsAAAAPAAAAZHJzL2Rvd25yZXYueG1sRI/LCsIwEEX3gv8QRnCnqYoi1SgiCoIbX7gemrEtNpPa&#10;RFv/3giCy8N9cefLxhTiRZXLLSsY9CMQxInVOacKLudtbwrCeWSNhWVS8CYHy0W7NcdY25qP9Dr5&#10;VIQSdjEqyLwvYyldkpFB17clcdButjLoA1ap1BXWodwUchhFE2kw57CQYUnrjJL76WkU+HOA8W5P&#10;m+vqcHls3Ki20UipbqdZzUB4avzf/EvvtILpEL5fwg+Qi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lc98PvQAAANsAAAAPAAAAAAAAAAAAAAAAAJcCAABkcnMvZG93bnJldi54&#10;bWxQSwUGAAAAAAQABAD1AAAAgQMAAAAA&#10;" filled="f" strokecolor="red" strokeweight="1pt"/>
                <w10:anchorlock/>
              </v:group>
            </w:pict>
          </mc:Fallback>
        </mc:AlternateContent>
      </w:r>
    </w:p>
    <w:p w14:paraId="07C3BD9B" w14:textId="77777777" w:rsidR="00840870" w:rsidRDefault="00E374EE" w:rsidP="00840870">
      <w:pPr>
        <w:pStyle w:val="iNormal"/>
        <w:rPr>
          <w:ins w:id="1406" w:author="Peter Bugeia" w:date="2014-04-23T10:00:00Z"/>
          <w:lang w:eastAsia="ja-JP"/>
        </w:rPr>
      </w:pPr>
      <w:r>
        <w:rPr>
          <w:lang w:eastAsia="ja-JP"/>
        </w:rPr>
        <w:lastRenderedPageBreak/>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r w:rsidR="00C23447">
        <w:fldChar w:fldCharType="begin"/>
      </w:r>
      <w:r w:rsidR="00C23447">
        <w:instrText xml:space="preserve"> REF _Ref351736394 \r \h  \* MERGEFORMAT </w:instrText>
      </w:r>
      <w:r w:rsidR="00C23447">
        <w:fldChar w:fldCharType="separate"/>
      </w:r>
      <w:r w:rsidR="00443106" w:rsidRPr="00443106">
        <w:rPr>
          <w:rStyle w:val="CrossReference"/>
        </w:rPr>
        <w:t>11.3</w:t>
      </w:r>
      <w:r w:rsidR="00C23447">
        <w:fldChar w:fldCharType="end"/>
      </w:r>
      <w:r w:rsidR="00E068F0" w:rsidRPr="00E068F0">
        <w:rPr>
          <w:rStyle w:val="CrossReference"/>
        </w:rPr>
        <w:t xml:space="preserve"> </w:t>
      </w:r>
      <w:r w:rsidR="00C23447">
        <w:fldChar w:fldCharType="begin"/>
      </w:r>
      <w:r w:rsidR="00C23447">
        <w:instrText xml:space="preserve"> REF _Ref351736397 \h  \* MERGEFORMAT </w:instrText>
      </w:r>
      <w:r w:rsidR="00C23447">
        <w:fldChar w:fldCharType="separate"/>
      </w:r>
      <w:r w:rsidR="00443106" w:rsidRPr="00443106">
        <w:rPr>
          <w:rStyle w:val="CrossReference"/>
        </w:rPr>
        <w:t>Managing Column Mappings</w:t>
      </w:r>
      <w:r w:rsidR="00C23447">
        <w:fldChar w:fldCharType="end"/>
      </w:r>
      <w:r w:rsidR="00E068F0">
        <w:rPr>
          <w:lang w:eastAsia="ja-JP"/>
        </w:rPr>
        <w:t xml:space="preserve"> for more information about setting up the Column Mapping table</w:t>
      </w:r>
      <w:r>
        <w:rPr>
          <w:lang w:eastAsia="ja-JP"/>
        </w:rPr>
        <w:t>.</w:t>
      </w:r>
    </w:p>
    <w:p w14:paraId="22D2DD61" w14:textId="4E2F66C3" w:rsidR="004F4F42" w:rsidRDefault="00C84273" w:rsidP="004F4F42">
      <w:pPr>
        <w:pStyle w:val="iHeading3"/>
        <w:rPr>
          <w:ins w:id="1407" w:author="Peter Bugeia" w:date="2014-04-23T10:00:00Z"/>
        </w:rPr>
      </w:pPr>
      <w:bookmarkStart w:id="1408" w:name="_Toc260576743"/>
      <w:ins w:id="1409" w:author="Peter Bugeia" w:date="2014-04-23T10:43:00Z">
        <w:r>
          <w:rPr>
            <w:noProof/>
          </w:rPr>
          <mc:AlternateContent>
            <mc:Choice Requires="wps">
              <w:drawing>
                <wp:anchor distT="0" distB="0" distL="114300" distR="114300" simplePos="0" relativeHeight="251674112" behindDoc="0" locked="0" layoutInCell="1" allowOverlap="1" wp14:anchorId="2B4FA1E6" wp14:editId="4784EDCB">
                  <wp:simplePos x="0" y="0"/>
                  <wp:positionH relativeFrom="column">
                    <wp:posOffset>-698500</wp:posOffset>
                  </wp:positionH>
                  <wp:positionV relativeFrom="paragraph">
                    <wp:posOffset>-4445</wp:posOffset>
                  </wp:positionV>
                  <wp:extent cx="1731010" cy="375285"/>
                  <wp:effectExtent l="0" t="0" r="0" b="5715"/>
                  <wp:wrapNone/>
                  <wp:docPr id="160" name="Text Box 160"/>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10ED8D"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10" w:author="Peter Bugeia" w:date="2014-04-15T14:50:00Z">
                                    <w:rPr/>
                                  </w:rPrChange>
                                </w:rPr>
                                <w:pPrChange w:id="1411" w:author="Peter Bugeia" w:date="2014-04-15T14:49:00Z">
                                  <w:pPr>
                                    <w:pStyle w:val="iNormal"/>
                                  </w:pPr>
                                </w:pPrChange>
                              </w:pPr>
                              <w:del w:id="1412"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1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414"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1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416"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1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0" o:spid="_x0000_s1077" type="#_x0000_t202" style="position:absolute;left:0;text-align:left;margin-left:-54.95pt;margin-top:-.3pt;width:136.3pt;height:29.5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" filled="f" stroked="f">
                  <v:textbox style="mso-fit-shape-to-text:t">
                    <w:txbxContent>
                      <w:p w14:paraId="0010ED8D"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18" w:author="Peter Bugeia" w:date="2014-04-15T14:50:00Z">
                              <w:rPr/>
                            </w:rPrChange>
                          </w:rPr>
                          <w:pPrChange w:id="1419" w:author="Peter Bugeia" w:date="2014-04-15T14:49:00Z">
                            <w:pPr>
                              <w:pStyle w:val="iNormal"/>
                            </w:pPr>
                          </w:pPrChange>
                        </w:pPr>
                        <w:del w:id="1420"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21"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422"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2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424"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42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426" w:author="Peter Bugeia" w:date="2014-04-23T10:00:00Z">
        <w:r w:rsidR="004F4F42">
          <w:t xml:space="preserve">Information Extracted from </w:t>
        </w:r>
      </w:ins>
      <w:ins w:id="1427" w:author="Peter Bugeia" w:date="2014-04-23T10:01:00Z">
        <w:r w:rsidR="004F4F42">
          <w:t xml:space="preserve">Image </w:t>
        </w:r>
      </w:ins>
      <w:ins w:id="1428" w:author="Peter Bugeia" w:date="2014-04-23T10:00:00Z">
        <w:r w:rsidR="004F4F42">
          <w:t>Files</w:t>
        </w:r>
        <w:bookmarkEnd w:id="1408"/>
      </w:ins>
    </w:p>
    <w:p w14:paraId="3DC17E17" w14:textId="4E87E37F" w:rsidR="00F64921" w:rsidRDefault="0002548D">
      <w:pPr>
        <w:pStyle w:val="iNormal"/>
        <w:rPr>
          <w:ins w:id="1429" w:author="Peter Bugeia" w:date="2014-04-23T10:12:00Z"/>
          <w:lang w:eastAsia="ja-JP"/>
        </w:rPr>
        <w:pPrChange w:id="1430" w:author="Peter Bugeia" w:date="2014-04-23T10:07:00Z">
          <w:pPr/>
        </w:pPrChange>
      </w:pPr>
      <w:ins w:id="1431" w:author="Peter Bugeia" w:date="2014-04-23T10:05:00Z">
        <w:r w:rsidRPr="00F40E2A">
          <w:rPr>
            <w:highlight w:val="yellow"/>
            <w:lang w:eastAsia="ja-JP"/>
          </w:rPr>
          <w:t>present in the file.</w:t>
        </w:r>
        <w:r>
          <w:rPr>
            <w:lang w:eastAsia="ja-JP"/>
          </w:rPr>
          <w:t xml:space="preserve"> For the information to be extracted, it must have been stored according to the </w:t>
        </w:r>
      </w:ins>
      <w:ins w:id="1432" w:author="Peter Bugeia" w:date="2014-04-23T10:06:00Z">
        <w:r w:rsidRPr="0002548D">
          <w:rPr>
            <w:b/>
            <w:lang w:eastAsia="ja-JP"/>
            <w:rPrChange w:id="1433" w:author="Peter Bugeia" w:date="2014-04-23T10:07:00Z">
              <w:rPr>
                <w:rFonts w:ascii="Helvetica" w:eastAsia="Times New Roman" w:hAnsi="Helvetica"/>
                <w:b/>
                <w:bCs/>
                <w:color w:val="252525"/>
                <w:sz w:val="21"/>
                <w:szCs w:val="21"/>
                <w:shd w:val="clear" w:color="auto" w:fill="FFFFFF"/>
              </w:rPr>
            </w:rPrChange>
          </w:rPr>
          <w:t>Exchangeable image file format</w:t>
        </w:r>
      </w:ins>
      <w:ins w:id="1434" w:author="Peter Bugeia" w:date="2014-04-23T10:07:00Z">
        <w:r>
          <w:rPr>
            <w:b/>
            <w:lang w:eastAsia="ja-JP"/>
          </w:rPr>
          <w:t xml:space="preserve"> (Exif)</w:t>
        </w:r>
      </w:ins>
      <w:ins w:id="1435" w:author="Peter Bugeia" w:date="2014-04-23T10:08:00Z">
        <w:r>
          <w:rPr>
            <w:b/>
            <w:lang w:eastAsia="ja-JP"/>
          </w:rPr>
          <w:t xml:space="preserve">. </w:t>
        </w:r>
      </w:ins>
      <w:ins w:id="1436" w:author="Peter Bugeia" w:date="2014-04-23T10:10:00Z">
        <w:r w:rsidRPr="0002548D">
          <w:rPr>
            <w:lang w:eastAsia="ja-JP"/>
            <w:rPrChange w:id="1437" w:author="Peter Bugeia" w:date="2014-04-23T10:10:00Z">
              <w:rPr>
                <w:b/>
                <w:szCs w:val="22"/>
                <w:lang w:eastAsia="ja-JP"/>
              </w:rPr>
            </w:rPrChange>
          </w:rPr>
          <w:t>T</w:t>
        </w:r>
      </w:ins>
      <w:ins w:id="1438" w:author="Peter Bugeia" w:date="2014-04-23T10:11:00Z">
        <w:r>
          <w:rPr>
            <w:lang w:eastAsia="ja-JP"/>
          </w:rPr>
          <w:t xml:space="preserve">his information pertains to </w:t>
        </w:r>
      </w:ins>
      <w:ins w:id="1439" w:author="Peter Bugeia" w:date="2014-04-23T10:12:00Z">
        <w:r>
          <w:rPr>
            <w:lang w:eastAsia="ja-JP"/>
          </w:rPr>
          <w:t xml:space="preserve"> images created by devices such as </w:t>
        </w:r>
      </w:ins>
      <w:ins w:id="1440" w:author="Peter Bugeia" w:date="2014-04-23T10:11:00Z">
        <w:r>
          <w:rPr>
            <w:lang w:eastAsia="ja-JP"/>
          </w:rPr>
          <w:t>digital cameras, smartphone</w:t>
        </w:r>
      </w:ins>
      <w:ins w:id="1441" w:author="Peter Bugeia" w:date="2014-04-23T10:12:00Z">
        <w:r>
          <w:rPr>
            <w:lang w:eastAsia="ja-JP"/>
          </w:rPr>
          <w:t>s</w:t>
        </w:r>
      </w:ins>
      <w:ins w:id="1442" w:author="Peter Bugeia" w:date="2014-04-23T10:11:00Z">
        <w:r>
          <w:rPr>
            <w:lang w:eastAsia="ja-JP"/>
          </w:rPr>
          <w:t xml:space="preserve"> and scanners</w:t>
        </w:r>
      </w:ins>
      <w:ins w:id="1443" w:author="Peter Bugeia" w:date="2014-04-23T10:12:00Z">
        <w:r w:rsidR="00C84273">
          <w:rPr>
            <w:lang w:eastAsia="ja-JP"/>
          </w:rPr>
          <w:t xml:space="preserve"> and is </w:t>
        </w:r>
      </w:ins>
      <w:ins w:id="1444" w:author="Peter Bugeia" w:date="2014-04-23T10:38:00Z">
        <w:r w:rsidR="00C84273">
          <w:rPr>
            <w:lang w:eastAsia="ja-JP"/>
          </w:rPr>
          <w:t xml:space="preserve">typically </w:t>
        </w:r>
      </w:ins>
      <w:ins w:id="1445" w:author="Peter Bugeia" w:date="2014-04-23T10:12:00Z">
        <w:r w:rsidR="00C84273">
          <w:rPr>
            <w:lang w:eastAsia="ja-JP"/>
          </w:rPr>
          <w:t>contained in image files with MIME type</w:t>
        </w:r>
      </w:ins>
      <w:ins w:id="1446" w:author="Peter Bugeia" w:date="2014-04-23T10:38:00Z">
        <w:r w:rsidR="00C84273">
          <w:rPr>
            <w:lang w:eastAsia="ja-JP"/>
          </w:rPr>
          <w:t>s</w:t>
        </w:r>
      </w:ins>
      <w:ins w:id="1447" w:author="Peter Bugeia" w:date="2014-04-23T10:12:00Z">
        <w:r w:rsidR="00C84273">
          <w:rPr>
            <w:lang w:eastAsia="ja-JP"/>
          </w:rPr>
          <w:t xml:space="preserve"> </w:t>
        </w:r>
      </w:ins>
      <w:ins w:id="1448" w:author="Peter Bugeia" w:date="2014-04-23T10:37:00Z">
        <w:r w:rsidR="00C84273">
          <w:rPr>
            <w:lang w:eastAsia="ja-JP"/>
          </w:rPr>
          <w:t xml:space="preserve">such as </w:t>
        </w:r>
      </w:ins>
      <w:ins w:id="1449" w:author="Peter Bugeia" w:date="2014-04-23T10:12:00Z">
        <w:r w:rsidR="00C84273">
          <w:rPr>
            <w:lang w:eastAsia="ja-JP"/>
          </w:rPr>
          <w:t xml:space="preserve">image/gif and image/jpeg. </w:t>
        </w:r>
        <w:r>
          <w:rPr>
            <w:lang w:eastAsia="ja-JP"/>
          </w:rPr>
          <w:t xml:space="preserve"> The information varies from devi</w:t>
        </w:r>
        <w:r w:rsidR="00F64921">
          <w:rPr>
            <w:lang w:eastAsia="ja-JP"/>
          </w:rPr>
          <w:t>ce to device but often includes</w:t>
        </w:r>
      </w:ins>
      <w:ins w:id="1450" w:author="Peter Bugeia" w:date="2014-04-23T10:21:00Z">
        <w:r w:rsidR="00F64921">
          <w:rPr>
            <w:lang w:eastAsia="ja-JP"/>
          </w:rPr>
          <w:t>:</w:t>
        </w:r>
      </w:ins>
    </w:p>
    <w:p w14:paraId="2AEE266D" w14:textId="77777777" w:rsidR="00F64921" w:rsidRDefault="0002548D">
      <w:pPr>
        <w:pStyle w:val="iNormal"/>
        <w:numPr>
          <w:ilvl w:val="0"/>
          <w:numId w:val="38"/>
        </w:numPr>
        <w:rPr>
          <w:ins w:id="1451" w:author="Peter Bugeia" w:date="2014-04-23T10:22:00Z"/>
          <w:lang w:eastAsia="ja-JP"/>
        </w:rPr>
        <w:pPrChange w:id="1452" w:author="Peter Bugeia" w:date="2014-04-23T10:21:00Z">
          <w:pPr/>
        </w:pPrChange>
      </w:pPr>
      <w:ins w:id="1453" w:author="Peter Bugeia" w:date="2014-04-23T10:12:00Z">
        <w:r>
          <w:rPr>
            <w:lang w:eastAsia="ja-JP"/>
          </w:rPr>
          <w:t xml:space="preserve">the </w:t>
        </w:r>
      </w:ins>
      <w:ins w:id="1454" w:author="Peter Bugeia" w:date="2014-04-23T10:15:00Z">
        <w:r w:rsidR="00F959FC">
          <w:rPr>
            <w:lang w:eastAsia="ja-JP"/>
          </w:rPr>
          <w:t>date and time the image was created</w:t>
        </w:r>
        <w:r w:rsidR="00F64921">
          <w:rPr>
            <w:lang w:eastAsia="ja-JP"/>
          </w:rPr>
          <w:t>,</w:t>
        </w:r>
      </w:ins>
    </w:p>
    <w:p w14:paraId="4413B092" w14:textId="11B55A4F" w:rsidR="00F64921" w:rsidRDefault="00F64921">
      <w:pPr>
        <w:pStyle w:val="iNormal"/>
        <w:numPr>
          <w:ilvl w:val="0"/>
          <w:numId w:val="38"/>
        </w:numPr>
        <w:rPr>
          <w:ins w:id="1455" w:author="Peter Bugeia" w:date="2014-04-23T10:15:00Z"/>
          <w:lang w:eastAsia="ja-JP"/>
        </w:rPr>
        <w:pPrChange w:id="1456" w:author="Peter Bugeia" w:date="2014-04-23T10:21:00Z">
          <w:pPr/>
        </w:pPrChange>
      </w:pPr>
      <w:ins w:id="1457" w:author="Peter Bugeia" w:date="2014-04-23T10:22:00Z">
        <w:r>
          <w:rPr>
            <w:lang w:eastAsia="ja-JP"/>
          </w:rPr>
          <w:t>the height and width of the image in pixels,</w:t>
        </w:r>
      </w:ins>
    </w:p>
    <w:p w14:paraId="0ED42AC2" w14:textId="77777777" w:rsidR="00F64921" w:rsidRDefault="00F64921">
      <w:pPr>
        <w:pStyle w:val="iNormal"/>
        <w:numPr>
          <w:ilvl w:val="0"/>
          <w:numId w:val="38"/>
        </w:numPr>
        <w:rPr>
          <w:ins w:id="1458" w:author="Peter Bugeia" w:date="2014-04-23T10:17:00Z"/>
          <w:lang w:eastAsia="ja-JP"/>
        </w:rPr>
        <w:pPrChange w:id="1459" w:author="Peter Bugeia" w:date="2014-04-23T10:21:00Z">
          <w:pPr/>
        </w:pPrChange>
      </w:pPr>
      <w:ins w:id="1460" w:author="Peter Bugeia" w:date="2014-04-23T10:21:00Z">
        <w:r>
          <w:rPr>
            <w:lang w:eastAsia="ja-JP"/>
          </w:rPr>
          <w:t xml:space="preserve">the </w:t>
        </w:r>
      </w:ins>
      <w:ins w:id="1461" w:author="Peter Bugeia" w:date="2014-04-23T10:17:00Z">
        <w:r w:rsidR="00F959FC">
          <w:rPr>
            <w:lang w:eastAsia="ja-JP"/>
          </w:rPr>
          <w:t>make and model of the de</w:t>
        </w:r>
        <w:r>
          <w:rPr>
            <w:lang w:eastAsia="ja-JP"/>
          </w:rPr>
          <w:t>vice which generated the image,</w:t>
        </w:r>
      </w:ins>
    </w:p>
    <w:p w14:paraId="687A5E81" w14:textId="3E8A473B" w:rsidR="00F64921" w:rsidRDefault="00F959FC">
      <w:pPr>
        <w:pStyle w:val="iNormal"/>
        <w:numPr>
          <w:ilvl w:val="0"/>
          <w:numId w:val="38"/>
        </w:numPr>
        <w:rPr>
          <w:ins w:id="1462" w:author="Peter Bugeia" w:date="2014-04-23T10:17:00Z"/>
          <w:lang w:eastAsia="ja-JP"/>
        </w:rPr>
        <w:pPrChange w:id="1463" w:author="Peter Bugeia" w:date="2014-04-23T10:21:00Z">
          <w:pPr/>
        </w:pPrChange>
      </w:pPr>
      <w:ins w:id="1464" w:author="Peter Bugeia" w:date="2014-04-23T10:17:00Z">
        <w:r>
          <w:rPr>
            <w:lang w:eastAsia="ja-JP"/>
          </w:rPr>
          <w:t xml:space="preserve">for </w:t>
        </w:r>
      </w:ins>
      <w:ins w:id="1465" w:author="Peter Bugeia" w:date="2014-04-23T10:24:00Z">
        <w:r w:rsidR="00F64921">
          <w:rPr>
            <w:lang w:eastAsia="ja-JP"/>
          </w:rPr>
          <w:t xml:space="preserve">digital </w:t>
        </w:r>
      </w:ins>
      <w:ins w:id="1466" w:author="Peter Bugeia" w:date="2014-04-23T10:17:00Z">
        <w:r>
          <w:rPr>
            <w:lang w:eastAsia="ja-JP"/>
          </w:rPr>
          <w:t xml:space="preserve">cameras </w:t>
        </w:r>
      </w:ins>
      <w:ins w:id="1467" w:author="Peter Bugeia" w:date="2014-04-23T10:15:00Z">
        <w:r>
          <w:rPr>
            <w:lang w:eastAsia="ja-JP"/>
          </w:rPr>
          <w:t xml:space="preserve">the </w:t>
        </w:r>
        <w:r w:rsidR="00F64921">
          <w:rPr>
            <w:lang w:eastAsia="ja-JP"/>
          </w:rPr>
          <w:t xml:space="preserve">lens, </w:t>
        </w:r>
      </w:ins>
      <w:ins w:id="1468" w:author="Peter Bugeia" w:date="2014-04-23T10:16:00Z">
        <w:r>
          <w:rPr>
            <w:lang w:eastAsia="ja-JP"/>
          </w:rPr>
          <w:t>shutter speed</w:t>
        </w:r>
      </w:ins>
      <w:ins w:id="1469" w:author="Peter Bugeia" w:date="2014-04-23T10:17:00Z">
        <w:r w:rsidR="00F64921">
          <w:rPr>
            <w:lang w:eastAsia="ja-JP"/>
          </w:rPr>
          <w:t xml:space="preserve">, </w:t>
        </w:r>
      </w:ins>
      <w:r w:rsidR="00F40E2A">
        <w:rPr>
          <w:lang w:eastAsia="ja-JP"/>
        </w:rPr>
        <w:t>aperture</w:t>
      </w:r>
      <w:ins w:id="1470" w:author="Peter Bugeia" w:date="2014-04-23T10:17:00Z">
        <w:r w:rsidR="00F64921">
          <w:rPr>
            <w:lang w:eastAsia="ja-JP"/>
          </w:rPr>
          <w:t xml:space="preserve"> and flash settings,</w:t>
        </w:r>
      </w:ins>
    </w:p>
    <w:p w14:paraId="6870A26A" w14:textId="600CB28B" w:rsidR="00F64921" w:rsidRDefault="00F959FC">
      <w:pPr>
        <w:pStyle w:val="iNormal"/>
        <w:numPr>
          <w:ilvl w:val="0"/>
          <w:numId w:val="38"/>
        </w:numPr>
        <w:rPr>
          <w:ins w:id="1471" w:author="Peter Bugeia" w:date="2014-04-23T10:21:00Z"/>
          <w:lang w:eastAsia="ja-JP"/>
        </w:rPr>
        <w:pPrChange w:id="1472" w:author="Peter Bugeia" w:date="2014-04-23T10:44:00Z">
          <w:pPr/>
        </w:pPrChange>
      </w:pPr>
      <w:ins w:id="1473" w:author="Peter Bugeia" w:date="2014-04-23T10:18:00Z">
        <w:r>
          <w:rPr>
            <w:lang w:eastAsia="ja-JP"/>
          </w:rPr>
          <w:t>G</w:t>
        </w:r>
      </w:ins>
      <w:ins w:id="1474" w:author="Peter Bugeia" w:date="2014-04-23T10:20:00Z">
        <w:r w:rsidR="00F64921">
          <w:rPr>
            <w:lang w:eastAsia="ja-JP"/>
          </w:rPr>
          <w:t>lobal Positioning System (GPS) co-ordinates</w:t>
        </w:r>
      </w:ins>
      <w:ins w:id="1475" w:author="Peter Bugeia" w:date="2014-04-23T10:18:00Z">
        <w:r w:rsidR="00F64921">
          <w:rPr>
            <w:lang w:eastAsia="ja-JP"/>
          </w:rPr>
          <w:t>.</w:t>
        </w:r>
      </w:ins>
    </w:p>
    <w:p w14:paraId="130560C3" w14:textId="622A5F27" w:rsidR="00C84273" w:rsidRDefault="00F64921">
      <w:pPr>
        <w:pStyle w:val="iNormal"/>
        <w:rPr>
          <w:ins w:id="1476" w:author="Peter Bugeia" w:date="2014-04-23T10:39:00Z"/>
          <w:lang w:eastAsia="ja-JP"/>
        </w:rPr>
        <w:pPrChange w:id="1477" w:author="Peter Bugeia" w:date="2014-04-23T10:22:00Z">
          <w:pPr/>
        </w:pPrChange>
      </w:pPr>
      <w:ins w:id="1478" w:author="Peter Bugeia" w:date="2014-04-23T10:20:00Z">
        <w:r>
          <w:rPr>
            <w:lang w:eastAsia="ja-JP"/>
          </w:rPr>
          <w:t>All of th</w:t>
        </w:r>
      </w:ins>
      <w:ins w:id="1479" w:author="Peter Bugeia" w:date="2014-04-23T10:24:00Z">
        <w:r>
          <w:rPr>
            <w:lang w:eastAsia="ja-JP"/>
          </w:rPr>
          <w:t xml:space="preserve">e Exif information will appear under </w:t>
        </w:r>
      </w:ins>
      <w:ins w:id="1480" w:author="Peter Bugeia" w:date="2014-04-23T10:12:00Z">
        <w:r w:rsidR="0002548D">
          <w:rPr>
            <w:lang w:eastAsia="ja-JP"/>
          </w:rPr>
          <w:t>the</w:t>
        </w:r>
      </w:ins>
      <w:ins w:id="1481" w:author="Peter Bugeia" w:date="2014-04-23T10:25:00Z">
        <w:r w:rsidR="00AE3EAB">
          <w:rPr>
            <w:lang w:eastAsia="ja-JP"/>
          </w:rPr>
          <w:t xml:space="preserve"> heading “</w:t>
        </w:r>
      </w:ins>
      <w:ins w:id="1482" w:author="Peter Bugeia" w:date="2014-04-23T10:38:00Z">
        <w:r w:rsidR="00C84273">
          <w:rPr>
            <w:lang w:eastAsia="ja-JP"/>
          </w:rPr>
          <w:t>Information From The File</w:t>
        </w:r>
      </w:ins>
      <w:ins w:id="1483" w:author="Peter Bugeia" w:date="2014-04-23T10:39:00Z">
        <w:r w:rsidR="00C84273">
          <w:rPr>
            <w:lang w:eastAsia="ja-JP"/>
          </w:rPr>
          <w:t>”</w:t>
        </w:r>
      </w:ins>
    </w:p>
    <w:p w14:paraId="025C1D0B" w14:textId="1C7B4F86" w:rsidR="004F4F42" w:rsidRDefault="00C84273" w:rsidP="00840870">
      <w:pPr>
        <w:pStyle w:val="iNormal"/>
        <w:rPr>
          <w:lang w:eastAsia="ja-JP"/>
        </w:rPr>
      </w:pPr>
      <w:ins w:id="1484" w:author="Peter Bugeia" w:date="2014-04-23T10:39:00Z">
        <w:r>
          <w:rPr>
            <w:lang w:eastAsia="ja-JP"/>
          </w:rPr>
          <w:t xml:space="preserve">Refer </w:t>
        </w:r>
      </w:ins>
      <w:ins w:id="1485" w:author="Peter Bugeia" w:date="2014-04-23T10:09:00Z">
        <w:r w:rsidR="0002548D">
          <w:rPr>
            <w:lang w:eastAsia="ja-JP"/>
          </w:rPr>
          <w:t xml:space="preserve">to </w:t>
        </w:r>
        <w:r w:rsidR="0002548D">
          <w:rPr>
            <w:lang w:eastAsia="ja-JP"/>
          </w:rPr>
          <w:fldChar w:fldCharType="begin"/>
        </w:r>
        <w:r w:rsidR="0002548D">
          <w:rPr>
            <w:lang w:eastAsia="ja-JP"/>
          </w:rPr>
          <w:instrText xml:space="preserve"> HYPERLINK "</w:instrText>
        </w:r>
        <w:r w:rsidR="0002548D" w:rsidRPr="0002548D">
          <w:rPr>
            <w:lang w:eastAsia="ja-JP"/>
          </w:rPr>
          <w:instrText>http://en.wikipedia.org/wiki/Exchangeable_image_file_format</w:instrText>
        </w:r>
        <w:r w:rsidR="0002548D">
          <w:rPr>
            <w:lang w:eastAsia="ja-JP"/>
          </w:rPr>
          <w:instrText xml:space="preserve">" </w:instrText>
        </w:r>
        <w:r w:rsidR="0002548D">
          <w:rPr>
            <w:lang w:eastAsia="ja-JP"/>
          </w:rPr>
          <w:fldChar w:fldCharType="separate"/>
        </w:r>
        <w:r w:rsidR="0002548D" w:rsidRPr="0028193A">
          <w:rPr>
            <w:rStyle w:val="Hyperlink"/>
            <w:lang w:eastAsia="ja-JP"/>
          </w:rPr>
          <w:t>http://en.wikipedia.org/wiki/Exchangeable_image_file_format</w:t>
        </w:r>
        <w:r w:rsidR="0002548D">
          <w:rPr>
            <w:lang w:eastAsia="ja-JP"/>
          </w:rPr>
          <w:fldChar w:fldCharType="end"/>
        </w:r>
        <w:r>
          <w:rPr>
            <w:lang w:eastAsia="ja-JP"/>
          </w:rPr>
          <w:t xml:space="preserve"> for more information</w:t>
        </w:r>
        <w:r w:rsidR="0002548D">
          <w:rPr>
            <w:lang w:eastAsia="ja-JP"/>
          </w:rPr>
          <w:t xml:space="preserve"> on Exif</w:t>
        </w:r>
      </w:ins>
      <w:ins w:id="1486" w:author="Peter Bugeia" w:date="2014-04-23T10:39:00Z">
        <w:r>
          <w:rPr>
            <w:lang w:eastAsia="ja-JP"/>
          </w:rPr>
          <w:t>.</w:t>
        </w:r>
      </w:ins>
    </w:p>
    <w:p w14:paraId="7B4D9A14" w14:textId="77777777" w:rsidR="009D46EC" w:rsidRPr="005879DC" w:rsidRDefault="009D46EC" w:rsidP="00B6457B">
      <w:pPr>
        <w:pStyle w:val="iHeading1"/>
      </w:pPr>
      <w:bookmarkStart w:id="1487" w:name="_Toc215047185"/>
      <w:bookmarkStart w:id="1488" w:name="_Ref351623355"/>
      <w:bookmarkStart w:id="1489" w:name="_Ref351623361"/>
      <w:bookmarkStart w:id="1490" w:name="_Ref377728802"/>
      <w:bookmarkStart w:id="1491" w:name="_Ref377728804"/>
      <w:bookmarkStart w:id="1492" w:name="_Toc260576744"/>
      <w:r w:rsidRPr="005879DC">
        <w:lastRenderedPageBreak/>
        <w:t xml:space="preserve">Uploading </w:t>
      </w:r>
      <w:r w:rsidR="00415DC9">
        <w:t>Data File</w:t>
      </w:r>
      <w:r w:rsidR="009B7E78">
        <w:t>s</w:t>
      </w:r>
      <w:bookmarkEnd w:id="1487"/>
      <w:bookmarkEnd w:id="1488"/>
      <w:bookmarkEnd w:id="1489"/>
      <w:bookmarkEnd w:id="1490"/>
      <w:bookmarkEnd w:id="1491"/>
      <w:bookmarkEnd w:id="1492"/>
    </w:p>
    <w:p w14:paraId="6B1CE900" w14:textId="77777777" w:rsidR="00B31E6B" w:rsidRDefault="00B31E6B" w:rsidP="00A13A20">
      <w:pPr>
        <w:pStyle w:val="iNormal"/>
      </w:pPr>
      <w:r>
        <w:t xml:space="preserve">To upload one or more new </w:t>
      </w:r>
      <w:r w:rsidR="00415DC9">
        <w:t>Data File</w:t>
      </w:r>
      <w:r w:rsidR="009B7E78">
        <w:t>s</w:t>
      </w:r>
      <w:r>
        <w:t>:</w:t>
      </w:r>
    </w:p>
    <w:p w14:paraId="4F238907" w14:textId="77777777"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14:paraId="214CBE44" w14:textId="77777777" w:rsidR="00351BB3" w:rsidRDefault="00A5049D">
      <w:pPr>
        <w:pStyle w:val="iFigureCaption"/>
      </w:pPr>
      <w:r>
        <w:rPr>
          <w:noProof/>
          <w:lang w:val="en-US"/>
        </w:rPr>
        <mc:AlternateContent>
          <mc:Choice Requires="wpg">
            <w:drawing>
              <wp:inline distT="0" distB="0" distL="0" distR="0" wp14:anchorId="3AF9A3B7" wp14:editId="160A7EF9">
                <wp:extent cx="5072380" cy="2407285"/>
                <wp:effectExtent l="0" t="0" r="0" b="5715"/>
                <wp:docPr id="73"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072380" cy="2407285"/>
                          <a:chOff x="2353" y="4823"/>
                          <a:chExt cx="6345" cy="3012"/>
                        </a:xfrm>
                      </wpg:grpSpPr>
                      <wps:wsp>
                        <wps:cNvPr id="75" name="AutoShape 165"/>
                        <wps:cNvSpPr>
                          <a:spLocks noChangeAspect="1" noChangeArrowheads="1" noTextEdit="1"/>
                        </wps:cNvSpPr>
                        <wps: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1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pic:spPr>
                      </pic:pic>
                      <wps:wsp>
                        <wps:cNvPr id="77" name="Oval 168"/>
                        <wps:cNvSpPr>
                          <a:spLocks noChangeArrowheads="1"/>
                        </wps:cNvSpPr>
                        <wps:spPr bwMode="auto">
                          <a:xfrm>
                            <a:off x="2581" y="5578"/>
                            <a:ext cx="569" cy="24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66" o:spid="_x0000_s1026" style="width:399.4pt;height:189.55pt;mso-position-horizontal-relative:char;mso-position-vertical-relative:line" coordorigin="2353,4823" coordsize="6345,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">
                <o:lock v:ext="edit" aspectratio="t"/>
                <v:rect id="AutoShape 165" o:spid="_x0000_s1027" style="position:absolute;left:2353;top:4823;width:6345;height:3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pLEnxAAA&#10;ANsAAAAPAAAAZHJzL2Rvd25yZXYueG1sRI9Ba8JAFITvBf/D8gQvohuFVk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qSxJ8QAAADbAAAADwAAAAAAAAAAAAAAAACXAgAAZHJzL2Rv&#10;d25yZXYueG1sUEsFBgAAAAAEAAQA9QAAAIgDAAAAAA==&#10;" filled="f" stroked="f">
                  <o:lock v:ext="edit" aspectratio="t" text="t"/>
                </v:rect>
                <v:shape id="Picture 167" o:spid="_x0000_s1028" type="#_x0000_t75" style="position:absolute;left:2353;top:4823;width:6345;height: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ZOnEAAAA2wAAAA8AAABkcnMvZG93bnJldi54bWxEj91qg0AUhO8DeYflFHqXrFVIgnENSVFaKAnk&#10;5wEO7qlK3bPibo19+26hkMthZr5hst1kOjHS4FrLCl6WEQjiyuqWawW3a7nYgHAeWWNnmRT8kINd&#10;Pp9lmGp75zONF1+LAGGXooLG+z6V0lUNGXRL2xMH79MOBn2QQy31gPcAN52Mo2glDbYcFhrs6bWh&#10;6uvybRQUH9HR79visDklpRnfzvHtmBilnp+m/RaEp8k/wv/td61gvYK/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mZOnEAAAA2wAAAA8AAAAAAAAAAAAAAAAAnAIA&#10;AGRycy9kb3ducmV2LnhtbFBLBQYAAAAABAAEAPcAAACNAwAAAAA=&#10;">
                  <v:imagedata r:id="rId59" o:title=""/>
                </v:shape>
                <v:oval id="Oval 168" o:spid="_x0000_s1029" style="position:absolute;left:2581;top:5578;width:569;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e0ExAAA&#10;ANsAAAAPAAAAZHJzL2Rvd25yZXYueG1sRI/RasJAFETfBf9huULf6iaCjaSuYluE0ocWYz/gkr0m&#10;0ezdZHcb4993CwUfh5k5w6y3o2nFQM43lhWk8wQEcWl1w5WC7+P+cQXCB2SNrWVScCMP2810ssZc&#10;2ysfaChCJSKEfY4K6hC6XEpf1mTQz21HHL2TdQZDlK6S2uE1wk0rF0nyJA02HBdq7Oi1pvJS/BgF&#10;y3PVLz6/Xm6UNW+tS8fB9h9SqYfZuHsGEWgM9/B/+10ryDL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tBMQAAADbAAAADwAAAAAAAAAAAAAAAACXAgAAZHJzL2Rv&#10;d25yZXYueG1sUEsFBgAAAAAEAAQA9QAAAIgDAAAAAA==&#10;" filled="f" strokecolor="red" strokeweight="1pt"/>
                <w10:anchorlock/>
              </v:group>
            </w:pict>
          </mc:Fallback>
        </mc:AlternateContent>
      </w:r>
    </w:p>
    <w:p w14:paraId="182BFFB0" w14:textId="77777777"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14:paraId="6AFCB344" w14:textId="77777777" w:rsidR="009D46EC" w:rsidRDefault="00E464DC" w:rsidP="009553ED">
      <w:pPr>
        <w:pStyle w:val="iFigureCaption"/>
      </w:pPr>
      <w:r>
        <w:rPr>
          <w:b w:val="0"/>
          <w:noProof/>
          <w:lang w:val="en-US"/>
        </w:rPr>
        <w:drawing>
          <wp:inline distT="0" distB="0" distL="0" distR="0" wp14:anchorId="2BB5C19E" wp14:editId="76D195D9">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14:paraId="7B76179C" w14:textId="77777777" w:rsidR="00180EE4" w:rsidRPr="00180EE4" w:rsidRDefault="00B31E6B">
      <w:pPr>
        <w:pStyle w:val="iNormal"/>
        <w:keepNext/>
        <w:keepLines/>
        <w:numPr>
          <w:ilvl w:val="0"/>
          <w:numId w:val="25"/>
        </w:numPr>
        <w:ind w:left="714" w:hanging="357"/>
        <w:pPrChange w:id="1493" w:author="Peter Bugeia" w:date="2014-04-24T09:46:00Z">
          <w:pPr>
            <w:pStyle w:val="iNormal"/>
            <w:numPr>
              <w:numId w:val="25"/>
            </w:numPr>
            <w:ind w:left="720" w:hanging="360"/>
          </w:pPr>
        </w:pPrChange>
      </w:pPr>
      <w:r>
        <w:lastRenderedPageBreak/>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r w:rsidR="00C23447">
        <w:fldChar w:fldCharType="begin"/>
      </w:r>
      <w:r w:rsidR="00C23447">
        <w:instrText xml:space="preserve"> REF _Ref351730692 \r \h  \* MERGEFORMAT </w:instrText>
      </w:r>
      <w:r w:rsidR="00C23447">
        <w:fldChar w:fldCharType="separate"/>
      </w:r>
      <w:r w:rsidR="00443106" w:rsidRPr="00443106">
        <w:rPr>
          <w:rStyle w:val="CrossReference"/>
        </w:rPr>
        <w:t>6.2.1</w:t>
      </w:r>
      <w:r w:rsidR="00C23447">
        <w:fldChar w:fldCharType="end"/>
      </w:r>
      <w:r w:rsidRPr="003829A3">
        <w:rPr>
          <w:rStyle w:val="CrossReference"/>
        </w:rPr>
        <w:t xml:space="preserve"> </w:t>
      </w:r>
      <w:r w:rsidR="00C23447">
        <w:fldChar w:fldCharType="begin"/>
      </w:r>
      <w:r w:rsidR="00C23447">
        <w:instrText xml:space="preserve"> REF _Ref351730692 \h  \* MERGEFORMAT </w:instrText>
      </w:r>
      <w:r w:rsidR="00C23447">
        <w:fldChar w:fldCharType="separate"/>
      </w:r>
      <w:r w:rsidR="00443106" w:rsidRPr="00443106">
        <w:rPr>
          <w:rStyle w:val="CrossReference"/>
        </w:rPr>
        <w:t>Basic Information</w:t>
      </w:r>
      <w:r w:rsidR="00C23447">
        <w:fldChar w:fldCharType="end"/>
      </w:r>
      <w:r>
        <w:t xml:space="preserve"> for information about the meaning of Metadata fields.</w:t>
      </w:r>
      <w:r w:rsidR="007105DB">
        <w:t xml:space="preserve"> See section </w:t>
      </w:r>
      <w:r w:rsidR="00C23447">
        <w:fldChar w:fldCharType="begin"/>
      </w:r>
      <w:r w:rsidR="00C23447">
        <w:instrText xml:space="preserve"> REF _Ref377648367 \r \h  \* MERGEFORMAT </w:instrText>
      </w:r>
      <w:r w:rsidR="00C23447">
        <w:fldChar w:fldCharType="separate"/>
      </w:r>
      <w:r w:rsidR="00443106" w:rsidRPr="00443106">
        <w:rPr>
          <w:rStyle w:val="CrossReference"/>
        </w:rPr>
        <w:t>4.3</w:t>
      </w:r>
      <w:r w:rsidR="00C23447">
        <w:fldChar w:fldCharType="end"/>
      </w:r>
      <w:r w:rsidR="007105DB" w:rsidRPr="007105DB">
        <w:rPr>
          <w:rStyle w:val="CrossReference"/>
        </w:rPr>
        <w:t xml:space="preserve"> </w:t>
      </w:r>
      <w:r w:rsidR="00C23447">
        <w:fldChar w:fldCharType="begin"/>
      </w:r>
      <w:r w:rsidR="00C23447">
        <w:instrText xml:space="preserve"> REF _Ref377648367 \h  \* MERGEFORMAT </w:instrText>
      </w:r>
      <w:r w:rsidR="00C23447">
        <w:fldChar w:fldCharType="separate"/>
      </w:r>
      <w:r w:rsidR="00443106" w:rsidRPr="00443106">
        <w:rPr>
          <w:rStyle w:val="CrossReference"/>
        </w:rPr>
        <w:t>Entering Labels</w:t>
      </w:r>
      <w:r w:rsidR="00C23447">
        <w:fldChar w:fldCharType="end"/>
      </w:r>
      <w:r w:rsidR="007105DB">
        <w:t xml:space="preserve"> for information on Labels and how to enter them.</w:t>
      </w:r>
    </w:p>
    <w:p w14:paraId="7C74A8B0" w14:textId="77777777"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23447">
        <w:fldChar w:fldCharType="begin"/>
      </w:r>
      <w:r w:rsidR="00C23447">
        <w:instrText xml:space="preserve"> REF _Ref378839908 \r \h  \* MERGEFORMAT </w:instrText>
      </w:r>
      <w:r w:rsidR="00C23447">
        <w:fldChar w:fldCharType="separate"/>
      </w:r>
      <w:r w:rsidR="00443106" w:rsidRPr="00443106">
        <w:rPr>
          <w:rStyle w:val="CrossReference"/>
        </w:rPr>
        <w:t>7.3</w:t>
      </w:r>
      <w:r w:rsidR="00C23447">
        <w:fldChar w:fldCharType="end"/>
      </w:r>
      <w:r w:rsidR="005F4623" w:rsidRPr="005F4623">
        <w:rPr>
          <w:rStyle w:val="CrossReference"/>
        </w:rPr>
        <w:t xml:space="preserve"> </w:t>
      </w:r>
      <w:r w:rsidR="00C23447">
        <w:fldChar w:fldCharType="begin"/>
      </w:r>
      <w:r w:rsidR="00C23447">
        <w:instrText xml:space="preserve"> REF _Ref378839910 \h  \* MERGEFORMAT </w:instrText>
      </w:r>
      <w:r w:rsidR="00C23447">
        <w:fldChar w:fldCharType="separate"/>
      </w:r>
      <w:r w:rsidR="00443106" w:rsidRPr="00443106">
        <w:rPr>
          <w:rStyle w:val="CrossReference"/>
        </w:rPr>
        <w:t>Uploading RAW TOA5 Data Files</w:t>
      </w:r>
      <w:r w:rsidR="00C23447">
        <w:fldChar w:fldCharType="end"/>
      </w:r>
      <w:r w:rsidR="005F4623">
        <w:t xml:space="preserve"> </w:t>
      </w:r>
      <w:r w:rsidRPr="005879DC">
        <w:t xml:space="preserve">for more information. </w:t>
      </w:r>
    </w:p>
    <w:p w14:paraId="2278733B" w14:textId="77777777"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14:paraId="01E96BB0" w14:textId="77777777"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14:paraId="72D4FCD3" w14:textId="77777777"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14:paraId="6FF42C34" w14:textId="77777777" w:rsidR="00351BB3" w:rsidRDefault="00A5049D">
      <w:pPr>
        <w:pStyle w:val="iFigureCaption"/>
      </w:pPr>
      <w:r>
        <w:rPr>
          <w:noProof/>
          <w:lang w:val="en-US"/>
        </w:rPr>
        <mc:AlternateContent>
          <mc:Choice Requires="wpg">
            <w:drawing>
              <wp:inline distT="0" distB="0" distL="0" distR="0" wp14:anchorId="616EA2A9" wp14:editId="6C631EE9">
                <wp:extent cx="5377180" cy="2310130"/>
                <wp:effectExtent l="0" t="0" r="0" b="1270"/>
                <wp:docPr id="69" name="Group 1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7180" cy="2310130"/>
                          <a:chOff x="2353" y="2429"/>
                          <a:chExt cx="6727" cy="2890"/>
                        </a:xfrm>
                      </wpg:grpSpPr>
                      <wps:wsp>
                        <wps:cNvPr id="70" name="AutoShape 169"/>
                        <wps:cNvSpPr>
                          <a:spLocks noChangeAspect="1" noChangeArrowheads="1" noTextEdit="1"/>
                        </wps:cNvSpPr>
                        <wps: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2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pic:spPr>
                      </pic:pic>
                      <wps:wsp>
                        <wps:cNvPr id="72" name="Oval 172"/>
                        <wps:cNvSpPr>
                          <a:spLocks noChangeArrowheads="1"/>
                        </wps:cNvSpPr>
                        <wps:spPr bwMode="auto">
                          <a:xfrm>
                            <a:off x="3631" y="4717"/>
                            <a:ext cx="516" cy="2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0" o:spid="_x0000_s1026" style="width:423.4pt;height:181.9pt;mso-position-horizontal-relative:char;mso-position-vertical-relative:line" coordorigin="2353,2429" coordsize="6727,2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">
                <o:lock v:ext="edit" aspectratio="t"/>
                <v:rect id="AutoShape 169" o:spid="_x0000_s1027" style="position:absolute;left:2353;top:2429;width:6727;height: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xK/wgAA&#10;ANsAAAAPAAAAZHJzL2Rvd25yZXYueG1sRE9Na4NAEL0H+h+WKeQS4poe2mBcpQRKJBRCTZvz4E5V&#10;6s4ad6v233cPgRwf7zvNZ9OJkQbXWlawiWIQxJXVLdcKPs9v6y0I55E1dpZJwR85yLOHRYqJthN/&#10;0Fj6WoQQdgkqaLzvEyld1ZBBF9meOHDfdjDoAxxqqQecQrjp5FMcP0uDLYeGBnvaN1T9lL9GwVSd&#10;xsv5/SBPq0th+Vpc9+XXUanl4/y6A+Fp9nfxzV1oBS9hffgSfoDM/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TEr/CAAAA2wAAAA8AAAAAAAAAAAAAAAAAlwIAAGRycy9kb3du&#10;cmV2LnhtbFBLBQYAAAAABAAEAPUAAACGAwAAAAA=&#10;" filled="f" stroked="f">
                  <o:lock v:ext="edit" aspectratio="t" text="t"/>
                </v:rect>
                <v:shape id="Picture 215" o:spid="_x0000_s1028" type="#_x0000_t75" style="position:absolute;left:2353;top:2429;width:6727;height: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F&#10;RZDFAAAA2wAAAA8AAABkcnMvZG93bnJldi54bWxEj0FrwkAUhO+F/oflFbw1m7SlanSVtlgRvFQN&#10;OT+zzyQ0+zZkVxP/vSsUehxm5htmvhxMIy7UudqygiSKQRAXVtdcKsgO388TEM4ja2wsk4IrOVgu&#10;Hh/mmGrb844ue1+KAGGXooLK+zaV0hUVGXSRbYmDd7KdQR9kV0rdYR/gppEvcfwuDdYcFips6aui&#10;4nd/Ngrq1/VqfbB5f/wZJ5+rdmvzbPqm1Ohp+JiB8DT4//Bfe6MVjBO4fw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BUWQxQAAANsAAAAPAAAAAAAAAAAAAAAAAJwC&#10;AABkcnMvZG93bnJldi54bWxQSwUGAAAAAAQABAD3AAAAjgMAAAAA&#10;">
                  <v:imagedata r:id="rId62" o:title=""/>
                </v:shape>
                <v:oval id="Oval 172" o:spid="_x0000_s1029" style="position:absolute;left:3631;top:4717;width:516;height: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k6cxAAA&#10;ANsAAAAPAAAAZHJzL2Rvd25yZXYueG1sRI/RasJAFETfhf7Dcgu+6SaB1pK6SlspSB8U037AJXtN&#10;YrN3k901xr93CwUfh5k5wyzXo2nFQM43lhWk8wQEcWl1w5WCn+/P2QsIH5A1tpZJwZU8rFcPkyXm&#10;2l74QEMRKhEh7HNUUIfQ5VL6siaDfm474ugdrTMYonSV1A4vEW5amSXJszTYcFyosaOPmsrf4mwU&#10;PJ2qPtvt36+0aDatS8fB9l9Sqenj+PYKItAY7uH/9lYrWGTw9y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ZOnMQAAADbAAAADwAAAAAAAAAAAAAAAACXAgAAZHJzL2Rv&#10;d25yZXYueG1sUEsFBgAAAAAEAAQA9QAAAIgDAAAAAA==&#10;" filled="f" strokecolor="red" strokeweight="1pt"/>
                <w10:anchorlock/>
              </v:group>
            </w:pict>
          </mc:Fallback>
        </mc:AlternateContent>
      </w:r>
    </w:p>
    <w:p w14:paraId="0550B9E9" w14:textId="77777777"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14:paraId="04F8CC3B" w14:textId="77777777" w:rsidR="009D46EC" w:rsidDel="00A6285B" w:rsidRDefault="00065D26">
      <w:pPr>
        <w:pStyle w:val="iNormal"/>
        <w:keepNext/>
        <w:keepLines/>
        <w:numPr>
          <w:ilvl w:val="0"/>
          <w:numId w:val="37"/>
        </w:numPr>
        <w:ind w:left="714" w:hanging="357"/>
        <w:rPr>
          <w:del w:id="1494" w:author="Peter Bugeia" w:date="2014-04-24T09:46:00Z"/>
        </w:rPr>
        <w:pPrChange w:id="1495" w:author="Peter Bugeia" w:date="2014-04-24T09:44:00Z">
          <w:pPr>
            <w:pStyle w:val="iNormal"/>
            <w:numPr>
              <w:numId w:val="37"/>
            </w:numPr>
            <w:ind w:left="720" w:hanging="360"/>
          </w:pPr>
        </w:pPrChange>
      </w:pPr>
      <w:r>
        <w:lastRenderedPageBreak/>
        <w:t xml:space="preserve">For each file shown </w:t>
      </w:r>
      <w:r w:rsidRPr="008C4852">
        <w:t>on</w:t>
      </w:r>
      <w:r>
        <w:t xml:space="preserve"> this screen, adjust the Metadata for that file as you require.</w:t>
      </w:r>
    </w:p>
    <w:p w14:paraId="57BFA9D5" w14:textId="0B2F7D08" w:rsidR="001B4223" w:rsidRPr="005879DC" w:rsidDel="00A6285B" w:rsidRDefault="00A5049D">
      <w:pPr>
        <w:pStyle w:val="iNormal"/>
        <w:keepNext/>
        <w:keepLines/>
        <w:numPr>
          <w:ilvl w:val="0"/>
          <w:numId w:val="37"/>
        </w:numPr>
        <w:ind w:left="714" w:hanging="357"/>
        <w:rPr>
          <w:del w:id="1496" w:author="Peter Bugeia" w:date="2014-04-24T09:42:00Z"/>
        </w:rPr>
        <w:pPrChange w:id="1497" w:author="Peter Bugeia" w:date="2014-04-24T09:42:00Z">
          <w:pPr>
            <w:pStyle w:val="iFigureCaption"/>
          </w:pPr>
        </w:pPrChange>
      </w:pPr>
      <w:del w:id="1498" w:author="Peter Bugeia" w:date="2014-04-24T09:42:00Z">
        <w:r w:rsidDel="00A6285B">
          <w:rPr>
            <w:b/>
            <w:noProof/>
            <w:lang w:val="en-US"/>
            <w:rPrChange w:id="1499" w:author="Unknown">
              <w:rPr>
                <w:b w:val="0"/>
                <w:noProof/>
                <w:lang w:val="en-US"/>
              </w:rPr>
            </w:rPrChange>
          </w:rPr>
          <mc:AlternateContent>
            <mc:Choice Requires="wpg">
              <w:drawing>
                <wp:inline distT="0" distB="0" distL="0" distR="0" wp14:anchorId="31A5B19A" wp14:editId="2B3AD6F7">
                  <wp:extent cx="5148580" cy="5779770"/>
                  <wp:effectExtent l="0" t="0" r="0" b="0"/>
                  <wp:docPr id="61" name="Group 2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148580" cy="5779770"/>
                            <a:chOff x="2469" y="1983"/>
                            <a:chExt cx="8108" cy="9102"/>
                          </a:xfrm>
                        </wpg:grpSpPr>
                        <wps:wsp>
                          <wps:cNvPr id="62" name="AutoShape 216"/>
                          <wps:cNvSpPr>
                            <a:spLocks noChangeAspect="1" noChangeArrowheads="1" noTextEdit="1"/>
                          </wps:cNvSpPr>
                          <wps:spPr bwMode="auto">
                            <a:xfrm>
                              <a:off x="2469" y="1983"/>
                              <a:ext cx="8108" cy="910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2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469" y="1983"/>
                              <a:ext cx="6386" cy="9102"/>
                            </a:xfrm>
                            <a:prstGeom prst="rect">
                              <a:avLst/>
                            </a:prstGeom>
                            <a:noFill/>
                            <a:extLst>
                              <a:ext uri="{909E8E84-426E-40dd-AFC4-6F175D3DCCD1}">
                                <a14:hiddenFill xmlns:a14="http://schemas.microsoft.com/office/drawing/2010/main">
                                  <a:solidFill>
                                    <a:srgbClr val="FFFFFF"/>
                                  </a:solidFill>
                                </a14:hiddenFill>
                              </a:ext>
                            </a:extLst>
                          </pic:spPr>
                        </pic:pic>
                        <wps:wsp>
                          <wps:cNvPr id="64" name="AutoShape 65"/>
                          <wps:cNvSpPr>
                            <a:spLocks/>
                          </wps:cNvSpPr>
                          <wps:spPr bwMode="auto">
                            <a:xfrm>
                              <a:off x="7101" y="3510"/>
                              <a:ext cx="318" cy="3631"/>
                            </a:xfrm>
                            <a:prstGeom prst="rightBrace">
                              <a:avLst>
                                <a:gd name="adj1" fmla="val 95152"/>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AutoShape 66"/>
                          <wps:cNvSpPr>
                            <a:spLocks/>
                          </wps:cNvSpPr>
                          <wps:spPr bwMode="auto">
                            <a:xfrm>
                              <a:off x="7101" y="7141"/>
                              <a:ext cx="318" cy="3795"/>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Text Box 68"/>
                          <wps:cNvSpPr txBox="1">
                            <a:spLocks noChangeArrowheads="1"/>
                          </wps:cNvSpPr>
                          <wps:spPr bwMode="auto">
                            <a:xfrm>
                              <a:off x="7335" y="5127"/>
                              <a:ext cx="2004"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A421895" w14:textId="77777777" w:rsidR="00D55E5E" w:rsidRPr="00B56898" w:rsidRDefault="00D55E5E" w:rsidP="001B4223">
                                <w:pPr>
                                  <w:rPr>
                                    <w:color w:val="FF0000"/>
                                  </w:rPr>
                                </w:pPr>
                                <w:r w:rsidRPr="00B56898">
                                  <w:rPr>
                                    <w:color w:val="FF0000"/>
                                  </w:rPr>
                                  <w:t>1</w:t>
                                </w:r>
                                <w:r w:rsidRPr="00B56898">
                                  <w:rPr>
                                    <w:color w:val="FF0000"/>
                                    <w:vertAlign w:val="superscript"/>
                                  </w:rPr>
                                  <w:t>st</w:t>
                                </w:r>
                                <w:r w:rsidRPr="00B56898">
                                  <w:rPr>
                                    <w:color w:val="FF0000"/>
                                  </w:rPr>
                                  <w:t xml:space="preserve"> file</w:t>
                                </w:r>
                                <w:r>
                                  <w:rPr>
                                    <w:color w:val="FF0000"/>
                                  </w:rPr>
                                  <w:t>’s metadata</w:t>
                                </w:r>
                              </w:p>
                            </w:txbxContent>
                          </wps:txbx>
                          <wps:bodyPr rot="0" vert="horz" wrap="square" lIns="91440" tIns="45720" rIns="91440" bIns="45720" anchor="t" anchorCtr="0" upright="1">
                            <a:noAutofit/>
                          </wps:bodyPr>
                        </wps:wsp>
                        <wps:wsp>
                          <wps:cNvPr id="67" name="Text Box 69"/>
                          <wps:cNvSpPr txBox="1">
                            <a:spLocks noChangeArrowheads="1"/>
                          </wps:cNvSpPr>
                          <wps:spPr bwMode="auto">
                            <a:xfrm>
                              <a:off x="7342" y="8820"/>
                              <a:ext cx="1997"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112D2DCE" w14:textId="77777777" w:rsidR="00D55E5E" w:rsidRPr="00B56898" w:rsidRDefault="00D55E5E" w:rsidP="001B4223">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r>
                                  <w:rPr>
                                    <w:color w:val="FF0000"/>
                                  </w:rPr>
                                  <w:t>’s Metadata</w:t>
                                </w:r>
                              </w:p>
                            </w:txbxContent>
                          </wps:txbx>
                          <wps:bodyPr rot="0" vert="horz" wrap="square" lIns="91440" tIns="45720" rIns="91440" bIns="45720" anchor="t" anchorCtr="0" upright="1">
                            <a:noAutofit/>
                          </wps:bodyPr>
                        </wps:wsp>
                        <wps:wsp>
                          <wps:cNvPr id="68" name="Text Box 223"/>
                          <wps:cNvSpPr txBox="1">
                            <a:spLocks noChangeArrowheads="1"/>
                          </wps:cNvSpPr>
                          <wps:spPr bwMode="auto">
                            <a:xfrm>
                              <a:off x="7602" y="10208"/>
                              <a:ext cx="2975" cy="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A69F7D2" w14:textId="77777777" w:rsidR="00D55E5E" w:rsidRPr="00B56898" w:rsidRDefault="00D55E5E" w:rsidP="001B4223">
                                <w:pPr>
                                  <w:rPr>
                                    <w:color w:val="FF0000"/>
                                  </w:rPr>
                                </w:pPr>
                                <w:r>
                                  <w:rPr>
                                    <w:color w:val="FF0000"/>
                                  </w:rPr>
                                  <w:t>Scroll down to see subsequent files’ Metadata…</w:t>
                                </w:r>
                              </w:p>
                            </w:txbxContent>
                          </wps:txbx>
                          <wps:bodyPr rot="0" vert="horz" wrap="square" lIns="91440" tIns="45720" rIns="91440" bIns="45720" anchor="t" anchorCtr="0" upright="1">
                            <a:noAutofit/>
                          </wps:bodyPr>
                        </wps:wsp>
                      </wpg:wgp>
                    </a:graphicData>
                  </a:graphic>
                </wp:inline>
              </w:drawing>
            </mc:Choice>
            <mc:Fallback>
              <w:pict>
                <v:group id="Group 217" o:spid="_x0000_s1078" style="width:405.4pt;height:455.1pt;mso-position-horizontal-relative:char;mso-position-vertical-relative:line" coordorigin="2469,1983" coordsize="8108,91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">
                  <o:lock v:ext="edit" aspectratio="t"/>
                  <v:rect id="AutoShape 216" o:spid="_x0000_s1079" style="position:absolute;left:2469;top:1983;width:8108;height:91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L+OxAAA&#10;ANsAAAAPAAAAZHJzL2Rvd25yZXYueG1sRI9Ba4NAFITvhfyH5QVyKc3aHEIx2YQihEgohGri+eG+&#10;qtR9q+5W7b/vFgo9DjPzDbM/zqYVIw2usazgeR2BIC6tbrhScMtPTy8gnEfW2FomBd/k4HhYPOwx&#10;1nbidxozX4kAYRejgtr7LpbSlTUZdGvbEQfvww4GfZBDJfWAU4CbVm6iaCsNNhwWauwoqan8zL6M&#10;gqm8jkX+dpbXxyK13Kd9kt0vSq2W8+sOhKfZ/4f/2qlWsN3A75fwA+Th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S/jsQAAADbAAAADwAAAAAAAAAAAAAAAACXAgAAZHJzL2Rv&#10;d25yZXYueG1sUEsFBgAAAAAEAAQA9QAAAIgDAAAAAA==&#10;" filled="f" stroked="f">
                    <o:lock v:ext="edit" aspectratio="t" text="t"/>
                  </v:rect>
                  <v:shape id="Picture 218" o:spid="_x0000_s1080" type="#_x0000_t75" style="position:absolute;left:2469;top:1983;width:6386;height:91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Y&#10;l13DAAAA2wAAAA8AAABkcnMvZG93bnJldi54bWxEj0+LwjAUxO/CfofwBG+aWkGkmhZZdkUPIv4B&#10;r4/mbVtsXkqTbeu3NwsLHoeZ+Q2zyQZTi45aV1lWMJ9FIIhzqysuFNyu39MVCOeRNdaWScGTHGTp&#10;x2iDibY9n6m7+EIECLsEFZTeN4mULi/JoJvZhjh4P7Y16INsC6lb7APc1DKOoqU0WHFYKLGhz5Ly&#10;x+XXKOhPcbz/uh5sd3wMxXPrd3fdGKUm42G7BuFp8O/wf3uvFSwX8Pcl/ACZv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NiXXcMAAADbAAAADwAAAAAAAAAAAAAAAACcAgAA&#10;ZHJzL2Rvd25yZXYueG1sUEsFBgAAAAAEAAQA9wAAAIwDAAAAAA==&#10;">
                    <v:imagedata r:id="rId64" o:title=""/>
                  </v:shape>
                  <v:shape id="AutoShape 65" o:spid="_x0000_s1081" type="#_x0000_t88" style="position:absolute;left:7101;top:3510;width:318;height:36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Y3rAwQAA&#10;ANsAAAAPAAAAZHJzL2Rvd25yZXYueG1sRI9Bi8IwFITvwv6H8Ba8aboiItUouiDqRdB68fZonm2x&#10;eSlJ1OqvN4LgcZiZb5jpvDW1uJHzlWUFf/0EBHFudcWFgmO26o1B+ICssbZMCh7kYT776Uwx1fbO&#10;e7odQiEihH2KCsoQmlRKn5dk0PdtQxy9s3UGQ5SukNrhPcJNLQdJMpIGK44LJTb0X1J+OVyNgutu&#10;TYvzg1fu1C5PzNtns7SZUt3fdjEBEagN3/CnvdEKRkN4f4k/QM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N6wMEAAADbAAAADwAAAAAAAAAAAAAAAACXAgAAZHJzL2Rvd25y&#10;ZXYueG1sUEsFBgAAAAAEAAQA9QAAAIUDAAAAAA==&#10;" strokecolor="red" strokeweight="1pt"/>
                  <v:shape id="AutoShape 66" o:spid="_x0000_s1082" type="#_x0000_t88" style="position:absolute;left:7101;top:7141;width:318;height:3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99bwQAA&#10;ANsAAAAPAAAAZHJzL2Rvd25yZXYueG1sRI9Bi8IwFITvwv6H8Ba8abqCItUouiDqRdB68fZonm2x&#10;eSlJ1OqvN4LgcZiZb5jpvDW1uJHzlWUFf/0EBHFudcWFgmO26o1B+ICssbZMCh7kYT776Uwx1fbO&#10;e7odQiEihH2KCsoQmlRKn5dk0PdtQxy9s3UGQ5SukNrhPcJNLQdJMpIGK44LJTb0X1J+OVyNgutu&#10;TYvzg1fu1C5PzNtns7SZUt3fdjEBEagN3/CnvdEKRkN4f4k/QM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y/fW8EAAADbAAAADwAAAAAAAAAAAAAAAACXAgAAZHJzL2Rvd25y&#10;ZXYueG1sUEsFBgAAAAAEAAQA9QAAAIUDAAAAAA==&#10;" strokecolor="red" strokeweight="1pt"/>
                  <v:shape id="_x0000_s1083" type="#_x0000_t202" style="position:absolute;left:7335;top:5127;width:2004;height:4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umWFwQAA&#10;ANsAAAAPAAAAZHJzL2Rvd25yZXYueG1sRI9BawIxFITvhf6H8Apeimb1sMhqlFJUPBWM/oDH5rlZ&#10;3LwsSVzXf28KhR6HmfmGWW9H14mBQmw9K5jPChDEtTctNwou5/10CSImZIOdZ1LwpAjbzfvbGivj&#10;H3yiQadGZAjHChXYlPpKylhbchhnvifO3tUHhynL0EgT8JHhrpOLoiilw5bzgsWevi3VN313CnaH&#10;H6e1X9yS7sL+aj+XdmiiUpOP8WsFItGY/sN/7aNRUJbw+yX/ALl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rplhcEAAADbAAAADwAAAAAAAAAAAAAAAACXAgAAZHJzL2Rvd25y&#10;ZXYueG1sUEsFBgAAAAAEAAQA9QAAAIUDAAAAAA==&#10;" filled="f" stroked="f" strokecolor="red" strokeweight="1pt">
                    <v:textbox>
                      <w:txbxContent>
                        <w:p w14:paraId="2A421895" w14:textId="77777777" w:rsidR="00D55E5E" w:rsidRPr="00B56898" w:rsidRDefault="00D55E5E" w:rsidP="001B4223">
                          <w:pPr>
                            <w:rPr>
                              <w:color w:val="FF0000"/>
                            </w:rPr>
                          </w:pPr>
                          <w:r w:rsidRPr="00B56898">
                            <w:rPr>
                              <w:color w:val="FF0000"/>
                            </w:rPr>
                            <w:t>1</w:t>
                          </w:r>
                          <w:r w:rsidRPr="00B56898">
                            <w:rPr>
                              <w:color w:val="FF0000"/>
                              <w:vertAlign w:val="superscript"/>
                            </w:rPr>
                            <w:t>st</w:t>
                          </w:r>
                          <w:r w:rsidRPr="00B56898">
                            <w:rPr>
                              <w:color w:val="FF0000"/>
                            </w:rPr>
                            <w:t xml:space="preserve"> file</w:t>
                          </w:r>
                          <w:r>
                            <w:rPr>
                              <w:color w:val="FF0000"/>
                            </w:rPr>
                            <w:t>’s metadata</w:t>
                          </w:r>
                        </w:p>
                      </w:txbxContent>
                    </v:textbox>
                  </v:shape>
                  <v:shape id="Text Box 69" o:spid="_x0000_s1084" type="#_x0000_t202" style="position:absolute;left:7342;top:8820;width:1997;height:3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9sAewQAA&#10;ANsAAAAPAAAAZHJzL2Rvd25yZXYueG1sRI9BawIxFITvBf9DeIKXotl6UFmNIlLFk2DaH/DYPDeL&#10;m5clSdftvzeFgsdhZr5hNrvBtaKnEBvPCj5mBQjiypuGawXfX8fpCkRMyAZbz6TglyLstqO3DZbG&#10;P/hKvU61yBCOJSqwKXWllLGy5DDOfEecvZsPDlOWoZYm4CPDXSvnRbGQDhvOCxY7Oliq7vrHKfg8&#10;XZzWfn5Pug3Hm31f2b6OSk3Gw34NItGQXuH/9tkoWCzh70v+AXL7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fbAHsEAAADbAAAADwAAAAAAAAAAAAAAAACXAgAAZHJzL2Rvd25y&#10;ZXYueG1sUEsFBgAAAAAEAAQA9QAAAIUDAAAAAA==&#10;" filled="f" stroked="f" strokecolor="red" strokeweight="1pt">
                    <v:textbox>
                      <w:txbxContent>
                        <w:p w14:paraId="112D2DCE" w14:textId="77777777" w:rsidR="00D55E5E" w:rsidRPr="00B56898" w:rsidRDefault="00D55E5E" w:rsidP="001B4223">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r>
                            <w:rPr>
                              <w:color w:val="FF0000"/>
                            </w:rPr>
                            <w:t>’s Metadata</w:t>
                          </w:r>
                        </w:p>
                      </w:txbxContent>
                    </v:textbox>
                  </v:shape>
                  <v:shape id="Text Box 223" o:spid="_x0000_s1085" type="#_x0000_t202" style="position:absolute;left:7602;top:10208;width:2975;height:7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aVRsvgAA&#10;ANsAAAAPAAAAZHJzL2Rvd25yZXYueG1sRE/NisIwEL4L+w5hhL2IpnoQqUYRWZc9CUYfYGimTbGZ&#10;lCTW7ttvDgseP77/3WF0nRgoxNazguWiAEFcedNyo+B+O883IGJCNth5JgW/FOGw/5jssDT+xVca&#10;dGpEDuFYogKbUl9KGStLDuPC98SZq31wmDIMjTQBXzncdXJVFGvpsOXcYLGnk6XqoZ9Owdf3xWnt&#10;V4+ku3Cu7WxjhyYq9Tkdj1sQicb0Fv+7f4yCdR6bv+QfIPd/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0GlUbL4AAADbAAAADwAAAAAAAAAAAAAAAACXAgAAZHJzL2Rvd25yZXYu&#10;eG1sUEsFBgAAAAAEAAQA9QAAAIIDAAAAAA==&#10;" filled="f" stroked="f" strokecolor="red" strokeweight="1pt">
                    <v:textbox>
                      <w:txbxContent>
                        <w:p w14:paraId="5A69F7D2" w14:textId="77777777" w:rsidR="00D55E5E" w:rsidRPr="00B56898" w:rsidRDefault="00D55E5E" w:rsidP="001B4223">
                          <w:pPr>
                            <w:rPr>
                              <w:color w:val="FF0000"/>
                            </w:rPr>
                          </w:pPr>
                          <w:r>
                            <w:rPr>
                              <w:color w:val="FF0000"/>
                            </w:rPr>
                            <w:t>Scroll down to see subsequent files’ Metadata…</w:t>
                          </w:r>
                        </w:p>
                      </w:txbxContent>
                    </v:textbox>
                  </v:shape>
                  <w10:anchorlock/>
                </v:group>
              </w:pict>
            </mc:Fallback>
          </mc:AlternateContent>
        </w:r>
      </w:del>
    </w:p>
    <w:p w14:paraId="6EE32545" w14:textId="37DC426C" w:rsidR="009D46EC" w:rsidRPr="005879DC" w:rsidDel="00A6285B" w:rsidRDefault="00A5049D">
      <w:pPr>
        <w:pStyle w:val="iNormal"/>
        <w:rPr>
          <w:del w:id="1500" w:author="Peter Bugeia" w:date="2014-04-24T09:42:00Z"/>
        </w:rPr>
        <w:pPrChange w:id="1501" w:author="Peter Bugeia" w:date="2014-04-24T09:46:00Z">
          <w:pPr>
            <w:pStyle w:val="iNormal"/>
            <w:jc w:val="center"/>
          </w:pPr>
        </w:pPrChange>
      </w:pPr>
      <w:del w:id="1502" w:author="Peter Bugeia" w:date="2014-04-24T09:42:00Z">
        <w:r w:rsidDel="00A6285B">
          <w:rPr>
            <w:noProof/>
            <w:lang w:val="en-US"/>
          </w:rPr>
          <mc:AlternateContent>
            <mc:Choice Requires="wps">
              <w:drawing>
                <wp:anchor distT="0" distB="0" distL="114300" distR="114300" simplePos="0" relativeHeight="251660800" behindDoc="0" locked="0" layoutInCell="1" allowOverlap="1" wp14:anchorId="2A6FFF97" wp14:editId="25AD0711">
                  <wp:simplePos x="0" y="0"/>
                  <wp:positionH relativeFrom="column">
                    <wp:posOffset>4260850</wp:posOffset>
                  </wp:positionH>
                  <wp:positionV relativeFrom="paragraph">
                    <wp:posOffset>4005580</wp:posOffset>
                  </wp:positionV>
                  <wp:extent cx="495300" cy="299085"/>
                  <wp:effectExtent l="0" t="0" r="0" b="5715"/>
                  <wp:wrapNone/>
                  <wp:docPr id="7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1201E45A" w14:textId="77777777" w:rsidR="00D55E5E" w:rsidRPr="00B56898" w:rsidRDefault="00D55E5E">
                              <w:pPr>
                                <w:rPr>
                                  <w:color w:val="FF0000"/>
                                </w:rPr>
                              </w:pPr>
                              <w:r>
                                <w:rPr>
                                  <w:color w:val="FF0000"/>
                                </w:rPr>
                                <w:t>etc...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86" type="#_x0000_t202" style="position:absolute;left:0;text-align:left;margin-left:335.5pt;margin-top:315.4pt;width:39pt;height:23.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8wQb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ktS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hk8wQbsC&#10;AADDBQAADgAAAAAAAAAAAAAAAAAsAgAAZHJzL2Uyb0RvYy54bWxQSwECLQAUAAYACAAAACEA5k3n&#10;St4AAAALAQAADwAAAAAAAAAAAAAAAAATBQAAZHJzL2Rvd25yZXYueG1sUEsFBgAAAAAEAAQA8wAA&#10;AB4GAAAAAA==&#10;" filled="f" stroked="f" strokecolor="red" strokeweight="1pt">
                  <v:textbox>
                    <w:txbxContent>
                      <w:p w14:paraId="1201E45A" w14:textId="77777777" w:rsidR="00D55E5E" w:rsidRPr="00B56898" w:rsidRDefault="00D55E5E">
                        <w:pPr>
                          <w:rPr>
                            <w:color w:val="FF0000"/>
                          </w:rPr>
                        </w:pPr>
                        <w:r>
                          <w:rPr>
                            <w:color w:val="FF0000"/>
                          </w:rPr>
                          <w:t>etc...</w:t>
                        </w:r>
                      </w:p>
                    </w:txbxContent>
                  </v:textbox>
                </v:shape>
              </w:pict>
            </mc:Fallback>
          </mc:AlternateContent>
        </w:r>
      </w:del>
    </w:p>
    <w:p w14:paraId="1A9B39C2" w14:textId="3B618A29" w:rsidR="00DA1310" w:rsidRPr="006A7845" w:rsidRDefault="00DA1310">
      <w:pPr>
        <w:pStyle w:val="iNormal"/>
        <w:keepNext/>
        <w:keepLines/>
        <w:numPr>
          <w:ilvl w:val="0"/>
          <w:numId w:val="37"/>
        </w:numPr>
        <w:ind w:left="714" w:hanging="357"/>
        <w:rPr>
          <w:ins w:id="1503" w:author="Peter Bugeia" w:date="2014-04-24T09:15:00Z"/>
        </w:rPr>
        <w:pPrChange w:id="1504" w:author="Peter Bugeia" w:date="2014-04-24T09:46:00Z">
          <w:pPr>
            <w:pStyle w:val="iNormal"/>
            <w:ind w:left="720"/>
          </w:pPr>
        </w:pPrChange>
      </w:pPr>
    </w:p>
    <w:p w14:paraId="1B19C08E" w14:textId="31B000F2" w:rsidR="009D46EC" w:rsidRDefault="00A6285B">
      <w:pPr>
        <w:pStyle w:val="iNormal"/>
        <w:ind w:left="720"/>
      </w:pPr>
      <w:ins w:id="1505" w:author="Peter Bugeia" w:date="2014-04-24T09:41:00Z">
        <w:r>
          <w:rPr>
            <w:noProof/>
            <w:lang w:val="en-US"/>
          </w:rPr>
          <mc:AlternateContent>
            <mc:Choice Requires="wps">
              <w:drawing>
                <wp:anchor distT="0" distB="0" distL="114300" distR="114300" simplePos="0" relativeHeight="251701760" behindDoc="0" locked="0" layoutInCell="1" allowOverlap="1" wp14:anchorId="20250F82" wp14:editId="2F72D74E">
                  <wp:simplePos x="0" y="0"/>
                  <wp:positionH relativeFrom="column">
                    <wp:posOffset>3562350</wp:posOffset>
                  </wp:positionH>
                  <wp:positionV relativeFrom="paragraph">
                    <wp:posOffset>5402580</wp:posOffset>
                  </wp:positionV>
                  <wp:extent cx="768350" cy="518795"/>
                  <wp:effectExtent l="0" t="0" r="0" b="0"/>
                  <wp:wrapNone/>
                  <wp:docPr id="19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A326BE5" w14:textId="682F8EEC" w:rsidR="00D55E5E" w:rsidRPr="00A6285B" w:rsidRDefault="00D55E5E">
                              <w:pPr>
                                <w:jc w:val="right"/>
                                <w:rPr>
                                  <w:color w:val="76923C" w:themeColor="accent3" w:themeShade="BF"/>
                                  <w:rPrChange w:id="1506" w:author="Peter Bugeia" w:date="2014-04-24T09:39:00Z">
                                    <w:rPr/>
                                  </w:rPrChange>
                                </w:rPr>
                                <w:pPrChange w:id="1507" w:author="Peter Bugeia" w:date="2014-04-24T09:41:00Z">
                                  <w:pPr/>
                                </w:pPrChange>
                              </w:pPr>
                              <w:ins w:id="1508" w:author="Peter Bugeia" w:date="2014-04-24T09:38:00Z">
                                <w:r>
                                  <w:rPr>
                                    <w:color w:val="76923C" w:themeColor="accent3" w:themeShade="BF"/>
                                  </w:rPr>
                                  <w:t>Scroll for more</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87" type="#_x0000_t202" style="position:absolute;left:0;text-align:left;margin-left:280.5pt;margin-top:425.4pt;width:60.5pt;height:4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" filled="f" stroked="f" strokecolor="red" strokeweight="1pt">
                  <v:textbox>
                    <w:txbxContent>
                      <w:p w14:paraId="0A326BE5" w14:textId="682F8EEC" w:rsidR="00D55E5E" w:rsidRPr="00A6285B" w:rsidRDefault="00D55E5E">
                        <w:pPr>
                          <w:jc w:val="right"/>
                          <w:rPr>
                            <w:color w:val="76923C" w:themeColor="accent3" w:themeShade="BF"/>
                            <w:rPrChange w:id="1509" w:author="Peter Bugeia" w:date="2014-04-24T09:39:00Z">
                              <w:rPr/>
                            </w:rPrChange>
                          </w:rPr>
                          <w:pPrChange w:id="1510" w:author="Peter Bugeia" w:date="2014-04-24T09:41:00Z">
                            <w:pPr/>
                          </w:pPrChange>
                        </w:pPr>
                        <w:ins w:id="1511" w:author="Peter Bugeia" w:date="2014-04-24T09:38:00Z">
                          <w:r>
                            <w:rPr>
                              <w:color w:val="76923C" w:themeColor="accent3" w:themeShade="BF"/>
                            </w:rPr>
                            <w:t>Scroll for more</w:t>
                          </w:r>
                        </w:ins>
                      </w:p>
                    </w:txbxContent>
                  </v:textbox>
                </v:shape>
              </w:pict>
            </mc:Fallback>
          </mc:AlternateContent>
        </w:r>
      </w:ins>
      <w:ins w:id="1512" w:author="Peter Bugeia" w:date="2014-04-24T09:40:00Z">
        <w:r>
          <w:rPr>
            <w:noProof/>
            <w:lang w:val="en-US"/>
          </w:rPr>
          <mc:AlternateContent>
            <mc:Choice Requires="wps">
              <w:drawing>
                <wp:anchor distT="0" distB="0" distL="114300" distR="114300" simplePos="0" relativeHeight="251699712" behindDoc="0" locked="0" layoutInCell="1" allowOverlap="1" wp14:anchorId="35FE2E38" wp14:editId="2366A4E0">
                  <wp:simplePos x="0" y="0"/>
                  <wp:positionH relativeFrom="column">
                    <wp:posOffset>3702050</wp:posOffset>
                  </wp:positionH>
                  <wp:positionV relativeFrom="paragraph">
                    <wp:posOffset>5059680</wp:posOffset>
                  </wp:positionV>
                  <wp:extent cx="768350" cy="290195"/>
                  <wp:effectExtent l="0" t="0" r="0" b="0"/>
                  <wp:wrapNone/>
                  <wp:docPr id="19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AF4E46" w14:textId="13DC0126" w:rsidR="00D55E5E" w:rsidRPr="00A6285B" w:rsidRDefault="00D55E5E" w:rsidP="00A6285B">
                              <w:pPr>
                                <w:rPr>
                                  <w:color w:val="76923C" w:themeColor="accent3" w:themeShade="BF"/>
                                  <w:rPrChange w:id="1513" w:author="Peter Bugeia" w:date="2014-04-24T09:39:00Z">
                                    <w:rPr/>
                                  </w:rPrChange>
                                </w:rPr>
                              </w:pPr>
                              <w:ins w:id="1514" w:author="Peter Bugeia" w:date="2014-04-24T09:38:00Z">
                                <w:r>
                                  <w:rPr>
                                    <w:color w:val="76923C" w:themeColor="accent3" w:themeShade="BF"/>
                                  </w:rPr>
                                  <w:t>2</w:t>
                                </w:r>
                                <w:r w:rsidRPr="00A6285B">
                                  <w:rPr>
                                    <w:color w:val="76923C" w:themeColor="accent3" w:themeShade="BF"/>
                                    <w:vertAlign w:val="superscript"/>
                                    <w:rPrChange w:id="1515" w:author="Peter Bugeia" w:date="2014-04-24T09:40:00Z">
                                      <w:rPr>
                                        <w:color w:val="76923C" w:themeColor="accent3" w:themeShade="BF"/>
                                      </w:rPr>
                                    </w:rPrChange>
                                  </w:rPr>
                                  <w:t>nd</w:t>
                                </w:r>
                                <w:r>
                                  <w:rPr>
                                    <w:color w:val="76923C" w:themeColor="accent3" w:themeShade="BF"/>
                                  </w:rPr>
                                  <w:t xml:space="preserve"> </w:t>
                                </w:r>
                                <w:r w:rsidRPr="00A6285B">
                                  <w:rPr>
                                    <w:color w:val="76923C" w:themeColor="accent3" w:themeShade="BF"/>
                                    <w:rPrChange w:id="1516" w:author="Peter Bugeia" w:date="2014-04-24T09:39:00Z">
                                      <w:rPr/>
                                    </w:rPrChange>
                                  </w:rPr>
                                  <w:t>file’s</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291.5pt;margin-top:398.4pt;width:60.5pt;height:22.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" filled="f" stroked="f" strokecolor="red" strokeweight="1pt">
                  <v:textbox>
                    <w:txbxContent>
                      <w:p w14:paraId="56AF4E46" w14:textId="13DC0126" w:rsidR="00D55E5E" w:rsidRPr="00A6285B" w:rsidRDefault="00D55E5E" w:rsidP="00A6285B">
                        <w:pPr>
                          <w:rPr>
                            <w:color w:val="76923C" w:themeColor="accent3" w:themeShade="BF"/>
                            <w:rPrChange w:id="1517" w:author="Peter Bugeia" w:date="2014-04-24T09:39:00Z">
                              <w:rPr/>
                            </w:rPrChange>
                          </w:rPr>
                        </w:pPr>
                        <w:ins w:id="1518" w:author="Peter Bugeia" w:date="2014-04-24T09:38:00Z">
                          <w:r>
                            <w:rPr>
                              <w:color w:val="76923C" w:themeColor="accent3" w:themeShade="BF"/>
                            </w:rPr>
                            <w:t>2</w:t>
                          </w:r>
                          <w:r w:rsidRPr="00A6285B">
                            <w:rPr>
                              <w:color w:val="76923C" w:themeColor="accent3" w:themeShade="BF"/>
                              <w:vertAlign w:val="superscript"/>
                              <w:rPrChange w:id="1519" w:author="Peter Bugeia" w:date="2014-04-24T09:40:00Z">
                                <w:rPr>
                                  <w:color w:val="76923C" w:themeColor="accent3" w:themeShade="BF"/>
                                </w:rPr>
                              </w:rPrChange>
                            </w:rPr>
                            <w:t>nd</w:t>
                          </w:r>
                          <w:r>
                            <w:rPr>
                              <w:color w:val="76923C" w:themeColor="accent3" w:themeShade="BF"/>
                            </w:rPr>
                            <w:t xml:space="preserve"> </w:t>
                          </w:r>
                          <w:r w:rsidRPr="00A6285B">
                            <w:rPr>
                              <w:color w:val="76923C" w:themeColor="accent3" w:themeShade="BF"/>
                              <w:rPrChange w:id="1520" w:author="Peter Bugeia" w:date="2014-04-24T09:39:00Z">
                                <w:rPr/>
                              </w:rPrChange>
                            </w:rPr>
                            <w:t>file’s</w:t>
                          </w:r>
                        </w:ins>
                      </w:p>
                    </w:txbxContent>
                  </v:textbox>
                </v:shape>
              </w:pict>
            </mc:Fallback>
          </mc:AlternateContent>
        </w:r>
      </w:ins>
      <w:ins w:id="1521" w:author="Peter Bugeia" w:date="2014-04-24T09:33:00Z">
        <w:r>
          <w:rPr>
            <w:noProof/>
            <w:lang w:val="en-US"/>
          </w:rPr>
          <mc:AlternateContent>
            <mc:Choice Requires="wps">
              <w:drawing>
                <wp:anchor distT="0" distB="0" distL="114300" distR="114300" simplePos="0" relativeHeight="251695616" behindDoc="0" locked="0" layoutInCell="1" allowOverlap="1" wp14:anchorId="050DF21B" wp14:editId="64BC35BE">
                  <wp:simplePos x="0" y="0"/>
                  <wp:positionH relativeFrom="column">
                    <wp:posOffset>3352800</wp:posOffset>
                  </wp:positionH>
                  <wp:positionV relativeFrom="paragraph">
                    <wp:posOffset>4488180</wp:posOffset>
                  </wp:positionV>
                  <wp:extent cx="279400" cy="1371600"/>
                  <wp:effectExtent l="0" t="0" r="25400" b="25400"/>
                  <wp:wrapNone/>
                  <wp:docPr id="18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13716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353.4pt;width:22pt;height:10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" adj="4376" strokecolor="red" strokeweight="1pt"/>
              </w:pict>
            </mc:Fallback>
          </mc:AlternateContent>
        </w:r>
      </w:ins>
      <w:ins w:id="1522" w:author="Peter Bugeia" w:date="2014-04-24T09:37:00Z">
        <w:r w:rsidR="006A7845">
          <w:rPr>
            <w:noProof/>
            <w:lang w:val="en-US"/>
          </w:rPr>
          <mc:AlternateContent>
            <mc:Choice Requires="wps">
              <w:drawing>
                <wp:anchor distT="0" distB="0" distL="114300" distR="114300" simplePos="0" relativeHeight="251697664" behindDoc="0" locked="0" layoutInCell="1" allowOverlap="1" wp14:anchorId="793E693D" wp14:editId="49379085">
                  <wp:simplePos x="0" y="0"/>
                  <wp:positionH relativeFrom="column">
                    <wp:posOffset>3702050</wp:posOffset>
                  </wp:positionH>
                  <wp:positionV relativeFrom="paragraph">
                    <wp:posOffset>2430780</wp:posOffset>
                  </wp:positionV>
                  <wp:extent cx="768350" cy="290195"/>
                  <wp:effectExtent l="0" t="0" r="0" b="0"/>
                  <wp:wrapNone/>
                  <wp:docPr id="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EAFB9" w14:textId="4D76AB49" w:rsidR="00D55E5E" w:rsidRPr="00A6285B" w:rsidRDefault="00D55E5E">
                              <w:pPr>
                                <w:rPr>
                                  <w:color w:val="76923C" w:themeColor="accent3" w:themeShade="BF"/>
                                  <w:rPrChange w:id="1523" w:author="Peter Bugeia" w:date="2014-04-24T09:39:00Z">
                                    <w:rPr/>
                                  </w:rPrChange>
                                </w:rPr>
                              </w:pPr>
                              <w:ins w:id="1524" w:author="Peter Bugeia" w:date="2014-04-24T09:38:00Z">
                                <w:r w:rsidRPr="00A6285B">
                                  <w:rPr>
                                    <w:color w:val="76923C" w:themeColor="accent3" w:themeShade="BF"/>
                                    <w:rPrChange w:id="1525" w:author="Peter Bugeia" w:date="2014-04-24T09:39:00Z">
                                      <w:rPr/>
                                    </w:rPrChange>
                                  </w:rPr>
                                  <w:t>1</w:t>
                                </w:r>
                                <w:r w:rsidRPr="00A6285B">
                                  <w:rPr>
                                    <w:color w:val="76923C" w:themeColor="accent3" w:themeShade="BF"/>
                                    <w:vertAlign w:val="superscript"/>
                                    <w:rPrChange w:id="1526" w:author="Peter Bugeia" w:date="2014-04-24T09:39:00Z">
                                      <w:rPr/>
                                    </w:rPrChange>
                                  </w:rPr>
                                  <w:t>st</w:t>
                                </w:r>
                                <w:r w:rsidRPr="00A6285B">
                                  <w:rPr>
                                    <w:color w:val="76923C" w:themeColor="accent3" w:themeShade="BF"/>
                                    <w:rPrChange w:id="1527" w:author="Peter Bugeia" w:date="2014-04-24T09:39:00Z">
                                      <w:rPr/>
                                    </w:rPrChange>
                                  </w:rPr>
                                  <w:t xml:space="preserve"> file’s</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291.5pt;margin-top:191.4pt;width:60.5pt;height:2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" filled="f" stroked="f" strokecolor="red" strokeweight="1pt">
                  <v:textbox>
                    <w:txbxContent>
                      <w:p w14:paraId="189EAFB9" w14:textId="4D76AB49" w:rsidR="00D55E5E" w:rsidRPr="00A6285B" w:rsidRDefault="00D55E5E">
                        <w:pPr>
                          <w:rPr>
                            <w:color w:val="76923C" w:themeColor="accent3" w:themeShade="BF"/>
                            <w:rPrChange w:id="1528" w:author="Peter Bugeia" w:date="2014-04-24T09:39:00Z">
                              <w:rPr/>
                            </w:rPrChange>
                          </w:rPr>
                        </w:pPr>
                        <w:ins w:id="1529" w:author="Peter Bugeia" w:date="2014-04-24T09:38:00Z">
                          <w:r w:rsidRPr="00A6285B">
                            <w:rPr>
                              <w:color w:val="76923C" w:themeColor="accent3" w:themeShade="BF"/>
                              <w:rPrChange w:id="1530" w:author="Peter Bugeia" w:date="2014-04-24T09:39:00Z">
                                <w:rPr/>
                              </w:rPrChange>
                            </w:rPr>
                            <w:t>1</w:t>
                          </w:r>
                          <w:r w:rsidRPr="00A6285B">
                            <w:rPr>
                              <w:color w:val="76923C" w:themeColor="accent3" w:themeShade="BF"/>
                              <w:vertAlign w:val="superscript"/>
                              <w:rPrChange w:id="1531" w:author="Peter Bugeia" w:date="2014-04-24T09:39:00Z">
                                <w:rPr/>
                              </w:rPrChange>
                            </w:rPr>
                            <w:t>st</w:t>
                          </w:r>
                          <w:r w:rsidRPr="00A6285B">
                            <w:rPr>
                              <w:color w:val="76923C" w:themeColor="accent3" w:themeShade="BF"/>
                              <w:rPrChange w:id="1532" w:author="Peter Bugeia" w:date="2014-04-24T09:39:00Z">
                                <w:rPr/>
                              </w:rPrChange>
                            </w:rPr>
                            <w:t xml:space="preserve"> file’s</w:t>
                          </w:r>
                        </w:ins>
                      </w:p>
                    </w:txbxContent>
                  </v:textbox>
                </v:shape>
              </w:pict>
            </mc:Fallback>
          </mc:AlternateContent>
        </w:r>
      </w:ins>
      <w:ins w:id="1533" w:author="Peter Bugeia" w:date="2014-04-24T09:33:00Z">
        <w:r w:rsidR="006A7845">
          <w:rPr>
            <w:noProof/>
            <w:lang w:val="en-US"/>
          </w:rPr>
          <w:drawing>
            <wp:inline distT="0" distB="0" distL="0" distR="0" wp14:anchorId="55820736" wp14:editId="0DB06CFA">
              <wp:extent cx="3853578" cy="5824199"/>
              <wp:effectExtent l="25400" t="25400" r="109220" b="94615"/>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4273" cy="5825250"/>
                      </a:xfrm>
                      <a:prstGeom prst="rect">
                        <a:avLst/>
                      </a:prstGeom>
                      <a:noFill/>
                      <a:ln>
                        <a:noFill/>
                      </a:ln>
                      <a:effectLst>
                        <a:outerShdw blurRad="50800" dist="38100" dir="2700000" algn="tl" rotWithShape="0">
                          <a:srgbClr val="000000">
                            <a:alpha val="43000"/>
                          </a:srgbClr>
                        </a:outerShdw>
                      </a:effectLst>
                    </pic:spPr>
                  </pic:pic>
                </a:graphicData>
              </a:graphic>
            </wp:inline>
          </w:drawing>
        </w:r>
      </w:ins>
      <w:ins w:id="1534" w:author="Peter Bugeia" w:date="2014-04-24T09:31:00Z">
        <w:r w:rsidR="006A7845">
          <w:rPr>
            <w:noProof/>
            <w:lang w:val="en-US"/>
          </w:rPr>
          <mc:AlternateContent>
            <mc:Choice Requires="wps">
              <w:drawing>
                <wp:anchor distT="0" distB="0" distL="114300" distR="114300" simplePos="0" relativeHeight="251693568" behindDoc="0" locked="0" layoutInCell="1" allowOverlap="1" wp14:anchorId="7AFB8387" wp14:editId="63FFB426">
                  <wp:simplePos x="0" y="0"/>
                  <wp:positionH relativeFrom="column">
                    <wp:posOffset>3352800</wp:posOffset>
                  </wp:positionH>
                  <wp:positionV relativeFrom="paragraph">
                    <wp:posOffset>830580</wp:posOffset>
                  </wp:positionV>
                  <wp:extent cx="279400" cy="3543300"/>
                  <wp:effectExtent l="0" t="0" r="25400" b="38100"/>
                  <wp:wrapNone/>
                  <wp:docPr id="18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35433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65.4pt;width:22pt;height:27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" adj="1694" strokecolor="red" strokeweight="1pt"/>
              </w:pict>
            </mc:Fallback>
          </mc:AlternateContent>
        </w:r>
      </w:ins>
      <w:ins w:id="1535" w:author="Peter Bugeia" w:date="2014-04-24T09:17:00Z">
        <w:r w:rsidR="00EA6BE0">
          <w:rPr>
            <w:noProof/>
            <w:lang w:val="en-US"/>
          </w:rPr>
          <mc:AlternateContent>
            <mc:Choice Requires="wps">
              <w:drawing>
                <wp:anchor distT="0" distB="0" distL="114300" distR="114300" simplePos="0" relativeHeight="251690496" behindDoc="0" locked="0" layoutInCell="1" allowOverlap="1" wp14:anchorId="0AAB7081" wp14:editId="631E1201">
                  <wp:simplePos x="0" y="0"/>
                  <wp:positionH relativeFrom="column">
                    <wp:posOffset>4718685</wp:posOffset>
                  </wp:positionH>
                  <wp:positionV relativeFrom="paragraph">
                    <wp:posOffset>8710930</wp:posOffset>
                  </wp:positionV>
                  <wp:extent cx="1889125" cy="462280"/>
                  <wp:effectExtent l="0" t="0" r="0" b="0"/>
                  <wp:wrapSquare wrapText="bothSides"/>
                  <wp:docPr id="1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26" type="#_x0000_t202" style="position:absolute;margin-left:371.55pt;margin-top:685.9pt;width:148.75pt;height:36.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TLB7UCAACz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" filled="f" stroked="f" strokecolor="red" strokeweight="1pt">
                  <w10:wrap type="square"/>
                </v:shape>
              </w:pict>
            </mc:Fallback>
          </mc:AlternateContent>
        </w:r>
        <w:r w:rsidR="00EA6BE0">
          <w:rPr>
            <w:noProof/>
            <w:lang w:val="en-US"/>
          </w:rPr>
          <mc:AlternateContent>
            <mc:Choice Requires="wps">
              <w:drawing>
                <wp:anchor distT="0" distB="0" distL="114300" distR="114300" simplePos="0" relativeHeight="251688448" behindDoc="0" locked="0" layoutInCell="1" allowOverlap="1" wp14:anchorId="191E9974" wp14:editId="76F2ABBB">
                  <wp:simplePos x="0" y="0"/>
                  <wp:positionH relativeFrom="column">
                    <wp:posOffset>4549140</wp:posOffset>
                  </wp:positionH>
                  <wp:positionV relativeFrom="paragraph">
                    <wp:posOffset>5484495</wp:posOffset>
                  </wp:positionV>
                  <wp:extent cx="1272540" cy="290195"/>
                  <wp:effectExtent l="0" t="0" r="0" b="0"/>
                  <wp:wrapSquare wrapText="bothSides"/>
                  <wp:docPr id="1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26" type="#_x0000_t202" style="position:absolute;margin-left:358.2pt;margin-top:431.85pt;width:100.2pt;height:2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" filled="f" stroked="f" strokecolor="red" strokeweight="1pt">
                  <w10:wrap type="square"/>
                </v:shape>
              </w:pict>
            </mc:Fallback>
          </mc:AlternateContent>
        </w:r>
        <w:r w:rsidR="00EA6BE0" w:rsidRPr="00EA6BE0">
          <w:rPr>
            <w:noProof/>
          </w:rPr>
          <w:t xml:space="preserve"> </w:t>
        </w:r>
      </w:ins>
      <w:r w:rsidR="00065D26">
        <w:t>In particular, i</w:t>
      </w:r>
      <w:r w:rsidR="009D46EC" w:rsidRPr="005879DC">
        <w:t>f the start and end date</w:t>
      </w:r>
      <w:r w:rsidR="009D46EC">
        <w:t>s and times</w:t>
      </w:r>
      <w:r w:rsidR="009D46EC" w:rsidRPr="005879DC">
        <w:t xml:space="preserve"> for the data </w:t>
      </w:r>
      <w:r w:rsidR="00065D26">
        <w:t>were not</w:t>
      </w:r>
      <w:r w:rsidR="009D46EC" w:rsidRPr="005879DC">
        <w:t xml:space="preserve"> automatically extracted for the file</w:t>
      </w:r>
      <w:r w:rsidR="009D46EC">
        <w:t xml:space="preserve">, </w:t>
      </w:r>
      <w:r w:rsidR="00065D26">
        <w:t xml:space="preserve">enter them now if required. </w:t>
      </w:r>
      <w:r w:rsidR="00EE1BB2">
        <w:t xml:space="preserve">See </w:t>
      </w:r>
      <w:r w:rsidR="00C23447">
        <w:fldChar w:fldCharType="begin"/>
      </w:r>
      <w:r w:rsidR="00C23447">
        <w:instrText xml:space="preserve"> REF _Ref352674884 \r \h  \* MERGEFORMAT </w:instrText>
      </w:r>
      <w:r w:rsidR="00C23447">
        <w:fldChar w:fldCharType="separate"/>
      </w:r>
      <w:r w:rsidR="00443106" w:rsidRPr="00443106">
        <w:rPr>
          <w:rStyle w:val="CrossReference"/>
        </w:rPr>
        <w:t>4.2</w:t>
      </w:r>
      <w:r w:rsidR="00C23447">
        <w:fldChar w:fldCharType="end"/>
      </w:r>
      <w:r w:rsidR="0054211C" w:rsidRPr="0054211C">
        <w:rPr>
          <w:rStyle w:val="CrossReference"/>
        </w:rPr>
        <w:t xml:space="preserve"> </w:t>
      </w:r>
      <w:r w:rsidR="00C23447">
        <w:fldChar w:fldCharType="begin"/>
      </w:r>
      <w:r w:rsidR="00C23447">
        <w:instrText xml:space="preserve"> REF _Ref352674888 \h  \* MERGEFORMAT </w:instrText>
      </w:r>
      <w:r w:rsidR="00C23447">
        <w:fldChar w:fldCharType="separate"/>
      </w:r>
      <w:r w:rsidR="00443106" w:rsidRPr="00443106">
        <w:rPr>
          <w:rStyle w:val="CrossReference"/>
        </w:rPr>
        <w:t>Entering Dates and Times</w:t>
      </w:r>
      <w:r w:rsidR="00C23447">
        <w:fldChar w:fldCharType="end"/>
      </w:r>
      <w:r w:rsidR="0054211C">
        <w:rPr>
          <w:rStyle w:val="CrossReference"/>
        </w:rPr>
        <w:t xml:space="preserve"> </w:t>
      </w:r>
      <w:r w:rsidR="00EE1BB2">
        <w:t>for instructions on entering dates and times.</w:t>
      </w:r>
    </w:p>
    <w:p w14:paraId="45FCBE0F" w14:textId="77777777" w:rsidR="002F54FB" w:rsidRDefault="002F54FB" w:rsidP="00065D26">
      <w:pPr>
        <w:pStyle w:val="iNormal"/>
        <w:ind w:left="720"/>
      </w:pPr>
      <w:r>
        <w:t xml:space="preserve">Also ensure the Labels are correct using the instructions in section </w:t>
      </w:r>
      <w:r w:rsidR="00C23447">
        <w:fldChar w:fldCharType="begin"/>
      </w:r>
      <w:r w:rsidR="00C23447">
        <w:instrText xml:space="preserve"> REF _Ref377648367 \r \h  \* MERGEFORMAT </w:instrText>
      </w:r>
      <w:r w:rsidR="00C23447">
        <w:fldChar w:fldCharType="separate"/>
      </w:r>
      <w:r w:rsidR="00443106" w:rsidRPr="00443106">
        <w:rPr>
          <w:rStyle w:val="CrossReference"/>
        </w:rPr>
        <w:t>4.3</w:t>
      </w:r>
      <w:r w:rsidR="00C23447">
        <w:fldChar w:fldCharType="end"/>
      </w:r>
      <w:r w:rsidRPr="002F54FB">
        <w:rPr>
          <w:rStyle w:val="CrossReference"/>
        </w:rPr>
        <w:t xml:space="preserve"> </w:t>
      </w:r>
      <w:r w:rsidR="00C23447">
        <w:fldChar w:fldCharType="begin"/>
      </w:r>
      <w:r w:rsidR="00C23447">
        <w:instrText xml:space="preserve"> REF _Ref377648367 \h  \* MERGEFORMAT </w:instrText>
      </w:r>
      <w:r w:rsidR="00C23447">
        <w:fldChar w:fldCharType="separate"/>
      </w:r>
      <w:r w:rsidR="00443106" w:rsidRPr="00443106">
        <w:rPr>
          <w:rStyle w:val="CrossReference"/>
        </w:rPr>
        <w:t>Entering Labels</w:t>
      </w:r>
      <w:r w:rsidR="00C23447">
        <w:fldChar w:fldCharType="end"/>
      </w:r>
      <w:r>
        <w:t>.</w:t>
      </w:r>
    </w:p>
    <w:p w14:paraId="0C142151" w14:textId="77777777"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14:paraId="7B4EC80F" w14:textId="77777777"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14:paraId="185DEB07" w14:textId="77777777" w:rsidR="008B722F" w:rsidRDefault="008B722F" w:rsidP="008B722F">
      <w:pPr>
        <w:pStyle w:val="iHeading2"/>
      </w:pPr>
      <w:bookmarkStart w:id="1536" w:name="_Ref377981992"/>
      <w:bookmarkStart w:id="1537" w:name="_Toc260576745"/>
      <w:r>
        <w:lastRenderedPageBreak/>
        <w:t>Uploading Image Files</w:t>
      </w:r>
      <w:bookmarkEnd w:id="1536"/>
      <w:bookmarkEnd w:id="1537"/>
    </w:p>
    <w:p w14:paraId="660E1D85" w14:textId="77777777"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14:paraId="468F5713" w14:textId="77777777"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14:paraId="040C52FE" w14:textId="77777777"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14:paraId="67D87AA4" w14:textId="77777777"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14:paraId="76E5D166" w14:textId="77777777" w:rsidR="00605F47" w:rsidRDefault="00605F47" w:rsidP="008B722F">
      <w:pPr>
        <w:pStyle w:val="iNormal"/>
      </w:pPr>
      <w:r>
        <w:t xml:space="preserve">See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Pr="00605F47">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t xml:space="preserve"> for information on setting the configuration parameters mentioned above.</w:t>
      </w:r>
    </w:p>
    <w:p w14:paraId="699F1E81" w14:textId="57DA7934" w:rsidR="00605F47" w:rsidRDefault="00605F47">
      <w:pPr>
        <w:pStyle w:val="iNormal"/>
        <w:ind w:left="59"/>
        <w:pPrChange w:id="1538" w:author="Peter Bugeia" w:date="2014-04-24T11:58:00Z">
          <w:pPr>
            <w:pStyle w:val="iNormal"/>
          </w:pPr>
        </w:pPrChange>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14:paraId="18621CCC" w14:textId="77777777" w:rsidR="00E91F72" w:rsidRDefault="00E91F72" w:rsidP="00E91F72">
      <w:pPr>
        <w:pStyle w:val="iNormal"/>
        <w:rPr>
          <w:ins w:id="1539" w:author="Peter Bugeia" w:date="2014-04-24T11:58:00Z"/>
        </w:rPr>
      </w:pPr>
      <w:r>
        <w:t>You will be advised by email when the background OCR process completes. A Parent-Child relationship will be defined between the two files, with the original image or video file set to the Parent and the text file as the Child.</w:t>
      </w:r>
    </w:p>
    <w:p w14:paraId="736892C2" w14:textId="3B6AEF7C" w:rsidR="00444818" w:rsidRDefault="00BC114C">
      <w:pPr>
        <w:pStyle w:val="iNormal"/>
        <w:ind w:left="59"/>
        <w:pPrChange w:id="1540" w:author="Peter Bugeia" w:date="2014-04-24T12:00:00Z">
          <w:pPr>
            <w:pStyle w:val="iNormal"/>
          </w:pPr>
        </w:pPrChange>
      </w:pPr>
      <w:ins w:id="1541" w:author="Peter Bugeia" w:date="2014-04-24T12:01:00Z">
        <w:r>
          <w:rPr>
            <w:noProof/>
            <w:lang w:val="en-US"/>
          </w:rPr>
          <mc:AlternateContent>
            <mc:Choice Requires="wps">
              <w:drawing>
                <wp:anchor distT="0" distB="0" distL="114300" distR="114300" simplePos="0" relativeHeight="251703808" behindDoc="0" locked="0" layoutInCell="1" allowOverlap="1" wp14:anchorId="10722BC9" wp14:editId="0706794B">
                  <wp:simplePos x="0" y="0"/>
                  <wp:positionH relativeFrom="column">
                    <wp:posOffset>-546100</wp:posOffset>
                  </wp:positionH>
                  <wp:positionV relativeFrom="paragraph">
                    <wp:posOffset>-41910</wp:posOffset>
                  </wp:positionV>
                  <wp:extent cx="1731010" cy="375285"/>
                  <wp:effectExtent l="0" t="0" r="0" b="5715"/>
                  <wp:wrapNone/>
                  <wp:docPr id="192" name="Text Box 192"/>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461A47"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42" w:author="Peter Bugeia" w:date="2014-04-15T14:50:00Z">
                                    <w:rPr/>
                                  </w:rPrChange>
                                </w:rPr>
                                <w:pPrChange w:id="1543" w:author="Peter Bugeia" w:date="2014-04-15T14:49:00Z">
                                  <w:pPr>
                                    <w:pStyle w:val="iNormal"/>
                                  </w:pPr>
                                </w:pPrChange>
                              </w:pPr>
                              <w:del w:id="1544"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4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546"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4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548"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49"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2" o:spid="_x0000_s1090" type="#_x0000_t202" style="position:absolute;left:0;text-align:left;margin-left:-42.95pt;margin-top:-3.25pt;width:136.3pt;height:29.55pt;z-index:25170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" filled="f" stroked="f">
                  <v:textbox style="mso-fit-shape-to-text:t">
                    <w:txbxContent>
                      <w:p w14:paraId="2B461A47"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50" w:author="Peter Bugeia" w:date="2014-04-15T14:50:00Z">
                              <w:rPr/>
                            </w:rPrChange>
                          </w:rPr>
                          <w:pPrChange w:id="1551" w:author="Peter Bugeia" w:date="2014-04-15T14:49:00Z">
                            <w:pPr>
                              <w:pStyle w:val="iNormal"/>
                            </w:pPr>
                          </w:pPrChange>
                        </w:pPr>
                        <w:del w:id="1552"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53"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554"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55"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556"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57"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558" w:author="Peter Bugeia" w:date="2014-04-24T11:58:00Z">
        <w:r w:rsidR="00444818">
          <w:t xml:space="preserve">The new .TXT file will be given Access Control of Public/Access to all institutional users by default. If the default is inappropriate for this file, you can subsequently change who can access the file using the Metadata Edit screen. See section </w:t>
        </w:r>
        <w:r w:rsidR="00444818">
          <w:fldChar w:fldCharType="begin"/>
        </w:r>
        <w:r w:rsidR="00444818">
          <w:instrText xml:space="preserve"> REF _Ref351647273 \r \h  \* MERGEFORMAT </w:instrText>
        </w:r>
      </w:ins>
      <w:ins w:id="1559" w:author="Peter Bugeia" w:date="2014-04-24T11:58:00Z">
        <w:r w:rsidR="00444818">
          <w:fldChar w:fldCharType="separate"/>
        </w:r>
      </w:ins>
      <w:r w:rsidR="00444818" w:rsidRPr="00444818">
        <w:rPr>
          <w:rStyle w:val="CrossReference"/>
        </w:rPr>
        <w:t>8.4</w:t>
      </w:r>
      <w:ins w:id="1560" w:author="Peter Bugeia" w:date="2014-04-24T11:58:00Z">
        <w:r w:rsidR="00444818">
          <w:fldChar w:fldCharType="end"/>
        </w:r>
        <w:r w:rsidR="00444818">
          <w:rPr>
            <w:rStyle w:val="CrossReference"/>
          </w:rPr>
          <w:t xml:space="preserve"> </w:t>
        </w:r>
        <w:r w:rsidR="00444818">
          <w:fldChar w:fldCharType="begin"/>
        </w:r>
        <w:r w:rsidR="00444818">
          <w:instrText xml:space="preserve"> REF _Ref351647273 \h  \* MERGEFORMAT </w:instrText>
        </w:r>
      </w:ins>
      <w:ins w:id="1561" w:author="Peter Bugeia" w:date="2014-04-24T11:58:00Z">
        <w:r w:rsidR="00444818">
          <w:fldChar w:fldCharType="separate"/>
        </w:r>
        <w:r w:rsidR="00444818" w:rsidRPr="00444818">
          <w:rPr>
            <w:rStyle w:val="CrossReference"/>
          </w:rPr>
          <w:t>Viewing and Editing a File's Metadata</w:t>
        </w:r>
        <w:r w:rsidR="00444818">
          <w:fldChar w:fldCharType="end"/>
        </w:r>
        <w:r w:rsidR="00444818">
          <w:t>.</w:t>
        </w:r>
      </w:ins>
    </w:p>
    <w:p w14:paraId="06F78119" w14:textId="77777777" w:rsidR="008B722F" w:rsidRDefault="008B722F" w:rsidP="008B722F">
      <w:pPr>
        <w:pStyle w:val="iHeading2"/>
      </w:pPr>
      <w:bookmarkStart w:id="1562" w:name="_Ref377982059"/>
      <w:bookmarkStart w:id="1563" w:name="_Toc260576746"/>
      <w:r>
        <w:t>Uploading Video and Audio Files</w:t>
      </w:r>
      <w:bookmarkEnd w:id="1562"/>
      <w:bookmarkEnd w:id="1563"/>
    </w:p>
    <w:p w14:paraId="60205E64" w14:textId="77777777"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14:paraId="54D21903" w14:textId="77777777" w:rsidR="00605F47" w:rsidRDefault="00605F47" w:rsidP="00605F47">
      <w:pPr>
        <w:pStyle w:val="iNormal"/>
        <w:numPr>
          <w:ilvl w:val="0"/>
          <w:numId w:val="27"/>
        </w:numPr>
        <w:rPr>
          <w:lang w:eastAsia="ja-JP"/>
        </w:rPr>
      </w:pPr>
      <w:r w:rsidRPr="00605F47">
        <w:rPr>
          <w:rStyle w:val="iOption"/>
        </w:rPr>
        <w:t>Auto SR on Upload</w:t>
      </w:r>
      <w:r>
        <w:t xml:space="preserve"> must be enabled.</w:t>
      </w:r>
    </w:p>
    <w:p w14:paraId="1B167D81" w14:textId="77777777"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14:paraId="48D9898A" w14:textId="77777777"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14:paraId="5C7E5E81" w14:textId="77777777" w:rsidR="00605F47" w:rsidRDefault="00605F47" w:rsidP="00605F47">
      <w:pPr>
        <w:pStyle w:val="iNormal"/>
      </w:pPr>
      <w:r>
        <w:t xml:space="preserve">See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Pr="00605F47">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t xml:space="preserve"> for information on setting the configuration parameters mentioned above.</w:t>
      </w:r>
    </w:p>
    <w:p w14:paraId="76FC5FDD" w14:textId="53361C39" w:rsidR="00193F46" w:rsidRDefault="00193F46">
      <w:pPr>
        <w:pStyle w:val="iNormal"/>
        <w:ind w:left="59"/>
        <w:pPrChange w:id="1564" w:author="Peter Bugeia" w:date="2014-04-24T11:58:00Z">
          <w:pPr>
            <w:pStyle w:val="iNormal"/>
          </w:pPr>
        </w:pPrChange>
      </w:pPr>
      <w:bookmarkStart w:id="1565" w:name="_Toc215047186"/>
      <w:bookmarkStart w:id="1566" w:name="_Ref351965391"/>
      <w:bookmarkStart w:id="1567" w:name="_Ref351965395"/>
      <w:bookmarkStart w:id="1568" w:name="_Ref352060834"/>
      <w:bookmarkStart w:id="1569" w:name="_Ref352060839"/>
      <w:bookmarkStart w:id="1570" w:name="_Ref352069984"/>
      <w:bookmarkStart w:id="1571" w:name="_Ref352069988"/>
      <w:bookmarkStart w:id="1572" w:name="_Ref377981938"/>
      <w:bookmarkStart w:id="1573" w:name="_Ref377981940"/>
      <w:bookmarkStart w:id="1574"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14:paraId="7F61AD90" w14:textId="04F80E42" w:rsidR="00BC114C" w:rsidRDefault="00BC114C" w:rsidP="00E91F72">
      <w:pPr>
        <w:pStyle w:val="iNormal"/>
        <w:rPr>
          <w:ins w:id="1575" w:author="Peter Bugeia" w:date="2014-04-24T11:59:00Z"/>
        </w:rPr>
      </w:pPr>
      <w:ins w:id="1576" w:author="Peter Bugeia" w:date="2014-04-24T12:01:00Z">
        <w:r>
          <w:rPr>
            <w:noProof/>
            <w:lang w:val="en-US"/>
          </w:rPr>
          <mc:AlternateContent>
            <mc:Choice Requires="wps">
              <w:drawing>
                <wp:anchor distT="0" distB="0" distL="114300" distR="114300" simplePos="0" relativeHeight="251705856" behindDoc="0" locked="0" layoutInCell="1" allowOverlap="1" wp14:anchorId="58A6402B" wp14:editId="3B47B193">
                  <wp:simplePos x="0" y="0"/>
                  <wp:positionH relativeFrom="column">
                    <wp:posOffset>-558800</wp:posOffset>
                  </wp:positionH>
                  <wp:positionV relativeFrom="paragraph">
                    <wp:posOffset>573405</wp:posOffset>
                  </wp:positionV>
                  <wp:extent cx="1731010" cy="375285"/>
                  <wp:effectExtent l="0" t="0" r="0" b="5715"/>
                  <wp:wrapNone/>
                  <wp:docPr id="193" name="Text Box 193"/>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67D95C"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77" w:author="Peter Bugeia" w:date="2014-04-15T14:50:00Z">
                                    <w:rPr/>
                                  </w:rPrChange>
                                </w:rPr>
                                <w:pPrChange w:id="1578" w:author="Peter Bugeia" w:date="2014-04-15T14:49:00Z">
                                  <w:pPr>
                                    <w:pStyle w:val="iNormal"/>
                                  </w:pPr>
                                </w:pPrChange>
                              </w:pPr>
                              <w:del w:id="157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8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581"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8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58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8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3" o:spid="_x0000_s1091" type="#_x0000_t202" style="position:absolute;left:0;text-align:left;margin-left:-43.95pt;margin-top:45.15pt;width:136.3pt;height:29.55pt;z-index:25170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" filled="f" stroked="f">
                  <v:textbox style="mso-fit-shape-to-text:t">
                    <w:txbxContent>
                      <w:p w14:paraId="1E67D95C"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85" w:author="Peter Bugeia" w:date="2014-04-15T14:50:00Z">
                              <w:rPr/>
                            </w:rPrChange>
                          </w:rPr>
                          <w:pPrChange w:id="1586" w:author="Peter Bugeia" w:date="2014-04-15T14:49:00Z">
                            <w:pPr>
                              <w:pStyle w:val="iNormal"/>
                            </w:pPr>
                          </w:pPrChange>
                        </w:pPr>
                        <w:del w:id="158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8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589"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9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59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59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r w:rsidR="00E91F72">
        <w:t>You will be advised by email when the background SR process completes. A Parent-Child relationship will be defined between the two files, with the original image or video file set to the Parent and the text file as the Child.</w:t>
      </w:r>
    </w:p>
    <w:p w14:paraId="5DE58E86" w14:textId="6061048A" w:rsidR="00BC114C" w:rsidRDefault="00BC114C" w:rsidP="00E91F72">
      <w:pPr>
        <w:pStyle w:val="iNormal"/>
      </w:pPr>
      <w:ins w:id="1593" w:author="Peter Bugeia" w:date="2014-04-24T11:59:00Z">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ins>
      <w:ins w:id="1594" w:author="Peter Bugeia" w:date="2014-04-24T11:59:00Z">
        <w:r>
          <w:fldChar w:fldCharType="separate"/>
        </w:r>
      </w:ins>
      <w:r w:rsidRPr="00BC114C">
        <w:rPr>
          <w:rStyle w:val="CrossReference"/>
        </w:rPr>
        <w:t>8.4</w:t>
      </w:r>
      <w:ins w:id="1595" w:author="Peter Bugeia" w:date="2014-04-24T11:59:00Z">
        <w:r>
          <w:fldChar w:fldCharType="end"/>
        </w:r>
        <w:r>
          <w:rPr>
            <w:rStyle w:val="CrossReference"/>
          </w:rPr>
          <w:t xml:space="preserve"> </w:t>
        </w:r>
        <w:r>
          <w:fldChar w:fldCharType="begin"/>
        </w:r>
        <w:r>
          <w:instrText xml:space="preserve"> REF _Ref351647273 \h  \* MERGEFORMAT </w:instrText>
        </w:r>
      </w:ins>
      <w:ins w:id="1596" w:author="Peter Bugeia" w:date="2014-04-24T11:59:00Z">
        <w:r>
          <w:fldChar w:fldCharType="separate"/>
        </w:r>
        <w:r w:rsidRPr="00BC114C">
          <w:rPr>
            <w:rStyle w:val="CrossReference"/>
          </w:rPr>
          <w:t>Viewing and Editing a File's Metadata</w:t>
        </w:r>
        <w:r>
          <w:fldChar w:fldCharType="end"/>
        </w:r>
        <w:r>
          <w:t>.</w:t>
        </w:r>
      </w:ins>
    </w:p>
    <w:p w14:paraId="71C393FC" w14:textId="77777777" w:rsidR="009D46EC" w:rsidRDefault="009D46EC" w:rsidP="00753788">
      <w:pPr>
        <w:pStyle w:val="iHeading2"/>
      </w:pPr>
      <w:bookmarkStart w:id="1597" w:name="_Ref378839908"/>
      <w:bookmarkStart w:id="1598" w:name="_Ref378839910"/>
      <w:bookmarkStart w:id="1599" w:name="_Toc260576747"/>
      <w:r>
        <w:lastRenderedPageBreak/>
        <w:t xml:space="preserve">Uploading RAW TOA5 </w:t>
      </w:r>
      <w:r w:rsidR="00415DC9">
        <w:t>Data File</w:t>
      </w:r>
      <w:r w:rsidR="009B7E78">
        <w:t>s</w:t>
      </w:r>
      <w:bookmarkEnd w:id="1565"/>
      <w:bookmarkEnd w:id="1566"/>
      <w:bookmarkEnd w:id="1567"/>
      <w:bookmarkEnd w:id="1568"/>
      <w:bookmarkEnd w:id="1569"/>
      <w:bookmarkEnd w:id="1570"/>
      <w:bookmarkEnd w:id="1571"/>
      <w:bookmarkEnd w:id="1572"/>
      <w:bookmarkEnd w:id="1573"/>
      <w:bookmarkEnd w:id="1574"/>
      <w:bookmarkEnd w:id="1597"/>
      <w:bookmarkEnd w:id="1598"/>
      <w:bookmarkEnd w:id="1599"/>
    </w:p>
    <w:p w14:paraId="77111132"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14:paraId="64CDA5AB"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05990B9" w14:textId="77777777" w:rsidR="009D46EC" w:rsidRDefault="00B442AD" w:rsidP="00E7135E">
      <w:pPr>
        <w:pStyle w:val="iNormal"/>
        <w:keepNext/>
        <w:keepLines/>
      </w:pPr>
      <w:r>
        <w:t>As a result of this processing</w:t>
      </w:r>
      <w:r w:rsidR="009D46EC">
        <w:t>:</w:t>
      </w:r>
    </w:p>
    <w:p w14:paraId="4711EFDC"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162B9EEB"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227C689A" w14:textId="77777777"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19C59D83" w14:textId="77777777"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14:paraId="4D385B98" w14:textId="77777777" w:rsidR="00485A4D" w:rsidRDefault="00485A4D" w:rsidP="00485A4D">
      <w:pPr>
        <w:pStyle w:val="iNormal"/>
        <w:rPr>
          <w:ins w:id="1600" w:author="Peter Bugeia" w:date="2014-04-24T12:05:00Z"/>
        </w:rPr>
      </w:pPr>
      <w:r>
        <w:t>DC21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14:paraId="5AFF4AB6" w14:textId="43DAD951" w:rsidR="00386CF0" w:rsidRPr="00541AB7" w:rsidRDefault="00386CF0">
      <w:pPr>
        <w:pStyle w:val="iNote"/>
        <w:pPrChange w:id="1601" w:author="Peter Bugeia" w:date="2014-04-24T12:06:00Z">
          <w:pPr>
            <w:pStyle w:val="iNormal"/>
          </w:pPr>
        </w:pPrChange>
      </w:pPr>
      <w:ins w:id="1602" w:author="Peter Bugeia" w:date="2014-04-24T12:07:00Z">
        <w:r w:rsidRPr="00410D84">
          <w:rPr>
            <w:noProof/>
            <w:lang w:val="en-US"/>
          </w:rPr>
          <mc:AlternateContent>
            <mc:Choice Requires="wps">
              <w:drawing>
                <wp:anchor distT="0" distB="0" distL="114300" distR="114300" simplePos="0" relativeHeight="251707904" behindDoc="0" locked="0" layoutInCell="1" allowOverlap="1" wp14:anchorId="7ADB75C3" wp14:editId="0972D53A">
                  <wp:simplePos x="0" y="0"/>
                  <wp:positionH relativeFrom="column">
                    <wp:posOffset>-768350</wp:posOffset>
                  </wp:positionH>
                  <wp:positionV relativeFrom="paragraph">
                    <wp:posOffset>163830</wp:posOffset>
                  </wp:positionV>
                  <wp:extent cx="1731010" cy="375285"/>
                  <wp:effectExtent l="0" t="0" r="0" b="5715"/>
                  <wp:wrapNone/>
                  <wp:docPr id="194" name="Text Box 194"/>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20193A4"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03" w:author="Peter Bugeia" w:date="2014-04-15T14:50:00Z">
                                    <w:rPr/>
                                  </w:rPrChange>
                                </w:rPr>
                                <w:pPrChange w:id="1604" w:author="Peter Bugeia" w:date="2014-04-15T14:49:00Z">
                                  <w:pPr>
                                    <w:pStyle w:val="iNormal"/>
                                  </w:pPr>
                                </w:pPrChange>
                              </w:pPr>
                              <w:del w:id="160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0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607"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0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60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1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92" type="#_x0000_t202" style="position:absolute;left:0;text-align:left;margin-left:-60.45pt;margin-top:12.9pt;width:136.3pt;height:29.55pt;z-index:25170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" filled="f" stroked="f">
                  <v:textbox style="mso-fit-shape-to-text:t">
                    <w:txbxContent>
                      <w:p w14:paraId="120193A4"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11" w:author="Peter Bugeia" w:date="2014-04-15T14:50:00Z">
                              <w:rPr/>
                            </w:rPrChange>
                          </w:rPr>
                          <w:pPrChange w:id="1612" w:author="Peter Bugeia" w:date="2014-04-15T14:49:00Z">
                            <w:pPr>
                              <w:pStyle w:val="iNormal"/>
                            </w:pPr>
                          </w:pPrChange>
                        </w:pPr>
                        <w:del w:id="161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1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615"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1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61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1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619" w:author="Peter Bugeia" w:date="2014-04-24T12:06:00Z">
        <w:r>
          <w:t>Note</w:t>
        </w:r>
        <w:r>
          <w:tab/>
          <w:t xml:space="preserve">TOA5 file replacement </w:t>
        </w:r>
      </w:ins>
      <w:ins w:id="1620" w:author="Peter Bugeia" w:date="2014-04-24T14:35:00Z">
        <w:r w:rsidR="00B469EA">
          <w:t>is not affected by</w:t>
        </w:r>
      </w:ins>
      <w:ins w:id="1621" w:author="Peter Bugeia" w:date="2014-04-24T12:06:00Z">
        <w:r>
          <w:t xml:space="preserve"> the Access Control settings of the files involved </w:t>
        </w:r>
      </w:ins>
      <w:ins w:id="1622" w:author="Peter Bugeia" w:date="2014-04-24T12:08:00Z">
        <w:r w:rsidR="003B096F">
          <w:t xml:space="preserve">or whether the uploader </w:t>
        </w:r>
      </w:ins>
      <w:ins w:id="1623" w:author="Peter Bugeia" w:date="2014-04-24T14:35:00Z">
        <w:r w:rsidR="00B469EA">
          <w:t xml:space="preserve">of the new file </w:t>
        </w:r>
      </w:ins>
      <w:ins w:id="1624" w:author="Peter Bugeia" w:date="2014-04-24T12:08:00Z">
        <w:r w:rsidR="003B096F">
          <w:t xml:space="preserve">is authorised to access </w:t>
        </w:r>
      </w:ins>
      <w:ins w:id="1625" w:author="Peter Bugeia" w:date="2014-04-24T14:35:00Z">
        <w:r w:rsidR="00B469EA">
          <w:t xml:space="preserve">any of </w:t>
        </w:r>
      </w:ins>
      <w:ins w:id="1626" w:author="Peter Bugeia" w:date="2014-04-24T12:08:00Z">
        <w:r w:rsidR="003B096F">
          <w:t>the files being replaced.</w:t>
        </w:r>
      </w:ins>
      <w:ins w:id="1627" w:author="Peter Bugeia" w:date="2014-04-24T12:06:00Z">
        <w:r>
          <w:t xml:space="preserve"> </w:t>
        </w:r>
      </w:ins>
    </w:p>
    <w:p w14:paraId="061EA81F" w14:textId="77777777" w:rsidR="00563D4D" w:rsidRDefault="00472510" w:rsidP="00DA5E86">
      <w:pPr>
        <w:pStyle w:val="iHeading3"/>
      </w:pPr>
      <w:bookmarkStart w:id="1628" w:name="_Toc260576748"/>
      <w:r>
        <w:lastRenderedPageBreak/>
        <w:t xml:space="preserve">TOA5 </w:t>
      </w:r>
      <w:r w:rsidR="00563D4D">
        <w:t>Data Upload Action Summary</w:t>
      </w:r>
      <w:bookmarkEnd w:id="1628"/>
    </w:p>
    <w:p w14:paraId="61244ED4" w14:textId="77777777"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14:paraId="48F1033E" w14:textId="77777777" w:rsidR="00E30372" w:rsidRDefault="00E30372" w:rsidP="00E7135E">
      <w:pPr>
        <w:pStyle w:val="iNormal"/>
        <w:keepNext/>
        <w:keepLines/>
        <w:rPr>
          <w:lang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0FEA42D0"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61162E66"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2AFEE6D5"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73E62ECE"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911D957" w14:textId="77777777"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2CCBA5C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1BA3FF4A" w14:textId="77777777"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7D85899A" w14:textId="77777777"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06FCE357"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2EAA46F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55713AB6"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5E913DF"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609E9B1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3FB147D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0F1D74D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78195537"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EE726B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04C672B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4C2A82CF"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C3403AA"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9AC0F3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8D10D4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F6EA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199AB967"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5FC772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188CF92"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788FB58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0DD37431"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27D6D4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10D6BC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90E181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4CBE1FE3"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14:paraId="34DA2D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311F694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14:paraId="1D16C6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65A9C24B"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41D375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6FE1FA7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4B53C2D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76575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3A6B346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DC5818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5D06B71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729A4D91"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C8F9D2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C8C95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5D4D8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5E74B1D3"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3DD6CD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A25616"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12CD8CAC" w14:textId="77777777"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14:paraId="40EF09D3"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49E9E8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7434556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BDC27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08D9112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A734C6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445BE7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02A9A36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14:paraId="6955A229"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2D58C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20580F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30F97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39DF287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14:paraId="41213095"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3151908F"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1237B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14:paraId="28AEAB59"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53AFD2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130E7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2CFC8B5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F7A99D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D6BC18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9EBAFA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21BE9D8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5B7301DB"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FF0449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F84CEE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3501DF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23F4FAD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14:paraId="0849069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8EB6EE"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20CADC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15138F67"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661B1D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394B7E2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2032820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4CB2BEFA"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0055496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2ED99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14:paraId="503825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3D134CE"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2A710C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DFA740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1C421A5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2EF967BA"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14:paraId="310D28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60D8BAB4"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14:paraId="757F684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14:paraId="7BE38CC9" w14:textId="77777777" w:rsidR="00563D4D" w:rsidRDefault="00563D4D" w:rsidP="00E7135E">
      <w:pPr>
        <w:pStyle w:val="iNormal"/>
        <w:keepNext/>
        <w:keepLines/>
      </w:pPr>
      <w:r>
        <w:t>Notes:</w:t>
      </w:r>
    </w:p>
    <w:p w14:paraId="639D05EF" w14:textId="77777777"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14:paraId="19F9990A" w14:textId="77777777" w:rsidR="00563D4D" w:rsidRDefault="00563D4D" w:rsidP="00563D4D">
      <w:pPr>
        <w:pStyle w:val="iNormal"/>
        <w:numPr>
          <w:ilvl w:val="0"/>
          <w:numId w:val="17"/>
        </w:numPr>
      </w:pPr>
      <w:r w:rsidRPr="00541AB7">
        <w:t>MESSAGE: The file replaced one or more other files with similar data. Replaced files: &lt;filenames here&gt;</w:t>
      </w:r>
    </w:p>
    <w:p w14:paraId="1770C7BD" w14:textId="77777777" w:rsidR="00563D4D" w:rsidRDefault="00563D4D" w:rsidP="00563D4D">
      <w:pPr>
        <w:pStyle w:val="iNormal"/>
        <w:numPr>
          <w:ilvl w:val="0"/>
          <w:numId w:val="17"/>
        </w:numPr>
      </w:pPr>
      <w:r w:rsidRPr="00541AB7">
        <w:t>MESSAGE: A file already existed with the same name. File has been renamed.</w:t>
      </w:r>
    </w:p>
    <w:p w14:paraId="5CAB4C7D" w14:textId="77777777" w:rsidR="00563D4D" w:rsidRDefault="00563D4D" w:rsidP="00563D4D">
      <w:pPr>
        <w:pStyle w:val="iNormal"/>
        <w:numPr>
          <w:ilvl w:val="0"/>
          <w:numId w:val="17"/>
        </w:numPr>
      </w:pPr>
      <w:r w:rsidRPr="00541AB7">
        <w:t>MESSAGE: File cannot safely replace existing files. File has been saved with type ERROR. Overlaps with &lt;filenames here&gt;</w:t>
      </w:r>
    </w:p>
    <w:p w14:paraId="32A24568" w14:textId="77777777" w:rsidR="009D46EC" w:rsidRPr="005879DC" w:rsidRDefault="009D46EC">
      <w:pPr>
        <w:pStyle w:val="iHeading2"/>
      </w:pPr>
      <w:bookmarkStart w:id="1629" w:name="_Toc215047197"/>
      <w:bookmarkStart w:id="1630" w:name="_Toc260576749"/>
      <w:r>
        <w:lastRenderedPageBreak/>
        <w:t xml:space="preserve">Automating the upload of data to </w:t>
      </w:r>
      <w:r w:rsidR="00E511C5">
        <w:t>DC21</w:t>
      </w:r>
      <w:bookmarkEnd w:id="1629"/>
      <w:bookmarkEnd w:id="1630"/>
    </w:p>
    <w:p w14:paraId="164D7323" w14:textId="77777777"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14:paraId="3446BCB7" w14:textId="77777777"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Pr="00126B2E">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t xml:space="preserve"> and section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Pr="00126B2E">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t>.</w:t>
      </w:r>
    </w:p>
    <w:p w14:paraId="18C27866" w14:textId="77777777"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E511C5">
        <w:t>DC21</w:t>
      </w:r>
      <w:r w:rsidR="00DB25E0">
        <w:t xml:space="preserve"> WI</w:t>
      </w:r>
      <w:r w:rsidR="00563D4D">
        <w:t>KI documentation on GitH</w:t>
      </w:r>
      <w:r w:rsidR="00DB25E0">
        <w:t>ub</w:t>
      </w:r>
      <w:r w:rsidRPr="005879DC">
        <w:t xml:space="preserve"> at </w:t>
      </w:r>
      <w:r w:rsidR="004F4F42">
        <w:fldChar w:fldCharType="begin"/>
      </w:r>
      <w:r w:rsidR="004F4F42">
        <w:instrText xml:space="preserve"> HYPERLINK "https://github.com/IntersectAustralia/dc21-doc/blob/master/README.md" </w:instrText>
      </w:r>
      <w:r w:rsidR="004F4F42">
        <w:fldChar w:fldCharType="separate"/>
      </w:r>
      <w:r w:rsidR="003F0751" w:rsidRPr="005A2324">
        <w:rPr>
          <w:rStyle w:val="Hyperlink"/>
        </w:rPr>
        <w:t>https://github.com/IntersectAustralia/dc21-doc/blob/master/README.md</w:t>
      </w:r>
      <w:r w:rsidR="004F4F42">
        <w:rPr>
          <w:rStyle w:val="Hyperlink"/>
        </w:rPr>
        <w:fldChar w:fldCharType="end"/>
      </w:r>
      <w:r w:rsidR="00E5320E">
        <w:t>.</w:t>
      </w:r>
      <w:r w:rsidR="009B7E78">
        <w:t xml:space="preserve"> </w:t>
      </w:r>
      <w:r w:rsidR="003F0751">
        <w:t>Select the documentation ZIP file for your DC21 version and see the Release Notes in that ZIP file.</w:t>
      </w:r>
      <w:r w:rsidR="00193F46">
        <w:t xml:space="preserve"> Also see section </w:t>
      </w:r>
      <w:r w:rsidR="00C23447">
        <w:fldChar w:fldCharType="begin"/>
      </w:r>
      <w:r w:rsidR="00C23447">
        <w:instrText xml:space="preserve"> REF _Ref378348192 \r \h  \* MERGEFORMAT </w:instrText>
      </w:r>
      <w:r w:rsidR="00C23447">
        <w:fldChar w:fldCharType="separate"/>
      </w:r>
      <w:r w:rsidR="00443106" w:rsidRPr="00443106">
        <w:rPr>
          <w:rStyle w:val="CrossReference"/>
        </w:rPr>
        <w:t>11.5</w:t>
      </w:r>
      <w:r w:rsidR="00C23447">
        <w:fldChar w:fldCharType="end"/>
      </w:r>
      <w:r w:rsidR="00193F46" w:rsidRPr="00193F46">
        <w:rPr>
          <w:rStyle w:val="CrossReference"/>
        </w:rPr>
        <w:t xml:space="preserve"> </w:t>
      </w:r>
      <w:r w:rsidR="00C23447">
        <w:fldChar w:fldCharType="begin"/>
      </w:r>
      <w:r w:rsidR="00C23447">
        <w:instrText xml:space="preserve"> REF _Ref378348192 \h  \* MERGEFORMAT </w:instrText>
      </w:r>
      <w:r w:rsidR="00C23447">
        <w:fldChar w:fldCharType="separate"/>
      </w:r>
      <w:r w:rsidR="00443106" w:rsidRPr="00443106">
        <w:rPr>
          <w:rStyle w:val="CrossReference"/>
        </w:rPr>
        <w:t>Tailoring DC21 for Your Organisation’s Needs</w:t>
      </w:r>
      <w:r w:rsidR="00C23447">
        <w:fldChar w:fldCharType="end"/>
      </w:r>
      <w:r w:rsidR="00193F46">
        <w:t>.</w:t>
      </w:r>
    </w:p>
    <w:p w14:paraId="77919234" w14:textId="77777777" w:rsidR="00A23504" w:rsidRDefault="00A23504" w:rsidP="00B6457B">
      <w:pPr>
        <w:pStyle w:val="iHeading1"/>
      </w:pPr>
      <w:bookmarkStart w:id="1631" w:name="_Toc260576750"/>
      <w:r>
        <w:lastRenderedPageBreak/>
        <w:t xml:space="preserve">Managing </w:t>
      </w:r>
      <w:r w:rsidR="00415DC9">
        <w:t>Data File</w:t>
      </w:r>
      <w:r w:rsidR="009B7E78">
        <w:t>s</w:t>
      </w:r>
      <w:bookmarkEnd w:id="1631"/>
    </w:p>
    <w:p w14:paraId="26A2DB17" w14:textId="77777777"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14:paraId="50BBC11E" w14:textId="77777777"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14:paraId="4DEC8BD7" w14:textId="77777777" w:rsidR="00680CE3" w:rsidRDefault="00680CE3" w:rsidP="00B6457B">
      <w:pPr>
        <w:pStyle w:val="iHeading2"/>
      </w:pPr>
      <w:bookmarkStart w:id="1632" w:name="_Toc260576751"/>
      <w:r>
        <w:t>The Dashboard Tab</w:t>
      </w:r>
      <w:bookmarkEnd w:id="1632"/>
    </w:p>
    <w:p w14:paraId="06BD9F2F" w14:textId="4D7C0BB7" w:rsidR="00680CE3" w:rsidRDefault="00680CE3" w:rsidP="00CB21AA">
      <w:pPr>
        <w:pStyle w:val="iNormal"/>
      </w:pPr>
      <w:r>
        <w:t xml:space="preserve">The default tab on the Home Screen is the Dashboard tab. It shows </w:t>
      </w:r>
      <w:ins w:id="1633" w:author="Peter Bugeia" w:date="2014-04-24T15:04:00Z">
        <w:r w:rsidR="00755A69">
          <w:t>the Dashboard Contents, otherwise known as the message of the day</w:t>
        </w:r>
      </w:ins>
      <w:ins w:id="1634" w:author="Peter Bugeia" w:date="2014-04-24T15:05:00Z">
        <w:r w:rsidR="00755A69">
          <w:t xml:space="preserve">, as set up by </w:t>
        </w:r>
      </w:ins>
      <w:r w:rsidR="00F40E2A">
        <w:t>an</w:t>
      </w:r>
      <w:ins w:id="1635" w:author="Peter Bugeia" w:date="2014-04-24T15:05:00Z">
        <w:r w:rsidR="00755A69">
          <w:t xml:space="preserve"> Administrator user, plus a</w:t>
        </w:r>
      </w:ins>
      <w:ins w:id="1636" w:author="Peter Bugeia" w:date="2014-04-24T15:04:00Z">
        <w:r w:rsidR="00755A69">
          <w:t xml:space="preserve"> </w:t>
        </w:r>
      </w:ins>
      <w:del w:id="1637" w:author="Peter Bugeia" w:date="2014-04-24T15:04:00Z">
        <w:r w:rsidDel="00755A69">
          <w:delText>a</w:delText>
        </w:r>
      </w:del>
      <w:del w:id="1638" w:author="Peter Bugeia" w:date="2014-04-24T15:05:00Z">
        <w:r w:rsidDel="00755A69">
          <w:delText xml:space="preserve"> </w:delText>
        </w:r>
      </w:del>
      <w:r>
        <w:t xml:space="preserve">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14:paraId="33908D04" w14:textId="422E712A" w:rsidR="00652FF5" w:rsidDel="00C648DD" w:rsidRDefault="00652FF5" w:rsidP="00C77478">
      <w:pPr>
        <w:pStyle w:val="iFigureCaption"/>
        <w:rPr>
          <w:del w:id="1639" w:author="Peter Bugeia" w:date="2014-04-24T14:47:00Z"/>
          <w:noProof/>
        </w:rPr>
      </w:pPr>
      <w:del w:id="1640" w:author="Peter Bugeia" w:date="2014-04-24T14:47:00Z">
        <w:r w:rsidRPr="005770E1" w:rsidDel="00C648DD">
          <w:rPr>
            <w:b w:val="0"/>
            <w:noProof/>
            <w:lang w:val="en-US"/>
          </w:rPr>
          <w:drawing>
            <wp:inline distT="0" distB="0" distL="0" distR="0" wp14:anchorId="79F4EE64" wp14:editId="0AB82750">
              <wp:extent cx="5580940" cy="3482783"/>
              <wp:effectExtent l="190500" t="152400" r="172160" b="136717"/>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srcRect l="952" t="12500" r="2072" b="1374"/>
                      <a:stretch>
                        <a:fillRect/>
                      </a:stretch>
                    </pic:blipFill>
                    <pic:spPr bwMode="auto">
                      <a:xfrm>
                        <a:off x="0" y="0"/>
                        <a:ext cx="5580940" cy="3482783"/>
                      </a:xfrm>
                      <a:prstGeom prst="rect">
                        <a:avLst/>
                      </a:prstGeom>
                      <a:ln>
                        <a:noFill/>
                      </a:ln>
                      <a:effectLst>
                        <a:outerShdw blurRad="190500" algn="tl" rotWithShape="0">
                          <a:srgbClr val="000000">
                            <a:alpha val="70000"/>
                          </a:srgbClr>
                        </a:outerShdw>
                      </a:effectLst>
                    </pic:spPr>
                  </pic:pic>
                </a:graphicData>
              </a:graphic>
            </wp:inline>
          </w:drawing>
        </w:r>
      </w:del>
    </w:p>
    <w:p w14:paraId="402278D8" w14:textId="77777777" w:rsidR="00C648DD" w:rsidRDefault="00C648DD">
      <w:pPr>
        <w:pStyle w:val="iFigureCaption"/>
        <w:rPr>
          <w:ins w:id="1641" w:author="Peter Bugeia" w:date="2014-04-24T14:41:00Z"/>
        </w:rPr>
        <w:pPrChange w:id="1642" w:author="Peter Bugeia" w:date="2014-04-24T14:47:00Z">
          <w:pPr>
            <w:pStyle w:val="iNormal"/>
          </w:pPr>
        </w:pPrChange>
      </w:pPr>
    </w:p>
    <w:p w14:paraId="0582BAF5" w14:textId="37418C09" w:rsidR="00C648DD" w:rsidRDefault="00C648DD" w:rsidP="00CB21AA">
      <w:pPr>
        <w:pStyle w:val="iNormal"/>
        <w:rPr>
          <w:ins w:id="1643" w:author="Peter Bugeia" w:date="2014-04-24T14:41:00Z"/>
        </w:rPr>
      </w:pPr>
      <w:ins w:id="1644" w:author="Peter Bugeia" w:date="2014-04-24T14:41:00Z">
        <w:r>
          <w:rPr>
            <w:noProof/>
            <w:lang w:val="en-US"/>
          </w:rPr>
          <w:drawing>
            <wp:inline distT="0" distB="0" distL="0" distR="0" wp14:anchorId="5DA0BB5B" wp14:editId="387ED89D">
              <wp:extent cx="5499840" cy="4730538"/>
              <wp:effectExtent l="203200" t="203200" r="215265" b="19748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3482" cy="4733670"/>
                      </a:xfrm>
                      <a:prstGeom prst="rect">
                        <a:avLst/>
                      </a:prstGeom>
                      <a:noFill/>
                      <a:ln>
                        <a:noFill/>
                      </a:ln>
                      <a:effectLst>
                        <a:outerShdw blurRad="190500" algn="tl" rotWithShape="0">
                          <a:srgbClr val="000000">
                            <a:alpha val="70000"/>
                          </a:srgbClr>
                        </a:outerShdw>
                      </a:effectLst>
                    </pic:spPr>
                  </pic:pic>
                </a:graphicData>
              </a:graphic>
            </wp:inline>
          </w:drawing>
        </w:r>
      </w:ins>
    </w:p>
    <w:p w14:paraId="4B7E9C1B" w14:textId="77777777"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14:paraId="5337A6DA" w14:textId="77777777" w:rsidR="00A23504" w:rsidRDefault="00CB21AA" w:rsidP="00B6457B">
      <w:pPr>
        <w:pStyle w:val="iHeading2"/>
      </w:pPr>
      <w:bookmarkStart w:id="1645" w:name="_Toc260576752"/>
      <w:r>
        <w:lastRenderedPageBreak/>
        <w:t xml:space="preserve">The Explore </w:t>
      </w:r>
      <w:r w:rsidR="0013578A">
        <w:t xml:space="preserve">Data </w:t>
      </w:r>
      <w:r>
        <w:t xml:space="preserve">Tab and </w:t>
      </w:r>
      <w:r w:rsidR="00775E84">
        <w:t xml:space="preserve">File </w:t>
      </w:r>
      <w:r w:rsidR="00A23504" w:rsidRPr="00A23504">
        <w:t>Searching</w:t>
      </w:r>
      <w:bookmarkEnd w:id="1645"/>
    </w:p>
    <w:p w14:paraId="1908DA61" w14:textId="55769FCC"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14:paraId="03AE8545" w14:textId="77777777" w:rsidR="00CB564C" w:rsidRPr="005879DC" w:rsidRDefault="009E0B15" w:rsidP="00CB564C">
      <w:pPr>
        <w:pStyle w:val="iNormal"/>
        <w:jc w:val="center"/>
      </w:pPr>
      <w:r>
        <w:rPr>
          <w:noProof/>
          <w:lang w:val="en-US"/>
        </w:rPr>
        <w:drawing>
          <wp:inline distT="0" distB="0" distL="0" distR="0" wp14:anchorId="3F7142EB" wp14:editId="7720F973">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14:paraId="593B6D39" w14:textId="77777777" w:rsidR="0013578A" w:rsidRDefault="0013578A" w:rsidP="0013578A">
      <w:pPr>
        <w:pStyle w:val="iHeading3"/>
      </w:pPr>
      <w:bookmarkStart w:id="1646" w:name="_Toc260576753"/>
      <w:r>
        <w:t>Sorting</w:t>
      </w:r>
      <w:bookmarkEnd w:id="1646"/>
    </w:p>
    <w:p w14:paraId="57DA16A5" w14:textId="77777777"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14:paraId="64A3AA35" w14:textId="77777777"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14:paraId="75C58D2A" w14:textId="77777777"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14:paraId="36C58343" w14:textId="77777777" w:rsidR="003C2D92" w:rsidRPr="0013578A" w:rsidRDefault="003C2D92" w:rsidP="0013578A">
      <w:pPr>
        <w:pStyle w:val="iNormal"/>
        <w:rPr>
          <w:lang w:eastAsia="ja-JP"/>
        </w:rPr>
      </w:pPr>
      <w:r>
        <w:rPr>
          <w:lang w:eastAsia="ja-JP"/>
        </w:rPr>
        <w:t>Sorting can be done by only one column at a time.</w:t>
      </w:r>
    </w:p>
    <w:p w14:paraId="524976AF" w14:textId="77777777" w:rsidR="0013578A" w:rsidRDefault="0013578A" w:rsidP="0013578A">
      <w:pPr>
        <w:pStyle w:val="iHeading3"/>
      </w:pPr>
      <w:bookmarkStart w:id="1647" w:name="_Toc260576754"/>
      <w:r>
        <w:lastRenderedPageBreak/>
        <w:t>Searching</w:t>
      </w:r>
      <w:bookmarkEnd w:id="1647"/>
    </w:p>
    <w:p w14:paraId="675AED24" w14:textId="3D7B2E20"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14:paraId="2648688E" w14:textId="77777777" w:rsidR="004D2D9E" w:rsidRDefault="0025702F" w:rsidP="004D2D9E">
      <w:pPr>
        <w:pStyle w:val="iNormal"/>
        <w:jc w:val="center"/>
      </w:pPr>
      <w:r>
        <w:rPr>
          <w:noProof/>
          <w:lang w:val="en-US"/>
        </w:rPr>
        <w:drawing>
          <wp:inline distT="0" distB="0" distL="0" distR="0" wp14:anchorId="470EA6F0" wp14:editId="18273043">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14:paraId="42DFC755" w14:textId="77777777"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14:paraId="1DEEE71D" w14:textId="77777777"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14:paraId="71251834" w14:textId="77777777" w:rsidR="00E91F72" w:rsidRPr="00E91F72" w:rsidRDefault="00E91F72" w:rsidP="00DB652E">
      <w:pPr>
        <w:pStyle w:val="iFigureCaption"/>
      </w:pPr>
      <w:r>
        <w:rPr>
          <w:noProof/>
          <w:lang w:val="en-US"/>
        </w:rPr>
        <w:lastRenderedPageBreak/>
        <w:drawing>
          <wp:inline distT="0" distB="0" distL="0" distR="0" wp14:anchorId="32734379" wp14:editId="0AF0373A">
            <wp:extent cx="1727510" cy="3767897"/>
            <wp:effectExtent l="190500" t="152400" r="177490" b="137353"/>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srcRect l="6285" t="16263" r="8073" b="10554"/>
                    <a:stretch>
                      <a:fillRect/>
                    </a:stretch>
                  </pic:blipFill>
                  <pic:spPr bwMode="auto">
                    <a:xfrm>
                      <a:off x="0" y="0"/>
                      <a:ext cx="1731321" cy="3776209"/>
                    </a:xfrm>
                    <a:prstGeom prst="rect">
                      <a:avLst/>
                    </a:prstGeom>
                    <a:ln>
                      <a:noFill/>
                    </a:ln>
                    <a:effectLst>
                      <a:outerShdw blurRad="190500" algn="tl" rotWithShape="0">
                        <a:srgbClr val="000000">
                          <a:alpha val="70000"/>
                        </a:srgbClr>
                      </a:outerShdw>
                    </a:effectLst>
                  </pic:spPr>
                </pic:pic>
              </a:graphicData>
            </a:graphic>
          </wp:inline>
        </w:drawing>
      </w:r>
    </w:p>
    <w:p w14:paraId="371E6679" w14:textId="731699DB"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t>
      </w:r>
      <w:del w:id="1648" w:author="Peter Bugeia" w:date="2014-04-24T15:09:00Z">
        <w:r w:rsidR="00727721" w:rsidDel="00860F9C">
          <w:delText xml:space="preserve">which </w:delText>
        </w:r>
      </w:del>
      <w:ins w:id="1649" w:author="Peter Bugeia" w:date="2014-04-24T15:09:00Z">
        <w:r w:rsidR="00860F9C">
          <w:t xml:space="preserve">that </w:t>
        </w:r>
      </w:ins>
      <w:r w:rsidR="00727721">
        <w:t>have active search data.</w:t>
      </w:r>
    </w:p>
    <w:p w14:paraId="244DF2DF" w14:textId="77777777"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14:paraId="5D6B105A" w14:textId="77777777"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14:paraId="6F5F4780" w14:textId="77777777" w:rsidR="003D5F61" w:rsidRDefault="003D5F61" w:rsidP="00BD4BAC">
      <w:pPr>
        <w:pStyle w:val="iNormal"/>
      </w:pPr>
      <w:r>
        <w:t xml:space="preserve">Click on any </w:t>
      </w:r>
      <w:r w:rsidR="00DB652E" w:rsidRPr="00DB652E">
        <w:rPr>
          <w:rStyle w:val="iButtonBlue"/>
        </w:rPr>
        <w:t> </w:t>
      </w:r>
      <w:r w:rsidRPr="00DB652E">
        <w:rPr>
          <w:rStyle w:val="iButtonBlue"/>
        </w:rPr>
        <w:t>Update</w:t>
      </w:r>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E511C5">
        <w:t>DC21</w:t>
      </w:r>
      <w:r>
        <w:t xml:space="preserve"> to redo the search based on all the criteria you have entered. These buttons will appear when you open any of the Metadata search fields.</w:t>
      </w:r>
    </w:p>
    <w:p w14:paraId="3546EE8A" w14:textId="77777777" w:rsidR="008B2AC8" w:rsidRDefault="008B2AC8" w:rsidP="003D38B4">
      <w:pPr>
        <w:pStyle w:val="iHeading4"/>
      </w:pPr>
      <w:bookmarkStart w:id="1650" w:name="_Ref351730774"/>
      <w:r>
        <w:t>Regular Expressions</w:t>
      </w:r>
      <w:bookmarkEnd w:id="1650"/>
    </w:p>
    <w:p w14:paraId="7D39F37A" w14:textId="77777777"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14:paraId="333E9D3C"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r w:rsidR="004F4F42">
        <w:fldChar w:fldCharType="begin"/>
      </w:r>
      <w:r w:rsidR="004F4F42">
        <w:instrText xml:space="preserve"> HYPERLINK "http://www.regular-expressions.info/reference.html" </w:instrText>
      </w:r>
      <w:r w:rsidR="004F4F42">
        <w:fldChar w:fldCharType="separate"/>
      </w:r>
      <w:r w:rsidR="00CB4610" w:rsidRPr="00CA49F9">
        <w:rPr>
          <w:rStyle w:val="Hyperlink"/>
        </w:rPr>
        <w:t>http://www.regular-expressions.info/reference.html</w:t>
      </w:r>
      <w:r w:rsidR="004F4F42">
        <w:rPr>
          <w:rStyle w:val="Hyperlink"/>
        </w:rPr>
        <w:fldChar w:fldCharType="end"/>
      </w:r>
      <w:r w:rsidR="0000202F">
        <w:t>.</w:t>
      </w:r>
    </w:p>
    <w:p w14:paraId="0422E1D7" w14:textId="77777777"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14:paraId="493E9CD1" w14:textId="77777777" w:rsidR="003A61D6" w:rsidRDefault="003A61D6" w:rsidP="003A61D6">
      <w:pPr>
        <w:pStyle w:val="iNormal"/>
      </w:pPr>
      <w:r>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372CE2EF" w14:textId="77777777" w:rsidTr="00582270">
        <w:trPr>
          <w:cantSplit/>
        </w:trPr>
        <w:tc>
          <w:tcPr>
            <w:tcW w:w="0" w:type="auto"/>
            <w:shd w:val="clear" w:color="auto" w:fill="auto"/>
          </w:tcPr>
          <w:p w14:paraId="0212E21C" w14:textId="77777777" w:rsidR="00A70992" w:rsidRPr="00582270" w:rsidRDefault="00A70992" w:rsidP="00582270">
            <w:pPr>
              <w:pStyle w:val="iNormal"/>
              <w:jc w:val="left"/>
            </w:pPr>
            <w:r w:rsidRPr="00582270">
              <w:lastRenderedPageBreak/>
              <w:t>Simple string</w:t>
            </w:r>
          </w:p>
        </w:tc>
        <w:tc>
          <w:tcPr>
            <w:tcW w:w="678" w:type="dxa"/>
            <w:shd w:val="clear" w:color="auto" w:fill="auto"/>
          </w:tcPr>
          <w:p w14:paraId="2978FA08" w14:textId="77777777" w:rsidR="00A70992" w:rsidRPr="00582270" w:rsidRDefault="00A70992" w:rsidP="00582270">
            <w:pPr>
              <w:pStyle w:val="iNormal"/>
              <w:jc w:val="center"/>
            </w:pPr>
          </w:p>
        </w:tc>
        <w:tc>
          <w:tcPr>
            <w:tcW w:w="6904" w:type="dxa"/>
            <w:shd w:val="clear" w:color="auto" w:fill="auto"/>
          </w:tcPr>
          <w:p w14:paraId="211CBEAE"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66CBE569" w14:textId="77777777"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14:paraId="0C38B868" w14:textId="77777777" w:rsidTr="00582270">
        <w:trPr>
          <w:cantSplit/>
        </w:trPr>
        <w:tc>
          <w:tcPr>
            <w:tcW w:w="0" w:type="auto"/>
            <w:shd w:val="clear" w:color="auto" w:fill="auto"/>
          </w:tcPr>
          <w:p w14:paraId="500AB2FB" w14:textId="77777777" w:rsidR="00A70992" w:rsidRPr="00582270" w:rsidRDefault="00A70992" w:rsidP="00582270">
            <w:pPr>
              <w:pStyle w:val="iNormal"/>
              <w:jc w:val="left"/>
            </w:pPr>
            <w:r w:rsidRPr="00582270">
              <w:t>Start of string</w:t>
            </w:r>
          </w:p>
        </w:tc>
        <w:tc>
          <w:tcPr>
            <w:tcW w:w="678" w:type="dxa"/>
            <w:shd w:val="clear" w:color="auto" w:fill="auto"/>
          </w:tcPr>
          <w:p w14:paraId="45811DF3" w14:textId="77777777" w:rsidR="00A70992" w:rsidRPr="00582270" w:rsidRDefault="00A70992" w:rsidP="00582270">
            <w:pPr>
              <w:pStyle w:val="iNormal"/>
              <w:jc w:val="center"/>
            </w:pPr>
            <w:r w:rsidRPr="00582270">
              <w:t>^</w:t>
            </w:r>
          </w:p>
        </w:tc>
        <w:tc>
          <w:tcPr>
            <w:tcW w:w="6904" w:type="dxa"/>
            <w:shd w:val="clear" w:color="auto" w:fill="auto"/>
          </w:tcPr>
          <w:p w14:paraId="0566DA28" w14:textId="77777777" w:rsidR="00A70992" w:rsidRPr="00582270" w:rsidRDefault="00A70992" w:rsidP="003A61D6">
            <w:pPr>
              <w:pStyle w:val="iNormal"/>
            </w:pPr>
            <w:r w:rsidRPr="00582270">
              <w:t>The character ^ will match the beginning of the string.</w:t>
            </w:r>
          </w:p>
          <w:p w14:paraId="55CBF311" w14:textId="77777777"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14:paraId="54993560" w14:textId="77777777" w:rsidTr="00582270">
        <w:trPr>
          <w:cantSplit/>
        </w:trPr>
        <w:tc>
          <w:tcPr>
            <w:tcW w:w="0" w:type="auto"/>
            <w:shd w:val="clear" w:color="auto" w:fill="auto"/>
          </w:tcPr>
          <w:p w14:paraId="77073077" w14:textId="77777777" w:rsidR="00A70992" w:rsidRPr="00582270" w:rsidRDefault="00A70992" w:rsidP="00582270">
            <w:pPr>
              <w:pStyle w:val="iNormal"/>
              <w:jc w:val="left"/>
            </w:pPr>
            <w:r w:rsidRPr="00582270">
              <w:t>End of string</w:t>
            </w:r>
          </w:p>
        </w:tc>
        <w:tc>
          <w:tcPr>
            <w:tcW w:w="678" w:type="dxa"/>
            <w:shd w:val="clear" w:color="auto" w:fill="auto"/>
          </w:tcPr>
          <w:p w14:paraId="69DB3865" w14:textId="77777777" w:rsidR="00A70992" w:rsidRPr="00582270" w:rsidRDefault="00A70992" w:rsidP="00582270">
            <w:pPr>
              <w:pStyle w:val="iNormal"/>
              <w:jc w:val="center"/>
            </w:pPr>
            <w:r w:rsidRPr="00582270">
              <w:t>$</w:t>
            </w:r>
          </w:p>
        </w:tc>
        <w:tc>
          <w:tcPr>
            <w:tcW w:w="6904" w:type="dxa"/>
            <w:shd w:val="clear" w:color="auto" w:fill="auto"/>
          </w:tcPr>
          <w:p w14:paraId="1A0F5B94" w14:textId="77777777" w:rsidR="00A70992" w:rsidRPr="00582270" w:rsidRDefault="00A70992" w:rsidP="00A70992">
            <w:pPr>
              <w:pStyle w:val="iNormal"/>
            </w:pPr>
            <w:r w:rsidRPr="00582270">
              <w:t xml:space="preserve">The character $ will match the end of the string. </w:t>
            </w:r>
          </w:p>
          <w:p w14:paraId="5A38EAEC"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14:paraId="54099355" w14:textId="77777777" w:rsidTr="00582270">
        <w:trPr>
          <w:cantSplit/>
        </w:trPr>
        <w:tc>
          <w:tcPr>
            <w:tcW w:w="0" w:type="auto"/>
            <w:shd w:val="clear" w:color="auto" w:fill="auto"/>
          </w:tcPr>
          <w:p w14:paraId="14A19552" w14:textId="77777777" w:rsidR="00A70992" w:rsidRPr="00582270" w:rsidRDefault="00A70992" w:rsidP="00582270">
            <w:pPr>
              <w:pStyle w:val="iNormal"/>
              <w:jc w:val="left"/>
            </w:pPr>
            <w:r w:rsidRPr="00582270">
              <w:t>Any character</w:t>
            </w:r>
          </w:p>
        </w:tc>
        <w:tc>
          <w:tcPr>
            <w:tcW w:w="678" w:type="dxa"/>
            <w:shd w:val="clear" w:color="auto" w:fill="auto"/>
          </w:tcPr>
          <w:p w14:paraId="15EA1E6B" w14:textId="77777777" w:rsidR="00A70992" w:rsidRPr="00582270" w:rsidRDefault="00A70992" w:rsidP="00582270">
            <w:pPr>
              <w:pStyle w:val="iNormal"/>
              <w:jc w:val="center"/>
            </w:pPr>
            <w:r w:rsidRPr="00582270">
              <w:t>.</w:t>
            </w:r>
          </w:p>
        </w:tc>
        <w:tc>
          <w:tcPr>
            <w:tcW w:w="6904" w:type="dxa"/>
            <w:shd w:val="clear" w:color="auto" w:fill="auto"/>
          </w:tcPr>
          <w:p w14:paraId="519DA81E" w14:textId="77777777" w:rsidR="00A70992" w:rsidRPr="00582270" w:rsidRDefault="00A70992" w:rsidP="00A70992">
            <w:pPr>
              <w:pStyle w:val="iNormal"/>
            </w:pPr>
            <w:r w:rsidRPr="00582270">
              <w:t xml:space="preserve">The period character will match any character. </w:t>
            </w:r>
          </w:p>
          <w:p w14:paraId="2847580C" w14:textId="77777777"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14:paraId="3231D8A8" w14:textId="77777777" w:rsidTr="00582270">
        <w:trPr>
          <w:cantSplit/>
        </w:trPr>
        <w:tc>
          <w:tcPr>
            <w:tcW w:w="0" w:type="auto"/>
            <w:shd w:val="clear" w:color="auto" w:fill="auto"/>
          </w:tcPr>
          <w:p w14:paraId="0E660EF4" w14:textId="77777777" w:rsidR="00A70992" w:rsidRPr="00582270" w:rsidRDefault="00A70992" w:rsidP="00582270">
            <w:pPr>
              <w:pStyle w:val="iNormal"/>
              <w:jc w:val="left"/>
            </w:pPr>
            <w:r w:rsidRPr="00582270">
              <w:t>Repeated character</w:t>
            </w:r>
          </w:p>
        </w:tc>
        <w:tc>
          <w:tcPr>
            <w:tcW w:w="678" w:type="dxa"/>
            <w:shd w:val="clear" w:color="auto" w:fill="auto"/>
          </w:tcPr>
          <w:p w14:paraId="7C586FC4" w14:textId="77777777" w:rsidR="00A70992" w:rsidRPr="00582270" w:rsidRDefault="00A70992" w:rsidP="00582270">
            <w:pPr>
              <w:pStyle w:val="iNormal"/>
              <w:jc w:val="center"/>
            </w:pPr>
            <w:r w:rsidRPr="00582270">
              <w:t>*</w:t>
            </w:r>
          </w:p>
        </w:tc>
        <w:tc>
          <w:tcPr>
            <w:tcW w:w="6904" w:type="dxa"/>
            <w:shd w:val="clear" w:color="auto" w:fill="auto"/>
          </w:tcPr>
          <w:p w14:paraId="67C4BD31" w14:textId="77777777" w:rsidR="00A70992" w:rsidRPr="00582270" w:rsidRDefault="00A70992" w:rsidP="00A70992">
            <w:pPr>
              <w:pStyle w:val="iNormal"/>
            </w:pPr>
            <w:r w:rsidRPr="00582270">
              <w:t xml:space="preserve">Asterisk causes matching to zero or more repetitions of the preceding character. </w:t>
            </w:r>
          </w:p>
          <w:p w14:paraId="019AFEE9"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14:paraId="232B8EF1" w14:textId="77777777" w:rsidTr="00582270">
        <w:trPr>
          <w:cantSplit/>
        </w:trPr>
        <w:tc>
          <w:tcPr>
            <w:tcW w:w="0" w:type="auto"/>
            <w:shd w:val="clear" w:color="auto" w:fill="auto"/>
          </w:tcPr>
          <w:p w14:paraId="3D517EB9" w14:textId="77777777" w:rsidR="00A70992" w:rsidRPr="00582270" w:rsidRDefault="00A70992" w:rsidP="00582270">
            <w:pPr>
              <w:pStyle w:val="iNormal"/>
              <w:jc w:val="left"/>
            </w:pPr>
            <w:r w:rsidRPr="00582270">
              <w:t>Repeated characters</w:t>
            </w:r>
          </w:p>
        </w:tc>
        <w:tc>
          <w:tcPr>
            <w:tcW w:w="678" w:type="dxa"/>
            <w:shd w:val="clear" w:color="auto" w:fill="auto"/>
          </w:tcPr>
          <w:p w14:paraId="7A774E71" w14:textId="77777777" w:rsidR="00A70992" w:rsidRPr="00582270" w:rsidRDefault="00A70992" w:rsidP="00582270">
            <w:pPr>
              <w:pStyle w:val="iNormal"/>
              <w:jc w:val="center"/>
            </w:pPr>
            <w:r w:rsidRPr="00582270">
              <w:t>+</w:t>
            </w:r>
          </w:p>
        </w:tc>
        <w:tc>
          <w:tcPr>
            <w:tcW w:w="6904" w:type="dxa"/>
            <w:shd w:val="clear" w:color="auto" w:fill="auto"/>
          </w:tcPr>
          <w:p w14:paraId="4E09354B" w14:textId="77777777" w:rsidR="00A70992" w:rsidRPr="00582270" w:rsidRDefault="00A70992" w:rsidP="00A70992">
            <w:pPr>
              <w:pStyle w:val="iNormal"/>
            </w:pPr>
            <w:r w:rsidRPr="00582270">
              <w:t xml:space="preserve">The plus sign causes matching to one or more repetitions of the previous character. </w:t>
            </w:r>
          </w:p>
          <w:p w14:paraId="524E5BFB"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14:paraId="28B36A4C" w14:textId="77777777" w:rsidTr="00582270">
        <w:trPr>
          <w:cantSplit/>
        </w:trPr>
        <w:tc>
          <w:tcPr>
            <w:tcW w:w="0" w:type="auto"/>
            <w:shd w:val="clear" w:color="auto" w:fill="auto"/>
          </w:tcPr>
          <w:p w14:paraId="59177676" w14:textId="77777777" w:rsidR="00A70992" w:rsidRPr="00582270" w:rsidRDefault="00A70992" w:rsidP="00582270">
            <w:pPr>
              <w:pStyle w:val="iNormal"/>
              <w:jc w:val="left"/>
            </w:pPr>
            <w:r w:rsidRPr="00582270">
              <w:t>Alternate characters</w:t>
            </w:r>
          </w:p>
        </w:tc>
        <w:tc>
          <w:tcPr>
            <w:tcW w:w="678" w:type="dxa"/>
            <w:shd w:val="clear" w:color="auto" w:fill="auto"/>
          </w:tcPr>
          <w:p w14:paraId="74286E92" w14:textId="77777777" w:rsidR="00A70992" w:rsidRPr="00582270" w:rsidRDefault="00A70992" w:rsidP="00582270">
            <w:pPr>
              <w:pStyle w:val="iNormal"/>
              <w:jc w:val="center"/>
            </w:pPr>
            <w:r w:rsidRPr="00582270">
              <w:t>[ ]</w:t>
            </w:r>
          </w:p>
        </w:tc>
        <w:tc>
          <w:tcPr>
            <w:tcW w:w="6904" w:type="dxa"/>
            <w:shd w:val="clear" w:color="auto" w:fill="auto"/>
          </w:tcPr>
          <w:p w14:paraId="4E26D1D9" w14:textId="77777777" w:rsidR="00A70992" w:rsidRPr="00582270" w:rsidRDefault="00A70992" w:rsidP="00A70992">
            <w:pPr>
              <w:pStyle w:val="iNormal"/>
            </w:pPr>
            <w:r w:rsidRPr="00582270">
              <w:t xml:space="preserve">Strings enclosed within square brackets will match any one of the characters within the brackets. </w:t>
            </w:r>
          </w:p>
          <w:p w14:paraId="424D4095" w14:textId="77777777"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14:paraId="4224754D" w14:textId="77777777" w:rsidTr="00582270">
        <w:trPr>
          <w:cantSplit/>
        </w:trPr>
        <w:tc>
          <w:tcPr>
            <w:tcW w:w="0" w:type="auto"/>
            <w:shd w:val="clear" w:color="auto" w:fill="auto"/>
          </w:tcPr>
          <w:p w14:paraId="0601BB1B" w14:textId="77777777" w:rsidR="00A70992" w:rsidRPr="00582270" w:rsidRDefault="00A70992" w:rsidP="00582270">
            <w:pPr>
              <w:pStyle w:val="iNormal"/>
              <w:jc w:val="left"/>
            </w:pPr>
            <w:r w:rsidRPr="00582270">
              <w:t>Character ranges</w:t>
            </w:r>
          </w:p>
        </w:tc>
        <w:tc>
          <w:tcPr>
            <w:tcW w:w="678" w:type="dxa"/>
            <w:shd w:val="clear" w:color="auto" w:fill="auto"/>
          </w:tcPr>
          <w:p w14:paraId="0B73B7F4" w14:textId="77777777" w:rsidR="00A70992" w:rsidRPr="00582270" w:rsidRDefault="00A70992" w:rsidP="00582270">
            <w:pPr>
              <w:pStyle w:val="iNormal"/>
              <w:jc w:val="center"/>
            </w:pPr>
            <w:r w:rsidRPr="00582270">
              <w:t>[-]</w:t>
            </w:r>
          </w:p>
        </w:tc>
        <w:tc>
          <w:tcPr>
            <w:tcW w:w="6904" w:type="dxa"/>
            <w:shd w:val="clear" w:color="auto" w:fill="auto"/>
          </w:tcPr>
          <w:p w14:paraId="7164C781"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4246A516"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2B381556" w14:textId="77777777" w:rsidR="00A70992" w:rsidRPr="00582270" w:rsidRDefault="00A70992" w:rsidP="00A70992">
            <w:pPr>
              <w:pStyle w:val="iNormal"/>
            </w:pPr>
            <w:r w:rsidRPr="00582270">
              <w:rPr>
                <w:rStyle w:val="iCodeChar"/>
              </w:rPr>
              <w:t>[a-z]</w:t>
            </w:r>
            <w:r w:rsidRPr="00582270">
              <w:t xml:space="preserve"> matches any letter.</w:t>
            </w:r>
          </w:p>
          <w:p w14:paraId="21973DA4" w14:textId="77777777"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14:paraId="4FCFFEA9" w14:textId="77777777" w:rsidTr="00582270">
        <w:trPr>
          <w:cantSplit/>
        </w:trPr>
        <w:tc>
          <w:tcPr>
            <w:tcW w:w="0" w:type="auto"/>
            <w:shd w:val="clear" w:color="auto" w:fill="auto"/>
          </w:tcPr>
          <w:p w14:paraId="0BB4D1B5" w14:textId="77777777" w:rsidR="00A70992" w:rsidRPr="00582270" w:rsidRDefault="00A70992" w:rsidP="00582270">
            <w:pPr>
              <w:pStyle w:val="iNormal"/>
              <w:jc w:val="left"/>
            </w:pPr>
            <w:r w:rsidRPr="00582270">
              <w:t>Escape character</w:t>
            </w:r>
          </w:p>
        </w:tc>
        <w:tc>
          <w:tcPr>
            <w:tcW w:w="678" w:type="dxa"/>
            <w:shd w:val="clear" w:color="auto" w:fill="auto"/>
          </w:tcPr>
          <w:p w14:paraId="32DDD237" w14:textId="77777777" w:rsidR="00A70992" w:rsidRPr="00582270" w:rsidRDefault="00A70992" w:rsidP="00582270">
            <w:pPr>
              <w:pStyle w:val="iNormal"/>
              <w:jc w:val="center"/>
            </w:pPr>
            <w:r w:rsidRPr="00582270">
              <w:t>\</w:t>
            </w:r>
          </w:p>
        </w:tc>
        <w:tc>
          <w:tcPr>
            <w:tcW w:w="6904" w:type="dxa"/>
            <w:shd w:val="clear" w:color="auto" w:fill="auto"/>
          </w:tcPr>
          <w:p w14:paraId="02D64A12" w14:textId="77777777" w:rsidR="00A70992" w:rsidRPr="00582270" w:rsidRDefault="00A70992" w:rsidP="003A61D6">
            <w:pPr>
              <w:pStyle w:val="iNormal"/>
            </w:pPr>
            <w:r w:rsidRPr="00582270">
              <w:t>In order to match a special character, precede it with the backslash character.</w:t>
            </w:r>
          </w:p>
          <w:p w14:paraId="71E44FF4" w14:textId="77777777" w:rsidR="00A70992" w:rsidRPr="00582270" w:rsidRDefault="00A70992" w:rsidP="003A61D6">
            <w:pPr>
              <w:pStyle w:val="iNormal"/>
            </w:pPr>
            <w:r w:rsidRPr="00582270">
              <w:t xml:space="preserve">Special characters are </w:t>
            </w:r>
            <w:r w:rsidRPr="00582270">
              <w:rPr>
                <w:rStyle w:val="iCodeChar"/>
              </w:rPr>
              <w:t>[\^$.|?*+(){}</w:t>
            </w:r>
          </w:p>
          <w:p w14:paraId="5EDC456B"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435FFB81"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5440515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427D496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5B75C33E"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14:paraId="23FE6175" w14:textId="77777777" w:rsidTr="00582270">
        <w:trPr>
          <w:cantSplit/>
        </w:trPr>
        <w:tc>
          <w:tcPr>
            <w:tcW w:w="0" w:type="auto"/>
            <w:shd w:val="clear" w:color="auto" w:fill="auto"/>
          </w:tcPr>
          <w:p w14:paraId="79696AC3" w14:textId="77777777" w:rsidR="00A70992" w:rsidRPr="00582270" w:rsidRDefault="00A70992" w:rsidP="00582270">
            <w:pPr>
              <w:pStyle w:val="iNormal"/>
              <w:jc w:val="left"/>
            </w:pPr>
            <w:r w:rsidRPr="00582270">
              <w:lastRenderedPageBreak/>
              <w:t>Combinations</w:t>
            </w:r>
          </w:p>
        </w:tc>
        <w:tc>
          <w:tcPr>
            <w:tcW w:w="678" w:type="dxa"/>
            <w:shd w:val="clear" w:color="auto" w:fill="auto"/>
          </w:tcPr>
          <w:p w14:paraId="5C31C515" w14:textId="77777777" w:rsidR="00A70992" w:rsidRPr="00582270" w:rsidRDefault="00A70992" w:rsidP="00582270">
            <w:pPr>
              <w:pStyle w:val="iNormal"/>
              <w:jc w:val="center"/>
            </w:pPr>
          </w:p>
        </w:tc>
        <w:tc>
          <w:tcPr>
            <w:tcW w:w="6904" w:type="dxa"/>
            <w:shd w:val="clear" w:color="auto" w:fill="auto"/>
          </w:tcPr>
          <w:p w14:paraId="7C629569" w14:textId="77777777" w:rsidR="00A70992" w:rsidRPr="00582270" w:rsidRDefault="00A70992" w:rsidP="00A70992">
            <w:pPr>
              <w:pStyle w:val="iNormal"/>
            </w:pPr>
            <w:r w:rsidRPr="00582270">
              <w:t xml:space="preserve">Any of the above search methods can be combined. </w:t>
            </w:r>
          </w:p>
          <w:p w14:paraId="6D0AD4BA" w14:textId="77777777"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14:paraId="538FDFE0" w14:textId="77777777"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14:paraId="518C7B67" w14:textId="77777777"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1566EEE5" w14:textId="77777777"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14:paraId="28E77DD1" w14:textId="77777777" w:rsidR="00A70992" w:rsidRPr="00582270" w:rsidRDefault="00A70992" w:rsidP="00A70992">
            <w:pPr>
              <w:pStyle w:val="iNormal"/>
            </w:pPr>
            <w:r w:rsidRPr="00582270">
              <w:rPr>
                <w:rStyle w:val="iCodeChar"/>
              </w:rPr>
              <w:t>\.+</w:t>
            </w:r>
            <w:r w:rsidRPr="00582270">
              <w:t xml:space="preserve"> will match any run of periods.</w:t>
            </w:r>
          </w:p>
          <w:p w14:paraId="53D27E5C" w14:textId="77777777" w:rsidR="00A70992" w:rsidRPr="00582270" w:rsidRDefault="00A70992" w:rsidP="00A70992">
            <w:pPr>
              <w:pStyle w:val="iNormal"/>
            </w:pPr>
            <w:r w:rsidRPr="00582270">
              <w:rPr>
                <w:rStyle w:val="iCodeChar"/>
              </w:rPr>
              <w:t>[0-9]+</w:t>
            </w:r>
            <w:r w:rsidRPr="00582270">
              <w:t xml:space="preserve"> will match any integer number.</w:t>
            </w:r>
          </w:p>
          <w:p w14:paraId="4D467B8B" w14:textId="77777777" w:rsidR="00A70992" w:rsidRPr="00582270" w:rsidRDefault="00A70992" w:rsidP="00A70992">
            <w:pPr>
              <w:pStyle w:val="iNormal"/>
            </w:pPr>
            <w:r w:rsidRPr="00582270">
              <w:rPr>
                <w:rStyle w:val="iCodeChar"/>
              </w:rPr>
              <w:t>[0-9]+\.[0-9]*</w:t>
            </w:r>
            <w:r w:rsidRPr="00582270">
              <w:t xml:space="preserve"> will match any number with a decimal point.</w:t>
            </w:r>
          </w:p>
        </w:tc>
      </w:tr>
    </w:tbl>
    <w:p w14:paraId="70ED96CC" w14:textId="77777777"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14:paraId="65BF1362" w14:textId="77777777" w:rsidR="003E432E" w:rsidRDefault="00261558" w:rsidP="003D38B4">
      <w:pPr>
        <w:pStyle w:val="iHeading4"/>
      </w:pPr>
      <w:r>
        <w:t xml:space="preserve">Restricting by </w:t>
      </w:r>
      <w:r w:rsidR="003E432E">
        <w:t>Date</w:t>
      </w:r>
    </w:p>
    <w:p w14:paraId="6E57796E" w14:textId="77777777"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14:paraId="2CDA6134" w14:textId="77777777" w:rsidR="00BD4BAC" w:rsidRPr="005879DC" w:rsidRDefault="005F0160" w:rsidP="00E110D8">
      <w:pPr>
        <w:pStyle w:val="iFigureCaption"/>
      </w:pPr>
      <w:r>
        <w:rPr>
          <w:b w:val="0"/>
          <w:noProof/>
          <w:lang w:val="en-US"/>
        </w:rPr>
        <w:drawing>
          <wp:inline distT="0" distB="0" distL="0" distR="0" wp14:anchorId="3C835D60" wp14:editId="16A1F349">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1"/>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50CFE5A0" w14:textId="77777777"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r w:rsidR="00C23447">
        <w:fldChar w:fldCharType="begin"/>
      </w:r>
      <w:r w:rsidR="00C23447">
        <w:instrText xml:space="preserve"> REF _Ref352677247 \r \h  \* MERGEFORMAT </w:instrText>
      </w:r>
      <w:r w:rsidR="00C23447">
        <w:fldChar w:fldCharType="separate"/>
      </w:r>
      <w:r w:rsidR="00443106" w:rsidRPr="00443106">
        <w:rPr>
          <w:rStyle w:val="CrossReference"/>
        </w:rPr>
        <w:t>4.2</w:t>
      </w:r>
      <w:r w:rsidR="00C23447">
        <w:fldChar w:fldCharType="end"/>
      </w:r>
      <w:r w:rsidR="0002784B" w:rsidRPr="0002784B">
        <w:rPr>
          <w:rStyle w:val="CrossReference"/>
        </w:rPr>
        <w:t xml:space="preserve"> </w:t>
      </w:r>
      <w:r w:rsidR="00C23447">
        <w:fldChar w:fldCharType="begin"/>
      </w:r>
      <w:r w:rsidR="00C23447">
        <w:instrText xml:space="preserve"> REF _Ref352677249 \h  \* MERGEFORMAT </w:instrText>
      </w:r>
      <w:r w:rsidR="00C23447">
        <w:fldChar w:fldCharType="separate"/>
      </w:r>
      <w:r w:rsidR="00443106" w:rsidRPr="00443106">
        <w:rPr>
          <w:rStyle w:val="CrossReference"/>
        </w:rPr>
        <w:t>Entering Dates and Times</w:t>
      </w:r>
      <w:r w:rsidR="00C23447">
        <w:fldChar w:fldCharType="end"/>
      </w:r>
      <w:r w:rsidR="0002784B">
        <w:t xml:space="preserve"> </w:t>
      </w:r>
      <w:r>
        <w:t>for instructions on entering dates.</w:t>
      </w:r>
    </w:p>
    <w:p w14:paraId="52A90DE1" w14:textId="77777777" w:rsidR="007D779A" w:rsidRPr="005879DC" w:rsidRDefault="007D779A" w:rsidP="00BD4BAC">
      <w:pPr>
        <w:pStyle w:val="iNormal"/>
      </w:pPr>
      <w:r>
        <w:t xml:space="preserve">If you restrict by date, files which have no dates in their </w:t>
      </w:r>
      <w:r w:rsidR="003829A3">
        <w:t>Metadata</w:t>
      </w:r>
      <w:r>
        <w:t xml:space="preserve"> will not be displayed.</w:t>
      </w:r>
    </w:p>
    <w:p w14:paraId="3A865A03" w14:textId="77777777" w:rsidR="00261558" w:rsidRPr="005879DC" w:rsidRDefault="00261558" w:rsidP="00BD4BAC">
      <w:pPr>
        <w:pStyle w:val="iNormal"/>
      </w:pPr>
      <w:r>
        <w:t xml:space="preserve">For TOA5 files, this search option checks the Start and End Dates in the Information from the File (see section </w:t>
      </w:r>
      <w:r w:rsidR="00C23447">
        <w:fldChar w:fldCharType="begin"/>
      </w:r>
      <w:r w:rsidR="00C23447">
        <w:instrText xml:space="preserve"> REF _Ref351730614 \r \h  \* MERGEFORMAT </w:instrText>
      </w:r>
      <w:r w:rsidR="00C23447">
        <w:fldChar w:fldCharType="separate"/>
      </w:r>
      <w:r w:rsidR="00443106" w:rsidRPr="00443106">
        <w:rPr>
          <w:rStyle w:val="CrossReference"/>
        </w:rPr>
        <w:t>6.2.2</w:t>
      </w:r>
      <w:r w:rsidR="00C23447">
        <w:fldChar w:fldCharType="end"/>
      </w:r>
      <w:r w:rsidR="00C63337" w:rsidRPr="00C63337">
        <w:rPr>
          <w:rStyle w:val="CrossReference"/>
        </w:rPr>
        <w:t xml:space="preserve"> </w:t>
      </w:r>
      <w:r w:rsidR="00C23447">
        <w:fldChar w:fldCharType="begin"/>
      </w:r>
      <w:r w:rsidR="00C23447">
        <w:instrText xml:space="preserve"> REF _Ref377740401 \h  \* MERGEFORMAT </w:instrText>
      </w:r>
      <w:r w:rsidR="00C23447">
        <w:fldChar w:fldCharType="separate"/>
      </w:r>
      <w:r w:rsidR="00443106" w:rsidRPr="00443106">
        <w:rPr>
          <w:rStyle w:val="CrossReference"/>
        </w:rPr>
        <w:t>File Relationships</w:t>
      </w:r>
      <w:r w:rsidR="00C23447">
        <w:fldChar w:fldCharType="end"/>
      </w:r>
      <w:r>
        <w:t xml:space="preserve">) and for all other files, this search option checks the Basic </w:t>
      </w:r>
      <w:r w:rsidR="003829A3">
        <w:t>Metadata</w:t>
      </w:r>
      <w:r>
        <w:t xml:space="preserve"> Information (see section </w:t>
      </w:r>
      <w:r w:rsidR="00C23447">
        <w:fldChar w:fldCharType="begin"/>
      </w:r>
      <w:r w:rsidR="00C23447">
        <w:instrText xml:space="preserve"> REF _Ref351730692 \r \h  \* MERGEFORMAT </w:instrText>
      </w:r>
      <w:r w:rsidR="00C23447">
        <w:fldChar w:fldCharType="separate"/>
      </w:r>
      <w:r w:rsidR="00443106" w:rsidRPr="00443106">
        <w:rPr>
          <w:rStyle w:val="CrossReference"/>
        </w:rPr>
        <w:t>6.2.1</w:t>
      </w:r>
      <w:r w:rsidR="00C23447">
        <w:fldChar w:fldCharType="end"/>
      </w:r>
      <w:r w:rsidRPr="00261558">
        <w:rPr>
          <w:rStyle w:val="CrossReference"/>
        </w:rPr>
        <w:t xml:space="preserve"> </w:t>
      </w:r>
      <w:r w:rsidR="00C23447">
        <w:fldChar w:fldCharType="begin"/>
      </w:r>
      <w:r w:rsidR="00C23447">
        <w:instrText xml:space="preserve"> REF _Ref351730692 \h  \* MERGEFORMAT </w:instrText>
      </w:r>
      <w:r w:rsidR="00C23447">
        <w:fldChar w:fldCharType="separate"/>
      </w:r>
      <w:r w:rsidR="00443106" w:rsidRPr="00443106">
        <w:rPr>
          <w:rStyle w:val="CrossReference"/>
        </w:rPr>
        <w:t>Basic Information</w:t>
      </w:r>
      <w:r w:rsidR="00C23447">
        <w:fldChar w:fldCharType="end"/>
      </w:r>
      <w:r>
        <w:t>).</w:t>
      </w:r>
    </w:p>
    <w:p w14:paraId="4F3806CC" w14:textId="77777777" w:rsidR="00BD4BAC" w:rsidRPr="005879DC" w:rsidRDefault="003E432E" w:rsidP="003D38B4">
      <w:pPr>
        <w:pStyle w:val="iHeading4"/>
      </w:pPr>
      <w:r>
        <w:t>Restricting by Filename substring</w:t>
      </w:r>
    </w:p>
    <w:p w14:paraId="3369948E" w14:textId="77777777"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14:paraId="7474DA42" w14:textId="77777777" w:rsidR="00BD4BAC" w:rsidRPr="005879DC" w:rsidRDefault="005F0160" w:rsidP="00E110D8">
      <w:pPr>
        <w:pStyle w:val="iFigureCaption"/>
      </w:pPr>
      <w:r>
        <w:rPr>
          <w:b w:val="0"/>
          <w:noProof/>
          <w:lang w:val="en-US"/>
        </w:rPr>
        <w:lastRenderedPageBreak/>
        <w:drawing>
          <wp:inline distT="0" distB="0" distL="0" distR="0" wp14:anchorId="5DFEEEF7" wp14:editId="1822637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2"/>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41E60B8A" w14:textId="77777777" w:rsidR="00BD4BAC" w:rsidRPr="00261558" w:rsidRDefault="00E511C5" w:rsidP="00BD4BAC">
      <w:pPr>
        <w:pStyle w:val="iNormal"/>
        <w:rPr>
          <w:rStyle w:val="CrossReference"/>
        </w:rPr>
      </w:pPr>
      <w:r>
        <w:t>DC21</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443106" w:rsidRPr="00443106">
        <w:rPr>
          <w:rStyle w:val="CrossReference"/>
        </w:rPr>
        <w:t>Regular Expressions</w:t>
      </w:r>
      <w:r w:rsidR="00C23447">
        <w:fldChar w:fldCharType="end"/>
      </w:r>
      <w:r w:rsidR="00F15728" w:rsidRPr="00261558">
        <w:rPr>
          <w:rStyle w:val="CrossReference"/>
        </w:rPr>
        <w:t xml:space="preserve"> for more information</w:t>
      </w:r>
      <w:r w:rsidR="008952EB" w:rsidRPr="00261558">
        <w:rPr>
          <w:rStyle w:val="CrossReference"/>
        </w:rPr>
        <w:t>.</w:t>
      </w:r>
    </w:p>
    <w:p w14:paraId="315586D3" w14:textId="77777777" w:rsidR="003E432E" w:rsidRDefault="003E432E" w:rsidP="003D38B4">
      <w:pPr>
        <w:pStyle w:val="iHeading4"/>
      </w:pPr>
      <w:r>
        <w:t>Restricting by Description substring</w:t>
      </w:r>
    </w:p>
    <w:p w14:paraId="39221063" w14:textId="77777777"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14:paraId="6ADB8798" w14:textId="77777777" w:rsidR="00BD4BAC" w:rsidRPr="005879DC" w:rsidRDefault="005F0160" w:rsidP="00E110D8">
      <w:pPr>
        <w:pStyle w:val="iFigureCaption"/>
      </w:pPr>
      <w:r>
        <w:rPr>
          <w:b w:val="0"/>
          <w:noProof/>
          <w:lang w:val="en-US"/>
        </w:rPr>
        <w:drawing>
          <wp:inline distT="0" distB="0" distL="0" distR="0" wp14:anchorId="7A4E3E4A" wp14:editId="26B8A554">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3"/>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02EDC610" w14:textId="77777777" w:rsidR="00261558" w:rsidRPr="00261558" w:rsidRDefault="00E511C5" w:rsidP="00261558">
      <w:pPr>
        <w:pStyle w:val="iNormal"/>
      </w:pPr>
      <w:r>
        <w:t>DC21</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443106" w:rsidRPr="00443106">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76D40064" w14:textId="77777777" w:rsidR="00F15728" w:rsidRPr="005879DC" w:rsidRDefault="00F15728" w:rsidP="00F15728">
      <w:pPr>
        <w:pStyle w:val="iNormal"/>
      </w:pPr>
      <w:r>
        <w:t>Use the search string ^$ to search for files without any Description.</w:t>
      </w:r>
    </w:p>
    <w:p w14:paraId="3E1FFF75" w14:textId="77777777" w:rsidR="00840870" w:rsidRDefault="00840870" w:rsidP="003D38B4">
      <w:pPr>
        <w:pStyle w:val="iHeading4"/>
      </w:pPr>
      <w:r>
        <w:t>Restricting by File ID</w:t>
      </w:r>
    </w:p>
    <w:p w14:paraId="6C97F11C" w14:textId="77777777"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14:paraId="1C09B590" w14:textId="77777777" w:rsidR="0002784B" w:rsidRPr="00F15728" w:rsidRDefault="005F0160" w:rsidP="0002784B">
      <w:pPr>
        <w:pStyle w:val="iFigureCaption"/>
      </w:pPr>
      <w:r>
        <w:rPr>
          <w:b w:val="0"/>
          <w:noProof/>
          <w:lang w:val="en-US"/>
        </w:rPr>
        <w:drawing>
          <wp:inline distT="0" distB="0" distL="0" distR="0" wp14:anchorId="14AB5884" wp14:editId="0C6F80FF">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4"/>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14:paraId="3B87087D" w14:textId="77777777" w:rsidR="00840870" w:rsidRDefault="00840870" w:rsidP="003D38B4">
      <w:pPr>
        <w:pStyle w:val="iHeading4"/>
      </w:pPr>
      <w:r>
        <w:t>Restricting by ID</w:t>
      </w:r>
    </w:p>
    <w:p w14:paraId="465D7F92" w14:textId="77777777"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14:paraId="0BF3EDEB" w14:textId="77777777" w:rsidR="0002784B" w:rsidRDefault="005F0160" w:rsidP="0002784B">
      <w:pPr>
        <w:pStyle w:val="iFigureCaption"/>
      </w:pPr>
      <w:r>
        <w:rPr>
          <w:b w:val="0"/>
          <w:noProof/>
          <w:lang w:val="en-US"/>
        </w:rPr>
        <w:lastRenderedPageBreak/>
        <w:drawing>
          <wp:inline distT="0" distB="0" distL="0" distR="0" wp14:anchorId="2CB45D3A" wp14:editId="1E694274">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5"/>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27FAF6BC" w14:textId="77777777" w:rsidR="00261558" w:rsidRPr="00261558" w:rsidRDefault="00E511C5" w:rsidP="00261558">
      <w:pPr>
        <w:pStyle w:val="iNormal"/>
      </w:pPr>
      <w:r>
        <w:t>DC21</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443106" w:rsidRPr="00443106">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61D86422" w14:textId="77777777"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14:paraId="45866463" w14:textId="77777777" w:rsidR="00BD4BAC" w:rsidRPr="005879DC" w:rsidRDefault="00261558" w:rsidP="003D38B4">
      <w:pPr>
        <w:pStyle w:val="iHeading4"/>
      </w:pPr>
      <w:r>
        <w:t>Restricting by F</w:t>
      </w:r>
      <w:r w:rsidR="003E432E">
        <w:t>ile Type</w:t>
      </w:r>
    </w:p>
    <w:p w14:paraId="4FC6035B" w14:textId="77777777"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14:paraId="7A7B8848" w14:textId="77777777" w:rsidR="00BD4BAC" w:rsidRPr="005879DC" w:rsidRDefault="005F0160" w:rsidP="00E110D8">
      <w:pPr>
        <w:pStyle w:val="iFigureCaption"/>
      </w:pPr>
      <w:r>
        <w:rPr>
          <w:b w:val="0"/>
          <w:noProof/>
          <w:lang w:val="en-US"/>
        </w:rPr>
        <w:drawing>
          <wp:inline distT="0" distB="0" distL="0" distR="0" wp14:anchorId="47272173" wp14:editId="433B134A">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6"/>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14:paraId="70282445" w14:textId="77777777"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14:paraId="4F045D7B" w14:textId="1B0172ED"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F40E2A">
        <w:t xml:space="preserve">(Clicking on the word </w:t>
      </w:r>
      <w:r w:rsidR="00F40E2A" w:rsidRPr="009A5DCE">
        <w:rPr>
          <w:rStyle w:val="iOption"/>
        </w:rPr>
        <w:t>Package</w:t>
      </w:r>
      <w:r w:rsidR="00F40E2A">
        <w:t xml:space="preserve"> sets its checkbox.) </w:t>
      </w:r>
      <w:r w:rsidR="00654F98">
        <w:t>You can click on the minus sign to close it again.</w:t>
      </w:r>
    </w:p>
    <w:p w14:paraId="75831F9B" w14:textId="77777777" w:rsidR="00654F98" w:rsidRPr="005879DC" w:rsidRDefault="005F0160" w:rsidP="00E110D8">
      <w:pPr>
        <w:pStyle w:val="iFigureCaption"/>
      </w:pPr>
      <w:r>
        <w:rPr>
          <w:b w:val="0"/>
          <w:noProof/>
          <w:lang w:val="en-US"/>
        </w:rPr>
        <w:drawing>
          <wp:inline distT="0" distB="0" distL="0" distR="0" wp14:anchorId="4C5FE7E8" wp14:editId="165089F3">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77"/>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42607B0A" w14:textId="77777777" w:rsidR="00912B05" w:rsidRDefault="00912B05" w:rsidP="00BD4BAC">
      <w:pPr>
        <w:pStyle w:val="iNormal"/>
      </w:pPr>
      <w:r>
        <w:lastRenderedPageBreak/>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r w:rsidR="00C23447">
        <w:fldChar w:fldCharType="begin"/>
      </w:r>
      <w:r w:rsidR="00C23447">
        <w:instrText xml:space="preserve"> REF _Ref352674884 \r \h  \* MERGEFORMAT </w:instrText>
      </w:r>
      <w:r w:rsidR="00C23447">
        <w:fldChar w:fldCharType="separate"/>
      </w:r>
      <w:r w:rsidR="00443106" w:rsidRPr="00443106">
        <w:rPr>
          <w:rStyle w:val="CrossReference"/>
        </w:rPr>
        <w:t>4.2</w:t>
      </w:r>
      <w:r w:rsidR="00C23447">
        <w:fldChar w:fldCharType="end"/>
      </w:r>
      <w:r w:rsidR="003D38B4" w:rsidRPr="003D38B4">
        <w:rPr>
          <w:rStyle w:val="CrossReference"/>
        </w:rPr>
        <w:t xml:space="preserve"> </w:t>
      </w:r>
      <w:r w:rsidR="00C23447">
        <w:fldChar w:fldCharType="begin"/>
      </w:r>
      <w:r w:rsidR="00C23447">
        <w:instrText xml:space="preserve"> REF _Ref352674884 \h  \* MERGEFORMAT </w:instrText>
      </w:r>
      <w:r w:rsidR="00C23447">
        <w:fldChar w:fldCharType="separate"/>
      </w:r>
      <w:r w:rsidR="00443106" w:rsidRPr="00443106">
        <w:rPr>
          <w:rStyle w:val="CrossReference"/>
        </w:rPr>
        <w:t>Entering Dates and Times</w:t>
      </w:r>
      <w:r w:rsidR="00C23447">
        <w:fldChar w:fldCharType="end"/>
      </w:r>
      <w:r w:rsidR="003D38B4">
        <w:rPr>
          <w:rStyle w:val="CrossReference"/>
        </w:rPr>
        <w:t xml:space="preserve"> </w:t>
      </w:r>
      <w:r w:rsidR="003D5F61">
        <w:t>for instructions on entering dates</w:t>
      </w:r>
      <w:r>
        <w:t>.</w:t>
      </w:r>
    </w:p>
    <w:p w14:paraId="0A5D00AF" w14:textId="77777777" w:rsidR="001B1339" w:rsidRDefault="001B1339" w:rsidP="003D38B4">
      <w:pPr>
        <w:pStyle w:val="iHeading4"/>
      </w:pPr>
      <w:r>
        <w:t>Restricting by Automation Status</w:t>
      </w:r>
    </w:p>
    <w:p w14:paraId="2CEFE915" w14:textId="77777777"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14:paraId="0ACD8441" w14:textId="77777777" w:rsidR="001B1339" w:rsidRDefault="001B1339" w:rsidP="001B1339">
      <w:pPr>
        <w:pStyle w:val="iFigureCaption"/>
      </w:pPr>
      <w:r>
        <w:rPr>
          <w:noProof/>
          <w:lang w:val="en-US"/>
        </w:rPr>
        <w:drawing>
          <wp:inline distT="0" distB="0" distL="0" distR="0" wp14:anchorId="2AC8DA83" wp14:editId="7673A602">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8"/>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14:paraId="095758E1" w14:textId="77777777"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14:paraId="76F96A1B" w14:textId="77777777"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14:paraId="59687AC1" w14:textId="77777777"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14:paraId="183A1C27" w14:textId="77777777"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8000"/>
      </w:tblGrid>
      <w:tr w:rsidR="001B1339" w14:paraId="18D3DEB9" w14:textId="77777777" w:rsidTr="001B1339">
        <w:tc>
          <w:tcPr>
            <w:tcW w:w="0" w:type="auto"/>
          </w:tcPr>
          <w:p w14:paraId="0856B613" w14:textId="77777777" w:rsidR="001B1339" w:rsidRDefault="001B1339" w:rsidP="001B1339">
            <w:pPr>
              <w:pStyle w:val="iNormal"/>
            </w:pPr>
            <w:r>
              <w:t>COMPLETE</w:t>
            </w:r>
          </w:p>
        </w:tc>
        <w:tc>
          <w:tcPr>
            <w:tcW w:w="0" w:type="auto"/>
          </w:tcPr>
          <w:p w14:paraId="0193A955" w14:textId="77777777"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14:paraId="0CFCE3E0" w14:textId="77777777" w:rsidTr="001B1339">
        <w:tc>
          <w:tcPr>
            <w:tcW w:w="0" w:type="auto"/>
          </w:tcPr>
          <w:p w14:paraId="13142592" w14:textId="77777777" w:rsidR="004D0672" w:rsidRDefault="004D0672" w:rsidP="001B1339">
            <w:pPr>
              <w:pStyle w:val="iNormal"/>
            </w:pPr>
            <w:r>
              <w:t>FAILED</w:t>
            </w:r>
          </w:p>
        </w:tc>
        <w:tc>
          <w:tcPr>
            <w:tcW w:w="0" w:type="auto"/>
          </w:tcPr>
          <w:p w14:paraId="06F20029" w14:textId="77777777" w:rsidR="004D0672" w:rsidRDefault="004D0672" w:rsidP="00244273">
            <w:pPr>
              <w:pStyle w:val="iNormal"/>
            </w:pPr>
            <w:r>
              <w:t>Those output files which have been queued for background processing and have failed to completed successfully</w:t>
            </w:r>
          </w:p>
        </w:tc>
      </w:tr>
      <w:tr w:rsidR="001B1339" w14:paraId="625C5C09" w14:textId="77777777" w:rsidTr="001B1339">
        <w:tc>
          <w:tcPr>
            <w:tcW w:w="0" w:type="auto"/>
          </w:tcPr>
          <w:p w14:paraId="5CBEC255" w14:textId="77777777" w:rsidR="001B1339" w:rsidRDefault="001B1339" w:rsidP="001B1339">
            <w:pPr>
              <w:pStyle w:val="iNormal"/>
            </w:pPr>
            <w:r>
              <w:t>WORKING</w:t>
            </w:r>
          </w:p>
        </w:tc>
        <w:tc>
          <w:tcPr>
            <w:tcW w:w="0" w:type="auto"/>
          </w:tcPr>
          <w:p w14:paraId="1D3210AF" w14:textId="77777777" w:rsidR="004D0672" w:rsidRDefault="004D0672" w:rsidP="004D0672">
            <w:pPr>
              <w:pStyle w:val="iNormal"/>
            </w:pPr>
            <w:r>
              <w:t>Those output files which are currently being created in a background process</w:t>
            </w:r>
          </w:p>
          <w:p w14:paraId="24B6C49F" w14:textId="77777777"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14:paraId="12A1C056" w14:textId="77777777"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14:paraId="5E36DE1D" w14:textId="77777777" w:rsidTr="001B1339">
        <w:tc>
          <w:tcPr>
            <w:tcW w:w="0" w:type="auto"/>
          </w:tcPr>
          <w:p w14:paraId="0C43B956" w14:textId="77777777" w:rsidR="001B1339" w:rsidRDefault="001B1339" w:rsidP="001B1339">
            <w:pPr>
              <w:pStyle w:val="iNormal"/>
            </w:pPr>
            <w:r>
              <w:t>QUEUED</w:t>
            </w:r>
          </w:p>
        </w:tc>
        <w:tc>
          <w:tcPr>
            <w:tcW w:w="0" w:type="auto"/>
          </w:tcPr>
          <w:p w14:paraId="1D29D995" w14:textId="77777777" w:rsidR="004D0672" w:rsidRDefault="004D0672" w:rsidP="004D0672">
            <w:pPr>
              <w:pStyle w:val="iNormal"/>
            </w:pPr>
            <w:r>
              <w:t>Those output files which are still in the queue waiting for background processing</w:t>
            </w:r>
          </w:p>
          <w:p w14:paraId="698CEB97" w14:textId="77777777" w:rsidR="001B1339" w:rsidRDefault="004D0672" w:rsidP="004D0672">
            <w:pPr>
              <w:pStyle w:val="iNormal"/>
            </w:pPr>
            <w:r>
              <w:t>These files will have zero file size.</w:t>
            </w:r>
            <w:r w:rsidR="008F47FF">
              <w:t xml:space="preserve"> </w:t>
            </w:r>
          </w:p>
        </w:tc>
      </w:tr>
    </w:tbl>
    <w:p w14:paraId="79F3EBB4" w14:textId="77777777" w:rsidR="001B1339" w:rsidRDefault="001B1339" w:rsidP="001B1339">
      <w:pPr>
        <w:pStyle w:val="iNormal"/>
      </w:pPr>
      <w:r>
        <w:t>If more than one Status is selected, all files with any of th</w:t>
      </w:r>
      <w:r w:rsidR="004D0672">
        <w:t>e selected</w:t>
      </w:r>
      <w:r>
        <w:t xml:space="preserve"> Statuses will be listed.</w:t>
      </w:r>
    </w:p>
    <w:p w14:paraId="1DA64B2F" w14:textId="77777777" w:rsidR="003E432E" w:rsidRDefault="003E432E" w:rsidP="003D38B4">
      <w:pPr>
        <w:pStyle w:val="iHeading4"/>
      </w:pPr>
      <w:r>
        <w:lastRenderedPageBreak/>
        <w:t>Restricting by Tag</w:t>
      </w:r>
      <w:r w:rsidR="00840870">
        <w:t>s</w:t>
      </w:r>
    </w:p>
    <w:p w14:paraId="0F9F080B" w14:textId="77777777"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14:paraId="630449C9" w14:textId="77777777" w:rsidR="00BD4BAC" w:rsidRPr="005879DC" w:rsidRDefault="005F0160" w:rsidP="00E110D8">
      <w:pPr>
        <w:pStyle w:val="iFigureCaption"/>
      </w:pPr>
      <w:r>
        <w:rPr>
          <w:b w:val="0"/>
          <w:noProof/>
          <w:lang w:val="en-US"/>
        </w:rPr>
        <w:drawing>
          <wp:inline distT="0" distB="0" distL="0" distR="0" wp14:anchorId="4DB4936F" wp14:editId="2388FB24">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79"/>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368FA246" w14:textId="77777777"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14:paraId="3F5133BE" w14:textId="77777777" w:rsidR="00BD4BAC" w:rsidRDefault="00F12F7D" w:rsidP="00BD4BAC">
      <w:pPr>
        <w:pStyle w:val="iNormal"/>
      </w:pPr>
      <w:r>
        <w:t>If more than one Tag is selected, all files with any of those tags will be listed.</w:t>
      </w:r>
    </w:p>
    <w:p w14:paraId="293AD179" w14:textId="77777777" w:rsidR="00654F98" w:rsidRPr="005879DC" w:rsidRDefault="00DB652E" w:rsidP="00BD4BAC">
      <w:pPr>
        <w:pStyle w:val="iNormal"/>
      </w:pPr>
      <w:r>
        <w:t>DC21 does not support searches for Data Files which do not have a specific Tag or Tags, or which do not have any Tags set.</w:t>
      </w:r>
    </w:p>
    <w:p w14:paraId="5082D371" w14:textId="77777777" w:rsidR="001B1339" w:rsidRDefault="001B1339" w:rsidP="003D38B4">
      <w:pPr>
        <w:pStyle w:val="iHeading4"/>
      </w:pPr>
      <w:r>
        <w:t>Restricting by Label</w:t>
      </w:r>
    </w:p>
    <w:p w14:paraId="45F670A4" w14:textId="77777777" w:rsidR="001B1339" w:rsidRDefault="00CF4DF4" w:rsidP="001B1339">
      <w:pPr>
        <w:pStyle w:val="iNormal"/>
        <w:rPr>
          <w:lang w:eastAsia="ja-JP"/>
        </w:rPr>
      </w:pPr>
      <w:r>
        <w:rPr>
          <w:lang w:eastAsia="ja-JP"/>
        </w:rPr>
        <w:t>The Labels interface allows you to search for files which have been assigned specific Labels.</w:t>
      </w:r>
    </w:p>
    <w:p w14:paraId="1A4C0E36" w14:textId="77777777" w:rsidR="00CF4DF4" w:rsidRDefault="00CF4DF4" w:rsidP="00CF4DF4">
      <w:pPr>
        <w:pStyle w:val="iFigureCaption"/>
      </w:pPr>
      <w:r>
        <w:rPr>
          <w:noProof/>
          <w:lang w:val="en-US"/>
        </w:rPr>
        <w:drawing>
          <wp:inline distT="0" distB="0" distL="0" distR="0" wp14:anchorId="59176A8B" wp14:editId="725F47DC">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2C9DDCB" w14:textId="77777777"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14:paraId="454EAD15" w14:textId="77777777"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14:paraId="7652CDAD" w14:textId="77777777"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14:paraId="61A957E3" w14:textId="77777777" w:rsidR="001B1339" w:rsidRDefault="001B1339" w:rsidP="003D38B4">
      <w:pPr>
        <w:pStyle w:val="iHeading4"/>
      </w:pPr>
      <w:r>
        <w:t>Restricting by File Format</w:t>
      </w:r>
    </w:p>
    <w:p w14:paraId="389D8AFD" w14:textId="77777777"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14:paraId="0EE9D87D" w14:textId="77777777" w:rsidR="000A34DD" w:rsidRDefault="000A34DD" w:rsidP="000A34DD">
      <w:pPr>
        <w:pStyle w:val="iFigureCaption"/>
      </w:pPr>
      <w:r>
        <w:rPr>
          <w:noProof/>
          <w:lang w:val="en-US"/>
        </w:rPr>
        <w:lastRenderedPageBreak/>
        <w:drawing>
          <wp:inline distT="0" distB="0" distL="0" distR="0" wp14:anchorId="4C54BC4E" wp14:editId="69C8E01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14:paraId="3C22FF50" w14:textId="77777777"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r w:rsidR="00C23447">
        <w:fldChar w:fldCharType="begin"/>
      </w:r>
      <w:r w:rsidR="00C23447">
        <w:instrText xml:space="preserve"> REF _Ref351730692 \r \h  \* MERGEFORMAT </w:instrText>
      </w:r>
      <w:r w:rsidR="00C23447">
        <w:fldChar w:fldCharType="separate"/>
      </w:r>
      <w:r w:rsidR="00443106" w:rsidRPr="00443106">
        <w:rPr>
          <w:rStyle w:val="CrossReference"/>
        </w:rPr>
        <w:t>6.2.1</w:t>
      </w:r>
      <w:r w:rsidR="00C23447">
        <w:fldChar w:fldCharType="end"/>
      </w:r>
      <w:r w:rsidRPr="000A34DD">
        <w:rPr>
          <w:rStyle w:val="CrossReference"/>
        </w:rPr>
        <w:t xml:space="preserve"> </w:t>
      </w:r>
      <w:r w:rsidR="00C23447">
        <w:fldChar w:fldCharType="begin"/>
      </w:r>
      <w:r w:rsidR="00C23447">
        <w:instrText xml:space="preserve"> REF _Ref351730692 \h  \* MERGEFORMAT </w:instrText>
      </w:r>
      <w:r w:rsidR="00C23447">
        <w:fldChar w:fldCharType="separate"/>
      </w:r>
      <w:r w:rsidR="00443106" w:rsidRPr="00443106">
        <w:rPr>
          <w:rStyle w:val="CrossReference"/>
        </w:rPr>
        <w:t>Basic Information</w:t>
      </w:r>
      <w:r w:rsidR="00C23447">
        <w:fldChar w:fldCharType="end"/>
      </w:r>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14:paraId="25A979FA" w14:textId="77777777" w:rsidR="00CF4DF4" w:rsidRPr="000A34DD" w:rsidRDefault="00CF4DF4" w:rsidP="000A34DD">
      <w:pPr>
        <w:pStyle w:val="iNormal"/>
      </w:pPr>
      <w:r>
        <w:t>Leaving this box empty will include all File Formats in your search output.</w:t>
      </w:r>
    </w:p>
    <w:p w14:paraId="71B94475" w14:textId="77777777" w:rsidR="003E432E" w:rsidRDefault="003E432E" w:rsidP="003D38B4">
      <w:pPr>
        <w:pStyle w:val="iHeading4"/>
      </w:pPr>
      <w:r>
        <w:t xml:space="preserve">Restricting by </w:t>
      </w:r>
      <w:r w:rsidR="00AF00D9">
        <w:t>Organisational Unit</w:t>
      </w:r>
    </w:p>
    <w:p w14:paraId="6B843822" w14:textId="77777777"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14:paraId="4A6A6577" w14:textId="77777777" w:rsidR="00BD4BAC" w:rsidRPr="005879DC" w:rsidRDefault="0025702F" w:rsidP="00E110D8">
      <w:pPr>
        <w:pStyle w:val="iFigureCaption"/>
      </w:pPr>
      <w:r>
        <w:rPr>
          <w:b w:val="0"/>
          <w:noProof/>
          <w:lang w:val="en-US"/>
        </w:rPr>
        <w:drawing>
          <wp:inline distT="0" distB="0" distL="0" distR="0" wp14:anchorId="5A48BCF2" wp14:editId="338588C6">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14:paraId="6EC35C78" w14:textId="6A779200"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w:t>
      </w:r>
      <w:r w:rsidR="00F40E2A" w:rsidRPr="005879DC">
        <w:t>an</w:t>
      </w:r>
      <w:r w:rsidRPr="005879DC">
        <w:t xml:space="preserve">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14:paraId="57BF6A6B" w14:textId="77777777"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14:paraId="65626A67" w14:textId="77777777"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14:paraId="0B98E1F7" w14:textId="77777777"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14:paraId="03216D77" w14:textId="77777777" w:rsidR="00BD4BAC" w:rsidRPr="005879DC" w:rsidRDefault="005F0160" w:rsidP="00E110D8">
      <w:pPr>
        <w:pStyle w:val="iFigureCaption"/>
      </w:pPr>
      <w:r>
        <w:rPr>
          <w:b w:val="0"/>
          <w:noProof/>
          <w:lang w:val="en-US"/>
        </w:rPr>
        <w:lastRenderedPageBreak/>
        <w:drawing>
          <wp:inline distT="0" distB="0" distL="0" distR="0" wp14:anchorId="24DCED3F" wp14:editId="4A865125">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83"/>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34713291" w14:textId="77777777"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r w:rsidR="00C23447">
        <w:fldChar w:fldCharType="begin"/>
      </w:r>
      <w:r w:rsidR="00C23447">
        <w:instrText xml:space="preserve"> REF _Ref351729315 \r \h  \* MERGEFORMAT </w:instrText>
      </w:r>
      <w:r w:rsidR="00C23447">
        <w:fldChar w:fldCharType="separate"/>
      </w:r>
      <w:r w:rsidR="00443106" w:rsidRPr="00443106">
        <w:rPr>
          <w:rStyle w:val="CrossReference"/>
        </w:rPr>
        <w:t>11.3</w:t>
      </w:r>
      <w:r w:rsidR="00C23447">
        <w:fldChar w:fldCharType="end"/>
      </w:r>
      <w:r w:rsidR="006F4187" w:rsidRPr="006F4187">
        <w:rPr>
          <w:rStyle w:val="CrossReference"/>
        </w:rPr>
        <w:t xml:space="preserve"> </w:t>
      </w:r>
      <w:r w:rsidR="00C23447">
        <w:fldChar w:fldCharType="begin"/>
      </w:r>
      <w:r w:rsidR="00C23447">
        <w:instrText xml:space="preserve"> REF _Ref351729320 \h  \* MERGEFORMAT </w:instrText>
      </w:r>
      <w:r w:rsidR="00C23447">
        <w:fldChar w:fldCharType="separate"/>
      </w:r>
      <w:r w:rsidR="00443106" w:rsidRPr="00443106">
        <w:rPr>
          <w:rStyle w:val="CrossReference"/>
        </w:rPr>
        <w:t>Managing Column Mappings</w:t>
      </w:r>
      <w:r w:rsidR="00C23447">
        <w:fldChar w:fldCharType="end"/>
      </w:r>
      <w:r w:rsidR="006F4187">
        <w:t xml:space="preserve"> for more information.</w:t>
      </w:r>
    </w:p>
    <w:p w14:paraId="75ADB154" w14:textId="77777777"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14:paraId="2378CD64" w14:textId="77777777"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14:paraId="6C6C4221" w14:textId="77777777"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14:paraId="1031CCCD" w14:textId="77777777" w:rsidR="003E432E" w:rsidRDefault="00FE6F56" w:rsidP="003D38B4">
      <w:pPr>
        <w:pStyle w:val="iHeading4"/>
      </w:pPr>
      <w:r>
        <w:t>Restricting by Person Who Added the File</w:t>
      </w:r>
    </w:p>
    <w:p w14:paraId="618A7BA9" w14:textId="77777777"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14:paraId="18B6DC29" w14:textId="77777777" w:rsidR="00BD4BAC" w:rsidRPr="005879DC" w:rsidRDefault="005F0160" w:rsidP="00E110D8">
      <w:pPr>
        <w:pStyle w:val="iFigureCaption"/>
      </w:pPr>
      <w:r>
        <w:rPr>
          <w:b w:val="0"/>
          <w:noProof/>
          <w:lang w:val="en-US"/>
        </w:rPr>
        <w:drawing>
          <wp:inline distT="0" distB="0" distL="0" distR="0" wp14:anchorId="1DE3C851" wp14:editId="46889707">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84"/>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14:paraId="3A28DB99" w14:textId="5D5D22F2" w:rsidR="00BD4BAC" w:rsidRPr="005879DC" w:rsidRDefault="00197228" w:rsidP="00BD4BAC">
      <w:pPr>
        <w:pStyle w:val="iNormal"/>
      </w:pPr>
      <w:r>
        <w:t xml:space="preserve">The </w:t>
      </w:r>
      <w:r w:rsidR="001902BA">
        <w:t>User</w:t>
      </w:r>
      <w:r>
        <w:t xml:space="preserve"> must be selected from the</w:t>
      </w:r>
      <w:r w:rsidR="00BD4BAC" w:rsidRPr="005879DC">
        <w:t xml:space="preserve"> list of </w:t>
      </w:r>
      <w:r w:rsidR="00F40E2A" w:rsidRPr="005879DC">
        <w:t xml:space="preserve">a </w:t>
      </w:r>
      <w:r w:rsidR="00F40E2A">
        <w:t>User’s</w:t>
      </w:r>
      <w:r w:rsidR="00BD4BAC" w:rsidRPr="005879DC">
        <w:t xml:space="preserve"> registered in the system. </w:t>
      </w:r>
    </w:p>
    <w:p w14:paraId="4C7D5A18" w14:textId="77777777" w:rsidR="003E432E" w:rsidRDefault="003E432E" w:rsidP="003D38B4">
      <w:pPr>
        <w:pStyle w:val="iHeading4"/>
      </w:pPr>
      <w:r>
        <w:t>Restricting by Upload Date</w:t>
      </w:r>
    </w:p>
    <w:p w14:paraId="7FF61891" w14:textId="77777777"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14:paraId="1F196851" w14:textId="77777777" w:rsidR="00BD4BAC" w:rsidRPr="005879DC" w:rsidRDefault="005F0160" w:rsidP="00E110D8">
      <w:pPr>
        <w:pStyle w:val="iFigureCaption"/>
      </w:pPr>
      <w:r>
        <w:rPr>
          <w:b w:val="0"/>
          <w:noProof/>
          <w:lang w:val="en-US"/>
        </w:rPr>
        <w:lastRenderedPageBreak/>
        <w:drawing>
          <wp:inline distT="0" distB="0" distL="0" distR="0" wp14:anchorId="0116CBF3" wp14:editId="629AEC09">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85"/>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14:paraId="2CC3A5CC" w14:textId="77777777"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r w:rsidR="00C23447">
        <w:fldChar w:fldCharType="begin"/>
      </w:r>
      <w:r w:rsidR="00C23447">
        <w:instrText xml:space="preserve"> REF _Ref352677837 \r \h  \* MERGEFORMAT </w:instrText>
      </w:r>
      <w:r w:rsidR="00C23447">
        <w:fldChar w:fldCharType="separate"/>
      </w:r>
      <w:r w:rsidR="00443106" w:rsidRPr="00443106">
        <w:rPr>
          <w:rStyle w:val="CrossReference"/>
        </w:rPr>
        <w:t>4.2</w:t>
      </w:r>
      <w:r w:rsidR="00C23447">
        <w:fldChar w:fldCharType="end"/>
      </w:r>
      <w:r w:rsidR="00335FC1" w:rsidRPr="00335FC1">
        <w:rPr>
          <w:rStyle w:val="CrossReference"/>
        </w:rPr>
        <w:t xml:space="preserve"> </w:t>
      </w:r>
      <w:r w:rsidR="00C23447">
        <w:fldChar w:fldCharType="begin"/>
      </w:r>
      <w:r w:rsidR="00C23447">
        <w:instrText xml:space="preserve"> REF _Ref352677843 \h  \* MERGEFORMAT </w:instrText>
      </w:r>
      <w:r w:rsidR="00C23447">
        <w:fldChar w:fldCharType="separate"/>
      </w:r>
      <w:r w:rsidR="00443106" w:rsidRPr="00443106">
        <w:rPr>
          <w:rStyle w:val="CrossReference"/>
        </w:rPr>
        <w:t>Entering Dates and Times</w:t>
      </w:r>
      <w:r w:rsidR="00C23447">
        <w:fldChar w:fldCharType="end"/>
      </w:r>
      <w:r w:rsidR="00335FC1">
        <w:t xml:space="preserve"> </w:t>
      </w:r>
      <w:r w:rsidR="00FE6F56">
        <w:t>for instructions on entering dates.</w:t>
      </w:r>
    </w:p>
    <w:p w14:paraId="68BC49B1" w14:textId="77777777" w:rsidR="0058671E" w:rsidRDefault="0058671E" w:rsidP="00B6457B">
      <w:pPr>
        <w:pStyle w:val="iHeading2"/>
      </w:pPr>
      <w:bookmarkStart w:id="1651" w:name="_Ref351623409"/>
      <w:bookmarkStart w:id="1652" w:name="_Ref351623415"/>
      <w:bookmarkStart w:id="1653" w:name="_Toc260576755"/>
      <w:r>
        <w:t>The Cart</w:t>
      </w:r>
      <w:bookmarkEnd w:id="1651"/>
      <w:bookmarkEnd w:id="1652"/>
      <w:bookmarkEnd w:id="1653"/>
    </w:p>
    <w:p w14:paraId="1A63E930" w14:textId="77777777"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r w:rsidR="00C23447">
        <w:fldChar w:fldCharType="begin"/>
      </w:r>
      <w:r w:rsidR="00C23447">
        <w:instrText xml:space="preserve"> REF _Ref351561703 \r \h  \* MERGEFORMAT </w:instrText>
      </w:r>
      <w:r w:rsidR="00C23447">
        <w:fldChar w:fldCharType="separate"/>
      </w:r>
      <w:r w:rsidR="00443106">
        <w:t>10</w:t>
      </w:r>
      <w:r w:rsidR="00C23447">
        <w:fldChar w:fldCharType="end"/>
      </w:r>
      <w:r w:rsidR="004B3EE0" w:rsidRPr="00DB652E">
        <w:t xml:space="preserve"> </w:t>
      </w:r>
      <w:r w:rsidR="00C23447">
        <w:fldChar w:fldCharType="begin"/>
      </w:r>
      <w:r w:rsidR="00C23447">
        <w:instrText xml:space="preserve"> REF _Ref351561703 \h  \* MERGEFORMAT </w:instrText>
      </w:r>
      <w:r w:rsidR="00C23447">
        <w:fldChar w:fldCharType="separate"/>
      </w:r>
      <w:r w:rsidR="00443106" w:rsidRPr="00443106">
        <w:rPr>
          <w:rStyle w:val="CrossReference"/>
        </w:rPr>
        <w:t>Downloading files</w:t>
      </w:r>
      <w:r w:rsidR="00C23447">
        <w:fldChar w:fldCharType="end"/>
      </w:r>
      <w:r w:rsidR="00F60BF3">
        <w:rPr>
          <w:lang w:eastAsia="ja-JP"/>
        </w:rPr>
        <w:t xml:space="preserve"> and Publishing in </w:t>
      </w:r>
      <w:r w:rsidR="00F60BF3" w:rsidRPr="002E5280">
        <w:t>Chapter</w:t>
      </w:r>
      <w:r w:rsidR="004B3EE0" w:rsidRPr="002E5280">
        <w:t xml:space="preserve"> </w:t>
      </w:r>
      <w:r w:rsidR="00C23447">
        <w:fldChar w:fldCharType="begin"/>
      </w:r>
      <w:r w:rsidR="00C23447">
        <w:instrText xml:space="preserve"> REF _Ref351648922 \r \h  \* MERGEFORMAT </w:instrText>
      </w:r>
      <w:r w:rsidR="00C23447">
        <w:fldChar w:fldCharType="separate"/>
      </w:r>
      <w:r w:rsidR="00443106">
        <w:t>9</w:t>
      </w:r>
      <w:r w:rsidR="00C23447">
        <w:fldChar w:fldCharType="end"/>
      </w:r>
      <w:r w:rsidR="004B3EE0" w:rsidRPr="00DB652E">
        <w:t xml:space="preserve"> </w:t>
      </w:r>
      <w:r w:rsidR="00C23447">
        <w:fldChar w:fldCharType="begin"/>
      </w:r>
      <w:r w:rsidR="00C23447">
        <w:instrText xml:space="preserve"> REF _Ref351648925 \h  \* MERGEFORMAT </w:instrText>
      </w:r>
      <w:r w:rsidR="00C23447">
        <w:fldChar w:fldCharType="separate"/>
      </w:r>
      <w:r w:rsidR="00443106" w:rsidRPr="00443106">
        <w:rPr>
          <w:rStyle w:val="CrossReference"/>
        </w:rPr>
        <w:t>Publishing Your Data</w:t>
      </w:r>
      <w:r w:rsidR="00C23447">
        <w:fldChar w:fldCharType="end"/>
      </w:r>
      <w:r w:rsidR="00F60BF3">
        <w:rPr>
          <w:lang w:eastAsia="ja-JP"/>
        </w:rPr>
        <w:t>.</w:t>
      </w:r>
    </w:p>
    <w:p w14:paraId="05F5A0C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3B25603C" w14:textId="77777777"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14:paraId="23E9C041"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59814B03" w14:textId="77777777"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DB652E" w:rsidRPr="00DB652E">
        <w:rPr>
          <w:rStyle w:val="iButton"/>
        </w:rPr>
        <w:t> </w:t>
      </w:r>
      <w:r w:rsidR="0058671E" w:rsidRPr="00DB652E">
        <w:rPr>
          <w:rStyle w:val="iButton"/>
        </w:rPr>
        <w:t>Add</w:t>
      </w:r>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00DB652E" w:rsidRPr="00DB652E">
        <w:rPr>
          <w:rStyle w:val="iButton"/>
        </w:rPr>
        <w:t> </w:t>
      </w:r>
      <w:r w:rsidRPr="00DB652E">
        <w:rPr>
          <w:rStyle w:val="iButton"/>
        </w:rPr>
        <w:t>Add</w:t>
      </w:r>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14:paraId="5027A448" w14:textId="77777777" w:rsidR="00FE6F56" w:rsidRDefault="00912B05" w:rsidP="0058671E">
      <w:pPr>
        <w:pStyle w:val="iNormal"/>
        <w:rPr>
          <w:ins w:id="1654" w:author="Peter Bugeia" w:date="2014-04-24T15:11:00Z"/>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14:paraId="23F4948A" w14:textId="1F44F8C4" w:rsidR="00860F9C" w:rsidRPr="00541AB7" w:rsidRDefault="00860F9C" w:rsidP="00860F9C">
      <w:pPr>
        <w:pStyle w:val="iNote"/>
        <w:rPr>
          <w:ins w:id="1655" w:author="Peter Bugeia" w:date="2014-04-24T15:12:00Z"/>
        </w:rPr>
      </w:pPr>
      <w:ins w:id="1656" w:author="Peter Bugeia" w:date="2014-04-24T15:12:00Z">
        <w:r>
          <w:rPr>
            <w:noProof/>
            <w:lang w:val="en-US"/>
          </w:rPr>
          <mc:AlternateContent>
            <mc:Choice Requires="wps">
              <w:drawing>
                <wp:anchor distT="0" distB="0" distL="114300" distR="114300" simplePos="0" relativeHeight="251709952" behindDoc="0" locked="0" layoutInCell="1" allowOverlap="1" wp14:anchorId="78F33737" wp14:editId="259A24F4">
                  <wp:simplePos x="0" y="0"/>
                  <wp:positionH relativeFrom="column">
                    <wp:posOffset>-768350</wp:posOffset>
                  </wp:positionH>
                  <wp:positionV relativeFrom="paragraph">
                    <wp:posOffset>163830</wp:posOffset>
                  </wp:positionV>
                  <wp:extent cx="579120" cy="375285"/>
                  <wp:effectExtent l="0" t="0" r="0" b="5715"/>
                  <wp:wrapNone/>
                  <wp:docPr id="196" name="Text Box 19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B30B22" w14:textId="77777777" w:rsidR="00D55E5E" w:rsidRPr="00CB35E7" w:rsidRDefault="00D55E5E" w:rsidP="00860F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B35E7">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6" o:spid="_x0000_s1093" type="#_x0000_t202" style="position:absolute;left:0;text-align:left;margin-left:-60.45pt;margin-top:12.9pt;width:45.6pt;height:29.5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viMbE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" filled="f" stroked="f">
                  <v:textbox style="mso-fit-shape-to-text:t">
                    <w:txbxContent>
                      <w:p w14:paraId="7BB30B22" w14:textId="77777777" w:rsidR="00D55E5E" w:rsidRPr="00CB35E7" w:rsidRDefault="00D55E5E" w:rsidP="00860F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B35E7">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Note</w:t>
        </w:r>
        <w:r>
          <w:tab/>
          <w:t xml:space="preserve">You can only add a file to your Cart if you are authorised to access that file. If you are not authorised to access the file, the </w:t>
        </w:r>
      </w:ins>
      <w:ins w:id="1657" w:author="Peter Bugeia" w:date="2014-04-24T15:13:00Z">
        <w:r>
          <w:t xml:space="preserve">“Add to Cart” button will be greyed out and not </w:t>
        </w:r>
      </w:ins>
      <w:ins w:id="1658" w:author="Peter Bugeia" w:date="2014-05-01T14:31:00Z">
        <w:r w:rsidR="00660639">
          <w:t xml:space="preserve">be </w:t>
        </w:r>
      </w:ins>
      <w:ins w:id="1659" w:author="Peter Bugeia" w:date="2014-04-24T15:13:00Z">
        <w:r w:rsidR="00660639">
          <w:t>available to click.</w:t>
        </w:r>
      </w:ins>
    </w:p>
    <w:p w14:paraId="45196E8E" w14:textId="77777777" w:rsidR="00860F9C" w:rsidRDefault="00860F9C" w:rsidP="0058671E">
      <w:pPr>
        <w:pStyle w:val="iNormal"/>
        <w:rPr>
          <w:lang w:eastAsia="ja-JP"/>
        </w:rPr>
      </w:pPr>
    </w:p>
    <w:p w14:paraId="1BD6311B" w14:textId="77777777" w:rsidR="00335FC1" w:rsidRDefault="00A5049D" w:rsidP="00335FC1">
      <w:pPr>
        <w:pStyle w:val="iFigureCaption"/>
      </w:pPr>
      <w:r>
        <w:rPr>
          <w:b w:val="0"/>
          <w:noProof/>
          <w:lang w:val="en-US"/>
        </w:rPr>
        <w:lastRenderedPageBreak/>
        <mc:AlternateContent>
          <mc:Choice Requires="wpg">
            <w:drawing>
              <wp:inline distT="0" distB="0" distL="0" distR="0" wp14:anchorId="6C5E0F67" wp14:editId="6F81CA91">
                <wp:extent cx="6041390" cy="3000375"/>
                <wp:effectExtent l="0" t="0" r="3810" b="0"/>
                <wp:docPr id="56" name="Group 1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41390" cy="3000375"/>
                          <a:chOff x="2354" y="10233"/>
                          <a:chExt cx="7558" cy="3754"/>
                        </a:xfrm>
                      </wpg:grpSpPr>
                      <wps:wsp>
                        <wps:cNvPr id="58" name="AutoShape 174"/>
                        <wps:cNvSpPr>
                          <a:spLocks noChangeAspect="1" noChangeArrowheads="1" noTextEdit="1"/>
                        </wps:cNvSpPr>
                        <wps: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1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pic:spPr>
                      </pic:pic>
                      <wps:wsp>
                        <wps:cNvPr id="60" name="Oval 71"/>
                        <wps:cNvSpPr>
                          <a:spLocks noChangeArrowheads="1"/>
                        </wps:cNvSpPr>
                        <wps:spPr bwMode="auto">
                          <a:xfrm>
                            <a:off x="7951" y="11319"/>
                            <a:ext cx="1640" cy="343"/>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5" o:spid="_x0000_s1026" style="width:475.7pt;height:236.25pt;mso-position-horizontal-relative:char;mso-position-vertical-relative:line" coordorigin="2354,10233" coordsize="7558,3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cg8iX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">
                <o:lock v:ext="edit" aspectratio="t"/>
                <v:rect id="AutoShape 174" o:spid="_x0000_s1027" style="position:absolute;left:2354;top:10233;width:7558;height:3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o:lock v:ext="edit" aspectratio="t" text="t"/>
                </v:rect>
                <v:shape id="Picture 178" o:spid="_x0000_s1028" type="#_x0000_t75" style="position:absolute;left:2354;top:10233;width:7558;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6&#10;LsXGAAAA2wAAAA8AAABkcnMvZG93bnJldi54bWxEj09rwkAUxO+C32F5BW+6acU/TV1FhYJCEZv2&#10;0OMj+5qEZt+mu1sT/fRdQfA4zMxvmMWqM7U4kfOVZQWPowQEcW51xYWCz4/X4RyED8gaa8uk4Ewe&#10;Vst+b4Gpti2/0ykLhYgQ9ikqKENoUil9XpJBP7INcfS+rTMYonSF1A7bCDe1fEqSqTRYcVwosaFt&#10;SflP9mcUfB3tvp1djodDN3aT300991l4U2rw0K1fQATqwj18a++0gskzXL/EH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TouxcYAAADbAAAADwAAAAAAAAAAAAAAAACc&#10;AgAAZHJzL2Rvd25yZXYueG1sUEsFBgAAAAAEAAQA9wAAAI8DAAAAAA==&#10;">
                  <v:imagedata r:id="rId87" o:title=""/>
                </v:shape>
                <v:oval id="Oval 71" o:spid="_x0000_s1029" style="position:absolute;left:7951;top:11319;width:1640;height:3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eOtwAAA&#10;ANsAAAAPAAAAZHJzL2Rvd25yZXYueG1sRE/NisIwEL4LvkMYYW+aKqxKNYruIix7WLH6AEMzttVm&#10;UpNY69tvDoLHj+9/ue5MLVpyvrKsYDxKQBDnVldcKDgdd8M5CB+QNdaWScGTPKxX/d4SU20ffKA2&#10;C4WIIexTVFCG0KRS+rwkg35kG+LIna0zGCJ0hdQOHzHc1HKSJFNpsOLYUGJDXyXl1+xuFHxeitvk&#10;b7990qz6rt24a+3tVyr1Meg2CxCBuvAWv9w/WsE0ro9f4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0eOtwAAAANsAAAAPAAAAAAAAAAAAAAAAAJcCAABkcnMvZG93bnJl&#10;di54bWxQSwUGAAAAAAQABAD1AAAAhAMAAAAA&#10;" filled="f" strokecolor="red" strokeweight="1pt"/>
                <w10:anchorlock/>
              </v:group>
            </w:pict>
          </mc:Fallback>
        </mc:AlternateContent>
      </w:r>
    </w:p>
    <w:p w14:paraId="03268F36" w14:textId="77777777"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firstRow="1" w:lastRow="0" w:firstColumn="1" w:lastColumn="0" w:noHBand="0" w:noVBand="1"/>
      </w:tblPr>
      <w:tblGrid>
        <w:gridCol w:w="1526"/>
        <w:gridCol w:w="7754"/>
      </w:tblGrid>
      <w:tr w:rsidR="00F60BF3" w:rsidRPr="00582270" w14:paraId="10525004" w14:textId="77777777" w:rsidTr="00582270">
        <w:tc>
          <w:tcPr>
            <w:tcW w:w="1526" w:type="dxa"/>
            <w:shd w:val="clear" w:color="auto" w:fill="auto"/>
          </w:tcPr>
          <w:p w14:paraId="7950B925" w14:textId="77777777" w:rsidR="00F60BF3" w:rsidRPr="00582270" w:rsidRDefault="00F60BF3" w:rsidP="00F60BF3">
            <w:pPr>
              <w:pStyle w:val="iNormal"/>
            </w:pPr>
            <w:r w:rsidRPr="00582270">
              <w:t>Download</w:t>
            </w:r>
          </w:p>
        </w:tc>
        <w:tc>
          <w:tcPr>
            <w:tcW w:w="7754" w:type="dxa"/>
            <w:shd w:val="clear" w:color="auto" w:fill="auto"/>
          </w:tcPr>
          <w:p w14:paraId="28DBB8EE" w14:textId="77777777"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r w:rsidR="00C23447">
              <w:fldChar w:fldCharType="begin"/>
            </w:r>
            <w:r w:rsidR="00C23447">
              <w:instrText xml:space="preserve"> REF _Ref351561703 \r \h  \* MERGEFORMAT </w:instrText>
            </w:r>
            <w:r w:rsidR="00C23447">
              <w:fldChar w:fldCharType="separate"/>
            </w:r>
            <w:r w:rsidR="00443106">
              <w:t>10</w:t>
            </w:r>
            <w:r w:rsidR="00C23447">
              <w:fldChar w:fldCharType="end"/>
            </w:r>
            <w:r w:rsidR="004F1EF9" w:rsidRPr="00DB652E">
              <w:t xml:space="preserve"> </w:t>
            </w:r>
            <w:r w:rsidR="00C23447">
              <w:fldChar w:fldCharType="begin"/>
            </w:r>
            <w:r w:rsidR="00C23447">
              <w:instrText xml:space="preserve"> REF _Ref351561706 \h  \* MERGEFORMAT </w:instrText>
            </w:r>
            <w:r w:rsidR="00C23447">
              <w:fldChar w:fldCharType="separate"/>
            </w:r>
            <w:r w:rsidR="00443106" w:rsidRPr="00443106">
              <w:rPr>
                <w:rStyle w:val="CrossReference"/>
              </w:rPr>
              <w:t>Downloading files</w:t>
            </w:r>
            <w:r w:rsidR="00C23447">
              <w:fldChar w:fldCharType="end"/>
            </w:r>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14:paraId="1278CFDA" w14:textId="77777777" w:rsidTr="00582270">
        <w:tc>
          <w:tcPr>
            <w:tcW w:w="1526" w:type="dxa"/>
            <w:shd w:val="clear" w:color="auto" w:fill="auto"/>
          </w:tcPr>
          <w:p w14:paraId="40D45CDB" w14:textId="77777777" w:rsidR="00F60BF3" w:rsidRPr="00582270" w:rsidRDefault="00F60BF3" w:rsidP="00F60BF3">
            <w:pPr>
              <w:pStyle w:val="iNormal"/>
            </w:pPr>
            <w:r w:rsidRPr="00582270">
              <w:t>Package</w:t>
            </w:r>
          </w:p>
        </w:tc>
        <w:tc>
          <w:tcPr>
            <w:tcW w:w="7754" w:type="dxa"/>
            <w:shd w:val="clear" w:color="auto" w:fill="auto"/>
          </w:tcPr>
          <w:p w14:paraId="2DFB0843"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r w:rsidR="00C23447">
              <w:fldChar w:fldCharType="begin"/>
            </w:r>
            <w:r w:rsidR="00C23447">
              <w:instrText xml:space="preserve"> REF _Ref351561807 \r \h  \* MERGEFORMAT </w:instrText>
            </w:r>
            <w:r w:rsidR="00C23447">
              <w:fldChar w:fldCharType="separate"/>
            </w:r>
            <w:r w:rsidR="00443106" w:rsidRPr="00443106">
              <w:rPr>
                <w:rStyle w:val="CrossReference"/>
              </w:rPr>
              <w:t>9.1</w:t>
            </w:r>
            <w:r w:rsidR="00C23447">
              <w:fldChar w:fldCharType="end"/>
            </w:r>
            <w:r w:rsidR="004F1EF9" w:rsidRPr="00582270">
              <w:rPr>
                <w:rStyle w:val="CrossReference"/>
              </w:rPr>
              <w:t xml:space="preserve"> </w:t>
            </w:r>
            <w:r w:rsidR="00C23447">
              <w:fldChar w:fldCharType="begin"/>
            </w:r>
            <w:r w:rsidR="00C23447">
              <w:instrText xml:space="preserve"> REF _Ref351561811 \h  \* MERGEFORMAT </w:instrText>
            </w:r>
            <w:r w:rsidR="00C23447">
              <w:fldChar w:fldCharType="separate"/>
            </w:r>
            <w:r w:rsidR="00443106" w:rsidRPr="00443106">
              <w:rPr>
                <w:rStyle w:val="CrossReference"/>
              </w:rPr>
              <w:t>Creating a Package</w:t>
            </w:r>
            <w:r w:rsidR="00C23447">
              <w:fldChar w:fldCharType="end"/>
            </w:r>
            <w:r w:rsidR="00197228" w:rsidRPr="00582270">
              <w:t xml:space="preserve"> for instructions on using this feature</w:t>
            </w:r>
            <w:r w:rsidRPr="00582270">
              <w:rPr>
                <w:lang w:eastAsia="ja-JP"/>
              </w:rPr>
              <w:t>.</w:t>
            </w:r>
          </w:p>
        </w:tc>
      </w:tr>
      <w:tr w:rsidR="00F60BF3" w:rsidRPr="00582270" w14:paraId="25928270" w14:textId="77777777" w:rsidTr="00582270">
        <w:tc>
          <w:tcPr>
            <w:tcW w:w="1526" w:type="dxa"/>
            <w:shd w:val="clear" w:color="auto" w:fill="auto"/>
          </w:tcPr>
          <w:p w14:paraId="3FCAAC0C" w14:textId="77777777" w:rsidR="00F60BF3" w:rsidRPr="00582270" w:rsidRDefault="00F60BF3" w:rsidP="00F60BF3">
            <w:pPr>
              <w:pStyle w:val="iNormal"/>
            </w:pPr>
            <w:r w:rsidRPr="00582270">
              <w:t>Clear cart</w:t>
            </w:r>
          </w:p>
        </w:tc>
        <w:tc>
          <w:tcPr>
            <w:tcW w:w="7754" w:type="dxa"/>
            <w:shd w:val="clear" w:color="auto" w:fill="auto"/>
          </w:tcPr>
          <w:p w14:paraId="5D3717A2" w14:textId="77777777"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14:paraId="6A63204E" w14:textId="77777777" w:rsidTr="00582270">
        <w:tc>
          <w:tcPr>
            <w:tcW w:w="1526" w:type="dxa"/>
            <w:shd w:val="clear" w:color="auto" w:fill="auto"/>
          </w:tcPr>
          <w:p w14:paraId="00A2BB56" w14:textId="77777777" w:rsidR="00F60BF3" w:rsidRPr="00582270" w:rsidRDefault="00F60BF3" w:rsidP="00F60BF3">
            <w:pPr>
              <w:pStyle w:val="iNormal"/>
            </w:pPr>
            <w:r w:rsidRPr="00582270">
              <w:t>Edit cart</w:t>
            </w:r>
          </w:p>
        </w:tc>
        <w:tc>
          <w:tcPr>
            <w:tcW w:w="7754" w:type="dxa"/>
            <w:shd w:val="clear" w:color="auto" w:fill="auto"/>
          </w:tcPr>
          <w:p w14:paraId="7DF99201"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r w:rsidR="00C23447">
              <w:fldChar w:fldCharType="begin"/>
            </w:r>
            <w:r w:rsidR="00C23447">
              <w:instrText xml:space="preserve"> REF _Ref351561914 \r \h  \* MERGEFORMAT </w:instrText>
            </w:r>
            <w:r w:rsidR="00C23447">
              <w:fldChar w:fldCharType="separate"/>
            </w:r>
            <w:r w:rsidR="00443106" w:rsidRPr="00443106">
              <w:rPr>
                <w:rStyle w:val="CrossReference"/>
              </w:rPr>
              <w:t>8.3.1</w:t>
            </w:r>
            <w:r w:rsidR="00C23447">
              <w:fldChar w:fldCharType="end"/>
            </w:r>
            <w:r w:rsidR="004F1EF9" w:rsidRPr="00582270">
              <w:rPr>
                <w:rStyle w:val="CrossReference"/>
              </w:rPr>
              <w:t xml:space="preserve"> </w:t>
            </w:r>
            <w:r w:rsidR="00C23447">
              <w:fldChar w:fldCharType="begin"/>
            </w:r>
            <w:r w:rsidR="00C23447">
              <w:instrText xml:space="preserve"> REF _Ref351561916 \h  \* MERGEFORMAT </w:instrText>
            </w:r>
            <w:r w:rsidR="00C23447">
              <w:fldChar w:fldCharType="separate"/>
            </w:r>
            <w:r w:rsidR="00443106" w:rsidRPr="00443106">
              <w:rPr>
                <w:rStyle w:val="CrossReference"/>
              </w:rPr>
              <w:t>Editing the Cart</w:t>
            </w:r>
            <w:r w:rsidR="00C23447">
              <w:fldChar w:fldCharType="end"/>
            </w:r>
            <w:r w:rsidR="00B404AC" w:rsidRPr="00582270">
              <w:rPr>
                <w:lang w:eastAsia="ja-JP"/>
              </w:rPr>
              <w:t xml:space="preserve"> for more details.</w:t>
            </w:r>
          </w:p>
        </w:tc>
      </w:tr>
    </w:tbl>
    <w:p w14:paraId="77DB43F2" w14:textId="77777777" w:rsidR="00F60BF3" w:rsidRDefault="00B404AC" w:rsidP="00B404AC">
      <w:pPr>
        <w:pStyle w:val="iHeading3"/>
      </w:pPr>
      <w:bookmarkStart w:id="1660" w:name="_Ref351561914"/>
      <w:bookmarkStart w:id="1661" w:name="_Ref351561916"/>
      <w:bookmarkStart w:id="1662" w:name="_Toc260576756"/>
      <w:r>
        <w:t>Editing the Cart</w:t>
      </w:r>
      <w:bookmarkEnd w:id="1660"/>
      <w:bookmarkEnd w:id="1661"/>
      <w:r w:rsidR="00E003EE">
        <w:t xml:space="preserve"> Contents</w:t>
      </w:r>
      <w:bookmarkEnd w:id="1662"/>
    </w:p>
    <w:p w14:paraId="31CAA588" w14:textId="77777777" w:rsidR="0015547E" w:rsidRDefault="00E003EE" w:rsidP="00E003EE">
      <w:pPr>
        <w:pStyle w:val="iNormal"/>
      </w:pPr>
      <w:r>
        <w:t>Selecting the Edit Cart option will display the following screen</w:t>
      </w:r>
      <w:r w:rsidR="002F37C0">
        <w:t>.</w:t>
      </w:r>
    </w:p>
    <w:p w14:paraId="463D2DBE" w14:textId="77777777" w:rsidR="00335FC1" w:rsidRPr="00335FC1" w:rsidRDefault="005F0160" w:rsidP="00335FC1">
      <w:pPr>
        <w:pStyle w:val="iFigureCaption"/>
      </w:pPr>
      <w:r>
        <w:rPr>
          <w:noProof/>
          <w:lang w:val="en-US"/>
        </w:rPr>
        <w:lastRenderedPageBreak/>
        <w:drawing>
          <wp:inline distT="0" distB="0" distL="0" distR="0" wp14:anchorId="61450918" wp14:editId="307AD7A1">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88"/>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3410BBF9" w14:textId="77777777"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14:paraId="01081328" w14:textId="77777777" w:rsidR="009708F3" w:rsidRPr="009708F3" w:rsidRDefault="00AF00D9" w:rsidP="00E003EE">
      <w:pPr>
        <w:pStyle w:val="iNormal"/>
      </w:pPr>
      <w:r w:rsidRPr="00AF00D9">
        <w:rPr>
          <w:rStyle w:val="iButtonBlue"/>
        </w:rPr>
        <w:t> </w:t>
      </w:r>
      <w:r w:rsidR="009708F3" w:rsidRPr="00AF00D9">
        <w:rPr>
          <w:rStyle w:val="iButtonBlue"/>
        </w:rPr>
        <w:t>Download</w:t>
      </w:r>
      <w:r w:rsidRPr="00AF00D9">
        <w:rPr>
          <w:rStyle w:val="iButtonBlue"/>
        </w:rPr>
        <w:t> </w:t>
      </w:r>
      <w:r w:rsidR="009708F3">
        <w:t xml:space="preserve"> </w:t>
      </w:r>
      <w:r w:rsidR="00DB652E">
        <w:t xml:space="preserve">and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r w:rsidR="00C23447">
        <w:fldChar w:fldCharType="begin"/>
      </w:r>
      <w:r w:rsidR="00C23447">
        <w:instrText xml:space="preserve"> REF _Ref351561807 \r \h  \* MERGEFORMAT </w:instrText>
      </w:r>
      <w:r w:rsidR="00C23447">
        <w:fldChar w:fldCharType="separate"/>
      </w:r>
      <w:r w:rsidR="00443106" w:rsidRPr="00443106">
        <w:rPr>
          <w:rStyle w:val="CrossReference"/>
        </w:rPr>
        <w:t>9.1</w:t>
      </w:r>
      <w:r w:rsidR="00C23447">
        <w:fldChar w:fldCharType="end"/>
      </w:r>
      <w:r w:rsidR="009708F3" w:rsidRPr="004F1EF9">
        <w:rPr>
          <w:rStyle w:val="CrossReference"/>
        </w:rPr>
        <w:t xml:space="preserve"> </w:t>
      </w:r>
      <w:r w:rsidR="00C23447">
        <w:fldChar w:fldCharType="begin"/>
      </w:r>
      <w:r w:rsidR="00C23447">
        <w:instrText xml:space="preserve"> REF _Ref351561811 \h  \* MERGEFORMAT </w:instrText>
      </w:r>
      <w:r w:rsidR="00C23447">
        <w:fldChar w:fldCharType="separate"/>
      </w:r>
      <w:r w:rsidR="00443106" w:rsidRPr="00443106">
        <w:rPr>
          <w:rStyle w:val="CrossReference"/>
        </w:rPr>
        <w:t>Creating a Package</w:t>
      </w:r>
      <w:r w:rsidR="00C23447">
        <w:fldChar w:fldCharType="end"/>
      </w:r>
      <w:r w:rsidR="009708F3">
        <w:t xml:space="preserve"> and </w:t>
      </w:r>
      <w:r w:rsidR="009708F3" w:rsidRPr="002E5280">
        <w:t>Chapter</w:t>
      </w:r>
      <w:r w:rsidR="009708F3" w:rsidRPr="00DB652E">
        <w:t xml:space="preserve"> </w:t>
      </w:r>
      <w:r w:rsidR="00C23447">
        <w:fldChar w:fldCharType="begin"/>
      </w:r>
      <w:r w:rsidR="00C23447">
        <w:instrText xml:space="preserve"> REF _Ref351561703 \r \h  \* MERGEFORMAT </w:instrText>
      </w:r>
      <w:r w:rsidR="00C23447">
        <w:fldChar w:fldCharType="separate"/>
      </w:r>
      <w:r w:rsidR="00443106">
        <w:t>10</w:t>
      </w:r>
      <w:r w:rsidR="00C23447">
        <w:fldChar w:fldCharType="end"/>
      </w:r>
      <w:r w:rsidR="009708F3" w:rsidRPr="00DB652E">
        <w:t xml:space="preserve"> </w:t>
      </w:r>
      <w:r w:rsidR="00C23447">
        <w:fldChar w:fldCharType="begin"/>
      </w:r>
      <w:r w:rsidR="00C23447">
        <w:instrText xml:space="preserve"> REF _Ref351561706 \h  \* MERGEFORMAT </w:instrText>
      </w:r>
      <w:r w:rsidR="00C23447">
        <w:fldChar w:fldCharType="separate"/>
      </w:r>
      <w:r w:rsidR="00443106" w:rsidRPr="00443106">
        <w:rPr>
          <w:rStyle w:val="CrossReference"/>
        </w:rPr>
        <w:t>Downloading files</w:t>
      </w:r>
      <w:r w:rsidR="00C23447">
        <w:fldChar w:fldCharType="end"/>
      </w:r>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14:paraId="2DD394E3" w14:textId="77777777" w:rsidR="00CB21AA" w:rsidRPr="00A23504" w:rsidRDefault="00CB21AA" w:rsidP="00B87A77">
      <w:pPr>
        <w:pStyle w:val="iHeading2"/>
        <w:widowControl w:val="0"/>
      </w:pPr>
      <w:bookmarkStart w:id="1663" w:name="_Ref351647273"/>
      <w:bookmarkStart w:id="1664" w:name="_Ref351647276"/>
      <w:bookmarkStart w:id="1665" w:name="_Toc260576757"/>
      <w:r>
        <w:lastRenderedPageBreak/>
        <w:t xml:space="preserve">Viewing and </w:t>
      </w:r>
      <w:r w:rsidRPr="00A23504">
        <w:t xml:space="preserve">Editing a </w:t>
      </w:r>
      <w:r>
        <w:t>F</w:t>
      </w:r>
      <w:r w:rsidRPr="00A23504">
        <w:t xml:space="preserve">ile's </w:t>
      </w:r>
      <w:r w:rsidR="003829A3">
        <w:t>Metadata</w:t>
      </w:r>
      <w:bookmarkEnd w:id="1663"/>
      <w:bookmarkEnd w:id="1664"/>
      <w:bookmarkEnd w:id="1665"/>
    </w:p>
    <w:p w14:paraId="29039A84" w14:textId="24E9B6C0" w:rsidR="005F5CB7" w:rsidRDefault="00010713" w:rsidP="00B87A77">
      <w:pPr>
        <w:pStyle w:val="iNormal"/>
        <w:keepNext/>
        <w:keepLines/>
        <w:widowControl w:val="0"/>
        <w:rPr>
          <w:ins w:id="1666" w:author="Peter Bugeia" w:date="2014-04-24T15:40:00Z"/>
        </w:rPr>
      </w:pPr>
      <w:ins w:id="1667" w:author="Peter Bugeia" w:date="2014-04-24T15:14:00Z">
        <w:r>
          <w:t>If you are authorised t</w:t>
        </w:r>
      </w:ins>
      <w:ins w:id="1668" w:author="Peter Bugeia" w:date="2014-04-24T15:15:00Z">
        <w:r>
          <w:t>o</w:t>
        </w:r>
      </w:ins>
      <w:ins w:id="1669" w:author="Peter Bugeia" w:date="2014-04-24T15:14:00Z">
        <w:r>
          <w:t xml:space="preserve"> access a </w:t>
        </w:r>
      </w:ins>
      <w:ins w:id="1670" w:author="Peter Bugeia" w:date="2014-04-24T15:15:00Z">
        <w:r>
          <w:t xml:space="preserve">particular </w:t>
        </w:r>
      </w:ins>
      <w:ins w:id="1671" w:author="Peter Bugeia" w:date="2014-04-24T15:14:00Z">
        <w:r>
          <w:t>file</w:t>
        </w:r>
      </w:ins>
      <w:ins w:id="1672" w:author="Peter Bugeia" w:date="2014-04-24T15:15:00Z">
        <w:r>
          <w:t>, c</w:t>
        </w:r>
      </w:ins>
      <w:del w:id="1673" w:author="Peter Bugeia" w:date="2014-04-24T15:15:00Z">
        <w:r w:rsidR="005F5CB7" w:rsidDel="00010713">
          <w:delText>C</w:delText>
        </w:r>
      </w:del>
      <w:r w:rsidR="005F5CB7">
        <w:t xml:space="preserve">licking on </w:t>
      </w:r>
      <w:ins w:id="1674" w:author="Peter Bugeia" w:date="2014-04-24T15:15:00Z">
        <w:r>
          <w:t>its</w:t>
        </w:r>
      </w:ins>
      <w:del w:id="1675" w:author="Peter Bugeia" w:date="2014-04-24T15:15:00Z">
        <w:r w:rsidR="005F5CB7" w:rsidDel="00010713">
          <w:delText>any</w:delText>
        </w:r>
      </w:del>
      <w:r w:rsidR="005F5CB7">
        <w:t xml:space="preserve"> </w:t>
      </w:r>
      <w:r w:rsidR="00586C45">
        <w:t>f</w:t>
      </w:r>
      <w:r w:rsidR="005F5CB7">
        <w:t xml:space="preserve">ilename in the </w:t>
      </w:r>
      <w:r w:rsidR="00586C45">
        <w:t xml:space="preserve">Filename </w:t>
      </w:r>
      <w:r w:rsidR="005F5CB7">
        <w:t xml:space="preserve">column </w:t>
      </w:r>
      <w:r w:rsidR="00586C45">
        <w:t xml:space="preserve">of the Dashboard </w:t>
      </w:r>
      <w:r w:rsidR="00197228">
        <w:t>tab, Explore Data tab or Edit Cart view</w:t>
      </w:r>
      <w:r w:rsidR="00586C45">
        <w:t xml:space="preserve"> </w:t>
      </w:r>
      <w:r w:rsidR="005F5CB7">
        <w:t xml:space="preserve">will display the </w:t>
      </w:r>
      <w:r w:rsidR="003829A3">
        <w:t>Metadata</w:t>
      </w:r>
      <w:r w:rsidR="005F5CB7">
        <w:t xml:space="preserve"> for that file in a </w:t>
      </w:r>
      <w:r w:rsidR="00197228">
        <w:t>screen similar to the following.</w:t>
      </w:r>
      <w:ins w:id="1676" w:author="Peter Bugeia" w:date="2014-04-24T15:16:00Z">
        <w:r>
          <w:t xml:space="preserve"> If you are not authorised to access the file, its filename field will not be a hyperlink. Instead, it will be a text field and you will not be able to click it.</w:t>
        </w:r>
      </w:ins>
      <w:ins w:id="1677" w:author="Peter Bugeia" w:date="2014-04-24T15:53:00Z">
        <w:r w:rsidR="00613B9C">
          <w:t xml:space="preserve"> Where possible, a thumbnail preview will be displayed for image files. </w:t>
        </w:r>
      </w:ins>
    </w:p>
    <w:p w14:paraId="446FA801" w14:textId="0402DE5F" w:rsidR="001D5334" w:rsidRPr="005879DC" w:rsidRDefault="00613B9C" w:rsidP="00B87A77">
      <w:pPr>
        <w:pStyle w:val="iNormal"/>
        <w:keepNext/>
        <w:keepLines/>
        <w:widowControl w:val="0"/>
      </w:pPr>
      <w:ins w:id="1678" w:author="Peter Bugeia" w:date="2014-04-24T15:51:00Z">
        <w:r>
          <w:rPr>
            <w:noProof/>
            <w:lang w:val="en-US"/>
          </w:rPr>
          <mc:AlternateContent>
            <mc:Choice Requires="wps">
              <w:drawing>
                <wp:anchor distT="0" distB="0" distL="114300" distR="114300" simplePos="0" relativeHeight="251716096" behindDoc="0" locked="0" layoutInCell="1" allowOverlap="1" wp14:anchorId="63DB6B97" wp14:editId="5762B630">
                  <wp:simplePos x="0" y="0"/>
                  <wp:positionH relativeFrom="column">
                    <wp:posOffset>4610100</wp:posOffset>
                  </wp:positionH>
                  <wp:positionV relativeFrom="paragraph">
                    <wp:posOffset>1380490</wp:posOffset>
                  </wp:positionV>
                  <wp:extent cx="1731010" cy="375285"/>
                  <wp:effectExtent l="0" t="0" r="0" b="5715"/>
                  <wp:wrapNone/>
                  <wp:docPr id="200" name="Text Box 200"/>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BF2CC1"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79" w:author="Peter Bugeia" w:date="2014-04-15T14:50:00Z">
                                    <w:rPr/>
                                  </w:rPrChange>
                                </w:rPr>
                                <w:pPrChange w:id="1680" w:author="Peter Bugeia" w:date="2014-04-15T14:49:00Z">
                                  <w:pPr>
                                    <w:pStyle w:val="iNormal"/>
                                  </w:pPr>
                                </w:pPrChange>
                              </w:pPr>
                              <w:del w:id="168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8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683"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8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68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8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0" o:spid="_x0000_s1094" type="#_x0000_t202" style="position:absolute;left:0;text-align:left;margin-left:363pt;margin-top:108.7pt;width:136.3pt;height:29.55pt;z-index:25171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" filled="f" stroked="f">
                  <v:textbox style="mso-fit-shape-to-text:t">
                    <w:txbxContent>
                      <w:p w14:paraId="04BF2CC1"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87" w:author="Peter Bugeia" w:date="2014-04-15T14:50:00Z">
                              <w:rPr/>
                            </w:rPrChange>
                          </w:rPr>
                          <w:pPrChange w:id="1688" w:author="Peter Bugeia" w:date="2014-04-15T14:49:00Z">
                            <w:pPr>
                              <w:pStyle w:val="iNormal"/>
                            </w:pPr>
                          </w:pPrChange>
                        </w:pPr>
                        <w:del w:id="168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9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691"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9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69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69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695" w:author="Peter Bugeia" w:date="2014-04-24T15:46:00Z">
        <w:r>
          <w:rPr>
            <w:noProof/>
            <w:lang w:val="en-US"/>
          </w:rPr>
          <mc:AlternateContent>
            <mc:Choice Requires="wps">
              <w:drawing>
                <wp:anchor distT="0" distB="0" distL="114300" distR="114300" simplePos="0" relativeHeight="251712000" behindDoc="0" locked="0" layoutInCell="1" allowOverlap="1" wp14:anchorId="0E76B2BE" wp14:editId="7D198726">
                  <wp:simplePos x="0" y="0"/>
                  <wp:positionH relativeFrom="column">
                    <wp:posOffset>3073400</wp:posOffset>
                  </wp:positionH>
                  <wp:positionV relativeFrom="paragraph">
                    <wp:posOffset>1151890</wp:posOffset>
                  </wp:positionV>
                  <wp:extent cx="2235200" cy="1028700"/>
                  <wp:effectExtent l="0" t="0" r="25400" b="38100"/>
                  <wp:wrapNone/>
                  <wp:docPr id="198"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10287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49" o:spid="_x0000_s1026" style="position:absolute;margin-left:242pt;margin-top:90.7pt;width:176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" filled="f" fillcolor="white [3212]" strokecolor="red" strokeweight="1pt"/>
              </w:pict>
            </mc:Fallback>
          </mc:AlternateContent>
        </w:r>
      </w:ins>
      <w:ins w:id="1696" w:author="Peter Bugeia" w:date="2014-04-24T15:41:00Z">
        <w:r w:rsidR="001D5334">
          <w:rPr>
            <w:noProof/>
            <w:lang w:val="en-US"/>
          </w:rPr>
          <w:drawing>
            <wp:inline distT="0" distB="0" distL="0" distR="0" wp14:anchorId="62130B8D" wp14:editId="1188C251">
              <wp:extent cx="4316095" cy="6847205"/>
              <wp:effectExtent l="203200" t="203200" r="205105" b="21399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7953" cy="6850153"/>
                      </a:xfrm>
                      <a:prstGeom prst="rect">
                        <a:avLst/>
                      </a:prstGeom>
                      <a:noFill/>
                      <a:ln>
                        <a:noFill/>
                      </a:ln>
                      <a:effectLst>
                        <a:outerShdw blurRad="190500" algn="tl" rotWithShape="0">
                          <a:srgbClr val="000000">
                            <a:alpha val="70000"/>
                          </a:srgbClr>
                        </a:outerShdw>
                      </a:effectLst>
                    </pic:spPr>
                  </pic:pic>
                </a:graphicData>
              </a:graphic>
            </wp:inline>
          </w:drawing>
        </w:r>
      </w:ins>
    </w:p>
    <w:p w14:paraId="0A4B74F6" w14:textId="235D1818" w:rsidR="005F5CB7" w:rsidRPr="005879DC" w:rsidRDefault="00721229" w:rsidP="00BF4668">
      <w:pPr>
        <w:pStyle w:val="iFigureCaption"/>
      </w:pPr>
      <w:del w:id="1697" w:author="Peter Bugeia" w:date="2014-04-24T15:45:00Z">
        <w:r w:rsidDel="009F50DE">
          <w:rPr>
            <w:b w:val="0"/>
            <w:noProof/>
            <w:lang w:val="en-US"/>
            <w:rPrChange w:id="1698" w:author="Unknown">
              <w:rPr>
                <w:noProof/>
                <w:lang w:val="en-US"/>
              </w:rPr>
            </w:rPrChange>
          </w:rPr>
          <w:lastRenderedPageBreak/>
          <w:drawing>
            <wp:inline distT="0" distB="0" distL="0" distR="0" wp14:anchorId="73AF0344" wp14:editId="45720FBC">
              <wp:extent cx="5359553" cy="5567464"/>
              <wp:effectExtent l="190500" t="152400" r="164947" b="128486"/>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srcRect l="2487" t="16911" r="4404" b="2402"/>
                      <a:stretch>
                        <a:fillRect/>
                      </a:stretch>
                    </pic:blipFill>
                    <pic:spPr bwMode="auto">
                      <a:xfrm>
                        <a:off x="0" y="0"/>
                        <a:ext cx="5359553" cy="5567464"/>
                      </a:xfrm>
                      <a:prstGeom prst="rect">
                        <a:avLst/>
                      </a:prstGeom>
                      <a:ln>
                        <a:noFill/>
                      </a:ln>
                      <a:effectLst>
                        <a:outerShdw blurRad="190500" algn="tl" rotWithShape="0">
                          <a:srgbClr val="000000">
                            <a:alpha val="70000"/>
                          </a:srgbClr>
                        </a:outerShdw>
                      </a:effectLst>
                    </pic:spPr>
                  </pic:pic>
                </a:graphicData>
              </a:graphic>
            </wp:inline>
          </w:drawing>
        </w:r>
      </w:del>
    </w:p>
    <w:p w14:paraId="0BD2C9A4" w14:textId="1E29561F" w:rsidR="00A42D8D" w:rsidRDefault="00197228" w:rsidP="00965CD4">
      <w:pPr>
        <w:pStyle w:val="iNormal"/>
      </w:pPr>
      <w:r>
        <w:t xml:space="preserve">Files of all types will display the </w:t>
      </w:r>
      <w:r w:rsidRPr="00DB652E">
        <w:rPr>
          <w:rStyle w:val="iOption"/>
        </w:rPr>
        <w:t>Basic Information</w:t>
      </w:r>
      <w:r>
        <w:t xml:space="preserve"> section</w:t>
      </w:r>
      <w:r w:rsidR="00DB652E">
        <w:t>,</w:t>
      </w:r>
      <w:r>
        <w:t xml:space="preserve"> showing the </w:t>
      </w:r>
      <w:r w:rsidRPr="0093697D">
        <w:rPr>
          <w:b/>
          <w:rPrChange w:id="1699" w:author="Peter Bugeia" w:date="2014-04-24T15:20:00Z">
            <w:rPr/>
          </w:rPrChange>
        </w:rPr>
        <w:t xml:space="preserve">Basic </w:t>
      </w:r>
      <w:del w:id="1700" w:author="Peter Bugeia" w:date="2014-04-24T15:20:00Z">
        <w:r w:rsidR="003829A3" w:rsidRPr="0093697D" w:rsidDel="0093697D">
          <w:rPr>
            <w:b/>
            <w:rPrChange w:id="1701" w:author="Peter Bugeia" w:date="2014-04-24T15:20:00Z">
              <w:rPr/>
            </w:rPrChange>
          </w:rPr>
          <w:delText>Metadata</w:delText>
        </w:r>
      </w:del>
      <w:ins w:id="1702" w:author="Peter Bugeia" w:date="2014-04-24T15:20:00Z">
        <w:r w:rsidR="0093697D" w:rsidRPr="0093697D">
          <w:rPr>
            <w:b/>
            <w:rPrChange w:id="1703" w:author="Peter Bugeia" w:date="2014-04-24T15:20:00Z">
              <w:rPr/>
            </w:rPrChange>
          </w:rPr>
          <w:t>Information</w:t>
        </w:r>
      </w:ins>
      <w:r>
        <w:t xml:space="preserve">, </w:t>
      </w:r>
      <w:ins w:id="1704" w:author="Peter Bugeia" w:date="2014-04-24T15:18:00Z">
        <w:r w:rsidR="00010713" w:rsidRPr="0093697D">
          <w:rPr>
            <w:b/>
            <w:rPrChange w:id="1705" w:author="Peter Bugeia" w:date="2014-04-24T15:20:00Z">
              <w:rPr/>
            </w:rPrChange>
          </w:rPr>
          <w:t>Access Control</w:t>
        </w:r>
        <w:r w:rsidR="00010713">
          <w:t xml:space="preserve"> </w:t>
        </w:r>
      </w:ins>
      <w:r w:rsidR="00DB652E">
        <w:t xml:space="preserve">and the </w:t>
      </w:r>
      <w:r w:rsidR="00DB652E" w:rsidRPr="00DB652E">
        <w:rPr>
          <w:rStyle w:val="iOption"/>
        </w:rPr>
        <w:t>File Relationships</w:t>
      </w:r>
      <w:r w:rsidR="00DB652E">
        <w:t xml:space="preserve"> section</w:t>
      </w:r>
      <w:ins w:id="1706" w:author="Peter Bugeia" w:date="2014-04-24T15:20:00Z">
        <w:r w:rsidR="0093697D">
          <w:t>s</w:t>
        </w:r>
      </w:ins>
      <w:r w:rsidR="00DB652E">
        <w:t xml:space="preserve">, </w:t>
      </w:r>
      <w:r>
        <w:t>although some fields are not shown for some file types.</w:t>
      </w:r>
      <w:r w:rsidR="00A42D8D">
        <w:t xml:space="preserve"> TOA5 files </w:t>
      </w:r>
      <w:ins w:id="1707" w:author="Peter Bugeia" w:date="2014-04-24T15:18:00Z">
        <w:r w:rsidR="00010713">
          <w:t xml:space="preserve">and image files containing Exif data </w:t>
        </w:r>
      </w:ins>
      <w:r w:rsidR="00A42D8D">
        <w:t xml:space="preserve">also </w:t>
      </w:r>
      <w:r w:rsidR="00965CD4">
        <w:t>show</w:t>
      </w:r>
      <w:r w:rsidR="00A42D8D">
        <w:t xml:space="preserve"> </w:t>
      </w:r>
      <w:ins w:id="1708" w:author="Peter Bugeia" w:date="2014-04-24T15:20:00Z">
        <w:r w:rsidR="0093697D">
          <w:t xml:space="preserve">a </w:t>
        </w:r>
      </w:ins>
      <w:r w:rsidR="00A42D8D" w:rsidRPr="00A42D8D">
        <w:rPr>
          <w:b/>
        </w:rPr>
        <w:t>Information From The File</w:t>
      </w:r>
      <w:r w:rsidR="00A42D8D">
        <w:t xml:space="preserve"> </w:t>
      </w:r>
      <w:ins w:id="1709" w:author="Peter Bugeia" w:date="2014-04-24T15:20:00Z">
        <w:r w:rsidR="0093697D">
          <w:t xml:space="preserve">section, </w:t>
        </w:r>
      </w:ins>
      <w:r w:rsidR="00A42D8D">
        <w:t xml:space="preserve">and </w:t>
      </w:r>
      <w:ins w:id="1710" w:author="Peter Bugeia" w:date="2014-04-24T15:19:00Z">
        <w:r w:rsidR="0093697D">
          <w:t xml:space="preserve">TOA5 files have a </w:t>
        </w:r>
      </w:ins>
      <w:ins w:id="1711" w:author="Peter Bugeia" w:date="2014-04-24T15:21:00Z">
        <w:r w:rsidR="0093697D">
          <w:t xml:space="preserve">further </w:t>
        </w:r>
      </w:ins>
      <w:r w:rsidR="00A42D8D" w:rsidRPr="00A42D8D">
        <w:rPr>
          <w:b/>
        </w:rPr>
        <w:t>Columns</w:t>
      </w:r>
      <w:r w:rsidR="00A42D8D">
        <w:t xml:space="preserve"> </w:t>
      </w:r>
      <w:del w:id="1712" w:author="Peter Bugeia" w:date="2014-04-24T15:21:00Z">
        <w:r w:rsidR="00A42D8D" w:rsidDel="0093697D">
          <w:delText>section</w:delText>
        </w:r>
      </w:del>
      <w:ins w:id="1713" w:author="Peter Bugeia" w:date="2014-04-24T15:21:00Z">
        <w:r w:rsidR="0093697D">
          <w:t xml:space="preserve"> section.</w:t>
        </w:r>
      </w:ins>
      <w:del w:id="1714" w:author="Peter Bugeia" w:date="2014-04-24T15:19:00Z">
        <w:r w:rsidR="00A42D8D" w:rsidDel="0093697D">
          <w:delText>s</w:delText>
        </w:r>
      </w:del>
      <w:del w:id="1715" w:author="Peter Bugeia" w:date="2014-04-24T15:21:00Z">
        <w:r w:rsidR="00A42D8D" w:rsidDel="0093697D">
          <w:delText>.</w:delText>
        </w:r>
      </w:del>
    </w:p>
    <w:p w14:paraId="308E4041" w14:textId="77777777"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2"/>
        <w:gridCol w:w="7118"/>
      </w:tblGrid>
      <w:tr w:rsidR="00D86057" w14:paraId="04764FE8" w14:textId="77777777" w:rsidTr="009906FD">
        <w:tc>
          <w:tcPr>
            <w:tcW w:w="0" w:type="auto"/>
          </w:tcPr>
          <w:p w14:paraId="5C43CB20" w14:textId="77777777" w:rsidR="00D86057" w:rsidRPr="00D86057" w:rsidRDefault="00D86057" w:rsidP="009906FD">
            <w:pPr>
              <w:pStyle w:val="iNormal"/>
              <w:rPr>
                <w:rStyle w:val="iButton"/>
              </w:rPr>
            </w:pPr>
            <w:r w:rsidRPr="00D86057">
              <w:rPr>
                <w:rStyle w:val="iButton"/>
              </w:rPr>
              <w:t> Back </w:t>
            </w:r>
          </w:p>
        </w:tc>
        <w:tc>
          <w:tcPr>
            <w:tcW w:w="0" w:type="auto"/>
          </w:tcPr>
          <w:p w14:paraId="2FD47416" w14:textId="77777777"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14:paraId="37DF752F" w14:textId="77777777" w:rsidTr="00D86057">
        <w:tc>
          <w:tcPr>
            <w:tcW w:w="0" w:type="auto"/>
          </w:tcPr>
          <w:p w14:paraId="49E41793" w14:textId="77777777" w:rsidR="00D86057" w:rsidRPr="00D86057" w:rsidRDefault="00D86057" w:rsidP="005F5CB7">
            <w:pPr>
              <w:pStyle w:val="iNormal"/>
              <w:rPr>
                <w:rStyle w:val="iButton"/>
              </w:rPr>
            </w:pPr>
            <w:r w:rsidRPr="00D86057">
              <w:rPr>
                <w:rStyle w:val="iButton"/>
              </w:rPr>
              <w:t> Add to Cart </w:t>
            </w:r>
          </w:p>
        </w:tc>
        <w:tc>
          <w:tcPr>
            <w:tcW w:w="0" w:type="auto"/>
          </w:tcPr>
          <w:p w14:paraId="4E694741"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14:paraId="40971A8F" w14:textId="77777777" w:rsidTr="00D86057">
        <w:tc>
          <w:tcPr>
            <w:tcW w:w="0" w:type="auto"/>
          </w:tcPr>
          <w:p w14:paraId="129F6D7C" w14:textId="77777777"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14:paraId="0937E69F"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14:paraId="1DA5F8D6" w14:textId="77777777" w:rsidTr="00D86057">
        <w:tc>
          <w:tcPr>
            <w:tcW w:w="0" w:type="auto"/>
          </w:tcPr>
          <w:p w14:paraId="7FE2ADA5" w14:textId="77777777" w:rsidR="00D86057" w:rsidRPr="00D86057" w:rsidRDefault="00D86057" w:rsidP="005F5CB7">
            <w:pPr>
              <w:pStyle w:val="iNormal"/>
              <w:rPr>
                <w:rStyle w:val="iButtonBlue"/>
              </w:rPr>
            </w:pPr>
            <w:r w:rsidRPr="00D86057">
              <w:rPr>
                <w:rStyle w:val="iButtonBlue"/>
              </w:rPr>
              <w:t> OCR </w:t>
            </w:r>
          </w:p>
        </w:tc>
        <w:tc>
          <w:tcPr>
            <w:tcW w:w="0" w:type="auto"/>
          </w:tcPr>
          <w:p w14:paraId="362CA102" w14:textId="77777777"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00434A77" w:rsidRPr="00434A77">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rsidR="003A5AA2">
              <w:rPr>
                <w:lang w:eastAsia="ja-JP"/>
              </w:rPr>
              <w:t>.)</w:t>
            </w:r>
          </w:p>
          <w:p w14:paraId="69298C30" w14:textId="77777777"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14:paraId="79F3EBB2" w14:textId="389B148C" w:rsidR="00087CBD" w:rsidRDefault="003725B4">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ins w:id="1716" w:author="Peter Bugeia" w:date="2014-04-28T17:34:00Z">
              <w:r w:rsidR="00087CBD">
                <w:rPr>
                  <w:lang w:eastAsia="ja-JP"/>
                </w:rPr>
                <w:t xml:space="preserve"> This file will default to </w:t>
              </w:r>
            </w:ins>
            <w:ins w:id="1717" w:author="Peter Bugeia" w:date="2014-04-28T17:35:00Z">
              <w:r w:rsidR="00087CBD">
                <w:rPr>
                  <w:lang w:eastAsia="ja-JP"/>
                </w:rPr>
                <w:t xml:space="preserve">having an </w:t>
              </w:r>
            </w:ins>
            <w:ins w:id="1718" w:author="Peter Bugeia" w:date="2014-04-28T17:34:00Z">
              <w:r w:rsidR="00087CBD">
                <w:rPr>
                  <w:lang w:eastAsia="ja-JP"/>
                </w:rPr>
                <w:t>Access Control setting of Private/All Institution</w:t>
              </w:r>
            </w:ins>
            <w:ins w:id="1719" w:author="Peter Bugeia" w:date="2014-04-28T17:35:00Z">
              <w:r w:rsidR="00087CBD">
                <w:rPr>
                  <w:lang w:eastAsia="ja-JP"/>
                </w:rPr>
                <w:t>al</w:t>
              </w:r>
            </w:ins>
            <w:ins w:id="1720" w:author="Peter Bugeia" w:date="2014-04-28T17:34:00Z">
              <w:r w:rsidR="00087CBD">
                <w:rPr>
                  <w:lang w:eastAsia="ja-JP"/>
                </w:rPr>
                <w:t xml:space="preserve"> User Access</w:t>
              </w:r>
            </w:ins>
            <w:ins w:id="1721" w:author="Peter Bugeia" w:date="2014-04-28T17:35:00Z">
              <w:r w:rsidR="00087CBD">
                <w:rPr>
                  <w:lang w:eastAsia="ja-JP"/>
                </w:rPr>
                <w:t>.</w:t>
              </w:r>
            </w:ins>
            <w:ins w:id="1722" w:author="Peter Bugeia" w:date="2014-04-28T17:37:00Z">
              <w:r w:rsidR="00087CBD">
                <w:rPr>
                  <w:lang w:eastAsia="ja-JP"/>
                </w:rPr>
                <w:t xml:space="preserve"> </w:t>
              </w:r>
            </w:ins>
            <w:ins w:id="1723" w:author="Peter Bugeia" w:date="2014-04-28T17:38:00Z">
              <w:r w:rsidR="00087CBD">
                <w:rPr>
                  <w:lang w:eastAsia="ja-JP"/>
                </w:rPr>
                <w:t>If the default is inappropriate, y</w:t>
              </w:r>
            </w:ins>
            <w:ins w:id="1724" w:author="Peter Bugeia" w:date="2014-04-28T17:37:00Z">
              <w:r w:rsidR="00087CBD">
                <w:rPr>
                  <w:lang w:eastAsia="ja-JP"/>
                </w:rPr>
                <w:t xml:space="preserve">ou can change the </w:t>
              </w:r>
            </w:ins>
            <w:ins w:id="1725" w:author="Peter Bugeia" w:date="2014-04-28T17:38:00Z">
              <w:r w:rsidR="00087CBD">
                <w:rPr>
                  <w:lang w:eastAsia="ja-JP"/>
                </w:rPr>
                <w:t xml:space="preserve">.TXT file’s </w:t>
              </w:r>
            </w:ins>
            <w:ins w:id="1726" w:author="Peter Bugeia" w:date="2014-04-28T17:37:00Z">
              <w:r w:rsidR="00087CBD">
                <w:rPr>
                  <w:lang w:eastAsia="ja-JP"/>
                </w:rPr>
                <w:t>Access Control settings using the Metadata Edit screen.</w:t>
              </w:r>
            </w:ins>
          </w:p>
        </w:tc>
      </w:tr>
      <w:tr w:rsidR="00D86057" w14:paraId="644CE708" w14:textId="77777777" w:rsidTr="00D86057">
        <w:tc>
          <w:tcPr>
            <w:tcW w:w="0" w:type="auto"/>
          </w:tcPr>
          <w:p w14:paraId="0347F63F" w14:textId="77777777" w:rsidR="00D86057" w:rsidRPr="00D86057" w:rsidRDefault="00D86057" w:rsidP="005F5CB7">
            <w:pPr>
              <w:pStyle w:val="iNormal"/>
              <w:rPr>
                <w:rStyle w:val="iButtonBlue"/>
              </w:rPr>
            </w:pPr>
            <w:r w:rsidRPr="00D86057">
              <w:rPr>
                <w:rStyle w:val="iButtonBlue"/>
              </w:rPr>
              <w:t> SR </w:t>
            </w:r>
          </w:p>
        </w:tc>
        <w:tc>
          <w:tcPr>
            <w:tcW w:w="0" w:type="auto"/>
          </w:tcPr>
          <w:p w14:paraId="7ABE93D1" w14:textId="77777777"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00434A77" w:rsidRPr="00434A77">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rsidR="00434A77">
              <w:rPr>
                <w:lang w:eastAsia="ja-JP"/>
              </w:rPr>
              <w:t>.)</w:t>
            </w:r>
          </w:p>
          <w:p w14:paraId="7C39BD53" w14:textId="77777777"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14:paraId="4E21086C" w14:textId="53688221"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ins w:id="1727" w:author="Peter Bugeia" w:date="2014-04-28T17:39:00Z">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ins>
          </w:p>
        </w:tc>
      </w:tr>
      <w:tr w:rsidR="00D86057" w14:paraId="73D5E8A2" w14:textId="77777777" w:rsidTr="00D86057">
        <w:tc>
          <w:tcPr>
            <w:tcW w:w="0" w:type="auto"/>
          </w:tcPr>
          <w:p w14:paraId="754808E7" w14:textId="77777777" w:rsidR="00D86057" w:rsidRPr="00D86057" w:rsidRDefault="00D86057" w:rsidP="005F5CB7">
            <w:pPr>
              <w:pStyle w:val="iNormal"/>
              <w:rPr>
                <w:rStyle w:val="iButtonBlue"/>
              </w:rPr>
            </w:pPr>
            <w:r w:rsidRPr="00D86057">
              <w:rPr>
                <w:rStyle w:val="iButtonBlue"/>
              </w:rPr>
              <w:t> Edit Metadata </w:t>
            </w:r>
          </w:p>
        </w:tc>
        <w:tc>
          <w:tcPr>
            <w:tcW w:w="0" w:type="auto"/>
          </w:tcPr>
          <w:p w14:paraId="678A6E71" w14:textId="77777777"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14:paraId="44BBCDE0" w14:textId="77777777" w:rsidR="00D86057" w:rsidRDefault="00F15ABE" w:rsidP="005F5CB7">
            <w:pPr>
              <w:pStyle w:val="iNormal"/>
              <w:rPr>
                <w:lang w:eastAsia="ja-JP"/>
              </w:rPr>
            </w:pPr>
            <w:r>
              <w:lastRenderedPageBreak/>
              <w:t>Clicking t</w:t>
            </w:r>
            <w:r w:rsidRPr="005879DC">
              <w:t>his button will take you to a form that allows yo</w:t>
            </w:r>
            <w:r>
              <w:t>u to modify the file's Metadata.</w:t>
            </w:r>
          </w:p>
        </w:tc>
      </w:tr>
      <w:tr w:rsidR="00126B2E" w14:paraId="23940496" w14:textId="77777777" w:rsidTr="00D86057">
        <w:tc>
          <w:tcPr>
            <w:tcW w:w="0" w:type="auto"/>
          </w:tcPr>
          <w:p w14:paraId="704A7C05" w14:textId="77777777" w:rsidR="00126B2E" w:rsidRPr="00126B2E" w:rsidRDefault="00126B2E" w:rsidP="00126B2E">
            <w:pPr>
              <w:pStyle w:val="iNormal"/>
              <w:jc w:val="left"/>
            </w:pPr>
            <w:r w:rsidRPr="00126B2E">
              <w:lastRenderedPageBreak/>
              <w:t>Parents and Children</w:t>
            </w:r>
          </w:p>
        </w:tc>
        <w:tc>
          <w:tcPr>
            <w:tcW w:w="0" w:type="auto"/>
          </w:tcPr>
          <w:p w14:paraId="7484BEAE" w14:textId="74BB148E" w:rsidR="00126B2E" w:rsidRDefault="00126B2E" w:rsidP="00126B2E">
            <w:pPr>
              <w:pStyle w:val="iNormal"/>
            </w:pPr>
            <w:r>
              <w:t>In addition, clicking on the name of a file in the Parents or Children related file lists will jump to the Metadata View screen for that file</w:t>
            </w:r>
            <w:ins w:id="1728" w:author="Peter Bugeia" w:date="2014-04-24T15:22:00Z">
              <w:r w:rsidR="003F7F5F">
                <w:t>, but only if you are authorised to access that parent or child file.</w:t>
              </w:r>
            </w:ins>
            <w:del w:id="1729" w:author="Peter Bugeia" w:date="2014-04-24T15:22:00Z">
              <w:r w:rsidDel="003F7F5F">
                <w:delText>.</w:delText>
              </w:r>
            </w:del>
          </w:p>
        </w:tc>
      </w:tr>
    </w:tbl>
    <w:p w14:paraId="0080AD36" w14:textId="77777777"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14:paraId="6381A55D" w14:textId="7A5FF1FB" w:rsidR="00775E84" w:rsidRPr="005879DC" w:rsidRDefault="00721229" w:rsidP="00775E84">
      <w:pPr>
        <w:pStyle w:val="iNormal"/>
        <w:jc w:val="center"/>
      </w:pPr>
      <w:del w:id="1730" w:author="Peter Bugeia" w:date="2014-04-24T15:58:00Z">
        <w:r w:rsidDel="00B33DE0">
          <w:rPr>
            <w:noProof/>
            <w:lang w:val="en-US"/>
          </w:rPr>
          <w:drawing>
            <wp:inline distT="0" distB="0" distL="0" distR="0" wp14:anchorId="2A6DA041" wp14:editId="4DD319E7">
              <wp:extent cx="4954622" cy="5369668"/>
              <wp:effectExtent l="190500" t="152400" r="169828" b="135782"/>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srcRect l="6320" t="13904" r="7553" b="8309"/>
                      <a:stretch>
                        <a:fillRect/>
                      </a:stretch>
                    </pic:blipFill>
                    <pic:spPr bwMode="auto">
                      <a:xfrm>
                        <a:off x="0" y="0"/>
                        <a:ext cx="4954622" cy="5369668"/>
                      </a:xfrm>
                      <a:prstGeom prst="rect">
                        <a:avLst/>
                      </a:prstGeom>
                      <a:ln>
                        <a:noFill/>
                      </a:ln>
                      <a:effectLst>
                        <a:outerShdw blurRad="190500" algn="tl" rotWithShape="0">
                          <a:srgbClr val="000000">
                            <a:alpha val="70000"/>
                          </a:srgbClr>
                        </a:outerShdw>
                      </a:effectLst>
                    </pic:spPr>
                  </pic:pic>
                </a:graphicData>
              </a:graphic>
            </wp:inline>
          </w:drawing>
        </w:r>
      </w:del>
    </w:p>
    <w:p w14:paraId="7F785864" w14:textId="7BC7636A" w:rsidR="00B33DE0" w:rsidRDefault="00B33DE0">
      <w:pPr>
        <w:pStyle w:val="iNormal"/>
        <w:ind w:left="720"/>
        <w:rPr>
          <w:ins w:id="1731" w:author="Peter Bugeia" w:date="2014-04-24T15:57:00Z"/>
        </w:rPr>
        <w:pPrChange w:id="1732" w:author="Peter Bugeia" w:date="2014-04-24T16:05:00Z">
          <w:pPr>
            <w:pStyle w:val="iNormal"/>
          </w:pPr>
        </w:pPrChange>
      </w:pPr>
      <w:ins w:id="1733" w:author="Peter Bugeia" w:date="2014-04-24T15:57:00Z">
        <w:r>
          <w:rPr>
            <w:noProof/>
            <w:lang w:val="en-US"/>
          </w:rPr>
          <w:lastRenderedPageBreak/>
          <w:drawing>
            <wp:inline distT="0" distB="0" distL="0" distR="0" wp14:anchorId="6BAC9DFE" wp14:editId="6EB394CA">
              <wp:extent cx="4140419" cy="6745605"/>
              <wp:effectExtent l="203200" t="203200" r="203200" b="213995"/>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0905" cy="6746397"/>
                      </a:xfrm>
                      <a:prstGeom prst="rect">
                        <a:avLst/>
                      </a:prstGeom>
                      <a:noFill/>
                      <a:ln>
                        <a:noFill/>
                      </a:ln>
                      <a:effectLst>
                        <a:outerShdw blurRad="190500" algn="tl" rotWithShape="0">
                          <a:srgbClr val="000000">
                            <a:alpha val="70000"/>
                          </a:srgbClr>
                        </a:outerShdw>
                      </a:effectLst>
                    </pic:spPr>
                  </pic:pic>
                </a:graphicData>
              </a:graphic>
            </wp:inline>
          </w:drawing>
        </w:r>
      </w:ins>
    </w:p>
    <w:p w14:paraId="7FB1DC31" w14:textId="77777777" w:rsidR="009E4150" w:rsidRDefault="009E4150" w:rsidP="009E4150">
      <w:pPr>
        <w:pStyle w:val="iNormal"/>
      </w:pPr>
      <w:r>
        <w:t>The parts shown on this screen will depend on what type of file you have selected.</w:t>
      </w:r>
    </w:p>
    <w:p w14:paraId="65592F52" w14:textId="77777777"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14:paraId="29794FCE" w14:textId="77777777" w:rsidR="009E4150" w:rsidRDefault="009E4150" w:rsidP="009E4150">
      <w:pPr>
        <w:pStyle w:val="iNormal"/>
      </w:pPr>
      <w:r>
        <w:t xml:space="preserve">The Labels assigned to this file can be modified on this screen. The method of modifying is the same as that for entering labels. See section </w:t>
      </w:r>
      <w:r w:rsidR="00C23447">
        <w:fldChar w:fldCharType="begin"/>
      </w:r>
      <w:r w:rsidR="00C23447">
        <w:instrText xml:space="preserve"> REF _Ref377648367 \r \h  \* MERGEFORMAT </w:instrText>
      </w:r>
      <w:r w:rsidR="00C23447">
        <w:fldChar w:fldCharType="separate"/>
      </w:r>
      <w:r w:rsidR="00443106" w:rsidRPr="00443106">
        <w:rPr>
          <w:rStyle w:val="CrossReference"/>
        </w:rPr>
        <w:t>4.3</w:t>
      </w:r>
      <w:r w:rsidR="00C23447">
        <w:fldChar w:fldCharType="end"/>
      </w:r>
      <w:r w:rsidRPr="009E4150">
        <w:rPr>
          <w:rStyle w:val="CrossReference"/>
        </w:rPr>
        <w:t xml:space="preserve"> </w:t>
      </w:r>
      <w:r w:rsidR="00C23447">
        <w:fldChar w:fldCharType="begin"/>
      </w:r>
      <w:r w:rsidR="00C23447">
        <w:instrText xml:space="preserve"> REF _Ref377648367 \h  \* MERGEFORMAT </w:instrText>
      </w:r>
      <w:r w:rsidR="00C23447">
        <w:fldChar w:fldCharType="separate"/>
      </w:r>
      <w:r w:rsidR="00443106" w:rsidRPr="00443106">
        <w:rPr>
          <w:rStyle w:val="CrossReference"/>
        </w:rPr>
        <w:t>Entering Labels</w:t>
      </w:r>
      <w:r w:rsidR="00C23447">
        <w:fldChar w:fldCharType="end"/>
      </w:r>
      <w:r>
        <w:t xml:space="preserve"> for instructions.</w:t>
      </w:r>
    </w:p>
    <w:p w14:paraId="30CDD73B" w14:textId="63C6C441" w:rsidR="004853A9" w:rsidRDefault="00450683" w:rsidP="009E4150">
      <w:pPr>
        <w:pStyle w:val="iNormal"/>
        <w:rPr>
          <w:ins w:id="1734" w:author="Peter Bugeia" w:date="2014-04-24T16:01:00Z"/>
        </w:rPr>
      </w:pPr>
      <w:r>
        <w:t xml:space="preserve">Dates or Times can be modified using the method described in section </w:t>
      </w:r>
      <w:r w:rsidR="00C23447">
        <w:fldChar w:fldCharType="begin"/>
      </w:r>
      <w:r w:rsidR="00C23447">
        <w:instrText xml:space="preserve"> REF _Ref352674884 \r \h  \* MERGEFORMAT </w:instrText>
      </w:r>
      <w:r w:rsidR="00C23447">
        <w:fldChar w:fldCharType="separate"/>
      </w:r>
      <w:r w:rsidR="00443106" w:rsidRPr="00443106">
        <w:rPr>
          <w:rStyle w:val="CrossReference"/>
        </w:rPr>
        <w:t>4.2</w:t>
      </w:r>
      <w:r w:rsidR="00C23447">
        <w:fldChar w:fldCharType="end"/>
      </w:r>
      <w:r w:rsidRPr="00450683">
        <w:rPr>
          <w:rStyle w:val="CrossReference"/>
        </w:rPr>
        <w:t xml:space="preserve"> </w:t>
      </w:r>
      <w:r w:rsidR="00C23447">
        <w:fldChar w:fldCharType="begin"/>
      </w:r>
      <w:r w:rsidR="00C23447">
        <w:instrText xml:space="preserve"> REF _Ref352674884 \h  \* MERGEFORMAT </w:instrText>
      </w:r>
      <w:r w:rsidR="00C23447">
        <w:fldChar w:fldCharType="separate"/>
      </w:r>
      <w:r w:rsidR="00443106" w:rsidRPr="00443106">
        <w:rPr>
          <w:rStyle w:val="CrossReference"/>
        </w:rPr>
        <w:t>Entering Dates and Times</w:t>
      </w:r>
      <w:r w:rsidR="00C23447">
        <w:fldChar w:fldCharType="end"/>
      </w:r>
      <w:r>
        <w:t>.</w:t>
      </w:r>
    </w:p>
    <w:p w14:paraId="154082D3" w14:textId="7399FD13" w:rsidR="004853A9" w:rsidRDefault="004853A9" w:rsidP="009E4150">
      <w:pPr>
        <w:pStyle w:val="iNormal"/>
        <w:rPr>
          <w:ins w:id="1735" w:author="Peter Bugeia" w:date="2014-04-24T16:03:00Z"/>
        </w:rPr>
      </w:pPr>
      <w:ins w:id="1736" w:author="Peter Bugeia" w:date="2014-04-24T16:05:00Z">
        <w:r>
          <w:rPr>
            <w:noProof/>
            <w:lang w:val="en-US"/>
          </w:rPr>
          <w:lastRenderedPageBreak/>
          <mc:AlternateContent>
            <mc:Choice Requires="wps">
              <w:drawing>
                <wp:anchor distT="0" distB="0" distL="114300" distR="114300" simplePos="0" relativeHeight="251718144" behindDoc="0" locked="0" layoutInCell="1" allowOverlap="1" wp14:anchorId="758EBE94" wp14:editId="0D196AC6">
                  <wp:simplePos x="0" y="0"/>
                  <wp:positionH relativeFrom="column">
                    <wp:posOffset>-698500</wp:posOffset>
                  </wp:positionH>
                  <wp:positionV relativeFrom="paragraph">
                    <wp:posOffset>5715</wp:posOffset>
                  </wp:positionV>
                  <wp:extent cx="1731010" cy="375285"/>
                  <wp:effectExtent l="0" t="0" r="0" b="5715"/>
                  <wp:wrapNone/>
                  <wp:docPr id="203" name="Text Box 203"/>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A43BC41"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737" w:author="Peter Bugeia" w:date="2014-04-15T14:50:00Z">
                                    <w:rPr/>
                                  </w:rPrChange>
                                </w:rPr>
                                <w:pPrChange w:id="1738" w:author="Peter Bugeia" w:date="2014-04-15T14:49:00Z">
                                  <w:pPr>
                                    <w:pStyle w:val="iNormal"/>
                                  </w:pPr>
                                </w:pPrChange>
                              </w:pPr>
                              <w:del w:id="173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74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741"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74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74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74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3" o:spid="_x0000_s1095" type="#_x0000_t202" style="position:absolute;left:0;text-align:left;margin-left:-54.95pt;margin-top:.45pt;width:136.3pt;height:29.55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" filled="f" stroked="f">
                  <v:textbox style="mso-fit-shape-to-text:t">
                    <w:txbxContent>
                      <w:p w14:paraId="5A43BC41"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745" w:author="Peter Bugeia" w:date="2014-04-15T14:50:00Z">
                              <w:rPr/>
                            </w:rPrChange>
                          </w:rPr>
                          <w:pPrChange w:id="1746" w:author="Peter Bugeia" w:date="2014-04-15T14:49:00Z">
                            <w:pPr>
                              <w:pStyle w:val="iNormal"/>
                            </w:pPr>
                          </w:pPrChange>
                        </w:pPr>
                        <w:del w:id="174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74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749"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75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75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75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753" w:author="Peter Bugeia" w:date="2014-04-24T16:01:00Z">
        <w:r>
          <w:t>Access Control s</w:t>
        </w:r>
      </w:ins>
      <w:ins w:id="1754" w:author="Peter Bugeia" w:date="2014-04-24T16:05:00Z">
        <w:r>
          <w:t>et</w:t>
        </w:r>
      </w:ins>
      <w:ins w:id="1755" w:author="Peter Bugeia" w:date="2014-04-24T16:01:00Z">
        <w:r>
          <w:t>tings for this file can be changed on this screen.</w:t>
        </w:r>
      </w:ins>
    </w:p>
    <w:p w14:paraId="041D2BFE" w14:textId="2D68B6D6" w:rsidR="004853A9" w:rsidRDefault="004853A9">
      <w:pPr>
        <w:pStyle w:val="iNormal"/>
        <w:ind w:left="1440"/>
        <w:pPrChange w:id="1756" w:author="Peter Bugeia" w:date="2014-04-24T16:04:00Z">
          <w:pPr>
            <w:pStyle w:val="iNormal"/>
          </w:pPr>
        </w:pPrChange>
      </w:pPr>
      <w:ins w:id="1757" w:author="Peter Bugeia" w:date="2014-04-24T16:03:00Z">
        <w:r>
          <w:rPr>
            <w:noProof/>
            <w:lang w:val="en-US"/>
          </w:rPr>
          <w:drawing>
            <wp:inline distT="0" distB="0" distL="0" distR="0" wp14:anchorId="5ABBC44C" wp14:editId="0C3DF0F2">
              <wp:extent cx="3565313" cy="1317477"/>
              <wp:effectExtent l="203200" t="203200" r="194310" b="20701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0202" cy="1319284"/>
                      </a:xfrm>
                      <a:prstGeom prst="rect">
                        <a:avLst/>
                      </a:prstGeom>
                      <a:noFill/>
                      <a:ln>
                        <a:noFill/>
                      </a:ln>
                      <a:effectLst>
                        <a:outerShdw blurRad="190500" algn="tl" rotWithShape="0">
                          <a:srgbClr val="000000">
                            <a:alpha val="70000"/>
                          </a:srgbClr>
                        </a:outerShdw>
                      </a:effectLst>
                    </pic:spPr>
                  </pic:pic>
                </a:graphicData>
              </a:graphic>
            </wp:inline>
          </w:drawing>
        </w:r>
      </w:ins>
    </w:p>
    <w:p w14:paraId="2321E800" w14:textId="3605F0C5" w:rsidR="004853A9" w:rsidRDefault="004853A9" w:rsidP="009E4150">
      <w:pPr>
        <w:pStyle w:val="iNormal"/>
        <w:rPr>
          <w:ins w:id="1758" w:author="Peter Bugeia" w:date="2014-04-28T10:42:00Z"/>
        </w:rPr>
      </w:pPr>
      <w:ins w:id="1759" w:author="Peter Bugeia" w:date="2014-04-24T16:06:00Z">
        <w:r>
          <w:t>The Public and Private</w:t>
        </w:r>
      </w:ins>
      <w:ins w:id="1760" w:author="Peter Bugeia" w:date="2014-04-24T16:07:00Z">
        <w:r>
          <w:t xml:space="preserve"> tick-boxes are mutually exclusive. If you tick one, the other instantly becomes un</w:t>
        </w:r>
      </w:ins>
      <w:ins w:id="1761" w:author="Peter Bugeia" w:date="2014-04-24T16:13:00Z">
        <w:r w:rsidR="00170540">
          <w:t>-</w:t>
        </w:r>
      </w:ins>
      <w:ins w:id="1762" w:author="Peter Bugeia" w:date="2014-04-24T16:07:00Z">
        <w:r>
          <w:t xml:space="preserve">ticked. There are two </w:t>
        </w:r>
      </w:ins>
      <w:ins w:id="1763" w:author="Peter Bugeia" w:date="2014-04-24T16:08:00Z">
        <w:r>
          <w:t>s</w:t>
        </w:r>
      </w:ins>
      <w:ins w:id="1764" w:author="Peter Bugeia" w:date="2014-04-24T16:07:00Z">
        <w:r>
          <w:t>ub-option</w:t>
        </w:r>
      </w:ins>
      <w:ins w:id="1765" w:author="Peter Bugeia" w:date="2014-04-24T16:08:00Z">
        <w:r>
          <w:t xml:space="preserve">s available under Private – either, both or neither of these </w:t>
        </w:r>
      </w:ins>
      <w:ins w:id="1766" w:author="Peter Bugeia" w:date="2014-04-24T16:09:00Z">
        <w:r>
          <w:t>sub-</w:t>
        </w:r>
      </w:ins>
      <w:ins w:id="1767" w:author="Peter Bugeia" w:date="2014-04-24T16:08:00Z">
        <w:r>
          <w:t>options can be ticked.</w:t>
        </w:r>
      </w:ins>
      <w:ins w:id="1768" w:author="Peter Bugeia" w:date="2014-04-24T16:09:00Z">
        <w:r>
          <w:t xml:space="preserve"> If the “Users in Group” </w:t>
        </w:r>
      </w:ins>
      <w:ins w:id="1769" w:author="Peter Bugeia" w:date="2014-04-24T16:10:00Z">
        <w:r w:rsidR="00170540">
          <w:t>sub-</w:t>
        </w:r>
      </w:ins>
      <w:ins w:id="1770" w:author="Peter Bugeia" w:date="2014-04-24T16:09:00Z">
        <w:r>
          <w:t>option is ticked, the Groups box is displayed</w:t>
        </w:r>
      </w:ins>
      <w:ins w:id="1771" w:author="Peter Bugeia" w:date="2014-04-24T16:10:00Z">
        <w:r w:rsidR="00170540">
          <w:t xml:space="preserve">. You can add Access Groups </w:t>
        </w:r>
      </w:ins>
      <w:ins w:id="1772" w:author="Peter Bugeia" w:date="2014-04-24T16:11:00Z">
        <w:r w:rsidR="00170540">
          <w:t xml:space="preserve">by placing the cursor in the box </w:t>
        </w:r>
      </w:ins>
      <w:ins w:id="1773" w:author="Peter Bugeia" w:date="2014-04-24T16:12:00Z">
        <w:r w:rsidR="00170540">
          <w:t xml:space="preserve">using the mouse </w:t>
        </w:r>
      </w:ins>
      <w:ins w:id="1774" w:author="Peter Bugeia" w:date="2014-04-24T16:11:00Z">
        <w:r w:rsidR="00170540">
          <w:t xml:space="preserve">and </w:t>
        </w:r>
      </w:ins>
      <w:ins w:id="1775" w:author="Peter Bugeia" w:date="2014-04-24T16:13:00Z">
        <w:r w:rsidR="00170540">
          <w:t xml:space="preserve">then </w:t>
        </w:r>
      </w:ins>
      <w:ins w:id="1776" w:author="Peter Bugeia" w:date="2014-04-24T16:11:00Z">
        <w:r w:rsidR="00170540">
          <w:t xml:space="preserve">either by selecting from the </w:t>
        </w:r>
      </w:ins>
      <w:ins w:id="1777" w:author="Peter Bugeia" w:date="2014-04-24T16:12:00Z">
        <w:r w:rsidR="00170540">
          <w:t xml:space="preserve">Access </w:t>
        </w:r>
      </w:ins>
      <w:ins w:id="1778" w:author="Peter Bugeia" w:date="2014-04-24T16:11:00Z">
        <w:r w:rsidR="00170540">
          <w:t xml:space="preserve">Groups displayed or partially typing the </w:t>
        </w:r>
      </w:ins>
      <w:ins w:id="1779" w:author="Peter Bugeia" w:date="2014-04-24T16:12:00Z">
        <w:r w:rsidR="00170540">
          <w:t>name</w:t>
        </w:r>
      </w:ins>
      <w:ins w:id="1780" w:author="Peter Bugeia" w:date="2014-04-24T16:11:00Z">
        <w:r w:rsidR="00170540">
          <w:t xml:space="preserve"> </w:t>
        </w:r>
      </w:ins>
      <w:ins w:id="1781" w:author="Peter Bugeia" w:date="2014-04-24T16:12:00Z">
        <w:r w:rsidR="00170540">
          <w:t>of an Access Group.</w:t>
        </w:r>
      </w:ins>
      <w:ins w:id="1782" w:author="Peter Bugeia" w:date="2014-04-24T16:08:00Z">
        <w:r>
          <w:t xml:space="preserve"> </w:t>
        </w:r>
      </w:ins>
      <w:ins w:id="1783" w:author="Peter Bugeia" w:date="2014-04-24T16:13:00Z">
        <w:r w:rsidR="00170540">
          <w:t>You can remove an Access Group by clicking on the X within the relevant Group name box.</w:t>
        </w:r>
      </w:ins>
      <w:ins w:id="1784" w:author="Peter Bugeia" w:date="2014-04-24T16:15:00Z">
        <w:r w:rsidR="00F70A84">
          <w:t xml:space="preserve"> Note that </w:t>
        </w:r>
      </w:ins>
      <w:ins w:id="1785" w:author="Peter Bugeia" w:date="2014-04-24T16:16:00Z">
        <w:r w:rsidR="00F70A84">
          <w:t xml:space="preserve">the “All Institutional Users” and “Users in Groups” </w:t>
        </w:r>
      </w:ins>
      <w:ins w:id="1786" w:author="Peter Bugeia" w:date="2014-04-24T16:15:00Z">
        <w:r w:rsidR="00F70A84">
          <w:t>sub-options</w:t>
        </w:r>
      </w:ins>
      <w:ins w:id="1787" w:author="Peter Bugeia" w:date="2014-04-24T16:16:00Z">
        <w:r w:rsidR="00F70A84">
          <w:t>,</w:t>
        </w:r>
      </w:ins>
      <w:ins w:id="1788" w:author="Peter Bugeia" w:date="2014-04-24T16:15:00Z">
        <w:r w:rsidR="00F70A84">
          <w:t xml:space="preserve"> along with the Groups box</w:t>
        </w:r>
      </w:ins>
      <w:ins w:id="1789" w:author="Peter Bugeia" w:date="2014-04-24T16:17:00Z">
        <w:r w:rsidR="00F70A84">
          <w:t>,</w:t>
        </w:r>
      </w:ins>
      <w:ins w:id="1790" w:author="Peter Bugeia" w:date="2014-04-24T16:15:00Z">
        <w:r w:rsidR="00F70A84">
          <w:t xml:space="preserve"> are not displayed when the Public option is ticked.</w:t>
        </w:r>
      </w:ins>
    </w:p>
    <w:p w14:paraId="2FBE9AE6" w14:textId="71EE0E24" w:rsidR="00DF1E9B" w:rsidRPr="00DF1E9B" w:rsidRDefault="00DF1E9B">
      <w:pPr>
        <w:pStyle w:val="iNote"/>
        <w:rPr>
          <w:ins w:id="1791" w:author="Peter Bugeia" w:date="2014-04-24T16:06:00Z"/>
          <w:rFonts w:ascii="Times New Roman" w:hAnsi="Times New Roman"/>
          <w:i/>
          <w:sz w:val="26"/>
          <w:rPrChange w:id="1792" w:author="Peter Bugeia" w:date="2014-04-28T10:42:00Z">
            <w:rPr>
              <w:ins w:id="1793" w:author="Peter Bugeia" w:date="2014-04-24T16:06:00Z"/>
            </w:rPr>
          </w:rPrChange>
        </w:rPr>
        <w:pPrChange w:id="1794" w:author="Peter Bugeia" w:date="2014-04-28T10:42:00Z">
          <w:pPr>
            <w:pStyle w:val="iNormal"/>
          </w:pPr>
        </w:pPrChange>
      </w:pPr>
      <w:ins w:id="1795" w:author="Peter Bugeia" w:date="2014-04-28T10:42:00Z">
        <w:r>
          <w:t>Note</w:t>
        </w:r>
        <w:r>
          <w:tab/>
          <w:t xml:space="preserve">Only active Access Groups </w:t>
        </w:r>
      </w:ins>
      <w:ins w:id="1796" w:author="Peter Bugeia" w:date="2014-04-28T10:43:00Z">
        <w:r>
          <w:t>can be selected</w:t>
        </w:r>
      </w:ins>
      <w:ins w:id="1797" w:author="Peter Bugeia" w:date="2014-04-28T10:44:00Z">
        <w:r w:rsidR="001D04AC">
          <w:t xml:space="preserve"> in the Groups box.</w:t>
        </w:r>
      </w:ins>
    </w:p>
    <w:p w14:paraId="06DF498D" w14:textId="77777777" w:rsidR="009E4150" w:rsidRDefault="009E4150" w:rsidP="009E4150">
      <w:pPr>
        <w:pStyle w:val="iNormal"/>
      </w:pPr>
      <w:r>
        <w:t>The Parent-Child Relationships in which this file participates can also be changed on this screen.</w:t>
      </w:r>
    </w:p>
    <w:p w14:paraId="3F1558E0" w14:textId="77777777" w:rsidR="009E4150" w:rsidRDefault="009E4150" w:rsidP="009E4150">
      <w:pPr>
        <w:pStyle w:val="iFigureCaption"/>
      </w:pPr>
      <w:r>
        <w:rPr>
          <w:noProof/>
          <w:lang w:val="en-US"/>
        </w:rPr>
        <w:drawing>
          <wp:inline distT="0" distB="0" distL="0" distR="0" wp14:anchorId="69352E3D" wp14:editId="383BB786">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14:paraId="30FF5B1F" w14:textId="00AD8201" w:rsidR="009E4150" w:rsidRPr="009E4150" w:rsidRDefault="00170540" w:rsidP="009E4150">
      <w:pPr>
        <w:pStyle w:val="iNormal"/>
      </w:pPr>
      <w:ins w:id="1798" w:author="Peter Bugeia" w:date="2014-04-24T16:14:00Z">
        <w:r>
          <w:t xml:space="preserve">Operation is similar to the Groups box described above. </w:t>
        </w:r>
      </w:ins>
      <w:r w:rsidR="009E4150">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14:paraId="4F57949E" w14:textId="77777777"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14:paraId="6DED61DD" w14:textId="77777777" w:rsidR="00A23504" w:rsidRPr="00A23504" w:rsidRDefault="00A23504" w:rsidP="00B6457B">
      <w:pPr>
        <w:pStyle w:val="iHeading2"/>
      </w:pPr>
      <w:bookmarkStart w:id="1799" w:name="_Ref377635257"/>
      <w:bookmarkStart w:id="1800" w:name="_Ref377635260"/>
      <w:bookmarkStart w:id="1801" w:name="_Toc260576758"/>
      <w:r w:rsidRPr="00A23504">
        <w:t xml:space="preserve">Deleting a </w:t>
      </w:r>
      <w:r w:rsidR="00415DC9">
        <w:t>Data File</w:t>
      </w:r>
      <w:bookmarkEnd w:id="1799"/>
      <w:bookmarkEnd w:id="1800"/>
      <w:bookmarkEnd w:id="1801"/>
    </w:p>
    <w:p w14:paraId="46D04DC7" w14:textId="77777777"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14:paraId="404493C0" w14:textId="77777777" w:rsidR="005F5CB7" w:rsidRDefault="005F5CB7" w:rsidP="00775E84">
      <w:pPr>
        <w:pStyle w:val="iNormal"/>
      </w:pPr>
      <w:r>
        <w:lastRenderedPageBreak/>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14:paraId="21E4F907" w14:textId="77777777" w:rsidR="00383ECD" w:rsidRPr="00383ECD" w:rsidRDefault="00383ECD" w:rsidP="00383ECD">
      <w:pPr>
        <w:pStyle w:val="iFigureCaption"/>
      </w:pPr>
      <w:r w:rsidRPr="00383ECD">
        <w:rPr>
          <w:noProof/>
          <w:lang w:val="en-US"/>
        </w:rPr>
        <w:drawing>
          <wp:inline distT="0" distB="0" distL="0" distR="0" wp14:anchorId="65FC4F97" wp14:editId="1B8651BD">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95"/>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14:paraId="683257EF" w14:textId="77777777"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14:paraId="6E645638"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14:paraId="1A4C9FDA" w14:textId="77777777"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14:paraId="089D2B44" w14:textId="77777777" w:rsidR="00A23504" w:rsidRPr="00A23504" w:rsidRDefault="00A23504" w:rsidP="00B6457B">
      <w:pPr>
        <w:pStyle w:val="iHeading1"/>
      </w:pPr>
      <w:bookmarkStart w:id="1802" w:name="_Ref351648922"/>
      <w:bookmarkStart w:id="1803" w:name="_Ref351648925"/>
      <w:bookmarkStart w:id="1804" w:name="_Toc260576759"/>
      <w:r w:rsidRPr="00A23504">
        <w:lastRenderedPageBreak/>
        <w:t xml:space="preserve">Publishing </w:t>
      </w:r>
      <w:r w:rsidR="0015547E">
        <w:t>Your Data</w:t>
      </w:r>
      <w:bookmarkEnd w:id="1802"/>
      <w:bookmarkEnd w:id="1803"/>
      <w:bookmarkEnd w:id="1804"/>
    </w:p>
    <w:p w14:paraId="1091849B" w14:textId="14866145" w:rsidR="00167284" w:rsidRDefault="00E42BF2" w:rsidP="008134A3">
      <w:pPr>
        <w:pStyle w:val="iNormal"/>
      </w:pPr>
      <w:bookmarkStart w:id="1805" w:name="_Toc215047182"/>
      <w:r>
        <w:t xml:space="preserve">When enough data has been produced from a facility to warrant publishing or a researcher wants to publish their research paper and </w:t>
      </w:r>
      <w:ins w:id="1806" w:author="Peter Bugeia" w:date="2014-04-24T11:42:00Z">
        <w:r w:rsidR="00B73871">
          <w:t>c</w:t>
        </w:r>
      </w:ins>
      <w:del w:id="1807" w:author="Peter Bugeia" w:date="2014-04-24T11:42:00Z">
        <w:r w:rsidDel="00B73871">
          <w:delText>s</w:delText>
        </w:r>
      </w:del>
      <w:r>
        <w:t>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r w:rsidR="004F4F42">
        <w:fldChar w:fldCharType="begin"/>
      </w:r>
      <w:r w:rsidR="004F4F42">
        <w:instrText xml:space="preserve"> HYPERLINK "http://www.ands.org.au/about/approach.html" \l "ardc" </w:instrText>
      </w:r>
      <w:r w:rsidR="004F4F42">
        <w:fldChar w:fldCharType="separate"/>
      </w:r>
      <w:r w:rsidR="0015547E" w:rsidRPr="00535098">
        <w:rPr>
          <w:rStyle w:val="Hyperlink"/>
        </w:rPr>
        <w:t>Australian Research Data Commons</w:t>
      </w:r>
      <w:r w:rsidR="004F4F42">
        <w:rPr>
          <w:rStyle w:val="Hyperlink"/>
        </w:rPr>
        <w:fldChar w:fldCharType="end"/>
      </w:r>
      <w:r w:rsidR="00167284">
        <w:t>.</w:t>
      </w:r>
    </w:p>
    <w:p w14:paraId="3998EAED" w14:textId="77777777"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00C23447">
        <w:fldChar w:fldCharType="begin"/>
      </w:r>
      <w:r w:rsidR="00C23447">
        <w:instrText xml:space="preserve"> REF _Ref351732803 \h  \* MERGEFORMAT </w:instrText>
      </w:r>
      <w:r w:rsidR="00C23447">
        <w:fldChar w:fldCharType="separate"/>
      </w:r>
      <w:r w:rsidR="00443106" w:rsidRPr="00443106">
        <w:rPr>
          <w:rStyle w:val="CrossReference"/>
        </w:rPr>
        <w:t>The Bagit format</w:t>
      </w:r>
      <w:r w:rsidR="00C23447">
        <w:fldChar w:fldCharType="end"/>
      </w:r>
      <w:r>
        <w:t>.</w:t>
      </w:r>
    </w:p>
    <w:p w14:paraId="3A795DEA" w14:textId="77777777"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14:paraId="5D14AF5A" w14:textId="77777777"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14:paraId="7D97E543" w14:textId="77777777"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r w:rsidR="004F4F42">
        <w:fldChar w:fldCharType="begin"/>
      </w:r>
      <w:r w:rsidR="004F4F42">
        <w:instrText xml:space="preserve"> HYPERLINK "http://researchdata.ands.org.au/" </w:instrText>
      </w:r>
      <w:r w:rsidR="004F4F42">
        <w:fldChar w:fldCharType="separate"/>
      </w:r>
      <w:r w:rsidRPr="00027B23">
        <w:rPr>
          <w:rStyle w:val="Hyperlink"/>
        </w:rPr>
        <w:t>Research Data Australia</w:t>
      </w:r>
      <w:r w:rsidR="004F4F42">
        <w:rPr>
          <w:rStyle w:val="Hyperlink"/>
        </w:rPr>
        <w:fldChar w:fldCharType="end"/>
      </w:r>
      <w:r>
        <w:t>.</w:t>
      </w:r>
    </w:p>
    <w:p w14:paraId="474325D0" w14:textId="77777777" w:rsidR="00B92535" w:rsidRDefault="00B92535" w:rsidP="002D0F86">
      <w:pPr>
        <w:pStyle w:val="iNormal"/>
      </w:pPr>
      <w:r>
        <w:t>The process of Publishing involves a few steps:</w:t>
      </w:r>
    </w:p>
    <w:p w14:paraId="760E7ABF" w14:textId="77777777"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14:paraId="2487D797" w14:textId="77777777"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14:paraId="0A668C68" w14:textId="77777777"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14:paraId="25A24E59" w14:textId="77777777" w:rsidR="00985BA4" w:rsidRDefault="00490429" w:rsidP="00D04F1A">
      <w:pPr>
        <w:pStyle w:val="iNote"/>
        <w:rPr>
          <w:ins w:id="1808" w:author="Peter Bugeia" w:date="2014-04-24T16:21:00Z"/>
        </w:rPr>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ins w:id="1809" w:author="Peter Bugeia" w:date="2014-04-24T16:21:00Z">
        <w:r w:rsidR="00985BA4">
          <w:t xml:space="preserve">, including any Access Control settings. </w:t>
        </w:r>
      </w:ins>
    </w:p>
    <w:p w14:paraId="1B252F60" w14:textId="626A76B8" w:rsidR="00490429" w:rsidRDefault="00985BA4" w:rsidP="00D04F1A">
      <w:pPr>
        <w:pStyle w:val="iNote"/>
      </w:pPr>
      <w:ins w:id="1810" w:author="Peter Bugeia" w:date="2014-04-24T16:23:00Z">
        <w:r>
          <w:rPr>
            <w:noProof/>
            <w:lang w:val="en-US"/>
          </w:rPr>
          <mc:AlternateContent>
            <mc:Choice Requires="wps">
              <w:drawing>
                <wp:anchor distT="0" distB="0" distL="114300" distR="114300" simplePos="0" relativeHeight="251720192" behindDoc="0" locked="0" layoutInCell="1" allowOverlap="1" wp14:anchorId="6380E279" wp14:editId="10B911A3">
                  <wp:simplePos x="0" y="0"/>
                  <wp:positionH relativeFrom="column">
                    <wp:posOffset>-698500</wp:posOffset>
                  </wp:positionH>
                  <wp:positionV relativeFrom="paragraph">
                    <wp:posOffset>55245</wp:posOffset>
                  </wp:positionV>
                  <wp:extent cx="1731010" cy="375285"/>
                  <wp:effectExtent l="0" t="0" r="0" b="5715"/>
                  <wp:wrapNone/>
                  <wp:docPr id="204" name="Text Box 204"/>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EED823"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1" w:author="Peter Bugeia" w:date="2014-04-15T14:50:00Z">
                                    <w:rPr/>
                                  </w:rPrChange>
                                </w:rPr>
                                <w:pPrChange w:id="1812" w:author="Peter Bugeia" w:date="2014-04-15T14:49:00Z">
                                  <w:pPr>
                                    <w:pStyle w:val="iNormal"/>
                                  </w:pPr>
                                </w:pPrChange>
                              </w:pPr>
                              <w:del w:id="181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815"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81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4" o:spid="_x0000_s1096" type="#_x0000_t202" style="position:absolute;left:0;text-align:left;margin-left:-54.95pt;margin-top:4.35pt;width:136.3pt;height:29.55pt;z-index:25172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" filled="f" stroked="f">
                  <v:textbox style="mso-fit-shape-to-text:t">
                    <w:txbxContent>
                      <w:p w14:paraId="0CEED823"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19" w:author="Peter Bugeia" w:date="2014-04-15T14:50:00Z">
                              <w:rPr/>
                            </w:rPrChange>
                          </w:rPr>
                          <w:pPrChange w:id="1820" w:author="Peter Bugeia" w:date="2014-04-15T14:49:00Z">
                            <w:pPr>
                              <w:pStyle w:val="iNormal"/>
                            </w:pPr>
                          </w:pPrChange>
                        </w:pPr>
                        <w:del w:id="182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2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823"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2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82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2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827" w:author="Peter Bugeia" w:date="2014-04-24T16:22:00Z">
        <w:r>
          <w:t>Note</w:t>
        </w:r>
        <w:r>
          <w:tab/>
        </w:r>
      </w:ins>
      <w:ins w:id="1828" w:author="Peter Bugeia" w:date="2014-04-24T16:27:00Z">
        <w:r w:rsidR="00157EAD">
          <w:t xml:space="preserve">When a Package is created, its Access Control </w:t>
        </w:r>
      </w:ins>
      <w:ins w:id="1829" w:author="Peter Bugeia" w:date="2014-04-24T16:28:00Z">
        <w:r w:rsidR="00157EAD">
          <w:t>setting</w:t>
        </w:r>
      </w:ins>
      <w:ins w:id="1830" w:author="Peter Bugeia" w:date="2014-04-24T16:32:00Z">
        <w:r w:rsidR="00241901">
          <w:t>s</w:t>
        </w:r>
      </w:ins>
      <w:ins w:id="1831" w:author="Peter Bugeia" w:date="2014-04-24T16:28:00Z">
        <w:r w:rsidR="00157EAD">
          <w:t xml:space="preserve"> </w:t>
        </w:r>
      </w:ins>
      <w:ins w:id="1832" w:author="Peter Bugeia" w:date="2014-04-24T16:27:00Z">
        <w:r w:rsidR="00157EAD">
          <w:t>defaults to Private/All Institutional user access</w:t>
        </w:r>
      </w:ins>
      <w:ins w:id="1833" w:author="Peter Bugeia" w:date="2014-04-24T16:28:00Z">
        <w:r w:rsidR="00157EAD">
          <w:t xml:space="preserve">. </w:t>
        </w:r>
      </w:ins>
      <w:ins w:id="1834" w:author="Peter Bugeia" w:date="2014-04-24T16:22:00Z">
        <w:r>
          <w:t>Y</w:t>
        </w:r>
      </w:ins>
      <w:ins w:id="1835" w:author="Peter Bugeia" w:date="2014-04-24T16:21:00Z">
        <w:r>
          <w:t>ou should be careful to ensure that the Package has appropriate Access</w:t>
        </w:r>
      </w:ins>
      <w:ins w:id="1836" w:author="Peter Bugeia" w:date="2014-04-24T16:22:00Z">
        <w:r>
          <w:t xml:space="preserve"> Control settings c</w:t>
        </w:r>
        <w:r w:rsidR="00157EAD">
          <w:t>onsistent with that of the data</w:t>
        </w:r>
        <w:r>
          <w:t xml:space="preserve"> it contains.</w:t>
        </w:r>
      </w:ins>
      <w:ins w:id="1837" w:author="Peter Bugeia" w:date="2014-04-24T16:28:00Z">
        <w:r w:rsidR="00157EAD">
          <w:t xml:space="preserve"> You can change the package’s Access Control settings using the Metadata Edit screen.</w:t>
        </w:r>
      </w:ins>
      <w:del w:id="1838" w:author="Peter Bugeia" w:date="2014-04-24T16:20:00Z">
        <w:r w:rsidR="00192D5F" w:rsidDel="00985BA4">
          <w:delText>.</w:delText>
        </w:r>
      </w:del>
    </w:p>
    <w:p w14:paraId="7C973530" w14:textId="77777777"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14:paraId="4FE05EEF" w14:textId="77777777" w:rsidR="00274F43" w:rsidRDefault="00274F43" w:rsidP="00274F43">
      <w:pPr>
        <w:pStyle w:val="iNote"/>
        <w:rPr>
          <w:ins w:id="1839" w:author="Peter Bugeia" w:date="2014-04-24T16:19:00Z"/>
        </w:rPr>
      </w:pPr>
      <w:r>
        <w:lastRenderedPageBreak/>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14:paraId="278ABAD8" w14:textId="77777777" w:rsidR="00F740F9" w:rsidRDefault="00F740F9" w:rsidP="00274F43">
      <w:pPr>
        <w:pStyle w:val="iNote"/>
      </w:pPr>
    </w:p>
    <w:p w14:paraId="6DA6D143" w14:textId="77777777" w:rsidR="00167284" w:rsidRPr="0015547E" w:rsidRDefault="00167284" w:rsidP="00B6457B">
      <w:pPr>
        <w:pStyle w:val="iHeading2"/>
      </w:pPr>
      <w:bookmarkStart w:id="1840" w:name="_Ref351561800"/>
      <w:bookmarkStart w:id="1841" w:name="_Ref351561807"/>
      <w:bookmarkStart w:id="1842" w:name="_Ref351561811"/>
      <w:bookmarkStart w:id="1843" w:name="_Toc260576760"/>
      <w:r w:rsidRPr="0015547E">
        <w:t>Creating a Package</w:t>
      </w:r>
      <w:bookmarkEnd w:id="1840"/>
      <w:bookmarkEnd w:id="1841"/>
      <w:bookmarkEnd w:id="1842"/>
      <w:bookmarkEnd w:id="1843"/>
    </w:p>
    <w:p w14:paraId="33B6DA65" w14:textId="77777777" w:rsidR="00A430DE" w:rsidRDefault="00A430DE" w:rsidP="008134A3">
      <w:pPr>
        <w:pStyle w:val="iNormal"/>
      </w:pPr>
      <w: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F4C9E39" w14:textId="77777777" w:rsidTr="00582270">
        <w:tc>
          <w:tcPr>
            <w:tcW w:w="2376" w:type="dxa"/>
            <w:shd w:val="clear" w:color="auto" w:fill="auto"/>
          </w:tcPr>
          <w:p w14:paraId="08E533A1" w14:textId="77777777"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14:paraId="5BFA6048" w14:textId="77777777"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00192D5F"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sidR="00192D5F" w:rsidRPr="00582270">
              <w:t xml:space="preserve"> for more information.</w:t>
            </w:r>
          </w:p>
        </w:tc>
      </w:tr>
      <w:tr w:rsidR="00A430DE" w:rsidRPr="00582270" w14:paraId="4B4DAE8C" w14:textId="77777777" w:rsidTr="00582270">
        <w:tc>
          <w:tcPr>
            <w:tcW w:w="2376" w:type="dxa"/>
            <w:shd w:val="clear" w:color="auto" w:fill="auto"/>
          </w:tcPr>
          <w:p w14:paraId="295EB20C" w14:textId="77777777" w:rsidR="00A430DE" w:rsidRPr="00582270" w:rsidRDefault="00A430DE" w:rsidP="008134A3">
            <w:pPr>
              <w:pStyle w:val="iNormal"/>
            </w:pPr>
            <w:r w:rsidRPr="00582270">
              <w:t>Matching RIF-CS File</w:t>
            </w:r>
          </w:p>
        </w:tc>
        <w:tc>
          <w:tcPr>
            <w:tcW w:w="6904" w:type="dxa"/>
            <w:shd w:val="clear" w:color="auto" w:fill="auto"/>
          </w:tcPr>
          <w:p w14:paraId="30E138D2" w14:textId="77777777"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r w:rsidR="00C23447">
              <w:fldChar w:fldCharType="begin"/>
            </w:r>
            <w:r w:rsidR="00C23447">
              <w:instrText xml:space="preserve"> REF _Ref352768976 \r \h  \* MERGEFORMAT </w:instrText>
            </w:r>
            <w:r w:rsidR="00C23447">
              <w:fldChar w:fldCharType="separate"/>
            </w:r>
            <w:r w:rsidR="00443106" w:rsidRPr="00443106">
              <w:rPr>
                <w:rStyle w:val="CrossReference"/>
              </w:rPr>
              <w:t>Appendix B -</w:t>
            </w:r>
            <w:r w:rsidR="00C23447">
              <w:fldChar w:fldCharType="end"/>
            </w:r>
            <w:r w:rsidR="00FB6214" w:rsidRPr="00582270">
              <w:rPr>
                <w:rStyle w:val="CrossReference"/>
              </w:rPr>
              <w:t xml:space="preserve"> </w:t>
            </w:r>
            <w:r w:rsidR="00C23447">
              <w:fldChar w:fldCharType="begin"/>
            </w:r>
            <w:r w:rsidR="00C23447">
              <w:instrText xml:space="preserve"> REF _Ref352768976 \h  \* MERGEFORMAT </w:instrText>
            </w:r>
            <w:r w:rsidR="00C23447">
              <w:fldChar w:fldCharType="separate"/>
            </w:r>
            <w:r w:rsidR="00443106" w:rsidRPr="00443106">
              <w:rPr>
                <w:rStyle w:val="CrossReference"/>
              </w:rPr>
              <w:t>RIF-CS</w:t>
            </w:r>
            <w:r w:rsidR="00C23447">
              <w:fldChar w:fldCharType="end"/>
            </w:r>
            <w:r w:rsidR="00FB6214" w:rsidRPr="00582270">
              <w:t xml:space="preserve"> </w:t>
            </w:r>
            <w:r w:rsidR="00286B7E" w:rsidRPr="00582270">
              <w:t>for more information.</w:t>
            </w:r>
          </w:p>
        </w:tc>
      </w:tr>
    </w:tbl>
    <w:p w14:paraId="7E2E1E07" w14:textId="77777777" w:rsidR="00A404B6" w:rsidRDefault="00A404B6" w:rsidP="008134A3">
      <w:pPr>
        <w:pStyle w:val="iNormal"/>
      </w:pPr>
      <w:r>
        <w:t>To create a Package containing one or more files:</w:t>
      </w:r>
    </w:p>
    <w:p w14:paraId="4A42E555" w14:textId="77777777"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14:paraId="0364D236" w14:textId="77777777"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r w:rsidR="00C23447">
        <w:fldChar w:fldCharType="begin"/>
      </w:r>
      <w:r w:rsidR="00C23447">
        <w:instrText xml:space="preserve"> REF _Ref351623409 \r \h  \* MERGEFORMAT </w:instrText>
      </w:r>
      <w:r w:rsidR="00C23447">
        <w:fldChar w:fldCharType="separate"/>
      </w:r>
      <w:r w:rsidR="00443106" w:rsidRPr="00443106">
        <w:rPr>
          <w:rStyle w:val="CrossReference"/>
        </w:rPr>
        <w:t>8.3</w:t>
      </w:r>
      <w:r w:rsidR="00C23447">
        <w:fldChar w:fldCharType="end"/>
      </w:r>
      <w:r w:rsidR="008A12F6" w:rsidRPr="008A12F6">
        <w:rPr>
          <w:rStyle w:val="CrossReference"/>
        </w:rPr>
        <w:t xml:space="preserve"> </w:t>
      </w:r>
      <w:r w:rsidR="00C23447">
        <w:fldChar w:fldCharType="begin"/>
      </w:r>
      <w:r w:rsidR="00C23447">
        <w:instrText xml:space="preserve"> REF _Ref351623409 \h  \* MERGEFORMAT </w:instrText>
      </w:r>
      <w:r w:rsidR="00C23447">
        <w:fldChar w:fldCharType="separate"/>
      </w:r>
      <w:r w:rsidR="00443106" w:rsidRPr="00443106">
        <w:rPr>
          <w:rStyle w:val="CrossReference"/>
        </w:rPr>
        <w:t>The Cart</w:t>
      </w:r>
      <w:r w:rsidR="00C23447">
        <w:fldChar w:fldCharType="end"/>
      </w:r>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14:paraId="4DE11D69" w14:textId="77777777" w:rsidR="00A404B6" w:rsidRDefault="00A404B6" w:rsidP="00A1160F">
      <w:pPr>
        <w:pStyle w:val="iNormal"/>
        <w:numPr>
          <w:ilvl w:val="0"/>
          <w:numId w:val="6"/>
        </w:numPr>
      </w:pPr>
      <w:r>
        <w:t>Click on the Cart status box to open the Cart dropdown menu.</w:t>
      </w:r>
    </w:p>
    <w:p w14:paraId="50321D09" w14:textId="77777777"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14:paraId="2D90BE95" w14:textId="77777777"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14:paraId="24EC2B94" w14:textId="77777777" w:rsidR="00FB6214" w:rsidRDefault="00CB4BA5" w:rsidP="00FB6214">
      <w:pPr>
        <w:pStyle w:val="iFigureCaption"/>
      </w:pPr>
      <w:r>
        <w:rPr>
          <w:b w:val="0"/>
          <w:noProof/>
          <w:lang w:val="en-US"/>
        </w:rPr>
        <w:lastRenderedPageBreak/>
        <w:drawing>
          <wp:inline distT="0" distB="0" distL="0" distR="0" wp14:anchorId="0AFA7922" wp14:editId="4605CD0A">
            <wp:extent cx="5355373" cy="5582444"/>
            <wp:effectExtent l="190500" t="152400" r="169127" b="132556"/>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srcRect l="2262" t="14306" r="4502" b="4570"/>
                    <a:stretch>
                      <a:fillRect/>
                    </a:stretch>
                  </pic:blipFill>
                  <pic:spPr bwMode="auto">
                    <a:xfrm>
                      <a:off x="0" y="0"/>
                      <a:ext cx="5359986" cy="5587253"/>
                    </a:xfrm>
                    <a:prstGeom prst="rect">
                      <a:avLst/>
                    </a:prstGeom>
                    <a:ln>
                      <a:noFill/>
                    </a:ln>
                    <a:effectLst>
                      <a:outerShdw blurRad="190500" algn="tl" rotWithShape="0">
                        <a:srgbClr val="000000">
                          <a:alpha val="70000"/>
                        </a:srgbClr>
                      </a:outerShdw>
                    </a:effectLst>
                  </pic:spPr>
                </pic:pic>
              </a:graphicData>
            </a:graphic>
          </wp:inline>
        </w:drawing>
      </w:r>
    </w:p>
    <w:p w14:paraId="13509141" w14:textId="77777777"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r w:rsidR="00C23447">
        <w:fldChar w:fldCharType="begin"/>
      </w:r>
      <w:r w:rsidR="00C23447">
        <w:instrText xml:space="preserve"> REF _Ref351730692 \r \h  \* MERGEFORMAT </w:instrText>
      </w:r>
      <w:r w:rsidR="00C23447">
        <w:fldChar w:fldCharType="separate"/>
      </w:r>
      <w:r w:rsidR="00443106" w:rsidRPr="00443106">
        <w:rPr>
          <w:rStyle w:val="CrossReference"/>
        </w:rPr>
        <w:t>6.2.1</w:t>
      </w:r>
      <w:r w:rsidR="00C23447">
        <w:fldChar w:fldCharType="end"/>
      </w:r>
      <w:r w:rsidR="00173985" w:rsidRPr="00173985">
        <w:rPr>
          <w:rStyle w:val="CrossReference"/>
        </w:rPr>
        <w:t xml:space="preserve"> </w:t>
      </w:r>
      <w:r w:rsidR="00C23447">
        <w:fldChar w:fldCharType="begin"/>
      </w:r>
      <w:r w:rsidR="00C23447">
        <w:instrText xml:space="preserve"> REF _Ref351730692 \h  \* MERGEFORMAT </w:instrText>
      </w:r>
      <w:r w:rsidR="00C23447">
        <w:fldChar w:fldCharType="separate"/>
      </w:r>
      <w:r w:rsidR="00443106" w:rsidRPr="00443106">
        <w:rPr>
          <w:rStyle w:val="CrossReference"/>
        </w:rPr>
        <w:t>Basic Information</w:t>
      </w:r>
      <w:r w:rsidR="00C23447">
        <w:fldChar w:fldCharType="end"/>
      </w:r>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14:paraId="14E11ED7" w14:textId="77777777"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r w:rsidR="00B01005">
        <w:t>checkbox (this is the default).</w:t>
      </w:r>
    </w:p>
    <w:p w14:paraId="1B68E8BD" w14:textId="77777777" w:rsidR="00B01005" w:rsidRDefault="004C5E3A" w:rsidP="00B01005">
      <w:pPr>
        <w:pStyle w:val="iListBullet"/>
        <w:ind w:left="822" w:hanging="11"/>
      </w:pPr>
      <w:r>
        <w:t xml:space="preserve">You should run the package creation as a background task if you think it might take a long time to create the package. </w:t>
      </w:r>
      <w:r w:rsidR="00B01005">
        <w:t>You will then be able to continue other DC21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14:paraId="22B54AD7" w14:textId="77777777"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383ECD">
        <w:t xml:space="preserve">DC21 </w:t>
      </w:r>
      <w:r>
        <w:t>application.</w:t>
      </w:r>
    </w:p>
    <w:p w14:paraId="2004EC14" w14:textId="77777777" w:rsidR="00A404B6" w:rsidRPr="003E021C" w:rsidRDefault="00A404B6" w:rsidP="00A1160F">
      <w:pPr>
        <w:pStyle w:val="iNormal"/>
        <w:numPr>
          <w:ilvl w:val="0"/>
          <w:numId w:val="6"/>
        </w:numPr>
        <w:rPr>
          <w:rStyle w:val="DocActionChar"/>
          <w:i w:val="0"/>
          <w:color w:val="404040"/>
          <w:lang w:val="en-AU"/>
        </w:rPr>
      </w:pPr>
      <w:r>
        <w:lastRenderedPageBreak/>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14:paraId="77E18A29" w14:textId="77777777" w:rsidR="00B01005" w:rsidRDefault="00B01005" w:rsidP="00B01005">
      <w:pPr>
        <w:pStyle w:val="iNormal"/>
      </w:pPr>
      <w:r>
        <w:t>It is possible to create a Package which contains other Packages. There may be circumstances when this is meaningful.</w:t>
      </w:r>
    </w:p>
    <w:p w14:paraId="227E515D" w14:textId="77777777" w:rsidR="00B01005" w:rsidRPr="003E021C" w:rsidRDefault="00B01005" w:rsidP="00B01005">
      <w:pPr>
        <w:pStyle w:val="iNote"/>
        <w:rPr>
          <w:rStyle w:val="DocActionChar"/>
          <w:i w:val="0"/>
          <w:color w:val="404040"/>
          <w:lang w:val="en-AU"/>
        </w:rPr>
      </w:pPr>
      <w:r>
        <w:t>Note</w:t>
      </w:r>
      <w:r>
        <w:tab/>
        <w:t>If you do not run a large packaging task in background, the DC21 server will allocate the maximum permitted processing capability to this task until it is completed. This could result in all server processor cores becoming dedicated and stalling the DC21 server for all other users, especially if a number of users simultaneously do this.</w:t>
      </w:r>
    </w:p>
    <w:p w14:paraId="63042A09" w14:textId="77777777"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14:paraId="31CD7F86" w14:textId="77777777"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23447">
        <w:fldChar w:fldCharType="begin"/>
      </w:r>
      <w:r w:rsidR="00C23447">
        <w:instrText xml:space="preserve"> REF _Ref359436042 \r \h  \* MERGEFORMAT </w:instrText>
      </w:r>
      <w:r w:rsidR="00C23447">
        <w:fldChar w:fldCharType="separate"/>
      </w:r>
      <w:r w:rsidR="00443106" w:rsidRPr="00443106">
        <w:rPr>
          <w:rStyle w:val="CrossReference"/>
        </w:rPr>
        <w:t>11.4</w:t>
      </w:r>
      <w:r w:rsidR="00C23447">
        <w:fldChar w:fldCharType="end"/>
      </w:r>
      <w:r w:rsidR="002B4C33" w:rsidRPr="00DB652E">
        <w:rPr>
          <w:rStyle w:val="CrossReference"/>
        </w:rPr>
        <w:t xml:space="preserve"> </w:t>
      </w:r>
      <w:r w:rsidR="00C23447">
        <w:fldChar w:fldCharType="begin"/>
      </w:r>
      <w:r w:rsidR="00C23447">
        <w:instrText xml:space="preserve"> REF _Ref359436042 \h  \* MERGEFORMAT </w:instrText>
      </w:r>
      <w:r w:rsidR="00C23447">
        <w:fldChar w:fldCharType="separate"/>
      </w:r>
      <w:r w:rsidR="00443106" w:rsidRPr="00443106">
        <w:rPr>
          <w:rStyle w:val="CrossReference"/>
        </w:rPr>
        <w:t>Managing Background Tasks</w:t>
      </w:r>
      <w:r w:rsidR="00C23447">
        <w:fldChar w:fldCharType="end"/>
      </w:r>
      <w:r w:rsidR="002B4C33">
        <w:t xml:space="preserve"> for details.</w:t>
      </w:r>
    </w:p>
    <w:p w14:paraId="33A212DE" w14:textId="77777777" w:rsidR="0015547E" w:rsidRDefault="0015547E" w:rsidP="00B6457B">
      <w:pPr>
        <w:pStyle w:val="iHeading2"/>
      </w:pPr>
      <w:bookmarkStart w:id="1844" w:name="_Toc260576761"/>
      <w:r w:rsidRPr="0015547E">
        <w:t>Publishing a Package</w:t>
      </w:r>
      <w:bookmarkEnd w:id="1844"/>
    </w:p>
    <w:p w14:paraId="6BBAAAA8" w14:textId="77777777"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14:paraId="7331F154" w14:textId="77777777"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14:paraId="5E041EEC" w14:textId="77777777" w:rsidR="007831FD" w:rsidRDefault="007831FD" w:rsidP="007831FD">
      <w:pPr>
        <w:pStyle w:val="iNormal"/>
        <w:rPr>
          <w:lang w:eastAsia="ja-JP"/>
        </w:rPr>
      </w:pPr>
      <w:r>
        <w:rPr>
          <w:lang w:eastAsia="ja-JP"/>
        </w:rPr>
        <w:t>To Publish a Package:</w:t>
      </w:r>
    </w:p>
    <w:p w14:paraId="5F2323DE" w14:textId="77777777"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14:paraId="6223D736" w14:textId="77777777" w:rsidR="00CB4BA5" w:rsidRDefault="00A5049D" w:rsidP="008C167F">
      <w:pPr>
        <w:pStyle w:val="iFigureCaption"/>
        <w:rPr>
          <w:noProof/>
          <w:lang w:val="en-US"/>
        </w:rPr>
      </w:pPr>
      <w:r>
        <w:rPr>
          <w:b w:val="0"/>
          <w:noProof/>
          <w:lang w:val="en-US"/>
        </w:rPr>
        <w:lastRenderedPageBreak/>
        <mc:AlternateContent>
          <mc:Choice Requires="wpg">
            <w:drawing>
              <wp:inline distT="0" distB="0" distL="0" distR="0" wp14:anchorId="6797E19B" wp14:editId="48B6E381">
                <wp:extent cx="4963160" cy="4194175"/>
                <wp:effectExtent l="0" t="0" r="2540" b="0"/>
                <wp:docPr id="49" name="Group 1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3160" cy="4194175"/>
                          <a:chOff x="2354" y="12541"/>
                          <a:chExt cx="6209" cy="5247"/>
                        </a:xfrm>
                      </wpg:grpSpPr>
                      <wps:wsp>
                        <wps:cNvPr id="50" name="AutoShape 188"/>
                        <wps:cNvSpPr>
                          <a:spLocks noChangeAspect="1" noChangeArrowheads="1" noTextEdit="1"/>
                        </wps:cNvSpPr>
                        <wps: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pic:spPr>
                      </pic:pic>
                      <wps:wsp>
                        <wps:cNvPr id="55" name="Oval 191"/>
                        <wps:cNvSpPr>
                          <a:spLocks noChangeArrowheads="1"/>
                        </wps:cNvSpPr>
                        <wps:spPr bwMode="auto">
                          <a:xfrm>
                            <a:off x="3167" y="12799"/>
                            <a:ext cx="463" cy="25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89" o:spid="_x0000_s1026" style="width:390.8pt;height:330.25pt;mso-position-horizontal-relative:char;mso-position-vertical-relative:line" coordorigin="2354,12541" coordsize="6209,52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">
                <o:lock v:ext="edit" aspectratio="t"/>
                <v:rect id="AutoShape 188" o:spid="_x0000_s1027" style="position:absolute;left:2354;top:12541;width:6209;height: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o:lock v:ext="edit" aspectratio="t" text="t"/>
                </v:rect>
                <v:shape id="Picture 190" o:spid="_x0000_s1028" type="#_x0000_t75" style="position:absolute;left:2354;top:12541;width:6209;height:52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TsvEAAAA2wAAAA8AAABkcnMvZG93bnJldi54bWxEj0FrAjEUhO+F/ofwCl6KZrdgkdW4lMpC8SDW&#10;6v2xee6uTV7CJtXVX28KhR6HmfmGWZSDNeJMfegcK8gnGQji2umOGwX7r2o8AxEiskbjmBRcKUC5&#10;fHxYYKHdhT/pvIuNSBAOBSpoY/SFlKFuyWKYOE+cvKPrLcYk+0bqHi8Jbo18ybJXabHjtNCip/eW&#10;6u/dj1VQmWZ1vdmMnteHzcqcpoet95VSo6fhbQ4i0hD/w3/tD61gmsPvl/QD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C/TsvEAAAA2wAAAA8AAAAAAAAAAAAAAAAAnAIA&#10;AGRycy9kb3ducmV2LnhtbFBLBQYAAAAABAAEAPcAAACNAwAAAAA=&#10;">
                  <v:imagedata r:id="rId98" o:title=""/>
                </v:shape>
                <v:oval id="Oval 191" o:spid="_x0000_s1029" style="position:absolute;left:3167;top:12799;width:463;height:2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sawgAA&#10;ANsAAAAPAAAAZHJzL2Rvd25yZXYueG1sRI9Pi8IwFMTvgt8hPMGbpiso0jUti6IoeHD9c380b9vS&#10;5qU0sdZvbwRhj8PM/IZZpb2pRUetKy0r+JpGIIgzq0vOFVwv28kShPPIGmvLpOBJDtJkOFhhrO2D&#10;f6k7+1wECLsYFRTeN7GULivIoJvahjh4f7Y16INsc6lbfAS4qeUsihbSYMlhocCG1gVl1fluFJyu&#10;l80tW1J02BzL/rjedlW165Qaj/qfbxCeev8f/rT3WsF8Du8v4QfI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1yxrCAAAA2wAAAA8AAAAAAAAAAAAAAAAAlwIAAGRycy9kb3du&#10;cmV2LnhtbFBLBQYAAAAABAAEAPUAAACGAwAAAAA=&#10;" filled="f" fillcolor="white [3212]" strokecolor="red" strokeweight="1pt"/>
                <w10:anchorlock/>
              </v:group>
            </w:pict>
          </mc:Fallback>
        </mc:AlternateContent>
      </w:r>
    </w:p>
    <w:p w14:paraId="14040B1C" w14:textId="77777777"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14:paraId="7A2AF880" w14:textId="77777777" w:rsidR="007831FD" w:rsidRDefault="007831FD" w:rsidP="00B01005">
      <w:pPr>
        <w:pStyle w:val="iListBullet"/>
        <w:numPr>
          <w:ilvl w:val="0"/>
          <w:numId w:val="7"/>
        </w:numPr>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14:paraId="5D8C43B4" w14:textId="77777777"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14:paraId="690E3E4F" w14:textId="77777777" w:rsidR="002D0F86" w:rsidRDefault="002D0F86" w:rsidP="00B6457B">
      <w:pPr>
        <w:pStyle w:val="iHeading2"/>
      </w:pPr>
      <w:bookmarkStart w:id="1845" w:name="_Ref351642104"/>
      <w:bookmarkStart w:id="1846" w:name="_Ref351642107"/>
      <w:bookmarkStart w:id="1847" w:name="_Ref351646777"/>
      <w:bookmarkStart w:id="1848" w:name="_Ref351646781"/>
      <w:bookmarkStart w:id="1849" w:name="_Ref351732854"/>
      <w:bookmarkStart w:id="1850" w:name="_Ref351732856"/>
      <w:bookmarkStart w:id="1851" w:name="_Ref352075511"/>
      <w:bookmarkStart w:id="1852" w:name="_Ref352075515"/>
      <w:bookmarkStart w:id="1853" w:name="_Ref352075536"/>
      <w:bookmarkStart w:id="1854" w:name="_Toc260576762"/>
      <w:r>
        <w:t>Managing Published Packages</w:t>
      </w:r>
      <w:bookmarkEnd w:id="1845"/>
      <w:bookmarkEnd w:id="1846"/>
      <w:bookmarkEnd w:id="1847"/>
      <w:bookmarkEnd w:id="1848"/>
      <w:bookmarkEnd w:id="1849"/>
      <w:bookmarkEnd w:id="1850"/>
      <w:bookmarkEnd w:id="1851"/>
      <w:bookmarkEnd w:id="1852"/>
      <w:bookmarkEnd w:id="1853"/>
      <w:bookmarkEnd w:id="1854"/>
    </w:p>
    <w:p w14:paraId="62794872"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61DD1EE5" w14:textId="77777777"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14:paraId="7AF71D17" w14:textId="77777777" w:rsidR="0092412F" w:rsidRDefault="0092412F" w:rsidP="0092412F">
      <w:pPr>
        <w:pStyle w:val="iHeading3"/>
      </w:pPr>
      <w:bookmarkStart w:id="1855" w:name="_Toc260576763"/>
      <w:r>
        <w:t>Publishing a second time</w:t>
      </w:r>
      <w:bookmarkEnd w:id="1855"/>
    </w:p>
    <w:p w14:paraId="7523FCC1" w14:textId="77777777"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lastRenderedPageBreak/>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14:paraId="00A46CA2" w14:textId="77777777" w:rsidR="00D04F1A" w:rsidRDefault="00D04F1A" w:rsidP="00D04F1A">
      <w:pPr>
        <w:pStyle w:val="iHeading3"/>
      </w:pPr>
      <w:bookmarkStart w:id="1856" w:name="_Toc260576764"/>
      <w:r>
        <w:t>Deleting Published Packages</w:t>
      </w:r>
      <w:bookmarkEnd w:id="1856"/>
    </w:p>
    <w:p w14:paraId="3EE82159" w14:textId="77777777"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14:paraId="6A542A66" w14:textId="77777777"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39EB72E8" w14:textId="77777777"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14:paraId="18A3FEAF" w14:textId="77777777"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14:paraId="666E2F3A" w14:textId="77777777" w:rsidR="00D04F1A" w:rsidRDefault="00D04F1A" w:rsidP="00D04F1A">
      <w:pPr>
        <w:pStyle w:val="iHeading3"/>
      </w:pPr>
      <w:bookmarkStart w:id="1857" w:name="_Toc260576765"/>
      <w:r>
        <w:t>Editing Published Packages</w:t>
      </w:r>
      <w:bookmarkEnd w:id="1857"/>
    </w:p>
    <w:p w14:paraId="2C16B1FE" w14:textId="77777777"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14:paraId="7DB722A7" w14:textId="77777777"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14:paraId="75B96883" w14:textId="77777777"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14:paraId="64EB4F91" w14:textId="77777777"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14:paraId="32584FC2" w14:textId="77777777" w:rsidR="0092412F" w:rsidRPr="00E84B19" w:rsidRDefault="0092412F" w:rsidP="00E84B19">
      <w:pPr>
        <w:pStyle w:val="iHeading3"/>
      </w:pPr>
      <w:bookmarkStart w:id="1858" w:name="_Toc260576766"/>
      <w:r w:rsidRPr="00E84B19">
        <w:t>Correcting Published Packages</w:t>
      </w:r>
      <w:bookmarkEnd w:id="1858"/>
    </w:p>
    <w:p w14:paraId="00F89667" w14:textId="77777777"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5BAEA77C" w14:textId="77777777"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565C377C"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2AC96385" w14:textId="77777777" w:rsidR="0015547E" w:rsidRDefault="0015547E" w:rsidP="00B6457B">
      <w:pPr>
        <w:pStyle w:val="iHeading2"/>
      </w:pPr>
      <w:bookmarkStart w:id="1859" w:name="_Toc260576767"/>
      <w:r>
        <w:lastRenderedPageBreak/>
        <w:t xml:space="preserve">Viewing Published </w:t>
      </w:r>
      <w:r w:rsidR="002D0F86">
        <w:t>data</w:t>
      </w:r>
      <w:bookmarkEnd w:id="1859"/>
    </w:p>
    <w:p w14:paraId="0AFBA622" w14:textId="77777777"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14:paraId="73211E65" w14:textId="77777777"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14:paraId="589803CC" w14:textId="77777777" w:rsidR="00CB564C" w:rsidRDefault="00CB564C" w:rsidP="008134A3">
      <w:pPr>
        <w:pStyle w:val="iNormal"/>
        <w:jc w:val="center"/>
      </w:pPr>
    </w:p>
    <w:p w14:paraId="5AD693BB" w14:textId="77777777" w:rsidR="00CB564C" w:rsidRDefault="005F0160" w:rsidP="008134A3">
      <w:pPr>
        <w:pStyle w:val="iNormal"/>
        <w:jc w:val="center"/>
      </w:pPr>
      <w:r>
        <w:rPr>
          <w:noProof/>
          <w:lang w:val="en-US"/>
        </w:rPr>
        <w:drawing>
          <wp:inline distT="0" distB="0" distL="0" distR="0" wp14:anchorId="2B42B0CB" wp14:editId="388528EC">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74EE58FA" w14:textId="77777777"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14:paraId="76D86C2C" w14:textId="77777777" w:rsidR="00CB564C" w:rsidRDefault="005F0160" w:rsidP="008134A3">
      <w:pPr>
        <w:pStyle w:val="iNormal"/>
        <w:jc w:val="center"/>
      </w:pPr>
      <w:r>
        <w:rPr>
          <w:noProof/>
          <w:lang w:val="en-US"/>
        </w:rPr>
        <w:drawing>
          <wp:inline distT="0" distB="0" distL="0" distR="0" wp14:anchorId="677FC305" wp14:editId="2B69762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14:paraId="67BACFD7" w14:textId="77777777" w:rsidR="00680F00" w:rsidRPr="00A23504" w:rsidRDefault="00680F00" w:rsidP="00B6457B">
      <w:pPr>
        <w:pStyle w:val="iHeading1"/>
      </w:pPr>
      <w:bookmarkStart w:id="1860" w:name="_Ref351561703"/>
      <w:bookmarkStart w:id="1861" w:name="_Ref351561706"/>
      <w:bookmarkStart w:id="1862" w:name="_Toc260576768"/>
      <w:r w:rsidRPr="00A23504">
        <w:lastRenderedPageBreak/>
        <w:t>Downloading files</w:t>
      </w:r>
      <w:bookmarkEnd w:id="1860"/>
      <w:bookmarkEnd w:id="1861"/>
      <w:bookmarkEnd w:id="1862"/>
    </w:p>
    <w:p w14:paraId="04C44EB0" w14:textId="6FDD76EA"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ins w:id="1863" w:author="Peter Bugeia" w:date="2014-04-24T17:11:00Z">
        <w:r w:rsidR="000A7956">
          <w:t xml:space="preserve"> to which you are authorised to access</w:t>
        </w:r>
      </w:ins>
      <w:r w:rsidR="00303267">
        <w:t>,</w:t>
      </w:r>
      <w:r w:rsidR="00680F00">
        <w:t xml:space="preserve"> to your local computer.</w:t>
      </w:r>
    </w:p>
    <w:p w14:paraId="7A0B78C5" w14:textId="77777777"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14:paraId="25251EAB" w14:textId="77777777" w:rsidR="00680F00" w:rsidRDefault="00680F00" w:rsidP="0015547E">
      <w:pPr>
        <w:pStyle w:val="iNormal"/>
      </w:pPr>
      <w:r>
        <w:t>To download one or more files:</w:t>
      </w:r>
    </w:p>
    <w:p w14:paraId="1C165EC4" w14:textId="77777777" w:rsidR="00680F00" w:rsidRDefault="00680F00" w:rsidP="00A1160F">
      <w:pPr>
        <w:pStyle w:val="iNormal"/>
        <w:numPr>
          <w:ilvl w:val="0"/>
          <w:numId w:val="6"/>
        </w:numPr>
      </w:pPr>
      <w:r>
        <w:t xml:space="preserve">Add those files to your Cart, ensuring that the Cart contains only those files you wish to download. See section </w:t>
      </w:r>
      <w:r w:rsidR="00C23447">
        <w:fldChar w:fldCharType="begin"/>
      </w:r>
      <w:r w:rsidR="00C23447">
        <w:instrText xml:space="preserve"> REF _Ref351623409 \r \h  \* MERGEFORMAT </w:instrText>
      </w:r>
      <w:r w:rsidR="00C23447">
        <w:fldChar w:fldCharType="separate"/>
      </w:r>
      <w:r w:rsidR="00443106" w:rsidRPr="00443106">
        <w:rPr>
          <w:rStyle w:val="CrossReference"/>
        </w:rPr>
        <w:t>8.3</w:t>
      </w:r>
      <w:r w:rsidR="00C23447">
        <w:fldChar w:fldCharType="end"/>
      </w:r>
      <w:r w:rsidR="0077033E" w:rsidRPr="0077033E">
        <w:rPr>
          <w:rStyle w:val="CrossReference"/>
        </w:rPr>
        <w:t xml:space="preserve"> </w:t>
      </w:r>
      <w:r w:rsidR="00C23447">
        <w:fldChar w:fldCharType="begin"/>
      </w:r>
      <w:r w:rsidR="00C23447">
        <w:instrText xml:space="preserve"> REF _Ref351623409 \h  \* MERGEFORMAT </w:instrText>
      </w:r>
      <w:r w:rsidR="00C23447">
        <w:fldChar w:fldCharType="separate"/>
      </w:r>
      <w:r w:rsidR="00443106" w:rsidRPr="00443106">
        <w:rPr>
          <w:rStyle w:val="CrossReference"/>
        </w:rPr>
        <w:t>The Cart</w:t>
      </w:r>
      <w:r w:rsidR="00C23447">
        <w:fldChar w:fldCharType="end"/>
      </w:r>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14:paraId="213E341C" w14:textId="77777777" w:rsidR="0095335A" w:rsidRDefault="0095335A" w:rsidP="0095335A">
      <w:pPr>
        <w:pStyle w:val="iNormal"/>
        <w:numPr>
          <w:ilvl w:val="0"/>
          <w:numId w:val="6"/>
        </w:numPr>
      </w:pPr>
      <w:r>
        <w:t>Click on the Cart status box to open the Cart dropdown menu.</w:t>
      </w:r>
    </w:p>
    <w:p w14:paraId="6A61E4C5" w14:textId="77777777" w:rsidR="0089491D" w:rsidRDefault="00A5049D" w:rsidP="0089491D">
      <w:pPr>
        <w:pStyle w:val="iFigureCaption"/>
      </w:pPr>
      <w:r>
        <w:rPr>
          <w:noProof/>
          <w:lang w:val="en-US"/>
        </w:rPr>
        <mc:AlternateContent>
          <mc:Choice Requires="wpg">
            <w:drawing>
              <wp:inline distT="0" distB="0" distL="0" distR="0" wp14:anchorId="07E58544" wp14:editId="0B363ACD">
                <wp:extent cx="4908550" cy="1261110"/>
                <wp:effectExtent l="0" t="0" r="6350" b="0"/>
                <wp:docPr id="41"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08550" cy="1261110"/>
                          <a:chOff x="2203" y="6446"/>
                          <a:chExt cx="7730" cy="1986"/>
                        </a:xfrm>
                      </wpg:grpSpPr>
                      <wps:wsp>
                        <wps:cNvPr id="45" name="AutoShape 192"/>
                        <wps:cNvSpPr>
                          <a:spLocks noChangeAspect="1" noChangeArrowheads="1" noTextEdit="1"/>
                        </wps:cNvSpPr>
                        <wps: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1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pic:spPr>
                      </pic:pic>
                      <wps:wsp>
                        <wps:cNvPr id="48" name="Oval 74"/>
                        <wps:cNvSpPr>
                          <a:spLocks noChangeArrowheads="1"/>
                        </wps:cNvSpPr>
                        <wps:spPr bwMode="auto">
                          <a:xfrm>
                            <a:off x="7916" y="7018"/>
                            <a:ext cx="1814" cy="31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93" o:spid="_x0000_s1026" style="width:386.5pt;height:99.3pt;mso-position-horizontal-relative:char;mso-position-vertical-relative:line" coordorigin="2203,6446" coordsize="7730,19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">
                <o:lock v:ext="edit" aspectratio="t"/>
                <v:rect id="AutoShape 192" o:spid="_x0000_s1027" style="position:absolute;left:2203;top:6446;width:7730;height:1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Picture 194" o:spid="_x0000_s1028" type="#_x0000_t75" style="position:absolute;left:2203;top:6446;width:7730;height:19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m&#10;oIXEAAAA2wAAAA8AAABkcnMvZG93bnJldi54bWxEj91qwkAUhO8LfYflCN7pJkVbTV2lVJT+XBRj&#10;HuCwe5oEs2dDdo3x7d2C0MthZr5hVpvBNqKnzteOFaTTBASxdqbmUkFx3E0WIHxANtg4JgVX8rBZ&#10;Pz6sMDPuwgfq81CKCGGfoYIqhDaT0uuKLPqpa4mj9+s6iyHKrpSmw0uE20Y+JcmztFhzXKiwpfeK&#10;9Ck/WwXzov92234/18WXTz/Dj8lTvVRqPBreXkEEGsJ/+N7+MApmL/D3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7moIXEAAAA2wAAAA8AAAAAAAAAAAAAAAAAnAIA&#10;AGRycy9kb3ducmV2LnhtbFBLBQYAAAAABAAEAPcAAACNAwAAAAA=&#10;">
                  <v:imagedata r:id="rId102" o:title=""/>
                </v:shape>
                <v:oval id="Oval 74" o:spid="_x0000_s1029" style="position:absolute;left:7916;top:7018;width:1814;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PLwAAA&#10;ANsAAAAPAAAAZHJzL2Rvd25yZXYueG1sRE/LisIwFN0L8w/hDrjTVFFnqEbxgSAuFJ35gEtzbTvT&#10;3NQk1vr3ZiG4PJz3bNGaSjTkfGlZwaCfgCDOrC45V/D7s+19g/ABWWNlmRQ8yMNi/tGZYartnU/U&#10;nEMuYgj7FBUUIdSplD4ryKDv25o4chfrDIYIXS61w3sMN5UcJslEGiw5NhRY07qg7P98MwrGf/l1&#10;eDiuHvRVbio3aBt73Uulup/tcgoiUBve4pd7pxWM4tj4Jf4A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rPLwAAAANsAAAAPAAAAAAAAAAAAAAAAAJcCAABkcnMvZG93bnJl&#10;di54bWxQSwUGAAAAAAQABAD1AAAAhAMAAAAA&#10;" filled="f" strokecolor="red" strokeweight="1pt"/>
                <w10:anchorlock/>
              </v:group>
            </w:pict>
          </mc:Fallback>
        </mc:AlternateContent>
      </w:r>
    </w:p>
    <w:p w14:paraId="48924829" w14:textId="77777777"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14:paraId="2EE72AA2" w14:textId="77777777"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14:paraId="755B453E" w14:textId="77777777"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14:paraId="497C44CC" w14:textId="77777777"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r w:rsidR="00C23447">
        <w:fldChar w:fldCharType="begin"/>
      </w:r>
      <w:r w:rsidR="00C23447">
        <w:instrText xml:space="preserve"> REF _Ref351561800 \r \h  \* MERGEFORMAT </w:instrText>
      </w:r>
      <w:r w:rsidR="00C23447">
        <w:fldChar w:fldCharType="separate"/>
      </w:r>
      <w:r w:rsidR="00443106" w:rsidRPr="00443106">
        <w:rPr>
          <w:rStyle w:val="CrossReference"/>
        </w:rPr>
        <w:t>9.1</w:t>
      </w:r>
      <w:r w:rsidR="00C23447">
        <w:fldChar w:fldCharType="end"/>
      </w:r>
      <w:r w:rsidRPr="0077033E">
        <w:rPr>
          <w:rStyle w:val="CrossReference"/>
        </w:rPr>
        <w:t xml:space="preserve"> </w:t>
      </w:r>
      <w:r w:rsidR="00C23447">
        <w:fldChar w:fldCharType="begin"/>
      </w:r>
      <w:r w:rsidR="00C23447">
        <w:instrText xml:space="preserve"> REF _Ref351561800 \h  \* MERGEFORMAT </w:instrText>
      </w:r>
      <w:r w:rsidR="00C23447">
        <w:fldChar w:fldCharType="separate"/>
      </w:r>
      <w:r w:rsidR="00443106" w:rsidRPr="00443106">
        <w:rPr>
          <w:rStyle w:val="CrossReference"/>
        </w:rPr>
        <w:t>Creating a Package</w:t>
      </w:r>
      <w:r w:rsidR="00C23447">
        <w:fldChar w:fldCharType="end"/>
      </w:r>
      <w:r w:rsidR="0077033E">
        <w:t xml:space="preserve"> </w:t>
      </w:r>
      <w:r>
        <w:t xml:space="preserve">for instructions on creating a Packaged ZIP file and </w:t>
      </w:r>
      <w:r w:rsidR="00C23447">
        <w:fldChar w:fldCharType="begin"/>
      </w:r>
      <w:r w:rsidR="00C23447">
        <w:instrText xml:space="preserve"> REF _Ref351732800 \r \h  \* MERGEFORMAT </w:instrText>
      </w:r>
      <w:r w:rsidR="00C23447">
        <w:fldChar w:fldCharType="separate"/>
      </w:r>
      <w:r w:rsidR="00443106" w:rsidRPr="00443106">
        <w:rPr>
          <w:rStyle w:val="CrossReference"/>
        </w:rPr>
        <w:t>Appendix A -</w:t>
      </w:r>
      <w:r w:rsidR="00C23447">
        <w:fldChar w:fldCharType="end"/>
      </w:r>
      <w:r w:rsidR="0077033E" w:rsidRPr="0077033E">
        <w:rPr>
          <w:rStyle w:val="CrossReference"/>
        </w:rPr>
        <w:t xml:space="preserve"> </w:t>
      </w:r>
      <w:r w:rsidR="00C23447">
        <w:fldChar w:fldCharType="begin"/>
      </w:r>
      <w:r w:rsidR="00C23447">
        <w:instrText xml:space="preserve"> REF _Ref351732800 \h  \* MERGEFORMAT </w:instrText>
      </w:r>
      <w:r w:rsidR="00C23447">
        <w:fldChar w:fldCharType="separate"/>
      </w:r>
      <w:r w:rsidR="00443106" w:rsidRPr="00443106">
        <w:rPr>
          <w:rStyle w:val="CrossReference"/>
        </w:rPr>
        <w:t>The Bagit format</w:t>
      </w:r>
      <w:r w:rsidR="00C23447">
        <w:fldChar w:fldCharType="end"/>
      </w:r>
      <w:r w:rsidR="0077033E">
        <w:rPr>
          <w:rStyle w:val="CrossReference"/>
        </w:rPr>
        <w:t xml:space="preserve"> </w:t>
      </w:r>
      <w:r>
        <w:t>for details of the Bagit format, which is used for Packaged ZIP files.</w:t>
      </w:r>
    </w:p>
    <w:p w14:paraId="3F6827E4" w14:textId="77777777" w:rsidR="00A13A20" w:rsidRPr="00B6457B" w:rsidRDefault="00E511C5" w:rsidP="00B6457B">
      <w:pPr>
        <w:pStyle w:val="iHeading1"/>
      </w:pPr>
      <w:bookmarkStart w:id="1864" w:name="_Toc215047191"/>
      <w:bookmarkStart w:id="1865" w:name="_Ref351623216"/>
      <w:bookmarkStart w:id="1866" w:name="_Ref351623218"/>
      <w:bookmarkStart w:id="1867" w:name="_Toc260576769"/>
      <w:bookmarkEnd w:id="1805"/>
      <w:r>
        <w:lastRenderedPageBreak/>
        <w:t>DC21</w:t>
      </w:r>
      <w:r w:rsidR="00286B7E">
        <w:t xml:space="preserve"> </w:t>
      </w:r>
      <w:r w:rsidR="00A13A20" w:rsidRPr="00B6457B">
        <w:t>Administration</w:t>
      </w:r>
      <w:bookmarkEnd w:id="1864"/>
      <w:bookmarkEnd w:id="1865"/>
      <w:bookmarkEnd w:id="1866"/>
      <w:bookmarkEnd w:id="1867"/>
    </w:p>
    <w:p w14:paraId="19CF313E" w14:textId="77777777"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14:paraId="3CA0E214" w14:textId="668B4386"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ins w:id="1868" w:author="Peter Bugeia" w:date="2014-04-23T15:34:00Z">
        <w:r w:rsidR="00D919EA">
          <w:t xml:space="preserve">seven </w:t>
        </w:r>
      </w:ins>
      <w:del w:id="1869" w:author="Peter Bugeia" w:date="2014-04-23T15:33:00Z">
        <w:r w:rsidR="00244273" w:rsidDel="00D919EA">
          <w:delText>five</w:delText>
        </w:r>
        <w:r w:rsidDel="00D919EA">
          <w:delText xml:space="preserve"> </w:delText>
        </w:r>
      </w:del>
      <w:r>
        <w:t>tabs:</w:t>
      </w:r>
    </w:p>
    <w:tbl>
      <w:tblPr>
        <w:tblW w:w="0" w:type="auto"/>
        <w:tblLook w:val="04A0" w:firstRow="1" w:lastRow="0" w:firstColumn="1" w:lastColumn="0" w:noHBand="0" w:noVBand="1"/>
      </w:tblPr>
      <w:tblGrid>
        <w:gridCol w:w="2092"/>
        <w:gridCol w:w="7188"/>
      </w:tblGrid>
      <w:tr w:rsidR="0071425A" w:rsidRPr="00582270" w14:paraId="6CB9B10D" w14:textId="77777777" w:rsidTr="00582270">
        <w:tc>
          <w:tcPr>
            <w:tcW w:w="2093" w:type="dxa"/>
            <w:shd w:val="clear" w:color="auto" w:fill="auto"/>
          </w:tcPr>
          <w:p w14:paraId="030DE8D8" w14:textId="77777777" w:rsidR="0071425A" w:rsidRPr="00582270" w:rsidRDefault="0071425A" w:rsidP="00B01005">
            <w:pPr>
              <w:pStyle w:val="iNormal"/>
              <w:jc w:val="left"/>
            </w:pPr>
            <w:r w:rsidRPr="00582270">
              <w:t>Users</w:t>
            </w:r>
          </w:p>
        </w:tc>
        <w:tc>
          <w:tcPr>
            <w:tcW w:w="7195" w:type="dxa"/>
            <w:shd w:val="clear" w:color="auto" w:fill="auto"/>
          </w:tcPr>
          <w:p w14:paraId="47AA5633" w14:textId="77777777"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14:paraId="06E4C6FF" w14:textId="77777777" w:rsidTr="00582270">
        <w:tc>
          <w:tcPr>
            <w:tcW w:w="2093" w:type="dxa"/>
            <w:shd w:val="clear" w:color="auto" w:fill="auto"/>
          </w:tcPr>
          <w:p w14:paraId="2ACA3E5A" w14:textId="77777777" w:rsidR="0071425A" w:rsidRPr="00582270" w:rsidRDefault="0071425A" w:rsidP="00B01005">
            <w:pPr>
              <w:pStyle w:val="iNormal"/>
              <w:jc w:val="left"/>
            </w:pPr>
            <w:r w:rsidRPr="00582270">
              <w:t>Access Requests</w:t>
            </w:r>
          </w:p>
        </w:tc>
        <w:tc>
          <w:tcPr>
            <w:tcW w:w="7195" w:type="dxa"/>
            <w:shd w:val="clear" w:color="auto" w:fill="auto"/>
          </w:tcPr>
          <w:p w14:paraId="2BC6DBA3" w14:textId="77777777"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D919EA" w:rsidRPr="00582270" w14:paraId="403CB007" w14:textId="77777777" w:rsidTr="00582270">
        <w:trPr>
          <w:ins w:id="1870" w:author="Peter Bugeia" w:date="2014-04-23T15:34:00Z"/>
        </w:trPr>
        <w:tc>
          <w:tcPr>
            <w:tcW w:w="2093" w:type="dxa"/>
            <w:shd w:val="clear" w:color="auto" w:fill="auto"/>
          </w:tcPr>
          <w:p w14:paraId="46251966" w14:textId="32C1EE09" w:rsidR="00D919EA" w:rsidRPr="00582270" w:rsidRDefault="00643A5E" w:rsidP="00B01005">
            <w:pPr>
              <w:pStyle w:val="iNormal"/>
              <w:jc w:val="left"/>
              <w:rPr>
                <w:ins w:id="1871" w:author="Peter Bugeia" w:date="2014-04-23T15:34:00Z"/>
              </w:rPr>
            </w:pPr>
            <w:ins w:id="1872" w:author="Peter Bugeia" w:date="2014-04-23T15:36:00Z">
              <w:r>
                <w:rPr>
                  <w:noProof/>
                  <w:lang w:val="en-US"/>
                </w:rPr>
                <mc:AlternateContent>
                  <mc:Choice Requires="wps">
                    <w:drawing>
                      <wp:anchor distT="0" distB="0" distL="114300" distR="114300" simplePos="0" relativeHeight="251678208" behindDoc="0" locked="0" layoutInCell="1" allowOverlap="1" wp14:anchorId="7F8515A7" wp14:editId="54D59FAB">
                        <wp:simplePos x="0" y="0"/>
                        <wp:positionH relativeFrom="column">
                          <wp:posOffset>-558800</wp:posOffset>
                        </wp:positionH>
                        <wp:positionV relativeFrom="paragraph">
                          <wp:posOffset>27940</wp:posOffset>
                        </wp:positionV>
                        <wp:extent cx="1731010" cy="375285"/>
                        <wp:effectExtent l="0" t="0" r="0" b="5715"/>
                        <wp:wrapNone/>
                        <wp:docPr id="165" name="Text Box 165"/>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664606"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73" w:author="Peter Bugeia" w:date="2014-04-15T14:50:00Z">
                                          <w:rPr/>
                                        </w:rPrChange>
                                      </w:rPr>
                                      <w:pPrChange w:id="1874" w:author="Peter Bugeia" w:date="2014-04-15T14:49:00Z">
                                        <w:pPr>
                                          <w:pStyle w:val="iNormal"/>
                                        </w:pPr>
                                      </w:pPrChange>
                                    </w:pPr>
                                    <w:del w:id="187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7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877"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7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87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8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97" type="#_x0000_t202" style="position:absolute;margin-left:-43.95pt;margin-top:2.2pt;width:136.3pt;height:29.55pt;z-index:251678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" filled="f" stroked="f">
                        <v:textbox style="mso-fit-shape-to-text:t">
                          <w:txbxContent>
                            <w:p w14:paraId="0E664606"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81" w:author="Peter Bugeia" w:date="2014-04-15T14:50:00Z">
                                    <w:rPr/>
                                  </w:rPrChange>
                                </w:rPr>
                                <w:pPrChange w:id="1882" w:author="Peter Bugeia" w:date="2014-04-15T14:49:00Z">
                                  <w:pPr>
                                    <w:pStyle w:val="iNormal"/>
                                  </w:pPr>
                                </w:pPrChange>
                              </w:pPr>
                              <w:del w:id="188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8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885"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8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88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8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889" w:author="Peter Bugeia" w:date="2014-04-23T15:34:00Z">
              <w:r w:rsidR="00D919EA">
                <w:t>Access Groups</w:t>
              </w:r>
            </w:ins>
          </w:p>
        </w:tc>
        <w:tc>
          <w:tcPr>
            <w:tcW w:w="7195" w:type="dxa"/>
            <w:shd w:val="clear" w:color="auto" w:fill="auto"/>
          </w:tcPr>
          <w:p w14:paraId="184C3FEA" w14:textId="0F838734" w:rsidR="00D919EA" w:rsidRPr="00582270" w:rsidRDefault="00D919EA" w:rsidP="000F128B">
            <w:pPr>
              <w:pStyle w:val="iNormal"/>
              <w:rPr>
                <w:ins w:id="1890" w:author="Peter Bugeia" w:date="2014-04-23T15:34:00Z"/>
              </w:rPr>
            </w:pPr>
            <w:ins w:id="1891" w:author="Peter Bugeia" w:date="2014-04-23T15:34:00Z">
              <w:r>
                <w:t xml:space="preserve">This tab is used to </w:t>
              </w:r>
              <w:r w:rsidR="00613403">
                <w:t xml:space="preserve">manage </w:t>
              </w:r>
            </w:ins>
            <w:ins w:id="1892" w:author="Peter Bugeia" w:date="2014-04-28T13:48:00Z">
              <w:r w:rsidR="00613403">
                <w:t xml:space="preserve">Access Groups, ie: </w:t>
              </w:r>
            </w:ins>
            <w:ins w:id="1893" w:author="Peter Bugeia" w:date="2014-04-23T15:34:00Z">
              <w:r>
                <w:t xml:space="preserve">groups of users who have authorised access to </w:t>
              </w:r>
            </w:ins>
            <w:ins w:id="1894" w:author="Peter Bugeia" w:date="2014-04-23T15:35:00Z">
              <w:r w:rsidR="00643A5E">
                <w:t>one or more files</w:t>
              </w:r>
            </w:ins>
            <w:ins w:id="1895" w:author="Peter Bugeia" w:date="2014-04-24T17:12:00Z">
              <w:r w:rsidR="00B32D1F">
                <w:t>.</w:t>
              </w:r>
            </w:ins>
          </w:p>
        </w:tc>
      </w:tr>
      <w:tr w:rsidR="0071425A" w:rsidRPr="00582270" w14:paraId="3E7F611E" w14:textId="77777777" w:rsidTr="00582270">
        <w:tc>
          <w:tcPr>
            <w:tcW w:w="2093" w:type="dxa"/>
            <w:shd w:val="clear" w:color="auto" w:fill="auto"/>
          </w:tcPr>
          <w:p w14:paraId="11B2E2C1" w14:textId="77777777" w:rsidR="0071425A" w:rsidRPr="00582270" w:rsidRDefault="0071425A" w:rsidP="00B01005">
            <w:pPr>
              <w:pStyle w:val="iNormal"/>
              <w:jc w:val="left"/>
            </w:pPr>
            <w:r w:rsidRPr="00582270">
              <w:t>Column Mappings</w:t>
            </w:r>
          </w:p>
        </w:tc>
        <w:tc>
          <w:tcPr>
            <w:tcW w:w="7195" w:type="dxa"/>
            <w:shd w:val="clear" w:color="auto" w:fill="auto"/>
          </w:tcPr>
          <w:p w14:paraId="16B1CFD8" w14:textId="77777777" w:rsidR="0071425A" w:rsidRPr="00582270" w:rsidRDefault="0071425A" w:rsidP="000F128B">
            <w:pPr>
              <w:pStyle w:val="iNormal"/>
            </w:pPr>
            <w:r w:rsidRPr="00582270">
              <w:t>This tab is one method of managing the list of defined Column Mappings.</w:t>
            </w:r>
          </w:p>
        </w:tc>
      </w:tr>
      <w:tr w:rsidR="00244273" w:rsidRPr="00582270" w14:paraId="00127092" w14:textId="77777777" w:rsidTr="00582270">
        <w:tc>
          <w:tcPr>
            <w:tcW w:w="2093" w:type="dxa"/>
            <w:shd w:val="clear" w:color="auto" w:fill="auto"/>
          </w:tcPr>
          <w:p w14:paraId="37BD98F6" w14:textId="77777777" w:rsidR="00244273" w:rsidRPr="00582270" w:rsidRDefault="00244273" w:rsidP="00582270">
            <w:pPr>
              <w:pStyle w:val="iNormal"/>
              <w:jc w:val="left"/>
            </w:pPr>
            <w:r>
              <w:t>Resque</w:t>
            </w:r>
          </w:p>
        </w:tc>
        <w:tc>
          <w:tcPr>
            <w:tcW w:w="7195" w:type="dxa"/>
            <w:shd w:val="clear" w:color="auto" w:fill="auto"/>
          </w:tcPr>
          <w:p w14:paraId="7FA1DFC4" w14:textId="77777777"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14:paraId="1E79AB98" w14:textId="77777777" w:rsidTr="00582270">
        <w:tc>
          <w:tcPr>
            <w:tcW w:w="2093" w:type="dxa"/>
            <w:shd w:val="clear" w:color="auto" w:fill="auto"/>
          </w:tcPr>
          <w:p w14:paraId="5E754902" w14:textId="77777777" w:rsidR="00244273" w:rsidRDefault="00244273" w:rsidP="00582270">
            <w:pPr>
              <w:pStyle w:val="iNormal"/>
              <w:jc w:val="left"/>
            </w:pPr>
            <w:r>
              <w:t>System Configuration</w:t>
            </w:r>
          </w:p>
        </w:tc>
        <w:tc>
          <w:tcPr>
            <w:tcW w:w="7195" w:type="dxa"/>
            <w:shd w:val="clear" w:color="auto" w:fill="auto"/>
          </w:tcPr>
          <w:p w14:paraId="547EC5DE" w14:textId="77777777"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r w:rsidR="00643A5E" w:rsidRPr="00582270" w14:paraId="3A0D25CA" w14:textId="77777777" w:rsidTr="00582270">
        <w:trPr>
          <w:ins w:id="1896" w:author="Peter Bugeia" w:date="2014-04-23T15:37:00Z"/>
        </w:trPr>
        <w:tc>
          <w:tcPr>
            <w:tcW w:w="2093" w:type="dxa"/>
            <w:shd w:val="clear" w:color="auto" w:fill="auto"/>
          </w:tcPr>
          <w:p w14:paraId="7CFBEF98" w14:textId="624AD267" w:rsidR="00643A5E" w:rsidRDefault="00643A5E" w:rsidP="00582270">
            <w:pPr>
              <w:pStyle w:val="iNormal"/>
              <w:jc w:val="left"/>
              <w:rPr>
                <w:ins w:id="1897" w:author="Peter Bugeia" w:date="2014-04-23T15:37:00Z"/>
              </w:rPr>
            </w:pPr>
            <w:ins w:id="1898" w:author="Peter Bugeia" w:date="2014-04-23T15:38:00Z">
              <w:r>
                <w:rPr>
                  <w:noProof/>
                  <w:lang w:val="en-US"/>
                </w:rPr>
                <mc:AlternateContent>
                  <mc:Choice Requires="wps">
                    <w:drawing>
                      <wp:anchor distT="0" distB="0" distL="114300" distR="114300" simplePos="0" relativeHeight="251680256" behindDoc="0" locked="0" layoutInCell="1" allowOverlap="1" wp14:anchorId="0602A855" wp14:editId="01FAD1ED">
                        <wp:simplePos x="0" y="0"/>
                        <wp:positionH relativeFrom="column">
                          <wp:posOffset>-628650</wp:posOffset>
                        </wp:positionH>
                        <wp:positionV relativeFrom="paragraph">
                          <wp:posOffset>40005</wp:posOffset>
                        </wp:positionV>
                        <wp:extent cx="1731010" cy="375285"/>
                        <wp:effectExtent l="0" t="0" r="0" b="5715"/>
                        <wp:wrapNone/>
                        <wp:docPr id="166" name="Text Box 166"/>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C539B4"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899" w:author="Peter Bugeia" w:date="2014-04-15T14:50:00Z">
                                          <w:rPr/>
                                        </w:rPrChange>
                                      </w:rPr>
                                      <w:pPrChange w:id="1900" w:author="Peter Bugeia" w:date="2014-04-15T14:49:00Z">
                                        <w:pPr>
                                          <w:pStyle w:val="iNormal"/>
                                        </w:pPr>
                                      </w:pPrChange>
                                    </w:pPr>
                                    <w:del w:id="190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0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903"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0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90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0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6" o:spid="_x0000_s1098" type="#_x0000_t202" style="position:absolute;margin-left:-49.45pt;margin-top:3.15pt;width:136.3pt;height:29.55pt;z-index:25168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" filled="f" stroked="f">
                        <v:textbox style="mso-fit-shape-to-text:t">
                          <w:txbxContent>
                            <w:p w14:paraId="0CC539B4"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07" w:author="Peter Bugeia" w:date="2014-04-15T14:50:00Z">
                                    <w:rPr/>
                                  </w:rPrChange>
                                </w:rPr>
                                <w:pPrChange w:id="1908" w:author="Peter Bugeia" w:date="2014-04-15T14:49:00Z">
                                  <w:pPr>
                                    <w:pStyle w:val="iNormal"/>
                                  </w:pPr>
                                </w:pPrChange>
                              </w:pPr>
                              <w:del w:id="190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1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911"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1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91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1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915" w:author="Peter Bugeia" w:date="2014-04-23T15:37:00Z">
              <w:r>
                <w:t>Dashboard Contents</w:t>
              </w:r>
            </w:ins>
          </w:p>
        </w:tc>
        <w:tc>
          <w:tcPr>
            <w:tcW w:w="7195" w:type="dxa"/>
            <w:shd w:val="clear" w:color="auto" w:fill="auto"/>
          </w:tcPr>
          <w:p w14:paraId="6823A210" w14:textId="28E3D093" w:rsidR="00643A5E" w:rsidRDefault="00643A5E" w:rsidP="007E2081">
            <w:pPr>
              <w:pStyle w:val="iNormal"/>
              <w:rPr>
                <w:ins w:id="1916" w:author="Peter Bugeia" w:date="2014-04-23T15:37:00Z"/>
              </w:rPr>
            </w:pPr>
            <w:ins w:id="1917" w:author="Peter Bugeia" w:date="2014-04-23T15:37:00Z">
              <w:r>
                <w:t xml:space="preserve">This tab allows an administrator to set up a message-of-the-day or important communication to </w:t>
              </w:r>
            </w:ins>
            <w:ins w:id="1918" w:author="Peter Bugeia" w:date="2014-04-23T15:38:00Z">
              <w:r>
                <w:t xml:space="preserve">all </w:t>
              </w:r>
            </w:ins>
            <w:ins w:id="1919" w:author="Peter Bugeia" w:date="2014-04-23T15:37:00Z">
              <w:r>
                <w:t>users</w:t>
              </w:r>
            </w:ins>
            <w:ins w:id="1920" w:author="Peter Bugeia" w:date="2014-04-23T15:38:00Z">
              <w:r>
                <w:t xml:space="preserve"> to be displayed on the Dashboard</w:t>
              </w:r>
            </w:ins>
            <w:ins w:id="1921" w:author="Peter Bugeia" w:date="2014-04-23T15:47:00Z">
              <w:r w:rsidR="00074F9B">
                <w:t>.</w:t>
              </w:r>
            </w:ins>
            <w:ins w:id="1922" w:author="Peter Bugeia" w:date="2014-04-23T15:37:00Z">
              <w:r>
                <w:t xml:space="preserve"> </w:t>
              </w:r>
            </w:ins>
          </w:p>
        </w:tc>
      </w:tr>
    </w:tbl>
    <w:p w14:paraId="3CB8A6CF" w14:textId="77777777" w:rsidR="00A13A20" w:rsidRPr="00B6457B" w:rsidRDefault="00B359E3" w:rsidP="00B6457B">
      <w:pPr>
        <w:pStyle w:val="iHeading2"/>
      </w:pPr>
      <w:bookmarkStart w:id="1923" w:name="_Toc215047192"/>
      <w:bookmarkStart w:id="1924" w:name="_Toc260576770"/>
      <w:r w:rsidRPr="00B6457B">
        <w:t>Managing</w:t>
      </w:r>
      <w:r w:rsidR="00C86942" w:rsidRPr="00B6457B">
        <w:t xml:space="preserve"> Users’ Details</w:t>
      </w:r>
      <w:bookmarkEnd w:id="1923"/>
      <w:bookmarkEnd w:id="1924"/>
    </w:p>
    <w:p w14:paraId="12E41CB5" w14:textId="77777777" w:rsidR="00A13A20" w:rsidRDefault="00A13A20" w:rsidP="00A13A20">
      <w:pPr>
        <w:pStyle w:val="iNormal"/>
        <w:rPr>
          <w:ins w:id="1925" w:author="Peter Bugeia" w:date="2014-04-24T17:18:00Z"/>
        </w:rPr>
      </w:pPr>
      <w:r w:rsidRPr="0071425A">
        <w:t>The Users tab lists all the</w:t>
      </w:r>
      <w:r w:rsidRPr="005879DC">
        <w:t xml:space="preserve"> </w:t>
      </w:r>
      <w:r w:rsidR="001902BA">
        <w:t>Users</w:t>
      </w:r>
      <w:r w:rsidRPr="005879DC">
        <w:t xml:space="preserve"> that are registered within the system</w:t>
      </w:r>
      <w:r w:rsidR="002F37C0">
        <w:t>.</w:t>
      </w:r>
    </w:p>
    <w:p w14:paraId="18C28FF6" w14:textId="5B23677C" w:rsidR="00B32D1F" w:rsidRPr="005879DC" w:rsidRDefault="00B32D1F" w:rsidP="00A13A20">
      <w:pPr>
        <w:pStyle w:val="iNormal"/>
      </w:pPr>
      <w:ins w:id="1926" w:author="Peter Bugeia" w:date="2014-04-24T17:18:00Z">
        <w:r>
          <w:rPr>
            <w:noProof/>
            <w:lang w:val="en-US"/>
          </w:rPr>
          <w:drawing>
            <wp:inline distT="0" distB="0" distL="0" distR="0" wp14:anchorId="4F4BB489" wp14:editId="4620E9EB">
              <wp:extent cx="5381413" cy="2427250"/>
              <wp:effectExtent l="203200" t="203200" r="207010" b="21463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81751" cy="2427402"/>
                      </a:xfrm>
                      <a:prstGeom prst="rect">
                        <a:avLst/>
                      </a:prstGeom>
                      <a:noFill/>
                      <a:ln>
                        <a:noFill/>
                      </a:ln>
                      <a:effectLst>
                        <a:outerShdw blurRad="190500" dir="2700000" algn="tl" rotWithShape="0">
                          <a:srgbClr val="000000">
                            <a:alpha val="70000"/>
                          </a:srgbClr>
                        </a:outerShdw>
                      </a:effectLst>
                    </pic:spPr>
                  </pic:pic>
                </a:graphicData>
              </a:graphic>
            </wp:inline>
          </w:drawing>
        </w:r>
      </w:ins>
    </w:p>
    <w:p w14:paraId="542E067F" w14:textId="77BAB23C" w:rsidR="00A13A20" w:rsidRPr="005879DC" w:rsidRDefault="005F6049" w:rsidP="00A82551">
      <w:pPr>
        <w:pStyle w:val="iNormal"/>
        <w:jc w:val="center"/>
      </w:pPr>
      <w:del w:id="1927" w:author="Peter Bugeia" w:date="2014-04-24T17:19:00Z">
        <w:r w:rsidDel="00B32D1F">
          <w:rPr>
            <w:noProof/>
            <w:lang w:val="en-US"/>
          </w:rPr>
          <w:lastRenderedPageBreak/>
          <w:drawing>
            <wp:inline distT="0" distB="0" distL="0" distR="0" wp14:anchorId="3A7A8DAF" wp14:editId="5054AE25">
              <wp:extent cx="5269959" cy="2333583"/>
              <wp:effectExtent l="190500" t="152400" r="178341" b="123867"/>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srcRect l="1585" t="26990" r="2698" b="7958"/>
                      <a:stretch>
                        <a:fillRect/>
                      </a:stretch>
                    </pic:blipFill>
                    <pic:spPr bwMode="auto">
                      <a:xfrm>
                        <a:off x="0" y="0"/>
                        <a:ext cx="5270834" cy="2333971"/>
                      </a:xfrm>
                      <a:prstGeom prst="rect">
                        <a:avLst/>
                      </a:prstGeom>
                      <a:ln>
                        <a:noFill/>
                      </a:ln>
                      <a:effectLst>
                        <a:outerShdw blurRad="190500" algn="tl" rotWithShape="0">
                          <a:srgbClr val="000000">
                            <a:alpha val="70000"/>
                          </a:srgbClr>
                        </a:outerShdw>
                      </a:effectLst>
                    </pic:spPr>
                  </pic:pic>
                </a:graphicData>
              </a:graphic>
            </wp:inline>
          </w:drawing>
        </w:r>
      </w:del>
    </w:p>
    <w:p w14:paraId="04BC1F91" w14:textId="77777777" w:rsidR="00A13A20" w:rsidRDefault="00C86942" w:rsidP="00A13A20">
      <w:pPr>
        <w:pStyle w:val="iNormal"/>
      </w:pPr>
      <w:r>
        <w:t xml:space="preserve">Click on a User’s email address to open a screen showing that User’s details. </w:t>
      </w:r>
    </w:p>
    <w:p w14:paraId="4013A098" w14:textId="08E00E1E" w:rsidR="00A13A20" w:rsidRPr="005879DC" w:rsidRDefault="005F6049" w:rsidP="00A82551">
      <w:pPr>
        <w:pStyle w:val="iNormal"/>
        <w:jc w:val="center"/>
      </w:pPr>
      <w:del w:id="1928" w:author="Peter Bugeia" w:date="2014-04-24T17:16:00Z">
        <w:r w:rsidDel="00B32D1F">
          <w:rPr>
            <w:noProof/>
            <w:lang w:val="en-US"/>
          </w:rPr>
          <w:drawing>
            <wp:inline distT="0" distB="0" distL="0" distR="0" wp14:anchorId="5C0DB4B4" wp14:editId="2C7AA8F9">
              <wp:extent cx="4929086" cy="2904524"/>
              <wp:effectExtent l="190500" t="152400" r="176314" b="124426"/>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srcRect l="1923" t="22779" r="2811" b="5874"/>
                      <a:stretch>
                        <a:fillRect/>
                      </a:stretch>
                    </pic:blipFill>
                    <pic:spPr bwMode="auto">
                      <a:xfrm>
                        <a:off x="0" y="0"/>
                        <a:ext cx="4929086" cy="2904524"/>
                      </a:xfrm>
                      <a:prstGeom prst="rect">
                        <a:avLst/>
                      </a:prstGeom>
                      <a:ln>
                        <a:noFill/>
                      </a:ln>
                      <a:effectLst>
                        <a:outerShdw blurRad="190500" algn="tl" rotWithShape="0">
                          <a:srgbClr val="000000">
                            <a:alpha val="70000"/>
                          </a:srgbClr>
                        </a:outerShdw>
                      </a:effectLst>
                    </pic:spPr>
                  </pic:pic>
                </a:graphicData>
              </a:graphic>
            </wp:inline>
          </w:drawing>
        </w:r>
      </w:del>
      <w:ins w:id="1929" w:author="Peter Bugeia" w:date="2014-04-24T17:16:00Z">
        <w:r w:rsidR="00B32D1F">
          <w:rPr>
            <w:noProof/>
            <w:lang w:val="en-US"/>
          </w:rPr>
          <w:drawing>
            <wp:inline distT="0" distB="0" distL="0" distR="0" wp14:anchorId="44E18880" wp14:editId="1E9AF02C">
              <wp:extent cx="5248063" cy="4140003"/>
              <wp:effectExtent l="203200" t="203200" r="213360" b="20383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50" cy="4140151"/>
                      </a:xfrm>
                      <a:prstGeom prst="rect">
                        <a:avLst/>
                      </a:prstGeom>
                      <a:noFill/>
                      <a:ln>
                        <a:noFill/>
                      </a:ln>
                      <a:effectLst>
                        <a:outerShdw blurRad="190500" algn="tl" rotWithShape="0">
                          <a:srgbClr val="000000">
                            <a:alpha val="70000"/>
                          </a:srgbClr>
                        </a:outerShdw>
                      </a:effectLst>
                    </pic:spPr>
                  </pic:pic>
                </a:graphicData>
              </a:graphic>
            </wp:inline>
          </w:drawing>
        </w:r>
      </w:ins>
    </w:p>
    <w:p w14:paraId="4C04B36C" w14:textId="7CD7E925" w:rsidR="00C86942" w:rsidRDefault="00C86942" w:rsidP="00A13A20">
      <w:pPr>
        <w:pStyle w:val="iNormal"/>
      </w:pPr>
      <w:r>
        <w:t>T</w:t>
      </w:r>
      <w:ins w:id="1930" w:author="Peter Bugeia" w:date="2014-04-24T17:19:00Z">
        <w:r w:rsidR="00514540">
          <w:t xml:space="preserve">he following </w:t>
        </w:r>
      </w:ins>
      <w:del w:id="1931" w:author="Peter Bugeia" w:date="2014-04-24T17:19:00Z">
        <w:r w:rsidDel="00514540">
          <w:delText xml:space="preserve">wo </w:delText>
        </w:r>
      </w:del>
      <w:r>
        <w:t>functions are provided:</w:t>
      </w:r>
    </w:p>
    <w:tbl>
      <w:tblPr>
        <w:tblW w:w="0" w:type="auto"/>
        <w:tblLook w:val="04A0" w:firstRow="1" w:lastRow="0" w:firstColumn="1" w:lastColumn="0" w:noHBand="0" w:noVBand="1"/>
      </w:tblPr>
      <w:tblGrid>
        <w:gridCol w:w="1384"/>
        <w:gridCol w:w="7896"/>
      </w:tblGrid>
      <w:tr w:rsidR="00C86942" w:rsidRPr="00582270" w14:paraId="0434B412" w14:textId="77777777" w:rsidTr="00B972CE">
        <w:tc>
          <w:tcPr>
            <w:tcW w:w="1384" w:type="dxa"/>
            <w:shd w:val="clear" w:color="auto" w:fill="auto"/>
          </w:tcPr>
          <w:p w14:paraId="6B6405A8" w14:textId="77777777"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14:paraId="7739EC8C" w14:textId="77777777"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14:paraId="26C330D8" w14:textId="77777777" w:rsidTr="00B972CE">
        <w:tc>
          <w:tcPr>
            <w:tcW w:w="1384" w:type="dxa"/>
            <w:shd w:val="clear" w:color="auto" w:fill="auto"/>
          </w:tcPr>
          <w:p w14:paraId="74ECB7BB" w14:textId="77777777" w:rsidR="00B01005" w:rsidRPr="00B972CE" w:rsidRDefault="00FD2043" w:rsidP="006F4187">
            <w:pPr>
              <w:pStyle w:val="iNormal"/>
              <w:rPr>
                <w:rStyle w:val="iButtonBlue"/>
              </w:rPr>
            </w:pPr>
            <w:r>
              <w:rPr>
                <w:rStyle w:val="iButtonBlue"/>
              </w:rPr>
              <w:t> Activate </w:t>
            </w:r>
          </w:p>
        </w:tc>
        <w:tc>
          <w:tcPr>
            <w:tcW w:w="7896" w:type="dxa"/>
            <w:shd w:val="clear" w:color="auto" w:fill="auto"/>
          </w:tcPr>
          <w:p w14:paraId="38516CAE" w14:textId="77777777" w:rsidR="00B01005" w:rsidRPr="00582270" w:rsidRDefault="00FD2043" w:rsidP="006F4187">
            <w:pPr>
              <w:pStyle w:val="iNormal"/>
            </w:pPr>
            <w:r>
              <w:t>Re-activate a User’s account which has been previously deactivated. This button is not displayed for active Users.</w:t>
            </w:r>
          </w:p>
        </w:tc>
      </w:tr>
      <w:tr w:rsidR="00C86942" w:rsidRPr="00582270" w14:paraId="2F8FB050" w14:textId="77777777" w:rsidTr="00B972CE">
        <w:tc>
          <w:tcPr>
            <w:tcW w:w="1384" w:type="dxa"/>
            <w:shd w:val="clear" w:color="auto" w:fill="auto"/>
          </w:tcPr>
          <w:p w14:paraId="29359BF2" w14:textId="77777777"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14:paraId="08AC65B7" w14:textId="77777777"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r w:rsidR="00C23447">
              <w:fldChar w:fldCharType="begin"/>
            </w:r>
            <w:r w:rsidR="00C23447">
              <w:instrText xml:space="preserve"> REF _Ref351724673 \r \h  \* MERGEFORMAT </w:instrText>
            </w:r>
            <w:r w:rsidR="00C23447">
              <w:fldChar w:fldCharType="separate"/>
            </w:r>
            <w:r w:rsidR="00443106" w:rsidRPr="00443106">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443106" w:rsidRPr="00443106">
              <w:rPr>
                <w:rStyle w:val="CrossReference"/>
              </w:rPr>
              <w:t>Classes of Users</w:t>
            </w:r>
            <w:r w:rsidR="00C23447">
              <w:fldChar w:fldCharType="end"/>
            </w:r>
            <w:r w:rsidRPr="00582270">
              <w:t xml:space="preserve"> for information on roles.</w:t>
            </w:r>
          </w:p>
          <w:p w14:paraId="58C6C5F1" w14:textId="77777777" w:rsidR="00B972CE" w:rsidRDefault="00B972CE" w:rsidP="00B972CE">
            <w:pPr>
              <w:pStyle w:val="iFigureCaption"/>
            </w:pPr>
            <w:r>
              <w:rPr>
                <w:noProof/>
                <w:lang w:val="en-US"/>
              </w:rPr>
              <w:drawing>
                <wp:inline distT="0" distB="0" distL="0" distR="0" wp14:anchorId="16D29294" wp14:editId="61782FC9">
                  <wp:extent cx="2637155" cy="931712"/>
                  <wp:effectExtent l="203200" t="203200" r="207645" b="211455"/>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07"/>
                          <a:srcRect l="9552" t="42399" r="8458" b="18435"/>
                          <a:stretch>
                            <a:fillRect/>
                          </a:stretch>
                        </pic:blipFill>
                        <pic:spPr bwMode="auto">
                          <a:xfrm>
                            <a:off x="0" y="0"/>
                            <a:ext cx="2637155" cy="931712"/>
                          </a:xfrm>
                          <a:prstGeom prst="rect">
                            <a:avLst/>
                          </a:prstGeom>
                          <a:ln>
                            <a:noFill/>
                          </a:ln>
                          <a:effectLst>
                            <a:outerShdw blurRad="190500" algn="tl" rotWithShape="0">
                              <a:srgbClr val="000000">
                                <a:alpha val="70000"/>
                              </a:srgbClr>
                            </a:outerShdw>
                          </a:effectLst>
                        </pic:spPr>
                      </pic:pic>
                    </a:graphicData>
                  </a:graphic>
                </wp:inline>
              </w:drawing>
            </w:r>
          </w:p>
          <w:p w14:paraId="5CA48BAF" w14:textId="77777777" w:rsidR="00B972CE" w:rsidRPr="00582270" w:rsidRDefault="00B972CE" w:rsidP="00B972CE">
            <w:pPr>
              <w:pStyle w:val="iNormal"/>
            </w:pPr>
            <w:r>
              <w:t xml:space="preserve">You can click on the pen </w:t>
            </w:r>
            <w:r>
              <w:rPr>
                <w:noProof/>
                <w:lang w:val="en-US"/>
              </w:rPr>
              <w:drawing>
                <wp:inline distT="0" distB="0" distL="0" distR="0" wp14:anchorId="72636569" wp14:editId="6A36593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r w:rsidR="007F499E" w:rsidRPr="00582270" w14:paraId="38BEBE25" w14:textId="77777777" w:rsidTr="00B972CE">
        <w:trPr>
          <w:ins w:id="1932" w:author="Peter Bugeia" w:date="2014-04-24T17:23:00Z"/>
        </w:trPr>
        <w:tc>
          <w:tcPr>
            <w:tcW w:w="1384" w:type="dxa"/>
            <w:shd w:val="clear" w:color="auto" w:fill="auto"/>
          </w:tcPr>
          <w:p w14:paraId="4BF38B4D" w14:textId="387CA176" w:rsidR="007F499E" w:rsidRPr="00B972CE" w:rsidRDefault="003F3FFA" w:rsidP="006F4187">
            <w:pPr>
              <w:pStyle w:val="iNormal"/>
              <w:rPr>
                <w:ins w:id="1933" w:author="Peter Bugeia" w:date="2014-04-24T17:23:00Z"/>
                <w:rStyle w:val="iButtonBlue"/>
              </w:rPr>
            </w:pPr>
            <w:ins w:id="1934" w:author="Peter Bugeia" w:date="2014-04-24T17:38:00Z">
              <w:r>
                <w:rPr>
                  <w:noProof/>
                  <w:lang w:val="en-US"/>
                </w:rPr>
                <w:lastRenderedPageBreak/>
                <mc:AlternateContent>
                  <mc:Choice Requires="wps">
                    <w:drawing>
                      <wp:anchor distT="0" distB="0" distL="114300" distR="114300" simplePos="0" relativeHeight="251722240" behindDoc="0" locked="0" layoutInCell="1" allowOverlap="1" wp14:anchorId="303BF128" wp14:editId="006AD40A">
                        <wp:simplePos x="0" y="0"/>
                        <wp:positionH relativeFrom="column">
                          <wp:posOffset>-698500</wp:posOffset>
                        </wp:positionH>
                        <wp:positionV relativeFrom="paragraph">
                          <wp:posOffset>0</wp:posOffset>
                        </wp:positionV>
                        <wp:extent cx="1731010" cy="375285"/>
                        <wp:effectExtent l="0" t="0" r="0" b="5715"/>
                        <wp:wrapNone/>
                        <wp:docPr id="207" name="Text Box 207"/>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002BD2C"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35" w:author="Peter Bugeia" w:date="2014-04-15T14:50:00Z">
                                          <w:rPr/>
                                        </w:rPrChange>
                                      </w:rPr>
                                      <w:pPrChange w:id="1936" w:author="Peter Bugeia" w:date="2014-04-15T14:49:00Z">
                                        <w:pPr>
                                          <w:pStyle w:val="iNormal"/>
                                        </w:pPr>
                                      </w:pPrChange>
                                    </w:pPr>
                                    <w:del w:id="193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3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939"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4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94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4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7" o:spid="_x0000_s1099" type="#_x0000_t202" style="position:absolute;left:0;text-align:left;margin-left:-54.95pt;margin-top:0;width:136.3pt;height:29.55pt;z-index:25172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" filled="f" stroked="f">
                        <v:textbox style="mso-fit-shape-to-text:t">
                          <w:txbxContent>
                            <w:p w14:paraId="7002BD2C"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43" w:author="Peter Bugeia" w:date="2014-04-15T14:50:00Z">
                                    <w:rPr/>
                                  </w:rPrChange>
                                </w:rPr>
                                <w:pPrChange w:id="1944" w:author="Peter Bugeia" w:date="2014-04-15T14:49:00Z">
                                  <w:pPr>
                                    <w:pStyle w:val="iNormal"/>
                                  </w:pPr>
                                </w:pPrChange>
                              </w:pPr>
                              <w:del w:id="194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4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1947"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4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194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5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1951" w:author="Peter Bugeia" w:date="2014-04-24T17:23:00Z">
              <w:r w:rsidR="007F499E">
                <w:rPr>
                  <w:rStyle w:val="iButtonBlue"/>
                </w:rPr>
                <w:t>Add Access Group</w:t>
              </w:r>
            </w:ins>
          </w:p>
        </w:tc>
        <w:tc>
          <w:tcPr>
            <w:tcW w:w="7896" w:type="dxa"/>
            <w:shd w:val="clear" w:color="auto" w:fill="auto"/>
          </w:tcPr>
          <w:p w14:paraId="1A12A190" w14:textId="04FEF5D3" w:rsidR="00AF4CF6" w:rsidRDefault="007F499E">
            <w:pPr>
              <w:pStyle w:val="iNormal"/>
              <w:rPr>
                <w:ins w:id="1952" w:author="Peter Bugeia" w:date="2014-04-24T17:26:00Z"/>
              </w:rPr>
            </w:pPr>
            <w:ins w:id="1953" w:author="Peter Bugeia" w:date="2014-04-24T17:23:00Z">
              <w:r>
                <w:t xml:space="preserve">The </w:t>
              </w:r>
            </w:ins>
            <w:ins w:id="1954" w:author="Peter Bugeia" w:date="2014-04-24T17:24:00Z">
              <w:r>
                <w:t>t</w:t>
              </w:r>
            </w:ins>
            <w:ins w:id="1955" w:author="Peter Bugeia" w:date="2014-04-24T17:23:00Z">
              <w:r>
                <w:t xml:space="preserve">able displays the </w:t>
              </w:r>
            </w:ins>
            <w:ins w:id="1956" w:author="Peter Bugeia" w:date="2014-04-24T17:27:00Z">
              <w:r>
                <w:t xml:space="preserve">list of </w:t>
              </w:r>
            </w:ins>
            <w:ins w:id="1957" w:author="Peter Bugeia" w:date="2014-04-24T17:23:00Z">
              <w:r>
                <w:t>Access Groups to which this user belongs. To associate another Access Group</w:t>
              </w:r>
            </w:ins>
            <w:ins w:id="1958" w:author="Peter Bugeia" w:date="2014-04-24T17:24:00Z">
              <w:r>
                <w:t xml:space="preserve"> with the user, </w:t>
              </w:r>
            </w:ins>
            <w:ins w:id="1959" w:author="Peter Bugeia" w:date="2014-04-24T17:26:00Z">
              <w:r>
                <w:t xml:space="preserve">click on the selection box next to the Add Access Group button and </w:t>
              </w:r>
            </w:ins>
            <w:ins w:id="1960" w:author="Peter Bugeia" w:date="2014-04-24T17:24:00Z">
              <w:r>
                <w:t xml:space="preserve">choose the Access Group </w:t>
              </w:r>
            </w:ins>
            <w:ins w:id="1961" w:author="Peter Bugeia" w:date="2014-04-24T17:26:00Z">
              <w:r w:rsidR="00AF4CF6">
                <w:t>you wish to add</w:t>
              </w:r>
            </w:ins>
            <w:ins w:id="1962" w:author="Peter Bugeia" w:date="2014-04-28T14:04:00Z">
              <w:r w:rsidR="00FF3FDC">
                <w:t xml:space="preserve"> from the list displayed</w:t>
              </w:r>
            </w:ins>
            <w:ins w:id="1963" w:author="Peter Bugeia" w:date="2014-04-24T17:26:00Z">
              <w:r w:rsidR="00AF4CF6">
                <w:t>.</w:t>
              </w:r>
            </w:ins>
            <w:ins w:id="1964" w:author="Peter Bugeia" w:date="2014-04-28T11:46:00Z">
              <w:r w:rsidR="00F21AD3">
                <w:t xml:space="preserve"> Following are some usage notes:</w:t>
              </w:r>
            </w:ins>
          </w:p>
          <w:p w14:paraId="33B08ADF" w14:textId="77777777" w:rsidR="00AF4CF6" w:rsidRDefault="007F499E">
            <w:pPr>
              <w:pStyle w:val="iNormal"/>
              <w:numPr>
                <w:ilvl w:val="0"/>
                <w:numId w:val="41"/>
              </w:numPr>
              <w:rPr>
                <w:ins w:id="1965" w:author="Peter Bugeia" w:date="2014-04-28T11:42:00Z"/>
                <w:rFonts w:eastAsiaTheme="minorHAnsi" w:cstheme="minorBidi"/>
              </w:rPr>
              <w:pPrChange w:id="1966" w:author="Peter Bugeia" w:date="2014-04-28T11:43:00Z">
                <w:pPr>
                  <w:pStyle w:val="iNormal"/>
                  <w:spacing w:after="200" w:line="276" w:lineRule="auto"/>
                </w:pPr>
              </w:pPrChange>
            </w:pPr>
            <w:ins w:id="1967" w:author="Peter Bugeia" w:date="2014-04-24T17:26:00Z">
              <w:r>
                <w:t xml:space="preserve">Only </w:t>
              </w:r>
            </w:ins>
            <w:ins w:id="1968" w:author="Peter Bugeia" w:date="2014-04-24T17:36:00Z">
              <w:r w:rsidR="003F3FFA">
                <w:t xml:space="preserve">those </w:t>
              </w:r>
            </w:ins>
            <w:ins w:id="1969" w:author="Peter Bugeia" w:date="2014-04-24T17:26:00Z">
              <w:r>
                <w:t xml:space="preserve">Access Groups </w:t>
              </w:r>
            </w:ins>
            <w:ins w:id="1970" w:author="Peter Bugeia" w:date="2014-04-24T17:36:00Z">
              <w:r w:rsidR="003F3FFA">
                <w:t>that</w:t>
              </w:r>
            </w:ins>
            <w:ins w:id="1971" w:author="Peter Bugeia" w:date="2014-04-24T17:26:00Z">
              <w:r>
                <w:t xml:space="preserve"> are not already in the list can be selected.</w:t>
              </w:r>
            </w:ins>
          </w:p>
          <w:p w14:paraId="526EE879" w14:textId="32ED75D9" w:rsidR="00AF4CF6" w:rsidRDefault="00AF4CF6">
            <w:pPr>
              <w:pStyle w:val="iNormal"/>
              <w:numPr>
                <w:ilvl w:val="0"/>
                <w:numId w:val="41"/>
              </w:numPr>
              <w:rPr>
                <w:ins w:id="1972" w:author="Peter Bugeia" w:date="2014-04-24T17:36:00Z"/>
                <w:rFonts w:eastAsiaTheme="minorHAnsi" w:cstheme="minorBidi"/>
              </w:rPr>
              <w:pPrChange w:id="1973" w:author="Peter Bugeia" w:date="2014-04-28T11:43:00Z">
                <w:pPr>
                  <w:pStyle w:val="iNormal"/>
                  <w:spacing w:after="200" w:line="276" w:lineRule="auto"/>
                </w:pPr>
              </w:pPrChange>
            </w:pPr>
            <w:ins w:id="1974" w:author="Peter Bugeia" w:date="2014-04-28T11:42:00Z">
              <w:r>
                <w:t xml:space="preserve">You can add </w:t>
              </w:r>
            </w:ins>
            <w:ins w:id="1975" w:author="Peter Bugeia" w:date="2014-04-28T11:43:00Z">
              <w:r w:rsidR="00F21AD3">
                <w:t xml:space="preserve">an Access Group </w:t>
              </w:r>
            </w:ins>
            <w:ins w:id="1976" w:author="Peter Bugeia" w:date="2014-04-28T11:44:00Z">
              <w:r w:rsidR="00F21AD3">
                <w:t xml:space="preserve">to a user </w:t>
              </w:r>
            </w:ins>
            <w:ins w:id="1977" w:author="Peter Bugeia" w:date="2014-04-28T11:43:00Z">
              <w:r w:rsidR="00F21AD3">
                <w:t xml:space="preserve">regardless </w:t>
              </w:r>
            </w:ins>
            <w:ins w:id="1978" w:author="Peter Bugeia" w:date="2014-04-28T11:44:00Z">
              <w:r w:rsidR="00F21AD3">
                <w:t xml:space="preserve">of whether </w:t>
              </w:r>
            </w:ins>
            <w:ins w:id="1979" w:author="Peter Bugeia" w:date="2014-04-28T11:45:00Z">
              <w:r w:rsidR="00F21AD3">
                <w:t>the Access group</w:t>
              </w:r>
            </w:ins>
            <w:ins w:id="1980" w:author="Peter Bugeia" w:date="2014-04-28T11:44:00Z">
              <w:r w:rsidR="00F21AD3">
                <w:t xml:space="preserve"> is Active or Inactive.</w:t>
              </w:r>
            </w:ins>
          </w:p>
          <w:p w14:paraId="5933F159" w14:textId="79D4D5AC" w:rsidR="00AF4CF6" w:rsidRPr="00F21AD3" w:rsidRDefault="003F3FFA">
            <w:pPr>
              <w:pStyle w:val="iNormal"/>
              <w:numPr>
                <w:ilvl w:val="0"/>
                <w:numId w:val="41"/>
              </w:numPr>
              <w:rPr>
                <w:ins w:id="1981" w:author="Peter Bugeia" w:date="2014-04-24T17:23:00Z"/>
                <w:rPrChange w:id="1982" w:author="Peter Bugeia" w:date="2014-04-28T11:50:00Z">
                  <w:rPr>
                    <w:ins w:id="1983" w:author="Peter Bugeia" w:date="2014-04-24T17:23:00Z"/>
                    <w:rFonts w:eastAsiaTheme="minorEastAsia" w:cstheme="minorBidi"/>
                    <w:b/>
                    <w:bCs/>
                    <w:i/>
                    <w:iCs/>
                  </w:rPr>
                </w:rPrChange>
              </w:rPr>
              <w:pPrChange w:id="1984" w:author="Peter Bugeia" w:date="2014-04-28T11:46:00Z">
                <w:pPr>
                  <w:pStyle w:val="iNormal"/>
                  <w:keepNext/>
                  <w:keepLines/>
                  <w:spacing w:after="200" w:line="276" w:lineRule="auto"/>
                  <w:outlineLvl w:val="3"/>
                </w:pPr>
              </w:pPrChange>
            </w:pPr>
            <w:ins w:id="1985" w:author="Peter Bugeia" w:date="2014-04-24T17:36:00Z">
              <w:r>
                <w:t xml:space="preserve">You can remove an Access Group from the list by pressing the Remove X. However, the system will not allow you to remove an Access Group for which the user in question is the Primary </w:t>
              </w:r>
            </w:ins>
            <w:ins w:id="1986" w:author="Peter Bugeia" w:date="2014-04-24T17:38:00Z">
              <w:r>
                <w:t>User of the Access Group.</w:t>
              </w:r>
            </w:ins>
          </w:p>
        </w:tc>
      </w:tr>
    </w:tbl>
    <w:p w14:paraId="366BAA94" w14:textId="55BC0D0F" w:rsidR="00C86942" w:rsidRPr="005879DC" w:rsidRDefault="00F21AD3">
      <w:pPr>
        <w:pStyle w:val="iNote"/>
        <w:pPrChange w:id="1987" w:author="Peter Bugeia" w:date="2014-04-28T11:51:00Z">
          <w:pPr>
            <w:pStyle w:val="iNormal"/>
          </w:pPr>
        </w:pPrChange>
      </w:pPr>
      <w:ins w:id="1988" w:author="Peter Bugeia" w:date="2014-04-28T11:51:00Z">
        <w:r>
          <w:t>Note</w:t>
        </w:r>
        <w:r>
          <w:tab/>
        </w:r>
      </w:ins>
      <w:r w:rsidR="00C86942">
        <w:t>It is not possible to delete a User’s entry. This ensures that historical information relating to that User remains meaningful. Instead of deletion, a User’s login account should be Deactivated.</w:t>
      </w:r>
    </w:p>
    <w:p w14:paraId="5B7BCE79" w14:textId="77777777" w:rsidR="00A13A20" w:rsidRPr="005879DC" w:rsidRDefault="001240AD" w:rsidP="00B6457B">
      <w:pPr>
        <w:pStyle w:val="iHeading2"/>
      </w:pPr>
      <w:bookmarkStart w:id="1989" w:name="_Toc260576771"/>
      <w:r>
        <w:t>Authorising New Users</w:t>
      </w:r>
      <w:r w:rsidR="00C86942">
        <w:t xml:space="preserve"> – The Access Requests Tab</w:t>
      </w:r>
      <w:bookmarkEnd w:id="1989"/>
    </w:p>
    <w:p w14:paraId="37ACE893" w14:textId="5C274E44"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14:paraId="7F632976" w14:textId="3A96DB52" w:rsidR="00A13A20" w:rsidRPr="005879DC" w:rsidRDefault="005F6049" w:rsidP="0095335A">
      <w:pPr>
        <w:pStyle w:val="iFigureCaption"/>
      </w:pPr>
      <w:del w:id="1990" w:author="Peter Bugeia" w:date="2014-05-01T14:52:00Z">
        <w:r w:rsidDel="00A135E1">
          <w:rPr>
            <w:b w:val="0"/>
            <w:noProof/>
            <w:lang w:val="en-US"/>
          </w:rPr>
          <w:drawing>
            <wp:inline distT="0" distB="0" distL="0" distR="0" wp14:anchorId="420883F1" wp14:editId="4ED6A3B1">
              <wp:extent cx="4565920" cy="1204382"/>
              <wp:effectExtent l="190500" t="152400" r="177530" b="129118"/>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srcRect l="1022" t="36468" r="2335" b="11680"/>
                      <a:stretch>
                        <a:fillRect/>
                      </a:stretch>
                    </pic:blipFill>
                    <pic:spPr bwMode="auto">
                      <a:xfrm>
                        <a:off x="0" y="0"/>
                        <a:ext cx="4567394" cy="1204771"/>
                      </a:xfrm>
                      <a:prstGeom prst="rect">
                        <a:avLst/>
                      </a:prstGeom>
                      <a:ln>
                        <a:noFill/>
                      </a:ln>
                      <a:effectLst>
                        <a:outerShdw blurRad="190500" algn="tl" rotWithShape="0">
                          <a:srgbClr val="000000">
                            <a:alpha val="70000"/>
                          </a:srgbClr>
                        </a:outerShdw>
                      </a:effectLst>
                    </pic:spPr>
                  </pic:pic>
                </a:graphicData>
              </a:graphic>
            </wp:inline>
          </w:drawing>
        </w:r>
      </w:del>
      <w:ins w:id="1991" w:author="Peter Bugeia" w:date="2014-05-01T14:52:00Z">
        <w:r w:rsidR="00A135E1">
          <w:rPr>
            <w:noProof/>
            <w:lang w:val="en-US"/>
          </w:rPr>
          <w:drawing>
            <wp:inline distT="0" distB="0" distL="0" distR="0" wp14:anchorId="07F80AFC" wp14:editId="3C61F986">
              <wp:extent cx="5326380" cy="1570831"/>
              <wp:effectExtent l="203200" t="203200" r="210820" b="207645"/>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7068" cy="1571034"/>
                      </a:xfrm>
                      <a:prstGeom prst="rect">
                        <a:avLst/>
                      </a:prstGeom>
                      <a:noFill/>
                      <a:ln>
                        <a:noFill/>
                      </a:ln>
                      <a:effectLst>
                        <a:outerShdw blurRad="190500" algn="tl" rotWithShape="0">
                          <a:srgbClr val="000000">
                            <a:alpha val="70000"/>
                          </a:srgbClr>
                        </a:outerShdw>
                      </a:effectLst>
                    </pic:spPr>
                  </pic:pic>
                </a:graphicData>
              </a:graphic>
            </wp:inline>
          </w:drawing>
        </w:r>
      </w:ins>
    </w:p>
    <w:p w14:paraId="1A3AA0CF" w14:textId="77777777" w:rsidR="00C86942" w:rsidRDefault="00C86942" w:rsidP="00A13A20">
      <w:pPr>
        <w:pStyle w:val="iNormal"/>
      </w:pPr>
      <w: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1EC9DC51" w14:textId="77777777" w:rsidTr="00582270">
        <w:tc>
          <w:tcPr>
            <w:tcW w:w="1384" w:type="dxa"/>
            <w:shd w:val="clear" w:color="auto" w:fill="auto"/>
          </w:tcPr>
          <w:p w14:paraId="5637F24D" w14:textId="77777777"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14:paraId="3B574A4A" w14:textId="77777777"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14:paraId="1D61FB2C" w14:textId="77777777" w:rsidTr="00582270">
        <w:tc>
          <w:tcPr>
            <w:tcW w:w="1384" w:type="dxa"/>
            <w:shd w:val="clear" w:color="auto" w:fill="auto"/>
          </w:tcPr>
          <w:p w14:paraId="4115C453" w14:textId="77777777"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14:paraId="7B198721" w14:textId="77777777"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14:paraId="193C0016" w14:textId="77777777" w:rsidTr="00582270">
        <w:tc>
          <w:tcPr>
            <w:tcW w:w="1384" w:type="dxa"/>
            <w:shd w:val="clear" w:color="auto" w:fill="auto"/>
          </w:tcPr>
          <w:p w14:paraId="52ED75F7" w14:textId="77777777"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14:paraId="7AD35A4C" w14:textId="77777777"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r w:rsidR="00C23447">
              <w:fldChar w:fldCharType="begin"/>
            </w:r>
            <w:r w:rsidR="00C23447">
              <w:instrText xml:space="preserve"> REF _Ref351724673 \r \h  \* MERGEFORMAT </w:instrText>
            </w:r>
            <w:r w:rsidR="00C23447">
              <w:fldChar w:fldCharType="separate"/>
            </w:r>
            <w:r w:rsidR="00443106" w:rsidRPr="00443106">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443106" w:rsidRPr="00443106">
              <w:rPr>
                <w:rStyle w:val="CrossReference"/>
              </w:rPr>
              <w:t>Classes of Users</w:t>
            </w:r>
            <w:r w:rsidR="00C23447">
              <w:fldChar w:fldCharType="end"/>
            </w:r>
            <w:r w:rsidRPr="00582270">
              <w:t xml:space="preserve"> for information on the permissions of the three available roles.</w:t>
            </w:r>
          </w:p>
        </w:tc>
      </w:tr>
    </w:tbl>
    <w:p w14:paraId="2DDC03D1" w14:textId="23ACBA6D" w:rsidR="00870446" w:rsidRDefault="00870446" w:rsidP="00870446">
      <w:pPr>
        <w:pStyle w:val="iNormal"/>
        <w:rPr>
          <w:ins w:id="1992" w:author="Peter Bugeia" w:date="2014-04-23T15:40:00Z"/>
        </w:rPr>
      </w:pPr>
      <w:r>
        <w:t>Clicking any of these three buttons will remove the request from the Access Requests table.</w:t>
      </w:r>
    </w:p>
    <w:p w14:paraId="07AA4752" w14:textId="3478A471" w:rsidR="00643A5E" w:rsidRDefault="00C94FA8">
      <w:pPr>
        <w:pStyle w:val="iHeading2"/>
        <w:ind w:left="709" w:hanging="709"/>
        <w:rPr>
          <w:ins w:id="1993" w:author="Peter Bugeia" w:date="2014-04-28T11:52:00Z"/>
        </w:rPr>
        <w:pPrChange w:id="1994" w:author="Peter Bugeia" w:date="2014-04-28T13:39:00Z">
          <w:pPr>
            <w:pStyle w:val="iNormal"/>
          </w:pPr>
        </w:pPrChange>
      </w:pPr>
      <w:bookmarkStart w:id="1995" w:name="_Ref259887537"/>
      <w:bookmarkStart w:id="1996" w:name="_Ref259887545"/>
      <w:bookmarkStart w:id="1997" w:name="_Toc260576772"/>
      <w:ins w:id="1998" w:author="Peter Bugeia" w:date="2014-04-23T15:40:00Z">
        <w:r w:rsidRPr="00410D84">
          <w:rPr>
            <w:noProof/>
          </w:rPr>
          <w:lastRenderedPageBreak/>
          <mc:AlternateContent>
            <mc:Choice Requires="wps">
              <w:drawing>
                <wp:anchor distT="0" distB="0" distL="114300" distR="114300" simplePos="0" relativeHeight="251682304" behindDoc="0" locked="0" layoutInCell="1" allowOverlap="1" wp14:anchorId="66A1D875" wp14:editId="13494969">
                  <wp:simplePos x="0" y="0"/>
                  <wp:positionH relativeFrom="column">
                    <wp:posOffset>-628650</wp:posOffset>
                  </wp:positionH>
                  <wp:positionV relativeFrom="paragraph">
                    <wp:posOffset>0</wp:posOffset>
                  </wp:positionV>
                  <wp:extent cx="1731010" cy="375285"/>
                  <wp:effectExtent l="0" t="0" r="0" b="5715"/>
                  <wp:wrapNone/>
                  <wp:docPr id="168" name="Text Box 168"/>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61F0A8"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1999" w:author="Peter Bugeia" w:date="2014-04-15T14:50:00Z">
                                    <w:rPr/>
                                  </w:rPrChange>
                                </w:rPr>
                                <w:pPrChange w:id="2000" w:author="Peter Bugeia" w:date="2014-04-15T14:49:00Z">
                                  <w:pPr>
                                    <w:pStyle w:val="iNormal"/>
                                  </w:pPr>
                                </w:pPrChange>
                              </w:pPr>
                              <w:del w:id="200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00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2003"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00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200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00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8" o:spid="_x0000_s1100" type="#_x0000_t202" style="position:absolute;left:0;text-align:left;margin-left:-49.45pt;margin-top:0;width:136.3pt;height:29.55pt;z-index:251682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" filled="f" stroked="f">
                  <v:textbox style="mso-fit-shape-to-text:t">
                    <w:txbxContent>
                      <w:p w14:paraId="2061F0A8"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007" w:author="Peter Bugeia" w:date="2014-04-15T14:50:00Z">
                              <w:rPr/>
                            </w:rPrChange>
                          </w:rPr>
                          <w:pPrChange w:id="2008" w:author="Peter Bugeia" w:date="2014-04-15T14:49:00Z">
                            <w:pPr>
                              <w:pStyle w:val="iNormal"/>
                            </w:pPr>
                          </w:pPrChange>
                        </w:pPr>
                        <w:del w:id="2009"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010"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2011"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01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201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01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r w:rsidR="00643A5E">
          <w:t>Managing Access Groups</w:t>
        </w:r>
      </w:ins>
      <w:bookmarkEnd w:id="1995"/>
      <w:bookmarkEnd w:id="1996"/>
      <w:bookmarkEnd w:id="1997"/>
    </w:p>
    <w:p w14:paraId="7D920A1F" w14:textId="3C8CDD0A" w:rsidR="00C94FA8" w:rsidRDefault="00613403">
      <w:pPr>
        <w:pStyle w:val="iNormal"/>
        <w:keepNext/>
        <w:keepLines/>
        <w:rPr>
          <w:ins w:id="2015" w:author="Peter Bugeia" w:date="2014-04-28T11:53:00Z"/>
        </w:rPr>
        <w:pPrChange w:id="2016" w:author="Peter Bugeia" w:date="2014-04-28T13:39:00Z">
          <w:pPr>
            <w:pStyle w:val="iNormal"/>
          </w:pPr>
        </w:pPrChange>
      </w:pPr>
      <w:ins w:id="2017" w:author="Peter Bugeia" w:date="2014-04-28T13:49:00Z">
        <w:r>
          <w:t xml:space="preserve">An Access </w:t>
        </w:r>
      </w:ins>
      <w:ins w:id="2018" w:author="Peter Bugeia" w:date="2014-04-28T16:56:00Z">
        <w:r w:rsidR="008974D9">
          <w:t xml:space="preserve">Control </w:t>
        </w:r>
      </w:ins>
      <w:ins w:id="2019" w:author="Peter Bugeia" w:date="2014-04-28T13:49:00Z">
        <w:r>
          <w:t xml:space="preserve">Group </w:t>
        </w:r>
      </w:ins>
      <w:ins w:id="2020" w:author="Peter Bugeia" w:date="2014-04-28T15:34:00Z">
        <w:r w:rsidR="00C747B1">
          <w:t>(</w:t>
        </w:r>
      </w:ins>
      <w:ins w:id="2021" w:author="Peter Bugeia" w:date="2014-04-28T16:56:00Z">
        <w:r w:rsidR="008974D9">
          <w:t xml:space="preserve">also known as an </w:t>
        </w:r>
      </w:ins>
      <w:ins w:id="2022" w:author="Peter Bugeia" w:date="2014-04-28T15:34:00Z">
        <w:r w:rsidR="008974D9">
          <w:t xml:space="preserve">Access </w:t>
        </w:r>
        <w:r w:rsidR="00C747B1">
          <w:t xml:space="preserve">Group) </w:t>
        </w:r>
      </w:ins>
      <w:ins w:id="2023" w:author="Peter Bugeia" w:date="2014-04-28T13:49:00Z">
        <w:r>
          <w:t xml:space="preserve">is a grouping of users who are authorised to access one or more Private files. </w:t>
        </w:r>
      </w:ins>
      <w:ins w:id="2024" w:author="Peter Bugeia" w:date="2014-04-28T11:53:00Z">
        <w:r w:rsidR="00C94FA8">
          <w:t xml:space="preserve">The Access Groups tab lists all Access Groups </w:t>
        </w:r>
      </w:ins>
      <w:ins w:id="2025" w:author="Peter Bugeia" w:date="2014-04-28T12:13:00Z">
        <w:r w:rsidR="00A72090">
          <w:t>that</w:t>
        </w:r>
      </w:ins>
      <w:ins w:id="2026" w:author="Peter Bugeia" w:date="2014-04-28T11:53:00Z">
        <w:r w:rsidR="00C94FA8">
          <w:t xml:space="preserve"> are in the system.</w:t>
        </w:r>
      </w:ins>
      <w:ins w:id="2027" w:author="Peter Bugeia" w:date="2014-04-28T15:34:00Z">
        <w:r w:rsidR="009C479B">
          <w:t xml:space="preserve"> This tab allows an administrator to manage Access Groups.</w:t>
        </w:r>
      </w:ins>
    </w:p>
    <w:p w14:paraId="1E23828F" w14:textId="0A4C090F" w:rsidR="00C94FA8" w:rsidRDefault="001C5498">
      <w:pPr>
        <w:pStyle w:val="iNormal"/>
        <w:rPr>
          <w:ins w:id="2028" w:author="Peter Bugeia" w:date="2014-04-28T12:08:00Z"/>
        </w:rPr>
      </w:pPr>
      <w:ins w:id="2029" w:author="Peter Bugeia" w:date="2014-04-28T11:56:00Z">
        <w:r>
          <w:rPr>
            <w:noProof/>
            <w:lang w:val="en-US"/>
          </w:rPr>
          <w:drawing>
            <wp:inline distT="0" distB="0" distL="0" distR="0" wp14:anchorId="2930997D" wp14:editId="6D10BE77">
              <wp:extent cx="5755640" cy="2274509"/>
              <wp:effectExtent l="203200" t="203200" r="213360" b="215265"/>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5640" cy="2274509"/>
                      </a:xfrm>
                      <a:prstGeom prst="rect">
                        <a:avLst/>
                      </a:prstGeom>
                      <a:noFill/>
                      <a:ln>
                        <a:noFill/>
                      </a:ln>
                      <a:effectLst>
                        <a:outerShdw blurRad="190500" algn="tl" rotWithShape="0">
                          <a:srgbClr val="000000">
                            <a:alpha val="70000"/>
                          </a:srgbClr>
                        </a:outerShdw>
                      </a:effectLst>
                    </pic:spPr>
                  </pic:pic>
                </a:graphicData>
              </a:graphic>
            </wp:inline>
          </w:drawing>
        </w:r>
      </w:ins>
    </w:p>
    <w:p w14:paraId="0E780E42" w14:textId="5C132CF8" w:rsidR="00A72090" w:rsidRDefault="00A72090" w:rsidP="00A72090">
      <w:pPr>
        <w:pStyle w:val="iNormal"/>
        <w:rPr>
          <w:ins w:id="2030" w:author="Peter Bugeia" w:date="2014-04-28T12:08:00Z"/>
        </w:rPr>
      </w:pPr>
      <w:ins w:id="2031" w:author="Peter Bugeia" w:date="2014-04-28T12:09:00Z">
        <w:r>
          <w:t>Following are the actions available:</w:t>
        </w:r>
      </w:ins>
    </w:p>
    <w:tbl>
      <w:tblPr>
        <w:tblW w:w="0" w:type="auto"/>
        <w:tblLook w:val="04A0" w:firstRow="1" w:lastRow="0" w:firstColumn="1" w:lastColumn="0" w:noHBand="0" w:noVBand="1"/>
      </w:tblPr>
      <w:tblGrid>
        <w:gridCol w:w="1333"/>
        <w:gridCol w:w="7947"/>
        <w:tblGridChange w:id="2032">
          <w:tblGrid>
            <w:gridCol w:w="1333"/>
            <w:gridCol w:w="51"/>
            <w:gridCol w:w="7896"/>
          </w:tblGrid>
        </w:tblGridChange>
      </w:tblGrid>
      <w:tr w:rsidR="00A72090" w:rsidRPr="00582270" w14:paraId="367A007F" w14:textId="77777777" w:rsidTr="00A72090">
        <w:trPr>
          <w:ins w:id="2033" w:author="Peter Bugeia" w:date="2014-04-28T12:10:00Z"/>
        </w:trPr>
        <w:tc>
          <w:tcPr>
            <w:tcW w:w="1526" w:type="dxa"/>
            <w:shd w:val="clear" w:color="auto" w:fill="auto"/>
          </w:tcPr>
          <w:p w14:paraId="35D412E4" w14:textId="77777777" w:rsidR="00A72090" w:rsidRPr="00B972CE" w:rsidRDefault="00A72090" w:rsidP="00A72090">
            <w:pPr>
              <w:pStyle w:val="iNormal"/>
              <w:rPr>
                <w:ins w:id="2034" w:author="Peter Bugeia" w:date="2014-04-28T12:10:00Z"/>
                <w:rStyle w:val="iButtonBlue"/>
              </w:rPr>
            </w:pPr>
            <w:ins w:id="2035" w:author="Peter Bugeia" w:date="2014-04-28T12:10:00Z">
              <w:r>
                <w:rPr>
                  <w:rStyle w:val="iButtonBlue"/>
                </w:rPr>
                <w:t>New Access Group</w:t>
              </w:r>
            </w:ins>
          </w:p>
        </w:tc>
        <w:tc>
          <w:tcPr>
            <w:tcW w:w="7754" w:type="dxa"/>
            <w:shd w:val="clear" w:color="auto" w:fill="auto"/>
          </w:tcPr>
          <w:p w14:paraId="20C6F7DB" w14:textId="3D4ADF56" w:rsidR="00613403" w:rsidRDefault="00A72090">
            <w:pPr>
              <w:pStyle w:val="iNormal"/>
              <w:rPr>
                <w:ins w:id="2036" w:author="Peter Bugeia" w:date="2014-04-28T13:53:00Z"/>
              </w:rPr>
            </w:pPr>
            <w:ins w:id="2037" w:author="Peter Bugeia" w:date="2014-04-28T12:10:00Z">
              <w:r>
                <w:t>Click on this button to add a new Access Group</w:t>
              </w:r>
            </w:ins>
            <w:ins w:id="2038" w:author="Peter Bugeia" w:date="2014-04-28T12:11:00Z">
              <w:r>
                <w:t>.</w:t>
              </w:r>
            </w:ins>
            <w:ins w:id="2039" w:author="Peter Bugeia" w:date="2014-04-28T13:57:00Z">
              <w:r w:rsidR="00CA471B">
                <w:t xml:space="preserve"> When clicked, th</w:t>
              </w:r>
            </w:ins>
            <w:ins w:id="2040" w:author="Peter Bugeia" w:date="2014-04-28T13:58:00Z">
              <w:r w:rsidR="00CA471B">
                <w:t>e</w:t>
              </w:r>
            </w:ins>
            <w:ins w:id="2041" w:author="Peter Bugeia" w:date="2014-04-28T13:57:00Z">
              <w:r w:rsidR="00CA471B">
                <w:t xml:space="preserve"> following</w:t>
              </w:r>
            </w:ins>
            <w:ins w:id="2042" w:author="Peter Bugeia" w:date="2014-04-28T13:58:00Z">
              <w:r w:rsidR="00CA471B">
                <w:t xml:space="preserve"> form will be displayed</w:t>
              </w:r>
            </w:ins>
            <w:ins w:id="2043" w:author="Peter Bugeia" w:date="2014-04-28T14:08:00Z">
              <w:r w:rsidR="00280213">
                <w:t xml:space="preserve"> which will allow you to enter details about the new Access Group</w:t>
              </w:r>
            </w:ins>
            <w:ins w:id="2044" w:author="Peter Bugeia" w:date="2014-04-28T13:58:00Z">
              <w:r w:rsidR="00CA471B">
                <w:t>.</w:t>
              </w:r>
            </w:ins>
            <w:ins w:id="2045" w:author="Peter Bugeia" w:date="2014-04-28T13:57:00Z">
              <w:r w:rsidR="00CA471B">
                <w:t xml:space="preserve"> </w:t>
              </w:r>
            </w:ins>
          </w:p>
          <w:p w14:paraId="44BA9A9C" w14:textId="6085379C" w:rsidR="00CA471B" w:rsidRDefault="00CA471B">
            <w:pPr>
              <w:pStyle w:val="iNormal"/>
              <w:rPr>
                <w:ins w:id="2046" w:author="Peter Bugeia" w:date="2014-04-28T13:59:00Z"/>
              </w:rPr>
            </w:pPr>
            <w:ins w:id="2047" w:author="Peter Bugeia" w:date="2014-04-28T13:59:00Z">
              <w:r w:rsidRPr="00CA471B">
                <w:rPr>
                  <w:noProof/>
                  <w:lang w:val="en-US"/>
                </w:rPr>
                <w:drawing>
                  <wp:inline distT="0" distB="0" distL="0" distR="0" wp14:anchorId="71B345B1" wp14:editId="05859855">
                    <wp:extent cx="4675573" cy="2666223"/>
                    <wp:effectExtent l="203200" t="203200" r="201295" b="20447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75573" cy="2666223"/>
                            </a:xfrm>
                            <a:prstGeom prst="rect">
                              <a:avLst/>
                            </a:prstGeom>
                            <a:noFill/>
                            <a:ln>
                              <a:noFill/>
                            </a:ln>
                            <a:effectLst>
                              <a:outerShdw blurRad="190500" algn="tl" rotWithShape="0">
                                <a:srgbClr val="000000">
                                  <a:alpha val="70000"/>
                                </a:srgbClr>
                              </a:outerShdw>
                            </a:effectLst>
                          </pic:spPr>
                        </pic:pic>
                      </a:graphicData>
                    </a:graphic>
                  </wp:inline>
                </w:drawing>
              </w:r>
            </w:ins>
          </w:p>
          <w:p w14:paraId="7C66C985" w14:textId="3B3F79CB" w:rsidR="00280213" w:rsidRPr="006273E1" w:rsidRDefault="00280213">
            <w:pPr>
              <w:pStyle w:val="iNormal"/>
              <w:rPr>
                <w:ins w:id="2048" w:author="Peter Bugeia" w:date="2014-04-28T14:08:00Z"/>
              </w:rPr>
              <w:pPrChange w:id="2049" w:author="Peter Bugeia" w:date="2014-04-28T14:09:00Z">
                <w:pPr>
                  <w:pStyle w:val="iNormal"/>
                  <w:numPr>
                    <w:numId w:val="21"/>
                  </w:numPr>
                  <w:ind w:left="720" w:hanging="360"/>
                </w:pPr>
              </w:pPrChange>
            </w:pPr>
            <w:ins w:id="2050" w:author="Peter Bugeia" w:date="2014-04-28T14:08:00Z">
              <w:r>
                <w:t xml:space="preserve">Enter the details </w:t>
              </w:r>
              <w:r w:rsidRPr="006273E1">
                <w:t xml:space="preserve">for the </w:t>
              </w:r>
            </w:ins>
            <w:ins w:id="2051" w:author="Peter Bugeia" w:date="2014-04-28T14:09:00Z">
              <w:r>
                <w:t>new Access Group</w:t>
              </w:r>
            </w:ins>
            <w:ins w:id="2052" w:author="Peter Bugeia" w:date="2014-04-28T14:08:00Z">
              <w:r w:rsidRPr="006273E1">
                <w:t>.</w:t>
              </w:r>
            </w:ins>
          </w:p>
          <w:tbl>
            <w:tblPr>
              <w:tblW w:w="0" w:type="auto"/>
              <w:tblInd w:w="612" w:type="dxa"/>
              <w:tblLook w:val="04A0" w:firstRow="1" w:lastRow="0" w:firstColumn="1" w:lastColumn="0" w:noHBand="0" w:noVBand="1"/>
              <w:tblPrChange w:id="2053" w:author="Peter Bugeia" w:date="2014-04-28T14:09:00Z">
                <w:tblPr>
                  <w:tblW w:w="0" w:type="auto"/>
                  <w:tblInd w:w="817" w:type="dxa"/>
                  <w:tblLook w:val="04A0" w:firstRow="1" w:lastRow="0" w:firstColumn="1" w:lastColumn="0" w:noHBand="0" w:noVBand="1"/>
                </w:tblPr>
              </w:tblPrChange>
            </w:tblPr>
            <w:tblGrid>
              <w:gridCol w:w="1479"/>
              <w:gridCol w:w="5436"/>
              <w:tblGridChange w:id="2054">
                <w:tblGrid>
                  <w:gridCol w:w="720"/>
                  <w:gridCol w:w="759"/>
                  <w:gridCol w:w="720"/>
                  <w:gridCol w:w="4716"/>
                  <w:gridCol w:w="720"/>
                </w:tblGrid>
              </w:tblGridChange>
            </w:tblGrid>
            <w:tr w:rsidR="00280213" w:rsidRPr="00582270" w14:paraId="771DDD8E" w14:textId="77777777" w:rsidTr="00280213">
              <w:trPr>
                <w:ins w:id="2055" w:author="Peter Bugeia" w:date="2014-04-28T14:08:00Z"/>
                <w:trPrChange w:id="2056" w:author="Peter Bugeia" w:date="2014-04-28T14:09:00Z">
                  <w:trPr>
                    <w:gridAfter w:val="0"/>
                  </w:trPr>
                </w:trPrChange>
              </w:trPr>
              <w:tc>
                <w:tcPr>
                  <w:tcW w:w="1479" w:type="dxa"/>
                  <w:shd w:val="clear" w:color="auto" w:fill="auto"/>
                  <w:tcPrChange w:id="2057" w:author="Peter Bugeia" w:date="2014-04-28T14:09:00Z">
                    <w:tcPr>
                      <w:tcW w:w="1559" w:type="dxa"/>
                      <w:gridSpan w:val="2"/>
                      <w:shd w:val="clear" w:color="auto" w:fill="auto"/>
                    </w:tcPr>
                  </w:tcPrChange>
                </w:tcPr>
                <w:p w14:paraId="0E4DE702" w14:textId="77777777" w:rsidR="00280213" w:rsidRPr="00582270" w:rsidRDefault="00280213" w:rsidP="00280213">
                  <w:pPr>
                    <w:pStyle w:val="iNormal"/>
                    <w:jc w:val="left"/>
                    <w:rPr>
                      <w:ins w:id="2058" w:author="Peter Bugeia" w:date="2014-04-28T14:08:00Z"/>
                    </w:rPr>
                  </w:pPr>
                  <w:ins w:id="2059" w:author="Peter Bugeia" w:date="2014-04-28T14:08:00Z">
                    <w:r w:rsidRPr="00582270">
                      <w:t>Name</w:t>
                    </w:r>
                  </w:ins>
                </w:p>
              </w:tc>
              <w:tc>
                <w:tcPr>
                  <w:tcW w:w="5436" w:type="dxa"/>
                  <w:shd w:val="clear" w:color="auto" w:fill="auto"/>
                  <w:tcPrChange w:id="2060" w:author="Peter Bugeia" w:date="2014-04-28T14:09:00Z">
                    <w:tcPr>
                      <w:tcW w:w="6904" w:type="dxa"/>
                      <w:gridSpan w:val="2"/>
                      <w:shd w:val="clear" w:color="auto" w:fill="auto"/>
                    </w:tcPr>
                  </w:tcPrChange>
                </w:tcPr>
                <w:p w14:paraId="5DA3FC96" w14:textId="344C402A" w:rsidR="00280213" w:rsidRPr="00582270" w:rsidRDefault="00280213">
                  <w:pPr>
                    <w:pStyle w:val="iNormal"/>
                    <w:jc w:val="left"/>
                    <w:rPr>
                      <w:ins w:id="2061" w:author="Peter Bugeia" w:date="2014-04-28T14:08:00Z"/>
                    </w:rPr>
                  </w:pPr>
                  <w:ins w:id="2062" w:author="Peter Bugeia" w:date="2014-04-28T14:08:00Z">
                    <w:r w:rsidRPr="00582270">
                      <w:t xml:space="preserve">The Name </w:t>
                    </w:r>
                  </w:ins>
                  <w:ins w:id="2063" w:author="Peter Bugeia" w:date="2014-04-28T14:10:00Z">
                    <w:r>
                      <w:t>of the Access Group</w:t>
                    </w:r>
                  </w:ins>
                  <w:ins w:id="2064" w:author="Peter Bugeia" w:date="2014-04-28T14:08:00Z">
                    <w:r w:rsidRPr="006273E1">
                      <w:t xml:space="preserve"> is a short</w:t>
                    </w:r>
                    <w:r w:rsidRPr="00582270">
                      <w:t xml:space="preserve">, plain-English title that will be used in the application interface to refer to </w:t>
                    </w:r>
                    <w:r w:rsidRPr="006273E1">
                      <w:t xml:space="preserve">the </w:t>
                    </w:r>
                  </w:ins>
                  <w:ins w:id="2065" w:author="Peter Bugeia" w:date="2014-04-28T14:10:00Z">
                    <w:r>
                      <w:t>Access Group</w:t>
                    </w:r>
                  </w:ins>
                  <w:ins w:id="2066" w:author="Peter Bugeia" w:date="2014-04-28T14:08:00Z">
                    <w:r w:rsidRPr="006273E1">
                      <w:t>.</w:t>
                    </w:r>
                    <w:r w:rsidRPr="00582270">
                      <w:t xml:space="preserve"> The Name must be unique.</w:t>
                    </w:r>
                  </w:ins>
                </w:p>
              </w:tc>
            </w:tr>
            <w:tr w:rsidR="00280213" w:rsidRPr="00582270" w14:paraId="690F4DA0" w14:textId="77777777" w:rsidTr="00280213">
              <w:trPr>
                <w:ins w:id="2067" w:author="Peter Bugeia" w:date="2014-04-28T14:08:00Z"/>
                <w:trPrChange w:id="2068" w:author="Peter Bugeia" w:date="2014-04-28T14:09:00Z">
                  <w:trPr>
                    <w:gridAfter w:val="0"/>
                  </w:trPr>
                </w:trPrChange>
              </w:trPr>
              <w:tc>
                <w:tcPr>
                  <w:tcW w:w="1479" w:type="dxa"/>
                  <w:shd w:val="clear" w:color="auto" w:fill="auto"/>
                  <w:tcPrChange w:id="2069" w:author="Peter Bugeia" w:date="2014-04-28T14:09:00Z">
                    <w:tcPr>
                      <w:tcW w:w="1559" w:type="dxa"/>
                      <w:gridSpan w:val="2"/>
                      <w:shd w:val="clear" w:color="auto" w:fill="auto"/>
                    </w:tcPr>
                  </w:tcPrChange>
                </w:tcPr>
                <w:p w14:paraId="4FC99356" w14:textId="638A42C9" w:rsidR="00280213" w:rsidRPr="00582270" w:rsidRDefault="00280213" w:rsidP="00280213">
                  <w:pPr>
                    <w:pStyle w:val="iNormal"/>
                    <w:jc w:val="left"/>
                    <w:rPr>
                      <w:ins w:id="2070" w:author="Peter Bugeia" w:date="2014-04-28T14:08:00Z"/>
                    </w:rPr>
                  </w:pPr>
                  <w:ins w:id="2071" w:author="Peter Bugeia" w:date="2014-04-28T14:08:00Z">
                    <w:r>
                      <w:lastRenderedPageBreak/>
                      <w:t>Active</w:t>
                    </w:r>
                  </w:ins>
                </w:p>
              </w:tc>
              <w:tc>
                <w:tcPr>
                  <w:tcW w:w="5436" w:type="dxa"/>
                  <w:shd w:val="clear" w:color="auto" w:fill="auto"/>
                  <w:tcPrChange w:id="2072" w:author="Peter Bugeia" w:date="2014-04-28T14:09:00Z">
                    <w:tcPr>
                      <w:tcW w:w="6904" w:type="dxa"/>
                      <w:gridSpan w:val="2"/>
                      <w:shd w:val="clear" w:color="auto" w:fill="auto"/>
                    </w:tcPr>
                  </w:tcPrChange>
                </w:tcPr>
                <w:p w14:paraId="032622BD" w14:textId="690C85A8" w:rsidR="00280213" w:rsidRPr="00582270" w:rsidRDefault="00D174D4">
                  <w:pPr>
                    <w:pStyle w:val="iNormal"/>
                    <w:jc w:val="left"/>
                    <w:rPr>
                      <w:ins w:id="2073" w:author="Peter Bugeia" w:date="2014-04-28T14:08:00Z"/>
                    </w:rPr>
                  </w:pPr>
                  <w:ins w:id="2074" w:author="Peter Bugeia" w:date="2014-04-28T14:10:00Z">
                    <w:r>
                      <w:t>A tick-box</w:t>
                    </w:r>
                    <w:r w:rsidR="00280213">
                      <w:t xml:space="preserve"> indicating whether the Access Group should </w:t>
                    </w:r>
                  </w:ins>
                  <w:ins w:id="2075" w:author="Peter Bugeia" w:date="2014-04-28T14:11:00Z">
                    <w:r w:rsidR="00280213">
                      <w:t xml:space="preserve">initially </w:t>
                    </w:r>
                  </w:ins>
                  <w:ins w:id="2076" w:author="Peter Bugeia" w:date="2014-04-28T14:10:00Z">
                    <w:r w:rsidR="00280213">
                      <w:t>be Active or Inactive.</w:t>
                    </w:r>
                  </w:ins>
                </w:p>
              </w:tc>
            </w:tr>
            <w:tr w:rsidR="00164750" w:rsidRPr="00582270" w14:paraId="298798E9" w14:textId="77777777" w:rsidTr="00280213">
              <w:trPr>
                <w:ins w:id="2077" w:author="Peter Bugeia" w:date="2014-04-28T15:17:00Z"/>
              </w:trPr>
              <w:tc>
                <w:tcPr>
                  <w:tcW w:w="1479" w:type="dxa"/>
                  <w:shd w:val="clear" w:color="auto" w:fill="auto"/>
                </w:tcPr>
                <w:p w14:paraId="5CDBD3A4" w14:textId="523E9E12" w:rsidR="00164750" w:rsidRPr="00582270" w:rsidRDefault="00164750" w:rsidP="00280213">
                  <w:pPr>
                    <w:pStyle w:val="iNormal"/>
                    <w:jc w:val="left"/>
                    <w:rPr>
                      <w:ins w:id="2078" w:author="Peter Bugeia" w:date="2014-04-28T15:17:00Z"/>
                    </w:rPr>
                  </w:pPr>
                  <w:ins w:id="2079" w:author="Peter Bugeia" w:date="2014-04-28T15:18:00Z">
                    <w:r w:rsidRPr="00582270">
                      <w:t>Description</w:t>
                    </w:r>
                  </w:ins>
                </w:p>
              </w:tc>
              <w:tc>
                <w:tcPr>
                  <w:tcW w:w="5436" w:type="dxa"/>
                  <w:shd w:val="clear" w:color="auto" w:fill="auto"/>
                </w:tcPr>
                <w:p w14:paraId="0850DAD7" w14:textId="77777777" w:rsidR="00164750" w:rsidRPr="00582270" w:rsidRDefault="00164750" w:rsidP="008E34C5">
                  <w:pPr>
                    <w:pStyle w:val="iNormal"/>
                    <w:rPr>
                      <w:ins w:id="2080" w:author="Peter Bugeia" w:date="2014-04-28T15:18:00Z"/>
                    </w:rPr>
                  </w:pPr>
                  <w:ins w:id="2081" w:author="Peter Bugeia" w:date="2014-04-28T15:18:00Z">
                    <w:r w:rsidRPr="00582270">
                      <w:t xml:space="preserve">The Description of the </w:t>
                    </w:r>
                    <w:r>
                      <w:t>Access Group s</w:t>
                    </w:r>
                    <w:r w:rsidRPr="00582270">
                      <w:t xml:space="preserve">hould </w:t>
                    </w:r>
                    <w:r>
                      <w:t>provide information about the group of users as a whole and their purpose, including:</w:t>
                    </w:r>
                  </w:ins>
                </w:p>
                <w:p w14:paraId="20E80E13" w14:textId="77777777" w:rsidR="00164750" w:rsidRDefault="00164750" w:rsidP="008E34C5">
                  <w:pPr>
                    <w:pStyle w:val="iNormal"/>
                    <w:numPr>
                      <w:ilvl w:val="0"/>
                      <w:numId w:val="2"/>
                    </w:numPr>
                    <w:jc w:val="left"/>
                    <w:rPr>
                      <w:ins w:id="2082" w:author="Peter Bugeia" w:date="2014-04-28T15:18:00Z"/>
                    </w:rPr>
                  </w:pPr>
                  <w:ins w:id="2083" w:author="Peter Bugeia" w:date="2014-04-28T15:18:00Z">
                    <w:r>
                      <w:t>The list of collaborating research organisations or centres</w:t>
                    </w:r>
                  </w:ins>
                </w:p>
                <w:p w14:paraId="0170A993" w14:textId="77777777" w:rsidR="00164750" w:rsidRDefault="00164750" w:rsidP="008E34C5">
                  <w:pPr>
                    <w:pStyle w:val="iNormal"/>
                    <w:numPr>
                      <w:ilvl w:val="0"/>
                      <w:numId w:val="2"/>
                    </w:numPr>
                    <w:jc w:val="left"/>
                    <w:rPr>
                      <w:ins w:id="2084" w:author="Peter Bugeia" w:date="2014-04-28T15:18:00Z"/>
                    </w:rPr>
                  </w:pPr>
                  <w:ins w:id="2085" w:author="Peter Bugeia" w:date="2014-04-28T15:18:00Z">
                    <w:r>
                      <w:t>Summary of the types of data being collected and made available under this Access Group</w:t>
                    </w:r>
                  </w:ins>
                </w:p>
                <w:p w14:paraId="78532A38" w14:textId="682EADE0" w:rsidR="00164750" w:rsidRPr="00582270" w:rsidRDefault="00164750" w:rsidP="00D4048B">
                  <w:pPr>
                    <w:pStyle w:val="iNormal"/>
                    <w:rPr>
                      <w:ins w:id="2086" w:author="Peter Bugeia" w:date="2014-04-28T15:17:00Z"/>
                    </w:rPr>
                  </w:pPr>
                  <w:ins w:id="2087" w:author="Peter Bugeia" w:date="2014-04-28T15:18:00Z">
                    <w:r>
                      <w:t>Timeframe / life expectancy of the Access Group (</w:t>
                    </w:r>
                  </w:ins>
                  <w:r w:rsidR="00F40E2A">
                    <w:t>e.g.</w:t>
                  </w:r>
                  <w:ins w:id="2088" w:author="Peter Bugeia" w:date="2014-04-28T15:18:00Z">
                    <w:r>
                      <w:t>: on-going, or for a particular time period).</w:t>
                    </w:r>
                  </w:ins>
                </w:p>
              </w:tc>
            </w:tr>
            <w:tr w:rsidR="00164750" w:rsidRPr="00582270" w14:paraId="698435E1" w14:textId="77777777" w:rsidTr="00280213">
              <w:trPr>
                <w:ins w:id="2089" w:author="Peter Bugeia" w:date="2014-04-28T15:11:00Z"/>
              </w:trPr>
              <w:tc>
                <w:tcPr>
                  <w:tcW w:w="1479" w:type="dxa"/>
                  <w:shd w:val="clear" w:color="auto" w:fill="auto"/>
                </w:tcPr>
                <w:p w14:paraId="0CECD71E" w14:textId="04EC5D8B" w:rsidR="00164750" w:rsidRPr="00582270" w:rsidRDefault="00164750" w:rsidP="00280213">
                  <w:pPr>
                    <w:pStyle w:val="iNormal"/>
                    <w:jc w:val="left"/>
                    <w:rPr>
                      <w:ins w:id="2090" w:author="Peter Bugeia" w:date="2014-04-28T15:11:00Z"/>
                    </w:rPr>
                  </w:pPr>
                  <w:ins w:id="2091" w:author="Peter Bugeia" w:date="2014-04-28T15:18:00Z">
                    <w:r>
                      <w:t>Primary User</w:t>
                    </w:r>
                  </w:ins>
                </w:p>
              </w:tc>
              <w:tc>
                <w:tcPr>
                  <w:tcW w:w="5436" w:type="dxa"/>
                  <w:shd w:val="clear" w:color="auto" w:fill="auto"/>
                </w:tcPr>
                <w:p w14:paraId="75055B15" w14:textId="7ACD4E6C" w:rsidR="00164750" w:rsidRPr="00582270" w:rsidRDefault="00164750">
                  <w:pPr>
                    <w:pStyle w:val="iNormal"/>
                    <w:numPr>
                      <w:ilvl w:val="0"/>
                      <w:numId w:val="2"/>
                    </w:numPr>
                    <w:rPr>
                      <w:ins w:id="2092" w:author="Peter Bugeia" w:date="2014-04-28T15:11:00Z"/>
                    </w:rPr>
                    <w:pPrChange w:id="2093" w:author="Peter Bugeia" w:date="2014-04-28T15:11:00Z">
                      <w:pPr>
                        <w:pStyle w:val="iNormal"/>
                      </w:pPr>
                    </w:pPrChange>
                  </w:pPr>
                  <w:ins w:id="2094" w:author="Peter Bugeia" w:date="2014-04-28T15:18:00Z">
                    <w:r>
                      <w:t>The primary contact point for the Access Group. Click in this field and choose from a drop-down list of all users.</w:t>
                    </w:r>
                  </w:ins>
                </w:p>
              </w:tc>
            </w:tr>
            <w:tr w:rsidR="00164750" w:rsidRPr="00582270" w14:paraId="1ADC7C02" w14:textId="77777777" w:rsidTr="00280213">
              <w:trPr>
                <w:ins w:id="2095" w:author="Peter Bugeia" w:date="2014-04-28T15:11:00Z"/>
              </w:trPr>
              <w:tc>
                <w:tcPr>
                  <w:tcW w:w="1479" w:type="dxa"/>
                  <w:shd w:val="clear" w:color="auto" w:fill="auto"/>
                </w:tcPr>
                <w:p w14:paraId="0BBD42F9" w14:textId="1CA427B1" w:rsidR="00164750" w:rsidRPr="00582270" w:rsidRDefault="00164750" w:rsidP="00280213">
                  <w:pPr>
                    <w:pStyle w:val="iNormal"/>
                    <w:jc w:val="left"/>
                    <w:rPr>
                      <w:ins w:id="2096" w:author="Peter Bugeia" w:date="2014-04-28T15:11:00Z"/>
                    </w:rPr>
                  </w:pPr>
                  <w:ins w:id="2097" w:author="Peter Bugeia" w:date="2014-04-28T15:18:00Z">
                    <w:r>
                      <w:t>Other Users</w:t>
                    </w:r>
                  </w:ins>
                </w:p>
              </w:tc>
              <w:tc>
                <w:tcPr>
                  <w:tcW w:w="5436" w:type="dxa"/>
                  <w:shd w:val="clear" w:color="auto" w:fill="auto"/>
                </w:tcPr>
                <w:p w14:paraId="76BF102D" w14:textId="60937961" w:rsidR="00164750" w:rsidRPr="00582270" w:rsidRDefault="00164750" w:rsidP="00280213">
                  <w:pPr>
                    <w:pStyle w:val="iNormal"/>
                    <w:rPr>
                      <w:ins w:id="2098" w:author="Peter Bugeia" w:date="2014-04-28T15:11:00Z"/>
                    </w:rPr>
                  </w:pPr>
                  <w:ins w:id="2099" w:author="Peter Bugeia" w:date="2014-04-28T15:18:00Z">
                    <w:r>
                      <w:t xml:space="preserve">The list of all other users. Click in this field, choose from a drop-down list and press the </w:t>
                    </w:r>
                    <w:r w:rsidRPr="00B972CE">
                      <w:rPr>
                        <w:rStyle w:val="iButtonBlue"/>
                      </w:rPr>
                      <w:t> </w:t>
                    </w:r>
                    <w:r>
                      <w:rPr>
                        <w:rStyle w:val="iButtonBlue"/>
                      </w:rPr>
                      <w:t>Add</w:t>
                    </w:r>
                    <w:r w:rsidRPr="00B972CE">
                      <w:rPr>
                        <w:rStyle w:val="iButtonBlue"/>
                      </w:rPr>
                      <w:t> </w:t>
                    </w:r>
                    <w:r>
                      <w:t xml:space="preserve"> button to add multiple users to the list which will appear below.</w:t>
                    </w:r>
                  </w:ins>
                </w:p>
              </w:tc>
            </w:tr>
          </w:tbl>
          <w:p w14:paraId="796172BF" w14:textId="5A30FBCA" w:rsidR="00164750" w:rsidRDefault="00164750">
            <w:pPr>
              <w:rPr>
                <w:ins w:id="2100" w:author="Peter Bugeia" w:date="2014-04-28T15:16:00Z"/>
              </w:rPr>
            </w:pPr>
            <w:ins w:id="2101" w:author="Peter Bugeia" w:date="2014-04-28T15:18:00Z">
              <w:r w:rsidRPr="00C01FBB">
                <w:rPr>
                  <w:rFonts w:ascii="Tahoma" w:eastAsia="MS Mincho" w:hAnsi="Tahoma" w:cs="Times New Roman"/>
                  <w:color w:val="404040"/>
                </w:rPr>
                <w:t>Once all fields are entered, press</w:t>
              </w:r>
            </w:ins>
            <w:ins w:id="2102" w:author="Peter Bugeia" w:date="2014-04-28T15:19:00Z">
              <w:r w:rsidRPr="00C01FBB">
                <w:rPr>
                  <w:rFonts w:ascii="Tahoma" w:eastAsia="MS Mincho" w:hAnsi="Tahoma" w:cs="Times New Roman"/>
                  <w:color w:val="404040"/>
                </w:rPr>
                <w:t xml:space="preserve"> the  </w:t>
              </w:r>
              <w:r w:rsidRPr="008E34C5">
                <w:rPr>
                  <w:rFonts w:ascii="Tahoma" w:eastAsia="MS Mincho" w:hAnsi="Tahoma" w:cs="Times New Roman"/>
                  <w:color w:val="404040"/>
                  <w:rPrChange w:id="2103" w:author="Peter Bugeia" w:date="2014-04-28T15:23:00Z">
                    <w:rPr>
                      <w:rStyle w:val="iButtonBlue"/>
                    </w:rPr>
                  </w:rPrChange>
                </w:rPr>
                <w:t> </w:t>
              </w:r>
              <w:r>
                <w:rPr>
                  <w:rStyle w:val="iButtonBlue"/>
                </w:rPr>
                <w:t>Save Access Group</w:t>
              </w:r>
              <w:r w:rsidRPr="00B972CE">
                <w:rPr>
                  <w:rStyle w:val="iButtonBlue"/>
                </w:rPr>
                <w:t> </w:t>
              </w:r>
              <w:r>
                <w:rPr>
                  <w:rStyle w:val="iButtonBlue"/>
                </w:rPr>
                <w:t xml:space="preserve"> </w:t>
              </w:r>
              <w:r w:rsidRPr="00164750">
                <w:rPr>
                  <w:rPrChange w:id="2104" w:author="Peter Bugeia" w:date="2014-04-28T15:19:00Z">
                    <w:rPr>
                      <w:rStyle w:val="iButtonBlue"/>
                    </w:rPr>
                  </w:rPrChange>
                </w:rPr>
                <w:t xml:space="preserve"> </w:t>
              </w:r>
              <w:r w:rsidRPr="00C01FBB">
                <w:rPr>
                  <w:rFonts w:ascii="Tahoma" w:eastAsia="MS Mincho" w:hAnsi="Tahoma" w:cs="Times New Roman"/>
                  <w:color w:val="404040"/>
                </w:rPr>
                <w:t>button</w:t>
              </w:r>
            </w:ins>
            <w:ins w:id="2105" w:author="Peter Bugeia" w:date="2014-04-28T15:20:00Z">
              <w:r w:rsidRPr="00C01FBB">
                <w:rPr>
                  <w:rFonts w:ascii="Tahoma" w:eastAsia="MS Mincho" w:hAnsi="Tahoma" w:cs="Times New Roman"/>
                  <w:color w:val="404040"/>
                </w:rPr>
                <w:t>.</w:t>
              </w:r>
            </w:ins>
          </w:p>
          <w:p w14:paraId="23E5805C" w14:textId="388C44C7" w:rsidR="007334A4" w:rsidRPr="00582270" w:rsidRDefault="007334A4">
            <w:pPr>
              <w:pStyle w:val="iNormal"/>
              <w:rPr>
                <w:ins w:id="2106" w:author="Peter Bugeia" w:date="2014-04-28T12:10:00Z"/>
              </w:rPr>
            </w:pPr>
          </w:p>
        </w:tc>
      </w:tr>
      <w:tr w:rsidR="00A72090" w:rsidRPr="00582270" w14:paraId="7B8715EE" w14:textId="77777777" w:rsidTr="00A72090">
        <w:tblPrEx>
          <w:tblW w:w="0" w:type="auto"/>
          <w:tblPrExChange w:id="2107" w:author="Peter Bugeia" w:date="2014-04-28T12:10:00Z">
            <w:tblPrEx>
              <w:tblW w:w="0" w:type="auto"/>
            </w:tblPrEx>
          </w:tblPrExChange>
        </w:tblPrEx>
        <w:trPr>
          <w:ins w:id="2108" w:author="Peter Bugeia" w:date="2014-04-28T12:08:00Z"/>
        </w:trPr>
        <w:tc>
          <w:tcPr>
            <w:tcW w:w="1526" w:type="dxa"/>
            <w:shd w:val="clear" w:color="auto" w:fill="auto"/>
            <w:tcPrChange w:id="2109" w:author="Peter Bugeia" w:date="2014-04-28T12:10:00Z">
              <w:tcPr>
                <w:tcW w:w="1384" w:type="dxa"/>
                <w:gridSpan w:val="2"/>
                <w:shd w:val="clear" w:color="auto" w:fill="auto"/>
              </w:tcPr>
            </w:tcPrChange>
          </w:tcPr>
          <w:p w14:paraId="5433690A" w14:textId="427D8C0E" w:rsidR="00A72090" w:rsidRPr="00B972CE" w:rsidRDefault="00A72090" w:rsidP="00A72090">
            <w:pPr>
              <w:pStyle w:val="iNormal"/>
              <w:jc w:val="left"/>
              <w:rPr>
                <w:ins w:id="2110" w:author="Peter Bugeia" w:date="2014-04-28T12:08:00Z"/>
                <w:rStyle w:val="iButtonRed"/>
              </w:rPr>
            </w:pPr>
            <w:ins w:id="2111" w:author="Peter Bugeia" w:date="2014-04-28T12:08:00Z">
              <w:r w:rsidRPr="00B972CE">
                <w:rPr>
                  <w:rStyle w:val="iButtonRed"/>
                </w:rPr>
                <w:lastRenderedPageBreak/>
                <w:t> </w:t>
              </w:r>
              <w:r>
                <w:rPr>
                  <w:rStyle w:val="iButtonRed"/>
                </w:rPr>
                <w:t>Deactivate</w:t>
              </w:r>
              <w:r w:rsidRPr="00B972CE">
                <w:rPr>
                  <w:rStyle w:val="iButtonRed"/>
                </w:rPr>
                <w:t> </w:t>
              </w:r>
            </w:ins>
          </w:p>
        </w:tc>
        <w:tc>
          <w:tcPr>
            <w:tcW w:w="7754" w:type="dxa"/>
            <w:shd w:val="clear" w:color="auto" w:fill="auto"/>
            <w:tcPrChange w:id="2112" w:author="Peter Bugeia" w:date="2014-04-28T12:10:00Z">
              <w:tcPr>
                <w:tcW w:w="7896" w:type="dxa"/>
                <w:shd w:val="clear" w:color="auto" w:fill="auto"/>
              </w:tcPr>
            </w:tcPrChange>
          </w:tcPr>
          <w:p w14:paraId="421069A4" w14:textId="5B8BEF13" w:rsidR="00325D89" w:rsidRDefault="00A72090">
            <w:pPr>
              <w:pStyle w:val="iNormal"/>
              <w:rPr>
                <w:ins w:id="2113" w:author="Peter Bugeia" w:date="2014-04-28T12:15:00Z"/>
                <w:rFonts w:eastAsiaTheme="minorHAnsi" w:cstheme="minorBidi"/>
              </w:rPr>
              <w:pPrChange w:id="2114" w:author="Peter Bugeia" w:date="2014-04-28T12:20:00Z">
                <w:pPr>
                  <w:pStyle w:val="iNormal"/>
                  <w:spacing w:after="200" w:line="276" w:lineRule="auto"/>
                  <w:jc w:val="left"/>
                </w:pPr>
              </w:pPrChange>
            </w:pPr>
            <w:ins w:id="2115" w:author="Peter Bugeia" w:date="2014-04-28T12:11:00Z">
              <w:r>
                <w:t xml:space="preserve">This </w:t>
              </w:r>
            </w:ins>
            <w:ins w:id="2116" w:author="Peter Bugeia" w:date="2014-04-28T12:12:00Z">
              <w:r>
                <w:t xml:space="preserve">button is displayed </w:t>
              </w:r>
            </w:ins>
            <w:ins w:id="2117" w:author="Peter Bugeia" w:date="2014-04-28T12:14:00Z">
              <w:r w:rsidR="00325D89">
                <w:t xml:space="preserve">under the Edit Status column </w:t>
              </w:r>
            </w:ins>
            <w:ins w:id="2118" w:author="Peter Bugeia" w:date="2014-04-28T12:12:00Z">
              <w:r>
                <w:t>for each active Access Group</w:t>
              </w:r>
            </w:ins>
            <w:ins w:id="2119" w:author="Peter Bugeia" w:date="2014-04-28T12:13:00Z">
              <w:r>
                <w:t xml:space="preserve"> in the list</w:t>
              </w:r>
            </w:ins>
            <w:ins w:id="2120" w:author="Peter Bugeia" w:date="2014-04-28T12:12:00Z">
              <w:r>
                <w:t xml:space="preserve">. </w:t>
              </w:r>
            </w:ins>
            <w:ins w:id="2121" w:author="Peter Bugeia" w:date="2014-04-28T12:08:00Z">
              <w:r w:rsidRPr="00582270">
                <w:t xml:space="preserve">Click on this button to </w:t>
              </w:r>
            </w:ins>
            <w:ins w:id="2122" w:author="Peter Bugeia" w:date="2014-04-28T12:11:00Z">
              <w:r>
                <w:t xml:space="preserve">deactivate the </w:t>
              </w:r>
            </w:ins>
            <w:ins w:id="2123" w:author="Peter Bugeia" w:date="2014-04-28T13:38:00Z">
              <w:r w:rsidR="005B75E1">
                <w:t xml:space="preserve">corresponding </w:t>
              </w:r>
            </w:ins>
            <w:ins w:id="2124" w:author="Peter Bugeia" w:date="2014-04-28T12:11:00Z">
              <w:r>
                <w:t xml:space="preserve">Access Group </w:t>
              </w:r>
              <w:r w:rsidR="00325D89">
                <w:t>.</w:t>
              </w:r>
            </w:ins>
            <w:ins w:id="2125" w:author="Peter Bugeia" w:date="2014-04-28T12:15:00Z">
              <w:r w:rsidR="00325D89">
                <w:t xml:space="preserve"> Once an Access Group has been deactivated</w:t>
              </w:r>
            </w:ins>
            <w:ins w:id="2126" w:author="Peter Bugeia" w:date="2014-04-28T12:21:00Z">
              <w:r w:rsidR="00325D89">
                <w:t>:</w:t>
              </w:r>
            </w:ins>
          </w:p>
          <w:p w14:paraId="671B3DCC" w14:textId="225F8B37" w:rsidR="00325D89" w:rsidRDefault="00325D89">
            <w:pPr>
              <w:pStyle w:val="iNormal"/>
              <w:numPr>
                <w:ilvl w:val="0"/>
                <w:numId w:val="42"/>
              </w:numPr>
              <w:rPr>
                <w:ins w:id="2127" w:author="Peter Bugeia" w:date="2014-04-28T12:19:00Z"/>
                <w:rFonts w:eastAsiaTheme="minorHAnsi" w:cstheme="minorBidi"/>
              </w:rPr>
              <w:pPrChange w:id="2128" w:author="Peter Bugeia" w:date="2014-04-28T12:21:00Z">
                <w:pPr>
                  <w:pStyle w:val="iNormal"/>
                  <w:spacing w:after="200" w:line="276" w:lineRule="auto"/>
                  <w:jc w:val="left"/>
                </w:pPr>
              </w:pPrChange>
            </w:pPr>
            <w:ins w:id="2129" w:author="Peter Bugeia" w:date="2014-04-28T12:15:00Z">
              <w:r>
                <w:t>it will no longe</w:t>
              </w:r>
            </w:ins>
            <w:ins w:id="2130" w:author="Peter Bugeia" w:date="2014-04-28T13:38:00Z">
              <w:r w:rsidR="005B75E1">
                <w:softHyphen/>
              </w:r>
            </w:ins>
            <w:ins w:id="2131" w:author="Peter Bugeia" w:date="2014-04-28T12:15:00Z">
              <w:r>
                <w:t>r be displayed in the Groups table</w:t>
              </w:r>
            </w:ins>
            <w:ins w:id="2132" w:author="Peter Bugeia" w:date="2014-04-28T12:16:00Z">
              <w:r>
                <w:t xml:space="preserve"> in the Metadata View for a </w:t>
              </w:r>
            </w:ins>
            <w:ins w:id="2133" w:author="Peter Bugeia" w:date="2014-04-28T12:17:00Z">
              <w:r>
                <w:t>particular</w:t>
              </w:r>
            </w:ins>
            <w:ins w:id="2134" w:author="Peter Bugeia" w:date="2014-04-28T12:16:00Z">
              <w:r>
                <w:t xml:space="preserve"> </w:t>
              </w:r>
            </w:ins>
            <w:ins w:id="2135" w:author="Peter Bugeia" w:date="2014-04-28T12:17:00Z">
              <w:r>
                <w:t>file</w:t>
              </w:r>
            </w:ins>
            <w:ins w:id="2136" w:author="Peter Bugeia" w:date="2014-04-28T12:21:00Z">
              <w:r>
                <w:t>.</w:t>
              </w:r>
            </w:ins>
          </w:p>
          <w:p w14:paraId="497B4874" w14:textId="0C534165" w:rsidR="00325D89" w:rsidRDefault="00325D89">
            <w:pPr>
              <w:pStyle w:val="iNormal"/>
              <w:numPr>
                <w:ilvl w:val="0"/>
                <w:numId w:val="42"/>
              </w:numPr>
              <w:rPr>
                <w:ins w:id="2137" w:author="Peter Bugeia" w:date="2014-04-28T12:17:00Z"/>
                <w:rFonts w:eastAsiaTheme="minorHAnsi" w:cstheme="minorBidi"/>
              </w:rPr>
              <w:pPrChange w:id="2138" w:author="Peter Bugeia" w:date="2014-04-28T12:21:00Z">
                <w:pPr>
                  <w:pStyle w:val="iNormal"/>
                  <w:spacing w:after="200" w:line="276" w:lineRule="auto"/>
                  <w:jc w:val="left"/>
                </w:pPr>
              </w:pPrChange>
            </w:pPr>
            <w:ins w:id="2139" w:author="Peter Bugeia" w:date="2014-04-28T12:19:00Z">
              <w:r>
                <w:t xml:space="preserve">Users will no longer be able to access a file’s metadata using this </w:t>
              </w:r>
              <w:r w:rsidR="00EB5277">
                <w:t>Access G</w:t>
              </w:r>
              <w:r>
                <w:t>roup.</w:t>
              </w:r>
            </w:ins>
          </w:p>
          <w:p w14:paraId="53519327" w14:textId="3A549E86" w:rsidR="00A72090" w:rsidRPr="00582270" w:rsidRDefault="00325D89">
            <w:pPr>
              <w:pStyle w:val="iNormal"/>
              <w:numPr>
                <w:ilvl w:val="0"/>
                <w:numId w:val="42"/>
              </w:numPr>
              <w:rPr>
                <w:ins w:id="2140" w:author="Peter Bugeia" w:date="2014-04-28T12:08:00Z"/>
                <w:rFonts w:eastAsiaTheme="minorHAnsi" w:cstheme="minorBidi"/>
              </w:rPr>
              <w:pPrChange w:id="2141" w:author="Peter Bugeia" w:date="2014-04-28T12:22:00Z">
                <w:pPr>
                  <w:pStyle w:val="iNormal"/>
                  <w:spacing w:after="200" w:line="276" w:lineRule="auto"/>
                  <w:jc w:val="left"/>
                </w:pPr>
              </w:pPrChange>
            </w:pPr>
            <w:ins w:id="2142" w:author="Peter Bugeia" w:date="2014-04-28T12:21:00Z">
              <w:r>
                <w:t>It will not be</w:t>
              </w:r>
            </w:ins>
            <w:ins w:id="2143" w:author="Peter Bugeia" w:date="2014-04-28T12:20:00Z">
              <w:r>
                <w:t xml:space="preserve"> </w:t>
              </w:r>
            </w:ins>
            <w:ins w:id="2144" w:author="Peter Bugeia" w:date="2014-04-28T12:22:00Z">
              <w:r>
                <w:t>a selectable</w:t>
              </w:r>
            </w:ins>
            <w:ins w:id="2145" w:author="Peter Bugeia" w:date="2014-04-28T12:17:00Z">
              <w:r>
                <w:t xml:space="preserve"> </w:t>
              </w:r>
            </w:ins>
            <w:ins w:id="2146" w:author="Peter Bugeia" w:date="2014-04-28T12:22:00Z">
              <w:r w:rsidR="00EB5277">
                <w:t>Access G</w:t>
              </w:r>
              <w:r>
                <w:t xml:space="preserve">roup </w:t>
              </w:r>
            </w:ins>
            <w:ins w:id="2147" w:author="Peter Bugeia" w:date="2014-04-28T12:18:00Z">
              <w:r>
                <w:t>when in Metadata Edit mode.</w:t>
              </w:r>
            </w:ins>
            <w:ins w:id="2148" w:author="Peter Bugeia" w:date="2014-04-28T12:19:00Z">
              <w:r>
                <w:t xml:space="preserve"> </w:t>
              </w:r>
            </w:ins>
          </w:p>
        </w:tc>
      </w:tr>
      <w:tr w:rsidR="00A72090" w:rsidRPr="00582270" w14:paraId="78CA5031" w14:textId="77777777" w:rsidTr="00A72090">
        <w:tblPrEx>
          <w:tblW w:w="0" w:type="auto"/>
          <w:tblPrExChange w:id="2149" w:author="Peter Bugeia" w:date="2014-04-28T12:10:00Z">
            <w:tblPrEx>
              <w:tblW w:w="0" w:type="auto"/>
            </w:tblPrEx>
          </w:tblPrExChange>
        </w:tblPrEx>
        <w:trPr>
          <w:ins w:id="2150" w:author="Peter Bugeia" w:date="2014-04-28T12:08:00Z"/>
        </w:trPr>
        <w:tc>
          <w:tcPr>
            <w:tcW w:w="1526" w:type="dxa"/>
            <w:shd w:val="clear" w:color="auto" w:fill="auto"/>
            <w:tcPrChange w:id="2151" w:author="Peter Bugeia" w:date="2014-04-28T12:10:00Z">
              <w:tcPr>
                <w:tcW w:w="1384" w:type="dxa"/>
                <w:gridSpan w:val="2"/>
                <w:shd w:val="clear" w:color="auto" w:fill="auto"/>
              </w:tcPr>
            </w:tcPrChange>
          </w:tcPr>
          <w:p w14:paraId="086158B4" w14:textId="0AB18FE0" w:rsidR="00A72090" w:rsidRPr="00B972CE" w:rsidRDefault="00A72090" w:rsidP="00A72090">
            <w:pPr>
              <w:pStyle w:val="iNormal"/>
              <w:rPr>
                <w:ins w:id="2152" w:author="Peter Bugeia" w:date="2014-04-28T12:08:00Z"/>
                <w:rStyle w:val="iButtonBlue"/>
              </w:rPr>
            </w:pPr>
            <w:ins w:id="2153" w:author="Peter Bugeia" w:date="2014-04-28T12:08:00Z">
              <w:r w:rsidRPr="00B972CE">
                <w:rPr>
                  <w:rStyle w:val="iButtonBlue"/>
                </w:rPr>
                <w:t> </w:t>
              </w:r>
              <w:r>
                <w:rPr>
                  <w:rStyle w:val="iButtonBlue"/>
                </w:rPr>
                <w:t>Activate</w:t>
              </w:r>
              <w:r w:rsidRPr="00B972CE">
                <w:rPr>
                  <w:rStyle w:val="iButtonBlue"/>
                </w:rPr>
                <w:t> </w:t>
              </w:r>
            </w:ins>
          </w:p>
        </w:tc>
        <w:tc>
          <w:tcPr>
            <w:tcW w:w="7754" w:type="dxa"/>
            <w:shd w:val="clear" w:color="auto" w:fill="auto"/>
            <w:tcPrChange w:id="2154" w:author="Peter Bugeia" w:date="2014-04-28T12:10:00Z">
              <w:tcPr>
                <w:tcW w:w="7896" w:type="dxa"/>
                <w:shd w:val="clear" w:color="auto" w:fill="auto"/>
              </w:tcPr>
            </w:tcPrChange>
          </w:tcPr>
          <w:p w14:paraId="1994B401" w14:textId="0913CBE6" w:rsidR="00A72090" w:rsidRPr="00582270" w:rsidRDefault="00325D89">
            <w:pPr>
              <w:pStyle w:val="iNormal"/>
              <w:rPr>
                <w:ins w:id="2155" w:author="Peter Bugeia" w:date="2014-04-28T12:08:00Z"/>
              </w:rPr>
            </w:pPr>
            <w:ins w:id="2156" w:author="Peter Bugeia" w:date="2014-04-28T12:14:00Z">
              <w:r>
                <w:t xml:space="preserve">This button is displayed under the Edit Status column for each inactive Access Group in the list. </w:t>
              </w:r>
              <w:r w:rsidRPr="00582270">
                <w:t xml:space="preserve">Click on this button to </w:t>
              </w:r>
              <w:r>
                <w:t>activate the Access Group</w:t>
              </w:r>
            </w:ins>
            <w:ins w:id="2157" w:author="Peter Bugeia" w:date="2014-04-28T12:15:00Z">
              <w:r>
                <w:t>.</w:t>
              </w:r>
            </w:ins>
            <w:ins w:id="2158" w:author="Peter Bugeia" w:date="2014-04-28T12:14:00Z">
              <w:r>
                <w:t xml:space="preserve"> </w:t>
              </w:r>
            </w:ins>
            <w:ins w:id="2159" w:author="Peter Bugeia" w:date="2014-04-28T12:23:00Z">
              <w:r>
                <w:t xml:space="preserve"> Once an Access Group has been activated</w:t>
              </w:r>
            </w:ins>
            <w:ins w:id="2160" w:author="Peter Bugeia" w:date="2014-04-28T15:26:00Z">
              <w:r w:rsidR="00EB5277">
                <w:t xml:space="preserve">, users who can edit the metadata of a file can add it to the </w:t>
              </w:r>
              <w:r w:rsidR="00EB5277" w:rsidRPr="00EB5277">
                <w:rPr>
                  <w:b/>
                  <w:rPrChange w:id="2161" w:author="Peter Bugeia" w:date="2014-04-28T15:29:00Z">
                    <w:rPr/>
                  </w:rPrChange>
                </w:rPr>
                <w:t xml:space="preserve">Groups </w:t>
              </w:r>
              <w:r w:rsidR="00EB5277">
                <w:t xml:space="preserve">list for </w:t>
              </w:r>
            </w:ins>
            <w:ins w:id="2162" w:author="Peter Bugeia" w:date="2014-04-28T15:28:00Z">
              <w:r w:rsidR="00EB5277">
                <w:t xml:space="preserve">files with an Access Control setting of </w:t>
              </w:r>
            </w:ins>
            <w:ins w:id="2163" w:author="Peter Bugeia" w:date="2014-04-28T15:26:00Z">
              <w:r w:rsidR="00EB5277">
                <w:t>Private/</w:t>
              </w:r>
            </w:ins>
            <w:ins w:id="2164" w:author="Peter Bugeia" w:date="2014-04-28T15:28:00Z">
              <w:r w:rsidR="00EB5277">
                <w:t>Access to users in groups</w:t>
              </w:r>
            </w:ins>
            <w:ins w:id="2165" w:author="Peter Bugeia" w:date="2014-04-28T15:26:00Z">
              <w:r w:rsidR="00EB5277">
                <w:t xml:space="preserve">. If a deactivated Access Group is reactivated, and it had previously </w:t>
              </w:r>
            </w:ins>
            <w:ins w:id="2166" w:author="Peter Bugeia" w:date="2014-04-28T15:30:00Z">
              <w:r w:rsidR="00EB5277">
                <w:t xml:space="preserve">appeared in the </w:t>
              </w:r>
              <w:r w:rsidR="00EB5277" w:rsidRPr="00EB5277">
                <w:rPr>
                  <w:b/>
                  <w:rPrChange w:id="2167" w:author="Peter Bugeia" w:date="2014-04-28T15:32:00Z">
                    <w:rPr/>
                  </w:rPrChange>
                </w:rPr>
                <w:t>Groups</w:t>
              </w:r>
              <w:r w:rsidR="00EB5277">
                <w:t xml:space="preserve"> list for a file before </w:t>
              </w:r>
            </w:ins>
            <w:ins w:id="2168" w:author="Peter Bugeia" w:date="2014-04-28T15:31:00Z">
              <w:r w:rsidR="00EB5277">
                <w:t xml:space="preserve">it was </w:t>
              </w:r>
            </w:ins>
            <w:r w:rsidR="00066066">
              <w:t>deactivated</w:t>
            </w:r>
            <w:ins w:id="2169" w:author="Peter Bugeia" w:date="2014-04-28T15:30:00Z">
              <w:r w:rsidR="00EB5277">
                <w:t>, it will reappear in t</w:t>
              </w:r>
            </w:ins>
            <w:ins w:id="2170" w:author="Peter Bugeia" w:date="2014-04-28T15:31:00Z">
              <w:r w:rsidR="00EB5277">
                <w:t>h</w:t>
              </w:r>
            </w:ins>
            <w:ins w:id="2171" w:author="Peter Bugeia" w:date="2014-04-28T15:30:00Z">
              <w:r w:rsidR="00EB5277">
                <w:t xml:space="preserve">e </w:t>
              </w:r>
            </w:ins>
            <w:ins w:id="2172" w:author="Peter Bugeia" w:date="2014-04-28T15:31:00Z">
              <w:r w:rsidR="00EB5277">
                <w:t xml:space="preserve">Groups </w:t>
              </w:r>
            </w:ins>
            <w:ins w:id="2173" w:author="Peter Bugeia" w:date="2014-04-28T15:30:00Z">
              <w:r w:rsidR="00EB5277">
                <w:t>list and any previous access will be restored.</w:t>
              </w:r>
            </w:ins>
          </w:p>
        </w:tc>
      </w:tr>
    </w:tbl>
    <w:p w14:paraId="7BF2035D" w14:textId="08A6E6C4" w:rsidR="00A72090" w:rsidRPr="00C94FA8" w:rsidDel="00C747B1" w:rsidRDefault="00A72090">
      <w:pPr>
        <w:pStyle w:val="iNormal"/>
        <w:rPr>
          <w:del w:id="2174" w:author="Peter Bugeia" w:date="2014-04-28T15:33:00Z"/>
        </w:rPr>
      </w:pPr>
      <w:bookmarkStart w:id="2175" w:name="_Toc386623968"/>
      <w:bookmarkStart w:id="2176" w:name="_Toc386636228"/>
      <w:bookmarkEnd w:id="2175"/>
      <w:bookmarkEnd w:id="2176"/>
    </w:p>
    <w:p w14:paraId="6C8B28C3" w14:textId="77777777" w:rsidR="00A13A20" w:rsidRPr="005879DC" w:rsidRDefault="00B359E3" w:rsidP="00B6457B">
      <w:pPr>
        <w:pStyle w:val="iHeading2"/>
      </w:pPr>
      <w:bookmarkStart w:id="2177" w:name="_Toc215047194"/>
      <w:bookmarkStart w:id="2178" w:name="_Ref351729315"/>
      <w:bookmarkStart w:id="2179" w:name="_Ref351729320"/>
      <w:bookmarkStart w:id="2180" w:name="_Ref351736394"/>
      <w:bookmarkStart w:id="2181" w:name="_Ref351736397"/>
      <w:bookmarkStart w:id="2182" w:name="_Toc260576773"/>
      <w:r>
        <w:t>Managing</w:t>
      </w:r>
      <w:r w:rsidR="00A13A20" w:rsidRPr="005879DC">
        <w:t xml:space="preserve"> Column Mappings</w:t>
      </w:r>
      <w:bookmarkEnd w:id="2177"/>
      <w:bookmarkEnd w:id="2178"/>
      <w:bookmarkEnd w:id="2179"/>
      <w:bookmarkEnd w:id="2180"/>
      <w:bookmarkEnd w:id="2181"/>
      <w:bookmarkEnd w:id="2182"/>
    </w:p>
    <w:p w14:paraId="31A7B7C1" w14:textId="77777777"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14:paraId="0A4124C8" w14:textId="77777777"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14:paraId="002CD2F1" w14:textId="77777777" w:rsidR="00B359E3" w:rsidRDefault="00B359E3" w:rsidP="00A13A20">
      <w:pPr>
        <w:pStyle w:val="iNormal"/>
      </w:pPr>
      <w:r>
        <w:t xml:space="preserve">The Column Mappings are stored once for the whole system and all </w:t>
      </w:r>
      <w:r w:rsidR="001902BA">
        <w:t>Users</w:t>
      </w:r>
      <w:r>
        <w:t xml:space="preserve"> share the one set of mappings.</w:t>
      </w:r>
    </w:p>
    <w:p w14:paraId="52A52990" w14:textId="77777777" w:rsidR="00B359E3" w:rsidRDefault="00B359E3" w:rsidP="00A13A20">
      <w:pPr>
        <w:pStyle w:val="iNormal"/>
      </w:pPr>
      <w:r>
        <w:lastRenderedPageBreak/>
        <w:t xml:space="preserve">A basic set of Column Mappings is defined as part of the configuration of </w:t>
      </w:r>
      <w:r w:rsidR="00E511C5">
        <w:t>DC21</w:t>
      </w:r>
      <w:r>
        <w:t xml:space="preserve"> at installation. In addition, further mappings can be added as they are needed.</w:t>
      </w:r>
    </w:p>
    <w:p w14:paraId="25385421" w14:textId="77777777"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14:paraId="7D003D8B" w14:textId="77777777"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14:paraId="0D45E93F" w14:textId="77777777"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14:paraId="4E11D128" w14:textId="77777777" w:rsidR="00B359E3" w:rsidRDefault="001B0637" w:rsidP="00B359E3">
      <w:pPr>
        <w:pStyle w:val="iHeading3"/>
      </w:pPr>
      <w:bookmarkStart w:id="2183" w:name="_Toc260576774"/>
      <w:r w:rsidRPr="005879DC">
        <w:t>The Column Mappings tab</w:t>
      </w:r>
      <w:bookmarkEnd w:id="2183"/>
    </w:p>
    <w:p w14:paraId="1C91B902" w14:textId="77777777"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14:paraId="1D735486" w14:textId="71998CF4"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14:paraId="6C7E6780" w14:textId="4AD60E24" w:rsidR="009A0BD5" w:rsidRPr="005879DC" w:rsidRDefault="005F6049" w:rsidP="00B6457B">
      <w:pPr>
        <w:pStyle w:val="iFigureCaption"/>
      </w:pPr>
      <w:del w:id="2184" w:author="Peter Bugeia" w:date="2014-05-01T14:55:00Z">
        <w:r w:rsidDel="00A364D6">
          <w:rPr>
            <w:b w:val="0"/>
            <w:noProof/>
            <w:lang w:val="en-US"/>
          </w:rPr>
          <w:drawing>
            <wp:inline distT="0" distB="0" distL="0" distR="0" wp14:anchorId="20627394" wp14:editId="37031846">
              <wp:extent cx="4002359" cy="2130506"/>
              <wp:effectExtent l="190500" t="152400" r="169591" b="136444"/>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srcRect l="1585" t="24434" r="2698" b="7391"/>
                      <a:stretch>
                        <a:fillRect/>
                      </a:stretch>
                    </pic:blipFill>
                    <pic:spPr bwMode="auto">
                      <a:xfrm>
                        <a:off x="0" y="0"/>
                        <a:ext cx="4007452" cy="2133217"/>
                      </a:xfrm>
                      <a:prstGeom prst="rect">
                        <a:avLst/>
                      </a:prstGeom>
                      <a:ln>
                        <a:noFill/>
                      </a:ln>
                      <a:effectLst>
                        <a:outerShdw blurRad="190500" algn="tl" rotWithShape="0">
                          <a:srgbClr val="000000">
                            <a:alpha val="70000"/>
                          </a:srgbClr>
                        </a:outerShdw>
                      </a:effectLst>
                    </pic:spPr>
                  </pic:pic>
                </a:graphicData>
              </a:graphic>
            </wp:inline>
          </w:drawing>
        </w:r>
      </w:del>
      <w:ins w:id="2185" w:author="Peter Bugeia" w:date="2014-05-01T14:55:00Z">
        <w:r w:rsidR="00A364D6">
          <w:rPr>
            <w:noProof/>
            <w:lang w:val="en-US"/>
          </w:rPr>
          <w:drawing>
            <wp:inline distT="0" distB="0" distL="0" distR="0" wp14:anchorId="74FBC6C5" wp14:editId="4F1F4AF6">
              <wp:extent cx="4932680" cy="2683287"/>
              <wp:effectExtent l="203200" t="203200" r="198120" b="212725"/>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3882" cy="2683941"/>
                      </a:xfrm>
                      <a:prstGeom prst="rect">
                        <a:avLst/>
                      </a:prstGeom>
                      <a:noFill/>
                      <a:ln>
                        <a:noFill/>
                      </a:ln>
                      <a:effectLst>
                        <a:outerShdw blurRad="190500" algn="tl" rotWithShape="0">
                          <a:srgbClr val="000000">
                            <a:alpha val="70000"/>
                          </a:srgbClr>
                        </a:outerShdw>
                      </a:effectLst>
                    </pic:spPr>
                  </pic:pic>
                </a:graphicData>
              </a:graphic>
            </wp:inline>
          </w:drawing>
        </w:r>
      </w:ins>
    </w:p>
    <w:p w14:paraId="48559D00" w14:textId="44CCF4FF"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14:paraId="1774DA73" w14:textId="208C8EB0" w:rsidR="00216693" w:rsidRDefault="005F6049" w:rsidP="00A82551">
      <w:pPr>
        <w:pStyle w:val="iNormal"/>
        <w:jc w:val="center"/>
      </w:pPr>
      <w:del w:id="2186" w:author="Peter Bugeia" w:date="2014-05-01T15:03:00Z">
        <w:r w:rsidDel="00D55E5E">
          <w:rPr>
            <w:noProof/>
            <w:lang w:val="en-US"/>
          </w:rPr>
          <w:lastRenderedPageBreak/>
          <w:drawing>
            <wp:inline distT="0" distB="0" distL="0" distR="0" wp14:anchorId="0F57ED4F" wp14:editId="5D3B9E77">
              <wp:extent cx="3997784" cy="3073121"/>
              <wp:effectExtent l="190500" t="152400" r="174166" b="127279"/>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srcRect l="6207" t="18587" r="6982" b="8055"/>
                      <a:stretch>
                        <a:fillRect/>
                      </a:stretch>
                    </pic:blipFill>
                    <pic:spPr bwMode="auto">
                      <a:xfrm>
                        <a:off x="0" y="0"/>
                        <a:ext cx="4000199" cy="3074978"/>
                      </a:xfrm>
                      <a:prstGeom prst="rect">
                        <a:avLst/>
                      </a:prstGeom>
                      <a:ln>
                        <a:noFill/>
                      </a:ln>
                      <a:effectLst>
                        <a:outerShdw blurRad="190500" algn="tl" rotWithShape="0">
                          <a:srgbClr val="000000">
                            <a:alpha val="70000"/>
                          </a:srgbClr>
                        </a:outerShdw>
                      </a:effectLst>
                    </pic:spPr>
                  </pic:pic>
                </a:graphicData>
              </a:graphic>
            </wp:inline>
          </w:drawing>
        </w:r>
      </w:del>
      <w:ins w:id="2187" w:author="Peter Bugeia" w:date="2014-05-01T15:03:00Z">
        <w:r w:rsidR="00D55E5E">
          <w:rPr>
            <w:noProof/>
            <w:lang w:val="en-US"/>
          </w:rPr>
          <w:drawing>
            <wp:inline distT="0" distB="0" distL="0" distR="0" wp14:anchorId="192EEC77" wp14:editId="716F05C0">
              <wp:extent cx="4806421" cy="4231005"/>
              <wp:effectExtent l="0" t="0" r="0" b="1079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07430" cy="4231894"/>
                      </a:xfrm>
                      <a:prstGeom prst="rect">
                        <a:avLst/>
                      </a:prstGeom>
                      <a:noFill/>
                      <a:ln>
                        <a:noFill/>
                      </a:ln>
                    </pic:spPr>
                  </pic:pic>
                </a:graphicData>
              </a:graphic>
            </wp:inline>
          </w:drawing>
        </w:r>
      </w:ins>
    </w:p>
    <w:p w14:paraId="1965CDFF" w14:textId="77777777" w:rsidR="00D55E5E" w:rsidRDefault="00D55E5E" w:rsidP="00B359E3">
      <w:pPr>
        <w:pStyle w:val="iNormal"/>
        <w:rPr>
          <w:ins w:id="2188" w:author="Peter Bugeia" w:date="2014-05-01T15:01:00Z"/>
        </w:rPr>
      </w:pPr>
    </w:p>
    <w:p w14:paraId="78ED3242" w14:textId="77777777"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14:paraId="3EAE0EEE" w14:textId="77777777"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14:paraId="367F8B2A" w14:textId="77777777" w:rsidR="004A5641" w:rsidRDefault="004A5641" w:rsidP="004A5641">
      <w:pPr>
        <w:pStyle w:val="iHeading3"/>
      </w:pPr>
      <w:bookmarkStart w:id="2189" w:name="_Toc260576775"/>
      <w:r>
        <w:t>Updating from the Explore Data tab</w:t>
      </w:r>
      <w:bookmarkEnd w:id="2189"/>
    </w:p>
    <w:p w14:paraId="560AA7C4" w14:textId="77777777"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14:paraId="71D2FE6A" w14:textId="77777777" w:rsidR="00FD2043" w:rsidRDefault="00FD2043" w:rsidP="00FD2043">
      <w:pPr>
        <w:pStyle w:val="iFigureCaption"/>
      </w:pPr>
      <w:r>
        <w:rPr>
          <w:noProof/>
          <w:lang w:val="en-US"/>
        </w:rPr>
        <w:drawing>
          <wp:inline distT="0" distB="0" distL="0" distR="0" wp14:anchorId="60594892" wp14:editId="5C41ED84">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7"/>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14:paraId="46771E25" w14:textId="77777777"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14:paraId="62CC522C" w14:textId="313A5D75" w:rsidR="00146B2F" w:rsidRDefault="00146B2F" w:rsidP="00146B2F">
      <w:pPr>
        <w:pStyle w:val="iNormal"/>
      </w:pPr>
      <w:r>
        <w:t>All Users can perform this function.</w:t>
      </w:r>
    </w:p>
    <w:p w14:paraId="53794EEE" w14:textId="77777777" w:rsidR="004A5641" w:rsidRPr="0060795C" w:rsidRDefault="00EC5DEA" w:rsidP="0060795C">
      <w:pPr>
        <w:pStyle w:val="iFigureCaption"/>
      </w:pPr>
      <w:r>
        <w:rPr>
          <w:b w:val="0"/>
          <w:noProof/>
          <w:lang w:val="en-US"/>
        </w:rPr>
        <w:lastRenderedPageBreak/>
        <w:drawing>
          <wp:inline distT="0" distB="0" distL="0" distR="0" wp14:anchorId="6841D10B" wp14:editId="3FFD8902">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14:paraId="6FD5DE58" w14:textId="77777777"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14:paraId="7ABFC6A8" w14:textId="608F5A61" w:rsidR="00E85419" w:rsidRDefault="00E85419" w:rsidP="00E7135E">
      <w:pPr>
        <w:pStyle w:val="iHeading2"/>
      </w:pPr>
      <w:bookmarkStart w:id="2190" w:name="_Ref359436042"/>
      <w:bookmarkStart w:id="2191" w:name="_Ref377737721"/>
      <w:bookmarkStart w:id="2192" w:name="_Ref377737725"/>
      <w:bookmarkStart w:id="2193" w:name="_Toc260576776"/>
      <w:r>
        <w:t>Managing Background Tasks</w:t>
      </w:r>
      <w:bookmarkEnd w:id="2190"/>
      <w:r w:rsidR="00404EFB">
        <w:t xml:space="preserve"> </w:t>
      </w:r>
      <w:r w:rsidR="00066066">
        <w:t>–</w:t>
      </w:r>
      <w:r w:rsidR="00404EFB">
        <w:t xml:space="preserve"> </w:t>
      </w:r>
      <w:bookmarkEnd w:id="2191"/>
      <w:bookmarkEnd w:id="2192"/>
      <w:r w:rsidR="00066066">
        <w:t>Resque</w:t>
      </w:r>
      <w:bookmarkEnd w:id="2193"/>
    </w:p>
    <w:p w14:paraId="2A35226E" w14:textId="77777777" w:rsidR="003F5A03" w:rsidRDefault="003F5A03">
      <w:pPr>
        <w:pStyle w:val="iNormal"/>
      </w:pPr>
      <w:r>
        <w:t>DC21 incorporates a Resque server. Resque is the Ruby background task administration system and normally runs on the same server as DC21.</w:t>
      </w:r>
    </w:p>
    <w:p w14:paraId="53769221" w14:textId="752E7649"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ins w:id="2194" w:author="Peter Bugeia" w:date="2014-04-28T18:08:00Z">
        <w:r w:rsidR="00FE7628" w:rsidRPr="00FE7628">
          <w:rPr>
            <w:highlight w:val="yellow"/>
          </w:rPr>
          <w:t xml:space="preserve"> </w:t>
        </w:r>
      </w:ins>
    </w:p>
    <w:p w14:paraId="06D0D05D" w14:textId="4397CB62" w:rsidR="00404EFB" w:rsidRDefault="00404EFB" w:rsidP="00404EFB">
      <w:pPr>
        <w:pStyle w:val="iFigureCaption"/>
      </w:pPr>
      <w:del w:id="2195" w:author="Peter Bugeia" w:date="2014-05-01T15:08:00Z">
        <w:r w:rsidDel="003B6B35">
          <w:rPr>
            <w:noProof/>
            <w:lang w:val="en-US"/>
          </w:rPr>
          <w:drawing>
            <wp:inline distT="0" distB="0" distL="0" distR="0" wp14:anchorId="7C7DEEC9" wp14:editId="770C9C2F">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del>
      <w:ins w:id="2196" w:author="Peter Bugeia" w:date="2014-05-01T15:08:00Z">
        <w:r w:rsidR="003B6B35">
          <w:rPr>
            <w:noProof/>
            <w:lang w:val="en-US"/>
          </w:rPr>
          <w:drawing>
            <wp:inline distT="0" distB="0" distL="0" distR="0" wp14:anchorId="65330D9D" wp14:editId="328EA5AB">
              <wp:extent cx="5016960" cy="1329055"/>
              <wp:effectExtent l="203200" t="203200" r="215900" b="194945"/>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8996" cy="1329594"/>
                      </a:xfrm>
                      <a:prstGeom prst="rect">
                        <a:avLst/>
                      </a:prstGeom>
                      <a:noFill/>
                      <a:ln>
                        <a:noFill/>
                      </a:ln>
                      <a:effectLst>
                        <a:outerShdw blurRad="190500" algn="tl" rotWithShape="0">
                          <a:srgbClr val="000000">
                            <a:alpha val="70000"/>
                          </a:srgbClr>
                        </a:outerShdw>
                      </a:effectLst>
                    </pic:spPr>
                  </pic:pic>
                </a:graphicData>
              </a:graphic>
            </wp:inline>
          </w:drawing>
        </w:r>
      </w:ins>
    </w:p>
    <w:p w14:paraId="13D62122" w14:textId="77777777"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14:paraId="18C1C250" w14:textId="77777777" w:rsidR="00404EFB" w:rsidRDefault="00404EFB" w:rsidP="00EC5DEA">
      <w:pPr>
        <w:pStyle w:val="iFigureCaption"/>
        <w:rPr>
          <w:noProof/>
        </w:rPr>
      </w:pPr>
      <w:r>
        <w:rPr>
          <w:noProof/>
          <w:lang w:val="en-US"/>
        </w:rPr>
        <w:lastRenderedPageBreak/>
        <w:drawing>
          <wp:inline distT="0" distB="0" distL="0" distR="0" wp14:anchorId="279F5819" wp14:editId="27037606">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5C4829F0" w14:textId="77777777"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r w:rsidR="00C23447">
        <w:fldChar w:fldCharType="begin"/>
      </w:r>
      <w:r w:rsidR="00C23447">
        <w:instrText xml:space="preserve"> REF _Ref377635257 \r \h  \* MERGEFORMAT </w:instrText>
      </w:r>
      <w:r w:rsidR="00C23447">
        <w:fldChar w:fldCharType="separate"/>
      </w:r>
      <w:r w:rsidR="00443106" w:rsidRPr="00443106">
        <w:rPr>
          <w:rStyle w:val="CrossReference"/>
        </w:rPr>
        <w:t>8.5</w:t>
      </w:r>
      <w:r w:rsidR="00C23447">
        <w:fldChar w:fldCharType="end"/>
      </w:r>
      <w:r w:rsidR="00404EFB" w:rsidRPr="00404EFB">
        <w:rPr>
          <w:rStyle w:val="CrossReference"/>
        </w:rPr>
        <w:t xml:space="preserve"> </w:t>
      </w:r>
      <w:r w:rsidR="00C23447">
        <w:fldChar w:fldCharType="begin"/>
      </w:r>
      <w:r w:rsidR="00C23447">
        <w:instrText xml:space="preserve"> REF _Ref377635260 \h  \* MERGEFORMAT </w:instrText>
      </w:r>
      <w:r w:rsidR="00C23447">
        <w:fldChar w:fldCharType="separate"/>
      </w:r>
      <w:r w:rsidR="00443106" w:rsidRPr="00443106">
        <w:rPr>
          <w:rStyle w:val="CrossReference"/>
        </w:rPr>
        <w:t>Deleting a Data File</w:t>
      </w:r>
      <w:r w:rsidR="00C23447">
        <w:fldChar w:fldCharType="end"/>
      </w:r>
      <w:r w:rsidR="00404EFB">
        <w:t>.</w:t>
      </w:r>
    </w:p>
    <w:p w14:paraId="577DC2D7"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14:paraId="0EA8861A" w14:textId="77777777" w:rsidR="00193F46" w:rsidRDefault="001A575C" w:rsidP="009D4AC6">
      <w:pPr>
        <w:pStyle w:val="iHeading2"/>
      </w:pPr>
      <w:bookmarkStart w:id="2197" w:name="_Ref377568044"/>
      <w:bookmarkStart w:id="2198" w:name="_Ref377568063"/>
      <w:bookmarkStart w:id="2199" w:name="_Ref378348192"/>
      <w:bookmarkStart w:id="2200" w:name="_Ref378348055"/>
      <w:bookmarkStart w:id="2201" w:name="_Toc260576777"/>
      <w:r>
        <w:t xml:space="preserve">Tailoring </w:t>
      </w:r>
      <w:r w:rsidR="009D4AC6">
        <w:t>DC21</w:t>
      </w:r>
      <w:r>
        <w:t xml:space="preserve"> for Your Organisation’s Needs</w:t>
      </w:r>
      <w:bookmarkEnd w:id="2197"/>
      <w:bookmarkEnd w:id="2198"/>
      <w:bookmarkEnd w:id="2199"/>
      <w:bookmarkEnd w:id="2201"/>
    </w:p>
    <w:bookmarkEnd w:id="2200"/>
    <w:p w14:paraId="722D5EAC" w14:textId="77777777"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14:paraId="5195D469" w14:textId="77777777"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14:paraId="7C029795" w14:textId="77777777" w:rsidR="003F0751" w:rsidRDefault="003F0751" w:rsidP="0024133A">
      <w:pPr>
        <w:pStyle w:val="iNormal"/>
      </w:pPr>
      <w:r>
        <w:t xml:space="preserve">After installation of DC21,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detailed instructions on tailoring DC21 for operation on your site.</w:t>
      </w:r>
      <w:r w:rsidR="00991BC1">
        <w:t xml:space="preserve"> </w:t>
      </w:r>
      <w:r w:rsidR="00AD3714">
        <w:t>T</w:t>
      </w:r>
      <w:r w:rsidR="00991BC1">
        <w:t xml:space="preserve">he System Administrators installing DC21 must negotiate with the </w:t>
      </w:r>
      <w:r w:rsidR="00FD2043">
        <w:t xml:space="preserve">Users </w:t>
      </w:r>
      <w:r w:rsidR="00991BC1">
        <w:t xml:space="preserve">of the </w:t>
      </w:r>
      <w:r w:rsidR="00AD3714">
        <w:t xml:space="preserve">DC21 </w:t>
      </w:r>
      <w:r w:rsidR="00991BC1">
        <w:t xml:space="preserve">system to determine many of the parameters that are set in </w:t>
      </w:r>
      <w:r w:rsidR="00FD2043">
        <w:t>these steps</w:t>
      </w:r>
      <w:r w:rsidR="00991BC1">
        <w:t>.</w:t>
      </w:r>
    </w:p>
    <w:p w14:paraId="0A7E2E5C" w14:textId="77777777"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DC21</w:t>
      </w:r>
      <w:r>
        <w:t>.</w:t>
      </w:r>
    </w:p>
    <w:p w14:paraId="25C54362" w14:textId="77777777"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accesses DC21.</w:t>
      </w:r>
    </w:p>
    <w:p w14:paraId="1BB6D6C7" w14:textId="77777777" w:rsidR="00351BB3" w:rsidRDefault="00AD3714">
      <w:pPr>
        <w:pStyle w:val="iNormal"/>
        <w:numPr>
          <w:ilvl w:val="0"/>
          <w:numId w:val="36"/>
        </w:numPr>
      </w:pPr>
      <w:r>
        <w:lastRenderedPageBreak/>
        <w:t>Configure RIF-CS harvesting.</w:t>
      </w:r>
    </w:p>
    <w:p w14:paraId="505A5168" w14:textId="77777777"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DC21 </w:t>
      </w:r>
      <w:r w:rsidR="00CD0140">
        <w:t xml:space="preserve">in the ReadMe and Release Notes </w:t>
      </w:r>
      <w:r w:rsidR="00E05588">
        <w:t xml:space="preserve">at </w:t>
      </w:r>
      <w:r w:rsidR="004F4F42">
        <w:fldChar w:fldCharType="begin"/>
      </w:r>
      <w:r w:rsidR="004F4F42">
        <w:instrText xml:space="preserve"> HYPERLINK "https://github.com/IntersectAustralia/dc21-doc/blob/master/README.md" </w:instrText>
      </w:r>
      <w:r w:rsidR="004F4F42">
        <w:fldChar w:fldCharType="separate"/>
      </w:r>
      <w:r w:rsidR="00E05588" w:rsidRPr="005A2324">
        <w:rPr>
          <w:rStyle w:val="Hyperlink"/>
        </w:rPr>
        <w:t>https://github.com/IntersectAustralia/dc21-doc/blob/master/README.md</w:t>
      </w:r>
      <w:r w:rsidR="004F4F42">
        <w:rPr>
          <w:rStyle w:val="Hyperlink"/>
        </w:rPr>
        <w:fldChar w:fldCharType="end"/>
      </w:r>
      <w:r w:rsidR="00E05588">
        <w:t>.</w:t>
      </w:r>
    </w:p>
    <w:p w14:paraId="33F1D6B4" w14:textId="77777777" w:rsidR="00AD3714" w:rsidRDefault="00AD3714" w:rsidP="00AD3714">
      <w:pPr>
        <w:pStyle w:val="iNormal"/>
        <w:numPr>
          <w:ilvl w:val="0"/>
          <w:numId w:val="36"/>
        </w:numPr>
      </w:pPr>
      <w:r>
        <w:t>If required, install and configure the DC21-eyetracker-packager.</w:t>
      </w:r>
      <w:r w:rsidR="00CD3F64">
        <w:t xml:space="preserve"> eyeTracker</w:t>
      </w:r>
      <w:r w:rsidR="00CD3F64">
        <w:br/>
      </w:r>
      <w:r w:rsidR="00E05588">
        <w:t xml:space="preserve">is a stand-alone commercial product </w:t>
      </w:r>
      <w:r w:rsidR="00FD2043">
        <w:t>published</w:t>
      </w:r>
      <w:r w:rsidR="00E05588">
        <w:t xml:space="preserve"> by Tobii. (See </w:t>
      </w:r>
      <w:r w:rsidR="004F4F42">
        <w:fldChar w:fldCharType="begin"/>
      </w:r>
      <w:r w:rsidR="004F4F42">
        <w:instrText xml:space="preserve"> HYPERLINK "http://www.tobii.com/en/eye-tracking-research/global/products/" </w:instrText>
      </w:r>
      <w:r w:rsidR="004F4F42">
        <w:fldChar w:fldCharType="separate"/>
      </w:r>
      <w:r w:rsidR="00E05588" w:rsidRPr="005A2324">
        <w:rPr>
          <w:rStyle w:val="Hyperlink"/>
        </w:rPr>
        <w:t>http://www.tobii.com/en/eye-tracking-research/global/products/</w:t>
      </w:r>
      <w:r w:rsidR="004F4F42">
        <w:rPr>
          <w:rStyle w:val="Hyperlink"/>
        </w:rPr>
        <w:fldChar w:fldCharType="end"/>
      </w:r>
      <w:r w:rsidR="00E05588">
        <w:t>.) DC21</w:t>
      </w:r>
      <w:r w:rsidR="00E05588" w:rsidRPr="00D31DF5">
        <w:t>-eyetracker-packager</w:t>
      </w:r>
      <w:r w:rsidR="00E05588">
        <w:t xml:space="preserve"> integrates eyeTracker into DC21. Follow the links </w:t>
      </w:r>
      <w:r w:rsidR="00CD3F64">
        <w:t>to this tool</w:t>
      </w:r>
      <w:r w:rsidR="00CD3F64">
        <w:br/>
      </w:r>
      <w:r w:rsidR="00CD0140">
        <w:t xml:space="preserve">for your version of DC21 in the ReadMe and Release Notes </w:t>
      </w:r>
      <w:r w:rsidR="00E05588">
        <w:t xml:space="preserve">at </w:t>
      </w:r>
      <w:r w:rsidR="004F4F42">
        <w:fldChar w:fldCharType="begin"/>
      </w:r>
      <w:r w:rsidR="004F4F42">
        <w:instrText xml:space="preserve"> HYPERLINK "https://github.com/IntersectAustralia/dc21-doc/blob/master/README.md" </w:instrText>
      </w:r>
      <w:r w:rsidR="004F4F42">
        <w:fldChar w:fldCharType="separate"/>
      </w:r>
      <w:r w:rsidR="00E05588" w:rsidRPr="005A2324">
        <w:rPr>
          <w:rStyle w:val="Hyperlink"/>
        </w:rPr>
        <w:t>https://github.com/IntersectAustralia/dc21-doc/blob/master/README.md</w:t>
      </w:r>
      <w:r w:rsidR="004F4F42">
        <w:rPr>
          <w:rStyle w:val="Hyperlink"/>
        </w:rPr>
        <w:fldChar w:fldCharType="end"/>
      </w:r>
    </w:p>
    <w:p w14:paraId="5FC67BA6" w14:textId="77777777" w:rsidR="00E05588" w:rsidRDefault="00E05588" w:rsidP="00E05588">
      <w:pPr>
        <w:pStyle w:val="iNormal"/>
        <w:numPr>
          <w:ilvl w:val="0"/>
          <w:numId w:val="36"/>
        </w:numPr>
      </w:pPr>
      <w:r>
        <w:t xml:space="preserve">If required, create an ABBYY user account to be used for Optical Character Recognition (OCR) services.  See section </w:t>
      </w:r>
      <w:r w:rsidR="00C23447">
        <w:fldChar w:fldCharType="begin"/>
      </w:r>
      <w:r w:rsidR="00C23447">
        <w:instrText xml:space="preserve"> REF _Ref377979077 \r \h  \* MERGEFORMAT </w:instrText>
      </w:r>
      <w:r w:rsidR="00C23447">
        <w:fldChar w:fldCharType="separate"/>
      </w:r>
      <w:r w:rsidR="00443106" w:rsidRPr="00443106">
        <w:rPr>
          <w:rStyle w:val="CrossReference"/>
        </w:rPr>
        <w:t>11.5.2</w:t>
      </w:r>
      <w:r w:rsidR="00C23447">
        <w:fldChar w:fldCharType="end"/>
      </w:r>
      <w:r w:rsidR="00147E07" w:rsidRPr="00147E07">
        <w:rPr>
          <w:rStyle w:val="CrossReference"/>
        </w:rPr>
        <w:t xml:space="preserve"> </w:t>
      </w:r>
      <w:r w:rsidR="00C23447">
        <w:fldChar w:fldCharType="begin"/>
      </w:r>
      <w:r w:rsidR="00C23447">
        <w:instrText xml:space="preserve"> REF _Ref377979077 \h  \* MERGEFORMAT </w:instrText>
      </w:r>
      <w:r w:rsidR="00C23447">
        <w:fldChar w:fldCharType="separate"/>
      </w:r>
      <w:r w:rsidR="00443106" w:rsidRPr="00443106">
        <w:rPr>
          <w:rStyle w:val="CrossReference"/>
        </w:rPr>
        <w:t>OCR Processing parameters</w:t>
      </w:r>
      <w:r w:rsidR="00C23447">
        <w:fldChar w:fldCharType="end"/>
      </w:r>
      <w:r>
        <w:t xml:space="preserve"> </w:t>
      </w:r>
      <w:r w:rsidR="00FE17CB">
        <w:fldChar w:fldCharType="begin"/>
      </w:r>
      <w:r>
        <w:instrText xml:space="preserve"> REF _Ref377979077 \p \h </w:instrText>
      </w:r>
      <w:r w:rsidR="00FE17CB">
        <w:fldChar w:fldCharType="separate"/>
      </w:r>
      <w:r w:rsidR="00443106">
        <w:t>below</w:t>
      </w:r>
      <w:r w:rsidR="00FE17CB">
        <w:fldChar w:fldCharType="end"/>
      </w:r>
      <w:r>
        <w:t>.</w:t>
      </w:r>
    </w:p>
    <w:p w14:paraId="5C827B5A" w14:textId="77777777" w:rsidR="00AD3714" w:rsidRDefault="00E05588" w:rsidP="00AD3714">
      <w:pPr>
        <w:pStyle w:val="iNormal"/>
        <w:numPr>
          <w:ilvl w:val="0"/>
          <w:numId w:val="36"/>
        </w:numPr>
      </w:pPr>
      <w:r>
        <w:t>If required, c</w:t>
      </w:r>
      <w:r w:rsidR="00AD3714">
        <w:t xml:space="preserve">reate a KOEMEI user account to be used for Speech Recognition (SR) services. See section </w:t>
      </w:r>
      <w:r w:rsidR="00C23447">
        <w:fldChar w:fldCharType="begin"/>
      </w:r>
      <w:r w:rsidR="00C23447">
        <w:instrText xml:space="preserve"> REF _Ref377979408 \r \h  \* MERGEFORMAT </w:instrText>
      </w:r>
      <w:r w:rsidR="00C23447">
        <w:fldChar w:fldCharType="separate"/>
      </w:r>
      <w:r w:rsidR="00443106" w:rsidRPr="00443106">
        <w:rPr>
          <w:rStyle w:val="CrossReference"/>
        </w:rPr>
        <w:t>11.5.3</w:t>
      </w:r>
      <w:r w:rsidR="00C23447">
        <w:fldChar w:fldCharType="end"/>
      </w:r>
      <w:r w:rsidR="00147E07" w:rsidRPr="00147E07">
        <w:rPr>
          <w:rStyle w:val="CrossReference"/>
        </w:rPr>
        <w:t xml:space="preserve"> </w:t>
      </w:r>
      <w:r w:rsidR="00C23447">
        <w:fldChar w:fldCharType="begin"/>
      </w:r>
      <w:r w:rsidR="00C23447">
        <w:instrText xml:space="preserve"> REF _Ref377979408 \h  \* MERGEFORMAT </w:instrText>
      </w:r>
      <w:r w:rsidR="00C23447">
        <w:fldChar w:fldCharType="separate"/>
      </w:r>
      <w:r w:rsidR="00443106" w:rsidRPr="00443106">
        <w:rPr>
          <w:rStyle w:val="CrossReference"/>
        </w:rPr>
        <w:t>Speech Recognition Processing parameters</w:t>
      </w:r>
      <w:r w:rsidR="00C23447">
        <w:fldChar w:fldCharType="end"/>
      </w:r>
      <w:r w:rsidR="00AD3714">
        <w:t xml:space="preserve"> </w:t>
      </w:r>
      <w:r w:rsidR="00FE17CB">
        <w:fldChar w:fldCharType="begin"/>
      </w:r>
      <w:r w:rsidR="00AD3714">
        <w:instrText xml:space="preserve"> REF _Ref377979408 \p \h </w:instrText>
      </w:r>
      <w:r w:rsidR="00FE17CB">
        <w:fldChar w:fldCharType="separate"/>
      </w:r>
      <w:r w:rsidR="00443106">
        <w:t>below</w:t>
      </w:r>
      <w:r w:rsidR="00FE17CB">
        <w:fldChar w:fldCharType="end"/>
      </w:r>
      <w:r w:rsidR="00AD3714">
        <w:t>.</w:t>
      </w:r>
    </w:p>
    <w:p w14:paraId="14C302B1" w14:textId="77777777" w:rsidR="00351BB3" w:rsidRDefault="00991BC1">
      <w:pPr>
        <w:pStyle w:val="iNormal"/>
        <w:numPr>
          <w:ilvl w:val="0"/>
          <w:numId w:val="36"/>
        </w:numPr>
      </w:pPr>
      <w:r>
        <w:t>Set the local Logo image</w:t>
      </w:r>
    </w:p>
    <w:p w14:paraId="184AEF5C" w14:textId="77777777"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E05588">
        <w:t xml:space="preserve">DC21 </w:t>
      </w:r>
      <w:r w:rsidR="005D5820">
        <w:t>System Configuration parameters</w:t>
      </w:r>
      <w:r w:rsidR="003F0751">
        <w:t>. Y</w:t>
      </w:r>
      <w:r w:rsidR="005D5820">
        <w:t xml:space="preserve">ou must be a </w:t>
      </w:r>
      <w:r w:rsidR="00E05588">
        <w:t xml:space="preserve">DC21 </w:t>
      </w:r>
      <w:r w:rsidR="005D5820">
        <w:t>User with Administrator permissions</w:t>
      </w:r>
      <w:r w:rsidR="00CD0140">
        <w:t xml:space="preserve"> to do this</w:t>
      </w:r>
      <w:r w:rsidR="005D5820">
        <w:t>.</w:t>
      </w:r>
      <w:r w:rsidR="00CD0140">
        <w:t xml:space="preserve"> </w:t>
      </w:r>
      <w:r w:rsidR="00E05588">
        <w:t xml:space="preserve">There is an initial DC21 Administrator user account set up as part of DC21 installation. </w:t>
      </w:r>
      <w:r w:rsidR="00EC5DEA">
        <w:t>Its</w:t>
      </w:r>
      <w:r w:rsidR="00E05588">
        <w:t xml:space="preserve"> email address and </w:t>
      </w:r>
      <w:r w:rsidR="00CD0140">
        <w:t>p</w:t>
      </w:r>
      <w:r w:rsidR="00E05588">
        <w:t>assword</w:t>
      </w:r>
      <w:r w:rsidR="00CD0140">
        <w:t xml:space="preserve"> are selected by the installer</w:t>
      </w:r>
      <w:r w:rsidR="00CD3F64">
        <w:t>.</w:t>
      </w:r>
    </w:p>
    <w:p w14:paraId="0DCD5299" w14:textId="25765B61"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DC21 main screen. Then </w:t>
      </w:r>
      <w:r w:rsidR="00A45305">
        <w:t xml:space="preserve">click </w:t>
      </w:r>
      <w:r>
        <w:t>on the System Configuration tab to see the following view.</w:t>
      </w:r>
      <w:ins w:id="2202" w:author="Peter Bugeia" w:date="2014-04-28T18:09:00Z">
        <w:r w:rsidR="00FE7628">
          <w:t xml:space="preserve"> </w:t>
        </w:r>
      </w:ins>
    </w:p>
    <w:p w14:paraId="18E67793" w14:textId="78CB9DC0" w:rsidR="009D4AC6" w:rsidRDefault="00E464DC" w:rsidP="005D5820">
      <w:pPr>
        <w:pStyle w:val="iFigureCaption"/>
      </w:pPr>
      <w:del w:id="2203" w:author="Peter Bugeia" w:date="2014-05-01T15:12:00Z">
        <w:r w:rsidDel="003B6B35">
          <w:rPr>
            <w:b w:val="0"/>
            <w:noProof/>
            <w:lang w:val="en-US"/>
          </w:rPr>
          <w:lastRenderedPageBreak/>
          <w:drawing>
            <wp:inline distT="0" distB="0" distL="0" distR="0" wp14:anchorId="4AD38DD5" wp14:editId="17CE583B">
              <wp:extent cx="5334434" cy="6155473"/>
              <wp:effectExtent l="190500" t="152400" r="171016" b="131027"/>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a:srcRect l="2263" t="10376" r="4623" b="5392"/>
                      <a:stretch>
                        <a:fillRect/>
                      </a:stretch>
                    </pic:blipFill>
                    <pic:spPr bwMode="auto">
                      <a:xfrm>
                        <a:off x="0" y="0"/>
                        <a:ext cx="5334434" cy="6155473"/>
                      </a:xfrm>
                      <a:prstGeom prst="rect">
                        <a:avLst/>
                      </a:prstGeom>
                      <a:ln>
                        <a:noFill/>
                      </a:ln>
                      <a:effectLst>
                        <a:outerShdw blurRad="190500" algn="tl" rotWithShape="0">
                          <a:srgbClr val="000000">
                            <a:alpha val="70000"/>
                          </a:srgbClr>
                        </a:outerShdw>
                      </a:effectLst>
                    </pic:spPr>
                  </pic:pic>
                </a:graphicData>
              </a:graphic>
            </wp:inline>
          </w:drawing>
        </w:r>
      </w:del>
      <w:ins w:id="2204" w:author="Peter Bugeia" w:date="2014-05-01T15:12:00Z">
        <w:r w:rsidR="003B6B35">
          <w:rPr>
            <w:noProof/>
            <w:lang w:val="en-US"/>
          </w:rPr>
          <w:drawing>
            <wp:inline distT="0" distB="0" distL="0" distR="0" wp14:anchorId="243D3A25" wp14:editId="1AF651CE">
              <wp:extent cx="5499657" cy="5374005"/>
              <wp:effectExtent l="203200" t="203200" r="215900" b="213995"/>
              <wp:docPr id="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00277" cy="5374611"/>
                      </a:xfrm>
                      <a:prstGeom prst="rect">
                        <a:avLst/>
                      </a:prstGeom>
                      <a:noFill/>
                      <a:ln>
                        <a:noFill/>
                      </a:ln>
                      <a:effectLst>
                        <a:outerShdw blurRad="190500" algn="tl" rotWithShape="0">
                          <a:srgbClr val="000000">
                            <a:alpha val="70000"/>
                          </a:srgbClr>
                        </a:outerShdw>
                      </a:effectLst>
                    </pic:spPr>
                  </pic:pic>
                </a:graphicData>
              </a:graphic>
            </wp:inline>
          </w:drawing>
        </w:r>
      </w:ins>
      <w:r w:rsidR="00E05588" w:rsidDel="00E05588">
        <w:rPr>
          <w:noProof/>
          <w:lang w:eastAsia="ja-JP"/>
        </w:rPr>
        <w:t xml:space="preserve"> </w:t>
      </w:r>
    </w:p>
    <w:p w14:paraId="5C85FA86" w14:textId="77777777" w:rsidR="005D5820" w:rsidRDefault="005D5820" w:rsidP="005D5820">
      <w:pPr>
        <w:pStyle w:val="iNormal"/>
      </w:pPr>
      <w:bookmarkStart w:id="2205" w:name="_Ref377550384"/>
      <w:bookmarkStart w:id="2206" w:name="_Ref377550387"/>
      <w:bookmarkStart w:id="2207" w:name="_Ref377550402"/>
      <w:bookmarkStart w:id="2208" w:name="_Ref377551302"/>
      <w:bookmarkStart w:id="2209"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14:paraId="1AE8C265" w14:textId="77777777" w:rsidR="005D5820" w:rsidRDefault="005D5820" w:rsidP="005D5820">
      <w:pPr>
        <w:pStyle w:val="iNormal"/>
      </w:pPr>
      <w:r>
        <w:t>There are three categories of parameters shown in this view</w:t>
      </w:r>
      <w:r w:rsidR="00EE78B5">
        <w:t>, which are explained in the following three sections</w:t>
      </w:r>
      <w:r>
        <w:t>.</w:t>
      </w:r>
    </w:p>
    <w:p w14:paraId="6E765CC1" w14:textId="77777777" w:rsidR="00090949" w:rsidRDefault="00090949" w:rsidP="00090949">
      <w:pPr>
        <w:pStyle w:val="iHeading3"/>
      </w:pPr>
      <w:bookmarkStart w:id="2210" w:name="_Ref377982293"/>
      <w:bookmarkStart w:id="2211" w:name="_Toc260576778"/>
      <w:r>
        <w:t xml:space="preserve">System </w:t>
      </w:r>
      <w:r w:rsidR="00041730">
        <w:t>Configuration</w:t>
      </w:r>
      <w:bookmarkEnd w:id="2205"/>
      <w:bookmarkEnd w:id="2206"/>
      <w:bookmarkEnd w:id="2207"/>
      <w:bookmarkEnd w:id="2208"/>
      <w:bookmarkEnd w:id="2209"/>
      <w:r w:rsidR="005D5820">
        <w:t xml:space="preserve"> parameters</w:t>
      </w:r>
      <w:bookmarkEnd w:id="2210"/>
      <w:bookmarkEnd w:id="2211"/>
    </w:p>
    <w:p w14:paraId="4DD13D91" w14:textId="77777777"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14:paraId="6F33BB6A" w14:textId="77777777"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04"/>
      </w:tblGrid>
      <w:tr w:rsidR="007D6A85" w:rsidRPr="007D6A85" w14:paraId="304768EA" w14:textId="77777777" w:rsidTr="00C762D4">
        <w:tc>
          <w:tcPr>
            <w:tcW w:w="2376" w:type="dxa"/>
          </w:tcPr>
          <w:p w14:paraId="2EA9C63F" w14:textId="77777777" w:rsidR="00041730" w:rsidRPr="007D6A85" w:rsidRDefault="00041730" w:rsidP="00C762D4">
            <w:pPr>
              <w:pStyle w:val="iNormal"/>
              <w:jc w:val="left"/>
            </w:pPr>
            <w:r w:rsidRPr="007D6A85">
              <w:lastRenderedPageBreak/>
              <w:t>Local System Name:</w:t>
            </w:r>
          </w:p>
        </w:tc>
        <w:tc>
          <w:tcPr>
            <w:tcW w:w="6904" w:type="dxa"/>
          </w:tcPr>
          <w:p w14:paraId="422738BA" w14:textId="77777777" w:rsidR="00EE78B5" w:rsidRDefault="00041730" w:rsidP="00EE78B5">
            <w:pPr>
              <w:pStyle w:val="iNormal"/>
            </w:pPr>
            <w:r w:rsidRPr="007D6A85">
              <w:t>This name appears at the top of each screen, replacing the string “DC21” in all scree</w:t>
            </w:r>
            <w:r w:rsidR="00EE78B5">
              <w:t>n shots shown in this document.</w:t>
            </w:r>
          </w:p>
          <w:p w14:paraId="75B8093D" w14:textId="77777777" w:rsidR="00041730" w:rsidRPr="007D6A85" w:rsidRDefault="00041730" w:rsidP="00EE78B5">
            <w:pPr>
              <w:pStyle w:val="iNormal"/>
            </w:pPr>
            <w:r w:rsidRPr="007D6A85">
              <w:t>Enter the short name by which your system is commonly known.</w:t>
            </w:r>
          </w:p>
        </w:tc>
      </w:tr>
      <w:tr w:rsidR="007D6A85" w:rsidRPr="007D6A85" w14:paraId="20067B18" w14:textId="77777777" w:rsidTr="00C762D4">
        <w:tc>
          <w:tcPr>
            <w:tcW w:w="2376" w:type="dxa"/>
          </w:tcPr>
          <w:p w14:paraId="3E90A74F" w14:textId="77777777" w:rsidR="00041730" w:rsidRPr="007D6A85" w:rsidRDefault="00041730" w:rsidP="003F5A03">
            <w:pPr>
              <w:pStyle w:val="iNormal"/>
              <w:jc w:val="left"/>
            </w:pPr>
            <w:r w:rsidRPr="007D6A85">
              <w:t>Research Centre Name:</w:t>
            </w:r>
            <w:r w:rsidR="003F5A03">
              <w:t xml:space="preserve"> </w:t>
            </w:r>
          </w:p>
        </w:tc>
        <w:tc>
          <w:tcPr>
            <w:tcW w:w="6904" w:type="dxa"/>
          </w:tcPr>
          <w:p w14:paraId="4E6F546B" w14:textId="77777777" w:rsidR="00041730" w:rsidRPr="007D6A85" w:rsidRDefault="00041730" w:rsidP="00B511EF">
            <w:pPr>
              <w:pStyle w:val="iNormal"/>
            </w:pPr>
            <w:r w:rsidRPr="007D6A85">
              <w:t>Enter the name of the organisation which will own the data uploaded to your system.</w:t>
            </w:r>
          </w:p>
        </w:tc>
      </w:tr>
      <w:tr w:rsidR="007D6A85" w:rsidRPr="007D6A85" w14:paraId="27A2A44F" w14:textId="77777777" w:rsidTr="00C762D4">
        <w:tc>
          <w:tcPr>
            <w:tcW w:w="2376" w:type="dxa"/>
          </w:tcPr>
          <w:p w14:paraId="33AD029D" w14:textId="77777777" w:rsidR="00041730" w:rsidRPr="007D6A85" w:rsidRDefault="00041730" w:rsidP="003F5A03">
            <w:pPr>
              <w:pStyle w:val="iNormal"/>
              <w:jc w:val="left"/>
            </w:pPr>
            <w:r w:rsidRPr="007D6A85">
              <w:t>Overarching Entity:</w:t>
            </w:r>
            <w:r w:rsidR="003F5A03">
              <w:t xml:space="preserve"> </w:t>
            </w:r>
          </w:p>
        </w:tc>
        <w:tc>
          <w:tcPr>
            <w:tcW w:w="6904" w:type="dxa"/>
          </w:tcPr>
          <w:p w14:paraId="0F4A1209" w14:textId="77777777"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14:paraId="2A811A08" w14:textId="77777777" w:rsidTr="00C762D4">
        <w:tc>
          <w:tcPr>
            <w:tcW w:w="2376" w:type="dxa"/>
          </w:tcPr>
          <w:p w14:paraId="258637A7" w14:textId="77777777" w:rsidR="00041730" w:rsidRPr="007D6A85" w:rsidRDefault="00041730" w:rsidP="003F5A03">
            <w:pPr>
              <w:pStyle w:val="iNormal"/>
              <w:jc w:val="left"/>
            </w:pPr>
            <w:r w:rsidRPr="007D6A85">
              <w:t>Address:</w:t>
            </w:r>
            <w:r w:rsidR="003F5A03">
              <w:t xml:space="preserve"> </w:t>
            </w:r>
          </w:p>
        </w:tc>
        <w:tc>
          <w:tcPr>
            <w:tcW w:w="6904" w:type="dxa"/>
          </w:tcPr>
          <w:p w14:paraId="2911CA0D" w14:textId="77777777"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14:paraId="3015CCDB" w14:textId="77777777" w:rsidTr="00C762D4">
        <w:tc>
          <w:tcPr>
            <w:tcW w:w="2376" w:type="dxa"/>
          </w:tcPr>
          <w:p w14:paraId="35D07F6C" w14:textId="77777777" w:rsidR="00041730" w:rsidRPr="007D6A85" w:rsidRDefault="00041730" w:rsidP="00C762D4">
            <w:pPr>
              <w:pStyle w:val="iNormal"/>
              <w:jc w:val="left"/>
            </w:pPr>
            <w:r w:rsidRPr="007D6A85">
              <w:t>Telephone Numbers:</w:t>
            </w:r>
          </w:p>
        </w:tc>
        <w:tc>
          <w:tcPr>
            <w:tcW w:w="6904" w:type="dxa"/>
          </w:tcPr>
          <w:p w14:paraId="1AB515E6" w14:textId="77777777"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14:paraId="7CDFE9FC" w14:textId="77777777" w:rsidTr="00C762D4">
        <w:tc>
          <w:tcPr>
            <w:tcW w:w="2376" w:type="dxa"/>
          </w:tcPr>
          <w:p w14:paraId="4F60BF28" w14:textId="77777777" w:rsidR="00041730" w:rsidRPr="007D6A85" w:rsidRDefault="00041730" w:rsidP="00C762D4">
            <w:pPr>
              <w:pStyle w:val="iNormal"/>
              <w:jc w:val="left"/>
            </w:pPr>
            <w:r w:rsidRPr="007D6A85">
              <w:t>Email:</w:t>
            </w:r>
          </w:p>
        </w:tc>
        <w:tc>
          <w:tcPr>
            <w:tcW w:w="6904" w:type="dxa"/>
          </w:tcPr>
          <w:p w14:paraId="4D9233F4" w14:textId="77777777"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14:paraId="3DCC7678" w14:textId="77777777" w:rsidTr="00C762D4">
        <w:tc>
          <w:tcPr>
            <w:tcW w:w="2376" w:type="dxa"/>
          </w:tcPr>
          <w:p w14:paraId="35205A4A" w14:textId="77777777" w:rsidR="00041730" w:rsidRPr="007D6A85" w:rsidRDefault="00041730" w:rsidP="00C762D4">
            <w:pPr>
              <w:pStyle w:val="iNormal"/>
              <w:jc w:val="left"/>
            </w:pPr>
            <w:r w:rsidRPr="007D6A85">
              <w:t>Description:</w:t>
            </w:r>
          </w:p>
        </w:tc>
        <w:tc>
          <w:tcPr>
            <w:tcW w:w="6904" w:type="dxa"/>
          </w:tcPr>
          <w:p w14:paraId="35349888" w14:textId="77777777" w:rsidR="00041730" w:rsidRPr="007D6A85" w:rsidRDefault="00DB2AB8" w:rsidP="004231C0">
            <w:pPr>
              <w:pStyle w:val="iNormal"/>
            </w:pPr>
            <w:r>
              <w:t>Enter a brief description of your Research Centre.</w:t>
            </w:r>
          </w:p>
        </w:tc>
      </w:tr>
      <w:tr w:rsidR="007D6A85" w:rsidRPr="007D6A85" w14:paraId="43F32C8D" w14:textId="77777777" w:rsidTr="00C762D4">
        <w:tc>
          <w:tcPr>
            <w:tcW w:w="2376" w:type="dxa"/>
          </w:tcPr>
          <w:p w14:paraId="67E9A3FF" w14:textId="77777777" w:rsidR="00041730" w:rsidRPr="007D6A85" w:rsidRDefault="00041730" w:rsidP="00C762D4">
            <w:pPr>
              <w:pStyle w:val="iNormal"/>
              <w:jc w:val="left"/>
            </w:pPr>
            <w:r w:rsidRPr="007D6A85">
              <w:t>URLs:</w:t>
            </w:r>
          </w:p>
        </w:tc>
        <w:tc>
          <w:tcPr>
            <w:tcW w:w="6904" w:type="dxa"/>
          </w:tcPr>
          <w:p w14:paraId="094555A4" w14:textId="77777777" w:rsidR="00EE78B5" w:rsidRPr="00EE78B5" w:rsidRDefault="00DB2AB8" w:rsidP="00B511EF">
            <w:pPr>
              <w:pStyle w:val="iNormal"/>
            </w:pPr>
            <w:r>
              <w:t>Enter the public URL for your Research</w:t>
            </w:r>
            <w:r w:rsidR="00B511EF">
              <w:t xml:space="preserve"> Centre.</w:t>
            </w:r>
          </w:p>
        </w:tc>
      </w:tr>
      <w:tr w:rsidR="007D6A85" w:rsidRPr="007D6A85" w14:paraId="12A4C00B" w14:textId="77777777" w:rsidTr="00C762D4">
        <w:tc>
          <w:tcPr>
            <w:tcW w:w="2376" w:type="dxa"/>
          </w:tcPr>
          <w:p w14:paraId="6300EAFF" w14:textId="77777777"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14:paraId="3544274F" w14:textId="77777777"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r w:rsidR="00C23447">
              <w:fldChar w:fldCharType="begin"/>
            </w:r>
            <w:r w:rsidR="00C23447">
              <w:instrText xml:space="preserve"> REF _Ref377645911 \r \h  \* MERGEFORMAT </w:instrText>
            </w:r>
            <w:r w:rsidR="00C23447">
              <w:fldChar w:fldCharType="separate"/>
            </w:r>
            <w:r w:rsidR="00443106">
              <w:t>5</w:t>
            </w:r>
            <w:r w:rsidR="00C23447">
              <w:fldChar w:fldCharType="end"/>
            </w:r>
            <w:r w:rsidRPr="00CD3F64">
              <w:t xml:space="preserve"> </w:t>
            </w:r>
            <w:r w:rsidR="00C23447">
              <w:fldChar w:fldCharType="begin"/>
            </w:r>
            <w:r w:rsidR="00C23447">
              <w:instrText xml:space="preserve"> REF _Ref377645911 \h  \* MERGEFORMAT </w:instrText>
            </w:r>
            <w:r w:rsidR="00C23447">
              <w:fldChar w:fldCharType="separate"/>
            </w:r>
            <w:r w:rsidR="00443106" w:rsidRPr="00443106">
              <w:rPr>
                <w:rStyle w:val="CrossReference"/>
              </w:rPr>
              <w:t>Organisational Units and Projects</w:t>
            </w:r>
            <w:r w:rsidR="00C23447">
              <w:fldChar w:fldCharType="end"/>
            </w:r>
            <w:r>
              <w:t xml:space="preserve"> for more information on how these strings are used.</w:t>
            </w:r>
          </w:p>
        </w:tc>
      </w:tr>
      <w:tr w:rsidR="007D6A85" w:rsidRPr="007D6A85" w14:paraId="2F405AE2" w14:textId="77777777" w:rsidTr="00C762D4">
        <w:tc>
          <w:tcPr>
            <w:tcW w:w="2376" w:type="dxa"/>
          </w:tcPr>
          <w:p w14:paraId="55681E44" w14:textId="77777777"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14:paraId="165E005B" w14:textId="77777777"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r w:rsidR="00C23447">
              <w:fldChar w:fldCharType="begin"/>
            </w:r>
            <w:r w:rsidR="00C23447">
              <w:instrText xml:space="preserve"> REF _Ref377645911 \r \h  \* MERGEFORMAT </w:instrText>
            </w:r>
            <w:r w:rsidR="00C23447">
              <w:fldChar w:fldCharType="separate"/>
            </w:r>
            <w:r w:rsidR="00443106">
              <w:t>5</w:t>
            </w:r>
            <w:r w:rsidR="00C23447">
              <w:fldChar w:fldCharType="end"/>
            </w:r>
            <w:r w:rsidRPr="00C762D4">
              <w:rPr>
                <w:rStyle w:val="CrossReference"/>
              </w:rPr>
              <w:t xml:space="preserve"> </w:t>
            </w:r>
            <w:r w:rsidR="00C23447">
              <w:fldChar w:fldCharType="begin"/>
            </w:r>
            <w:r w:rsidR="00C23447">
              <w:instrText xml:space="preserve"> REF _Ref377645911 \h  \* MERGEFORMAT </w:instrText>
            </w:r>
            <w:r w:rsidR="00C23447">
              <w:fldChar w:fldCharType="separate"/>
            </w:r>
            <w:r w:rsidR="00443106" w:rsidRPr="00443106">
              <w:rPr>
                <w:rStyle w:val="CrossReference"/>
              </w:rPr>
              <w:t>Organisational Units and Projects</w:t>
            </w:r>
            <w:r w:rsidR="00C23447">
              <w:fldChar w:fldCharType="end"/>
            </w:r>
            <w:r>
              <w:t xml:space="preserve"> for more information on how these </w:t>
            </w:r>
            <w:r w:rsidR="004231C0">
              <w:t>terms</w:t>
            </w:r>
            <w:r>
              <w:t xml:space="preserve"> are used.</w:t>
            </w:r>
          </w:p>
        </w:tc>
      </w:tr>
      <w:tr w:rsidR="007D6A85" w:rsidRPr="007D6A85" w14:paraId="04BCDEF3" w14:textId="77777777" w:rsidTr="00C762D4">
        <w:tc>
          <w:tcPr>
            <w:tcW w:w="2376" w:type="dxa"/>
          </w:tcPr>
          <w:p w14:paraId="52EB4FF1" w14:textId="77777777" w:rsidR="007D6A85" w:rsidRPr="007D6A85" w:rsidRDefault="00C762D4" w:rsidP="00C762D4">
            <w:pPr>
              <w:pStyle w:val="iNormal"/>
              <w:jc w:val="left"/>
            </w:pPr>
            <w:r>
              <w:t>Project</w:t>
            </w:r>
            <w:r w:rsidR="007D6A85" w:rsidRPr="007D6A85">
              <w:t xml:space="preserve"> Parameters:</w:t>
            </w:r>
          </w:p>
        </w:tc>
        <w:tc>
          <w:tcPr>
            <w:tcW w:w="6904" w:type="dxa"/>
          </w:tcPr>
          <w:p w14:paraId="2866A11A" w14:textId="07C3D6BF"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066066">
              <w:t>Project Parameters</w:t>
            </w:r>
            <w:r w:rsidR="00DB2AB8">
              <w:t xml:space="preserve"> </w:t>
            </w:r>
            <w:r w:rsidR="008B3F5A">
              <w:t xml:space="preserve">is </w:t>
            </w:r>
            <w:r w:rsidR="00DB2AB8">
              <w:t>generally appropriate for systems which will hold environmental research data.</w:t>
            </w:r>
          </w:p>
          <w:p w14:paraId="043F200A" w14:textId="77777777"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r w:rsidR="00C23447">
              <w:fldChar w:fldCharType="begin"/>
            </w:r>
            <w:r w:rsidR="00C23447">
              <w:instrText xml:space="preserve"> REF _Ref377736666 \r \h  \* MERGEFORMAT </w:instrText>
            </w:r>
            <w:r w:rsidR="00C23447">
              <w:fldChar w:fldCharType="separate"/>
            </w:r>
            <w:r w:rsidR="00443106" w:rsidRPr="00443106">
              <w:rPr>
                <w:rStyle w:val="CrossReference"/>
              </w:rPr>
              <w:t>5.5</w:t>
            </w:r>
            <w:r w:rsidR="00C23447">
              <w:fldChar w:fldCharType="end"/>
            </w:r>
            <w:r w:rsidR="00DB2AB8" w:rsidRPr="00DB2AB8">
              <w:rPr>
                <w:rStyle w:val="CrossReference"/>
              </w:rPr>
              <w:t xml:space="preserve"> </w:t>
            </w:r>
            <w:r w:rsidR="00C23447">
              <w:fldChar w:fldCharType="begin"/>
            </w:r>
            <w:r w:rsidR="00C23447">
              <w:instrText xml:space="preserve"> REF _Ref377736669 \h  \* MERGEFORMAT </w:instrText>
            </w:r>
            <w:r w:rsidR="00C23447">
              <w:fldChar w:fldCharType="separate"/>
            </w:r>
            <w:r w:rsidR="00443106" w:rsidRPr="00443106">
              <w:rPr>
                <w:rStyle w:val="CrossReference"/>
              </w:rPr>
              <w:t>Setting Up Project Parameters</w:t>
            </w:r>
            <w:r w:rsidR="00C23447">
              <w:fldChar w:fldCharType="end"/>
            </w:r>
            <w:r w:rsidR="00DB2AB8">
              <w:t>.</w:t>
            </w:r>
          </w:p>
        </w:tc>
      </w:tr>
    </w:tbl>
    <w:p w14:paraId="5CC1D669" w14:textId="77777777" w:rsidR="00090949" w:rsidRDefault="00090949" w:rsidP="00090949">
      <w:pPr>
        <w:pStyle w:val="iHeading3"/>
      </w:pPr>
      <w:bookmarkStart w:id="2212" w:name="_Ref377979077"/>
      <w:bookmarkStart w:id="2213" w:name="_Toc260576779"/>
      <w:r>
        <w:t>OCR Processing</w:t>
      </w:r>
      <w:r w:rsidR="005D5820">
        <w:t xml:space="preserve"> parameters</w:t>
      </w:r>
      <w:bookmarkEnd w:id="2212"/>
      <w:bookmarkEnd w:id="2213"/>
    </w:p>
    <w:p w14:paraId="134B5496" w14:textId="77777777" w:rsidR="00C762D4" w:rsidRDefault="00C762D4" w:rsidP="00C762D4">
      <w:pPr>
        <w:pStyle w:val="iNormal"/>
      </w:pPr>
      <w:r>
        <w:t xml:space="preserve">DC21 supports processing of image files to extract text and write it to a .TXT file which can then be viewed, edited or processed </w:t>
      </w:r>
      <w:r w:rsidR="004231C0">
        <w:t>as required.</w:t>
      </w:r>
    </w:p>
    <w:p w14:paraId="4BF8BB2F" w14:textId="77777777" w:rsidR="00C57AB1" w:rsidRDefault="00DB2AB8" w:rsidP="00C762D4">
      <w:pPr>
        <w:pStyle w:val="iNormal"/>
      </w:pPr>
      <w:r>
        <w:t xml:space="preserve">DC21 supports </w:t>
      </w:r>
      <w:r w:rsidR="00E87D70">
        <w:t xml:space="preserve">the </w:t>
      </w:r>
      <w:r>
        <w:t xml:space="preserve">use of </w:t>
      </w:r>
      <w:r w:rsidR="00E87D70">
        <w:t>two OCR engines: Tesseract (</w:t>
      </w:r>
      <w:r w:rsidR="00E87D70" w:rsidRPr="00A01DCB">
        <w:t>see</w:t>
      </w:r>
      <w:r w:rsidR="00A01DCB">
        <w:t xml:space="preserve"> </w:t>
      </w:r>
      <w:r w:rsidR="004F4F42">
        <w:fldChar w:fldCharType="begin"/>
      </w:r>
      <w:r w:rsidR="004F4F42">
        <w:instrText xml:space="preserve"> HYPERLINK "https://code.google.com/p/tesseract-ocr/" </w:instrText>
      </w:r>
      <w:r w:rsidR="004F4F42">
        <w:fldChar w:fldCharType="separate"/>
      </w:r>
      <w:r w:rsidR="00A01DCB" w:rsidRPr="005967CE">
        <w:rPr>
          <w:rStyle w:val="Hyperlink"/>
        </w:rPr>
        <w:t>https://code.google.com/p/tesseract-ocr/</w:t>
      </w:r>
      <w:r w:rsidR="004F4F42">
        <w:rPr>
          <w:rStyle w:val="Hyperlink"/>
        </w:rPr>
        <w:fldChar w:fldCharType="end"/>
      </w:r>
      <w:r w:rsidR="00E87D70" w:rsidRPr="00A01DCB">
        <w:t>)</w:t>
      </w:r>
      <w:r w:rsidR="00E87D70">
        <w:t xml:space="preserve"> and </w:t>
      </w:r>
      <w:r>
        <w:t>ABBYY</w:t>
      </w:r>
      <w:r w:rsidR="00E87D70">
        <w:t xml:space="preserve"> (</w:t>
      </w:r>
      <w:r w:rsidR="002172B2">
        <w:t xml:space="preserve">see </w:t>
      </w:r>
      <w:r w:rsidR="004F4F42">
        <w:fldChar w:fldCharType="begin"/>
      </w:r>
      <w:r w:rsidR="004F4F42">
        <w:instrText xml:space="preserve"> HYPERLINK "http://abbyy.com" </w:instrText>
      </w:r>
      <w:r w:rsidR="004F4F42">
        <w:fldChar w:fldCharType="separate"/>
      </w:r>
      <w:r w:rsidR="002172B2" w:rsidRPr="0051767D">
        <w:rPr>
          <w:rStyle w:val="Hyperlink"/>
        </w:rPr>
        <w:t>http://abbyy.com</w:t>
      </w:r>
      <w:r w:rsidR="004F4F42">
        <w:rPr>
          <w:rStyle w:val="Hyperlink"/>
        </w:rPr>
        <w:fldChar w:fldCharType="end"/>
      </w:r>
      <w:r w:rsidR="002172B2">
        <w:t xml:space="preserve"> and </w:t>
      </w:r>
      <w:r w:rsidR="004F4F42">
        <w:fldChar w:fldCharType="begin"/>
      </w:r>
      <w:r w:rsidR="004F4F42">
        <w:instrText xml:space="preserve"> HYPERLINK "http://ocrsdk.com/" </w:instrText>
      </w:r>
      <w:r w:rsidR="004F4F42">
        <w:fldChar w:fldCharType="separate"/>
      </w:r>
      <w:r w:rsidR="002172B2" w:rsidRPr="0051767D">
        <w:rPr>
          <w:rStyle w:val="Hyperlink"/>
          <w:lang w:val="en-US"/>
        </w:rPr>
        <w:t>http://ocrsdk.com/</w:t>
      </w:r>
      <w:r w:rsidR="004F4F42">
        <w:rPr>
          <w:rStyle w:val="Hyperlink"/>
          <w:lang w:val="en-US"/>
        </w:rPr>
        <w:fldChar w:fldCharType="end"/>
      </w:r>
      <w:r w:rsidR="00E87D70">
        <w:t>). Tesseract</w:t>
      </w:r>
      <w:r>
        <w:t xml:space="preserve"> </w:t>
      </w:r>
      <w:r w:rsidR="00E87D70">
        <w:t>is a free, open source OCR engine which has been directly integrated into DC21.</w:t>
      </w:r>
      <w:r w:rsidR="002172B2">
        <w:t xml:space="preserve"> As an alternative to Tesseract, users can subscribe to the ABBYY</w:t>
      </w:r>
      <w:r w:rsidR="00E87D70">
        <w:t xml:space="preserve"> </w:t>
      </w:r>
      <w:r>
        <w:t xml:space="preserve">cloud service. </w:t>
      </w:r>
      <w:r w:rsidR="00C57AB1">
        <w:t>Intersect recommends the use of the ABBYY OCR engine.</w:t>
      </w:r>
    </w:p>
    <w:p w14:paraId="2031D8DC" w14:textId="77777777"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r w:rsidR="00C23447">
        <w:fldChar w:fldCharType="begin"/>
      </w:r>
      <w:r w:rsidR="00C23447">
        <w:instrText xml:space="preserve"> REF _Ref377737721 \r \h  \* MERGEFORMAT </w:instrText>
      </w:r>
      <w:r w:rsidR="00C23447">
        <w:fldChar w:fldCharType="separate"/>
      </w:r>
      <w:r w:rsidR="00443106" w:rsidRPr="00443106">
        <w:rPr>
          <w:rStyle w:val="CrossReference"/>
        </w:rPr>
        <w:t>11.4</w:t>
      </w:r>
      <w:r w:rsidR="00C23447">
        <w:fldChar w:fldCharType="end"/>
      </w:r>
      <w:r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443106" w:rsidRPr="00443106">
        <w:rPr>
          <w:rStyle w:val="CrossReference"/>
        </w:rPr>
        <w:t>Managing Background Tasks - Resque</w:t>
      </w:r>
      <w:r w:rsidR="00C23447">
        <w:fldChar w:fldCharType="end"/>
      </w:r>
      <w:r>
        <w:t xml:space="preserve">). </w:t>
      </w:r>
      <w:r w:rsidR="00C57AB1">
        <w:t xml:space="preserve">At the time the task is </w:t>
      </w:r>
      <w:r w:rsidR="00C57AB1">
        <w:lastRenderedPageBreak/>
        <w:t xml:space="preserve">queued, an empty output file is created and its Metadata is updated to reflect the processing status as processing proceeds. </w:t>
      </w:r>
      <w:r w:rsidR="00A01DCB">
        <w:t xml:space="preserve">Use the Metadata View screen to review this Metadata (see </w:t>
      </w:r>
      <w:r w:rsidR="00C23447">
        <w:fldChar w:fldCharType="begin"/>
      </w:r>
      <w:r w:rsidR="00C23447">
        <w:instrText xml:space="preserve"> REF _Ref351647273 \r \h  \* MERGEFORMAT </w:instrText>
      </w:r>
      <w:r w:rsidR="00C23447">
        <w:fldChar w:fldCharType="separate"/>
      </w:r>
      <w:r w:rsidR="00443106" w:rsidRPr="00443106">
        <w:rPr>
          <w:rStyle w:val="CrossReference"/>
        </w:rPr>
        <w:t>8.4</w:t>
      </w:r>
      <w:r w:rsidR="00C23447">
        <w:fldChar w:fldCharType="end"/>
      </w:r>
      <w:r w:rsidR="00A01DC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443106" w:rsidRPr="00443106">
        <w:rPr>
          <w:rStyle w:val="CrossReference"/>
        </w:rPr>
        <w:t>Viewing and Editing a File's Metadata</w:t>
      </w:r>
      <w:r w:rsidR="00C23447">
        <w:fldChar w:fldCharType="end"/>
      </w:r>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14:paraId="33594125" w14:textId="77777777" w:rsidR="00C762D4" w:rsidRDefault="00C762D4" w:rsidP="00C762D4">
      <w:pPr>
        <w:pStyle w:val="iNormal"/>
      </w:pPr>
      <w:r>
        <w:t>These parameters control whether this function is supported and sets parameters for its operation.</w:t>
      </w:r>
    </w:p>
    <w:p w14:paraId="0224FE63" w14:textId="77777777"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7D6A85" w14:paraId="1C3CDC97" w14:textId="77777777" w:rsidTr="007D6A85">
        <w:tc>
          <w:tcPr>
            <w:tcW w:w="1809" w:type="dxa"/>
          </w:tcPr>
          <w:p w14:paraId="603FDC8D" w14:textId="77777777" w:rsidR="007D6A85" w:rsidRDefault="007D6A85" w:rsidP="00EC4675">
            <w:pPr>
              <w:pStyle w:val="iNormal"/>
              <w:jc w:val="left"/>
              <w:rPr>
                <w:lang w:eastAsia="ja-JP"/>
              </w:rPr>
            </w:pPr>
            <w:r>
              <w:t>Auto OCR on Upload:</w:t>
            </w:r>
          </w:p>
        </w:tc>
        <w:tc>
          <w:tcPr>
            <w:tcW w:w="7471" w:type="dxa"/>
          </w:tcPr>
          <w:p w14:paraId="0CFCFD19" w14:textId="77777777"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14:paraId="60865377" w14:textId="77777777"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14:paraId="5BE2F866" w14:textId="77777777" w:rsidTr="007D6A85">
        <w:tc>
          <w:tcPr>
            <w:tcW w:w="1809" w:type="dxa"/>
          </w:tcPr>
          <w:p w14:paraId="65E756F5" w14:textId="77777777" w:rsidR="007D6A85" w:rsidRPr="00F86107" w:rsidRDefault="007D6A85" w:rsidP="00EC4675">
            <w:pPr>
              <w:pStyle w:val="iNormal"/>
              <w:jc w:val="left"/>
            </w:pPr>
            <w:r w:rsidRPr="00F86107">
              <w:t>Auto OCR Regular Expression:</w:t>
            </w:r>
          </w:p>
        </w:tc>
        <w:tc>
          <w:tcPr>
            <w:tcW w:w="7471" w:type="dxa"/>
          </w:tcPr>
          <w:p w14:paraId="76FFE77E" w14:textId="77777777"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14:paraId="5260BB97" w14:textId="77777777"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14:paraId="64098292" w14:textId="77777777" w:rsidR="007D6A85" w:rsidRPr="00F86107" w:rsidRDefault="00F86107" w:rsidP="00EC4675">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443106" w:rsidRPr="00443106">
              <w:rPr>
                <w:rStyle w:val="CrossReference"/>
              </w:rPr>
              <w:t>Regular Expressions</w:t>
            </w:r>
            <w:r w:rsidR="00C23447">
              <w:fldChar w:fldCharType="end"/>
            </w:r>
            <w:r w:rsidRPr="00F86107">
              <w:t xml:space="preserve"> for information on regular expressions and how they are matched.</w:t>
            </w:r>
          </w:p>
        </w:tc>
      </w:tr>
      <w:tr w:rsidR="007D6A85" w14:paraId="0B0D462F" w14:textId="77777777" w:rsidTr="007D6A85">
        <w:tc>
          <w:tcPr>
            <w:tcW w:w="1809" w:type="dxa"/>
          </w:tcPr>
          <w:p w14:paraId="2D604755" w14:textId="77777777" w:rsidR="007D6A85" w:rsidRDefault="007D6A85" w:rsidP="00EC4675">
            <w:pPr>
              <w:pStyle w:val="iNormal"/>
              <w:jc w:val="left"/>
              <w:rPr>
                <w:lang w:eastAsia="ja-JP"/>
              </w:rPr>
            </w:pPr>
            <w:r>
              <w:t>OCR Supported MIME Types:</w:t>
            </w:r>
          </w:p>
        </w:tc>
        <w:tc>
          <w:tcPr>
            <w:tcW w:w="7471" w:type="dxa"/>
          </w:tcPr>
          <w:p w14:paraId="619D5F65" w14:textId="77777777"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14:paraId="6D618586" w14:textId="77777777"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14:paraId="514C4BBB" w14:textId="77777777"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14:paraId="77022E0E" w14:textId="77777777"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14:paraId="29ADC939" w14:textId="77777777" w:rsidR="007D6A85" w:rsidRPr="00574241" w:rsidRDefault="00A01DCB" w:rsidP="002B25BB">
            <w:pPr>
              <w:pStyle w:val="iNormal"/>
              <w:rPr>
                <w:lang w:eastAsia="ja-JP"/>
              </w:rPr>
            </w:pPr>
            <w:r>
              <w:t xml:space="preserve">Tesseract as integrated into DC21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14:paraId="6AB1B7D4" w14:textId="77777777" w:rsidTr="007D6A85">
        <w:tc>
          <w:tcPr>
            <w:tcW w:w="1809" w:type="dxa"/>
          </w:tcPr>
          <w:p w14:paraId="174A2E93" w14:textId="77777777" w:rsidR="007D6A85" w:rsidRDefault="007D6A85" w:rsidP="00EC4675">
            <w:pPr>
              <w:pStyle w:val="iNormal"/>
              <w:jc w:val="left"/>
            </w:pPr>
            <w:r>
              <w:t>ABBYY Host:</w:t>
            </w:r>
          </w:p>
        </w:tc>
        <w:tc>
          <w:tcPr>
            <w:tcW w:w="7471" w:type="dxa"/>
          </w:tcPr>
          <w:p w14:paraId="13E98B68" w14:textId="77777777"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14:paraId="0195CBA2" w14:textId="77777777"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14:paraId="5501DE2B" w14:textId="77777777" w:rsidTr="007D6A85">
        <w:tc>
          <w:tcPr>
            <w:tcW w:w="1809" w:type="dxa"/>
          </w:tcPr>
          <w:p w14:paraId="3EE61FC7" w14:textId="77777777" w:rsidR="00574241" w:rsidRDefault="00574241" w:rsidP="00EC4675">
            <w:pPr>
              <w:pStyle w:val="iNormal"/>
              <w:jc w:val="left"/>
            </w:pPr>
            <w:r>
              <w:lastRenderedPageBreak/>
              <w:t>ABBYY App Name:</w:t>
            </w:r>
          </w:p>
        </w:tc>
        <w:tc>
          <w:tcPr>
            <w:tcW w:w="7471" w:type="dxa"/>
          </w:tcPr>
          <w:p w14:paraId="1D5DD97B" w14:textId="77777777"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14:paraId="346D0266" w14:textId="77777777" w:rsidR="00EC4675" w:rsidRDefault="00EC4675" w:rsidP="009D2602">
            <w:pPr>
              <w:pStyle w:val="iNormal"/>
            </w:pPr>
            <w:r>
              <w:t xml:space="preserve">This field is ignored if </w:t>
            </w:r>
            <w:r w:rsidRPr="00EC4675">
              <w:rPr>
                <w:rStyle w:val="iOption"/>
              </w:rPr>
              <w:t>ABBYY Host</w:t>
            </w:r>
            <w:r>
              <w:t xml:space="preserve"> is empty.</w:t>
            </w:r>
          </w:p>
        </w:tc>
      </w:tr>
      <w:tr w:rsidR="00574241" w14:paraId="3E8815EE" w14:textId="77777777" w:rsidTr="007D6A85">
        <w:tc>
          <w:tcPr>
            <w:tcW w:w="1809" w:type="dxa"/>
          </w:tcPr>
          <w:p w14:paraId="43B4ECAA" w14:textId="77777777" w:rsidR="00574241" w:rsidRDefault="00574241" w:rsidP="00EC4675">
            <w:pPr>
              <w:pStyle w:val="iNormal"/>
              <w:jc w:val="left"/>
            </w:pPr>
            <w:r>
              <w:t>ABBYY Password:</w:t>
            </w:r>
          </w:p>
        </w:tc>
        <w:tc>
          <w:tcPr>
            <w:tcW w:w="7471" w:type="dxa"/>
          </w:tcPr>
          <w:p w14:paraId="0EE815D2" w14:textId="77777777" w:rsidR="00574241" w:rsidRDefault="00EC4675" w:rsidP="00EC4675">
            <w:pPr>
              <w:pStyle w:val="iNormal"/>
            </w:pPr>
            <w:r>
              <w:t>See you System Administrator to find out your organisation’s ABBYY password to match the ABBYY account name given in the question above.</w:t>
            </w:r>
          </w:p>
          <w:p w14:paraId="7899C784" w14:textId="77777777" w:rsidR="00EC4675" w:rsidRDefault="00EC4675" w:rsidP="009D2602">
            <w:pPr>
              <w:pStyle w:val="iNormal"/>
            </w:pPr>
            <w:r>
              <w:t xml:space="preserve">This field is ignored if </w:t>
            </w:r>
            <w:r w:rsidRPr="00EC4675">
              <w:rPr>
                <w:rStyle w:val="iOption"/>
              </w:rPr>
              <w:t>ABBYY Host</w:t>
            </w:r>
            <w:r>
              <w:t xml:space="preserve"> is empty.</w:t>
            </w:r>
          </w:p>
        </w:tc>
      </w:tr>
    </w:tbl>
    <w:p w14:paraId="05BE126C" w14:textId="77777777" w:rsidR="00090949" w:rsidRDefault="00090949" w:rsidP="00090949">
      <w:pPr>
        <w:pStyle w:val="iHeading3"/>
      </w:pPr>
      <w:bookmarkStart w:id="2214" w:name="_Ref377979408"/>
      <w:bookmarkStart w:id="2215" w:name="_Ref378325623"/>
      <w:bookmarkStart w:id="2216" w:name="_Toc260576780"/>
      <w:r>
        <w:t>Speech Recognition Processing</w:t>
      </w:r>
      <w:r w:rsidR="005D5820">
        <w:t xml:space="preserve"> parameters</w:t>
      </w:r>
      <w:bookmarkEnd w:id="2214"/>
      <w:bookmarkEnd w:id="2215"/>
      <w:bookmarkEnd w:id="2216"/>
    </w:p>
    <w:p w14:paraId="67D56D3C" w14:textId="77777777" w:rsidR="00EC4675" w:rsidRDefault="00EC4675" w:rsidP="00EC4675">
      <w:pPr>
        <w:pStyle w:val="iNormal"/>
      </w:pPr>
      <w:r>
        <w:t xml:space="preserve">DC21 supports processing of </w:t>
      </w:r>
      <w:r w:rsidR="00756AA6">
        <w:t>audio</w:t>
      </w:r>
      <w:r>
        <w:t xml:space="preserve"> </w:t>
      </w:r>
      <w:r w:rsidR="00CD3F64">
        <w:t xml:space="preserve">and video </w:t>
      </w:r>
      <w:r>
        <w:t xml:space="preserve">files to extract spoken words as text and write them to a .TXT file which can then be viewed, edited or processed </w:t>
      </w:r>
      <w:r w:rsidR="002B25BB">
        <w:t>as required</w:t>
      </w:r>
      <w:r>
        <w:t>.</w:t>
      </w:r>
    </w:p>
    <w:p w14:paraId="01CC72E3" w14:textId="77777777" w:rsidR="00756AA6" w:rsidRDefault="00EC4675" w:rsidP="00EC4675">
      <w:pPr>
        <w:pStyle w:val="iNormal"/>
      </w:pPr>
      <w:r>
        <w:t xml:space="preserve">DC21 supports use of the Koemei Speech Recognition (SR) engine, which is a subscription cloud service. Refer to </w:t>
      </w:r>
      <w:r w:rsidR="004F4F42">
        <w:fldChar w:fldCharType="begin"/>
      </w:r>
      <w:r w:rsidR="004F4F42">
        <w:instrText xml:space="preserve"> HYPERLINK "http://ocrsdk.com/" </w:instrText>
      </w:r>
      <w:r w:rsidR="004F4F42">
        <w:fldChar w:fldCharType="separate"/>
      </w:r>
      <w:r w:rsidRPr="0051767D">
        <w:rPr>
          <w:rStyle w:val="Hyperlink"/>
          <w:lang w:val="en-US"/>
        </w:rPr>
        <w:t>http://</w:t>
      </w:r>
      <w:r w:rsidR="004F4F42">
        <w:fldChar w:fldCharType="begin"/>
      </w:r>
      <w:r w:rsidR="004F4F42">
        <w:instrText xml:space="preserve"> HYPERLINK "http://www.koemei.com" </w:instrText>
      </w:r>
      <w:r w:rsidR="004F4F42">
        <w:fldChar w:fldCharType="separate"/>
      </w:r>
      <w:r w:rsidRPr="00EC4675">
        <w:rPr>
          <w:rStyle w:val="Hyperlink"/>
        </w:rPr>
        <w:t>www.koemei.com</w:t>
      </w:r>
      <w:r w:rsidR="004F4F42">
        <w:rPr>
          <w:rStyle w:val="Hyperlink"/>
        </w:rPr>
        <w:fldChar w:fldCharType="end"/>
      </w:r>
      <w:r w:rsidRPr="0051767D">
        <w:rPr>
          <w:rStyle w:val="Hyperlink"/>
          <w:lang w:val="en-US"/>
        </w:rPr>
        <w:t>/</w:t>
      </w:r>
      <w:r w:rsidR="004F4F42">
        <w:rPr>
          <w:rStyle w:val="Hyperlink"/>
          <w:lang w:val="en-US"/>
        </w:rPr>
        <w:fldChar w:fldCharType="end"/>
      </w:r>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14:paraId="1B602B02" w14:textId="77777777" w:rsidR="00EC4675" w:rsidRPr="00DB2AB8" w:rsidRDefault="00756AA6" w:rsidP="00EC4675">
      <w:pPr>
        <w:pStyle w:val="iNormal"/>
      </w:pPr>
      <w:r>
        <w:t>S</w:t>
      </w:r>
      <w:r w:rsidR="00EC4675">
        <w:t xml:space="preserve">R processing is always queued and executed in background processing under control of Resque (see </w:t>
      </w:r>
      <w:r w:rsidR="00C23447">
        <w:fldChar w:fldCharType="begin"/>
      </w:r>
      <w:r w:rsidR="00C23447">
        <w:instrText xml:space="preserve"> REF _Ref377737721 \r \h  \* MERGEFORMAT </w:instrText>
      </w:r>
      <w:r w:rsidR="00C23447">
        <w:fldChar w:fldCharType="separate"/>
      </w:r>
      <w:r w:rsidR="00443106" w:rsidRPr="00443106">
        <w:rPr>
          <w:rStyle w:val="CrossReference"/>
        </w:rPr>
        <w:t>11.4</w:t>
      </w:r>
      <w:r w:rsidR="00C23447">
        <w:fldChar w:fldCharType="end"/>
      </w:r>
      <w:r w:rsidR="00EC4675"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443106" w:rsidRPr="00443106">
        <w:rPr>
          <w:rStyle w:val="CrossReference"/>
        </w:rPr>
        <w:t>Managing Background Tasks - Resque</w:t>
      </w:r>
      <w:r w:rsidR="00C23447">
        <w:fldChar w:fldCharType="end"/>
      </w:r>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r w:rsidR="00C23447">
        <w:fldChar w:fldCharType="begin"/>
      </w:r>
      <w:r w:rsidR="00C23447">
        <w:instrText xml:space="preserve"> REF _Ref351647273 \r \h  \* MERGEFORMAT </w:instrText>
      </w:r>
      <w:r w:rsidR="00C23447">
        <w:fldChar w:fldCharType="separate"/>
      </w:r>
      <w:r w:rsidR="00443106" w:rsidRPr="00443106">
        <w:rPr>
          <w:rStyle w:val="CrossReference"/>
        </w:rPr>
        <w:t>8.4</w:t>
      </w:r>
      <w:r w:rsidR="00C23447">
        <w:fldChar w:fldCharType="end"/>
      </w:r>
      <w:r w:rsidR="002B25B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443106" w:rsidRPr="00443106">
        <w:rPr>
          <w:rStyle w:val="CrossReference"/>
        </w:rPr>
        <w:t>Viewing and Editing a File's Metadata</w:t>
      </w:r>
      <w:r w:rsidR="00C23447">
        <w:fldChar w:fldCharType="end"/>
      </w:r>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r w:rsidR="00C23447">
        <w:fldChar w:fldCharType="begin"/>
      </w:r>
      <w:r w:rsidR="00C23447">
        <w:instrText xml:space="preserve"> REF _Ref351647273 \r \h  \* MERGEFORMAT </w:instrText>
      </w:r>
      <w:r w:rsidR="00C23447">
        <w:fldChar w:fldCharType="separate"/>
      </w:r>
      <w:r w:rsidR="00443106" w:rsidRPr="00443106">
        <w:rPr>
          <w:rStyle w:val="CrossReference"/>
        </w:rPr>
        <w:t>8.4</w:t>
      </w:r>
      <w:r w:rsidR="00C23447">
        <w:fldChar w:fldCharType="end"/>
      </w:r>
      <w:r w:rsidR="00EC4675"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443106" w:rsidRPr="00443106">
        <w:rPr>
          <w:rStyle w:val="CrossReference"/>
        </w:rPr>
        <w:t>Viewing and Editing a File's Metadata</w:t>
      </w:r>
      <w:r w:rsidR="00C23447">
        <w:fldChar w:fldCharType="end"/>
      </w:r>
      <w:r w:rsidR="00EC4675">
        <w:t>). The output file will always exist but may be empty, even if processing failed.</w:t>
      </w:r>
    </w:p>
    <w:p w14:paraId="535EBC93" w14:textId="77777777" w:rsidR="00EC4675" w:rsidRDefault="00EC4675" w:rsidP="00EC4675">
      <w:pPr>
        <w:pStyle w:val="iNormal"/>
      </w:pPr>
      <w:r>
        <w:t>These parameters control whether this function is supported and sets parameters for its operation.</w:t>
      </w:r>
    </w:p>
    <w:p w14:paraId="747543DE" w14:textId="77777777"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574241" w14:paraId="41B041C0" w14:textId="77777777" w:rsidTr="00574241">
        <w:tc>
          <w:tcPr>
            <w:tcW w:w="1809" w:type="dxa"/>
          </w:tcPr>
          <w:p w14:paraId="51B98E23" w14:textId="77777777" w:rsidR="00574241" w:rsidRPr="00574241" w:rsidRDefault="00574241" w:rsidP="009D2602">
            <w:pPr>
              <w:pStyle w:val="iNormal"/>
              <w:jc w:val="left"/>
              <w:rPr>
                <w:lang w:eastAsia="ja-JP"/>
              </w:rPr>
            </w:pPr>
            <w:r>
              <w:t>Auto SR on Upload:</w:t>
            </w:r>
          </w:p>
        </w:tc>
        <w:tc>
          <w:tcPr>
            <w:tcW w:w="7471" w:type="dxa"/>
          </w:tcPr>
          <w:p w14:paraId="568EC388" w14:textId="77777777"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14:paraId="3DF02B0C" w14:textId="77777777"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14:paraId="19A77387" w14:textId="77777777" w:rsidTr="00574241">
        <w:tc>
          <w:tcPr>
            <w:tcW w:w="1809" w:type="dxa"/>
          </w:tcPr>
          <w:p w14:paraId="21D74D26" w14:textId="77777777" w:rsidR="00574241" w:rsidRPr="00574241" w:rsidRDefault="00574241" w:rsidP="009D2602">
            <w:pPr>
              <w:pStyle w:val="iNormal"/>
              <w:jc w:val="left"/>
              <w:rPr>
                <w:lang w:eastAsia="ja-JP"/>
              </w:rPr>
            </w:pPr>
            <w:r>
              <w:t>Auto SR Regular Expression:</w:t>
            </w:r>
          </w:p>
        </w:tc>
        <w:tc>
          <w:tcPr>
            <w:tcW w:w="7471" w:type="dxa"/>
          </w:tcPr>
          <w:p w14:paraId="5BB781F2" w14:textId="77777777"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14:paraId="2A010445" w14:textId="77777777"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14:paraId="040D9F5D" w14:textId="77777777" w:rsidR="00574241" w:rsidRDefault="00756AA6" w:rsidP="009D2602">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443106" w:rsidRPr="00443106">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443106" w:rsidRPr="00443106">
              <w:rPr>
                <w:rStyle w:val="CrossReference"/>
              </w:rPr>
              <w:t>Regular Expressions</w:t>
            </w:r>
            <w:r w:rsidR="00C23447">
              <w:fldChar w:fldCharType="end"/>
            </w:r>
            <w:r w:rsidRPr="00F86107">
              <w:t xml:space="preserve"> for information on regular expressions and how they are matched.</w:t>
            </w:r>
          </w:p>
        </w:tc>
      </w:tr>
      <w:tr w:rsidR="00574241" w14:paraId="5F90CD4A" w14:textId="77777777" w:rsidTr="00574241">
        <w:tc>
          <w:tcPr>
            <w:tcW w:w="1809" w:type="dxa"/>
          </w:tcPr>
          <w:p w14:paraId="4807B31F" w14:textId="77777777" w:rsidR="00574241" w:rsidRPr="00574241" w:rsidRDefault="00574241" w:rsidP="009D2602">
            <w:pPr>
              <w:pStyle w:val="iNormal"/>
              <w:jc w:val="left"/>
              <w:rPr>
                <w:lang w:eastAsia="ja-JP"/>
              </w:rPr>
            </w:pPr>
            <w:r>
              <w:t>SR Supported MIME Types:</w:t>
            </w:r>
          </w:p>
        </w:tc>
        <w:tc>
          <w:tcPr>
            <w:tcW w:w="7471" w:type="dxa"/>
          </w:tcPr>
          <w:p w14:paraId="6A6F8520" w14:textId="77777777"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 xml:space="preserve">s can be queued for SR </w:t>
            </w:r>
            <w:r>
              <w:lastRenderedPageBreak/>
              <w:t>processing, either automatically following upload or manually.</w:t>
            </w:r>
          </w:p>
          <w:p w14:paraId="535306CC" w14:textId="77777777"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14:paraId="3338A8B6" w14:textId="77777777"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14:paraId="1FAD1779" w14:textId="77777777"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14:paraId="4E6A5020" w14:textId="77777777" w:rsidR="004D0672" w:rsidRPr="00574241" w:rsidRDefault="00756AA6" w:rsidP="009B01E2">
            <w:pPr>
              <w:pStyle w:val="iNormal"/>
              <w:rPr>
                <w:lang w:eastAsia="ja-JP"/>
              </w:rPr>
            </w:pPr>
            <w:r>
              <w:t>Typically, selecting audio/mpeg and audio/x-wav may be appropriate</w:t>
            </w:r>
            <w:r w:rsidR="009B01E2">
              <w:t>.</w:t>
            </w:r>
          </w:p>
        </w:tc>
      </w:tr>
      <w:tr w:rsidR="00574241" w14:paraId="7FA65F67" w14:textId="77777777" w:rsidTr="00574241">
        <w:tc>
          <w:tcPr>
            <w:tcW w:w="1809" w:type="dxa"/>
          </w:tcPr>
          <w:p w14:paraId="51207EC7" w14:textId="77777777" w:rsidR="00574241" w:rsidRPr="00574241" w:rsidRDefault="00574241" w:rsidP="009D2602">
            <w:pPr>
              <w:pStyle w:val="iNormal"/>
              <w:jc w:val="left"/>
              <w:rPr>
                <w:lang w:eastAsia="ja-JP"/>
              </w:rPr>
            </w:pPr>
            <w:r>
              <w:lastRenderedPageBreak/>
              <w:t>Koemei Host:</w:t>
            </w:r>
          </w:p>
        </w:tc>
        <w:tc>
          <w:tcPr>
            <w:tcW w:w="7471" w:type="dxa"/>
          </w:tcPr>
          <w:p w14:paraId="66AC6B89" w14:textId="77777777" w:rsidR="00574241" w:rsidRPr="00574241" w:rsidRDefault="00756AA6" w:rsidP="004D0672">
            <w:pPr>
              <w:pStyle w:val="iNormal"/>
            </w:pPr>
            <w:r>
              <w:t xml:space="preserve">Enter here the URL of the Koemei host. The standard </w:t>
            </w:r>
            <w:r w:rsidR="004D0672">
              <w:t>Koemei</w:t>
            </w:r>
            <w:r>
              <w:t xml:space="preserve"> subscription service is at </w:t>
            </w:r>
            <w:r w:rsidR="004F4F42">
              <w:fldChar w:fldCharType="begin"/>
            </w:r>
            <w:r w:rsidR="004F4F42">
              <w:instrText xml:space="preserve"> HYPERLINK "http://www.koemei.com" </w:instrText>
            </w:r>
            <w:r w:rsidR="004F4F42">
              <w:fldChar w:fldCharType="separate"/>
            </w:r>
            <w:r w:rsidRPr="00756AA6">
              <w:rPr>
                <w:rStyle w:val="Hyperlink"/>
              </w:rPr>
              <w:t>www.koemei.com</w:t>
            </w:r>
            <w:r w:rsidR="004F4F42">
              <w:rPr>
                <w:rStyle w:val="Hyperlink"/>
              </w:rPr>
              <w:fldChar w:fldCharType="end"/>
            </w:r>
            <w:r>
              <w:t>.</w:t>
            </w:r>
          </w:p>
        </w:tc>
      </w:tr>
      <w:tr w:rsidR="00574241" w14:paraId="130201DC" w14:textId="77777777" w:rsidTr="00574241">
        <w:tc>
          <w:tcPr>
            <w:tcW w:w="1809" w:type="dxa"/>
          </w:tcPr>
          <w:p w14:paraId="2CA6DD31" w14:textId="77777777" w:rsidR="00574241" w:rsidRPr="00574241" w:rsidRDefault="00574241" w:rsidP="009D2602">
            <w:pPr>
              <w:pStyle w:val="iNormal"/>
              <w:jc w:val="left"/>
              <w:rPr>
                <w:lang w:eastAsia="ja-JP"/>
              </w:rPr>
            </w:pPr>
            <w:r>
              <w:t>Koemei Login:</w:t>
            </w:r>
          </w:p>
        </w:tc>
        <w:tc>
          <w:tcPr>
            <w:tcW w:w="7471" w:type="dxa"/>
          </w:tcPr>
          <w:p w14:paraId="18807480" w14:textId="77777777" w:rsidR="00574241" w:rsidRPr="00574241" w:rsidRDefault="00756AA6" w:rsidP="009D2602">
            <w:pPr>
              <w:pStyle w:val="iNormal"/>
            </w:pPr>
            <w:r>
              <w:t>See your System Administrator to find out your organisation’s Koemei account name. This name authorises access to your Koemei account.</w:t>
            </w:r>
          </w:p>
        </w:tc>
      </w:tr>
      <w:tr w:rsidR="00574241" w14:paraId="398B6E55" w14:textId="77777777" w:rsidTr="00574241">
        <w:tc>
          <w:tcPr>
            <w:tcW w:w="1809" w:type="dxa"/>
          </w:tcPr>
          <w:p w14:paraId="4F0E009B" w14:textId="77777777" w:rsidR="00574241" w:rsidRDefault="00574241" w:rsidP="009D2602">
            <w:pPr>
              <w:pStyle w:val="iNormal"/>
              <w:jc w:val="left"/>
            </w:pPr>
            <w:r>
              <w:t>Koemei Password:</w:t>
            </w:r>
          </w:p>
        </w:tc>
        <w:tc>
          <w:tcPr>
            <w:tcW w:w="7471" w:type="dxa"/>
          </w:tcPr>
          <w:p w14:paraId="673A102D" w14:textId="77777777"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14:paraId="7F747484" w14:textId="4B741C63" w:rsidR="00643A5E" w:rsidRDefault="00643A5E">
      <w:pPr>
        <w:pStyle w:val="iHeading2"/>
        <w:rPr>
          <w:ins w:id="2217" w:author="Peter Bugeia" w:date="2014-04-23T15:45:00Z"/>
        </w:rPr>
        <w:pPrChange w:id="2218" w:author="Peter Bugeia" w:date="2014-04-23T15:45:00Z">
          <w:pPr/>
        </w:pPrChange>
      </w:pPr>
      <w:bookmarkStart w:id="2219" w:name="_Toc260576781"/>
      <w:ins w:id="2220" w:author="Peter Bugeia" w:date="2014-04-23T15:44:00Z">
        <w:r w:rsidRPr="00410D84">
          <w:rPr>
            <w:noProof/>
          </w:rPr>
          <mc:AlternateContent>
            <mc:Choice Requires="wps">
              <w:drawing>
                <wp:anchor distT="0" distB="0" distL="114300" distR="114300" simplePos="0" relativeHeight="251684352" behindDoc="0" locked="0" layoutInCell="1" allowOverlap="1" wp14:anchorId="4161D0AF" wp14:editId="5A6A82BC">
                  <wp:simplePos x="0" y="0"/>
                  <wp:positionH relativeFrom="column">
                    <wp:posOffset>-768350</wp:posOffset>
                  </wp:positionH>
                  <wp:positionV relativeFrom="paragraph">
                    <wp:posOffset>28575</wp:posOffset>
                  </wp:positionV>
                  <wp:extent cx="1731010" cy="375285"/>
                  <wp:effectExtent l="0" t="0" r="0" b="5715"/>
                  <wp:wrapNone/>
                  <wp:docPr id="169" name="Text Box 169"/>
                  <wp:cNvGraphicFramePr/>
                  <a:graphic xmlns:a="http://schemas.openxmlformats.org/drawingml/2006/main">
                    <a:graphicData uri="http://schemas.microsoft.com/office/word/2010/wordprocessingShape">
                      <wps:wsp>
                        <wps:cNvSpPr txBox="1"/>
                        <wps:spPr>
                          <a:xfrm>
                            <a:off x="0" y="0"/>
                            <a:ext cx="173101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E144B1"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221" w:author="Peter Bugeia" w:date="2014-04-15T14:50:00Z">
                                    <w:rPr/>
                                  </w:rPrChange>
                                </w:rPr>
                                <w:pPrChange w:id="2222" w:author="Peter Bugeia" w:date="2014-04-15T14:49:00Z">
                                  <w:pPr>
                                    <w:pStyle w:val="iNormal"/>
                                  </w:pPr>
                                </w:pPrChange>
                              </w:pPr>
                              <w:del w:id="2223"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22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2225"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22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2227"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228"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9" o:spid="_x0000_s1101" type="#_x0000_t202" style="position:absolute;left:0;text-align:left;margin-left:-60.45pt;margin-top:2.25pt;width:136.3pt;height:29.55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" filled="f" stroked="f">
                  <v:textbox style="mso-fit-shape-to-text:t">
                    <w:txbxContent>
                      <w:p w14:paraId="13E144B1" w14:textId="77777777" w:rsidR="00D55E5E" w:rsidRPr="00D639C4" w:rsidRDefault="00D55E5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229" w:author="Peter Bugeia" w:date="2014-04-15T14:50:00Z">
                              <w:rPr/>
                            </w:rPrChange>
                          </w:rPr>
                          <w:pPrChange w:id="2230" w:author="Peter Bugeia" w:date="2014-04-15T14:49:00Z">
                            <w:pPr>
                              <w:pStyle w:val="iNormal"/>
                            </w:pPr>
                          </w:pPrChange>
                        </w:pPr>
                        <w:del w:id="2231"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232"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Y</w:delText>
                          </w:r>
                        </w:del>
                        <w:ins w:id="2233" w:author="Peter Bugeia" w:date="2014-04-15T14:49:00Z">
                          <w:r w:rsidRPr="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234"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t>New!</w:t>
                          </w:r>
                        </w:ins>
                        <w:del w:id="2235" w:author="Peter Bugeia" w:date="2014-04-15T14:49:00Z">
                          <w:r w:rsidRPr="00D639C4" w:rsidDel="00D639C4">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Change w:id="2236" w:author="Peter Bugeia" w:date="2014-04-15T14:50:00Z">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rPrChange>
                            </w:rPr>
                            <w:delText>our Text Here</w:delText>
                          </w:r>
                        </w:del>
                      </w:p>
                    </w:txbxContent>
                  </v:textbox>
                </v:shape>
              </w:pict>
            </mc:Fallback>
          </mc:AlternateContent>
        </w:r>
      </w:ins>
      <w:ins w:id="2237" w:author="Peter Bugeia" w:date="2014-04-23T15:43:00Z">
        <w:r>
          <w:t xml:space="preserve">Managing </w:t>
        </w:r>
      </w:ins>
      <w:ins w:id="2238" w:author="Peter Bugeia" w:date="2014-04-23T15:44:00Z">
        <w:r>
          <w:t xml:space="preserve">the </w:t>
        </w:r>
      </w:ins>
      <w:ins w:id="2239" w:author="Peter Bugeia" w:date="2014-04-23T15:43:00Z">
        <w:r>
          <w:t>Dashboard message</w:t>
        </w:r>
      </w:ins>
      <w:bookmarkEnd w:id="2219"/>
    </w:p>
    <w:p w14:paraId="7EFEC8A2" w14:textId="231A4740" w:rsidR="00643A5E" w:rsidRDefault="00DA0131">
      <w:pPr>
        <w:pStyle w:val="iNormal"/>
        <w:rPr>
          <w:ins w:id="2240" w:author="Peter Bugeia" w:date="2014-04-28T17:43:00Z"/>
        </w:rPr>
        <w:pPrChange w:id="2241" w:author="Peter Bugeia" w:date="2014-04-23T15:45:00Z">
          <w:pPr/>
        </w:pPrChange>
      </w:pPr>
      <w:ins w:id="2242" w:author="Peter Bugeia" w:date="2014-04-23T15:45:00Z">
        <w:r>
          <w:t xml:space="preserve">The </w:t>
        </w:r>
      </w:ins>
      <w:ins w:id="2243" w:author="Peter Bugeia" w:date="2014-04-28T17:42:00Z">
        <w:r>
          <w:t>Dashboard Contents tab allows an Administrator to add a message to the Dashboard.</w:t>
        </w:r>
      </w:ins>
    </w:p>
    <w:p w14:paraId="5AA6C320" w14:textId="422C28D5" w:rsidR="00DA0131" w:rsidRDefault="00DA0131">
      <w:pPr>
        <w:pStyle w:val="iNormal"/>
        <w:rPr>
          <w:ins w:id="2244" w:author="Peter Bugeia" w:date="2014-04-28T17:49:00Z"/>
        </w:rPr>
      </w:pPr>
      <w:ins w:id="2245" w:author="Peter Bugeia" w:date="2014-04-28T17:43:00Z">
        <w:r>
          <w:rPr>
            <w:noProof/>
            <w:lang w:val="en-US"/>
          </w:rPr>
          <w:drawing>
            <wp:inline distT="0" distB="0" distL="0" distR="0" wp14:anchorId="276D592E" wp14:editId="6056BEC7">
              <wp:extent cx="5755640" cy="3114315"/>
              <wp:effectExtent l="203200" t="203200" r="213360" b="21336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5640" cy="3114315"/>
                      </a:xfrm>
                      <a:prstGeom prst="rect">
                        <a:avLst/>
                      </a:prstGeom>
                      <a:noFill/>
                      <a:ln>
                        <a:noFill/>
                      </a:ln>
                      <a:effectLst>
                        <a:outerShdw blurRad="190500" algn="tl" rotWithShape="0">
                          <a:srgbClr val="000000">
                            <a:alpha val="70000"/>
                          </a:srgbClr>
                        </a:outerShdw>
                      </a:effectLst>
                    </pic:spPr>
                  </pic:pic>
                </a:graphicData>
              </a:graphic>
            </wp:inline>
          </w:drawing>
        </w:r>
      </w:ins>
    </w:p>
    <w:p w14:paraId="33275144" w14:textId="47AD68CA" w:rsidR="00DA0131" w:rsidRDefault="00730CFB">
      <w:pPr>
        <w:jc w:val="both"/>
        <w:rPr>
          <w:ins w:id="2246" w:author="Peter Bugeia" w:date="2014-04-28T17:49:00Z"/>
        </w:rPr>
        <w:pPrChange w:id="2247" w:author="Peter Bugeia" w:date="2014-04-28T17:56:00Z">
          <w:pPr/>
        </w:pPrChange>
      </w:pPr>
      <w:ins w:id="2248" w:author="Peter Bugeia" w:date="2014-04-28T17:52:00Z">
        <w:r>
          <w:t>The text editor supports</w:t>
        </w:r>
      </w:ins>
      <w:ins w:id="2249" w:author="Peter Bugeia" w:date="2014-04-28T17:50:00Z">
        <w:r>
          <w:t xml:space="preserve"> </w:t>
        </w:r>
        <w:r w:rsidR="00DA0131">
          <w:t xml:space="preserve">attributes such as bold, underline and font colour, with simple indent and bullet </w:t>
        </w:r>
      </w:ins>
      <w:ins w:id="2250" w:author="Peter Bugeia" w:date="2014-04-28T17:52:00Z">
        <w:r>
          <w:t>functionality</w:t>
        </w:r>
      </w:ins>
      <w:ins w:id="2251" w:author="Peter Bugeia" w:date="2014-04-28T17:50:00Z">
        <w:r w:rsidR="00DA0131">
          <w:t>.</w:t>
        </w:r>
      </w:ins>
      <w:ins w:id="2252" w:author="Peter Bugeia" w:date="2014-04-28T17:52:00Z">
        <w:r>
          <w:t xml:space="preserve"> It will convert most </w:t>
        </w:r>
      </w:ins>
      <w:ins w:id="2253" w:author="Peter Bugeia" w:date="2014-04-28T17:55:00Z">
        <w:r>
          <w:t>forms of uniform resource locators to hypertext. Up to 10,000 characters can be added to the message.</w:t>
        </w:r>
      </w:ins>
      <w:ins w:id="2254" w:author="Peter Bugeia" w:date="2014-04-28T17:56:00Z">
        <w:r>
          <w:t xml:space="preserve"> Once you are happy with the message, press the </w:t>
        </w:r>
        <w:r w:rsidRPr="00EC4675">
          <w:rPr>
            <w:rStyle w:val="iButtonBlue"/>
          </w:rPr>
          <w:t> </w:t>
        </w:r>
        <w:r>
          <w:rPr>
            <w:rStyle w:val="iButtonBlue"/>
          </w:rPr>
          <w:t>Update</w:t>
        </w:r>
        <w:r w:rsidRPr="00EC4675">
          <w:rPr>
            <w:rStyle w:val="iButtonBlue"/>
          </w:rPr>
          <w:t> </w:t>
        </w:r>
        <w:r>
          <w:t xml:space="preserve"> button.</w:t>
        </w:r>
      </w:ins>
    </w:p>
    <w:p w14:paraId="1C694F7F" w14:textId="77777777" w:rsidR="00DA0131" w:rsidRPr="005770E1" w:rsidRDefault="00DA0131">
      <w:pPr>
        <w:ind w:firstLine="720"/>
        <w:rPr>
          <w:ins w:id="2255" w:author="Peter Bugeia" w:date="2014-04-23T15:43:00Z"/>
        </w:rPr>
        <w:pPrChange w:id="2256" w:author="Peter Bugeia" w:date="2014-04-28T17:49:00Z">
          <w:pPr/>
        </w:pPrChange>
      </w:pPr>
    </w:p>
    <w:p w14:paraId="35148081" w14:textId="77777777" w:rsidR="00A13A20" w:rsidRPr="005879DC" w:rsidRDefault="009D46EC" w:rsidP="00B6457B">
      <w:pPr>
        <w:pStyle w:val="iHeading1"/>
      </w:pPr>
      <w:bookmarkStart w:id="2257" w:name="_Toc215047195"/>
      <w:bookmarkStart w:id="2258" w:name="_Toc260576782"/>
      <w:r>
        <w:lastRenderedPageBreak/>
        <w:t>Configur</w:t>
      </w:r>
      <w:r w:rsidR="00A13A20" w:rsidRPr="005879DC">
        <w:t>ing Tags, Column Mappings and Experiment Parameters</w:t>
      </w:r>
      <w:bookmarkEnd w:id="2257"/>
      <w:bookmarkEnd w:id="2258"/>
    </w:p>
    <w:p w14:paraId="6E92B598" w14:textId="77777777"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14:paraId="0D4D752B" w14:textId="77777777" w:rsidR="008F1A05" w:rsidRPr="005879DC" w:rsidRDefault="008F1A05" w:rsidP="008F1A05">
      <w:pPr>
        <w:pStyle w:val="iNormal"/>
      </w:pPr>
      <w:r>
        <w:t>If you wish to delete or modify existing rows in these tables, make sure you maintain referential integrity with existing records.</w:t>
      </w:r>
    </w:p>
    <w:p w14:paraId="6F94AA4A" w14:textId="77777777"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14:paraId="3555D783" w14:textId="77777777" w:rsidR="008F1A05" w:rsidRPr="005879DC" w:rsidRDefault="008F1A05" w:rsidP="00DA3353">
      <w:pPr>
        <w:pStyle w:val="iCode"/>
      </w:pPr>
      <w:r w:rsidRPr="005879DC">
        <w:t xml:space="preserve">RailsEnv </w:t>
      </w:r>
      <w:r>
        <w:t>production</w:t>
      </w:r>
    </w:p>
    <w:p w14:paraId="39399588" w14:textId="77777777"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14:paraId="712A4D2F" w14:textId="77777777" w:rsidR="008F1A05" w:rsidRPr="005879DC" w:rsidRDefault="008F1A05" w:rsidP="00DA3353">
      <w:pPr>
        <w:pStyle w:val="iCode"/>
      </w:pPr>
      <w:r w:rsidRPr="005879DC">
        <w:t>RAILS_ENV=&lt;RailsEnv&gt; bundle exec rails console</w:t>
      </w:r>
    </w:p>
    <w:p w14:paraId="7EDFE88D" w14:textId="77777777" w:rsidR="008F1A05" w:rsidRPr="005879DC" w:rsidRDefault="008F1A05" w:rsidP="008F1A05">
      <w:pPr>
        <w:pStyle w:val="iNormal"/>
      </w:pPr>
      <w:r w:rsidRPr="005879DC">
        <w:t>e.g.</w:t>
      </w:r>
    </w:p>
    <w:p w14:paraId="6EE95963"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09172806" w14:textId="77777777" w:rsidR="008F1A05" w:rsidRPr="005879DC" w:rsidRDefault="008F1A05" w:rsidP="008F1A05">
      <w:pPr>
        <w:pStyle w:val="iNormal"/>
      </w:pPr>
      <w:r w:rsidRPr="005879DC">
        <w:t>This will give you a prompt similar to:</w:t>
      </w:r>
    </w:p>
    <w:p w14:paraId="586727CC" w14:textId="77777777" w:rsidR="008F1A05" w:rsidRPr="005879DC" w:rsidRDefault="008F1A05" w:rsidP="00DA3353">
      <w:pPr>
        <w:pStyle w:val="iCode"/>
      </w:pPr>
      <w:r w:rsidRPr="005879DC">
        <w:t xml:space="preserve">Loading </w:t>
      </w:r>
      <w:r>
        <w:t>production</w:t>
      </w:r>
      <w:r w:rsidRPr="005879DC">
        <w:t xml:space="preserve"> environment (Rails 3.1.1)</w:t>
      </w:r>
    </w:p>
    <w:p w14:paraId="086EB11A" w14:textId="77777777" w:rsidR="008F1A05" w:rsidRPr="005879DC" w:rsidRDefault="008F1A05" w:rsidP="00DA3353">
      <w:pPr>
        <w:pStyle w:val="iCode"/>
      </w:pPr>
      <w:r w:rsidRPr="005879DC">
        <w:t>1.9.2p290 :001 &gt;</w:t>
      </w:r>
    </w:p>
    <w:p w14:paraId="198CECD1" w14:textId="77777777" w:rsidR="00A13A20" w:rsidRPr="005879DC" w:rsidRDefault="00A13A20" w:rsidP="00A13A20">
      <w:pPr>
        <w:pStyle w:val="iNormal"/>
      </w:pPr>
      <w:r w:rsidRPr="005879DC">
        <w:t xml:space="preserve">From this prompt you can issue commands to add Tags and Experiment Parameters. </w:t>
      </w:r>
    </w:p>
    <w:p w14:paraId="4E65D482" w14:textId="77777777" w:rsidR="00A13A20" w:rsidRPr="005879DC" w:rsidRDefault="00A13A20" w:rsidP="00A13A20">
      <w:pPr>
        <w:pStyle w:val="iNormal"/>
      </w:pPr>
      <w:r w:rsidRPr="005879DC">
        <w:t>To add a Tag use th</w:t>
      </w:r>
      <w:r w:rsidR="002F37C0">
        <w:t>is</w:t>
      </w:r>
      <w:r w:rsidRPr="005879DC">
        <w:t xml:space="preserve"> command</w:t>
      </w:r>
      <w:r w:rsidR="002F37C0">
        <w:t>.</w:t>
      </w:r>
    </w:p>
    <w:p w14:paraId="33965D1D" w14:textId="77777777" w:rsidR="00A13A20" w:rsidRPr="005879DC" w:rsidRDefault="00A13A20" w:rsidP="00DA3353">
      <w:pPr>
        <w:pStyle w:val="iCode"/>
      </w:pPr>
      <w:r w:rsidRPr="005879DC">
        <w:t>Tag.create!(name: '&lt;Tag name&gt;')</w:t>
      </w:r>
    </w:p>
    <w:p w14:paraId="2A7EEBDE" w14:textId="77777777" w:rsidR="00A13A20" w:rsidRPr="005879DC" w:rsidRDefault="00A13A20" w:rsidP="00A13A20">
      <w:pPr>
        <w:pStyle w:val="iNormal"/>
      </w:pPr>
      <w:r w:rsidRPr="005879DC">
        <w:t>e</w:t>
      </w:r>
      <w:r w:rsidR="009D46EC">
        <w:t>.</w:t>
      </w:r>
      <w:r w:rsidRPr="005879DC">
        <w:t>g.</w:t>
      </w:r>
    </w:p>
    <w:p w14:paraId="622B5E51" w14:textId="77777777" w:rsidR="00A13A20" w:rsidRPr="005879DC" w:rsidRDefault="00A13A20" w:rsidP="00DA3353">
      <w:pPr>
        <w:pStyle w:val="iCode"/>
      </w:pPr>
      <w:r w:rsidRPr="005879DC">
        <w:t>Tag.create!(name: 'Analysed')</w:t>
      </w:r>
    </w:p>
    <w:p w14:paraId="34CE2BE2" w14:textId="77777777" w:rsidR="00A13A20" w:rsidRPr="005879DC" w:rsidRDefault="00A13A20" w:rsidP="00A13A20">
      <w:pPr>
        <w:pStyle w:val="iNormal"/>
      </w:pPr>
      <w:r w:rsidRPr="005879DC">
        <w:t>This will result in output similar to:</w:t>
      </w:r>
    </w:p>
    <w:p w14:paraId="64764A80" w14:textId="77777777" w:rsidR="00A13A20" w:rsidRPr="009D46EC" w:rsidRDefault="00A13A20" w:rsidP="009D46EC">
      <w:pPr>
        <w:pStyle w:val="iCodeSmall"/>
      </w:pPr>
      <w:r w:rsidRPr="009D46EC">
        <w:t>(0.3ms)  BEGIN</w:t>
      </w:r>
    </w:p>
    <w:p w14:paraId="291502B1" w14:textId="77777777" w:rsidR="00A13A20" w:rsidRPr="009D46EC" w:rsidRDefault="00A13A20" w:rsidP="009D46EC">
      <w:pPr>
        <w:pStyle w:val="iCodeSmall"/>
      </w:pPr>
      <w:r w:rsidRPr="009D46EC">
        <w:t>(1.3ms)  SELECT 1 FROM "tags" WHERE LOWER("tags"."name") = LOWER('Analysed') LIMIT 1</w:t>
      </w:r>
    </w:p>
    <w:p w14:paraId="26151340" w14:textId="77777777"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14:paraId="119034A7" w14:textId="77777777" w:rsidR="00A13A20" w:rsidRPr="009D46EC" w:rsidRDefault="00A13A20" w:rsidP="009D46EC">
      <w:pPr>
        <w:pStyle w:val="iCodeSmall"/>
      </w:pPr>
      <w:r w:rsidRPr="009D46EC">
        <w:t>(0.6ms)  COMMIT</w:t>
      </w:r>
    </w:p>
    <w:p w14:paraId="64409932" w14:textId="77777777" w:rsidR="00A13A20" w:rsidRPr="009D46EC" w:rsidRDefault="00A13A20" w:rsidP="009D46EC">
      <w:pPr>
        <w:pStyle w:val="iCodeSmall"/>
      </w:pPr>
      <w:r w:rsidRPr="009D46EC">
        <w:t>=&gt; #&lt;Tag id: 6, name: "Analysed", created_at: "2012-09-14 00:55:24", updated_at: "2012-09-14 00:55:24"&gt;</w:t>
      </w:r>
    </w:p>
    <w:p w14:paraId="1D420BA7" w14:textId="77777777" w:rsidR="00A13A20" w:rsidRPr="005879DC" w:rsidRDefault="00A13A20" w:rsidP="00A13A20">
      <w:pPr>
        <w:pStyle w:val="iNormal"/>
      </w:pPr>
      <w:r w:rsidRPr="005879DC">
        <w:t>To add a Modification or a Unit for an Experiment Parameter, use the commands:</w:t>
      </w:r>
    </w:p>
    <w:p w14:paraId="09C5BC25" w14:textId="77777777" w:rsidR="00A13A20" w:rsidRPr="005879DC" w:rsidRDefault="00A13A20" w:rsidP="00DA3353">
      <w:pPr>
        <w:pStyle w:val="iCode"/>
      </w:pPr>
      <w:r w:rsidRPr="005879DC">
        <w:t>ParameterModification.create!(name: 'Above average')</w:t>
      </w:r>
    </w:p>
    <w:p w14:paraId="01CF8CF2" w14:textId="77777777" w:rsidR="00A13A20" w:rsidRPr="005879DC" w:rsidRDefault="00A13A20" w:rsidP="00DA3353">
      <w:pPr>
        <w:pStyle w:val="iCode"/>
      </w:pPr>
      <w:r w:rsidRPr="005879DC">
        <w:t>ParameterUnit.create!(name: 'PSI')</w:t>
      </w:r>
    </w:p>
    <w:p w14:paraId="125EC78E" w14:textId="77777777" w:rsidR="00A13A20" w:rsidRPr="005879DC" w:rsidRDefault="00A13A20" w:rsidP="00A13A20">
      <w:pPr>
        <w:pStyle w:val="iNormal"/>
      </w:pPr>
      <w:r w:rsidRPr="005879DC">
        <w:lastRenderedPageBreak/>
        <w:t>Parameter Categories and Sub Categories require an extra step to define the relationship between the two</w:t>
      </w:r>
      <w:r w:rsidR="002F37C0">
        <w:t>.</w:t>
      </w:r>
    </w:p>
    <w:p w14:paraId="591A496F" w14:textId="77777777" w:rsidR="00A13A20" w:rsidRPr="005879DC" w:rsidRDefault="00A13A20" w:rsidP="00DA3353">
      <w:pPr>
        <w:pStyle w:val="iCode"/>
      </w:pPr>
      <w:r w:rsidRPr="005879DC">
        <w:t>parameter_category = ParameterCategory.create(name: 'Light')</w:t>
      </w:r>
    </w:p>
    <w:p w14:paraId="608016AA" w14:textId="77777777" w:rsidR="00A13A20" w:rsidRPr="005879DC" w:rsidRDefault="00A13A20" w:rsidP="00DA3353">
      <w:pPr>
        <w:pStyle w:val="iCode"/>
      </w:pPr>
      <w:r w:rsidRPr="005879DC">
        <w:t>parameter_category.parameter_sub_categories &lt;&lt;</w:t>
      </w:r>
    </w:p>
    <w:p w14:paraId="2CF274D1" w14:textId="77777777" w:rsidR="00A13A20" w:rsidRPr="005879DC" w:rsidRDefault="00A13A20" w:rsidP="00DA3353">
      <w:pPr>
        <w:pStyle w:val="iCode"/>
      </w:pPr>
      <w:r w:rsidRPr="005879DC">
        <w:t xml:space="preserve">ParameterSubCategory.create(name: 'Brightness') </w:t>
      </w:r>
    </w:p>
    <w:p w14:paraId="6C782F78" w14:textId="77777777" w:rsidR="00A13A20" w:rsidRPr="005879DC" w:rsidRDefault="00A13A20" w:rsidP="00A13A20">
      <w:pPr>
        <w:pStyle w:val="iNormal"/>
      </w:pPr>
      <w:r w:rsidRPr="005879DC">
        <w:t>This will result in output similar to:</w:t>
      </w:r>
    </w:p>
    <w:p w14:paraId="59C1FB9D" w14:textId="77777777" w:rsidR="00A13A20" w:rsidRPr="005879DC" w:rsidRDefault="00A13A20" w:rsidP="009D46EC">
      <w:pPr>
        <w:pStyle w:val="iCodeSmall"/>
      </w:pPr>
      <w:r w:rsidRPr="005879DC">
        <w:t>1.9.2p290 :001 &gt; parameter_category = ParameterCategory.create(name: 'Light')</w:t>
      </w:r>
    </w:p>
    <w:p w14:paraId="01DE9AF8" w14:textId="77777777" w:rsidR="00A13A20" w:rsidRPr="005879DC" w:rsidRDefault="00A13A20" w:rsidP="009D46EC">
      <w:pPr>
        <w:pStyle w:val="iCodeSmall"/>
      </w:pPr>
      <w:r w:rsidRPr="005879DC">
        <w:t>(0.4ms)  BEGIN</w:t>
      </w:r>
    </w:p>
    <w:p w14:paraId="53EBC2E8" w14:textId="77777777"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14:paraId="16A11B92" w14:textId="77777777" w:rsidR="00A13A20" w:rsidRPr="005879DC" w:rsidRDefault="00A13A20" w:rsidP="009D46EC">
      <w:pPr>
        <w:pStyle w:val="iCodeSmall"/>
      </w:pPr>
      <w:r w:rsidRPr="005879DC">
        <w:t>(0.5ms)  COMMIT</w:t>
      </w:r>
    </w:p>
    <w:p w14:paraId="3DAB7FFD" w14:textId="77777777" w:rsidR="00A13A20" w:rsidRPr="005879DC" w:rsidRDefault="00A13A20" w:rsidP="009D46EC">
      <w:pPr>
        <w:pStyle w:val="iCodeSmall"/>
      </w:pPr>
      <w:r w:rsidRPr="005879DC">
        <w:t xml:space="preserve"> =&gt; #&lt;ParameterCategory id: 8, name: "Light", created_at: "2012-09-14 06:14:26", updated_at: "2012-09-14 06:14:26"&gt; </w:t>
      </w:r>
    </w:p>
    <w:p w14:paraId="7759DF7A" w14:textId="77777777" w:rsidR="00A13A20" w:rsidRPr="005879DC" w:rsidRDefault="00A13A20" w:rsidP="009D46EC">
      <w:pPr>
        <w:pStyle w:val="iCodeSmall"/>
      </w:pPr>
      <w:r w:rsidRPr="005879DC">
        <w:t>1.9.2p290 :002 &gt; parameter_category.parameter_sub_categories &lt;&lt;</w:t>
      </w:r>
    </w:p>
    <w:p w14:paraId="4DDF51F7" w14:textId="77777777" w:rsidR="00A13A20" w:rsidRPr="005879DC" w:rsidRDefault="00A13A20" w:rsidP="009D46EC">
      <w:pPr>
        <w:pStyle w:val="iCodeSmall"/>
      </w:pPr>
      <w:r w:rsidRPr="005879DC">
        <w:t xml:space="preserve">1.9.2p290 :003 &gt;   ParameterSubCategory.create(name: 'Brightness') </w:t>
      </w:r>
    </w:p>
    <w:p w14:paraId="0B585A4F" w14:textId="77777777" w:rsidR="00A13A20" w:rsidRPr="005879DC" w:rsidRDefault="00A13A20" w:rsidP="009D46EC">
      <w:pPr>
        <w:pStyle w:val="iCodeSmall"/>
      </w:pPr>
      <w:r w:rsidRPr="005879DC">
        <w:t>(0.3ms)  BEGIN</w:t>
      </w:r>
    </w:p>
    <w:p w14:paraId="578D398D" w14:textId="77777777" w:rsidR="00A13A20" w:rsidRPr="005879DC" w:rsidRDefault="00A13A20" w:rsidP="009D46EC">
      <w:pPr>
        <w:pStyle w:val="iCodeSmall"/>
      </w:pPr>
      <w:r w:rsidRPr="005879DC">
        <w:t>(0.3ms)  ROLLBACK</w:t>
      </w:r>
    </w:p>
    <w:p w14:paraId="5FE5C08B" w14:textId="77777777" w:rsidR="00A13A20" w:rsidRPr="005879DC" w:rsidRDefault="00A13A20" w:rsidP="009D46EC">
      <w:pPr>
        <w:pStyle w:val="iCodeSmall"/>
      </w:pPr>
      <w:r w:rsidRPr="005879DC">
        <w:t>(0.2ms)  BEGIN</w:t>
      </w:r>
    </w:p>
    <w:p w14:paraId="0C188B09" w14:textId="77777777" w:rsidR="00A13A20" w:rsidRPr="005879DC" w:rsidRDefault="00A13A20" w:rsidP="009D46EC">
      <w:pPr>
        <w:pStyle w:val="iCodeSmall"/>
      </w:pPr>
      <w:r w:rsidRPr="005879DC">
        <w:t>ParameterCategory Load (0.7ms)  SELECT "parameter_categories".* FROM "parameter_categories" WHERE "parameter_categories"."id" = 8 LIMIT 1</w:t>
      </w:r>
    </w:p>
    <w:p w14:paraId="249A9962" w14:textId="77777777"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14:paraId="59FB1885" w14:textId="77777777" w:rsidR="00A13A20" w:rsidRPr="005879DC" w:rsidRDefault="00A13A20" w:rsidP="009D46EC">
      <w:pPr>
        <w:pStyle w:val="iCodeSmall"/>
      </w:pPr>
      <w:r w:rsidRPr="005879DC">
        <w:t>(0.5ms)  COMMIT</w:t>
      </w:r>
    </w:p>
    <w:p w14:paraId="10E890F1" w14:textId="77777777"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14:paraId="450D333C" w14:textId="77777777"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14:paraId="26735BCA" w14:textId="77777777" w:rsidR="00A13A20" w:rsidRPr="005879DC" w:rsidRDefault="00A13A20" w:rsidP="00A13A20">
      <w:pPr>
        <w:pStyle w:val="iNormal"/>
      </w:pPr>
      <w:r w:rsidRPr="005879DC">
        <w:t xml:space="preserve">To add a Column Mapping </w:t>
      </w:r>
      <w:r w:rsidR="001E1BC9">
        <w:t xml:space="preserve">name </w:t>
      </w:r>
      <w:r w:rsidR="002F37C0">
        <w:t>use this command.</w:t>
      </w:r>
    </w:p>
    <w:p w14:paraId="329529CD" w14:textId="77777777" w:rsidR="00A13A20" w:rsidRPr="005879DC" w:rsidRDefault="00A13A20" w:rsidP="00146B2F">
      <w:pPr>
        <w:pStyle w:val="iCode"/>
      </w:pPr>
      <w:r w:rsidRPr="005879DC">
        <w:t>ColumnMapping.create!(code:'&lt;Code&gt;', name:'&lt;Name&gt;')</w:t>
      </w:r>
    </w:p>
    <w:p w14:paraId="1F717A03" w14:textId="77777777" w:rsidR="00A13A20" w:rsidRPr="005879DC" w:rsidRDefault="00A13A20" w:rsidP="00A13A20">
      <w:pPr>
        <w:pStyle w:val="iNormal"/>
      </w:pPr>
      <w:r w:rsidRPr="005879DC">
        <w:t>This will result in output similar to:</w:t>
      </w:r>
    </w:p>
    <w:p w14:paraId="5F628514" w14:textId="77777777" w:rsidR="00A13A20" w:rsidRPr="009D46EC" w:rsidRDefault="00A13A20" w:rsidP="009D46EC">
      <w:pPr>
        <w:pStyle w:val="iCodeSmall"/>
      </w:pPr>
      <w:r w:rsidRPr="009D46EC">
        <w:t>1.9.2p290 :001 &gt; ColumnMapping.create!(code:'VOL', name:'Volume')</w:t>
      </w:r>
    </w:p>
    <w:p w14:paraId="61982EC0" w14:textId="77777777" w:rsidR="00A13A20" w:rsidRPr="009D46EC" w:rsidRDefault="00A13A20" w:rsidP="009D46EC">
      <w:pPr>
        <w:pStyle w:val="iCodeSmall"/>
      </w:pPr>
      <w:r w:rsidRPr="009D46EC">
        <w:t xml:space="preserve">   (0.1ms) BEGIN</w:t>
      </w:r>
    </w:p>
    <w:p w14:paraId="26465777" w14:textId="77777777" w:rsidR="00A13A20" w:rsidRPr="009D46EC" w:rsidRDefault="00A13A20" w:rsidP="009D46EC">
      <w:pPr>
        <w:pStyle w:val="iCodeSmall"/>
      </w:pPr>
      <w:r w:rsidRPr="009D46EC">
        <w:t xml:space="preserve">   (1.0ms) SELECT 1 FROM "column_mappings" WHERE LOWER("column_mappings"."code") = LOWER('VOL') LIMIT 1</w:t>
      </w:r>
    </w:p>
    <w:p w14:paraId="7396304B" w14:textId="77777777"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14:paraId="63C792B2" w14:textId="77777777" w:rsidR="00A13A20" w:rsidRPr="009D46EC" w:rsidRDefault="00A13A20" w:rsidP="009D46EC">
      <w:pPr>
        <w:pStyle w:val="iCodeSmall"/>
      </w:pPr>
      <w:r w:rsidRPr="009D46EC">
        <w:t xml:space="preserve">   (0.9ms)  COMMIT</w:t>
      </w:r>
    </w:p>
    <w:p w14:paraId="7A53B4C4" w14:textId="77777777" w:rsidR="00A13A20" w:rsidRPr="009D46EC" w:rsidRDefault="00A13A20" w:rsidP="009D46EC">
      <w:pPr>
        <w:pStyle w:val="iCodeSmall"/>
      </w:pPr>
      <w:r w:rsidRPr="009D46EC">
        <w:t xml:space="preserve"> =&gt; #&lt;ColumnMapping id: 6, code: "VOL", name: "Volume", created_at: "2012-10-31 03:18:53", updated_at: "2012-10-31 03:18:53"&gt; </w:t>
      </w:r>
    </w:p>
    <w:p w14:paraId="784AB7F0" w14:textId="77777777" w:rsidR="00A13A20" w:rsidRPr="005879DC" w:rsidRDefault="00A13A20" w:rsidP="00B6457B">
      <w:pPr>
        <w:pStyle w:val="iHeading1"/>
      </w:pPr>
      <w:bookmarkStart w:id="2259" w:name="_Toc215047196"/>
      <w:bookmarkStart w:id="2260" w:name="_Toc260576783"/>
      <w:r w:rsidRPr="005879DC">
        <w:lastRenderedPageBreak/>
        <w:t>Migrating data to a new system</w:t>
      </w:r>
      <w:bookmarkEnd w:id="2259"/>
      <w:bookmarkEnd w:id="2260"/>
    </w:p>
    <w:p w14:paraId="657F7263" w14:textId="77777777"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14:paraId="65543813" w14:textId="77777777"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14:paraId="6AF81142" w14:textId="77777777" w:rsidR="00A13A20" w:rsidRPr="005879DC" w:rsidRDefault="00A13A20" w:rsidP="00146B2F">
      <w:pPr>
        <w:pStyle w:val="iCode"/>
      </w:pPr>
      <w:r w:rsidRPr="005879DC">
        <w:t>$ sudo su - postgres</w:t>
      </w:r>
    </w:p>
    <w:p w14:paraId="49BB0172" w14:textId="77777777" w:rsidR="00A13A20" w:rsidRPr="005879DC" w:rsidRDefault="00A13A20" w:rsidP="00146B2F">
      <w:pPr>
        <w:pStyle w:val="iCode"/>
      </w:pPr>
      <w:r w:rsidRPr="005879DC">
        <w:t>$ dropdb &lt;database name&gt;</w:t>
      </w:r>
    </w:p>
    <w:p w14:paraId="26333E9E" w14:textId="77777777" w:rsidR="00A13A20" w:rsidRPr="005879DC" w:rsidRDefault="00A13A20" w:rsidP="00146B2F">
      <w:pPr>
        <w:pStyle w:val="iCode"/>
      </w:pPr>
      <w:r w:rsidRPr="005879DC">
        <w:t>$ createdb &lt;database name&gt;</w:t>
      </w:r>
    </w:p>
    <w:p w14:paraId="16F602D3" w14:textId="77777777"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14:paraId="76D720CE" w14:textId="77777777" w:rsidR="00A13A20" w:rsidRPr="005879DC" w:rsidRDefault="00A13A20" w:rsidP="00146B2F">
      <w:pPr>
        <w:pStyle w:val="iCode"/>
      </w:pPr>
      <w:r w:rsidRPr="005879DC">
        <w:t>$ exit</w:t>
      </w:r>
    </w:p>
    <w:p w14:paraId="36127BF8" w14:textId="77777777" w:rsidR="00A13A20" w:rsidRPr="005879DC" w:rsidRDefault="00A13A20" w:rsidP="00146B2F">
      <w:pPr>
        <w:pStyle w:val="iCode"/>
      </w:pPr>
      <w:r w:rsidRPr="005879DC">
        <w:t>$ psql -U &lt;user&gt; &lt;database name&gt; &lt; sql_dump.sql</w:t>
      </w:r>
    </w:p>
    <w:p w14:paraId="7E2A99C1" w14:textId="77777777"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14:paraId="435977F3" w14:textId="77777777" w:rsidR="00A13A20" w:rsidRPr="005879DC" w:rsidRDefault="00A13A20" w:rsidP="00146B2F">
      <w:pPr>
        <w:pStyle w:val="iCode"/>
      </w:pPr>
      <w:r w:rsidRPr="005879DC">
        <w:t>$ sudo mkdir /data</w:t>
      </w:r>
    </w:p>
    <w:p w14:paraId="5A5B8269" w14:textId="77777777" w:rsidR="00A13A20" w:rsidRPr="005879DC" w:rsidRDefault="00A13A20" w:rsidP="00146B2F">
      <w:pPr>
        <w:pStyle w:val="iCode"/>
      </w:pPr>
      <w:r w:rsidRPr="005879DC">
        <w:t>$ sudo chown &lt;user&gt;:&lt;group&gt; /data</w:t>
      </w:r>
    </w:p>
    <w:p w14:paraId="03A6EDE2" w14:textId="77777777" w:rsidR="00A13A20" w:rsidRPr="005879DC" w:rsidRDefault="00A13A20" w:rsidP="00146B2F">
      <w:pPr>
        <w:pStyle w:val="iCode"/>
      </w:pPr>
      <w:r w:rsidRPr="005879DC">
        <w:t>$ cd /</w:t>
      </w:r>
    </w:p>
    <w:p w14:paraId="3600B49E" w14:textId="77777777" w:rsidR="00A13A20" w:rsidRDefault="00A13A20" w:rsidP="00146B2F">
      <w:pPr>
        <w:pStyle w:val="iCode"/>
      </w:pPr>
      <w:r w:rsidRPr="005879DC">
        <w:t>$ tar xvf &lt;tar file&gt;</w:t>
      </w:r>
    </w:p>
    <w:p w14:paraId="541DF01B" w14:textId="77777777" w:rsidR="00A23504" w:rsidRPr="005879DC" w:rsidRDefault="00A23504" w:rsidP="00B6457B">
      <w:pPr>
        <w:pStyle w:val="iHeading1"/>
      </w:pPr>
      <w:bookmarkStart w:id="2261" w:name="_Toc215047198"/>
      <w:bookmarkStart w:id="2262" w:name="_Toc260576784"/>
      <w:r w:rsidRPr="005879DC">
        <w:lastRenderedPageBreak/>
        <w:t>Revision History</w:t>
      </w:r>
      <w:bookmarkEnd w:id="2262"/>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83C8565" w14:textId="77777777" w:rsidTr="00F60BF3">
        <w:tc>
          <w:tcPr>
            <w:tcW w:w="1418" w:type="dxa"/>
            <w:shd w:val="clear" w:color="auto" w:fill="F2F2F2"/>
          </w:tcPr>
          <w:p w14:paraId="1B912C6E" w14:textId="77777777" w:rsidR="00A23504" w:rsidRPr="00582270" w:rsidRDefault="00A23504" w:rsidP="00F60BF3">
            <w:pPr>
              <w:pStyle w:val="iTableHeading"/>
              <w:spacing w:after="120"/>
              <w:jc w:val="both"/>
            </w:pPr>
            <w:r w:rsidRPr="00582270">
              <w:t>Version No.</w:t>
            </w:r>
          </w:p>
        </w:tc>
        <w:tc>
          <w:tcPr>
            <w:tcW w:w="1701" w:type="dxa"/>
            <w:shd w:val="clear" w:color="auto" w:fill="F2F2F2"/>
          </w:tcPr>
          <w:p w14:paraId="2B622BAA" w14:textId="77777777" w:rsidR="00A23504" w:rsidRPr="00582270" w:rsidRDefault="00A23504" w:rsidP="00F60BF3">
            <w:pPr>
              <w:pStyle w:val="iTableHeading"/>
              <w:spacing w:after="120"/>
              <w:jc w:val="both"/>
            </w:pPr>
            <w:r w:rsidRPr="00582270">
              <w:t>Revision Date</w:t>
            </w:r>
          </w:p>
        </w:tc>
        <w:tc>
          <w:tcPr>
            <w:tcW w:w="3969" w:type="dxa"/>
            <w:shd w:val="clear" w:color="auto" w:fill="F2F2F2"/>
          </w:tcPr>
          <w:p w14:paraId="7031D8F8" w14:textId="77777777" w:rsidR="00A23504" w:rsidRPr="00582270" w:rsidRDefault="00A23504" w:rsidP="00F60BF3">
            <w:pPr>
              <w:pStyle w:val="iTableHeading"/>
              <w:spacing w:after="120"/>
              <w:jc w:val="both"/>
            </w:pPr>
            <w:r w:rsidRPr="00582270">
              <w:t>Summary of Changes</w:t>
            </w:r>
          </w:p>
        </w:tc>
        <w:tc>
          <w:tcPr>
            <w:tcW w:w="1984" w:type="dxa"/>
            <w:shd w:val="clear" w:color="auto" w:fill="F2F2F2"/>
          </w:tcPr>
          <w:p w14:paraId="435D957C" w14:textId="77777777" w:rsidR="00A23504" w:rsidRPr="00582270" w:rsidRDefault="00A23504" w:rsidP="00F60BF3">
            <w:pPr>
              <w:pStyle w:val="iTableHeading"/>
              <w:spacing w:after="120"/>
              <w:jc w:val="both"/>
            </w:pPr>
            <w:r w:rsidRPr="00582270">
              <w:t>Revised by</w:t>
            </w:r>
          </w:p>
        </w:tc>
      </w:tr>
      <w:tr w:rsidR="00853342" w:rsidRPr="00582270" w14:paraId="0513A77B" w14:textId="77777777" w:rsidTr="00F60BF3">
        <w:tc>
          <w:tcPr>
            <w:tcW w:w="1418" w:type="dxa"/>
          </w:tcPr>
          <w:p w14:paraId="44D65B3E" w14:textId="77777777" w:rsidR="00853342" w:rsidRPr="00582270" w:rsidRDefault="00853342" w:rsidP="00F60BF3">
            <w:pPr>
              <w:pStyle w:val="iTableBody"/>
              <w:spacing w:after="120"/>
              <w:jc w:val="both"/>
            </w:pPr>
            <w:r w:rsidRPr="00582270">
              <w:t>V1.8</w:t>
            </w:r>
          </w:p>
        </w:tc>
        <w:tc>
          <w:tcPr>
            <w:tcW w:w="1701" w:type="dxa"/>
          </w:tcPr>
          <w:p w14:paraId="6E77348F" w14:textId="77777777" w:rsidR="00853342" w:rsidRPr="00582270" w:rsidRDefault="00853342" w:rsidP="00E21465">
            <w:pPr>
              <w:pStyle w:val="iTableBody"/>
              <w:spacing w:after="120"/>
              <w:jc w:val="both"/>
            </w:pPr>
            <w:r w:rsidRPr="00582270">
              <w:t>4 Apr 2013</w:t>
            </w:r>
          </w:p>
        </w:tc>
        <w:tc>
          <w:tcPr>
            <w:tcW w:w="3969" w:type="dxa"/>
          </w:tcPr>
          <w:p w14:paraId="6E284663" w14:textId="77777777"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14:paraId="1A21284C" w14:textId="77777777" w:rsidR="00853342" w:rsidRPr="00582270" w:rsidRDefault="00853342" w:rsidP="00853342">
            <w:pPr>
              <w:pStyle w:val="iTableBody"/>
              <w:spacing w:after="120"/>
              <w:jc w:val="both"/>
            </w:pPr>
            <w:r w:rsidRPr="00582270">
              <w:t>Peter Roberts</w:t>
            </w:r>
          </w:p>
        </w:tc>
      </w:tr>
      <w:tr w:rsidR="003136A4" w:rsidRPr="00582270" w14:paraId="5D0BA9E4" w14:textId="77777777" w:rsidTr="00F60BF3">
        <w:tc>
          <w:tcPr>
            <w:tcW w:w="1418" w:type="dxa"/>
          </w:tcPr>
          <w:p w14:paraId="5E0CD22E" w14:textId="77777777" w:rsidR="003136A4" w:rsidRPr="00582270" w:rsidRDefault="003136A4" w:rsidP="00F60BF3">
            <w:pPr>
              <w:pStyle w:val="iTableBody"/>
              <w:spacing w:after="120"/>
              <w:jc w:val="both"/>
            </w:pPr>
            <w:r w:rsidRPr="00582270">
              <w:t>V1.9</w:t>
            </w:r>
          </w:p>
        </w:tc>
        <w:tc>
          <w:tcPr>
            <w:tcW w:w="1701" w:type="dxa"/>
          </w:tcPr>
          <w:p w14:paraId="2CE806E7" w14:textId="77777777" w:rsidR="003136A4" w:rsidRPr="00582270" w:rsidRDefault="003136A4" w:rsidP="00E21465">
            <w:pPr>
              <w:pStyle w:val="iTableBody"/>
              <w:spacing w:after="120"/>
              <w:jc w:val="both"/>
            </w:pPr>
            <w:r w:rsidRPr="00582270">
              <w:t>19 Jun 2013</w:t>
            </w:r>
          </w:p>
        </w:tc>
        <w:tc>
          <w:tcPr>
            <w:tcW w:w="3969" w:type="dxa"/>
          </w:tcPr>
          <w:p w14:paraId="5C5D9DBD" w14:textId="77777777" w:rsidR="003136A4" w:rsidRPr="00582270" w:rsidRDefault="003136A4" w:rsidP="00853342">
            <w:pPr>
              <w:pStyle w:val="iTableBody"/>
              <w:spacing w:after="120"/>
              <w:jc w:val="both"/>
            </w:pPr>
            <w:r w:rsidRPr="00582270">
              <w:t>Updates for version release 1.9</w:t>
            </w:r>
            <w:r w:rsidR="00D84760">
              <w:t>.</w:t>
            </w:r>
          </w:p>
        </w:tc>
        <w:tc>
          <w:tcPr>
            <w:tcW w:w="1984" w:type="dxa"/>
          </w:tcPr>
          <w:p w14:paraId="0E7942FD" w14:textId="77777777" w:rsidR="003136A4" w:rsidRPr="00582270" w:rsidRDefault="003136A4" w:rsidP="00853342">
            <w:pPr>
              <w:pStyle w:val="iTableBody"/>
              <w:spacing w:after="120"/>
              <w:jc w:val="both"/>
            </w:pPr>
            <w:r w:rsidRPr="00582270">
              <w:t>Peter Bugeia</w:t>
            </w:r>
          </w:p>
        </w:tc>
      </w:tr>
      <w:tr w:rsidR="00DB6BC7" w:rsidRPr="00582270" w14:paraId="083AFD8A" w14:textId="77777777" w:rsidTr="00F60BF3">
        <w:tc>
          <w:tcPr>
            <w:tcW w:w="1418" w:type="dxa"/>
          </w:tcPr>
          <w:p w14:paraId="238182B2" w14:textId="77777777" w:rsidR="00DB6BC7" w:rsidRPr="00582270" w:rsidRDefault="00DB6BC7" w:rsidP="00F60BF3">
            <w:pPr>
              <w:pStyle w:val="iTableBody"/>
              <w:spacing w:after="120"/>
              <w:jc w:val="both"/>
            </w:pPr>
            <w:r>
              <w:t>V2.0</w:t>
            </w:r>
          </w:p>
        </w:tc>
        <w:tc>
          <w:tcPr>
            <w:tcW w:w="1701" w:type="dxa"/>
          </w:tcPr>
          <w:p w14:paraId="3A7FAB99" w14:textId="77777777" w:rsidR="00DB6BC7" w:rsidRPr="00582270" w:rsidRDefault="00CD3F64" w:rsidP="00E21465">
            <w:pPr>
              <w:pStyle w:val="iTableBody"/>
              <w:spacing w:after="120"/>
              <w:jc w:val="both"/>
            </w:pPr>
            <w:r>
              <w:t>3</w:t>
            </w:r>
            <w:r w:rsidR="0014034F">
              <w:t>0 Jan 2014</w:t>
            </w:r>
          </w:p>
        </w:tc>
        <w:tc>
          <w:tcPr>
            <w:tcW w:w="3969" w:type="dxa"/>
          </w:tcPr>
          <w:p w14:paraId="4EE6EA9E" w14:textId="77777777" w:rsidR="00EC5DEA" w:rsidRDefault="00EC5DEA" w:rsidP="00853342">
            <w:pPr>
              <w:pStyle w:val="iTableBody"/>
              <w:spacing w:after="120"/>
              <w:jc w:val="both"/>
            </w:pPr>
            <w:r>
              <w:t xml:space="preserve">Updated </w:t>
            </w:r>
            <w:r w:rsidR="00CD3F64">
              <w:t xml:space="preserve">for version </w:t>
            </w:r>
            <w:r>
              <w:t>DC21 V2.0.</w:t>
            </w:r>
          </w:p>
          <w:p w14:paraId="0BC387AB" w14:textId="77777777" w:rsidR="00DB6BC7" w:rsidRDefault="00DB6BC7" w:rsidP="00853342">
            <w:pPr>
              <w:pStyle w:val="iTableBody"/>
              <w:spacing w:after="120"/>
              <w:jc w:val="both"/>
            </w:pPr>
            <w:r>
              <w:t>New functionality introduced for MU DIVER system.</w:t>
            </w:r>
          </w:p>
          <w:p w14:paraId="67385D8C" w14:textId="77777777" w:rsidR="00DB6BC7" w:rsidRPr="00582270" w:rsidRDefault="00DB6BC7" w:rsidP="00853342">
            <w:pPr>
              <w:pStyle w:val="iTableBody"/>
              <w:spacing w:after="120"/>
              <w:jc w:val="both"/>
            </w:pPr>
            <w:r>
              <w:t>Document is now generic and not based on the HIEv system.</w:t>
            </w:r>
          </w:p>
        </w:tc>
        <w:tc>
          <w:tcPr>
            <w:tcW w:w="1984" w:type="dxa"/>
          </w:tcPr>
          <w:p w14:paraId="7869A710" w14:textId="77777777" w:rsidR="00DB6BC7" w:rsidRPr="00582270" w:rsidRDefault="00DB6BC7" w:rsidP="00853342">
            <w:pPr>
              <w:pStyle w:val="iTableBody"/>
              <w:spacing w:after="120"/>
              <w:jc w:val="both"/>
            </w:pPr>
            <w:r>
              <w:t>Peter Roberts</w:t>
            </w:r>
          </w:p>
        </w:tc>
      </w:tr>
      <w:tr w:rsidR="00730CFB" w:rsidRPr="00582270" w14:paraId="41CD28D7" w14:textId="77777777" w:rsidTr="00F60BF3">
        <w:trPr>
          <w:ins w:id="2263" w:author="Peter Bugeia" w:date="2014-04-28T17:57:00Z"/>
        </w:trPr>
        <w:tc>
          <w:tcPr>
            <w:tcW w:w="1418" w:type="dxa"/>
          </w:tcPr>
          <w:p w14:paraId="69413BD1" w14:textId="76A492E6" w:rsidR="00730CFB" w:rsidRDefault="00730CFB" w:rsidP="00F60BF3">
            <w:pPr>
              <w:pStyle w:val="iTableBody"/>
              <w:spacing w:after="120"/>
              <w:jc w:val="both"/>
              <w:rPr>
                <w:ins w:id="2264" w:author="Peter Bugeia" w:date="2014-04-28T17:57:00Z"/>
              </w:rPr>
            </w:pPr>
            <w:ins w:id="2265" w:author="Peter Bugeia" w:date="2014-04-28T17:57:00Z">
              <w:r>
                <w:t>V2.1</w:t>
              </w:r>
            </w:ins>
          </w:p>
        </w:tc>
        <w:tc>
          <w:tcPr>
            <w:tcW w:w="1701" w:type="dxa"/>
          </w:tcPr>
          <w:p w14:paraId="06A0C0FB" w14:textId="22A476BF" w:rsidR="00730CFB" w:rsidRDefault="00730CFB" w:rsidP="00E21465">
            <w:pPr>
              <w:pStyle w:val="iTableBody"/>
              <w:spacing w:after="120"/>
              <w:jc w:val="both"/>
              <w:rPr>
                <w:ins w:id="2266" w:author="Peter Bugeia" w:date="2014-04-28T17:57:00Z"/>
              </w:rPr>
            </w:pPr>
            <w:ins w:id="2267" w:author="Peter Bugeia" w:date="2014-04-28T17:57:00Z">
              <w:r>
                <w:t>28 Apr 2014</w:t>
              </w:r>
            </w:ins>
          </w:p>
        </w:tc>
        <w:tc>
          <w:tcPr>
            <w:tcW w:w="3969" w:type="dxa"/>
          </w:tcPr>
          <w:p w14:paraId="601820EB" w14:textId="4E7964A0" w:rsidR="00730CFB" w:rsidRDefault="00730CFB" w:rsidP="00853342">
            <w:pPr>
              <w:pStyle w:val="iTableBody"/>
              <w:spacing w:after="120"/>
              <w:jc w:val="both"/>
              <w:rPr>
                <w:ins w:id="2268" w:author="Peter Bugeia" w:date="2014-04-28T17:57:00Z"/>
              </w:rPr>
            </w:pPr>
            <w:ins w:id="2269" w:author="Peter Bugeia" w:date="2014-04-28T17:57:00Z">
              <w:r>
                <w:t>Updated for version DC21 V2.1</w:t>
              </w:r>
            </w:ins>
            <w:ins w:id="2270" w:author="Peter Bugeia" w:date="2014-04-28T17:58:00Z">
              <w:r>
                <w:t>.</w:t>
              </w:r>
            </w:ins>
          </w:p>
        </w:tc>
        <w:tc>
          <w:tcPr>
            <w:tcW w:w="1984" w:type="dxa"/>
          </w:tcPr>
          <w:p w14:paraId="18B3B901" w14:textId="0C30FD7D" w:rsidR="00730CFB" w:rsidRDefault="00730CFB" w:rsidP="00853342">
            <w:pPr>
              <w:pStyle w:val="iTableBody"/>
              <w:spacing w:after="120"/>
              <w:jc w:val="both"/>
              <w:rPr>
                <w:ins w:id="2271" w:author="Peter Bugeia" w:date="2014-04-28T17:57:00Z"/>
              </w:rPr>
            </w:pPr>
            <w:ins w:id="2272" w:author="Peter Bugeia" w:date="2014-04-28T17:58:00Z">
              <w:r>
                <w:t>Peter Bugeia</w:t>
              </w:r>
            </w:ins>
          </w:p>
        </w:tc>
      </w:tr>
    </w:tbl>
    <w:p w14:paraId="5A1D39D3" w14:textId="77777777" w:rsidR="00680CE3" w:rsidRDefault="00680CE3" w:rsidP="00B6457B">
      <w:pPr>
        <w:pStyle w:val="Appendix1"/>
      </w:pPr>
      <w:bookmarkStart w:id="2273" w:name="_Ref351732800"/>
      <w:bookmarkStart w:id="2274" w:name="_Ref351732803"/>
      <w:bookmarkStart w:id="2275" w:name="_Toc260576785"/>
      <w:r>
        <w:lastRenderedPageBreak/>
        <w:t>The Bagit format</w:t>
      </w:r>
      <w:bookmarkEnd w:id="2273"/>
      <w:bookmarkEnd w:id="2274"/>
      <w:bookmarkEnd w:id="2275"/>
    </w:p>
    <w:p w14:paraId="2E403150" w14:textId="77777777" w:rsidR="003C7A76" w:rsidRPr="003C7A76" w:rsidRDefault="003C7A76" w:rsidP="003C7A76">
      <w:pPr>
        <w:pStyle w:val="iNormal"/>
      </w:pPr>
      <w:r w:rsidRPr="003C7A76">
        <w:t>BagIt is currently defined in an</w:t>
      </w:r>
      <w:r w:rsidR="003F21C6">
        <w:t xml:space="preserve"> Internet Engineering Task Force (</w:t>
      </w:r>
      <w:r w:rsidR="004F4F42">
        <w:fldChar w:fldCharType="begin"/>
      </w:r>
      <w:r w:rsidR="004F4F42">
        <w:instrText xml:space="preserve"> HYPERLINK "http://en.wikipedia.org/wiki/IETF" \o "IETF" </w:instrText>
      </w:r>
      <w:r w:rsidR="004F4F42">
        <w:fldChar w:fldCharType="separate"/>
      </w:r>
      <w:r w:rsidRPr="003C7A76">
        <w:t>IETF</w:t>
      </w:r>
      <w:r w:rsidR="004F4F42">
        <w:fldChar w:fldCharType="end"/>
      </w:r>
      <w:r w:rsidR="003F21C6">
        <w:t xml:space="preserve">) </w:t>
      </w:r>
      <w:r w:rsidRPr="003C7A76">
        <w:t>internet draft</w:t>
      </w:r>
      <w:r w:rsidR="003F21C6">
        <w:t>.</w:t>
      </w:r>
    </w:p>
    <w:p w14:paraId="6FB0A5D9" w14:textId="77777777" w:rsidR="003C7A76" w:rsidRDefault="003C7A76" w:rsidP="003C7A76">
      <w:pPr>
        <w:pStyle w:val="iNormal"/>
      </w:pPr>
      <w:r>
        <w:t>Quoting from the preamble of the Bagit entry on Wikipedia:</w:t>
      </w:r>
    </w:p>
    <w:p w14:paraId="66D7633A" w14:textId="77777777"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r w:rsidR="004F4F42">
        <w:fldChar w:fldCharType="begin"/>
      </w:r>
      <w:r w:rsidR="004F4F42">
        <w:instrText xml:space="preserve"> HYPERLINK "http://en.wikipedia.org/wiki/BagIt" \l "cite_note-ENCDEP-1" </w:instrText>
      </w:r>
      <w:r w:rsidR="004F4F42">
        <w:fldChar w:fldCharType="separate"/>
      </w:r>
      <w:r w:rsidRPr="003F21C6">
        <w:t>[1]</w:t>
      </w:r>
      <w:r w:rsidR="004F4F42">
        <w:fldChar w:fldCharType="end"/>
      </w:r>
      <w:r w:rsidRPr="003F21C6">
        <w:t> sometimes referred to as "bag it and tag it".</w:t>
      </w:r>
    </w:p>
    <w:p w14:paraId="70068966" w14:textId="77777777"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14:paraId="45D20C62" w14:textId="77777777" w:rsidR="003C7A76" w:rsidRPr="003C7A76" w:rsidRDefault="003C7A76" w:rsidP="00A1160F">
      <w:pPr>
        <w:pStyle w:val="iQuotation"/>
        <w:numPr>
          <w:ilvl w:val="0"/>
          <w:numId w:val="9"/>
        </w:numPr>
      </w:pPr>
      <w:r w:rsidRPr="003C7A76">
        <w:t>Wide adoption in digital libraries (e.g., the Library of Congress).</w:t>
      </w:r>
    </w:p>
    <w:p w14:paraId="2631EF09" w14:textId="77777777" w:rsidR="003C7A76" w:rsidRPr="003C7A76" w:rsidRDefault="003C7A76" w:rsidP="00A1160F">
      <w:pPr>
        <w:pStyle w:val="iQuotation"/>
        <w:numPr>
          <w:ilvl w:val="0"/>
          <w:numId w:val="9"/>
        </w:numPr>
      </w:pPr>
      <w:r w:rsidRPr="003C7A76">
        <w:t>Easy to implement using ubiquitous and ordinary filesystem tools.</w:t>
      </w:r>
    </w:p>
    <w:p w14:paraId="64ABE12B"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30EA119A"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1EB218C3" w14:textId="77777777" w:rsidR="003C7A76" w:rsidRPr="003C7A76" w:rsidRDefault="003C7A76" w:rsidP="00A1160F">
      <w:pPr>
        <w:pStyle w:val="iQuotation"/>
        <w:numPr>
          <w:ilvl w:val="0"/>
          <w:numId w:val="9"/>
        </w:numPr>
      </w:pPr>
      <w:r w:rsidRPr="003C7A76">
        <w:t>Received content is ready-to-go in a familiar filesystem tree.</w:t>
      </w:r>
    </w:p>
    <w:p w14:paraId="316CC62F"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34FBCEA5" w14:textId="77777777"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14:paraId="3B33540D" w14:textId="77777777" w:rsidR="003F21C6" w:rsidRDefault="003F21C6" w:rsidP="003C7A76">
      <w:pPr>
        <w:pStyle w:val="iNormal"/>
      </w:pPr>
      <w:r>
        <w:t xml:space="preserve">Internet Engineering Task Force – </w:t>
      </w:r>
      <w:r w:rsidR="004F4F42">
        <w:fldChar w:fldCharType="begin"/>
      </w:r>
      <w:r w:rsidR="004F4F42">
        <w:instrText xml:space="preserve"> HYPERLINK "http://www.ietf.org" </w:instrText>
      </w:r>
      <w:r w:rsidR="004F4F42">
        <w:fldChar w:fldCharType="separate"/>
      </w:r>
      <w:r w:rsidRPr="00A049A0">
        <w:rPr>
          <w:rStyle w:val="Hyperlink"/>
        </w:rPr>
        <w:t>http://www.ietf.org</w:t>
      </w:r>
      <w:r w:rsidR="004F4F42">
        <w:rPr>
          <w:rStyle w:val="Hyperlink"/>
        </w:rPr>
        <w:fldChar w:fldCharType="end"/>
      </w:r>
    </w:p>
    <w:p w14:paraId="3B2C54D5" w14:textId="77777777" w:rsidR="003C7A76" w:rsidRDefault="003C7A76" w:rsidP="003C7A76">
      <w:pPr>
        <w:pStyle w:val="iNormal"/>
      </w:pPr>
      <w:r>
        <w:t xml:space="preserve">Wikipedia – </w:t>
      </w:r>
      <w:r w:rsidR="004F4F42">
        <w:fldChar w:fldCharType="begin"/>
      </w:r>
      <w:r w:rsidR="004F4F42">
        <w:instrText xml:space="preserve"> HYPERLINK "http://en.wikipedia.org/wiki/BagIt" </w:instrText>
      </w:r>
      <w:r w:rsidR="004F4F42">
        <w:fldChar w:fldCharType="separate"/>
      </w:r>
      <w:r w:rsidR="003F21C6" w:rsidRPr="00A049A0">
        <w:rPr>
          <w:rStyle w:val="Hyperlink"/>
        </w:rPr>
        <w:t>http://en.wikipedia.org/wiki/BagIt</w:t>
      </w:r>
      <w:r w:rsidR="004F4F42">
        <w:rPr>
          <w:rStyle w:val="Hyperlink"/>
        </w:rPr>
        <w:fldChar w:fldCharType="end"/>
      </w:r>
    </w:p>
    <w:p w14:paraId="2EBF4E9D" w14:textId="77777777" w:rsidR="003F21C6" w:rsidRDefault="003F21C6" w:rsidP="003C7A76">
      <w:pPr>
        <w:pStyle w:val="iNormal"/>
      </w:pPr>
      <w:r>
        <w:t xml:space="preserve">Version 0.97 of the Bagit specification - </w:t>
      </w:r>
      <w:r w:rsidR="004F4F42">
        <w:fldChar w:fldCharType="begin"/>
      </w:r>
      <w:r w:rsidR="004F4F42">
        <w:instrText xml:space="preserve"> HYPERLINK "http://tools.ietf.org/html/draft-kunze-bagit-08" </w:instrText>
      </w:r>
      <w:r w:rsidR="004F4F42">
        <w:fldChar w:fldCharType="separate"/>
      </w:r>
      <w:r w:rsidRPr="00A049A0">
        <w:rPr>
          <w:rStyle w:val="Hyperlink"/>
        </w:rPr>
        <w:t>http://tools.ietf.org/html/draft-kunze-bagit-08</w:t>
      </w:r>
      <w:r w:rsidR="004F4F42">
        <w:rPr>
          <w:rStyle w:val="Hyperlink"/>
        </w:rPr>
        <w:fldChar w:fldCharType="end"/>
      </w:r>
      <w:r>
        <w:t xml:space="preserve"> </w:t>
      </w:r>
    </w:p>
    <w:p w14:paraId="7C37B1B3" w14:textId="77777777" w:rsidR="00286B7E" w:rsidRDefault="00D546C3" w:rsidP="00D546C3">
      <w:pPr>
        <w:pStyle w:val="iHeading2nolist"/>
      </w:pPr>
      <w:bookmarkStart w:id="2276" w:name="_Toc260576786"/>
      <w:r>
        <w:t>README.HTML file</w:t>
      </w:r>
      <w:bookmarkEnd w:id="2276"/>
    </w:p>
    <w:p w14:paraId="7FA929F7" w14:textId="77777777"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14:paraId="17BBF85F" w14:textId="77777777"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r w:rsidR="004F4F42">
        <w:fldChar w:fldCharType="begin"/>
      </w:r>
      <w:r w:rsidR="004F4F42">
        <w:instrText xml:space="preserve"> HYPERLINK "http://www.w3.org/TR/rdfa-lite/" </w:instrText>
      </w:r>
      <w:r w:rsidR="004F4F42">
        <w:fldChar w:fldCharType="separate"/>
      </w:r>
      <w:r w:rsidR="00286B7E" w:rsidRPr="00ED3740">
        <w:rPr>
          <w:rStyle w:val="Hyperlink"/>
        </w:rPr>
        <w:t>http://www.w3.org/TR/rdfa-lite/</w:t>
      </w:r>
      <w:r w:rsidR="004F4F42">
        <w:rPr>
          <w:rStyle w:val="Hyperlink"/>
        </w:rPr>
        <w:fldChar w:fldCharType="end"/>
      </w:r>
      <w:r w:rsidR="00286B7E">
        <w:t xml:space="preserve">. This semantic information can be parsed by a program which can then build discoverable facets of information </w:t>
      </w:r>
      <w:r w:rsidR="00520A3C">
        <w:t>for</w:t>
      </w:r>
      <w:r w:rsidR="00286B7E">
        <w:t xml:space="preserve"> a search engine.</w:t>
      </w:r>
      <w:bookmarkStart w:id="2277" w:name="_Ref352747131"/>
      <w:bookmarkStart w:id="2278" w:name="_Ref352747134"/>
      <w:bookmarkStart w:id="2279" w:name="_Ref352753679"/>
      <w:bookmarkStart w:id="2280" w:name="_Ref352753682"/>
    </w:p>
    <w:p w14:paraId="21340FEF" w14:textId="77777777" w:rsidR="00680CE3" w:rsidRDefault="00680CE3" w:rsidP="00B6457B">
      <w:pPr>
        <w:pStyle w:val="Appendix1"/>
      </w:pPr>
      <w:bookmarkStart w:id="2281" w:name="_Ref352768976"/>
      <w:bookmarkStart w:id="2282" w:name="_Ref352769006"/>
      <w:bookmarkStart w:id="2283" w:name="_Ref352769272"/>
      <w:bookmarkStart w:id="2284" w:name="_Ref352769275"/>
      <w:bookmarkStart w:id="2285" w:name="_Toc260576787"/>
      <w:r>
        <w:lastRenderedPageBreak/>
        <w:t>RIF-CS</w:t>
      </w:r>
      <w:bookmarkEnd w:id="2277"/>
      <w:bookmarkEnd w:id="2278"/>
      <w:bookmarkEnd w:id="2279"/>
      <w:bookmarkEnd w:id="2280"/>
      <w:bookmarkEnd w:id="2281"/>
      <w:bookmarkEnd w:id="2282"/>
      <w:bookmarkEnd w:id="2283"/>
      <w:bookmarkEnd w:id="2284"/>
      <w:bookmarkEnd w:id="2285"/>
    </w:p>
    <w:p w14:paraId="6553F8DF" w14:textId="77777777" w:rsidR="003F21C6" w:rsidRDefault="003F21C6" w:rsidP="003F21C6">
      <w:pPr>
        <w:pStyle w:val="iNormal"/>
      </w:pPr>
      <w:r>
        <w:t>Quoting from the Global Registries website (</w:t>
      </w:r>
      <w:r w:rsidR="004F4F42">
        <w:fldChar w:fldCharType="begin"/>
      </w:r>
      <w:r w:rsidR="004F4F42">
        <w:instrText xml:space="preserve"> HYPERLINK "http://globalregistries.org/rifcs.html" </w:instrText>
      </w:r>
      <w:r w:rsidR="004F4F42">
        <w:fldChar w:fldCharType="separate"/>
      </w:r>
      <w:r w:rsidRPr="00A049A0">
        <w:rPr>
          <w:rStyle w:val="Hyperlink"/>
        </w:rPr>
        <w:t>http://globalregistries.org/rifcs.html</w:t>
      </w:r>
      <w:r w:rsidR="004F4F42">
        <w:rPr>
          <w:rStyle w:val="Hyperlink"/>
        </w:rPr>
        <w:fldChar w:fldCharType="end"/>
      </w:r>
      <w:r>
        <w:t>):</w:t>
      </w:r>
    </w:p>
    <w:p w14:paraId="617F73ED"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8F4108"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14:paraId="1FBECC5D" w14:textId="77777777" w:rsidR="00B14753" w:rsidRDefault="003F21C6" w:rsidP="00A23504">
      <w:pPr>
        <w:pStyle w:val="iNormal"/>
      </w:pPr>
      <w:r>
        <w:t>The Australian National Data Service (ANDS</w:t>
      </w:r>
      <w:r w:rsidR="00B14753">
        <w:t xml:space="preserve"> – </w:t>
      </w:r>
      <w:r w:rsidR="004F4F42">
        <w:fldChar w:fldCharType="begin"/>
      </w:r>
      <w:r w:rsidR="004F4F42">
        <w:instrText xml:space="preserve"> HYPERLINK "http://www.ands.org.au" </w:instrText>
      </w:r>
      <w:r w:rsidR="004F4F42">
        <w:fldChar w:fldCharType="separate"/>
      </w:r>
      <w:r w:rsidR="00B14753" w:rsidRPr="00A049A0">
        <w:rPr>
          <w:rStyle w:val="Hyperlink"/>
        </w:rPr>
        <w:t>http://www.ands.org.au</w:t>
      </w:r>
      <w:r w:rsidR="004F4F42">
        <w:rPr>
          <w:rStyle w:val="Hyperlink"/>
        </w:rPr>
        <w:fldChar w:fldCharType="end"/>
      </w:r>
      <w:r w:rsidR="00B14753">
        <w:t>)</w:t>
      </w:r>
      <w:r>
        <w:t xml:space="preserve"> uses </w:t>
      </w:r>
      <w:r w:rsidR="0005713A">
        <w:t>the RIF-CS standard for management of data in the Australian Research Data Commons.</w:t>
      </w:r>
      <w:r w:rsidR="00B14753">
        <w:t xml:space="preserve"> It provides a training resource for RIF-CS at </w:t>
      </w:r>
      <w:r w:rsidR="004F4F42">
        <w:fldChar w:fldCharType="begin"/>
      </w:r>
      <w:r w:rsidR="004F4F42">
        <w:instrText xml:space="preserve"> HYPERLINK "http://www.ands.org.au/training/rif-cs/index.html" </w:instrText>
      </w:r>
      <w:r w:rsidR="004F4F42">
        <w:fldChar w:fldCharType="separate"/>
      </w:r>
      <w:r w:rsidR="00B14753" w:rsidRPr="00A049A0">
        <w:rPr>
          <w:rStyle w:val="Hyperlink"/>
        </w:rPr>
        <w:t>http://www.ands.org.au/training/rif-cs/index.html</w:t>
      </w:r>
      <w:r w:rsidR="004F4F42">
        <w:rPr>
          <w:rStyle w:val="Hyperlink"/>
        </w:rPr>
        <w:fldChar w:fldCharType="end"/>
      </w:r>
      <w:r w:rsidR="00B14753">
        <w:t>.</w:t>
      </w:r>
    </w:p>
    <w:p w14:paraId="75B2DA62" w14:textId="77777777" w:rsidR="00841307" w:rsidRDefault="00B14753" w:rsidP="00E21465">
      <w:pPr>
        <w:pStyle w:val="iNormal"/>
      </w:pPr>
      <w:r>
        <w:t xml:space="preserve">ANDS uses the Open Archives Initiative Protocol for </w:t>
      </w:r>
      <w:r w:rsidR="003829A3">
        <w:t>Metadata</w:t>
      </w:r>
      <w:r>
        <w:t xml:space="preserve"> Harvesting (OAI-PMH – see </w:t>
      </w:r>
      <w:r w:rsidR="004F4F42">
        <w:fldChar w:fldCharType="begin"/>
      </w:r>
      <w:r w:rsidR="004F4F42">
        <w:instrText xml:space="preserve"> HYPERLINK "http://www.openarchives.org/pmh/tools/tools.php" </w:instrText>
      </w:r>
      <w:r w:rsidR="004F4F42">
        <w:fldChar w:fldCharType="separate"/>
      </w:r>
      <w:r w:rsidRPr="00A049A0">
        <w:rPr>
          <w:rStyle w:val="Hyperlink"/>
        </w:rPr>
        <w:t>http://www.openarchives.org/pmh/tools/tools.php</w:t>
      </w:r>
      <w:r w:rsidR="004F4F42">
        <w:rPr>
          <w:rStyle w:val="Hyperlink"/>
        </w:rPr>
        <w:fldChar w:fldCharType="end"/>
      </w:r>
      <w:r>
        <w:t>) to collect RIF-CS data.</w:t>
      </w:r>
      <w:bookmarkEnd w:id="2261"/>
    </w:p>
    <w:p w14:paraId="6970D032" w14:textId="77777777" w:rsidR="00286B7E" w:rsidRDefault="00FC577E" w:rsidP="00FC577E">
      <w:pPr>
        <w:pStyle w:val="iHeading2nolist"/>
      </w:pPr>
      <w:bookmarkStart w:id="2286" w:name="_Toc260576788"/>
      <w:r>
        <w:t>Example RIF-CS file</w:t>
      </w:r>
      <w:bookmarkEnd w:id="2286"/>
    </w:p>
    <w:p w14:paraId="27EFEBE7" w14:textId="77777777" w:rsidR="00FC577E" w:rsidRDefault="00FC577E" w:rsidP="00FC577E">
      <w:pPr>
        <w:pStyle w:val="iCodeSmall"/>
      </w:pPr>
      <w:r>
        <w:t>&lt;?xml version="1.0" encoding="UTF-8"?&gt;</w:t>
      </w:r>
    </w:p>
    <w:p w14:paraId="3A39B950" w14:textId="77777777"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14:paraId="5386F4F9" w14:textId="77777777" w:rsidR="00FC577E" w:rsidRDefault="00FC577E" w:rsidP="00FC577E">
      <w:pPr>
        <w:pStyle w:val="iCodeSmall"/>
      </w:pPr>
      <w:r>
        <w:t xml:space="preserve">  &lt;registryObject group="University of Western Sydney"&gt;</w:t>
      </w:r>
    </w:p>
    <w:p w14:paraId="7B70D629" w14:textId="77777777" w:rsidR="00FC577E" w:rsidRDefault="00FC577E" w:rsidP="00FC577E">
      <w:pPr>
        <w:pStyle w:val="iCodeSmall"/>
      </w:pPr>
      <w:r>
        <w:t xml:space="preserve">    &lt;key&gt;/data_files/2734&lt;/key&gt;</w:t>
      </w:r>
    </w:p>
    <w:p w14:paraId="32D4DDB4" w14:textId="77777777" w:rsidR="00FC577E" w:rsidRDefault="00FC577E" w:rsidP="00FC577E">
      <w:pPr>
        <w:pStyle w:val="iCodeSmall"/>
      </w:pPr>
      <w:r>
        <w:t xml:space="preserve">    &lt;originatingSource&gt;https://jp-dc21-staging.intersect.org.au/&lt;/originatingSource&gt;</w:t>
      </w:r>
    </w:p>
    <w:p w14:paraId="2B4A1124" w14:textId="77777777" w:rsidR="00FC577E" w:rsidRDefault="00FC577E" w:rsidP="00FC577E">
      <w:pPr>
        <w:pStyle w:val="iCodeSmall"/>
      </w:pPr>
      <w:r>
        <w:t xml:space="preserve">    &lt;collection type="dataset"&gt;</w:t>
      </w:r>
    </w:p>
    <w:p w14:paraId="5380683F" w14:textId="77777777" w:rsidR="00FC577E" w:rsidRDefault="00FC577E" w:rsidP="00FC577E">
      <w:pPr>
        <w:pStyle w:val="iCodeSmall"/>
      </w:pPr>
      <w:r>
        <w:t xml:space="preserve">      &lt;name type="primary"&gt;</w:t>
      </w:r>
    </w:p>
    <w:p w14:paraId="002C0E62" w14:textId="77777777" w:rsidR="00FC577E" w:rsidRDefault="00FC577E" w:rsidP="00FC577E">
      <w:pPr>
        <w:pStyle w:val="iCodeSmall"/>
      </w:pPr>
      <w:r>
        <w:t xml:space="preserve">        &lt;namePart&gt;PB-ROS.zip&lt;/namePart&gt;</w:t>
      </w:r>
    </w:p>
    <w:p w14:paraId="353082BE" w14:textId="77777777" w:rsidR="00FC577E" w:rsidRDefault="00FC577E" w:rsidP="00FC577E">
      <w:pPr>
        <w:pStyle w:val="iCodeSmall"/>
      </w:pPr>
      <w:r>
        <w:t xml:space="preserve">      &lt;/name&gt;</w:t>
      </w:r>
    </w:p>
    <w:p w14:paraId="21149542" w14:textId="77777777" w:rsidR="00FC577E" w:rsidRDefault="00FC577E" w:rsidP="00FC577E">
      <w:pPr>
        <w:pStyle w:val="iCodeSmall"/>
      </w:pPr>
      <w:r>
        <w:t xml:space="preserve">      &lt;location&gt;</w:t>
      </w:r>
    </w:p>
    <w:p w14:paraId="2DAECBDC" w14:textId="77777777" w:rsidR="00FC577E" w:rsidRDefault="00FC577E" w:rsidP="00FC577E">
      <w:pPr>
        <w:pStyle w:val="iCodeSmall"/>
      </w:pPr>
      <w:r>
        <w:t xml:space="preserve">        &lt;address&gt;</w:t>
      </w:r>
    </w:p>
    <w:p w14:paraId="25CF8A52" w14:textId="77777777" w:rsidR="00FC577E" w:rsidRDefault="00FC577E" w:rsidP="00FC577E">
      <w:pPr>
        <w:pStyle w:val="iCodeSmall"/>
      </w:pPr>
      <w:r>
        <w:t xml:space="preserve">          &lt;electronic type="url"&gt;</w:t>
      </w:r>
    </w:p>
    <w:p w14:paraId="25FA25A3" w14:textId="77777777" w:rsidR="00FC577E" w:rsidRDefault="00FC577E" w:rsidP="00FC577E">
      <w:pPr>
        <w:pStyle w:val="iCodeSmall"/>
      </w:pPr>
      <w:r>
        <w:t xml:space="preserve">            &lt;value&gt;https://jp-dc21-staging.intersect.org.au/data_files/2734/download&lt;/value&gt;</w:t>
      </w:r>
    </w:p>
    <w:p w14:paraId="08829A63" w14:textId="77777777" w:rsidR="00FC577E" w:rsidRDefault="00FC577E" w:rsidP="00FC577E">
      <w:pPr>
        <w:pStyle w:val="iCodeSmall"/>
      </w:pPr>
      <w:r>
        <w:t xml:space="preserve">          &lt;/electronic&gt;</w:t>
      </w:r>
    </w:p>
    <w:p w14:paraId="156975F9" w14:textId="77777777" w:rsidR="00FC577E" w:rsidRDefault="00FC577E" w:rsidP="00FC577E">
      <w:pPr>
        <w:pStyle w:val="iCodeSmall"/>
      </w:pPr>
      <w:r>
        <w:t xml:space="preserve">        &lt;/address&gt;</w:t>
      </w:r>
    </w:p>
    <w:p w14:paraId="09DF992B" w14:textId="77777777" w:rsidR="00FC577E" w:rsidRDefault="00FC577E" w:rsidP="00FC577E">
      <w:pPr>
        <w:pStyle w:val="iCodeSmall"/>
      </w:pPr>
      <w:r>
        <w:t xml:space="preserve">      &lt;/location&gt;</w:t>
      </w:r>
    </w:p>
    <w:p w14:paraId="6203B394" w14:textId="77777777" w:rsidR="00FC577E" w:rsidRDefault="00FC577E" w:rsidP="00FC577E">
      <w:pPr>
        <w:pStyle w:val="iCodeSmall"/>
      </w:pPr>
      <w:r>
        <w:t xml:space="preserve">      &lt;subject type="local" xml:lang="en"&gt;Meteorological data&lt;/subject&gt;</w:t>
      </w:r>
    </w:p>
    <w:p w14:paraId="430D0E01" w14:textId="77777777" w:rsidR="00FC577E" w:rsidRDefault="00FC577E" w:rsidP="00FC577E">
      <w:pPr>
        <w:pStyle w:val="iCodeSmall"/>
      </w:pPr>
      <w:r>
        <w:t xml:space="preserve">      &lt;subject type="anzsrc-for"&gt;05&lt;/subject&gt;</w:t>
      </w:r>
    </w:p>
    <w:p w14:paraId="66DF2303" w14:textId="77777777" w:rsidR="00FC577E" w:rsidRDefault="00FC577E" w:rsidP="00FC577E">
      <w:pPr>
        <w:pStyle w:val="iCodeSmall"/>
      </w:pPr>
      <w:r>
        <w:t xml:space="preserve">      &lt;subject type="anzsrc-for"&gt;0502&lt;/subject&gt;</w:t>
      </w:r>
    </w:p>
    <w:p w14:paraId="194F2473" w14:textId="77777777" w:rsidR="00FC577E" w:rsidRDefault="00FC577E" w:rsidP="00FC577E">
      <w:pPr>
        <w:pStyle w:val="iCodeSmall"/>
      </w:pPr>
      <w:r>
        <w:t xml:space="preserve">      &lt;description type="brief"&gt;Rain Out Shelter data for a couple of years. Rest of the description.&lt;/description&gt;</w:t>
      </w:r>
    </w:p>
    <w:p w14:paraId="0C361B02" w14:textId="77777777" w:rsidR="00FC577E" w:rsidRDefault="00FC577E" w:rsidP="00FC577E">
      <w:pPr>
        <w:pStyle w:val="iCodeSmall"/>
      </w:pPr>
      <w:r>
        <w:t xml:space="preserve">      &lt;description type="rights"&gt;http://creativecommons.org/licenses/by-nc-nd/3.0/au&lt;/description&gt;</w:t>
      </w:r>
    </w:p>
    <w:p w14:paraId="12B6DD4B" w14:textId="77777777" w:rsidR="00FC577E" w:rsidRDefault="00FC577E" w:rsidP="00FC577E">
      <w:pPr>
        <w:pStyle w:val="iCodeSmall"/>
      </w:pPr>
      <w:r>
        <w:t xml:space="preserve">      &lt;coverage&gt;</w:t>
      </w:r>
    </w:p>
    <w:p w14:paraId="0C543741" w14:textId="77777777" w:rsidR="00FC577E" w:rsidRDefault="00FC577E" w:rsidP="00FC577E">
      <w:pPr>
        <w:pStyle w:val="iCodeSmall"/>
      </w:pPr>
      <w:r>
        <w:t xml:space="preserve">        &lt;temporal&gt;</w:t>
      </w:r>
    </w:p>
    <w:p w14:paraId="15D86426" w14:textId="77777777" w:rsidR="00FC577E" w:rsidRDefault="00FC577E" w:rsidP="00FC577E">
      <w:pPr>
        <w:pStyle w:val="iCodeSmall"/>
      </w:pPr>
      <w:r>
        <w:t xml:space="preserve">          &lt;date type="dateFrom" date_format="W3CDTF"&gt;2011-06-19T21:05:00+10:00&lt;/date&gt;</w:t>
      </w:r>
    </w:p>
    <w:p w14:paraId="2986CDBD" w14:textId="77777777" w:rsidR="00FC577E" w:rsidRDefault="00FC577E" w:rsidP="00FC577E">
      <w:pPr>
        <w:pStyle w:val="iCodeSmall"/>
      </w:pPr>
      <w:r>
        <w:t xml:space="preserve">          &lt;date type="dateTo" date_format="W3CDTF"&gt;2013-03-28T11:00:00+11:00&lt;/date&gt;</w:t>
      </w:r>
    </w:p>
    <w:p w14:paraId="338F8D86" w14:textId="77777777" w:rsidR="00FC577E" w:rsidRDefault="00FC577E" w:rsidP="00FC577E">
      <w:pPr>
        <w:pStyle w:val="iCodeSmall"/>
      </w:pPr>
      <w:r>
        <w:t xml:space="preserve">        &lt;/temporal&gt;</w:t>
      </w:r>
    </w:p>
    <w:p w14:paraId="25351A8F" w14:textId="77777777" w:rsidR="00FC577E" w:rsidRDefault="00FC577E" w:rsidP="00FC577E">
      <w:pPr>
        <w:pStyle w:val="iCodeSmall"/>
      </w:pPr>
      <w:r>
        <w:t xml:space="preserve">      &lt;/coverage&gt;</w:t>
      </w:r>
    </w:p>
    <w:p w14:paraId="0148A15E" w14:textId="77777777" w:rsidR="00FC577E" w:rsidRDefault="00FC577E" w:rsidP="00FC577E">
      <w:pPr>
        <w:pStyle w:val="iCodeSmall"/>
      </w:pPr>
      <w:r>
        <w:t xml:space="preserve">      &lt;coverage&gt;</w:t>
      </w:r>
    </w:p>
    <w:p w14:paraId="5A633637" w14:textId="77777777" w:rsidR="00FC577E" w:rsidRDefault="00FC577E" w:rsidP="00FC577E">
      <w:pPr>
        <w:pStyle w:val="iCodeSmall"/>
      </w:pPr>
      <w:r>
        <w:t xml:space="preserve">        &lt;spatial type="gmlKmlPolyCoords"&gt;150.73946,-33.61006&lt;/spatial&gt;</w:t>
      </w:r>
    </w:p>
    <w:p w14:paraId="2B23B61F" w14:textId="77777777" w:rsidR="00FC577E" w:rsidRDefault="00FC577E" w:rsidP="00FC577E">
      <w:pPr>
        <w:pStyle w:val="iCodeSmall"/>
      </w:pPr>
      <w:r>
        <w:t xml:space="preserve">      &lt;/coverage&gt;</w:t>
      </w:r>
    </w:p>
    <w:p w14:paraId="140E95E9" w14:textId="77777777" w:rsidR="00FC577E" w:rsidRDefault="00FC577E" w:rsidP="00FC577E">
      <w:pPr>
        <w:pStyle w:val="iCodeSmall"/>
      </w:pPr>
      <w:r>
        <w:t xml:space="preserve">      &lt;relatedInfo&gt;</w:t>
      </w:r>
    </w:p>
    <w:p w14:paraId="0E99CC89" w14:textId="77777777" w:rsidR="00FC577E" w:rsidRDefault="00FC577E" w:rsidP="00FC577E">
      <w:pPr>
        <w:pStyle w:val="iCodeSmall"/>
      </w:pPr>
      <w:r>
        <w:t xml:space="preserve">        &lt;notes&gt;Published by Peter Bugeia (peter.bugeia@intersect.org.au)&lt;/notes&gt;</w:t>
      </w:r>
    </w:p>
    <w:p w14:paraId="3D4862C9" w14:textId="77777777" w:rsidR="00FC577E" w:rsidRDefault="00FC577E" w:rsidP="00FC577E">
      <w:pPr>
        <w:pStyle w:val="iCodeSmall"/>
      </w:pPr>
      <w:r>
        <w:t xml:space="preserve">      &lt;/relatedInfo&gt;</w:t>
      </w:r>
    </w:p>
    <w:p w14:paraId="1D0289A5" w14:textId="77777777" w:rsidR="00FC577E" w:rsidRDefault="00FC577E" w:rsidP="00FC577E">
      <w:pPr>
        <w:pStyle w:val="iCodeSmall"/>
      </w:pPr>
      <w:r>
        <w:t xml:space="preserve">      &lt;relatedInfo&gt;</w:t>
      </w:r>
    </w:p>
    <w:p w14:paraId="05674381" w14:textId="77777777" w:rsidR="00FC577E" w:rsidRDefault="00FC577E" w:rsidP="00FC577E">
      <w:pPr>
        <w:pStyle w:val="iCodeSmall"/>
      </w:pPr>
      <w:r>
        <w:t xml:space="preserve">        &lt;notes&gt;Unique ID: HIE-ID-0001&lt;/notes&gt;</w:t>
      </w:r>
    </w:p>
    <w:p w14:paraId="6595670E" w14:textId="77777777" w:rsidR="00FC577E" w:rsidRDefault="00FC577E" w:rsidP="00FC577E">
      <w:pPr>
        <w:pStyle w:val="iCodeSmall"/>
      </w:pPr>
      <w:r>
        <w:t xml:space="preserve">      &lt;/relatedInfo&gt;</w:t>
      </w:r>
    </w:p>
    <w:p w14:paraId="2F9F70F5" w14:textId="77777777" w:rsidR="00FC577E" w:rsidRDefault="00FC577E" w:rsidP="00FC577E">
      <w:pPr>
        <w:pStyle w:val="iCodeSmall"/>
      </w:pPr>
      <w:r>
        <w:t xml:space="preserve">      &lt;relatedInfo&gt;</w:t>
      </w:r>
    </w:p>
    <w:p w14:paraId="12BD3DEC" w14:textId="77777777" w:rsidR="00FC577E" w:rsidRDefault="00FC577E" w:rsidP="00FC577E">
      <w:pPr>
        <w:pStyle w:val="iCodeSmall"/>
      </w:pPr>
      <w:r>
        <w:t xml:space="preserve">        &lt;notes&gt;Primary contact for ROS Weather Station is Craig Barton (c.barton@uws.edu.au)&lt;/notes&gt;</w:t>
      </w:r>
    </w:p>
    <w:p w14:paraId="00FD5530" w14:textId="77777777" w:rsidR="00FC577E" w:rsidRDefault="00FC577E" w:rsidP="00FC577E">
      <w:pPr>
        <w:pStyle w:val="iCodeSmall"/>
      </w:pPr>
      <w:r>
        <w:t xml:space="preserve">      &lt;/relatedInfo&gt;</w:t>
      </w:r>
    </w:p>
    <w:p w14:paraId="11B9CCBC" w14:textId="77777777" w:rsidR="00FC577E" w:rsidRDefault="00FC577E" w:rsidP="00FC577E">
      <w:pPr>
        <w:pStyle w:val="iCodeSmall"/>
      </w:pPr>
      <w:r>
        <w:t xml:space="preserve">    &lt;/collection&gt;</w:t>
      </w:r>
    </w:p>
    <w:p w14:paraId="1FF007EA" w14:textId="77777777" w:rsidR="00FC577E" w:rsidRDefault="00FC577E" w:rsidP="00FC577E">
      <w:pPr>
        <w:pStyle w:val="iCodeSmall"/>
      </w:pPr>
      <w:r>
        <w:t xml:space="preserve">  &lt;/registryObject&gt;</w:t>
      </w:r>
    </w:p>
    <w:p w14:paraId="566C6327" w14:textId="77777777" w:rsidR="00FC577E" w:rsidRDefault="00FC577E" w:rsidP="00FC577E">
      <w:pPr>
        <w:pStyle w:val="iCodeSmall"/>
      </w:pPr>
      <w:r>
        <w:t>&lt;/registryObjects&gt;</w:t>
      </w:r>
    </w:p>
    <w:p w14:paraId="1724A7C6" w14:textId="77777777" w:rsidR="00FC577E" w:rsidRDefault="00FC577E" w:rsidP="00FC577E">
      <w:pPr>
        <w:pStyle w:val="iCodeSmall"/>
      </w:pPr>
    </w:p>
    <w:p w14:paraId="74451591" w14:textId="77777777" w:rsidR="00FC577E" w:rsidRDefault="00FC577E" w:rsidP="00FC577E">
      <w:pPr>
        <w:pStyle w:val="iNormal"/>
      </w:pPr>
    </w:p>
    <w:sectPr w:rsidR="00FC577E" w:rsidSect="00FA4EBF">
      <w:headerReference w:type="default" r:id="rId125"/>
      <w:footerReference w:type="default" r:id="rId126"/>
      <w:footerReference w:type="first" r:id="rId127"/>
      <w:pgSz w:w="11900" w:h="16840"/>
      <w:pgMar w:top="1843" w:right="1418" w:bottom="1134" w:left="1418" w:header="426" w:footer="189" w:gutter="0"/>
      <w:cols w:space="708"/>
      <w:docGrid w:linePitch="299"/>
      <w:sectPrChange w:id="2295" w:author="Peter Bugeia" w:date="2014-04-23T13:10:00Z">
        <w:sectPr w:rsidR="00FC577E" w:rsidSect="00FA4EBF">
          <w:pgMar w:top="1843" w:right="1418" w:bottom="1418" w:left="1418" w:header="426" w:footer="189" w:gutter="0"/>
        </w:sectPr>
      </w:sectPrChang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D6C2" w14:textId="77777777" w:rsidR="00D55E5E" w:rsidRDefault="00D55E5E">
      <w:r>
        <w:separator/>
      </w:r>
    </w:p>
  </w:endnote>
  <w:endnote w:type="continuationSeparator" w:id="0">
    <w:p w14:paraId="67215EEE" w14:textId="77777777" w:rsidR="00D55E5E" w:rsidRDefault="00D55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Zapf Dingbats">
    <w:panose1 w:val="05020102010704020609"/>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75E8B" w14:textId="77777777" w:rsidR="00D55E5E" w:rsidRDefault="00D55E5E" w:rsidP="00E21465">
    <w:pPr>
      <w:pStyle w:val="iFooterText"/>
    </w:pPr>
  </w:p>
  <w:tbl>
    <w:tblPr>
      <w:tblW w:w="0" w:type="auto"/>
      <w:tblInd w:w="108" w:type="dxa"/>
      <w:tblLook w:val="04A0" w:firstRow="1" w:lastRow="0" w:firstColumn="1" w:lastColumn="0" w:noHBand="0" w:noVBand="1"/>
    </w:tblPr>
    <w:tblGrid>
      <w:gridCol w:w="4253"/>
      <w:gridCol w:w="4919"/>
    </w:tblGrid>
    <w:tr w:rsidR="00D55E5E" w:rsidRPr="00582270" w14:paraId="7D8F92D9" w14:textId="77777777" w:rsidTr="00926D18">
      <w:trPr>
        <w:cantSplit/>
        <w:trHeight w:val="20"/>
      </w:trPr>
      <w:tc>
        <w:tcPr>
          <w:tcW w:w="4253" w:type="dxa"/>
          <w:tcBorders>
            <w:top w:val="single" w:sz="24" w:space="0" w:color="F79646"/>
          </w:tcBorders>
        </w:tcPr>
        <w:p w14:paraId="7E22BA08" w14:textId="77777777" w:rsidR="00D55E5E" w:rsidRPr="00582270" w:rsidRDefault="00D55E5E" w:rsidP="00926D18">
          <w:pPr>
            <w:pStyle w:val="iFooterText"/>
            <w:jc w:val="left"/>
            <w:rPr>
              <w:sz w:val="12"/>
              <w:szCs w:val="12"/>
            </w:rPr>
          </w:pPr>
        </w:p>
      </w:tc>
      <w:tc>
        <w:tcPr>
          <w:tcW w:w="4919" w:type="dxa"/>
          <w:tcBorders>
            <w:top w:val="single" w:sz="24" w:space="0" w:color="F79646"/>
          </w:tcBorders>
        </w:tcPr>
        <w:p w14:paraId="1547C64F" w14:textId="77777777" w:rsidR="00D55E5E" w:rsidRPr="0014034F" w:rsidRDefault="00D55E5E" w:rsidP="00926D18">
          <w:pPr>
            <w:pStyle w:val="iFooterText"/>
            <w:rPr>
              <w:b/>
              <w:sz w:val="22"/>
              <w:szCs w:val="22"/>
            </w:rPr>
          </w:pPr>
        </w:p>
      </w:tc>
    </w:tr>
    <w:tr w:rsidR="00D55E5E" w:rsidRPr="00582270" w14:paraId="1F1A0468" w14:textId="77777777" w:rsidTr="002663E1">
      <w:tc>
        <w:tcPr>
          <w:tcW w:w="4253" w:type="dxa"/>
        </w:tcPr>
        <w:p w14:paraId="080179FC" w14:textId="77777777" w:rsidR="00D55E5E" w:rsidRPr="00582270" w:rsidRDefault="00D55E5E" w:rsidP="002663E1">
          <w:pPr>
            <w:pStyle w:val="iFooterText"/>
            <w:jc w:val="left"/>
          </w:pPr>
          <w:r>
            <w:t>DC21</w:t>
          </w:r>
          <w:r w:rsidRPr="00582270">
            <w:t xml:space="preserve"> User Manual</w:t>
          </w:r>
          <w:r>
            <w:t xml:space="preserve"> Version </w:t>
          </w:r>
          <w:fldSimple w:instr=" DOCPROPERTY  &quot;Software Version&quot;  \* MERGEFORMAT ">
            <w:ins w:id="2289" w:author="Peter Bugeia" w:date="2014-04-23T09:37:00Z">
              <w:r>
                <w:t>2.1</w:t>
              </w:r>
            </w:ins>
            <w:del w:id="2290" w:author="Peter Bugeia" w:date="2014-04-23T09:37:00Z">
              <w:r w:rsidDel="004F4F42">
                <w:delText>2.0</w:delText>
              </w:r>
            </w:del>
          </w:fldSimple>
          <w:r>
            <w:br/>
          </w:r>
          <w:r>
            <w:fldChar w:fldCharType="begin"/>
          </w:r>
          <w:r>
            <w:instrText xml:space="preserve"> SAVEDATE  \@ "d MMMM yyyy"  \* MERGEFORMAT </w:instrText>
          </w:r>
          <w:r>
            <w:fldChar w:fldCharType="separate"/>
          </w:r>
          <w:ins w:id="2291" w:author="Peter Bugeia" w:date="2014-05-01T01:12:00Z">
            <w:r>
              <w:rPr>
                <w:noProof/>
              </w:rPr>
              <w:t>30 April 2014</w:t>
            </w:r>
          </w:ins>
          <w:ins w:id="2292" w:author="Desiree Virgin" w:date="2014-04-30T12:21:00Z">
            <w:del w:id="2293" w:author="Peter Bugeia" w:date="2014-05-01T01:12:00Z">
              <w:r w:rsidDel="00410D84">
                <w:rPr>
                  <w:noProof/>
                </w:rPr>
                <w:delText>28 April 2014</w:delText>
              </w:r>
            </w:del>
          </w:ins>
          <w:del w:id="2294" w:author="Peter Bugeia" w:date="2014-05-01T01:12:00Z">
            <w:r w:rsidDel="00410D84">
              <w:rPr>
                <w:noProof/>
              </w:rPr>
              <w:delText>31 January 2014</w:delText>
            </w:r>
          </w:del>
          <w:r>
            <w:rPr>
              <w:noProof/>
            </w:rPr>
            <w:fldChar w:fldCharType="end"/>
          </w:r>
        </w:p>
      </w:tc>
      <w:tc>
        <w:tcPr>
          <w:tcW w:w="4919" w:type="dxa"/>
        </w:tcPr>
        <w:p w14:paraId="3BB1626F" w14:textId="77777777" w:rsidR="00D55E5E" w:rsidRPr="00582270" w:rsidRDefault="00D55E5E" w:rsidP="00A13A20">
          <w:pPr>
            <w:pStyle w:val="iFooterText"/>
          </w:pPr>
          <w:r w:rsidRPr="00582270">
            <w:t xml:space="preserve">Page </w:t>
          </w:r>
          <w:r>
            <w:fldChar w:fldCharType="begin"/>
          </w:r>
          <w:r>
            <w:instrText xml:space="preserve"> PAGE </w:instrText>
          </w:r>
          <w:r>
            <w:fldChar w:fldCharType="separate"/>
          </w:r>
          <w:r w:rsidR="00014A10">
            <w:rPr>
              <w:noProof/>
            </w:rPr>
            <w:t>1</w:t>
          </w:r>
          <w:r>
            <w:rPr>
              <w:noProof/>
            </w:rPr>
            <w:fldChar w:fldCharType="end"/>
          </w:r>
          <w:r w:rsidRPr="00582270">
            <w:t xml:space="preserve"> of </w:t>
          </w:r>
          <w:fldSimple w:instr=" NUMPAGES  ">
            <w:r w:rsidR="00014A10">
              <w:rPr>
                <w:noProof/>
              </w:rPr>
              <w:t>94</w:t>
            </w:r>
          </w:fldSimple>
        </w:p>
      </w:tc>
    </w:tr>
  </w:tbl>
  <w:p w14:paraId="4427D994" w14:textId="77777777" w:rsidR="00D55E5E" w:rsidRDefault="00D55E5E" w:rsidP="00926D18">
    <w:pPr>
      <w:pStyle w:val="iFooterText"/>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83A5E" w14:textId="77777777" w:rsidR="00D55E5E" w:rsidRDefault="00D55E5E"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D55E5E" w:rsidRPr="00582270" w14:paraId="04A96111" w14:textId="77777777">
      <w:tc>
        <w:tcPr>
          <w:tcW w:w="9072" w:type="dxa"/>
        </w:tcPr>
        <w:p w14:paraId="2AE3EA89" w14:textId="77777777" w:rsidR="00D55E5E" w:rsidRPr="00582270" w:rsidRDefault="00D55E5E" w:rsidP="00A13A20">
          <w:pPr>
            <w:pStyle w:val="iFooterText"/>
          </w:pPr>
        </w:p>
      </w:tc>
    </w:tr>
  </w:tbl>
  <w:p w14:paraId="70FD84BE" w14:textId="77777777" w:rsidR="00D55E5E" w:rsidRDefault="00D55E5E" w:rsidP="00A13A20">
    <w:pPr>
      <w:pStyle w:val="iFooterText"/>
    </w:pPr>
  </w:p>
  <w:tbl>
    <w:tblPr>
      <w:tblW w:w="0" w:type="auto"/>
      <w:tblInd w:w="108" w:type="dxa"/>
      <w:tblLook w:val="04A0" w:firstRow="1" w:lastRow="0" w:firstColumn="1" w:lastColumn="0" w:noHBand="0" w:noVBand="1"/>
    </w:tblPr>
    <w:tblGrid>
      <w:gridCol w:w="4532"/>
      <w:gridCol w:w="4540"/>
    </w:tblGrid>
    <w:tr w:rsidR="00D55E5E" w:rsidRPr="00582270" w14:paraId="0A5FB881" w14:textId="77777777">
      <w:tc>
        <w:tcPr>
          <w:tcW w:w="4532" w:type="dxa"/>
        </w:tcPr>
        <w:p w14:paraId="48DA565F" w14:textId="77777777" w:rsidR="00D55E5E" w:rsidRPr="00582270" w:rsidRDefault="00D55E5E" w:rsidP="00A13A20">
          <w:pPr>
            <w:pStyle w:val="iFooterText"/>
            <w:jc w:val="left"/>
          </w:pPr>
          <w:r w:rsidRPr="00582270">
            <w:t>DC21 User Manual</w:t>
          </w:r>
        </w:p>
      </w:tc>
      <w:tc>
        <w:tcPr>
          <w:tcW w:w="4540" w:type="dxa"/>
        </w:tcPr>
        <w:p w14:paraId="7B306355" w14:textId="77777777" w:rsidR="00D55E5E" w:rsidRPr="00582270" w:rsidRDefault="00D55E5E" w:rsidP="00A13A20">
          <w:pPr>
            <w:pStyle w:val="iFooterText"/>
          </w:pPr>
          <w:r w:rsidRPr="00582270">
            <w:t xml:space="preserve">Page </w:t>
          </w:r>
          <w:r>
            <w:fldChar w:fldCharType="begin"/>
          </w:r>
          <w:r>
            <w:instrText xml:space="preserve"> PAGE </w:instrText>
          </w:r>
          <w:r>
            <w:fldChar w:fldCharType="separate"/>
          </w:r>
          <w:r w:rsidRPr="00582270">
            <w:rPr>
              <w:noProof/>
            </w:rPr>
            <w:t>48</w:t>
          </w:r>
          <w:r>
            <w:rPr>
              <w:noProof/>
            </w:rPr>
            <w:fldChar w:fldCharType="end"/>
          </w:r>
          <w:r w:rsidRPr="00582270">
            <w:t xml:space="preserve"> of </w:t>
          </w:r>
          <w:fldSimple w:instr=" NUMPAGES  ">
            <w:r>
              <w:rPr>
                <w:noProof/>
              </w:rPr>
              <w:t>4</w:t>
            </w:r>
          </w:fldSimple>
        </w:p>
      </w:tc>
    </w:tr>
  </w:tbl>
  <w:p w14:paraId="1535F3D3" w14:textId="77777777" w:rsidR="00D55E5E" w:rsidRDefault="00D55E5E" w:rsidP="00A13A20">
    <w:pPr>
      <w:pStyle w:val="iFooter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E7DDD" w14:textId="77777777" w:rsidR="00D55E5E" w:rsidRDefault="00D55E5E">
      <w:r>
        <w:separator/>
      </w:r>
    </w:p>
  </w:footnote>
  <w:footnote w:type="continuationSeparator" w:id="0">
    <w:p w14:paraId="5F04B827" w14:textId="77777777" w:rsidR="00D55E5E" w:rsidRDefault="00D55E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46F4C" w14:textId="77777777" w:rsidR="00D55E5E" w:rsidRDefault="00D55E5E" w:rsidP="00992402">
    <w:pPr>
      <w:pStyle w:val="Header"/>
      <w:jc w:val="right"/>
    </w:pPr>
    <w:r>
      <w:rPr>
        <w:noProof/>
      </w:rPr>
      <w:drawing>
        <wp:inline distT="0" distB="0" distL="0" distR="0" wp14:anchorId="2CB50A05" wp14:editId="384E32AA">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287" w:name="_Toc351989259"/>
    <w:bookmarkStart w:id="2288" w:name="_Toc215047180"/>
    <w:r>
      <w:rPr>
        <w:noProof/>
      </w:rPr>
      <mc:AlternateContent>
        <mc:Choice Requires="wpg">
          <w:drawing>
            <wp:anchor distT="0" distB="0" distL="114300" distR="114300" simplePos="0" relativeHeight="251657216" behindDoc="0" locked="0" layoutInCell="1" allowOverlap="1" wp14:anchorId="2AFA7D39" wp14:editId="66A2C8E6">
              <wp:simplePos x="0" y="0"/>
              <wp:positionH relativeFrom="column">
                <wp:posOffset>4516755</wp:posOffset>
              </wp:positionH>
              <wp:positionV relativeFrom="paragraph">
                <wp:posOffset>0</wp:posOffset>
              </wp:positionV>
              <wp:extent cx="1240790" cy="869315"/>
              <wp:effectExtent l="0" t="0" r="0" b="0"/>
              <wp:wrapSquare wrapText="bothSides"/>
              <wp:docPr id="2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31"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9Q7kxAAA&#10;ANsAAAAPAAAAZHJzL2Rvd25yZXYueG1sRI9Ba8JAFITvhf6H5RV6KbpRQU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O5MQAAADbAAAADwAAAAAAAAAAAAAAAACXAgAAZHJzL2Rv&#10;d25yZXYueG1sUEsFBgAAAAAEAAQA9QAAAIgDAAAAAA==&#10;" filled="f" stroked="f">
                <o:lock v:ext="edit" aspectratio="t" text="t"/>
              </v:rect>
              <w10:wrap type="square"/>
            </v:group>
          </w:pict>
        </mc:Fallback>
      </mc:AlternateContent>
    </w:r>
    <w:bookmarkEnd w:id="2287"/>
    <w:bookmarkEnd w:id="2288"/>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4B3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1501929"/>
    <w:multiLevelType w:val="hybridMultilevel"/>
    <w:tmpl w:val="D95E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nsid w:val="44234606"/>
    <w:multiLevelType w:val="hybridMultilevel"/>
    <w:tmpl w:val="1F24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8E803D4"/>
    <w:multiLevelType w:val="hybridMultilevel"/>
    <w:tmpl w:val="102C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9">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4"/>
  </w:num>
  <w:num w:numId="4">
    <w:abstractNumId w:val="14"/>
  </w:num>
  <w:num w:numId="5">
    <w:abstractNumId w:val="36"/>
  </w:num>
  <w:num w:numId="6">
    <w:abstractNumId w:val="4"/>
  </w:num>
  <w:num w:numId="7">
    <w:abstractNumId w:val="33"/>
  </w:num>
  <w:num w:numId="8">
    <w:abstractNumId w:val="11"/>
  </w:num>
  <w:num w:numId="9">
    <w:abstractNumId w:val="28"/>
  </w:num>
  <w:num w:numId="10">
    <w:abstractNumId w:val="27"/>
  </w:num>
  <w:num w:numId="11">
    <w:abstractNumId w:val="6"/>
  </w:num>
  <w:num w:numId="12">
    <w:abstractNumId w:val="3"/>
  </w:num>
  <w:num w:numId="13">
    <w:abstractNumId w:val="32"/>
  </w:num>
  <w:num w:numId="14">
    <w:abstractNumId w:val="25"/>
  </w:num>
  <w:num w:numId="15">
    <w:abstractNumId w:val="5"/>
  </w:num>
  <w:num w:numId="16">
    <w:abstractNumId w:val="35"/>
  </w:num>
  <w:num w:numId="17">
    <w:abstractNumId w:val="8"/>
  </w:num>
  <w:num w:numId="18">
    <w:abstractNumId w:val="2"/>
  </w:num>
  <w:num w:numId="19">
    <w:abstractNumId w:val="31"/>
  </w:num>
  <w:num w:numId="20">
    <w:abstractNumId w:val="29"/>
  </w:num>
  <w:num w:numId="21">
    <w:abstractNumId w:val="21"/>
  </w:num>
  <w:num w:numId="22">
    <w:abstractNumId w:val="13"/>
  </w:num>
  <w:num w:numId="23">
    <w:abstractNumId w:val="1"/>
  </w:num>
  <w:num w:numId="24">
    <w:abstractNumId w:val="9"/>
  </w:num>
  <w:num w:numId="25">
    <w:abstractNumId w:val="16"/>
  </w:num>
  <w:num w:numId="26">
    <w:abstractNumId w:val="18"/>
  </w:num>
  <w:num w:numId="27">
    <w:abstractNumId w:val="20"/>
  </w:num>
  <w:num w:numId="28">
    <w:abstractNumId w:val="0"/>
  </w:num>
  <w:num w:numId="29">
    <w:abstractNumId w:val="2"/>
  </w:num>
  <w:num w:numId="30">
    <w:abstractNumId w:val="15"/>
  </w:num>
  <w:num w:numId="31">
    <w:abstractNumId w:val="17"/>
  </w:num>
  <w:num w:numId="32">
    <w:abstractNumId w:val="37"/>
  </w:num>
  <w:num w:numId="33">
    <w:abstractNumId w:val="22"/>
  </w:num>
  <w:num w:numId="34">
    <w:abstractNumId w:val="26"/>
  </w:num>
  <w:num w:numId="35">
    <w:abstractNumId w:val="23"/>
  </w:num>
  <w:num w:numId="36">
    <w:abstractNumId w:val="30"/>
  </w:num>
  <w:num w:numId="37">
    <w:abstractNumId w:val="10"/>
  </w:num>
  <w:num w:numId="38">
    <w:abstractNumId w:val="12"/>
  </w:num>
  <w:num w:numId="39">
    <w:abstractNumId w:val="2"/>
  </w:num>
  <w:num w:numId="40">
    <w:abstractNumId w:val="2"/>
  </w:num>
  <w:num w:numId="41">
    <w:abstractNumId w:val="19"/>
  </w:num>
  <w:num w:numId="42">
    <w:abstractNumId w:val="24"/>
  </w:num>
  <w:num w:numId="43">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8" w:nlCheck="1" w:checkStyle="1"/>
  <w:activeWritingStyle w:appName="MSWord" w:lang="en-AU" w:vendorID="64" w:dllVersion="131078" w:nlCheck="1" w:checkStyle="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revisionView w:markup="0"/>
  <w:trackRevisions/>
  <w:defaultTabStop w:val="720"/>
  <w:drawingGridHorizontalSpacing w:val="110"/>
  <w:displayHorizontalDrawingGridEvery w:val="2"/>
  <w:displayVerticalDrawingGridEvery w:val="2"/>
  <w:characterSpacingControl w:val="doNotCompress"/>
  <w:hdrShapeDefaults>
    <o:shapedefaults v:ext="edit" spidmax="2050" fill="f" fillcolor="none [3212]" strokecolor="red">
      <v:fill color="none [3212]" on="f"/>
      <v:stroke color="red" weight="1pt"/>
      <o:colormru v:ext="edit" colors="white,#bfbfb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10167"/>
    <w:rsid w:val="00010713"/>
    <w:rsid w:val="00014A10"/>
    <w:rsid w:val="00020351"/>
    <w:rsid w:val="00023111"/>
    <w:rsid w:val="000240E2"/>
    <w:rsid w:val="0002548D"/>
    <w:rsid w:val="00026D86"/>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66066"/>
    <w:rsid w:val="0007387A"/>
    <w:rsid w:val="00074E53"/>
    <w:rsid w:val="00074F9B"/>
    <w:rsid w:val="00074FAC"/>
    <w:rsid w:val="00076161"/>
    <w:rsid w:val="00081164"/>
    <w:rsid w:val="000823F8"/>
    <w:rsid w:val="000849C9"/>
    <w:rsid w:val="000864A8"/>
    <w:rsid w:val="00087CBD"/>
    <w:rsid w:val="00090949"/>
    <w:rsid w:val="00093921"/>
    <w:rsid w:val="00096D6A"/>
    <w:rsid w:val="000A09D0"/>
    <w:rsid w:val="000A34DD"/>
    <w:rsid w:val="000A3583"/>
    <w:rsid w:val="000A3A71"/>
    <w:rsid w:val="000A4D21"/>
    <w:rsid w:val="000A7956"/>
    <w:rsid w:val="000B0553"/>
    <w:rsid w:val="000B3D60"/>
    <w:rsid w:val="000C4E82"/>
    <w:rsid w:val="000C75C4"/>
    <w:rsid w:val="000D099A"/>
    <w:rsid w:val="000D0C18"/>
    <w:rsid w:val="000D273B"/>
    <w:rsid w:val="000D358B"/>
    <w:rsid w:val="000D565B"/>
    <w:rsid w:val="000E08A1"/>
    <w:rsid w:val="000E0C1C"/>
    <w:rsid w:val="000E19B3"/>
    <w:rsid w:val="000E1AEB"/>
    <w:rsid w:val="000E4B57"/>
    <w:rsid w:val="000E5282"/>
    <w:rsid w:val="000E6160"/>
    <w:rsid w:val="000E6429"/>
    <w:rsid w:val="000E6B8D"/>
    <w:rsid w:val="000E72C5"/>
    <w:rsid w:val="000F128B"/>
    <w:rsid w:val="000F1936"/>
    <w:rsid w:val="000F1B90"/>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580F"/>
    <w:rsid w:val="00136D84"/>
    <w:rsid w:val="0014015C"/>
    <w:rsid w:val="0014034F"/>
    <w:rsid w:val="0014396B"/>
    <w:rsid w:val="00143C20"/>
    <w:rsid w:val="00146B2F"/>
    <w:rsid w:val="00147E07"/>
    <w:rsid w:val="0015477C"/>
    <w:rsid w:val="00155121"/>
    <w:rsid w:val="0015547E"/>
    <w:rsid w:val="00155D24"/>
    <w:rsid w:val="00157EAD"/>
    <w:rsid w:val="00164207"/>
    <w:rsid w:val="00164750"/>
    <w:rsid w:val="00166B3C"/>
    <w:rsid w:val="00166B7F"/>
    <w:rsid w:val="00167284"/>
    <w:rsid w:val="00170540"/>
    <w:rsid w:val="001724F0"/>
    <w:rsid w:val="0017290D"/>
    <w:rsid w:val="00172D09"/>
    <w:rsid w:val="00173985"/>
    <w:rsid w:val="00180156"/>
    <w:rsid w:val="00180EE4"/>
    <w:rsid w:val="0018102D"/>
    <w:rsid w:val="00182079"/>
    <w:rsid w:val="0018300E"/>
    <w:rsid w:val="001902BA"/>
    <w:rsid w:val="00191D1E"/>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5498"/>
    <w:rsid w:val="001C7AF6"/>
    <w:rsid w:val="001D04AC"/>
    <w:rsid w:val="001D193E"/>
    <w:rsid w:val="001D295A"/>
    <w:rsid w:val="001D2F57"/>
    <w:rsid w:val="001D5334"/>
    <w:rsid w:val="001D5E6F"/>
    <w:rsid w:val="001D72ED"/>
    <w:rsid w:val="001E1BC9"/>
    <w:rsid w:val="001E66C6"/>
    <w:rsid w:val="001E69B1"/>
    <w:rsid w:val="001F42B2"/>
    <w:rsid w:val="001F75CF"/>
    <w:rsid w:val="001F7B3B"/>
    <w:rsid w:val="00200AC4"/>
    <w:rsid w:val="00212181"/>
    <w:rsid w:val="00216693"/>
    <w:rsid w:val="00216A4B"/>
    <w:rsid w:val="002172B2"/>
    <w:rsid w:val="00222542"/>
    <w:rsid w:val="00231261"/>
    <w:rsid w:val="00237A92"/>
    <w:rsid w:val="0024061A"/>
    <w:rsid w:val="00240D2B"/>
    <w:rsid w:val="0024133A"/>
    <w:rsid w:val="00241901"/>
    <w:rsid w:val="00244273"/>
    <w:rsid w:val="00252AFA"/>
    <w:rsid w:val="002547F5"/>
    <w:rsid w:val="002557BD"/>
    <w:rsid w:val="0025702F"/>
    <w:rsid w:val="00261558"/>
    <w:rsid w:val="002663E1"/>
    <w:rsid w:val="00270B3F"/>
    <w:rsid w:val="00270F36"/>
    <w:rsid w:val="00271822"/>
    <w:rsid w:val="00272FA7"/>
    <w:rsid w:val="00272FD9"/>
    <w:rsid w:val="00274DD3"/>
    <w:rsid w:val="00274F43"/>
    <w:rsid w:val="00280213"/>
    <w:rsid w:val="002826C1"/>
    <w:rsid w:val="0028365F"/>
    <w:rsid w:val="002844F9"/>
    <w:rsid w:val="00286B7E"/>
    <w:rsid w:val="0029194A"/>
    <w:rsid w:val="002935F2"/>
    <w:rsid w:val="00294634"/>
    <w:rsid w:val="002A1DC6"/>
    <w:rsid w:val="002A570D"/>
    <w:rsid w:val="002A5FE6"/>
    <w:rsid w:val="002A63B5"/>
    <w:rsid w:val="002A6F22"/>
    <w:rsid w:val="002B25BB"/>
    <w:rsid w:val="002B44AE"/>
    <w:rsid w:val="002B4C33"/>
    <w:rsid w:val="002B6003"/>
    <w:rsid w:val="002B635C"/>
    <w:rsid w:val="002C1C6E"/>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5D89"/>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6CF0"/>
    <w:rsid w:val="003876D3"/>
    <w:rsid w:val="00390305"/>
    <w:rsid w:val="00390ED5"/>
    <w:rsid w:val="00394782"/>
    <w:rsid w:val="003A5AA2"/>
    <w:rsid w:val="003A61D6"/>
    <w:rsid w:val="003A79B4"/>
    <w:rsid w:val="003B096F"/>
    <w:rsid w:val="003B19AD"/>
    <w:rsid w:val="003B1F24"/>
    <w:rsid w:val="003B6B35"/>
    <w:rsid w:val="003C2D92"/>
    <w:rsid w:val="003C31B6"/>
    <w:rsid w:val="003C57E0"/>
    <w:rsid w:val="003C5D80"/>
    <w:rsid w:val="003C7A76"/>
    <w:rsid w:val="003D1057"/>
    <w:rsid w:val="003D38B4"/>
    <w:rsid w:val="003D58D1"/>
    <w:rsid w:val="003D5F61"/>
    <w:rsid w:val="003D6957"/>
    <w:rsid w:val="003D73D6"/>
    <w:rsid w:val="003D7626"/>
    <w:rsid w:val="003E021C"/>
    <w:rsid w:val="003E0240"/>
    <w:rsid w:val="003E432E"/>
    <w:rsid w:val="003E5CA6"/>
    <w:rsid w:val="003F0145"/>
    <w:rsid w:val="003F0651"/>
    <w:rsid w:val="003F0751"/>
    <w:rsid w:val="003F21C6"/>
    <w:rsid w:val="003F285B"/>
    <w:rsid w:val="003F3FE3"/>
    <w:rsid w:val="003F3FFA"/>
    <w:rsid w:val="003F5A03"/>
    <w:rsid w:val="003F6B19"/>
    <w:rsid w:val="003F740D"/>
    <w:rsid w:val="003F7743"/>
    <w:rsid w:val="003F77CE"/>
    <w:rsid w:val="003F7F5F"/>
    <w:rsid w:val="00400BFF"/>
    <w:rsid w:val="00401F72"/>
    <w:rsid w:val="00402958"/>
    <w:rsid w:val="00402AB6"/>
    <w:rsid w:val="00403267"/>
    <w:rsid w:val="0040459E"/>
    <w:rsid w:val="004049F4"/>
    <w:rsid w:val="00404EFB"/>
    <w:rsid w:val="004105E1"/>
    <w:rsid w:val="00410D84"/>
    <w:rsid w:val="00412CEB"/>
    <w:rsid w:val="00414BFA"/>
    <w:rsid w:val="00415DC9"/>
    <w:rsid w:val="00416888"/>
    <w:rsid w:val="004219D1"/>
    <w:rsid w:val="00422C63"/>
    <w:rsid w:val="004231C0"/>
    <w:rsid w:val="00425AC1"/>
    <w:rsid w:val="00425F0D"/>
    <w:rsid w:val="00430835"/>
    <w:rsid w:val="004308C9"/>
    <w:rsid w:val="00432A20"/>
    <w:rsid w:val="00434A77"/>
    <w:rsid w:val="00441421"/>
    <w:rsid w:val="00442099"/>
    <w:rsid w:val="00443106"/>
    <w:rsid w:val="0044381D"/>
    <w:rsid w:val="0044439F"/>
    <w:rsid w:val="00444818"/>
    <w:rsid w:val="00450683"/>
    <w:rsid w:val="00454056"/>
    <w:rsid w:val="0046091E"/>
    <w:rsid w:val="00463990"/>
    <w:rsid w:val="00464176"/>
    <w:rsid w:val="00464C98"/>
    <w:rsid w:val="00465CA3"/>
    <w:rsid w:val="004666F7"/>
    <w:rsid w:val="004668C5"/>
    <w:rsid w:val="00470887"/>
    <w:rsid w:val="00472510"/>
    <w:rsid w:val="004725C5"/>
    <w:rsid w:val="004733F3"/>
    <w:rsid w:val="00474394"/>
    <w:rsid w:val="004853A9"/>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137E"/>
    <w:rsid w:val="004E21FB"/>
    <w:rsid w:val="004E3F53"/>
    <w:rsid w:val="004F0C68"/>
    <w:rsid w:val="004F18A5"/>
    <w:rsid w:val="004F1EF9"/>
    <w:rsid w:val="004F2258"/>
    <w:rsid w:val="004F4F42"/>
    <w:rsid w:val="004F779E"/>
    <w:rsid w:val="00513123"/>
    <w:rsid w:val="00514540"/>
    <w:rsid w:val="00516BD1"/>
    <w:rsid w:val="005174D7"/>
    <w:rsid w:val="00520A3C"/>
    <w:rsid w:val="00523659"/>
    <w:rsid w:val="0052442D"/>
    <w:rsid w:val="00524DE1"/>
    <w:rsid w:val="00530311"/>
    <w:rsid w:val="00534F0E"/>
    <w:rsid w:val="00535098"/>
    <w:rsid w:val="00535218"/>
    <w:rsid w:val="005368E5"/>
    <w:rsid w:val="00537508"/>
    <w:rsid w:val="00541AB7"/>
    <w:rsid w:val="0054211C"/>
    <w:rsid w:val="00546445"/>
    <w:rsid w:val="005513A3"/>
    <w:rsid w:val="0055574E"/>
    <w:rsid w:val="0055670B"/>
    <w:rsid w:val="00563D4D"/>
    <w:rsid w:val="0056706C"/>
    <w:rsid w:val="00567326"/>
    <w:rsid w:val="00570C6A"/>
    <w:rsid w:val="0057241E"/>
    <w:rsid w:val="00574241"/>
    <w:rsid w:val="005743B6"/>
    <w:rsid w:val="005770E1"/>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A74D5"/>
    <w:rsid w:val="005B3B2D"/>
    <w:rsid w:val="005B3CAE"/>
    <w:rsid w:val="005B75E1"/>
    <w:rsid w:val="005C6831"/>
    <w:rsid w:val="005D02E4"/>
    <w:rsid w:val="005D5134"/>
    <w:rsid w:val="005D5820"/>
    <w:rsid w:val="005D59E8"/>
    <w:rsid w:val="005D6FD2"/>
    <w:rsid w:val="005E23FA"/>
    <w:rsid w:val="005E5373"/>
    <w:rsid w:val="005E5EAB"/>
    <w:rsid w:val="005F0160"/>
    <w:rsid w:val="005F4623"/>
    <w:rsid w:val="005F5CB7"/>
    <w:rsid w:val="005F6049"/>
    <w:rsid w:val="005F6944"/>
    <w:rsid w:val="006023F5"/>
    <w:rsid w:val="006024EB"/>
    <w:rsid w:val="00605F47"/>
    <w:rsid w:val="00606C7B"/>
    <w:rsid w:val="0060795C"/>
    <w:rsid w:val="00607A99"/>
    <w:rsid w:val="00613403"/>
    <w:rsid w:val="00613B9C"/>
    <w:rsid w:val="006152C9"/>
    <w:rsid w:val="00617164"/>
    <w:rsid w:val="00617563"/>
    <w:rsid w:val="00622AA1"/>
    <w:rsid w:val="00623959"/>
    <w:rsid w:val="0062531E"/>
    <w:rsid w:val="006273E1"/>
    <w:rsid w:val="006277B8"/>
    <w:rsid w:val="00627AA6"/>
    <w:rsid w:val="0063157A"/>
    <w:rsid w:val="006324EB"/>
    <w:rsid w:val="006333D7"/>
    <w:rsid w:val="00633426"/>
    <w:rsid w:val="00634E8F"/>
    <w:rsid w:val="0063576F"/>
    <w:rsid w:val="006359EA"/>
    <w:rsid w:val="00635B90"/>
    <w:rsid w:val="006417B8"/>
    <w:rsid w:val="00642186"/>
    <w:rsid w:val="00643A5E"/>
    <w:rsid w:val="00643BAD"/>
    <w:rsid w:val="00644903"/>
    <w:rsid w:val="00650CEC"/>
    <w:rsid w:val="00652FF5"/>
    <w:rsid w:val="00654F98"/>
    <w:rsid w:val="00660639"/>
    <w:rsid w:val="00661024"/>
    <w:rsid w:val="006621B7"/>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0E1D"/>
    <w:rsid w:val="006921A1"/>
    <w:rsid w:val="00693895"/>
    <w:rsid w:val="006968DD"/>
    <w:rsid w:val="006A003C"/>
    <w:rsid w:val="006A1CB2"/>
    <w:rsid w:val="006A31A7"/>
    <w:rsid w:val="006A68E2"/>
    <w:rsid w:val="006A7227"/>
    <w:rsid w:val="006A7845"/>
    <w:rsid w:val="006A79AC"/>
    <w:rsid w:val="006B547E"/>
    <w:rsid w:val="006C0CE0"/>
    <w:rsid w:val="006C43A4"/>
    <w:rsid w:val="006D29DF"/>
    <w:rsid w:val="006D4E9C"/>
    <w:rsid w:val="006D7734"/>
    <w:rsid w:val="006E18BD"/>
    <w:rsid w:val="006E1CF8"/>
    <w:rsid w:val="006E4178"/>
    <w:rsid w:val="006F040E"/>
    <w:rsid w:val="006F4187"/>
    <w:rsid w:val="006F672E"/>
    <w:rsid w:val="006F7939"/>
    <w:rsid w:val="006F79A1"/>
    <w:rsid w:val="00704099"/>
    <w:rsid w:val="007051A8"/>
    <w:rsid w:val="007105DB"/>
    <w:rsid w:val="0071425A"/>
    <w:rsid w:val="007178D2"/>
    <w:rsid w:val="00720B99"/>
    <w:rsid w:val="00721229"/>
    <w:rsid w:val="00727721"/>
    <w:rsid w:val="00727DCC"/>
    <w:rsid w:val="00730CFB"/>
    <w:rsid w:val="00731E98"/>
    <w:rsid w:val="007334A4"/>
    <w:rsid w:val="0073599A"/>
    <w:rsid w:val="00736815"/>
    <w:rsid w:val="00737687"/>
    <w:rsid w:val="007412D2"/>
    <w:rsid w:val="00742C98"/>
    <w:rsid w:val="00743B5A"/>
    <w:rsid w:val="00745B82"/>
    <w:rsid w:val="00750B3E"/>
    <w:rsid w:val="00753788"/>
    <w:rsid w:val="007549DF"/>
    <w:rsid w:val="00755A69"/>
    <w:rsid w:val="00756AA6"/>
    <w:rsid w:val="00756D93"/>
    <w:rsid w:val="007661EE"/>
    <w:rsid w:val="00766948"/>
    <w:rsid w:val="0077033E"/>
    <w:rsid w:val="00772951"/>
    <w:rsid w:val="00773004"/>
    <w:rsid w:val="00775E84"/>
    <w:rsid w:val="007800A4"/>
    <w:rsid w:val="00780AF6"/>
    <w:rsid w:val="00781028"/>
    <w:rsid w:val="00781290"/>
    <w:rsid w:val="00782154"/>
    <w:rsid w:val="007831FD"/>
    <w:rsid w:val="00786F85"/>
    <w:rsid w:val="007953A5"/>
    <w:rsid w:val="007955B8"/>
    <w:rsid w:val="0079659E"/>
    <w:rsid w:val="00796D8E"/>
    <w:rsid w:val="007A49B7"/>
    <w:rsid w:val="007A5102"/>
    <w:rsid w:val="007A6AF4"/>
    <w:rsid w:val="007B088E"/>
    <w:rsid w:val="007B1524"/>
    <w:rsid w:val="007B25DB"/>
    <w:rsid w:val="007C30A4"/>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3954"/>
    <w:rsid w:val="007F499E"/>
    <w:rsid w:val="007F5FFF"/>
    <w:rsid w:val="007F709C"/>
    <w:rsid w:val="007F79A3"/>
    <w:rsid w:val="008049C7"/>
    <w:rsid w:val="008062AC"/>
    <w:rsid w:val="00806E67"/>
    <w:rsid w:val="008128AD"/>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0E9"/>
    <w:rsid w:val="008572AF"/>
    <w:rsid w:val="00857325"/>
    <w:rsid w:val="00860D34"/>
    <w:rsid w:val="00860F9C"/>
    <w:rsid w:val="0086393B"/>
    <w:rsid w:val="00865706"/>
    <w:rsid w:val="00870319"/>
    <w:rsid w:val="00870446"/>
    <w:rsid w:val="0087276C"/>
    <w:rsid w:val="00872C62"/>
    <w:rsid w:val="00876BDD"/>
    <w:rsid w:val="008775BE"/>
    <w:rsid w:val="0088464C"/>
    <w:rsid w:val="008910BD"/>
    <w:rsid w:val="00891FA2"/>
    <w:rsid w:val="008935D5"/>
    <w:rsid w:val="0089491D"/>
    <w:rsid w:val="008952EB"/>
    <w:rsid w:val="008974D9"/>
    <w:rsid w:val="008A12F6"/>
    <w:rsid w:val="008A3D10"/>
    <w:rsid w:val="008A44A8"/>
    <w:rsid w:val="008A4B10"/>
    <w:rsid w:val="008A4C11"/>
    <w:rsid w:val="008A61D3"/>
    <w:rsid w:val="008A7191"/>
    <w:rsid w:val="008A74D4"/>
    <w:rsid w:val="008B0B3B"/>
    <w:rsid w:val="008B25DB"/>
    <w:rsid w:val="008B2AC8"/>
    <w:rsid w:val="008B3F5A"/>
    <w:rsid w:val="008B48AF"/>
    <w:rsid w:val="008B722F"/>
    <w:rsid w:val="008C158D"/>
    <w:rsid w:val="008C167F"/>
    <w:rsid w:val="008C2F02"/>
    <w:rsid w:val="008C4852"/>
    <w:rsid w:val="008C56E1"/>
    <w:rsid w:val="008C6A7D"/>
    <w:rsid w:val="008D0D3A"/>
    <w:rsid w:val="008D2DE3"/>
    <w:rsid w:val="008E2484"/>
    <w:rsid w:val="008E34C5"/>
    <w:rsid w:val="008E3B5F"/>
    <w:rsid w:val="008E7CAC"/>
    <w:rsid w:val="008F1A05"/>
    <w:rsid w:val="008F47FF"/>
    <w:rsid w:val="008F4A23"/>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5C4D"/>
    <w:rsid w:val="009265DD"/>
    <w:rsid w:val="00926CF4"/>
    <w:rsid w:val="00926D18"/>
    <w:rsid w:val="00930F37"/>
    <w:rsid w:val="00931A4B"/>
    <w:rsid w:val="009363A1"/>
    <w:rsid w:val="0093697D"/>
    <w:rsid w:val="00937FCE"/>
    <w:rsid w:val="00941C07"/>
    <w:rsid w:val="00942FD8"/>
    <w:rsid w:val="0094399D"/>
    <w:rsid w:val="00943B80"/>
    <w:rsid w:val="00944032"/>
    <w:rsid w:val="009448AB"/>
    <w:rsid w:val="00946101"/>
    <w:rsid w:val="00946B09"/>
    <w:rsid w:val="0095335A"/>
    <w:rsid w:val="009553ED"/>
    <w:rsid w:val="00955458"/>
    <w:rsid w:val="0096588F"/>
    <w:rsid w:val="00965A28"/>
    <w:rsid w:val="00965CD4"/>
    <w:rsid w:val="0096630F"/>
    <w:rsid w:val="009708F3"/>
    <w:rsid w:val="009739AB"/>
    <w:rsid w:val="009744A8"/>
    <w:rsid w:val="00980657"/>
    <w:rsid w:val="00981E27"/>
    <w:rsid w:val="0098444C"/>
    <w:rsid w:val="00985BA4"/>
    <w:rsid w:val="009906FD"/>
    <w:rsid w:val="00991BC1"/>
    <w:rsid w:val="00992402"/>
    <w:rsid w:val="00996851"/>
    <w:rsid w:val="009A0965"/>
    <w:rsid w:val="009A0BD5"/>
    <w:rsid w:val="009A1E48"/>
    <w:rsid w:val="009A3BE9"/>
    <w:rsid w:val="009A4328"/>
    <w:rsid w:val="009A5DCE"/>
    <w:rsid w:val="009A79AB"/>
    <w:rsid w:val="009B01E2"/>
    <w:rsid w:val="009B17F4"/>
    <w:rsid w:val="009B57E9"/>
    <w:rsid w:val="009B5F1F"/>
    <w:rsid w:val="009B602C"/>
    <w:rsid w:val="009B7E78"/>
    <w:rsid w:val="009C3BE9"/>
    <w:rsid w:val="009C451D"/>
    <w:rsid w:val="009C479B"/>
    <w:rsid w:val="009C7418"/>
    <w:rsid w:val="009D2602"/>
    <w:rsid w:val="009D46EC"/>
    <w:rsid w:val="009D4AC6"/>
    <w:rsid w:val="009D6863"/>
    <w:rsid w:val="009E0B15"/>
    <w:rsid w:val="009E213C"/>
    <w:rsid w:val="009E4150"/>
    <w:rsid w:val="009E553E"/>
    <w:rsid w:val="009E59A7"/>
    <w:rsid w:val="009E6CB1"/>
    <w:rsid w:val="009F225D"/>
    <w:rsid w:val="009F50DE"/>
    <w:rsid w:val="009F6E37"/>
    <w:rsid w:val="00A016A7"/>
    <w:rsid w:val="00A01DCB"/>
    <w:rsid w:val="00A034D9"/>
    <w:rsid w:val="00A03885"/>
    <w:rsid w:val="00A04BDA"/>
    <w:rsid w:val="00A1160F"/>
    <w:rsid w:val="00A11A24"/>
    <w:rsid w:val="00A11F3A"/>
    <w:rsid w:val="00A135E1"/>
    <w:rsid w:val="00A13A20"/>
    <w:rsid w:val="00A13D70"/>
    <w:rsid w:val="00A202FA"/>
    <w:rsid w:val="00A2115C"/>
    <w:rsid w:val="00A23504"/>
    <w:rsid w:val="00A27642"/>
    <w:rsid w:val="00A364D6"/>
    <w:rsid w:val="00A404B6"/>
    <w:rsid w:val="00A42D8D"/>
    <w:rsid w:val="00A430DE"/>
    <w:rsid w:val="00A45305"/>
    <w:rsid w:val="00A5049D"/>
    <w:rsid w:val="00A51C3F"/>
    <w:rsid w:val="00A572F2"/>
    <w:rsid w:val="00A60711"/>
    <w:rsid w:val="00A6285B"/>
    <w:rsid w:val="00A67ED3"/>
    <w:rsid w:val="00A703CF"/>
    <w:rsid w:val="00A70992"/>
    <w:rsid w:val="00A71AA9"/>
    <w:rsid w:val="00A72090"/>
    <w:rsid w:val="00A727E8"/>
    <w:rsid w:val="00A75926"/>
    <w:rsid w:val="00A760C2"/>
    <w:rsid w:val="00A771CB"/>
    <w:rsid w:val="00A82551"/>
    <w:rsid w:val="00A86128"/>
    <w:rsid w:val="00A87DD0"/>
    <w:rsid w:val="00AA0ED1"/>
    <w:rsid w:val="00AA3FFD"/>
    <w:rsid w:val="00AA4009"/>
    <w:rsid w:val="00AB1626"/>
    <w:rsid w:val="00AB1D68"/>
    <w:rsid w:val="00AB789F"/>
    <w:rsid w:val="00AB78D2"/>
    <w:rsid w:val="00AB7BC5"/>
    <w:rsid w:val="00AC081A"/>
    <w:rsid w:val="00AC10EF"/>
    <w:rsid w:val="00AC18CD"/>
    <w:rsid w:val="00AC286E"/>
    <w:rsid w:val="00AC3B35"/>
    <w:rsid w:val="00AC562D"/>
    <w:rsid w:val="00AD2843"/>
    <w:rsid w:val="00AD3714"/>
    <w:rsid w:val="00AD62B4"/>
    <w:rsid w:val="00AD7336"/>
    <w:rsid w:val="00AE1859"/>
    <w:rsid w:val="00AE382E"/>
    <w:rsid w:val="00AE3EAB"/>
    <w:rsid w:val="00AE50F9"/>
    <w:rsid w:val="00AF00D9"/>
    <w:rsid w:val="00AF0C96"/>
    <w:rsid w:val="00AF2047"/>
    <w:rsid w:val="00AF4CF6"/>
    <w:rsid w:val="00B01005"/>
    <w:rsid w:val="00B033AC"/>
    <w:rsid w:val="00B067EA"/>
    <w:rsid w:val="00B06BFE"/>
    <w:rsid w:val="00B13CD6"/>
    <w:rsid w:val="00B144F6"/>
    <w:rsid w:val="00B14753"/>
    <w:rsid w:val="00B22976"/>
    <w:rsid w:val="00B23053"/>
    <w:rsid w:val="00B23A66"/>
    <w:rsid w:val="00B30D40"/>
    <w:rsid w:val="00B3167D"/>
    <w:rsid w:val="00B31E6B"/>
    <w:rsid w:val="00B32D1F"/>
    <w:rsid w:val="00B33550"/>
    <w:rsid w:val="00B33DE0"/>
    <w:rsid w:val="00B341D6"/>
    <w:rsid w:val="00B35946"/>
    <w:rsid w:val="00B359E3"/>
    <w:rsid w:val="00B36A90"/>
    <w:rsid w:val="00B404AC"/>
    <w:rsid w:val="00B421EA"/>
    <w:rsid w:val="00B439E1"/>
    <w:rsid w:val="00B442AD"/>
    <w:rsid w:val="00B469EA"/>
    <w:rsid w:val="00B511EF"/>
    <w:rsid w:val="00B514C7"/>
    <w:rsid w:val="00B52A77"/>
    <w:rsid w:val="00B56898"/>
    <w:rsid w:val="00B607E3"/>
    <w:rsid w:val="00B61412"/>
    <w:rsid w:val="00B61EC8"/>
    <w:rsid w:val="00B6457B"/>
    <w:rsid w:val="00B67645"/>
    <w:rsid w:val="00B67F50"/>
    <w:rsid w:val="00B73871"/>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114C"/>
    <w:rsid w:val="00BC4348"/>
    <w:rsid w:val="00BC665F"/>
    <w:rsid w:val="00BD4BAC"/>
    <w:rsid w:val="00BD4CF9"/>
    <w:rsid w:val="00BD76E3"/>
    <w:rsid w:val="00BE06E4"/>
    <w:rsid w:val="00BE118B"/>
    <w:rsid w:val="00BE157C"/>
    <w:rsid w:val="00BE236C"/>
    <w:rsid w:val="00BE5455"/>
    <w:rsid w:val="00BF4300"/>
    <w:rsid w:val="00BF4668"/>
    <w:rsid w:val="00BF55EE"/>
    <w:rsid w:val="00C01FBB"/>
    <w:rsid w:val="00C03BF9"/>
    <w:rsid w:val="00C04D43"/>
    <w:rsid w:val="00C050D7"/>
    <w:rsid w:val="00C06E57"/>
    <w:rsid w:val="00C07EE9"/>
    <w:rsid w:val="00C10AB9"/>
    <w:rsid w:val="00C11712"/>
    <w:rsid w:val="00C16D96"/>
    <w:rsid w:val="00C20398"/>
    <w:rsid w:val="00C22104"/>
    <w:rsid w:val="00C23447"/>
    <w:rsid w:val="00C27150"/>
    <w:rsid w:val="00C27EAA"/>
    <w:rsid w:val="00C33C9A"/>
    <w:rsid w:val="00C341BE"/>
    <w:rsid w:val="00C34CCC"/>
    <w:rsid w:val="00C34DDC"/>
    <w:rsid w:val="00C414DD"/>
    <w:rsid w:val="00C46560"/>
    <w:rsid w:val="00C5062D"/>
    <w:rsid w:val="00C54965"/>
    <w:rsid w:val="00C57AB1"/>
    <w:rsid w:val="00C60B8B"/>
    <w:rsid w:val="00C62181"/>
    <w:rsid w:val="00C63059"/>
    <w:rsid w:val="00C63337"/>
    <w:rsid w:val="00C63CBE"/>
    <w:rsid w:val="00C63D73"/>
    <w:rsid w:val="00C648DD"/>
    <w:rsid w:val="00C67350"/>
    <w:rsid w:val="00C73851"/>
    <w:rsid w:val="00C747B1"/>
    <w:rsid w:val="00C762D4"/>
    <w:rsid w:val="00C77478"/>
    <w:rsid w:val="00C8137B"/>
    <w:rsid w:val="00C84273"/>
    <w:rsid w:val="00C8522E"/>
    <w:rsid w:val="00C85339"/>
    <w:rsid w:val="00C86942"/>
    <w:rsid w:val="00C87F89"/>
    <w:rsid w:val="00C900D8"/>
    <w:rsid w:val="00C928C3"/>
    <w:rsid w:val="00C94FA8"/>
    <w:rsid w:val="00C95B48"/>
    <w:rsid w:val="00CA08C8"/>
    <w:rsid w:val="00CA1C6B"/>
    <w:rsid w:val="00CA22F3"/>
    <w:rsid w:val="00CA471B"/>
    <w:rsid w:val="00CA54AA"/>
    <w:rsid w:val="00CA5E51"/>
    <w:rsid w:val="00CA6296"/>
    <w:rsid w:val="00CA6870"/>
    <w:rsid w:val="00CB1F16"/>
    <w:rsid w:val="00CB21AA"/>
    <w:rsid w:val="00CB4610"/>
    <w:rsid w:val="00CB4BA5"/>
    <w:rsid w:val="00CB4F24"/>
    <w:rsid w:val="00CB564C"/>
    <w:rsid w:val="00CB5F0C"/>
    <w:rsid w:val="00CC0F2E"/>
    <w:rsid w:val="00CC34BE"/>
    <w:rsid w:val="00CC474D"/>
    <w:rsid w:val="00CC5B10"/>
    <w:rsid w:val="00CC71B2"/>
    <w:rsid w:val="00CD0140"/>
    <w:rsid w:val="00CD3B6A"/>
    <w:rsid w:val="00CD3F64"/>
    <w:rsid w:val="00CE0A35"/>
    <w:rsid w:val="00CE0D33"/>
    <w:rsid w:val="00CE19A2"/>
    <w:rsid w:val="00CE5F2F"/>
    <w:rsid w:val="00CE7E45"/>
    <w:rsid w:val="00CF023F"/>
    <w:rsid w:val="00CF4DF4"/>
    <w:rsid w:val="00D02B5A"/>
    <w:rsid w:val="00D02C2C"/>
    <w:rsid w:val="00D038AF"/>
    <w:rsid w:val="00D03DCD"/>
    <w:rsid w:val="00D04F1A"/>
    <w:rsid w:val="00D07335"/>
    <w:rsid w:val="00D17255"/>
    <w:rsid w:val="00D174D4"/>
    <w:rsid w:val="00D20A3D"/>
    <w:rsid w:val="00D2127E"/>
    <w:rsid w:val="00D21B1A"/>
    <w:rsid w:val="00D31DF5"/>
    <w:rsid w:val="00D3492F"/>
    <w:rsid w:val="00D35DC3"/>
    <w:rsid w:val="00D4048B"/>
    <w:rsid w:val="00D43E36"/>
    <w:rsid w:val="00D53619"/>
    <w:rsid w:val="00D546C3"/>
    <w:rsid w:val="00D54A04"/>
    <w:rsid w:val="00D55E5E"/>
    <w:rsid w:val="00D55E76"/>
    <w:rsid w:val="00D60CB8"/>
    <w:rsid w:val="00D61E73"/>
    <w:rsid w:val="00D639C4"/>
    <w:rsid w:val="00D6600F"/>
    <w:rsid w:val="00D6709F"/>
    <w:rsid w:val="00D76210"/>
    <w:rsid w:val="00D779D2"/>
    <w:rsid w:val="00D77BF5"/>
    <w:rsid w:val="00D800FD"/>
    <w:rsid w:val="00D815BE"/>
    <w:rsid w:val="00D8356B"/>
    <w:rsid w:val="00D8405F"/>
    <w:rsid w:val="00D84760"/>
    <w:rsid w:val="00D86057"/>
    <w:rsid w:val="00D90A68"/>
    <w:rsid w:val="00D919EA"/>
    <w:rsid w:val="00D92929"/>
    <w:rsid w:val="00D92CAD"/>
    <w:rsid w:val="00D930DA"/>
    <w:rsid w:val="00D936D1"/>
    <w:rsid w:val="00D942F4"/>
    <w:rsid w:val="00DA0131"/>
    <w:rsid w:val="00DA1310"/>
    <w:rsid w:val="00DA20A1"/>
    <w:rsid w:val="00DA3353"/>
    <w:rsid w:val="00DA5E86"/>
    <w:rsid w:val="00DB25E0"/>
    <w:rsid w:val="00DB2AB8"/>
    <w:rsid w:val="00DB57D3"/>
    <w:rsid w:val="00DB652E"/>
    <w:rsid w:val="00DB6BC7"/>
    <w:rsid w:val="00DC178D"/>
    <w:rsid w:val="00DC197F"/>
    <w:rsid w:val="00DC52D5"/>
    <w:rsid w:val="00DD0964"/>
    <w:rsid w:val="00DD2448"/>
    <w:rsid w:val="00DD6D0B"/>
    <w:rsid w:val="00DE3FA1"/>
    <w:rsid w:val="00DE5926"/>
    <w:rsid w:val="00DE5B3F"/>
    <w:rsid w:val="00DE6DC8"/>
    <w:rsid w:val="00DF1E9B"/>
    <w:rsid w:val="00DF36E6"/>
    <w:rsid w:val="00DF3BF0"/>
    <w:rsid w:val="00E003EE"/>
    <w:rsid w:val="00E00C57"/>
    <w:rsid w:val="00E052CF"/>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151D"/>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A6BE0"/>
    <w:rsid w:val="00EB14D8"/>
    <w:rsid w:val="00EB3456"/>
    <w:rsid w:val="00EB3EDB"/>
    <w:rsid w:val="00EB5277"/>
    <w:rsid w:val="00EB7E83"/>
    <w:rsid w:val="00EC0F97"/>
    <w:rsid w:val="00EC3A33"/>
    <w:rsid w:val="00EC4675"/>
    <w:rsid w:val="00EC4CAB"/>
    <w:rsid w:val="00EC5DEA"/>
    <w:rsid w:val="00EE19CC"/>
    <w:rsid w:val="00EE1BB2"/>
    <w:rsid w:val="00EE2243"/>
    <w:rsid w:val="00EE6DE2"/>
    <w:rsid w:val="00EE78B5"/>
    <w:rsid w:val="00EF0D9A"/>
    <w:rsid w:val="00EF239C"/>
    <w:rsid w:val="00EF3099"/>
    <w:rsid w:val="00EF6FF7"/>
    <w:rsid w:val="00F05E8C"/>
    <w:rsid w:val="00F12853"/>
    <w:rsid w:val="00F12F7D"/>
    <w:rsid w:val="00F15436"/>
    <w:rsid w:val="00F15728"/>
    <w:rsid w:val="00F15ABE"/>
    <w:rsid w:val="00F20788"/>
    <w:rsid w:val="00F208FF"/>
    <w:rsid w:val="00F21AD3"/>
    <w:rsid w:val="00F24EB0"/>
    <w:rsid w:val="00F35566"/>
    <w:rsid w:val="00F40E2A"/>
    <w:rsid w:val="00F412C8"/>
    <w:rsid w:val="00F537DD"/>
    <w:rsid w:val="00F537EB"/>
    <w:rsid w:val="00F55654"/>
    <w:rsid w:val="00F55930"/>
    <w:rsid w:val="00F577A2"/>
    <w:rsid w:val="00F60BF3"/>
    <w:rsid w:val="00F64921"/>
    <w:rsid w:val="00F70A84"/>
    <w:rsid w:val="00F740F9"/>
    <w:rsid w:val="00F80368"/>
    <w:rsid w:val="00F81EE4"/>
    <w:rsid w:val="00F84DA7"/>
    <w:rsid w:val="00F86107"/>
    <w:rsid w:val="00F87FF4"/>
    <w:rsid w:val="00F959FC"/>
    <w:rsid w:val="00FA0A3A"/>
    <w:rsid w:val="00FA0F11"/>
    <w:rsid w:val="00FA3435"/>
    <w:rsid w:val="00FA4DFE"/>
    <w:rsid w:val="00FA4EBF"/>
    <w:rsid w:val="00FA6D10"/>
    <w:rsid w:val="00FA7629"/>
    <w:rsid w:val="00FB3E01"/>
    <w:rsid w:val="00FB4651"/>
    <w:rsid w:val="00FB6214"/>
    <w:rsid w:val="00FB6CE1"/>
    <w:rsid w:val="00FB7C63"/>
    <w:rsid w:val="00FC3972"/>
    <w:rsid w:val="00FC577E"/>
    <w:rsid w:val="00FD097D"/>
    <w:rsid w:val="00FD2043"/>
    <w:rsid w:val="00FD3846"/>
    <w:rsid w:val="00FD3C1C"/>
    <w:rsid w:val="00FD4115"/>
    <w:rsid w:val="00FD432F"/>
    <w:rsid w:val="00FD7CB0"/>
    <w:rsid w:val="00FD7F3B"/>
    <w:rsid w:val="00FE17CB"/>
    <w:rsid w:val="00FE6391"/>
    <w:rsid w:val="00FE68E4"/>
    <w:rsid w:val="00FE6F56"/>
    <w:rsid w:val="00FE7628"/>
    <w:rsid w:val="00FF1BC4"/>
    <w:rsid w:val="00FF3FDC"/>
    <w:rsid w:val="00FF50E5"/>
    <w:rsid w:val="00FF52DD"/>
    <w:rsid w:val="00FF6F0F"/>
    <w:rsid w:val="00FF7E8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none [3212]" strokecolor="red">
      <v:fill color="none [3212]" on="f"/>
      <v:stroke color="red" weight="1pt"/>
      <o:colormru v:ext="edit" colors="white,#bfbfbf"/>
    </o:shapedefaults>
    <o:shapelayout v:ext="edit">
      <o:idmap v:ext="edit" data="1"/>
    </o:shapelayout>
  </w:shapeDefaults>
  <w:decimalSymbol w:val="."/>
  <w:listSeparator w:val=","/>
  <w14:docId w14:val="30447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410D84"/>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410D8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10D84"/>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410D84"/>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410D8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10D84"/>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0176">
      <w:bodyDiv w:val="1"/>
      <w:marLeft w:val="0"/>
      <w:marRight w:val="0"/>
      <w:marTop w:val="0"/>
      <w:marBottom w:val="0"/>
      <w:divBdr>
        <w:top w:val="none" w:sz="0" w:space="0" w:color="auto"/>
        <w:left w:val="none" w:sz="0" w:space="0" w:color="auto"/>
        <w:bottom w:val="none" w:sz="0" w:space="0" w:color="auto"/>
        <w:right w:val="none" w:sz="0" w:space="0" w:color="auto"/>
      </w:divBdr>
    </w:div>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372077813">
      <w:bodyDiv w:val="1"/>
      <w:marLeft w:val="0"/>
      <w:marRight w:val="0"/>
      <w:marTop w:val="0"/>
      <w:marBottom w:val="0"/>
      <w:divBdr>
        <w:top w:val="none" w:sz="0" w:space="0" w:color="auto"/>
        <w:left w:val="none" w:sz="0" w:space="0" w:color="auto"/>
        <w:bottom w:val="none" w:sz="0" w:space="0" w:color="auto"/>
        <w:right w:val="none" w:sz="0" w:space="0" w:color="auto"/>
      </w:divBdr>
    </w:div>
    <w:div w:id="465394336">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5.png"/><Relationship Id="rId102" Type="http://schemas.openxmlformats.org/officeDocument/2006/relationships/image" Target="media/image730.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image" Target="media/image81.png"/><Relationship Id="rId109" Type="http://schemas.openxmlformats.org/officeDocument/2006/relationships/image" Target="media/image8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header" Target="header1.xml"/><Relationship Id="rId126" Type="http://schemas.openxmlformats.org/officeDocument/2006/relationships/footer" Target="footer1.xml"/><Relationship Id="rId127" Type="http://schemas.openxmlformats.org/officeDocument/2006/relationships/footer" Target="footer2.xml"/><Relationship Id="rId128" Type="http://schemas.openxmlformats.org/officeDocument/2006/relationships/fontTable" Target="fontTable.xml"/><Relationship Id="rId1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30.png"/><Relationship Id="rId58" Type="http://schemas.openxmlformats.org/officeDocument/2006/relationships/image" Target="media/image34.png"/><Relationship Id="rId59" Type="http://schemas.openxmlformats.org/officeDocument/2006/relationships/image" Target="media/image35.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png"/><Relationship Id="rId110" Type="http://schemas.openxmlformats.org/officeDocument/2006/relationships/image" Target="media/image83.png"/><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png"/><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97" Type="http://schemas.openxmlformats.org/officeDocument/2006/relationships/image" Target="media/image72.png"/><Relationship Id="rId98" Type="http://schemas.openxmlformats.org/officeDocument/2006/relationships/image" Target="media/image690.png"/><Relationship Id="rId99" Type="http://schemas.openxmlformats.org/officeDocument/2006/relationships/image" Target="media/image7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100" Type="http://schemas.openxmlformats.org/officeDocument/2006/relationships/image" Target="media/image74.png"/><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png"/><Relationship Id="rId84" Type="http://schemas.openxmlformats.org/officeDocument/2006/relationships/image" Target="media/image60.png"/><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10.png"/><Relationship Id="rId88" Type="http://schemas.openxmlformats.org/officeDocument/2006/relationships/image" Target="media/image63.png"/><Relationship Id="rId89"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58EF33-66EA-C545-8A57-B5F4FEC1F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94</Pages>
  <Words>23293</Words>
  <Characters>132771</Characters>
  <Application>Microsoft Macintosh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155753</CharactersWithSpaces>
  <SharedDoc>false</SharedDoc>
  <HyperlinkBase/>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Peter Bugeia</cp:lastModifiedBy>
  <cp:revision>15</cp:revision>
  <cp:lastPrinted>2014-01-20T06:08:00Z</cp:lastPrinted>
  <dcterms:created xsi:type="dcterms:W3CDTF">2014-04-30T05:47:00Z</dcterms:created>
  <dcterms:modified xsi:type="dcterms:W3CDTF">2014-05-01T05:16:00Z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2.1</vt:lpwstr>
  </property>
</Properties>
</file>