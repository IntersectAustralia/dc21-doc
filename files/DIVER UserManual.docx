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2970" w14:textId="5140D0BF" w:rsidR="00A13A20" w:rsidRPr="005879DC" w:rsidRDefault="00952EB1" w:rsidP="00A13A20">
      <w:pPr>
        <w:pStyle w:val="idocTitle"/>
      </w:pPr>
      <w:r>
        <w:t xml:space="preserve"> </w:t>
      </w:r>
      <w:r w:rsidR="00437397">
        <w:t>DIVER</w:t>
      </w:r>
      <w:r w:rsidR="00A13A20" w:rsidRPr="005879DC">
        <w:t xml:space="preserve"> User Manual</w:t>
      </w:r>
    </w:p>
    <w:p w14:paraId="3908710C" w14:textId="313547F3" w:rsidR="00E21465" w:rsidRDefault="009A3BE9" w:rsidP="009A3BE9">
      <w:pPr>
        <w:pStyle w:val="idocSubtitle"/>
      </w:pPr>
      <w:r w:rsidRPr="005879DC">
        <w:t xml:space="preserve">For software version </w:t>
      </w:r>
      <w:r w:rsidR="0079144C">
        <w:t>2.3</w:t>
      </w:r>
    </w:p>
    <w:p w14:paraId="13E5BE84" w14:textId="533266ED" w:rsidR="00A13A20" w:rsidRPr="00853342" w:rsidRDefault="00FE17CB" w:rsidP="00A13A20">
      <w:pPr>
        <w:pStyle w:val="idocByline"/>
      </w:pPr>
      <w:r>
        <w:fldChar w:fldCharType="begin"/>
      </w:r>
      <w:r w:rsidR="00371769">
        <w:instrText xml:space="preserve"> SAVEDATE  \@ "d MMMM yyyy"  \* MERGEFORMAT </w:instrText>
      </w:r>
      <w:r>
        <w:fldChar w:fldCharType="separate"/>
      </w:r>
      <w:r w:rsidR="00CB2E39">
        <w:rPr>
          <w:noProof/>
        </w:rPr>
        <w:t>4 December 2015</w:t>
      </w:r>
      <w:r>
        <w:rPr>
          <w:noProof/>
        </w:rPr>
        <w:fldChar w:fldCharType="end"/>
      </w:r>
    </w:p>
    <w:p w14:paraId="6FCA89AB" w14:textId="77777777"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14:paraId="48105C68" w14:textId="71F51D0F" w:rsidR="00A13A20" w:rsidRPr="00AC286E" w:rsidRDefault="00C434C1" w:rsidP="006637DB">
      <w:pPr>
        <w:pStyle w:val="iPreface"/>
      </w:pPr>
      <w:r>
        <w:t>DIVER (Date Is Vital for Empirical Research)</w:t>
      </w:r>
      <w:r w:rsidR="00AC286E" w:rsidRPr="00AC286E">
        <w:t xml:space="preserve"> was developed as a </w:t>
      </w:r>
      <w:proofErr w:type="gramStart"/>
      <w:r w:rsidR="00AC286E" w:rsidRPr="00AC286E">
        <w:t>general purpose</w:t>
      </w:r>
      <w:proofErr w:type="gramEnd"/>
      <w:r w:rsidR="00AC286E" w:rsidRPr="00AC286E">
        <w:t xml:space="preserve"> data capture application </w:t>
      </w:r>
      <w:r w:rsidR="001A051F" w:rsidRPr="00AC286E">
        <w:t xml:space="preserve">to address these challenges and specifically </w:t>
      </w:r>
      <w:r w:rsidR="00A13A20" w:rsidRPr="00AC286E">
        <w:t>aims to:</w:t>
      </w:r>
    </w:p>
    <w:p w14:paraId="36B5E237" w14:textId="77777777" w:rsidR="009B17F4" w:rsidRDefault="009B17F4" w:rsidP="006637DB">
      <w:pPr>
        <w:pStyle w:val="iPreface"/>
        <w:numPr>
          <w:ilvl w:val="0"/>
          <w:numId w:val="28"/>
        </w:numPr>
      </w:pPr>
      <w:r>
        <w:t>Allow tailoring to support different applications or research projects.</w:t>
      </w:r>
    </w:p>
    <w:p w14:paraId="7AB4290D" w14:textId="77777777"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14:paraId="6C97C617" w14:textId="77777777" w:rsidR="009A3BE9" w:rsidRPr="005879DC" w:rsidRDefault="009A3BE9" w:rsidP="006637DB">
      <w:pPr>
        <w:pStyle w:val="iPreface"/>
        <w:numPr>
          <w:ilvl w:val="0"/>
          <w:numId w:val="28"/>
        </w:numPr>
      </w:pPr>
      <w:r w:rsidRPr="005879DC">
        <w:t>Allow researchers to make linkages between different types of data</w:t>
      </w:r>
    </w:p>
    <w:p w14:paraId="15974FA0" w14:textId="77777777" w:rsidR="007F79A3" w:rsidRDefault="007F79A3" w:rsidP="006637DB">
      <w:pPr>
        <w:pStyle w:val="iPreface"/>
        <w:numPr>
          <w:ilvl w:val="0"/>
          <w:numId w:val="28"/>
        </w:numPr>
      </w:pPr>
      <w:r>
        <w:t>Allow researchers to package and archive data, assign a global unique ID and to cite data in research publications</w:t>
      </w:r>
    </w:p>
    <w:p w14:paraId="68D67CEC" w14:textId="77777777"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14:paraId="078354BC" w14:textId="77777777"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14:paraId="54567275" w14:textId="77777777"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14:paraId="1371DB42" w14:textId="77777777"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14:paraId="11F523E8" w14:textId="4459D243" w:rsidR="00825103" w:rsidRDefault="001A051F" w:rsidP="00825103">
      <w:pPr>
        <w:pStyle w:val="iPreface"/>
      </w:pPr>
      <w:r w:rsidRPr="005879DC">
        <w:t xml:space="preserve">As a web application, </w:t>
      </w:r>
      <w:r w:rsidR="009B17F4">
        <w:t xml:space="preserve">a </w:t>
      </w:r>
      <w:r w:rsidR="00C434C1">
        <w:t>DIVER</w:t>
      </w:r>
      <w:r w:rsidR="00617563">
        <w:t xml:space="preserve">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14:paraId="614D4551" w14:textId="38C9C92C" w:rsidR="00066066" w:rsidRPr="00FD432F" w:rsidRDefault="00825103" w:rsidP="00066066">
      <w:pPr>
        <w:pStyle w:val="iNormal"/>
        <w:rPr>
          <w:i/>
          <w:sz w:val="20"/>
          <w:szCs w:val="20"/>
        </w:rPr>
      </w:pPr>
      <w:r w:rsidRPr="00FD432F">
        <w:rPr>
          <w:i/>
          <w:sz w:val="20"/>
          <w:szCs w:val="20"/>
        </w:rPr>
        <w:t xml:space="preserve">The </w:t>
      </w:r>
      <w:r w:rsidR="00C434C1">
        <w:rPr>
          <w:i/>
          <w:sz w:val="20"/>
          <w:szCs w:val="20"/>
        </w:rPr>
        <w:t>DIVER</w:t>
      </w:r>
      <w:r w:rsidRPr="00FD432F">
        <w:rPr>
          <w:i/>
          <w:sz w:val="20"/>
          <w:szCs w:val="20"/>
        </w:rPr>
        <w:t xml:space="preserve"> product was initially developed for the Hawkesbury Institute for the Environment (HIE) at the University of Western Sydney, with fund</w:t>
      </w:r>
      <w:r w:rsidR="00C434C1">
        <w:rPr>
          <w:i/>
          <w:sz w:val="20"/>
          <w:szCs w:val="20"/>
        </w:rPr>
        <w:t>ing provided initially by ANDS under the</w:t>
      </w:r>
      <w:r w:rsidRPr="00FD432F">
        <w:rPr>
          <w:i/>
          <w:sz w:val="20"/>
          <w:szCs w:val="20"/>
        </w:rPr>
        <w:t xml:space="preserve"> Data Capture </w:t>
      </w:r>
      <w:r w:rsidR="00CF08BB">
        <w:rPr>
          <w:i/>
          <w:sz w:val="20"/>
          <w:szCs w:val="20"/>
        </w:rPr>
        <w:t>DIVER</w:t>
      </w:r>
      <w:r w:rsidR="00C434C1">
        <w:rPr>
          <w:i/>
          <w:sz w:val="20"/>
          <w:szCs w:val="20"/>
        </w:rPr>
        <w:t xml:space="preserve"> project</w:t>
      </w:r>
      <w:r w:rsidRPr="00FD432F">
        <w:rPr>
          <w:i/>
          <w:sz w:val="20"/>
          <w:szCs w:val="20"/>
        </w:rPr>
        <w:t>.</w:t>
      </w:r>
      <w:r w:rsidR="009B17F4" w:rsidRPr="00FD432F">
        <w:rPr>
          <w:i/>
          <w:sz w:val="20"/>
          <w:szCs w:val="20"/>
        </w:rPr>
        <w:t xml:space="preserve"> </w:t>
      </w:r>
      <w:r w:rsidR="00FD432F" w:rsidRPr="00FD432F">
        <w:rPr>
          <w:i/>
          <w:sz w:val="20"/>
          <w:szCs w:val="20"/>
        </w:rPr>
        <w:t xml:space="preserve">The National </w:t>
      </w:r>
      <w:proofErr w:type="spellStart"/>
      <w:r w:rsidR="00FD432F" w:rsidRPr="00FD432F">
        <w:rPr>
          <w:i/>
          <w:sz w:val="20"/>
          <w:szCs w:val="20"/>
        </w:rPr>
        <w:t>eResearch</w:t>
      </w:r>
      <w:proofErr w:type="spellEnd"/>
      <w:r w:rsidR="00FD432F" w:rsidRPr="00FD432F">
        <w:rPr>
          <w:i/>
          <w:sz w:val="20"/>
          <w:szCs w:val="20"/>
        </w:rPr>
        <w:t xml:space="preserve"> Tools and Resource (</w:t>
      </w:r>
      <w:proofErr w:type="spellStart"/>
      <w:r w:rsidR="00FD432F" w:rsidRPr="00FD432F">
        <w:rPr>
          <w:i/>
          <w:sz w:val="20"/>
          <w:szCs w:val="20"/>
        </w:rPr>
        <w:t>NeCTAR</w:t>
      </w:r>
      <w:proofErr w:type="spellEnd"/>
      <w:r w:rsidR="00FD432F" w:rsidRPr="00FD432F">
        <w:rPr>
          <w:i/>
          <w:sz w:val="20"/>
          <w:szCs w:val="20"/>
        </w:rPr>
        <w:t>) project has also contributed funding</w:t>
      </w:r>
      <w:r w:rsidR="00C434C1">
        <w:rPr>
          <w:i/>
          <w:sz w:val="20"/>
          <w:szCs w:val="20"/>
        </w:rPr>
        <w:t xml:space="preserve"> and Intersect has developed many features in-kind</w:t>
      </w:r>
      <w:r w:rsidR="00FD432F" w:rsidRPr="00FD432F">
        <w:rPr>
          <w:i/>
          <w:sz w:val="20"/>
          <w:szCs w:val="20"/>
        </w:rPr>
        <w:t xml:space="preserve">. </w:t>
      </w:r>
      <w:r w:rsidR="009B17F4" w:rsidRPr="00FD432F">
        <w:rPr>
          <w:i/>
          <w:sz w:val="20"/>
          <w:szCs w:val="20"/>
        </w:rPr>
        <w:t xml:space="preserve">It was </w:t>
      </w:r>
      <w:r w:rsidR="00C434C1">
        <w:rPr>
          <w:i/>
          <w:sz w:val="20"/>
          <w:szCs w:val="20"/>
        </w:rPr>
        <w:t xml:space="preserve">initially </w:t>
      </w:r>
      <w:r w:rsidR="009B17F4" w:rsidRPr="00FD432F">
        <w:rPr>
          <w:i/>
          <w:sz w:val="20"/>
          <w:szCs w:val="20"/>
        </w:rPr>
        <w:t xml:space="preserve">installed under the name </w:t>
      </w:r>
      <w:proofErr w:type="spellStart"/>
      <w:r w:rsidR="00E511C5" w:rsidRPr="00FD432F">
        <w:rPr>
          <w:i/>
          <w:sz w:val="20"/>
          <w:szCs w:val="20"/>
        </w:rPr>
        <w:t>HIEv</w:t>
      </w:r>
      <w:proofErr w:type="spellEnd"/>
      <w:r w:rsidR="00D43E36" w:rsidRPr="00FD432F">
        <w:rPr>
          <w:i/>
          <w:sz w:val="20"/>
          <w:szCs w:val="20"/>
        </w:rPr>
        <w:t xml:space="preserve">. </w:t>
      </w:r>
      <w:r w:rsidR="009B17F4" w:rsidRPr="00FD432F">
        <w:rPr>
          <w:i/>
          <w:sz w:val="20"/>
          <w:szCs w:val="20"/>
        </w:rPr>
        <w:t xml:space="preserve">Subsequent implementations </w:t>
      </w:r>
      <w:r w:rsidR="00C434C1">
        <w:rPr>
          <w:i/>
          <w:sz w:val="20"/>
          <w:szCs w:val="20"/>
        </w:rPr>
        <w:t>have been funded by</w:t>
      </w:r>
      <w:r w:rsidR="00443106">
        <w:rPr>
          <w:i/>
          <w:sz w:val="20"/>
          <w:szCs w:val="20"/>
        </w:rPr>
        <w:t xml:space="preserv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r w:rsidR="00066066" w:rsidRPr="00066066">
        <w:rPr>
          <w:i/>
          <w:sz w:val="20"/>
          <w:szCs w:val="20"/>
        </w:rPr>
        <w:t xml:space="preserve"> </w:t>
      </w:r>
      <w:r w:rsidR="00C434C1">
        <w:rPr>
          <w:i/>
          <w:sz w:val="20"/>
          <w:szCs w:val="20"/>
        </w:rPr>
        <w:t>DIVER</w:t>
      </w:r>
      <w:r w:rsidR="00066066" w:rsidRPr="00FD432F">
        <w:rPr>
          <w:i/>
          <w:sz w:val="20"/>
          <w:szCs w:val="20"/>
        </w:rPr>
        <w:t xml:space="preserve"> is open source and available on </w:t>
      </w:r>
      <w:proofErr w:type="spellStart"/>
      <w:r w:rsidR="00066066" w:rsidRPr="00FD432F">
        <w:rPr>
          <w:i/>
          <w:sz w:val="20"/>
          <w:szCs w:val="20"/>
        </w:rPr>
        <w:t>GitHub</w:t>
      </w:r>
      <w:proofErr w:type="spellEnd"/>
      <w:r w:rsidR="00066066" w:rsidRPr="00FD432F">
        <w:rPr>
          <w:i/>
          <w:sz w:val="20"/>
          <w:szCs w:val="20"/>
        </w:rPr>
        <w:t xml:space="preserve"> in the </w:t>
      </w:r>
      <w:r w:rsidR="00CF08BB">
        <w:rPr>
          <w:i/>
          <w:sz w:val="20"/>
          <w:szCs w:val="20"/>
        </w:rPr>
        <w:t>DIVER</w:t>
      </w:r>
      <w:r w:rsidR="00066066" w:rsidRPr="00FD432F">
        <w:rPr>
          <w:i/>
          <w:sz w:val="20"/>
          <w:szCs w:val="20"/>
        </w:rPr>
        <w:t xml:space="preserve"> and </w:t>
      </w:r>
      <w:r w:rsidR="00CF08BB">
        <w:rPr>
          <w:i/>
          <w:sz w:val="20"/>
          <w:szCs w:val="20"/>
        </w:rPr>
        <w:t>DIVER</w:t>
      </w:r>
      <w:r w:rsidR="00066066" w:rsidRPr="00FD432F">
        <w:rPr>
          <w:i/>
          <w:sz w:val="20"/>
          <w:szCs w:val="20"/>
        </w:rPr>
        <w:t>-doc repositories.</w:t>
      </w:r>
    </w:p>
    <w:p w14:paraId="677AF4F8" w14:textId="77777777" w:rsidR="00CE7E45" w:rsidRDefault="00CE7E45" w:rsidP="00B6457B">
      <w:pPr>
        <w:pStyle w:val="iHeadingUnnumbered"/>
      </w:pPr>
      <w:bookmarkStart w:id="0" w:name="_Toc308996018"/>
      <w:r>
        <w:lastRenderedPageBreak/>
        <w:t>Contents</w:t>
      </w:r>
      <w:bookmarkEnd w:id="0"/>
    </w:p>
    <w:p w14:paraId="3B522EB6" w14:textId="77777777" w:rsidR="002001A6" w:rsidRDefault="00FE17CB">
      <w:pPr>
        <w:pStyle w:val="TOC1"/>
        <w:rPr>
          <w:rFonts w:asciiTheme="minorHAnsi" w:eastAsiaTheme="minorEastAsia" w:hAnsiTheme="minorHAnsi" w:cstheme="minorBidi"/>
          <w:color w:val="auto"/>
          <w:lang w:eastAsia="ja-JP"/>
        </w:rPr>
      </w:pPr>
      <w:r>
        <w:fldChar w:fldCharType="begin"/>
      </w:r>
      <w:r w:rsidR="00CE7E45">
        <w:instrText xml:space="preserve"> TOC \o "1-3" \h \z \u </w:instrText>
      </w:r>
      <w:r>
        <w:fldChar w:fldCharType="separate"/>
      </w:r>
      <w:r w:rsidR="002001A6">
        <w:t>Contents</w:t>
      </w:r>
      <w:r w:rsidR="002001A6">
        <w:tab/>
      </w:r>
      <w:r w:rsidR="002001A6">
        <w:fldChar w:fldCharType="begin"/>
      </w:r>
      <w:r w:rsidR="002001A6">
        <w:instrText xml:space="preserve"> PAGEREF _Toc308996018 \h </w:instrText>
      </w:r>
      <w:r w:rsidR="002001A6">
        <w:fldChar w:fldCharType="separate"/>
      </w:r>
      <w:r w:rsidR="004F6915">
        <w:t>2</w:t>
      </w:r>
      <w:r w:rsidR="002001A6">
        <w:fldChar w:fldCharType="end"/>
      </w:r>
    </w:p>
    <w:p w14:paraId="5AD6CD7D" w14:textId="77777777" w:rsidR="002001A6" w:rsidRDefault="002001A6">
      <w:pPr>
        <w:pStyle w:val="TOC1"/>
        <w:tabs>
          <w:tab w:val="left" w:pos="371"/>
        </w:tabs>
        <w:rPr>
          <w:rFonts w:asciiTheme="minorHAnsi" w:eastAsiaTheme="minorEastAsia" w:hAnsiTheme="minorHAnsi" w:cstheme="minorBidi"/>
          <w:color w:val="auto"/>
          <w:lang w:eastAsia="ja-JP"/>
        </w:rPr>
      </w:pPr>
      <w:r>
        <w:t>1</w:t>
      </w:r>
      <w:r>
        <w:rPr>
          <w:rFonts w:asciiTheme="minorHAnsi" w:eastAsiaTheme="minorEastAsia" w:hAnsiTheme="minorHAnsi" w:cstheme="minorBidi"/>
          <w:color w:val="auto"/>
          <w:lang w:eastAsia="ja-JP"/>
        </w:rPr>
        <w:tab/>
      </w:r>
      <w:r>
        <w:t>Overview</w:t>
      </w:r>
      <w:r>
        <w:tab/>
      </w:r>
      <w:r>
        <w:fldChar w:fldCharType="begin"/>
      </w:r>
      <w:r>
        <w:instrText xml:space="preserve"> PAGEREF _Toc308996019 \h </w:instrText>
      </w:r>
      <w:r>
        <w:fldChar w:fldCharType="separate"/>
      </w:r>
      <w:r w:rsidR="004F6915">
        <w:t>5</w:t>
      </w:r>
      <w:r>
        <w:fldChar w:fldCharType="end"/>
      </w:r>
    </w:p>
    <w:p w14:paraId="7D961849" w14:textId="77777777" w:rsidR="002001A6" w:rsidRDefault="002001A6">
      <w:pPr>
        <w:pStyle w:val="TOC2"/>
        <w:tabs>
          <w:tab w:val="left" w:pos="787"/>
        </w:tabs>
        <w:rPr>
          <w:rFonts w:asciiTheme="minorHAnsi" w:eastAsiaTheme="minorEastAsia" w:hAnsiTheme="minorHAnsi" w:cstheme="minorBidi"/>
          <w:color w:val="auto"/>
          <w:sz w:val="24"/>
          <w:lang w:eastAsia="ja-JP"/>
        </w:rPr>
      </w:pPr>
      <w:r>
        <w:t>1.1</w:t>
      </w:r>
      <w:r>
        <w:rPr>
          <w:rFonts w:asciiTheme="minorHAnsi" w:eastAsiaTheme="minorEastAsia" w:hAnsiTheme="minorHAnsi" w:cstheme="minorBidi"/>
          <w:color w:val="auto"/>
          <w:sz w:val="24"/>
          <w:lang w:eastAsia="ja-JP"/>
        </w:rPr>
        <w:tab/>
      </w:r>
      <w:r>
        <w:t>Installing and Tailoring DIVER for your Organisation</w:t>
      </w:r>
      <w:r>
        <w:tab/>
      </w:r>
      <w:r>
        <w:fldChar w:fldCharType="begin"/>
      </w:r>
      <w:r>
        <w:instrText xml:space="preserve"> PAGEREF _Toc308996020 \h </w:instrText>
      </w:r>
      <w:r>
        <w:fldChar w:fldCharType="separate"/>
      </w:r>
      <w:r w:rsidR="004F6915">
        <w:t>6</w:t>
      </w:r>
      <w:r>
        <w:fldChar w:fldCharType="end"/>
      </w:r>
    </w:p>
    <w:p w14:paraId="022EAD99" w14:textId="77777777" w:rsidR="002001A6" w:rsidRDefault="002001A6">
      <w:pPr>
        <w:pStyle w:val="TOC1"/>
        <w:tabs>
          <w:tab w:val="left" w:pos="371"/>
        </w:tabs>
        <w:rPr>
          <w:rFonts w:asciiTheme="minorHAnsi" w:eastAsiaTheme="minorEastAsia" w:hAnsiTheme="minorHAnsi" w:cstheme="minorBidi"/>
          <w:color w:val="auto"/>
          <w:lang w:eastAsia="ja-JP"/>
        </w:rPr>
      </w:pPr>
      <w:r>
        <w:t>2</w:t>
      </w:r>
      <w:r>
        <w:rPr>
          <w:rFonts w:asciiTheme="minorHAnsi" w:eastAsiaTheme="minorEastAsia" w:hAnsiTheme="minorHAnsi" w:cstheme="minorBidi"/>
          <w:color w:val="auto"/>
          <w:lang w:eastAsia="ja-JP"/>
        </w:rPr>
        <w:tab/>
      </w:r>
      <w:r>
        <w:t>Glossary</w:t>
      </w:r>
      <w:r>
        <w:tab/>
      </w:r>
      <w:r>
        <w:fldChar w:fldCharType="begin"/>
      </w:r>
      <w:r>
        <w:instrText xml:space="preserve"> PAGEREF _Toc308996021 \h </w:instrText>
      </w:r>
      <w:r>
        <w:fldChar w:fldCharType="separate"/>
      </w:r>
      <w:r w:rsidR="004F6915">
        <w:t>8</w:t>
      </w:r>
      <w:r>
        <w:fldChar w:fldCharType="end"/>
      </w:r>
    </w:p>
    <w:p w14:paraId="53C66A79" w14:textId="77777777" w:rsidR="002001A6" w:rsidRDefault="002001A6">
      <w:pPr>
        <w:pStyle w:val="TOC1"/>
        <w:tabs>
          <w:tab w:val="left" w:pos="371"/>
        </w:tabs>
        <w:rPr>
          <w:rFonts w:asciiTheme="minorHAnsi" w:eastAsiaTheme="minorEastAsia" w:hAnsiTheme="minorHAnsi" w:cstheme="minorBidi"/>
          <w:color w:val="auto"/>
          <w:lang w:eastAsia="ja-JP"/>
        </w:rPr>
      </w:pPr>
      <w:r>
        <w:t>3</w:t>
      </w:r>
      <w:r>
        <w:rPr>
          <w:rFonts w:asciiTheme="minorHAnsi" w:eastAsiaTheme="minorEastAsia" w:hAnsiTheme="minorHAnsi" w:cstheme="minorBidi"/>
          <w:color w:val="auto"/>
          <w:lang w:eastAsia="ja-JP"/>
        </w:rPr>
        <w:tab/>
      </w:r>
      <w:r>
        <w:t>Logging in to a DIVER Implementation</w:t>
      </w:r>
      <w:r>
        <w:tab/>
      </w:r>
      <w:r>
        <w:fldChar w:fldCharType="begin"/>
      </w:r>
      <w:r>
        <w:instrText xml:space="preserve"> PAGEREF _Toc308996022 \h </w:instrText>
      </w:r>
      <w:r>
        <w:fldChar w:fldCharType="separate"/>
      </w:r>
      <w:r w:rsidR="004F6915">
        <w:t>10</w:t>
      </w:r>
      <w:r>
        <w:fldChar w:fldCharType="end"/>
      </w:r>
    </w:p>
    <w:p w14:paraId="7DEF7E05" w14:textId="77777777" w:rsidR="002001A6" w:rsidRDefault="002001A6">
      <w:pPr>
        <w:pStyle w:val="TOC2"/>
        <w:tabs>
          <w:tab w:val="left" w:pos="787"/>
        </w:tabs>
        <w:rPr>
          <w:rFonts w:asciiTheme="minorHAnsi" w:eastAsiaTheme="minorEastAsia" w:hAnsiTheme="minorHAnsi" w:cstheme="minorBidi"/>
          <w:color w:val="auto"/>
          <w:sz w:val="24"/>
          <w:lang w:eastAsia="ja-JP"/>
        </w:rPr>
      </w:pPr>
      <w:r>
        <w:t>3.1</w:t>
      </w:r>
      <w:r>
        <w:rPr>
          <w:rFonts w:asciiTheme="minorHAnsi" w:eastAsiaTheme="minorEastAsia" w:hAnsiTheme="minorHAnsi" w:cstheme="minorBidi"/>
          <w:color w:val="auto"/>
          <w:sz w:val="24"/>
          <w:lang w:eastAsia="ja-JP"/>
        </w:rPr>
        <w:tab/>
      </w:r>
      <w:r>
        <w:t>Classes of Users</w:t>
      </w:r>
      <w:r>
        <w:tab/>
      </w:r>
      <w:r>
        <w:fldChar w:fldCharType="begin"/>
      </w:r>
      <w:r>
        <w:instrText xml:space="preserve"> PAGEREF _Toc308996023 \h </w:instrText>
      </w:r>
      <w:r>
        <w:fldChar w:fldCharType="separate"/>
      </w:r>
      <w:r w:rsidR="004F6915">
        <w:t>10</w:t>
      </w:r>
      <w:r>
        <w:fldChar w:fldCharType="end"/>
      </w:r>
    </w:p>
    <w:p w14:paraId="67C28365" w14:textId="77777777" w:rsidR="002001A6" w:rsidRDefault="002001A6">
      <w:pPr>
        <w:pStyle w:val="TOC2"/>
        <w:tabs>
          <w:tab w:val="left" w:pos="787"/>
        </w:tabs>
        <w:rPr>
          <w:rFonts w:asciiTheme="minorHAnsi" w:eastAsiaTheme="minorEastAsia" w:hAnsiTheme="minorHAnsi" w:cstheme="minorBidi"/>
          <w:color w:val="auto"/>
          <w:sz w:val="24"/>
          <w:lang w:eastAsia="ja-JP"/>
        </w:rPr>
      </w:pPr>
      <w:r>
        <w:t>3.2</w:t>
      </w:r>
      <w:r>
        <w:rPr>
          <w:rFonts w:asciiTheme="minorHAnsi" w:eastAsiaTheme="minorEastAsia" w:hAnsiTheme="minorHAnsi" w:cstheme="minorBidi"/>
          <w:color w:val="auto"/>
          <w:sz w:val="24"/>
          <w:lang w:eastAsia="ja-JP"/>
        </w:rPr>
        <w:tab/>
      </w:r>
      <w:r>
        <w:t>Choosing your Login Method</w:t>
      </w:r>
      <w:r>
        <w:tab/>
      </w:r>
      <w:r>
        <w:fldChar w:fldCharType="begin"/>
      </w:r>
      <w:r>
        <w:instrText xml:space="preserve"> PAGEREF _Toc308996024 \h </w:instrText>
      </w:r>
      <w:r>
        <w:fldChar w:fldCharType="separate"/>
      </w:r>
      <w:r w:rsidR="004F6915">
        <w:t>10</w:t>
      </w:r>
      <w:r>
        <w:fldChar w:fldCharType="end"/>
      </w:r>
    </w:p>
    <w:p w14:paraId="2C37A404" w14:textId="77777777" w:rsidR="002001A6" w:rsidRDefault="002001A6">
      <w:pPr>
        <w:pStyle w:val="TOC2"/>
        <w:tabs>
          <w:tab w:val="left" w:pos="787"/>
        </w:tabs>
        <w:rPr>
          <w:rFonts w:asciiTheme="minorHAnsi" w:eastAsiaTheme="minorEastAsia" w:hAnsiTheme="minorHAnsi" w:cstheme="minorBidi"/>
          <w:color w:val="auto"/>
          <w:sz w:val="24"/>
          <w:lang w:eastAsia="ja-JP"/>
        </w:rPr>
      </w:pPr>
      <w:r>
        <w:t>3.3</w:t>
      </w:r>
      <w:r>
        <w:rPr>
          <w:rFonts w:asciiTheme="minorHAnsi" w:eastAsiaTheme="minorEastAsia" w:hAnsiTheme="minorHAnsi" w:cstheme="minorBidi"/>
          <w:color w:val="auto"/>
          <w:sz w:val="24"/>
          <w:lang w:eastAsia="ja-JP"/>
        </w:rPr>
        <w:tab/>
      </w:r>
      <w:r>
        <w:t>Standard DIVER Authentication</w:t>
      </w:r>
      <w:r>
        <w:tab/>
      </w:r>
      <w:r>
        <w:fldChar w:fldCharType="begin"/>
      </w:r>
      <w:r>
        <w:instrText xml:space="preserve"> PAGEREF _Toc308996025 \h </w:instrText>
      </w:r>
      <w:r>
        <w:fldChar w:fldCharType="separate"/>
      </w:r>
      <w:r w:rsidR="004F6915">
        <w:t>10</w:t>
      </w:r>
      <w:r>
        <w:fldChar w:fldCharType="end"/>
      </w:r>
    </w:p>
    <w:p w14:paraId="6D9BFDA0" w14:textId="77777777" w:rsidR="002001A6" w:rsidRDefault="002001A6">
      <w:pPr>
        <w:pStyle w:val="TOC3"/>
        <w:tabs>
          <w:tab w:val="left" w:pos="1213"/>
        </w:tabs>
        <w:rPr>
          <w:rFonts w:asciiTheme="minorHAnsi" w:eastAsiaTheme="minorEastAsia" w:hAnsiTheme="minorHAnsi" w:cstheme="minorBidi"/>
          <w:color w:val="auto"/>
          <w:sz w:val="24"/>
          <w:lang w:eastAsia="ja-JP"/>
        </w:rPr>
      </w:pPr>
      <w:r>
        <w:t>3.3.1</w:t>
      </w:r>
      <w:r>
        <w:rPr>
          <w:rFonts w:asciiTheme="minorHAnsi" w:eastAsiaTheme="minorEastAsia" w:hAnsiTheme="minorHAnsi" w:cstheme="minorBidi"/>
          <w:color w:val="auto"/>
          <w:sz w:val="24"/>
          <w:lang w:eastAsia="ja-JP"/>
        </w:rPr>
        <w:tab/>
      </w:r>
      <w:r>
        <w:t>Signing Up</w:t>
      </w:r>
      <w:r>
        <w:tab/>
      </w:r>
      <w:r>
        <w:fldChar w:fldCharType="begin"/>
      </w:r>
      <w:r>
        <w:instrText xml:space="preserve"> PAGEREF _Toc308996026 \h </w:instrText>
      </w:r>
      <w:r>
        <w:fldChar w:fldCharType="separate"/>
      </w:r>
      <w:r w:rsidR="004F6915">
        <w:t>10</w:t>
      </w:r>
      <w:r>
        <w:fldChar w:fldCharType="end"/>
      </w:r>
    </w:p>
    <w:p w14:paraId="145DCA9B" w14:textId="77777777" w:rsidR="002001A6" w:rsidRDefault="002001A6">
      <w:pPr>
        <w:pStyle w:val="TOC3"/>
        <w:tabs>
          <w:tab w:val="left" w:pos="1213"/>
        </w:tabs>
        <w:rPr>
          <w:rFonts w:asciiTheme="minorHAnsi" w:eastAsiaTheme="minorEastAsia" w:hAnsiTheme="minorHAnsi" w:cstheme="minorBidi"/>
          <w:color w:val="auto"/>
          <w:sz w:val="24"/>
          <w:lang w:eastAsia="ja-JP"/>
        </w:rPr>
      </w:pPr>
      <w:r>
        <w:t>3.3.2</w:t>
      </w:r>
      <w:r>
        <w:rPr>
          <w:rFonts w:asciiTheme="minorHAnsi" w:eastAsiaTheme="minorEastAsia" w:hAnsiTheme="minorHAnsi" w:cstheme="minorBidi"/>
          <w:color w:val="auto"/>
          <w:sz w:val="24"/>
          <w:lang w:eastAsia="ja-JP"/>
        </w:rPr>
        <w:tab/>
      </w:r>
      <w:r>
        <w:t>Standard Login</w:t>
      </w:r>
      <w:r>
        <w:tab/>
      </w:r>
      <w:r>
        <w:fldChar w:fldCharType="begin"/>
      </w:r>
      <w:r>
        <w:instrText xml:space="preserve"> PAGEREF _Toc308996027 \h </w:instrText>
      </w:r>
      <w:r>
        <w:fldChar w:fldCharType="separate"/>
      </w:r>
      <w:r w:rsidR="004F6915">
        <w:t>11</w:t>
      </w:r>
      <w:r>
        <w:fldChar w:fldCharType="end"/>
      </w:r>
    </w:p>
    <w:p w14:paraId="6D3249F0" w14:textId="77777777" w:rsidR="002001A6" w:rsidRDefault="002001A6">
      <w:pPr>
        <w:pStyle w:val="TOC2"/>
        <w:tabs>
          <w:tab w:val="left" w:pos="787"/>
        </w:tabs>
        <w:rPr>
          <w:rFonts w:asciiTheme="minorHAnsi" w:eastAsiaTheme="minorEastAsia" w:hAnsiTheme="minorHAnsi" w:cstheme="minorBidi"/>
          <w:color w:val="auto"/>
          <w:sz w:val="24"/>
          <w:lang w:eastAsia="ja-JP"/>
        </w:rPr>
      </w:pPr>
      <w:r>
        <w:t>3.4</w:t>
      </w:r>
      <w:r>
        <w:rPr>
          <w:rFonts w:asciiTheme="minorHAnsi" w:eastAsiaTheme="minorEastAsia" w:hAnsiTheme="minorHAnsi" w:cstheme="minorBidi"/>
          <w:color w:val="auto"/>
          <w:sz w:val="24"/>
          <w:lang w:eastAsia="ja-JP"/>
        </w:rPr>
        <w:tab/>
      </w:r>
      <w:r>
        <w:t>AAF Login</w:t>
      </w:r>
      <w:r>
        <w:tab/>
      </w:r>
      <w:r>
        <w:fldChar w:fldCharType="begin"/>
      </w:r>
      <w:r>
        <w:instrText xml:space="preserve"> PAGEREF _Toc308996028 \h </w:instrText>
      </w:r>
      <w:r>
        <w:fldChar w:fldCharType="separate"/>
      </w:r>
      <w:r w:rsidR="004F6915">
        <w:t>12</w:t>
      </w:r>
      <w:r>
        <w:fldChar w:fldCharType="end"/>
      </w:r>
    </w:p>
    <w:p w14:paraId="3D4B6DC7" w14:textId="77777777" w:rsidR="002001A6" w:rsidRDefault="002001A6">
      <w:pPr>
        <w:pStyle w:val="TOC1"/>
        <w:tabs>
          <w:tab w:val="left" w:pos="371"/>
        </w:tabs>
        <w:rPr>
          <w:rFonts w:asciiTheme="minorHAnsi" w:eastAsiaTheme="minorEastAsia" w:hAnsiTheme="minorHAnsi" w:cstheme="minorBidi"/>
          <w:color w:val="auto"/>
          <w:lang w:eastAsia="ja-JP"/>
        </w:rPr>
      </w:pPr>
      <w:r>
        <w:t>4</w:t>
      </w:r>
      <w:r>
        <w:rPr>
          <w:rFonts w:asciiTheme="minorHAnsi" w:eastAsiaTheme="minorEastAsia" w:hAnsiTheme="minorHAnsi" w:cstheme="minorBidi"/>
          <w:color w:val="auto"/>
          <w:lang w:eastAsia="ja-JP"/>
        </w:rPr>
        <w:tab/>
      </w:r>
      <w:r>
        <w:t>General Operation</w:t>
      </w:r>
      <w:r>
        <w:tab/>
      </w:r>
      <w:r>
        <w:fldChar w:fldCharType="begin"/>
      </w:r>
      <w:r>
        <w:instrText xml:space="preserve"> PAGEREF _Toc308996029 \h </w:instrText>
      </w:r>
      <w:r>
        <w:fldChar w:fldCharType="separate"/>
      </w:r>
      <w:r w:rsidR="004F6915">
        <w:t>13</w:t>
      </w:r>
      <w:r>
        <w:fldChar w:fldCharType="end"/>
      </w:r>
    </w:p>
    <w:p w14:paraId="11BF5339" w14:textId="77777777" w:rsidR="002001A6" w:rsidRDefault="002001A6">
      <w:pPr>
        <w:pStyle w:val="TOC2"/>
        <w:tabs>
          <w:tab w:val="left" w:pos="787"/>
        </w:tabs>
        <w:rPr>
          <w:rFonts w:asciiTheme="minorHAnsi" w:eastAsiaTheme="minorEastAsia" w:hAnsiTheme="minorHAnsi" w:cstheme="minorBidi"/>
          <w:color w:val="auto"/>
          <w:sz w:val="24"/>
          <w:lang w:eastAsia="ja-JP"/>
        </w:rPr>
      </w:pPr>
      <w:r>
        <w:t>4.1</w:t>
      </w:r>
      <w:r>
        <w:rPr>
          <w:rFonts w:asciiTheme="minorHAnsi" w:eastAsiaTheme="minorEastAsia" w:hAnsiTheme="minorHAnsi" w:cstheme="minorBidi"/>
          <w:color w:val="auto"/>
          <w:sz w:val="24"/>
          <w:lang w:eastAsia="ja-JP"/>
        </w:rPr>
        <w:tab/>
      </w:r>
      <w:r>
        <w:t>The DIVER Main Screen</w:t>
      </w:r>
      <w:r>
        <w:tab/>
      </w:r>
      <w:r>
        <w:fldChar w:fldCharType="begin"/>
      </w:r>
      <w:r>
        <w:instrText xml:space="preserve"> PAGEREF _Toc308996030 \h </w:instrText>
      </w:r>
      <w:r>
        <w:fldChar w:fldCharType="separate"/>
      </w:r>
      <w:r w:rsidR="004F6915">
        <w:t>13</w:t>
      </w:r>
      <w:r>
        <w:fldChar w:fldCharType="end"/>
      </w:r>
    </w:p>
    <w:p w14:paraId="73E862B5" w14:textId="77777777" w:rsidR="002001A6" w:rsidRDefault="002001A6">
      <w:pPr>
        <w:pStyle w:val="TOC2"/>
        <w:tabs>
          <w:tab w:val="left" w:pos="787"/>
        </w:tabs>
        <w:rPr>
          <w:rFonts w:asciiTheme="minorHAnsi" w:eastAsiaTheme="minorEastAsia" w:hAnsiTheme="minorHAnsi" w:cstheme="minorBidi"/>
          <w:color w:val="auto"/>
          <w:sz w:val="24"/>
          <w:lang w:eastAsia="ja-JP"/>
        </w:rPr>
      </w:pPr>
      <w:r>
        <w:t>4.2</w:t>
      </w:r>
      <w:r>
        <w:rPr>
          <w:rFonts w:asciiTheme="minorHAnsi" w:eastAsiaTheme="minorEastAsia" w:hAnsiTheme="minorHAnsi" w:cstheme="minorBidi"/>
          <w:color w:val="auto"/>
          <w:sz w:val="24"/>
          <w:lang w:eastAsia="ja-JP"/>
        </w:rPr>
        <w:tab/>
      </w:r>
      <w:r>
        <w:t>Entering Dates and Times</w:t>
      </w:r>
      <w:r>
        <w:tab/>
      </w:r>
      <w:r>
        <w:fldChar w:fldCharType="begin"/>
      </w:r>
      <w:r>
        <w:instrText xml:space="preserve"> PAGEREF _Toc308996031 \h </w:instrText>
      </w:r>
      <w:r>
        <w:fldChar w:fldCharType="separate"/>
      </w:r>
      <w:r w:rsidR="004F6915">
        <w:t>14</w:t>
      </w:r>
      <w:r>
        <w:fldChar w:fldCharType="end"/>
      </w:r>
    </w:p>
    <w:p w14:paraId="351FB204" w14:textId="77777777" w:rsidR="002001A6" w:rsidRDefault="002001A6">
      <w:pPr>
        <w:pStyle w:val="TOC2"/>
        <w:tabs>
          <w:tab w:val="left" w:pos="787"/>
        </w:tabs>
        <w:rPr>
          <w:rFonts w:asciiTheme="minorHAnsi" w:eastAsiaTheme="minorEastAsia" w:hAnsiTheme="minorHAnsi" w:cstheme="minorBidi"/>
          <w:color w:val="auto"/>
          <w:sz w:val="24"/>
          <w:lang w:eastAsia="ja-JP"/>
        </w:rPr>
      </w:pPr>
      <w:r>
        <w:t>4.3</w:t>
      </w:r>
      <w:r>
        <w:rPr>
          <w:rFonts w:asciiTheme="minorHAnsi" w:eastAsiaTheme="minorEastAsia" w:hAnsiTheme="minorHAnsi" w:cstheme="minorBidi"/>
          <w:color w:val="auto"/>
          <w:sz w:val="24"/>
          <w:lang w:eastAsia="ja-JP"/>
        </w:rPr>
        <w:tab/>
      </w:r>
      <w:r>
        <w:t>Entering Labels</w:t>
      </w:r>
      <w:r>
        <w:tab/>
      </w:r>
      <w:r>
        <w:fldChar w:fldCharType="begin"/>
      </w:r>
      <w:r>
        <w:instrText xml:space="preserve"> PAGEREF _Toc308996032 \h </w:instrText>
      </w:r>
      <w:r>
        <w:fldChar w:fldCharType="separate"/>
      </w:r>
      <w:r w:rsidR="004F6915">
        <w:t>15</w:t>
      </w:r>
      <w:r>
        <w:fldChar w:fldCharType="end"/>
      </w:r>
    </w:p>
    <w:p w14:paraId="1BFD0B76" w14:textId="77777777" w:rsidR="002001A6" w:rsidRDefault="002001A6">
      <w:pPr>
        <w:pStyle w:val="TOC2"/>
        <w:tabs>
          <w:tab w:val="left" w:pos="787"/>
        </w:tabs>
        <w:rPr>
          <w:rFonts w:asciiTheme="minorHAnsi" w:eastAsiaTheme="minorEastAsia" w:hAnsiTheme="minorHAnsi" w:cstheme="minorBidi"/>
          <w:color w:val="auto"/>
          <w:sz w:val="24"/>
          <w:lang w:eastAsia="ja-JP"/>
        </w:rPr>
      </w:pPr>
      <w:r>
        <w:t>4.4</w:t>
      </w:r>
      <w:r>
        <w:rPr>
          <w:rFonts w:asciiTheme="minorHAnsi" w:eastAsiaTheme="minorEastAsia" w:hAnsiTheme="minorHAnsi" w:cstheme="minorBidi"/>
          <w:color w:val="auto"/>
          <w:sz w:val="24"/>
          <w:lang w:eastAsia="ja-JP"/>
        </w:rPr>
        <w:tab/>
      </w:r>
      <w:r>
        <w:t>Signing Out</w:t>
      </w:r>
      <w:r>
        <w:tab/>
      </w:r>
      <w:r>
        <w:fldChar w:fldCharType="begin"/>
      </w:r>
      <w:r>
        <w:instrText xml:space="preserve"> PAGEREF _Toc308996033 \h </w:instrText>
      </w:r>
      <w:r>
        <w:fldChar w:fldCharType="separate"/>
      </w:r>
      <w:r w:rsidR="004F6915">
        <w:t>15</w:t>
      </w:r>
      <w:r>
        <w:fldChar w:fldCharType="end"/>
      </w:r>
    </w:p>
    <w:p w14:paraId="55AD76B2" w14:textId="77777777" w:rsidR="002001A6" w:rsidRDefault="002001A6">
      <w:pPr>
        <w:pStyle w:val="TOC2"/>
        <w:tabs>
          <w:tab w:val="left" w:pos="787"/>
        </w:tabs>
        <w:rPr>
          <w:rFonts w:asciiTheme="minorHAnsi" w:eastAsiaTheme="minorEastAsia" w:hAnsiTheme="minorHAnsi" w:cstheme="minorBidi"/>
          <w:color w:val="auto"/>
          <w:sz w:val="24"/>
          <w:lang w:eastAsia="ja-JP"/>
        </w:rPr>
      </w:pPr>
      <w:r>
        <w:t>4.5</w:t>
      </w:r>
      <w:r>
        <w:rPr>
          <w:rFonts w:asciiTheme="minorHAnsi" w:eastAsiaTheme="minorEastAsia" w:hAnsiTheme="minorHAnsi" w:cstheme="minorBidi"/>
          <w:color w:val="auto"/>
          <w:sz w:val="24"/>
          <w:lang w:eastAsia="ja-JP"/>
        </w:rPr>
        <w:tab/>
      </w:r>
      <w:r>
        <w:t>Changing Your User Settings</w:t>
      </w:r>
      <w:r>
        <w:tab/>
      </w:r>
      <w:r>
        <w:fldChar w:fldCharType="begin"/>
      </w:r>
      <w:r>
        <w:instrText xml:space="preserve"> PAGEREF _Toc308996034 \h </w:instrText>
      </w:r>
      <w:r>
        <w:fldChar w:fldCharType="separate"/>
      </w:r>
      <w:r w:rsidR="004F6915">
        <w:t>16</w:t>
      </w:r>
      <w:r>
        <w:fldChar w:fldCharType="end"/>
      </w:r>
    </w:p>
    <w:p w14:paraId="7AAF79C8" w14:textId="77777777" w:rsidR="002001A6" w:rsidRDefault="002001A6">
      <w:pPr>
        <w:pStyle w:val="TOC3"/>
        <w:tabs>
          <w:tab w:val="left" w:pos="1213"/>
        </w:tabs>
        <w:rPr>
          <w:rFonts w:asciiTheme="minorHAnsi" w:eastAsiaTheme="minorEastAsia" w:hAnsiTheme="minorHAnsi" w:cstheme="minorBidi"/>
          <w:color w:val="auto"/>
          <w:sz w:val="24"/>
          <w:lang w:eastAsia="ja-JP"/>
        </w:rPr>
      </w:pPr>
      <w:r>
        <w:t>4.5.1</w:t>
      </w:r>
      <w:r>
        <w:rPr>
          <w:rFonts w:asciiTheme="minorHAnsi" w:eastAsiaTheme="minorEastAsia" w:hAnsiTheme="minorHAnsi" w:cstheme="minorBidi"/>
          <w:color w:val="auto"/>
          <w:sz w:val="24"/>
          <w:lang w:eastAsia="ja-JP"/>
        </w:rPr>
        <w:tab/>
      </w:r>
      <w:r>
        <w:t>Overview Tab</w:t>
      </w:r>
      <w:r>
        <w:tab/>
      </w:r>
      <w:r>
        <w:fldChar w:fldCharType="begin"/>
      </w:r>
      <w:r>
        <w:instrText xml:space="preserve"> PAGEREF _Toc308996035 \h </w:instrText>
      </w:r>
      <w:r>
        <w:fldChar w:fldCharType="separate"/>
      </w:r>
      <w:r w:rsidR="004F6915">
        <w:t>16</w:t>
      </w:r>
      <w:r>
        <w:fldChar w:fldCharType="end"/>
      </w:r>
    </w:p>
    <w:p w14:paraId="38DFD5CF" w14:textId="77777777" w:rsidR="002001A6" w:rsidRDefault="002001A6">
      <w:pPr>
        <w:pStyle w:val="TOC3"/>
        <w:tabs>
          <w:tab w:val="left" w:pos="1213"/>
        </w:tabs>
        <w:rPr>
          <w:rFonts w:asciiTheme="minorHAnsi" w:eastAsiaTheme="minorEastAsia" w:hAnsiTheme="minorHAnsi" w:cstheme="minorBidi"/>
          <w:color w:val="auto"/>
          <w:sz w:val="24"/>
          <w:lang w:eastAsia="ja-JP"/>
        </w:rPr>
      </w:pPr>
      <w:r>
        <w:t>4.5.2</w:t>
      </w:r>
      <w:r>
        <w:rPr>
          <w:rFonts w:asciiTheme="minorHAnsi" w:eastAsiaTheme="minorEastAsia" w:hAnsiTheme="minorHAnsi" w:cstheme="minorBidi"/>
          <w:color w:val="auto"/>
          <w:sz w:val="24"/>
          <w:lang w:eastAsia="ja-JP"/>
        </w:rPr>
        <w:tab/>
      </w:r>
      <w:r>
        <w:t>Edit Details Tab</w:t>
      </w:r>
      <w:r>
        <w:tab/>
      </w:r>
      <w:r>
        <w:fldChar w:fldCharType="begin"/>
      </w:r>
      <w:r>
        <w:instrText xml:space="preserve"> PAGEREF _Toc308996036 \h </w:instrText>
      </w:r>
      <w:r>
        <w:fldChar w:fldCharType="separate"/>
      </w:r>
      <w:r w:rsidR="004F6915">
        <w:t>17</w:t>
      </w:r>
      <w:r>
        <w:fldChar w:fldCharType="end"/>
      </w:r>
    </w:p>
    <w:p w14:paraId="7E1A2C41" w14:textId="77777777" w:rsidR="002001A6" w:rsidRDefault="002001A6">
      <w:pPr>
        <w:pStyle w:val="TOC3"/>
        <w:tabs>
          <w:tab w:val="left" w:pos="1213"/>
        </w:tabs>
        <w:rPr>
          <w:rFonts w:asciiTheme="minorHAnsi" w:eastAsiaTheme="minorEastAsia" w:hAnsiTheme="minorHAnsi" w:cstheme="minorBidi"/>
          <w:color w:val="auto"/>
          <w:sz w:val="24"/>
          <w:lang w:eastAsia="ja-JP"/>
        </w:rPr>
      </w:pPr>
      <w:r>
        <w:t>4.5.3</w:t>
      </w:r>
      <w:r>
        <w:rPr>
          <w:rFonts w:asciiTheme="minorHAnsi" w:eastAsiaTheme="minorEastAsia" w:hAnsiTheme="minorHAnsi" w:cstheme="minorBidi"/>
          <w:color w:val="auto"/>
          <w:sz w:val="24"/>
          <w:lang w:eastAsia="ja-JP"/>
        </w:rPr>
        <w:tab/>
      </w:r>
      <w:r>
        <w:t>Change Password Tab</w:t>
      </w:r>
      <w:r>
        <w:tab/>
      </w:r>
      <w:r>
        <w:fldChar w:fldCharType="begin"/>
      </w:r>
      <w:r>
        <w:instrText xml:space="preserve"> PAGEREF _Toc308996037 \h </w:instrText>
      </w:r>
      <w:r>
        <w:fldChar w:fldCharType="separate"/>
      </w:r>
      <w:r w:rsidR="004F6915">
        <w:t>17</w:t>
      </w:r>
      <w:r>
        <w:fldChar w:fldCharType="end"/>
      </w:r>
    </w:p>
    <w:p w14:paraId="4D20B372" w14:textId="77777777" w:rsidR="002001A6" w:rsidRDefault="002001A6">
      <w:pPr>
        <w:pStyle w:val="TOC1"/>
        <w:tabs>
          <w:tab w:val="left" w:pos="371"/>
        </w:tabs>
        <w:rPr>
          <w:rFonts w:asciiTheme="minorHAnsi" w:eastAsiaTheme="minorEastAsia" w:hAnsiTheme="minorHAnsi" w:cstheme="minorBidi"/>
          <w:color w:val="auto"/>
          <w:lang w:eastAsia="ja-JP"/>
        </w:rPr>
      </w:pPr>
      <w:r>
        <w:t>5</w:t>
      </w:r>
      <w:r>
        <w:rPr>
          <w:rFonts w:asciiTheme="minorHAnsi" w:eastAsiaTheme="minorEastAsia" w:hAnsiTheme="minorHAnsi" w:cstheme="minorBidi"/>
          <w:color w:val="auto"/>
          <w:lang w:eastAsia="ja-JP"/>
        </w:rPr>
        <w:tab/>
      </w:r>
      <w:r>
        <w:t>Organisational Units and Projects</w:t>
      </w:r>
      <w:r>
        <w:tab/>
      </w:r>
      <w:r>
        <w:fldChar w:fldCharType="begin"/>
      </w:r>
      <w:r>
        <w:instrText xml:space="preserve"> PAGEREF _Toc308996038 \h </w:instrText>
      </w:r>
      <w:r>
        <w:fldChar w:fldCharType="separate"/>
      </w:r>
      <w:r w:rsidR="004F6915">
        <w:t>19</w:t>
      </w:r>
      <w:r>
        <w:fldChar w:fldCharType="end"/>
      </w:r>
    </w:p>
    <w:p w14:paraId="7A9103BD" w14:textId="77777777" w:rsidR="002001A6" w:rsidRDefault="002001A6">
      <w:pPr>
        <w:pStyle w:val="TOC2"/>
        <w:tabs>
          <w:tab w:val="left" w:pos="787"/>
        </w:tabs>
        <w:rPr>
          <w:rFonts w:asciiTheme="minorHAnsi" w:eastAsiaTheme="minorEastAsia" w:hAnsiTheme="minorHAnsi" w:cstheme="minorBidi"/>
          <w:color w:val="auto"/>
          <w:sz w:val="24"/>
          <w:lang w:eastAsia="ja-JP"/>
        </w:rPr>
      </w:pPr>
      <w:r>
        <w:t>5.1</w:t>
      </w:r>
      <w:r>
        <w:rPr>
          <w:rFonts w:asciiTheme="minorHAnsi" w:eastAsiaTheme="minorEastAsia" w:hAnsiTheme="minorHAnsi" w:cstheme="minorBidi"/>
          <w:color w:val="auto"/>
          <w:sz w:val="24"/>
          <w:lang w:eastAsia="ja-JP"/>
        </w:rPr>
        <w:tab/>
      </w:r>
      <w:r>
        <w:t xml:space="preserve">Creating </w:t>
      </w:r>
      <w:r w:rsidRPr="00CF3AFE">
        <w:t xml:space="preserve">an </w:t>
      </w:r>
      <w:r>
        <w:t xml:space="preserve">Organisational Unit </w:t>
      </w:r>
      <w:r w:rsidRPr="00CF3AFE">
        <w:t>Entry</w:t>
      </w:r>
      <w:r>
        <w:tab/>
      </w:r>
      <w:r>
        <w:fldChar w:fldCharType="begin"/>
      </w:r>
      <w:r>
        <w:instrText xml:space="preserve"> PAGEREF _Toc308996039 \h </w:instrText>
      </w:r>
      <w:r>
        <w:fldChar w:fldCharType="separate"/>
      </w:r>
      <w:r w:rsidR="004F6915">
        <w:t>20</w:t>
      </w:r>
      <w:r>
        <w:fldChar w:fldCharType="end"/>
      </w:r>
    </w:p>
    <w:p w14:paraId="28495602" w14:textId="77777777" w:rsidR="002001A6" w:rsidRDefault="002001A6">
      <w:pPr>
        <w:pStyle w:val="TOC2"/>
        <w:tabs>
          <w:tab w:val="left" w:pos="787"/>
        </w:tabs>
        <w:rPr>
          <w:rFonts w:asciiTheme="minorHAnsi" w:eastAsiaTheme="minorEastAsia" w:hAnsiTheme="minorHAnsi" w:cstheme="minorBidi"/>
          <w:color w:val="auto"/>
          <w:sz w:val="24"/>
          <w:lang w:eastAsia="ja-JP"/>
        </w:rPr>
      </w:pPr>
      <w:r w:rsidRPr="00CF3AFE">
        <w:t>5.2</w:t>
      </w:r>
      <w:r>
        <w:rPr>
          <w:rFonts w:asciiTheme="minorHAnsi" w:eastAsiaTheme="minorEastAsia" w:hAnsiTheme="minorHAnsi" w:cstheme="minorBidi"/>
          <w:color w:val="auto"/>
          <w:sz w:val="24"/>
          <w:lang w:eastAsia="ja-JP"/>
        </w:rPr>
        <w:tab/>
      </w:r>
      <w:r w:rsidRPr="00CF3AFE">
        <w:t xml:space="preserve">Editing an </w:t>
      </w:r>
      <w:r>
        <w:t xml:space="preserve">Organisational Unit </w:t>
      </w:r>
      <w:r w:rsidRPr="00CF3AFE">
        <w:t>Entry</w:t>
      </w:r>
      <w:r>
        <w:tab/>
      </w:r>
      <w:r>
        <w:fldChar w:fldCharType="begin"/>
      </w:r>
      <w:r>
        <w:instrText xml:space="preserve"> PAGEREF _Toc308996040 \h </w:instrText>
      </w:r>
      <w:r>
        <w:fldChar w:fldCharType="separate"/>
      </w:r>
      <w:r w:rsidR="004F6915">
        <w:t>23</w:t>
      </w:r>
      <w:r>
        <w:fldChar w:fldCharType="end"/>
      </w:r>
    </w:p>
    <w:p w14:paraId="20755761" w14:textId="77777777" w:rsidR="002001A6" w:rsidRDefault="002001A6">
      <w:pPr>
        <w:pStyle w:val="TOC2"/>
        <w:tabs>
          <w:tab w:val="left" w:pos="787"/>
        </w:tabs>
        <w:rPr>
          <w:rFonts w:asciiTheme="minorHAnsi" w:eastAsiaTheme="minorEastAsia" w:hAnsiTheme="minorHAnsi" w:cstheme="minorBidi"/>
          <w:color w:val="auto"/>
          <w:sz w:val="24"/>
          <w:lang w:eastAsia="ja-JP"/>
        </w:rPr>
      </w:pPr>
      <w:r>
        <w:t>5.3</w:t>
      </w:r>
      <w:r>
        <w:rPr>
          <w:rFonts w:asciiTheme="minorHAnsi" w:eastAsiaTheme="minorEastAsia" w:hAnsiTheme="minorHAnsi" w:cstheme="minorBidi"/>
          <w:color w:val="auto"/>
          <w:sz w:val="24"/>
          <w:lang w:eastAsia="ja-JP"/>
        </w:rPr>
        <w:tab/>
      </w:r>
      <w:r>
        <w:t>Creating a Project</w:t>
      </w:r>
      <w:r w:rsidRPr="00CF3AFE">
        <w:t xml:space="preserve"> Entry</w:t>
      </w:r>
      <w:r>
        <w:tab/>
      </w:r>
      <w:r>
        <w:fldChar w:fldCharType="begin"/>
      </w:r>
      <w:r>
        <w:instrText xml:space="preserve"> PAGEREF _Toc308996041 \h </w:instrText>
      </w:r>
      <w:r>
        <w:fldChar w:fldCharType="separate"/>
      </w:r>
      <w:r w:rsidR="004F6915">
        <w:t>23</w:t>
      </w:r>
      <w:r>
        <w:fldChar w:fldCharType="end"/>
      </w:r>
    </w:p>
    <w:p w14:paraId="50A5F71C" w14:textId="77777777" w:rsidR="002001A6" w:rsidRDefault="002001A6">
      <w:pPr>
        <w:pStyle w:val="TOC2"/>
        <w:tabs>
          <w:tab w:val="left" w:pos="787"/>
        </w:tabs>
        <w:rPr>
          <w:rFonts w:asciiTheme="minorHAnsi" w:eastAsiaTheme="minorEastAsia" w:hAnsiTheme="minorHAnsi" w:cstheme="minorBidi"/>
          <w:color w:val="auto"/>
          <w:sz w:val="24"/>
          <w:lang w:eastAsia="ja-JP"/>
        </w:rPr>
      </w:pPr>
      <w:r>
        <w:t>5.4</w:t>
      </w:r>
      <w:r>
        <w:rPr>
          <w:rFonts w:asciiTheme="minorHAnsi" w:eastAsiaTheme="minorEastAsia" w:hAnsiTheme="minorHAnsi" w:cstheme="minorBidi"/>
          <w:color w:val="auto"/>
          <w:sz w:val="24"/>
          <w:lang w:eastAsia="ja-JP"/>
        </w:rPr>
        <w:tab/>
      </w:r>
      <w:r w:rsidRPr="00CF3AFE">
        <w:t xml:space="preserve">Editing </w:t>
      </w:r>
      <w:r>
        <w:t>a Project</w:t>
      </w:r>
      <w:r w:rsidRPr="00CF3AFE">
        <w:t xml:space="preserve"> Entry</w:t>
      </w:r>
      <w:r>
        <w:tab/>
      </w:r>
      <w:r>
        <w:fldChar w:fldCharType="begin"/>
      </w:r>
      <w:r>
        <w:instrText xml:space="preserve"> PAGEREF _Toc308996042 \h </w:instrText>
      </w:r>
      <w:r>
        <w:fldChar w:fldCharType="separate"/>
      </w:r>
      <w:r w:rsidR="004F6915">
        <w:t>26</w:t>
      </w:r>
      <w:r>
        <w:fldChar w:fldCharType="end"/>
      </w:r>
    </w:p>
    <w:p w14:paraId="0A05C2F8" w14:textId="77777777" w:rsidR="002001A6" w:rsidRDefault="002001A6">
      <w:pPr>
        <w:pStyle w:val="TOC2"/>
        <w:tabs>
          <w:tab w:val="left" w:pos="787"/>
        </w:tabs>
        <w:rPr>
          <w:rFonts w:asciiTheme="minorHAnsi" w:eastAsiaTheme="minorEastAsia" w:hAnsiTheme="minorHAnsi" w:cstheme="minorBidi"/>
          <w:color w:val="auto"/>
          <w:sz w:val="24"/>
          <w:lang w:eastAsia="ja-JP"/>
        </w:rPr>
      </w:pPr>
      <w:r>
        <w:t>5.5</w:t>
      </w:r>
      <w:r>
        <w:rPr>
          <w:rFonts w:asciiTheme="minorHAnsi" w:eastAsiaTheme="minorEastAsia" w:hAnsiTheme="minorHAnsi" w:cstheme="minorBidi"/>
          <w:color w:val="auto"/>
          <w:sz w:val="24"/>
          <w:lang w:eastAsia="ja-JP"/>
        </w:rPr>
        <w:tab/>
      </w:r>
      <w:r>
        <w:t>Setting Up Project Parameters</w:t>
      </w:r>
      <w:r>
        <w:tab/>
      </w:r>
      <w:r>
        <w:fldChar w:fldCharType="begin"/>
      </w:r>
      <w:r>
        <w:instrText xml:space="preserve"> PAGEREF _Toc308996043 \h </w:instrText>
      </w:r>
      <w:r>
        <w:fldChar w:fldCharType="separate"/>
      </w:r>
      <w:r w:rsidR="004F6915">
        <w:t>26</w:t>
      </w:r>
      <w:r>
        <w:fldChar w:fldCharType="end"/>
      </w:r>
    </w:p>
    <w:p w14:paraId="1A1556BF" w14:textId="77777777" w:rsidR="002001A6" w:rsidRDefault="002001A6">
      <w:pPr>
        <w:pStyle w:val="TOC1"/>
        <w:tabs>
          <w:tab w:val="left" w:pos="371"/>
        </w:tabs>
        <w:rPr>
          <w:rFonts w:asciiTheme="minorHAnsi" w:eastAsiaTheme="minorEastAsia" w:hAnsiTheme="minorHAnsi" w:cstheme="minorBidi"/>
          <w:color w:val="auto"/>
          <w:lang w:eastAsia="ja-JP"/>
        </w:rPr>
      </w:pPr>
      <w:r>
        <w:t>6</w:t>
      </w:r>
      <w:r>
        <w:rPr>
          <w:rFonts w:asciiTheme="minorHAnsi" w:eastAsiaTheme="minorEastAsia" w:hAnsiTheme="minorHAnsi" w:cstheme="minorBidi"/>
          <w:color w:val="auto"/>
          <w:lang w:eastAsia="ja-JP"/>
        </w:rPr>
        <w:tab/>
      </w:r>
      <w:r>
        <w:t>Data File Storage and Metadata</w:t>
      </w:r>
      <w:r>
        <w:tab/>
      </w:r>
      <w:r>
        <w:fldChar w:fldCharType="begin"/>
      </w:r>
      <w:r>
        <w:instrText xml:space="preserve"> PAGEREF _Toc308996044 \h </w:instrText>
      </w:r>
      <w:r>
        <w:fldChar w:fldCharType="separate"/>
      </w:r>
      <w:r w:rsidR="004F6915">
        <w:t>28</w:t>
      </w:r>
      <w:r>
        <w:fldChar w:fldCharType="end"/>
      </w:r>
    </w:p>
    <w:p w14:paraId="3FADAF22" w14:textId="77777777" w:rsidR="002001A6" w:rsidRDefault="002001A6">
      <w:pPr>
        <w:pStyle w:val="TOC2"/>
        <w:tabs>
          <w:tab w:val="left" w:pos="787"/>
        </w:tabs>
        <w:rPr>
          <w:rFonts w:asciiTheme="minorHAnsi" w:eastAsiaTheme="minorEastAsia" w:hAnsiTheme="minorHAnsi" w:cstheme="minorBidi"/>
          <w:color w:val="auto"/>
          <w:sz w:val="24"/>
          <w:lang w:eastAsia="ja-JP"/>
        </w:rPr>
      </w:pPr>
      <w:r>
        <w:t>6.1</w:t>
      </w:r>
      <w:r>
        <w:rPr>
          <w:rFonts w:asciiTheme="minorHAnsi" w:eastAsiaTheme="minorEastAsia" w:hAnsiTheme="minorHAnsi" w:cstheme="minorBidi"/>
          <w:color w:val="auto"/>
          <w:sz w:val="24"/>
          <w:lang w:eastAsia="ja-JP"/>
        </w:rPr>
        <w:tab/>
      </w:r>
      <w:r>
        <w:t>Data File Types</w:t>
      </w:r>
      <w:r>
        <w:tab/>
      </w:r>
      <w:r>
        <w:fldChar w:fldCharType="begin"/>
      </w:r>
      <w:r>
        <w:instrText xml:space="preserve"> PAGEREF _Toc308996045 \h </w:instrText>
      </w:r>
      <w:r>
        <w:fldChar w:fldCharType="separate"/>
      </w:r>
      <w:r w:rsidR="004F6915">
        <w:t>28</w:t>
      </w:r>
      <w:r>
        <w:fldChar w:fldCharType="end"/>
      </w:r>
    </w:p>
    <w:p w14:paraId="05248BB7" w14:textId="77777777" w:rsidR="002001A6" w:rsidRDefault="002001A6">
      <w:pPr>
        <w:pStyle w:val="TOC2"/>
        <w:tabs>
          <w:tab w:val="left" w:pos="787"/>
        </w:tabs>
        <w:rPr>
          <w:rFonts w:asciiTheme="minorHAnsi" w:eastAsiaTheme="minorEastAsia" w:hAnsiTheme="minorHAnsi" w:cstheme="minorBidi"/>
          <w:color w:val="auto"/>
          <w:sz w:val="24"/>
          <w:lang w:eastAsia="ja-JP"/>
        </w:rPr>
      </w:pPr>
      <w:r>
        <w:t>6.2</w:t>
      </w:r>
      <w:r>
        <w:rPr>
          <w:rFonts w:asciiTheme="minorHAnsi" w:eastAsiaTheme="minorEastAsia" w:hAnsiTheme="minorHAnsi" w:cstheme="minorBidi"/>
          <w:color w:val="auto"/>
          <w:sz w:val="24"/>
          <w:lang w:eastAsia="ja-JP"/>
        </w:rPr>
        <w:tab/>
      </w:r>
      <w:r>
        <w:t>Metadata</w:t>
      </w:r>
      <w:r>
        <w:tab/>
      </w:r>
      <w:r>
        <w:fldChar w:fldCharType="begin"/>
      </w:r>
      <w:r>
        <w:instrText xml:space="preserve"> PAGEREF _Toc308996046 \h </w:instrText>
      </w:r>
      <w:r>
        <w:fldChar w:fldCharType="separate"/>
      </w:r>
      <w:r w:rsidR="004F6915">
        <w:t>28</w:t>
      </w:r>
      <w:r>
        <w:fldChar w:fldCharType="end"/>
      </w:r>
    </w:p>
    <w:p w14:paraId="66108F38"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6.2.1</w:t>
      </w:r>
      <w:r>
        <w:rPr>
          <w:rFonts w:asciiTheme="minorHAnsi" w:eastAsiaTheme="minorEastAsia" w:hAnsiTheme="minorHAnsi" w:cstheme="minorBidi"/>
          <w:color w:val="auto"/>
          <w:sz w:val="24"/>
          <w:lang w:eastAsia="ja-JP"/>
        </w:rPr>
        <w:tab/>
      </w:r>
      <w:r>
        <w:t>Basic Information</w:t>
      </w:r>
      <w:r>
        <w:tab/>
      </w:r>
      <w:r>
        <w:fldChar w:fldCharType="begin"/>
      </w:r>
      <w:r>
        <w:instrText xml:space="preserve"> PAGEREF _Toc308996047 \h </w:instrText>
      </w:r>
      <w:r>
        <w:fldChar w:fldCharType="separate"/>
      </w:r>
      <w:r w:rsidR="004F6915">
        <w:t>28</w:t>
      </w:r>
      <w:r>
        <w:fldChar w:fldCharType="end"/>
      </w:r>
    </w:p>
    <w:p w14:paraId="245349D6" w14:textId="77777777" w:rsidR="002001A6" w:rsidRDefault="002001A6">
      <w:pPr>
        <w:pStyle w:val="TOC3"/>
        <w:tabs>
          <w:tab w:val="left" w:pos="1213"/>
        </w:tabs>
        <w:rPr>
          <w:rFonts w:asciiTheme="minorHAnsi" w:eastAsiaTheme="minorEastAsia" w:hAnsiTheme="minorHAnsi" w:cstheme="minorBidi"/>
          <w:color w:val="auto"/>
          <w:sz w:val="24"/>
          <w:lang w:eastAsia="ja-JP"/>
        </w:rPr>
      </w:pPr>
      <w:r>
        <w:lastRenderedPageBreak/>
        <w:t>6.2.2</w:t>
      </w:r>
      <w:r>
        <w:rPr>
          <w:rFonts w:asciiTheme="minorHAnsi" w:eastAsiaTheme="minorEastAsia" w:hAnsiTheme="minorHAnsi" w:cstheme="minorBidi"/>
          <w:color w:val="auto"/>
          <w:sz w:val="24"/>
          <w:lang w:eastAsia="ja-JP"/>
        </w:rPr>
        <w:tab/>
      </w:r>
      <w:r>
        <w:t>Access Control</w:t>
      </w:r>
      <w:r>
        <w:tab/>
      </w:r>
      <w:r>
        <w:fldChar w:fldCharType="begin"/>
      </w:r>
      <w:r>
        <w:instrText xml:space="preserve"> PAGEREF _Toc308996048 \h </w:instrText>
      </w:r>
      <w:r>
        <w:fldChar w:fldCharType="separate"/>
      </w:r>
      <w:r w:rsidR="004F6915">
        <w:t>31</w:t>
      </w:r>
      <w:r>
        <w:fldChar w:fldCharType="end"/>
      </w:r>
    </w:p>
    <w:p w14:paraId="2A445F33"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6.2.3</w:t>
      </w:r>
      <w:r>
        <w:rPr>
          <w:rFonts w:asciiTheme="minorHAnsi" w:eastAsiaTheme="minorEastAsia" w:hAnsiTheme="minorHAnsi" w:cstheme="minorBidi"/>
          <w:color w:val="auto"/>
          <w:sz w:val="24"/>
          <w:lang w:eastAsia="ja-JP"/>
        </w:rPr>
        <w:tab/>
      </w:r>
      <w:r>
        <w:t>File Relationships</w:t>
      </w:r>
      <w:r>
        <w:tab/>
      </w:r>
      <w:r>
        <w:fldChar w:fldCharType="begin"/>
      </w:r>
      <w:r>
        <w:instrText xml:space="preserve"> PAGEREF _Toc308996049 \h </w:instrText>
      </w:r>
      <w:r>
        <w:fldChar w:fldCharType="separate"/>
      </w:r>
      <w:r w:rsidR="004F6915">
        <w:t>33</w:t>
      </w:r>
      <w:r>
        <w:fldChar w:fldCharType="end"/>
      </w:r>
    </w:p>
    <w:p w14:paraId="1C04F3CF"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6.2.4</w:t>
      </w:r>
      <w:r>
        <w:rPr>
          <w:rFonts w:asciiTheme="minorHAnsi" w:eastAsiaTheme="minorEastAsia" w:hAnsiTheme="minorHAnsi" w:cstheme="minorBidi"/>
          <w:color w:val="auto"/>
          <w:sz w:val="24"/>
          <w:lang w:eastAsia="ja-JP"/>
        </w:rPr>
        <w:tab/>
      </w:r>
      <w:r>
        <w:t>Summary Information extracted for TOA5/NETCDF/NCML files</w:t>
      </w:r>
      <w:r>
        <w:tab/>
      </w:r>
      <w:r>
        <w:fldChar w:fldCharType="begin"/>
      </w:r>
      <w:r>
        <w:instrText xml:space="preserve"> PAGEREF _Toc308996050 \h </w:instrText>
      </w:r>
      <w:r>
        <w:fldChar w:fldCharType="separate"/>
      </w:r>
      <w:r w:rsidR="004F6915">
        <w:t>34</w:t>
      </w:r>
      <w:r>
        <w:fldChar w:fldCharType="end"/>
      </w:r>
    </w:p>
    <w:p w14:paraId="0509FC3B"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6.2.5</w:t>
      </w:r>
      <w:r>
        <w:rPr>
          <w:rFonts w:asciiTheme="minorHAnsi" w:eastAsiaTheme="minorEastAsia" w:hAnsiTheme="minorHAnsi" w:cstheme="minorBidi"/>
          <w:color w:val="auto"/>
          <w:sz w:val="24"/>
          <w:lang w:eastAsia="ja-JP"/>
        </w:rPr>
        <w:tab/>
      </w:r>
      <w:r>
        <w:t>Column Information for TOA5/NETCDF/NCML Files</w:t>
      </w:r>
      <w:r>
        <w:tab/>
      </w:r>
      <w:r>
        <w:fldChar w:fldCharType="begin"/>
      </w:r>
      <w:r>
        <w:instrText xml:space="preserve"> PAGEREF _Toc308996051 \h </w:instrText>
      </w:r>
      <w:r>
        <w:fldChar w:fldCharType="separate"/>
      </w:r>
      <w:r w:rsidR="004F6915">
        <w:t>34</w:t>
      </w:r>
      <w:r>
        <w:fldChar w:fldCharType="end"/>
      </w:r>
    </w:p>
    <w:p w14:paraId="6B1E2777" w14:textId="77777777" w:rsidR="002001A6" w:rsidRDefault="002001A6">
      <w:pPr>
        <w:pStyle w:val="TOC3"/>
        <w:tabs>
          <w:tab w:val="left" w:pos="1213"/>
        </w:tabs>
        <w:rPr>
          <w:rFonts w:asciiTheme="minorHAnsi" w:eastAsiaTheme="minorEastAsia" w:hAnsiTheme="minorHAnsi" w:cstheme="minorBidi"/>
          <w:color w:val="auto"/>
          <w:sz w:val="24"/>
          <w:lang w:eastAsia="ja-JP"/>
        </w:rPr>
      </w:pPr>
      <w:r>
        <w:t>6.2.6</w:t>
      </w:r>
      <w:r>
        <w:rPr>
          <w:rFonts w:asciiTheme="minorHAnsi" w:eastAsiaTheme="minorEastAsia" w:hAnsiTheme="minorHAnsi" w:cstheme="minorBidi"/>
          <w:color w:val="auto"/>
          <w:sz w:val="24"/>
          <w:lang w:eastAsia="ja-JP"/>
        </w:rPr>
        <w:tab/>
      </w:r>
      <w:r>
        <w:t>Information Extracted from Image Files</w:t>
      </w:r>
      <w:r>
        <w:tab/>
      </w:r>
      <w:r>
        <w:fldChar w:fldCharType="begin"/>
      </w:r>
      <w:r>
        <w:instrText xml:space="preserve"> PAGEREF _Toc308996052 \h </w:instrText>
      </w:r>
      <w:r>
        <w:fldChar w:fldCharType="separate"/>
      </w:r>
      <w:r w:rsidR="004F6915">
        <w:t>35</w:t>
      </w:r>
      <w:r>
        <w:fldChar w:fldCharType="end"/>
      </w:r>
    </w:p>
    <w:p w14:paraId="7EDCFDBB" w14:textId="77777777" w:rsidR="002001A6" w:rsidRDefault="002001A6">
      <w:pPr>
        <w:pStyle w:val="TOC1"/>
        <w:tabs>
          <w:tab w:val="left" w:pos="371"/>
        </w:tabs>
        <w:rPr>
          <w:rFonts w:asciiTheme="minorHAnsi" w:eastAsiaTheme="minorEastAsia" w:hAnsiTheme="minorHAnsi" w:cstheme="minorBidi"/>
          <w:color w:val="auto"/>
          <w:lang w:eastAsia="ja-JP"/>
        </w:rPr>
      </w:pPr>
      <w:r>
        <w:t>7</w:t>
      </w:r>
      <w:r>
        <w:rPr>
          <w:rFonts w:asciiTheme="minorHAnsi" w:eastAsiaTheme="minorEastAsia" w:hAnsiTheme="minorHAnsi" w:cstheme="minorBidi"/>
          <w:color w:val="auto"/>
          <w:lang w:eastAsia="ja-JP"/>
        </w:rPr>
        <w:tab/>
      </w:r>
      <w:r>
        <w:t>Uploading Data Files</w:t>
      </w:r>
      <w:r>
        <w:tab/>
      </w:r>
      <w:r>
        <w:fldChar w:fldCharType="begin"/>
      </w:r>
      <w:r>
        <w:instrText xml:space="preserve"> PAGEREF _Toc308996053 \h </w:instrText>
      </w:r>
      <w:r>
        <w:fldChar w:fldCharType="separate"/>
      </w:r>
      <w:r w:rsidR="004F6915">
        <w:t>36</w:t>
      </w:r>
      <w:r>
        <w:fldChar w:fldCharType="end"/>
      </w:r>
    </w:p>
    <w:p w14:paraId="7EFEF8B9" w14:textId="77777777" w:rsidR="002001A6" w:rsidRDefault="002001A6">
      <w:pPr>
        <w:pStyle w:val="TOC2"/>
        <w:tabs>
          <w:tab w:val="left" w:pos="787"/>
        </w:tabs>
        <w:rPr>
          <w:rFonts w:asciiTheme="minorHAnsi" w:eastAsiaTheme="minorEastAsia" w:hAnsiTheme="minorHAnsi" w:cstheme="minorBidi"/>
          <w:color w:val="auto"/>
          <w:sz w:val="24"/>
          <w:lang w:eastAsia="ja-JP"/>
        </w:rPr>
      </w:pPr>
      <w:r>
        <w:t>7.1</w:t>
      </w:r>
      <w:r>
        <w:rPr>
          <w:rFonts w:asciiTheme="minorHAnsi" w:eastAsiaTheme="minorEastAsia" w:hAnsiTheme="minorHAnsi" w:cstheme="minorBidi"/>
          <w:color w:val="auto"/>
          <w:sz w:val="24"/>
          <w:lang w:eastAsia="ja-JP"/>
        </w:rPr>
        <w:tab/>
      </w:r>
      <w:r>
        <w:t>Uploading Image Files</w:t>
      </w:r>
      <w:r>
        <w:tab/>
      </w:r>
      <w:r>
        <w:fldChar w:fldCharType="begin"/>
      </w:r>
      <w:r>
        <w:instrText xml:space="preserve"> PAGEREF _Toc308996054 \h </w:instrText>
      </w:r>
      <w:r>
        <w:fldChar w:fldCharType="separate"/>
      </w:r>
      <w:r w:rsidR="004F6915">
        <w:t>39</w:t>
      </w:r>
      <w:r>
        <w:fldChar w:fldCharType="end"/>
      </w:r>
    </w:p>
    <w:p w14:paraId="1698D2E9" w14:textId="77777777" w:rsidR="002001A6" w:rsidRDefault="002001A6">
      <w:pPr>
        <w:pStyle w:val="TOC2"/>
        <w:tabs>
          <w:tab w:val="left" w:pos="787"/>
        </w:tabs>
        <w:rPr>
          <w:rFonts w:asciiTheme="minorHAnsi" w:eastAsiaTheme="minorEastAsia" w:hAnsiTheme="minorHAnsi" w:cstheme="minorBidi"/>
          <w:color w:val="auto"/>
          <w:sz w:val="24"/>
          <w:lang w:eastAsia="ja-JP"/>
        </w:rPr>
      </w:pPr>
      <w:r>
        <w:t>7.2</w:t>
      </w:r>
      <w:r>
        <w:rPr>
          <w:rFonts w:asciiTheme="minorHAnsi" w:eastAsiaTheme="minorEastAsia" w:hAnsiTheme="minorHAnsi" w:cstheme="minorBidi"/>
          <w:color w:val="auto"/>
          <w:sz w:val="24"/>
          <w:lang w:eastAsia="ja-JP"/>
        </w:rPr>
        <w:tab/>
      </w:r>
      <w:r>
        <w:t>Uploading Video and Audio Files</w:t>
      </w:r>
      <w:r>
        <w:tab/>
      </w:r>
      <w:r>
        <w:fldChar w:fldCharType="begin"/>
      </w:r>
      <w:r>
        <w:instrText xml:space="preserve"> PAGEREF _Toc308996055 \h </w:instrText>
      </w:r>
      <w:r>
        <w:fldChar w:fldCharType="separate"/>
      </w:r>
      <w:r w:rsidR="004F6915">
        <w:t>39</w:t>
      </w:r>
      <w:r>
        <w:fldChar w:fldCharType="end"/>
      </w:r>
    </w:p>
    <w:p w14:paraId="7FDFF84D" w14:textId="77777777" w:rsidR="002001A6" w:rsidRDefault="002001A6">
      <w:pPr>
        <w:pStyle w:val="TOC2"/>
        <w:tabs>
          <w:tab w:val="left" w:pos="787"/>
        </w:tabs>
        <w:rPr>
          <w:rFonts w:asciiTheme="minorHAnsi" w:eastAsiaTheme="minorEastAsia" w:hAnsiTheme="minorHAnsi" w:cstheme="minorBidi"/>
          <w:color w:val="auto"/>
          <w:sz w:val="24"/>
          <w:lang w:eastAsia="ja-JP"/>
        </w:rPr>
      </w:pPr>
      <w:r>
        <w:t>7.3</w:t>
      </w:r>
      <w:r>
        <w:rPr>
          <w:rFonts w:asciiTheme="minorHAnsi" w:eastAsiaTheme="minorEastAsia" w:hAnsiTheme="minorHAnsi" w:cstheme="minorBidi"/>
          <w:color w:val="auto"/>
          <w:sz w:val="24"/>
          <w:lang w:eastAsia="ja-JP"/>
        </w:rPr>
        <w:tab/>
      </w:r>
      <w:r>
        <w:t>Uploading RAW TOA5 Data Files</w:t>
      </w:r>
      <w:r>
        <w:tab/>
      </w:r>
      <w:r>
        <w:fldChar w:fldCharType="begin"/>
      </w:r>
      <w:r>
        <w:instrText xml:space="preserve"> PAGEREF _Toc308996056 \h </w:instrText>
      </w:r>
      <w:r>
        <w:fldChar w:fldCharType="separate"/>
      </w:r>
      <w:r w:rsidR="004F6915">
        <w:t>40</w:t>
      </w:r>
      <w:r>
        <w:fldChar w:fldCharType="end"/>
      </w:r>
    </w:p>
    <w:p w14:paraId="4E45A300" w14:textId="77777777" w:rsidR="002001A6" w:rsidRDefault="002001A6">
      <w:pPr>
        <w:pStyle w:val="TOC3"/>
        <w:tabs>
          <w:tab w:val="left" w:pos="1213"/>
        </w:tabs>
        <w:rPr>
          <w:rFonts w:asciiTheme="minorHAnsi" w:eastAsiaTheme="minorEastAsia" w:hAnsiTheme="minorHAnsi" w:cstheme="minorBidi"/>
          <w:color w:val="auto"/>
          <w:sz w:val="24"/>
          <w:lang w:eastAsia="ja-JP"/>
        </w:rPr>
      </w:pPr>
      <w:r>
        <w:t>7.3.1</w:t>
      </w:r>
      <w:r>
        <w:rPr>
          <w:rFonts w:asciiTheme="minorHAnsi" w:eastAsiaTheme="minorEastAsia" w:hAnsiTheme="minorHAnsi" w:cstheme="minorBidi"/>
          <w:color w:val="auto"/>
          <w:sz w:val="24"/>
          <w:lang w:eastAsia="ja-JP"/>
        </w:rPr>
        <w:tab/>
      </w:r>
      <w:r>
        <w:t>TOA5 Data Upload Action Summary</w:t>
      </w:r>
      <w:r>
        <w:tab/>
      </w:r>
      <w:r>
        <w:fldChar w:fldCharType="begin"/>
      </w:r>
      <w:r>
        <w:instrText xml:space="preserve"> PAGEREF _Toc308996057 \h </w:instrText>
      </w:r>
      <w:r>
        <w:fldChar w:fldCharType="separate"/>
      </w:r>
      <w:r w:rsidR="004F6915">
        <w:t>41</w:t>
      </w:r>
      <w:r>
        <w:fldChar w:fldCharType="end"/>
      </w:r>
    </w:p>
    <w:p w14:paraId="608B08BF" w14:textId="77777777" w:rsidR="002001A6" w:rsidRDefault="002001A6">
      <w:pPr>
        <w:pStyle w:val="TOC2"/>
        <w:tabs>
          <w:tab w:val="left" w:pos="787"/>
        </w:tabs>
        <w:rPr>
          <w:rFonts w:asciiTheme="minorHAnsi" w:eastAsiaTheme="minorEastAsia" w:hAnsiTheme="minorHAnsi" w:cstheme="minorBidi"/>
          <w:color w:val="auto"/>
          <w:sz w:val="24"/>
          <w:lang w:eastAsia="ja-JP"/>
        </w:rPr>
      </w:pPr>
      <w:r>
        <w:t>7.4</w:t>
      </w:r>
      <w:r>
        <w:rPr>
          <w:rFonts w:asciiTheme="minorHAnsi" w:eastAsiaTheme="minorEastAsia" w:hAnsiTheme="minorHAnsi" w:cstheme="minorBidi"/>
          <w:color w:val="auto"/>
          <w:sz w:val="24"/>
          <w:lang w:eastAsia="ja-JP"/>
        </w:rPr>
        <w:tab/>
      </w:r>
      <w:r>
        <w:t>Automating the upload of data to DIVER</w:t>
      </w:r>
      <w:r>
        <w:tab/>
      </w:r>
      <w:r>
        <w:fldChar w:fldCharType="begin"/>
      </w:r>
      <w:r>
        <w:instrText xml:space="preserve"> PAGEREF _Toc308996058 \h </w:instrText>
      </w:r>
      <w:r>
        <w:fldChar w:fldCharType="separate"/>
      </w:r>
      <w:r w:rsidR="004F6915">
        <w:t>42</w:t>
      </w:r>
      <w:r>
        <w:fldChar w:fldCharType="end"/>
      </w:r>
    </w:p>
    <w:p w14:paraId="50DB67BE" w14:textId="77777777" w:rsidR="002001A6" w:rsidRDefault="002001A6">
      <w:pPr>
        <w:pStyle w:val="TOC1"/>
        <w:tabs>
          <w:tab w:val="left" w:pos="371"/>
        </w:tabs>
        <w:rPr>
          <w:rFonts w:asciiTheme="minorHAnsi" w:eastAsiaTheme="minorEastAsia" w:hAnsiTheme="minorHAnsi" w:cstheme="minorBidi"/>
          <w:color w:val="auto"/>
          <w:lang w:eastAsia="ja-JP"/>
        </w:rPr>
      </w:pPr>
      <w:r>
        <w:t>8</w:t>
      </w:r>
      <w:r>
        <w:rPr>
          <w:rFonts w:asciiTheme="minorHAnsi" w:eastAsiaTheme="minorEastAsia" w:hAnsiTheme="minorHAnsi" w:cstheme="minorBidi"/>
          <w:color w:val="auto"/>
          <w:lang w:eastAsia="ja-JP"/>
        </w:rPr>
        <w:tab/>
      </w:r>
      <w:r>
        <w:t>Managing Data Files</w:t>
      </w:r>
      <w:r>
        <w:tab/>
      </w:r>
      <w:r>
        <w:fldChar w:fldCharType="begin"/>
      </w:r>
      <w:r>
        <w:instrText xml:space="preserve"> PAGEREF _Toc308996059 \h </w:instrText>
      </w:r>
      <w:r>
        <w:fldChar w:fldCharType="separate"/>
      </w:r>
      <w:r w:rsidR="004F6915">
        <w:t>43</w:t>
      </w:r>
      <w:r>
        <w:fldChar w:fldCharType="end"/>
      </w:r>
    </w:p>
    <w:p w14:paraId="0C27D47F" w14:textId="77777777" w:rsidR="002001A6" w:rsidRDefault="002001A6">
      <w:pPr>
        <w:pStyle w:val="TOC2"/>
        <w:tabs>
          <w:tab w:val="left" w:pos="787"/>
        </w:tabs>
        <w:rPr>
          <w:rFonts w:asciiTheme="minorHAnsi" w:eastAsiaTheme="minorEastAsia" w:hAnsiTheme="minorHAnsi" w:cstheme="minorBidi"/>
          <w:color w:val="auto"/>
          <w:sz w:val="24"/>
          <w:lang w:eastAsia="ja-JP"/>
        </w:rPr>
      </w:pPr>
      <w:r>
        <w:t>8.1</w:t>
      </w:r>
      <w:r>
        <w:rPr>
          <w:rFonts w:asciiTheme="minorHAnsi" w:eastAsiaTheme="minorEastAsia" w:hAnsiTheme="minorHAnsi" w:cstheme="minorBidi"/>
          <w:color w:val="auto"/>
          <w:sz w:val="24"/>
          <w:lang w:eastAsia="ja-JP"/>
        </w:rPr>
        <w:tab/>
      </w:r>
      <w:r>
        <w:t>The Dashboard Tab</w:t>
      </w:r>
      <w:r>
        <w:tab/>
      </w:r>
      <w:r>
        <w:fldChar w:fldCharType="begin"/>
      </w:r>
      <w:r>
        <w:instrText xml:space="preserve"> PAGEREF _Toc308996060 \h </w:instrText>
      </w:r>
      <w:r>
        <w:fldChar w:fldCharType="separate"/>
      </w:r>
      <w:r w:rsidR="004F6915">
        <w:t>43</w:t>
      </w:r>
      <w:r>
        <w:fldChar w:fldCharType="end"/>
      </w:r>
    </w:p>
    <w:p w14:paraId="6F0FB1E6" w14:textId="77777777" w:rsidR="002001A6" w:rsidRDefault="002001A6">
      <w:pPr>
        <w:pStyle w:val="TOC2"/>
        <w:tabs>
          <w:tab w:val="left" w:pos="787"/>
        </w:tabs>
        <w:rPr>
          <w:rFonts w:asciiTheme="minorHAnsi" w:eastAsiaTheme="minorEastAsia" w:hAnsiTheme="minorHAnsi" w:cstheme="minorBidi"/>
          <w:color w:val="auto"/>
          <w:sz w:val="24"/>
          <w:lang w:eastAsia="ja-JP"/>
        </w:rPr>
      </w:pPr>
      <w:r>
        <w:t>8.2</w:t>
      </w:r>
      <w:r>
        <w:rPr>
          <w:rFonts w:asciiTheme="minorHAnsi" w:eastAsiaTheme="minorEastAsia" w:hAnsiTheme="minorHAnsi" w:cstheme="minorBidi"/>
          <w:color w:val="auto"/>
          <w:sz w:val="24"/>
          <w:lang w:eastAsia="ja-JP"/>
        </w:rPr>
        <w:tab/>
      </w:r>
      <w:r>
        <w:t>The Explore Data Tab and File Searching</w:t>
      </w:r>
      <w:r>
        <w:tab/>
      </w:r>
      <w:r>
        <w:fldChar w:fldCharType="begin"/>
      </w:r>
      <w:r>
        <w:instrText xml:space="preserve"> PAGEREF _Toc308996061 \h </w:instrText>
      </w:r>
      <w:r>
        <w:fldChar w:fldCharType="separate"/>
      </w:r>
      <w:r w:rsidR="004F6915">
        <w:t>44</w:t>
      </w:r>
      <w:r>
        <w:fldChar w:fldCharType="end"/>
      </w:r>
    </w:p>
    <w:p w14:paraId="4828B360" w14:textId="77777777" w:rsidR="002001A6" w:rsidRDefault="002001A6">
      <w:pPr>
        <w:pStyle w:val="TOC3"/>
        <w:tabs>
          <w:tab w:val="left" w:pos="1213"/>
        </w:tabs>
        <w:rPr>
          <w:rFonts w:asciiTheme="minorHAnsi" w:eastAsiaTheme="minorEastAsia" w:hAnsiTheme="minorHAnsi" w:cstheme="minorBidi"/>
          <w:color w:val="auto"/>
          <w:sz w:val="24"/>
          <w:lang w:eastAsia="ja-JP"/>
        </w:rPr>
      </w:pPr>
      <w:r>
        <w:t>8.2.1</w:t>
      </w:r>
      <w:r>
        <w:rPr>
          <w:rFonts w:asciiTheme="minorHAnsi" w:eastAsiaTheme="minorEastAsia" w:hAnsiTheme="minorHAnsi" w:cstheme="minorBidi"/>
          <w:color w:val="auto"/>
          <w:sz w:val="24"/>
          <w:lang w:eastAsia="ja-JP"/>
        </w:rPr>
        <w:tab/>
      </w:r>
      <w:r>
        <w:t>Sorting</w:t>
      </w:r>
      <w:r>
        <w:tab/>
      </w:r>
      <w:r>
        <w:fldChar w:fldCharType="begin"/>
      </w:r>
      <w:r>
        <w:instrText xml:space="preserve"> PAGEREF _Toc308996062 \h </w:instrText>
      </w:r>
      <w:r>
        <w:fldChar w:fldCharType="separate"/>
      </w:r>
      <w:r w:rsidR="004F6915">
        <w:t>44</w:t>
      </w:r>
      <w:r>
        <w:fldChar w:fldCharType="end"/>
      </w:r>
    </w:p>
    <w:p w14:paraId="5C76363A" w14:textId="77777777" w:rsidR="002001A6" w:rsidRDefault="002001A6">
      <w:pPr>
        <w:pStyle w:val="TOC3"/>
        <w:tabs>
          <w:tab w:val="left" w:pos="1213"/>
        </w:tabs>
        <w:rPr>
          <w:rFonts w:asciiTheme="minorHAnsi" w:eastAsiaTheme="minorEastAsia" w:hAnsiTheme="minorHAnsi" w:cstheme="minorBidi"/>
          <w:color w:val="auto"/>
          <w:sz w:val="24"/>
          <w:lang w:eastAsia="ja-JP"/>
        </w:rPr>
      </w:pPr>
      <w:r>
        <w:t>8.2.2</w:t>
      </w:r>
      <w:r>
        <w:rPr>
          <w:rFonts w:asciiTheme="minorHAnsi" w:eastAsiaTheme="minorEastAsia" w:hAnsiTheme="minorHAnsi" w:cstheme="minorBidi"/>
          <w:color w:val="auto"/>
          <w:sz w:val="24"/>
          <w:lang w:eastAsia="ja-JP"/>
        </w:rPr>
        <w:tab/>
      </w:r>
      <w:r>
        <w:t>Searching</w:t>
      </w:r>
      <w:r>
        <w:tab/>
      </w:r>
      <w:r>
        <w:fldChar w:fldCharType="begin"/>
      </w:r>
      <w:r>
        <w:instrText xml:space="preserve"> PAGEREF _Toc308996063 \h </w:instrText>
      </w:r>
      <w:r>
        <w:fldChar w:fldCharType="separate"/>
      </w:r>
      <w:r w:rsidR="004F6915">
        <w:t>45</w:t>
      </w:r>
      <w:r>
        <w:fldChar w:fldCharType="end"/>
      </w:r>
    </w:p>
    <w:p w14:paraId="3E0B2C6E" w14:textId="77777777" w:rsidR="002001A6" w:rsidRDefault="002001A6">
      <w:pPr>
        <w:pStyle w:val="TOC2"/>
        <w:tabs>
          <w:tab w:val="left" w:pos="787"/>
        </w:tabs>
        <w:rPr>
          <w:rFonts w:asciiTheme="minorHAnsi" w:eastAsiaTheme="minorEastAsia" w:hAnsiTheme="minorHAnsi" w:cstheme="minorBidi"/>
          <w:color w:val="auto"/>
          <w:sz w:val="24"/>
          <w:lang w:eastAsia="ja-JP"/>
        </w:rPr>
      </w:pPr>
      <w:r>
        <w:t>8.3</w:t>
      </w:r>
      <w:r>
        <w:rPr>
          <w:rFonts w:asciiTheme="minorHAnsi" w:eastAsiaTheme="minorEastAsia" w:hAnsiTheme="minorHAnsi" w:cstheme="minorBidi"/>
          <w:color w:val="auto"/>
          <w:sz w:val="24"/>
          <w:lang w:eastAsia="ja-JP"/>
        </w:rPr>
        <w:tab/>
      </w:r>
      <w:r>
        <w:t>The Cart</w:t>
      </w:r>
      <w:r>
        <w:tab/>
      </w:r>
      <w:r>
        <w:fldChar w:fldCharType="begin"/>
      </w:r>
      <w:r>
        <w:instrText xml:space="preserve"> PAGEREF _Toc308996064 \h </w:instrText>
      </w:r>
      <w:r>
        <w:fldChar w:fldCharType="separate"/>
      </w:r>
      <w:r w:rsidR="004F6915">
        <w:t>56</w:t>
      </w:r>
      <w:r>
        <w:fldChar w:fldCharType="end"/>
      </w:r>
    </w:p>
    <w:p w14:paraId="4DB45E3D" w14:textId="77777777" w:rsidR="002001A6" w:rsidRDefault="002001A6">
      <w:pPr>
        <w:pStyle w:val="TOC3"/>
        <w:tabs>
          <w:tab w:val="left" w:pos="1213"/>
        </w:tabs>
        <w:rPr>
          <w:rFonts w:asciiTheme="minorHAnsi" w:eastAsiaTheme="minorEastAsia" w:hAnsiTheme="minorHAnsi" w:cstheme="minorBidi"/>
          <w:color w:val="auto"/>
          <w:sz w:val="24"/>
          <w:lang w:eastAsia="ja-JP"/>
        </w:rPr>
      </w:pPr>
      <w:r>
        <w:t>8.3.1</w:t>
      </w:r>
      <w:r>
        <w:rPr>
          <w:rFonts w:asciiTheme="minorHAnsi" w:eastAsiaTheme="minorEastAsia" w:hAnsiTheme="minorHAnsi" w:cstheme="minorBidi"/>
          <w:color w:val="auto"/>
          <w:sz w:val="24"/>
          <w:lang w:eastAsia="ja-JP"/>
        </w:rPr>
        <w:tab/>
      </w:r>
      <w:r>
        <w:t>Editing the Cart Contents</w:t>
      </w:r>
      <w:r>
        <w:tab/>
      </w:r>
      <w:r>
        <w:fldChar w:fldCharType="begin"/>
      </w:r>
      <w:r>
        <w:instrText xml:space="preserve"> PAGEREF _Toc308996065 \h </w:instrText>
      </w:r>
      <w:r>
        <w:fldChar w:fldCharType="separate"/>
      </w:r>
      <w:r w:rsidR="004F6915">
        <w:t>57</w:t>
      </w:r>
      <w:r>
        <w:fldChar w:fldCharType="end"/>
      </w:r>
    </w:p>
    <w:p w14:paraId="1B9021AE" w14:textId="77777777" w:rsidR="002001A6" w:rsidRDefault="002001A6">
      <w:pPr>
        <w:pStyle w:val="TOC2"/>
        <w:tabs>
          <w:tab w:val="left" w:pos="787"/>
        </w:tabs>
        <w:rPr>
          <w:rFonts w:asciiTheme="minorHAnsi" w:eastAsiaTheme="minorEastAsia" w:hAnsiTheme="minorHAnsi" w:cstheme="minorBidi"/>
          <w:color w:val="auto"/>
          <w:sz w:val="24"/>
          <w:lang w:eastAsia="ja-JP"/>
        </w:rPr>
      </w:pPr>
      <w:r>
        <w:t>8.4</w:t>
      </w:r>
      <w:r>
        <w:rPr>
          <w:rFonts w:asciiTheme="minorHAnsi" w:eastAsiaTheme="minorEastAsia" w:hAnsiTheme="minorHAnsi" w:cstheme="minorBidi"/>
          <w:color w:val="auto"/>
          <w:sz w:val="24"/>
          <w:lang w:eastAsia="ja-JP"/>
        </w:rPr>
        <w:tab/>
      </w:r>
      <w:r>
        <w:t>Viewing and Editing a File's Metadata</w:t>
      </w:r>
      <w:r>
        <w:tab/>
      </w:r>
      <w:r>
        <w:fldChar w:fldCharType="begin"/>
      </w:r>
      <w:r>
        <w:instrText xml:space="preserve"> PAGEREF _Toc308996066 \h </w:instrText>
      </w:r>
      <w:r>
        <w:fldChar w:fldCharType="separate"/>
      </w:r>
      <w:r w:rsidR="004F6915">
        <w:t>59</w:t>
      </w:r>
      <w:r>
        <w:fldChar w:fldCharType="end"/>
      </w:r>
    </w:p>
    <w:p w14:paraId="0368C9AF" w14:textId="77777777" w:rsidR="002001A6" w:rsidRDefault="002001A6">
      <w:pPr>
        <w:pStyle w:val="TOC2"/>
        <w:tabs>
          <w:tab w:val="left" w:pos="787"/>
        </w:tabs>
        <w:rPr>
          <w:rFonts w:asciiTheme="minorHAnsi" w:eastAsiaTheme="minorEastAsia" w:hAnsiTheme="minorHAnsi" w:cstheme="minorBidi"/>
          <w:color w:val="auto"/>
          <w:sz w:val="24"/>
          <w:lang w:eastAsia="ja-JP"/>
        </w:rPr>
      </w:pPr>
      <w:r>
        <w:t>8.5</w:t>
      </w:r>
      <w:r>
        <w:rPr>
          <w:rFonts w:asciiTheme="minorHAnsi" w:eastAsiaTheme="minorEastAsia" w:hAnsiTheme="minorHAnsi" w:cstheme="minorBidi"/>
          <w:color w:val="auto"/>
          <w:sz w:val="24"/>
          <w:lang w:eastAsia="ja-JP"/>
        </w:rPr>
        <w:tab/>
      </w:r>
      <w:r>
        <w:t>Deleting a Data File</w:t>
      </w:r>
      <w:r>
        <w:tab/>
      </w:r>
      <w:r>
        <w:fldChar w:fldCharType="begin"/>
      </w:r>
      <w:r>
        <w:instrText xml:space="preserve"> PAGEREF _Toc308996067 \h </w:instrText>
      </w:r>
      <w:r>
        <w:fldChar w:fldCharType="separate"/>
      </w:r>
      <w:r w:rsidR="004F6915">
        <w:t>63</w:t>
      </w:r>
      <w:r>
        <w:fldChar w:fldCharType="end"/>
      </w:r>
    </w:p>
    <w:p w14:paraId="660DFE43" w14:textId="77777777" w:rsidR="002001A6" w:rsidRDefault="002001A6">
      <w:pPr>
        <w:pStyle w:val="TOC1"/>
        <w:tabs>
          <w:tab w:val="left" w:pos="371"/>
        </w:tabs>
        <w:rPr>
          <w:rFonts w:asciiTheme="minorHAnsi" w:eastAsiaTheme="minorEastAsia" w:hAnsiTheme="minorHAnsi" w:cstheme="minorBidi"/>
          <w:color w:val="auto"/>
          <w:lang w:eastAsia="ja-JP"/>
        </w:rPr>
      </w:pPr>
      <w:r>
        <w:t>9</w:t>
      </w:r>
      <w:r>
        <w:rPr>
          <w:rFonts w:asciiTheme="minorHAnsi" w:eastAsiaTheme="minorEastAsia" w:hAnsiTheme="minorHAnsi" w:cstheme="minorBidi"/>
          <w:color w:val="auto"/>
          <w:lang w:eastAsia="ja-JP"/>
        </w:rPr>
        <w:tab/>
      </w:r>
      <w:r>
        <w:t>Publishing Your Data</w:t>
      </w:r>
      <w:r>
        <w:tab/>
      </w:r>
      <w:r>
        <w:fldChar w:fldCharType="begin"/>
      </w:r>
      <w:r>
        <w:instrText xml:space="preserve"> PAGEREF _Toc308996068 \h </w:instrText>
      </w:r>
      <w:r>
        <w:fldChar w:fldCharType="separate"/>
      </w:r>
      <w:r w:rsidR="004F6915">
        <w:t>65</w:t>
      </w:r>
      <w:r>
        <w:fldChar w:fldCharType="end"/>
      </w:r>
    </w:p>
    <w:p w14:paraId="41E03951" w14:textId="77777777" w:rsidR="002001A6" w:rsidRDefault="002001A6">
      <w:pPr>
        <w:pStyle w:val="TOC2"/>
        <w:tabs>
          <w:tab w:val="left" w:pos="787"/>
        </w:tabs>
        <w:rPr>
          <w:rFonts w:asciiTheme="minorHAnsi" w:eastAsiaTheme="minorEastAsia" w:hAnsiTheme="minorHAnsi" w:cstheme="minorBidi"/>
          <w:color w:val="auto"/>
          <w:sz w:val="24"/>
          <w:lang w:eastAsia="ja-JP"/>
        </w:rPr>
      </w:pPr>
      <w:r>
        <w:t>9.1</w:t>
      </w:r>
      <w:r>
        <w:rPr>
          <w:rFonts w:asciiTheme="minorHAnsi" w:eastAsiaTheme="minorEastAsia" w:hAnsiTheme="minorHAnsi" w:cstheme="minorBidi"/>
          <w:color w:val="auto"/>
          <w:sz w:val="24"/>
          <w:lang w:eastAsia="ja-JP"/>
        </w:rPr>
        <w:tab/>
      </w:r>
      <w:r>
        <w:t>Creating a Package</w:t>
      </w:r>
      <w:r>
        <w:tab/>
      </w:r>
      <w:r>
        <w:fldChar w:fldCharType="begin"/>
      </w:r>
      <w:r>
        <w:instrText xml:space="preserve"> PAGEREF _Toc308996069 \h </w:instrText>
      </w:r>
      <w:r>
        <w:fldChar w:fldCharType="separate"/>
      </w:r>
      <w:r w:rsidR="004F6915">
        <w:t>66</w:t>
      </w:r>
      <w:r>
        <w:fldChar w:fldCharType="end"/>
      </w:r>
    </w:p>
    <w:p w14:paraId="52039E42" w14:textId="77777777" w:rsidR="002001A6" w:rsidRDefault="002001A6">
      <w:pPr>
        <w:pStyle w:val="TOC2"/>
        <w:tabs>
          <w:tab w:val="left" w:pos="787"/>
        </w:tabs>
        <w:rPr>
          <w:rFonts w:asciiTheme="minorHAnsi" w:eastAsiaTheme="minorEastAsia" w:hAnsiTheme="minorHAnsi" w:cstheme="minorBidi"/>
          <w:color w:val="auto"/>
          <w:sz w:val="24"/>
          <w:lang w:eastAsia="ja-JP"/>
        </w:rPr>
      </w:pPr>
      <w:r>
        <w:t>9.2</w:t>
      </w:r>
      <w:r>
        <w:rPr>
          <w:rFonts w:asciiTheme="minorHAnsi" w:eastAsiaTheme="minorEastAsia" w:hAnsiTheme="minorHAnsi" w:cstheme="minorBidi"/>
          <w:color w:val="auto"/>
          <w:sz w:val="24"/>
          <w:lang w:eastAsia="ja-JP"/>
        </w:rPr>
        <w:tab/>
      </w:r>
      <w:r>
        <w:t>Publishing a Package</w:t>
      </w:r>
      <w:r>
        <w:tab/>
      </w:r>
      <w:r>
        <w:fldChar w:fldCharType="begin"/>
      </w:r>
      <w:r>
        <w:instrText xml:space="preserve"> PAGEREF _Toc308996070 \h </w:instrText>
      </w:r>
      <w:r>
        <w:fldChar w:fldCharType="separate"/>
      </w:r>
      <w:r w:rsidR="004F6915">
        <w:t>68</w:t>
      </w:r>
      <w:r>
        <w:fldChar w:fldCharType="end"/>
      </w:r>
    </w:p>
    <w:p w14:paraId="6FDB2EE7" w14:textId="77777777" w:rsidR="002001A6" w:rsidRDefault="002001A6">
      <w:pPr>
        <w:pStyle w:val="TOC2"/>
        <w:tabs>
          <w:tab w:val="left" w:pos="787"/>
        </w:tabs>
        <w:rPr>
          <w:rFonts w:asciiTheme="minorHAnsi" w:eastAsiaTheme="minorEastAsia" w:hAnsiTheme="minorHAnsi" w:cstheme="minorBidi"/>
          <w:color w:val="auto"/>
          <w:sz w:val="24"/>
          <w:lang w:eastAsia="ja-JP"/>
        </w:rPr>
      </w:pPr>
      <w:r>
        <w:t>9.3</w:t>
      </w:r>
      <w:r>
        <w:rPr>
          <w:rFonts w:asciiTheme="minorHAnsi" w:eastAsiaTheme="minorEastAsia" w:hAnsiTheme="minorHAnsi" w:cstheme="minorBidi"/>
          <w:color w:val="auto"/>
          <w:sz w:val="24"/>
          <w:lang w:eastAsia="ja-JP"/>
        </w:rPr>
        <w:tab/>
      </w:r>
      <w:r>
        <w:t>Managing Published Packages</w:t>
      </w:r>
      <w:r>
        <w:tab/>
      </w:r>
      <w:r>
        <w:fldChar w:fldCharType="begin"/>
      </w:r>
      <w:r>
        <w:instrText xml:space="preserve"> PAGEREF _Toc308996071 \h </w:instrText>
      </w:r>
      <w:r>
        <w:fldChar w:fldCharType="separate"/>
      </w:r>
      <w:r w:rsidR="004F6915">
        <w:t>69</w:t>
      </w:r>
      <w:r>
        <w:fldChar w:fldCharType="end"/>
      </w:r>
    </w:p>
    <w:p w14:paraId="46A34775"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9.3.1</w:t>
      </w:r>
      <w:r>
        <w:rPr>
          <w:rFonts w:asciiTheme="minorHAnsi" w:eastAsiaTheme="minorEastAsia" w:hAnsiTheme="minorHAnsi" w:cstheme="minorBidi"/>
          <w:color w:val="auto"/>
          <w:sz w:val="24"/>
          <w:lang w:eastAsia="ja-JP"/>
        </w:rPr>
        <w:tab/>
      </w:r>
      <w:r>
        <w:t>Publishing a second time</w:t>
      </w:r>
      <w:r>
        <w:tab/>
      </w:r>
      <w:r>
        <w:fldChar w:fldCharType="begin"/>
      </w:r>
      <w:r>
        <w:instrText xml:space="preserve"> PAGEREF _Toc308996072 \h </w:instrText>
      </w:r>
      <w:r>
        <w:fldChar w:fldCharType="separate"/>
      </w:r>
      <w:r w:rsidR="004F6915">
        <w:t>69</w:t>
      </w:r>
      <w:r>
        <w:fldChar w:fldCharType="end"/>
      </w:r>
    </w:p>
    <w:p w14:paraId="00F930F2"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9.3.2</w:t>
      </w:r>
      <w:r>
        <w:rPr>
          <w:rFonts w:asciiTheme="minorHAnsi" w:eastAsiaTheme="minorEastAsia" w:hAnsiTheme="minorHAnsi" w:cstheme="minorBidi"/>
          <w:color w:val="auto"/>
          <w:sz w:val="24"/>
          <w:lang w:eastAsia="ja-JP"/>
        </w:rPr>
        <w:tab/>
      </w:r>
      <w:r>
        <w:t>Deleting Published Packages</w:t>
      </w:r>
      <w:r>
        <w:tab/>
      </w:r>
      <w:r>
        <w:fldChar w:fldCharType="begin"/>
      </w:r>
      <w:r>
        <w:instrText xml:space="preserve"> PAGEREF _Toc308996073 \h </w:instrText>
      </w:r>
      <w:r>
        <w:fldChar w:fldCharType="separate"/>
      </w:r>
      <w:r w:rsidR="004F6915">
        <w:t>70</w:t>
      </w:r>
      <w:r>
        <w:fldChar w:fldCharType="end"/>
      </w:r>
    </w:p>
    <w:p w14:paraId="72D7546E"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9.3.3</w:t>
      </w:r>
      <w:r>
        <w:rPr>
          <w:rFonts w:asciiTheme="minorHAnsi" w:eastAsiaTheme="minorEastAsia" w:hAnsiTheme="minorHAnsi" w:cstheme="minorBidi"/>
          <w:color w:val="auto"/>
          <w:sz w:val="24"/>
          <w:lang w:eastAsia="ja-JP"/>
        </w:rPr>
        <w:tab/>
      </w:r>
      <w:r>
        <w:t>Editing Published Packages</w:t>
      </w:r>
      <w:r>
        <w:tab/>
      </w:r>
      <w:r>
        <w:fldChar w:fldCharType="begin"/>
      </w:r>
      <w:r>
        <w:instrText xml:space="preserve"> PAGEREF _Toc308996074 \h </w:instrText>
      </w:r>
      <w:r>
        <w:fldChar w:fldCharType="separate"/>
      </w:r>
      <w:r w:rsidR="004F6915">
        <w:t>70</w:t>
      </w:r>
      <w:r>
        <w:fldChar w:fldCharType="end"/>
      </w:r>
    </w:p>
    <w:p w14:paraId="49CEF9B8" w14:textId="77777777" w:rsidR="002001A6" w:rsidRDefault="002001A6">
      <w:pPr>
        <w:pStyle w:val="TOC3"/>
        <w:tabs>
          <w:tab w:val="left" w:pos="1213"/>
        </w:tabs>
        <w:rPr>
          <w:rFonts w:asciiTheme="minorHAnsi" w:eastAsiaTheme="minorEastAsia" w:hAnsiTheme="minorHAnsi" w:cstheme="minorBidi"/>
          <w:color w:val="auto"/>
          <w:sz w:val="24"/>
          <w:lang w:eastAsia="ja-JP"/>
        </w:rPr>
      </w:pPr>
      <w:r>
        <w:t>9.3.4</w:t>
      </w:r>
      <w:r>
        <w:rPr>
          <w:rFonts w:asciiTheme="minorHAnsi" w:eastAsiaTheme="minorEastAsia" w:hAnsiTheme="minorHAnsi" w:cstheme="minorBidi"/>
          <w:color w:val="auto"/>
          <w:sz w:val="24"/>
          <w:lang w:eastAsia="ja-JP"/>
        </w:rPr>
        <w:tab/>
      </w:r>
      <w:r>
        <w:t>Correcting Published Packages</w:t>
      </w:r>
      <w:r>
        <w:tab/>
      </w:r>
      <w:r>
        <w:fldChar w:fldCharType="begin"/>
      </w:r>
      <w:r>
        <w:instrText xml:space="preserve"> PAGEREF _Toc308996075 \h </w:instrText>
      </w:r>
      <w:r>
        <w:fldChar w:fldCharType="separate"/>
      </w:r>
      <w:r w:rsidR="004F6915">
        <w:t>70</w:t>
      </w:r>
      <w:r>
        <w:fldChar w:fldCharType="end"/>
      </w:r>
    </w:p>
    <w:p w14:paraId="244EF3AB" w14:textId="77777777" w:rsidR="002001A6" w:rsidRDefault="002001A6">
      <w:pPr>
        <w:pStyle w:val="TOC2"/>
        <w:tabs>
          <w:tab w:val="left" w:pos="787"/>
        </w:tabs>
        <w:rPr>
          <w:rFonts w:asciiTheme="minorHAnsi" w:eastAsiaTheme="minorEastAsia" w:hAnsiTheme="minorHAnsi" w:cstheme="minorBidi"/>
          <w:color w:val="auto"/>
          <w:sz w:val="24"/>
          <w:lang w:eastAsia="ja-JP"/>
        </w:rPr>
      </w:pPr>
      <w:r>
        <w:t>9.4</w:t>
      </w:r>
      <w:r>
        <w:rPr>
          <w:rFonts w:asciiTheme="minorHAnsi" w:eastAsiaTheme="minorEastAsia" w:hAnsiTheme="minorHAnsi" w:cstheme="minorBidi"/>
          <w:color w:val="auto"/>
          <w:sz w:val="24"/>
          <w:lang w:eastAsia="ja-JP"/>
        </w:rPr>
        <w:tab/>
      </w:r>
      <w:r>
        <w:t>Viewing Published data</w:t>
      </w:r>
      <w:r>
        <w:tab/>
      </w:r>
      <w:r>
        <w:fldChar w:fldCharType="begin"/>
      </w:r>
      <w:r>
        <w:instrText xml:space="preserve"> PAGEREF _Toc308996076 \h </w:instrText>
      </w:r>
      <w:r>
        <w:fldChar w:fldCharType="separate"/>
      </w:r>
      <w:r w:rsidR="004F6915">
        <w:t>71</w:t>
      </w:r>
      <w:r>
        <w:fldChar w:fldCharType="end"/>
      </w:r>
    </w:p>
    <w:p w14:paraId="03E6A936" w14:textId="77777777" w:rsidR="002001A6" w:rsidRDefault="002001A6">
      <w:pPr>
        <w:pStyle w:val="TOC1"/>
        <w:tabs>
          <w:tab w:val="left" w:pos="502"/>
        </w:tabs>
        <w:rPr>
          <w:rFonts w:asciiTheme="minorHAnsi" w:eastAsiaTheme="minorEastAsia" w:hAnsiTheme="minorHAnsi" w:cstheme="minorBidi"/>
          <w:color w:val="auto"/>
          <w:lang w:eastAsia="ja-JP"/>
        </w:rPr>
      </w:pPr>
      <w:r>
        <w:t>10</w:t>
      </w:r>
      <w:r>
        <w:rPr>
          <w:rFonts w:asciiTheme="minorHAnsi" w:eastAsiaTheme="minorEastAsia" w:hAnsiTheme="minorHAnsi" w:cstheme="minorBidi"/>
          <w:color w:val="auto"/>
          <w:lang w:eastAsia="ja-JP"/>
        </w:rPr>
        <w:tab/>
      </w:r>
      <w:r>
        <w:t>Downloading files</w:t>
      </w:r>
      <w:r>
        <w:tab/>
      </w:r>
      <w:r>
        <w:fldChar w:fldCharType="begin"/>
      </w:r>
      <w:r>
        <w:instrText xml:space="preserve"> PAGEREF _Toc308996077 \h </w:instrText>
      </w:r>
      <w:r>
        <w:fldChar w:fldCharType="separate"/>
      </w:r>
      <w:r w:rsidR="004F6915">
        <w:t>72</w:t>
      </w:r>
      <w:r>
        <w:fldChar w:fldCharType="end"/>
      </w:r>
    </w:p>
    <w:p w14:paraId="42F63809" w14:textId="77777777" w:rsidR="002001A6" w:rsidRDefault="002001A6">
      <w:pPr>
        <w:pStyle w:val="TOC1"/>
        <w:tabs>
          <w:tab w:val="left" w:pos="502"/>
        </w:tabs>
        <w:rPr>
          <w:rFonts w:asciiTheme="minorHAnsi" w:eastAsiaTheme="minorEastAsia" w:hAnsiTheme="minorHAnsi" w:cstheme="minorBidi"/>
          <w:color w:val="auto"/>
          <w:lang w:eastAsia="ja-JP"/>
        </w:rPr>
      </w:pPr>
      <w:r>
        <w:t>11</w:t>
      </w:r>
      <w:r>
        <w:rPr>
          <w:rFonts w:asciiTheme="minorHAnsi" w:eastAsiaTheme="minorEastAsia" w:hAnsiTheme="minorHAnsi" w:cstheme="minorBidi"/>
          <w:color w:val="auto"/>
          <w:lang w:eastAsia="ja-JP"/>
        </w:rPr>
        <w:tab/>
      </w:r>
      <w:r>
        <w:t>DIVER Administration</w:t>
      </w:r>
      <w:r>
        <w:tab/>
      </w:r>
      <w:r>
        <w:fldChar w:fldCharType="begin"/>
      </w:r>
      <w:r>
        <w:instrText xml:space="preserve"> PAGEREF _Toc308996078 \h </w:instrText>
      </w:r>
      <w:r>
        <w:fldChar w:fldCharType="separate"/>
      </w:r>
      <w:r w:rsidR="004F6915">
        <w:t>73</w:t>
      </w:r>
      <w:r>
        <w:fldChar w:fldCharType="end"/>
      </w:r>
    </w:p>
    <w:p w14:paraId="7AD08CAE" w14:textId="77777777" w:rsidR="002001A6" w:rsidRDefault="002001A6">
      <w:pPr>
        <w:pStyle w:val="TOC2"/>
        <w:tabs>
          <w:tab w:val="left" w:pos="907"/>
        </w:tabs>
        <w:rPr>
          <w:rFonts w:asciiTheme="minorHAnsi" w:eastAsiaTheme="minorEastAsia" w:hAnsiTheme="minorHAnsi" w:cstheme="minorBidi"/>
          <w:color w:val="auto"/>
          <w:sz w:val="24"/>
          <w:lang w:eastAsia="ja-JP"/>
        </w:rPr>
      </w:pPr>
      <w:r>
        <w:t>11.1</w:t>
      </w:r>
      <w:r>
        <w:rPr>
          <w:rFonts w:asciiTheme="minorHAnsi" w:eastAsiaTheme="minorEastAsia" w:hAnsiTheme="minorHAnsi" w:cstheme="minorBidi"/>
          <w:color w:val="auto"/>
          <w:sz w:val="24"/>
          <w:lang w:eastAsia="ja-JP"/>
        </w:rPr>
        <w:tab/>
      </w:r>
      <w:r>
        <w:t>Managing Users’ Details</w:t>
      </w:r>
      <w:r>
        <w:tab/>
      </w:r>
      <w:r>
        <w:fldChar w:fldCharType="begin"/>
      </w:r>
      <w:r>
        <w:instrText xml:space="preserve"> PAGEREF _Toc308996079 \h </w:instrText>
      </w:r>
      <w:r>
        <w:fldChar w:fldCharType="separate"/>
      </w:r>
      <w:r w:rsidR="004F6915">
        <w:t>73</w:t>
      </w:r>
      <w:r>
        <w:fldChar w:fldCharType="end"/>
      </w:r>
    </w:p>
    <w:p w14:paraId="2DB1E021" w14:textId="77777777" w:rsidR="002001A6" w:rsidRDefault="002001A6">
      <w:pPr>
        <w:pStyle w:val="TOC2"/>
        <w:tabs>
          <w:tab w:val="left" w:pos="907"/>
        </w:tabs>
        <w:rPr>
          <w:rFonts w:asciiTheme="minorHAnsi" w:eastAsiaTheme="minorEastAsia" w:hAnsiTheme="minorHAnsi" w:cstheme="minorBidi"/>
          <w:color w:val="auto"/>
          <w:sz w:val="24"/>
          <w:lang w:eastAsia="ja-JP"/>
        </w:rPr>
      </w:pPr>
      <w:r>
        <w:t>11.2</w:t>
      </w:r>
      <w:r>
        <w:rPr>
          <w:rFonts w:asciiTheme="minorHAnsi" w:eastAsiaTheme="minorEastAsia" w:hAnsiTheme="minorHAnsi" w:cstheme="minorBidi"/>
          <w:color w:val="auto"/>
          <w:sz w:val="24"/>
          <w:lang w:eastAsia="ja-JP"/>
        </w:rPr>
        <w:tab/>
      </w:r>
      <w:r>
        <w:t>Authorising New Users – The Access Requests Tab</w:t>
      </w:r>
      <w:r>
        <w:tab/>
      </w:r>
      <w:r>
        <w:fldChar w:fldCharType="begin"/>
      </w:r>
      <w:r>
        <w:instrText xml:space="preserve"> PAGEREF _Toc308996080 \h </w:instrText>
      </w:r>
      <w:r>
        <w:fldChar w:fldCharType="separate"/>
      </w:r>
      <w:r w:rsidR="004F6915">
        <w:t>75</w:t>
      </w:r>
      <w:r>
        <w:fldChar w:fldCharType="end"/>
      </w:r>
    </w:p>
    <w:p w14:paraId="1BF021A4" w14:textId="77777777" w:rsidR="002001A6" w:rsidRDefault="002001A6">
      <w:pPr>
        <w:pStyle w:val="TOC2"/>
        <w:tabs>
          <w:tab w:val="left" w:pos="907"/>
        </w:tabs>
        <w:rPr>
          <w:rFonts w:asciiTheme="minorHAnsi" w:eastAsiaTheme="minorEastAsia" w:hAnsiTheme="minorHAnsi" w:cstheme="minorBidi"/>
          <w:color w:val="auto"/>
          <w:sz w:val="24"/>
          <w:lang w:eastAsia="ja-JP"/>
        </w:rPr>
      </w:pPr>
      <w:r>
        <w:t>11.3</w:t>
      </w:r>
      <w:r>
        <w:rPr>
          <w:rFonts w:asciiTheme="minorHAnsi" w:eastAsiaTheme="minorEastAsia" w:hAnsiTheme="minorHAnsi" w:cstheme="minorBidi"/>
          <w:color w:val="auto"/>
          <w:sz w:val="24"/>
          <w:lang w:eastAsia="ja-JP"/>
        </w:rPr>
        <w:tab/>
      </w:r>
      <w:r>
        <w:t>Managing Access Groups</w:t>
      </w:r>
      <w:r>
        <w:tab/>
      </w:r>
      <w:r>
        <w:fldChar w:fldCharType="begin"/>
      </w:r>
      <w:r>
        <w:instrText xml:space="preserve"> PAGEREF _Toc308996081 \h </w:instrText>
      </w:r>
      <w:r>
        <w:fldChar w:fldCharType="separate"/>
      </w:r>
      <w:r w:rsidR="004F6915">
        <w:t>76</w:t>
      </w:r>
      <w:r>
        <w:fldChar w:fldCharType="end"/>
      </w:r>
    </w:p>
    <w:p w14:paraId="66474746" w14:textId="77777777" w:rsidR="002001A6" w:rsidRDefault="002001A6">
      <w:pPr>
        <w:pStyle w:val="TOC2"/>
        <w:tabs>
          <w:tab w:val="left" w:pos="907"/>
        </w:tabs>
        <w:rPr>
          <w:rFonts w:asciiTheme="minorHAnsi" w:eastAsiaTheme="minorEastAsia" w:hAnsiTheme="minorHAnsi" w:cstheme="minorBidi"/>
          <w:color w:val="auto"/>
          <w:sz w:val="24"/>
          <w:lang w:eastAsia="ja-JP"/>
        </w:rPr>
      </w:pPr>
      <w:r>
        <w:lastRenderedPageBreak/>
        <w:t>11.4</w:t>
      </w:r>
      <w:r>
        <w:rPr>
          <w:rFonts w:asciiTheme="minorHAnsi" w:eastAsiaTheme="minorEastAsia" w:hAnsiTheme="minorHAnsi" w:cstheme="minorBidi"/>
          <w:color w:val="auto"/>
          <w:sz w:val="24"/>
          <w:lang w:eastAsia="ja-JP"/>
        </w:rPr>
        <w:tab/>
      </w:r>
      <w:r>
        <w:t>Managing Column Mappings</w:t>
      </w:r>
      <w:r>
        <w:tab/>
      </w:r>
      <w:r>
        <w:fldChar w:fldCharType="begin"/>
      </w:r>
      <w:r>
        <w:instrText xml:space="preserve"> PAGEREF _Toc308996082 \h </w:instrText>
      </w:r>
      <w:r>
        <w:fldChar w:fldCharType="separate"/>
      </w:r>
      <w:r w:rsidR="004F6915">
        <w:t>77</w:t>
      </w:r>
      <w:r>
        <w:fldChar w:fldCharType="end"/>
      </w:r>
    </w:p>
    <w:p w14:paraId="57863932"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11.4.1</w:t>
      </w:r>
      <w:r>
        <w:rPr>
          <w:rFonts w:asciiTheme="minorHAnsi" w:eastAsiaTheme="minorEastAsia" w:hAnsiTheme="minorHAnsi" w:cstheme="minorBidi"/>
          <w:color w:val="auto"/>
          <w:sz w:val="24"/>
          <w:lang w:eastAsia="ja-JP"/>
        </w:rPr>
        <w:tab/>
      </w:r>
      <w:r>
        <w:t>The Column Mappings tab</w:t>
      </w:r>
      <w:r>
        <w:tab/>
      </w:r>
      <w:r>
        <w:fldChar w:fldCharType="begin"/>
      </w:r>
      <w:r>
        <w:instrText xml:space="preserve"> PAGEREF _Toc308996083 \h </w:instrText>
      </w:r>
      <w:r>
        <w:fldChar w:fldCharType="separate"/>
      </w:r>
      <w:r w:rsidR="004F6915">
        <w:t>78</w:t>
      </w:r>
      <w:r>
        <w:fldChar w:fldCharType="end"/>
      </w:r>
    </w:p>
    <w:p w14:paraId="534D1B2A"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11.4.2</w:t>
      </w:r>
      <w:r>
        <w:rPr>
          <w:rFonts w:asciiTheme="minorHAnsi" w:eastAsiaTheme="minorEastAsia" w:hAnsiTheme="minorHAnsi" w:cstheme="minorBidi"/>
          <w:color w:val="auto"/>
          <w:sz w:val="24"/>
          <w:lang w:eastAsia="ja-JP"/>
        </w:rPr>
        <w:tab/>
      </w:r>
      <w:r>
        <w:t>Updating from the Explore Data tab</w:t>
      </w:r>
      <w:r>
        <w:tab/>
      </w:r>
      <w:r>
        <w:fldChar w:fldCharType="begin"/>
      </w:r>
      <w:r>
        <w:instrText xml:space="preserve"> PAGEREF _Toc308996084 \h </w:instrText>
      </w:r>
      <w:r>
        <w:fldChar w:fldCharType="separate"/>
      </w:r>
      <w:r w:rsidR="004F6915">
        <w:t>79</w:t>
      </w:r>
      <w:r>
        <w:fldChar w:fldCharType="end"/>
      </w:r>
    </w:p>
    <w:p w14:paraId="5017F898" w14:textId="77777777" w:rsidR="002001A6" w:rsidRDefault="002001A6">
      <w:pPr>
        <w:pStyle w:val="TOC2"/>
        <w:tabs>
          <w:tab w:val="left" w:pos="907"/>
        </w:tabs>
        <w:rPr>
          <w:rFonts w:asciiTheme="minorHAnsi" w:eastAsiaTheme="minorEastAsia" w:hAnsiTheme="minorHAnsi" w:cstheme="minorBidi"/>
          <w:color w:val="auto"/>
          <w:sz w:val="24"/>
          <w:lang w:eastAsia="ja-JP"/>
        </w:rPr>
      </w:pPr>
      <w:r>
        <w:t>11.5</w:t>
      </w:r>
      <w:r>
        <w:rPr>
          <w:rFonts w:asciiTheme="minorHAnsi" w:eastAsiaTheme="minorEastAsia" w:hAnsiTheme="minorHAnsi" w:cstheme="minorBidi"/>
          <w:color w:val="auto"/>
          <w:sz w:val="24"/>
          <w:lang w:eastAsia="ja-JP"/>
        </w:rPr>
        <w:tab/>
      </w:r>
      <w:r>
        <w:t>Managing Background Tasks – Resque</w:t>
      </w:r>
      <w:r>
        <w:tab/>
      </w:r>
      <w:r>
        <w:fldChar w:fldCharType="begin"/>
      </w:r>
      <w:r>
        <w:instrText xml:space="preserve"> PAGEREF _Toc308996085 \h </w:instrText>
      </w:r>
      <w:r>
        <w:fldChar w:fldCharType="separate"/>
      </w:r>
      <w:r w:rsidR="004F6915">
        <w:t>80</w:t>
      </w:r>
      <w:r>
        <w:fldChar w:fldCharType="end"/>
      </w:r>
    </w:p>
    <w:p w14:paraId="42A8ACFF" w14:textId="77777777" w:rsidR="002001A6" w:rsidRDefault="002001A6">
      <w:pPr>
        <w:pStyle w:val="TOC2"/>
        <w:tabs>
          <w:tab w:val="left" w:pos="907"/>
        </w:tabs>
        <w:rPr>
          <w:rFonts w:asciiTheme="minorHAnsi" w:eastAsiaTheme="minorEastAsia" w:hAnsiTheme="minorHAnsi" w:cstheme="minorBidi"/>
          <w:color w:val="auto"/>
          <w:sz w:val="24"/>
          <w:lang w:eastAsia="ja-JP"/>
        </w:rPr>
      </w:pPr>
      <w:r>
        <w:t>11.6</w:t>
      </w:r>
      <w:r>
        <w:rPr>
          <w:rFonts w:asciiTheme="minorHAnsi" w:eastAsiaTheme="minorEastAsia" w:hAnsiTheme="minorHAnsi" w:cstheme="minorBidi"/>
          <w:color w:val="auto"/>
          <w:sz w:val="24"/>
          <w:lang w:eastAsia="ja-JP"/>
        </w:rPr>
        <w:tab/>
      </w:r>
      <w:r>
        <w:t>Tailoring DIVER for Your Organisation’s Needs</w:t>
      </w:r>
      <w:r>
        <w:tab/>
      </w:r>
      <w:r>
        <w:fldChar w:fldCharType="begin"/>
      </w:r>
      <w:r>
        <w:instrText xml:space="preserve"> PAGEREF _Toc308996086 \h </w:instrText>
      </w:r>
      <w:r>
        <w:fldChar w:fldCharType="separate"/>
      </w:r>
      <w:r w:rsidR="004F6915">
        <w:t>81</w:t>
      </w:r>
      <w:r>
        <w:fldChar w:fldCharType="end"/>
      </w:r>
    </w:p>
    <w:p w14:paraId="5C017AF1"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11.6.1</w:t>
      </w:r>
      <w:r>
        <w:rPr>
          <w:rFonts w:asciiTheme="minorHAnsi" w:eastAsiaTheme="minorEastAsia" w:hAnsiTheme="minorHAnsi" w:cstheme="minorBidi"/>
          <w:color w:val="auto"/>
          <w:sz w:val="24"/>
          <w:lang w:eastAsia="ja-JP"/>
        </w:rPr>
        <w:tab/>
      </w:r>
      <w:r>
        <w:t>System Configuration parameters</w:t>
      </w:r>
      <w:r>
        <w:tab/>
      </w:r>
      <w:r>
        <w:fldChar w:fldCharType="begin"/>
      </w:r>
      <w:r>
        <w:instrText xml:space="preserve"> PAGEREF _Toc308996087 \h </w:instrText>
      </w:r>
      <w:r>
        <w:fldChar w:fldCharType="separate"/>
      </w:r>
      <w:r w:rsidR="004F6915">
        <w:t>83</w:t>
      </w:r>
      <w:r>
        <w:fldChar w:fldCharType="end"/>
      </w:r>
    </w:p>
    <w:p w14:paraId="3FD65441"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11.6.2</w:t>
      </w:r>
      <w:r>
        <w:rPr>
          <w:rFonts w:asciiTheme="minorHAnsi" w:eastAsiaTheme="minorEastAsia" w:hAnsiTheme="minorHAnsi" w:cstheme="minorBidi"/>
          <w:color w:val="auto"/>
          <w:sz w:val="24"/>
          <w:lang w:eastAsia="ja-JP"/>
        </w:rPr>
        <w:tab/>
      </w:r>
      <w:r>
        <w:t>OCR Processing parameters</w:t>
      </w:r>
      <w:r>
        <w:tab/>
      </w:r>
      <w:r>
        <w:fldChar w:fldCharType="begin"/>
      </w:r>
      <w:r>
        <w:instrText xml:space="preserve"> PAGEREF _Toc308996088 \h </w:instrText>
      </w:r>
      <w:r>
        <w:fldChar w:fldCharType="separate"/>
      </w:r>
      <w:r w:rsidR="004F6915">
        <w:t>84</w:t>
      </w:r>
      <w:r>
        <w:fldChar w:fldCharType="end"/>
      </w:r>
    </w:p>
    <w:p w14:paraId="1C6B2040" w14:textId="77777777" w:rsidR="002001A6" w:rsidRDefault="002001A6">
      <w:pPr>
        <w:pStyle w:val="TOC3"/>
        <w:tabs>
          <w:tab w:val="left" w:pos="1334"/>
        </w:tabs>
        <w:rPr>
          <w:rFonts w:asciiTheme="minorHAnsi" w:eastAsiaTheme="minorEastAsia" w:hAnsiTheme="minorHAnsi" w:cstheme="minorBidi"/>
          <w:color w:val="auto"/>
          <w:sz w:val="24"/>
          <w:lang w:eastAsia="ja-JP"/>
        </w:rPr>
      </w:pPr>
      <w:r>
        <w:t>11.6.3</w:t>
      </w:r>
      <w:r>
        <w:rPr>
          <w:rFonts w:asciiTheme="minorHAnsi" w:eastAsiaTheme="minorEastAsia" w:hAnsiTheme="minorHAnsi" w:cstheme="minorBidi"/>
          <w:color w:val="auto"/>
          <w:sz w:val="24"/>
          <w:lang w:eastAsia="ja-JP"/>
        </w:rPr>
        <w:tab/>
      </w:r>
      <w:r>
        <w:t>Speech Recognition Processing parameters</w:t>
      </w:r>
      <w:r>
        <w:tab/>
      </w:r>
      <w:r>
        <w:fldChar w:fldCharType="begin"/>
      </w:r>
      <w:r>
        <w:instrText xml:space="preserve"> PAGEREF _Toc308996089 \h </w:instrText>
      </w:r>
      <w:r>
        <w:fldChar w:fldCharType="separate"/>
      </w:r>
      <w:r w:rsidR="004F6915">
        <w:t>86</w:t>
      </w:r>
      <w:r>
        <w:fldChar w:fldCharType="end"/>
      </w:r>
    </w:p>
    <w:p w14:paraId="54C0FA89" w14:textId="77777777" w:rsidR="002001A6" w:rsidRDefault="002001A6">
      <w:pPr>
        <w:pStyle w:val="TOC2"/>
        <w:tabs>
          <w:tab w:val="left" w:pos="907"/>
        </w:tabs>
        <w:rPr>
          <w:rFonts w:asciiTheme="minorHAnsi" w:eastAsiaTheme="minorEastAsia" w:hAnsiTheme="minorHAnsi" w:cstheme="minorBidi"/>
          <w:color w:val="auto"/>
          <w:sz w:val="24"/>
          <w:lang w:eastAsia="ja-JP"/>
        </w:rPr>
      </w:pPr>
      <w:r>
        <w:t>11.7</w:t>
      </w:r>
      <w:r>
        <w:rPr>
          <w:rFonts w:asciiTheme="minorHAnsi" w:eastAsiaTheme="minorEastAsia" w:hAnsiTheme="minorHAnsi" w:cstheme="minorBidi"/>
          <w:color w:val="auto"/>
          <w:sz w:val="24"/>
          <w:lang w:eastAsia="ja-JP"/>
        </w:rPr>
        <w:tab/>
      </w:r>
      <w:r>
        <w:t>Managing the Dashboard message</w:t>
      </w:r>
      <w:r>
        <w:tab/>
      </w:r>
      <w:r>
        <w:fldChar w:fldCharType="begin"/>
      </w:r>
      <w:r>
        <w:instrText xml:space="preserve"> PAGEREF _Toc308996090 \h </w:instrText>
      </w:r>
      <w:r>
        <w:fldChar w:fldCharType="separate"/>
      </w:r>
      <w:r w:rsidR="004F6915">
        <w:t>87</w:t>
      </w:r>
      <w:r>
        <w:fldChar w:fldCharType="end"/>
      </w:r>
    </w:p>
    <w:p w14:paraId="0A5837F5" w14:textId="77777777" w:rsidR="002001A6" w:rsidRDefault="002001A6">
      <w:pPr>
        <w:pStyle w:val="TOC1"/>
        <w:tabs>
          <w:tab w:val="left" w:pos="502"/>
        </w:tabs>
        <w:rPr>
          <w:rFonts w:asciiTheme="minorHAnsi" w:eastAsiaTheme="minorEastAsia" w:hAnsiTheme="minorHAnsi" w:cstheme="minorBidi"/>
          <w:color w:val="auto"/>
          <w:lang w:eastAsia="ja-JP"/>
        </w:rPr>
      </w:pPr>
      <w:r>
        <w:t>12</w:t>
      </w:r>
      <w:r>
        <w:rPr>
          <w:rFonts w:asciiTheme="minorHAnsi" w:eastAsiaTheme="minorEastAsia" w:hAnsiTheme="minorHAnsi" w:cstheme="minorBidi"/>
          <w:color w:val="auto"/>
          <w:lang w:eastAsia="ja-JP"/>
        </w:rPr>
        <w:tab/>
      </w:r>
      <w:r>
        <w:t>Configuring Tags, Column Mappings and Experiment Parameters</w:t>
      </w:r>
      <w:r>
        <w:tab/>
      </w:r>
      <w:r>
        <w:fldChar w:fldCharType="begin"/>
      </w:r>
      <w:r>
        <w:instrText xml:space="preserve"> PAGEREF _Toc308996091 \h </w:instrText>
      </w:r>
      <w:r>
        <w:fldChar w:fldCharType="separate"/>
      </w:r>
      <w:r w:rsidR="004F6915">
        <w:t>88</w:t>
      </w:r>
      <w:r>
        <w:fldChar w:fldCharType="end"/>
      </w:r>
    </w:p>
    <w:p w14:paraId="756771D7" w14:textId="77777777" w:rsidR="002001A6" w:rsidRDefault="002001A6">
      <w:pPr>
        <w:pStyle w:val="TOC1"/>
        <w:tabs>
          <w:tab w:val="left" w:pos="502"/>
        </w:tabs>
        <w:rPr>
          <w:rFonts w:asciiTheme="minorHAnsi" w:eastAsiaTheme="minorEastAsia" w:hAnsiTheme="minorHAnsi" w:cstheme="minorBidi"/>
          <w:color w:val="auto"/>
          <w:lang w:eastAsia="ja-JP"/>
        </w:rPr>
      </w:pPr>
      <w:r>
        <w:t>13</w:t>
      </w:r>
      <w:r>
        <w:rPr>
          <w:rFonts w:asciiTheme="minorHAnsi" w:eastAsiaTheme="minorEastAsia" w:hAnsiTheme="minorHAnsi" w:cstheme="minorBidi"/>
          <w:color w:val="auto"/>
          <w:lang w:eastAsia="ja-JP"/>
        </w:rPr>
        <w:tab/>
      </w:r>
      <w:r>
        <w:t>Migrating data to a new system</w:t>
      </w:r>
      <w:r>
        <w:tab/>
      </w:r>
      <w:r>
        <w:fldChar w:fldCharType="begin"/>
      </w:r>
      <w:r>
        <w:instrText xml:space="preserve"> PAGEREF _Toc308996092 \h </w:instrText>
      </w:r>
      <w:r>
        <w:fldChar w:fldCharType="separate"/>
      </w:r>
      <w:r w:rsidR="004F6915">
        <w:t>90</w:t>
      </w:r>
      <w:r>
        <w:fldChar w:fldCharType="end"/>
      </w:r>
    </w:p>
    <w:p w14:paraId="1C873C05" w14:textId="77777777" w:rsidR="002001A6" w:rsidRDefault="002001A6">
      <w:pPr>
        <w:pStyle w:val="TOC1"/>
        <w:tabs>
          <w:tab w:val="left" w:pos="502"/>
        </w:tabs>
        <w:rPr>
          <w:rFonts w:asciiTheme="minorHAnsi" w:eastAsiaTheme="minorEastAsia" w:hAnsiTheme="minorHAnsi" w:cstheme="minorBidi"/>
          <w:color w:val="auto"/>
          <w:lang w:eastAsia="ja-JP"/>
        </w:rPr>
      </w:pPr>
      <w:r>
        <w:t>14</w:t>
      </w:r>
      <w:r>
        <w:rPr>
          <w:rFonts w:asciiTheme="minorHAnsi" w:eastAsiaTheme="minorEastAsia" w:hAnsiTheme="minorHAnsi" w:cstheme="minorBidi"/>
          <w:color w:val="auto"/>
          <w:lang w:eastAsia="ja-JP"/>
        </w:rPr>
        <w:tab/>
      </w:r>
      <w:r>
        <w:t>Revision History</w:t>
      </w:r>
      <w:r>
        <w:tab/>
      </w:r>
      <w:r>
        <w:fldChar w:fldCharType="begin"/>
      </w:r>
      <w:r>
        <w:instrText xml:space="preserve"> PAGEREF _Toc308996093 \h </w:instrText>
      </w:r>
      <w:r>
        <w:fldChar w:fldCharType="separate"/>
      </w:r>
      <w:r w:rsidR="004F6915">
        <w:t>91</w:t>
      </w:r>
      <w:r>
        <w:fldChar w:fldCharType="end"/>
      </w:r>
    </w:p>
    <w:p w14:paraId="0B16497C" w14:textId="77777777" w:rsidR="002001A6" w:rsidRDefault="002001A6">
      <w:pPr>
        <w:pStyle w:val="TOC1"/>
        <w:tabs>
          <w:tab w:val="left" w:pos="1597"/>
        </w:tabs>
        <w:rPr>
          <w:rFonts w:asciiTheme="minorHAnsi" w:eastAsiaTheme="minorEastAsia" w:hAnsiTheme="minorHAnsi" w:cstheme="minorBidi"/>
          <w:color w:val="auto"/>
          <w:lang w:eastAsia="ja-JP"/>
        </w:rPr>
      </w:pPr>
      <w:r>
        <w:t>Appendix A -</w:t>
      </w:r>
      <w:r>
        <w:rPr>
          <w:rFonts w:asciiTheme="minorHAnsi" w:eastAsiaTheme="minorEastAsia" w:hAnsiTheme="minorHAnsi" w:cstheme="minorBidi"/>
          <w:color w:val="auto"/>
          <w:lang w:eastAsia="ja-JP"/>
        </w:rPr>
        <w:tab/>
      </w:r>
      <w:r>
        <w:t>The Bagit format</w:t>
      </w:r>
      <w:r>
        <w:tab/>
      </w:r>
      <w:r>
        <w:fldChar w:fldCharType="begin"/>
      </w:r>
      <w:r>
        <w:instrText xml:space="preserve"> PAGEREF _Toc308996094 \h </w:instrText>
      </w:r>
      <w:r>
        <w:fldChar w:fldCharType="separate"/>
      </w:r>
      <w:r w:rsidR="004F6915">
        <w:t>92</w:t>
      </w:r>
      <w:r>
        <w:fldChar w:fldCharType="end"/>
      </w:r>
    </w:p>
    <w:p w14:paraId="710DE054" w14:textId="77777777" w:rsidR="002001A6" w:rsidRDefault="002001A6">
      <w:pPr>
        <w:pStyle w:val="TOC2"/>
        <w:rPr>
          <w:rFonts w:asciiTheme="minorHAnsi" w:eastAsiaTheme="minorEastAsia" w:hAnsiTheme="minorHAnsi" w:cstheme="minorBidi"/>
          <w:color w:val="auto"/>
          <w:sz w:val="24"/>
          <w:lang w:eastAsia="ja-JP"/>
        </w:rPr>
      </w:pPr>
      <w:r>
        <w:t>README.HTML file</w:t>
      </w:r>
      <w:r>
        <w:tab/>
      </w:r>
      <w:r>
        <w:fldChar w:fldCharType="begin"/>
      </w:r>
      <w:r>
        <w:instrText xml:space="preserve"> PAGEREF _Toc308996095 \h </w:instrText>
      </w:r>
      <w:r>
        <w:fldChar w:fldCharType="separate"/>
      </w:r>
      <w:r w:rsidR="004F6915">
        <w:t>92</w:t>
      </w:r>
      <w:r>
        <w:fldChar w:fldCharType="end"/>
      </w:r>
    </w:p>
    <w:p w14:paraId="3C63DEE4" w14:textId="77777777" w:rsidR="002001A6" w:rsidRDefault="002001A6">
      <w:pPr>
        <w:pStyle w:val="TOC1"/>
        <w:tabs>
          <w:tab w:val="left" w:pos="1594"/>
        </w:tabs>
        <w:rPr>
          <w:rFonts w:asciiTheme="minorHAnsi" w:eastAsiaTheme="minorEastAsia" w:hAnsiTheme="minorHAnsi" w:cstheme="minorBidi"/>
          <w:color w:val="auto"/>
          <w:lang w:eastAsia="ja-JP"/>
        </w:rPr>
      </w:pPr>
      <w:r>
        <w:t>Appendix B -</w:t>
      </w:r>
      <w:r>
        <w:rPr>
          <w:rFonts w:asciiTheme="minorHAnsi" w:eastAsiaTheme="minorEastAsia" w:hAnsiTheme="minorHAnsi" w:cstheme="minorBidi"/>
          <w:color w:val="auto"/>
          <w:lang w:eastAsia="ja-JP"/>
        </w:rPr>
        <w:tab/>
      </w:r>
      <w:r>
        <w:t>RIF-CS</w:t>
      </w:r>
      <w:r>
        <w:tab/>
      </w:r>
      <w:r>
        <w:fldChar w:fldCharType="begin"/>
      </w:r>
      <w:r>
        <w:instrText xml:space="preserve"> PAGEREF _Toc308996096 \h </w:instrText>
      </w:r>
      <w:r>
        <w:fldChar w:fldCharType="separate"/>
      </w:r>
      <w:r w:rsidR="004F6915">
        <w:t>93</w:t>
      </w:r>
      <w:r>
        <w:fldChar w:fldCharType="end"/>
      </w:r>
    </w:p>
    <w:p w14:paraId="5E6AABB7" w14:textId="77777777" w:rsidR="002001A6" w:rsidRDefault="002001A6">
      <w:pPr>
        <w:pStyle w:val="TOC2"/>
        <w:rPr>
          <w:rFonts w:asciiTheme="minorHAnsi" w:eastAsiaTheme="minorEastAsia" w:hAnsiTheme="minorHAnsi" w:cstheme="minorBidi"/>
          <w:color w:val="auto"/>
          <w:sz w:val="24"/>
          <w:lang w:eastAsia="ja-JP"/>
        </w:rPr>
      </w:pPr>
      <w:r>
        <w:t>Example RIF-CS file</w:t>
      </w:r>
      <w:r>
        <w:tab/>
      </w:r>
      <w:r>
        <w:fldChar w:fldCharType="begin"/>
      </w:r>
      <w:r>
        <w:instrText xml:space="preserve"> PAGEREF _Toc308996097 \h </w:instrText>
      </w:r>
      <w:r>
        <w:fldChar w:fldCharType="separate"/>
      </w:r>
      <w:r w:rsidR="004F6915">
        <w:t>93</w:t>
      </w:r>
      <w:r>
        <w:fldChar w:fldCharType="end"/>
      </w:r>
    </w:p>
    <w:p w14:paraId="38909726" w14:textId="104CDF27" w:rsidR="00CE7E45" w:rsidRDefault="00FE17CB" w:rsidP="00CE7E45">
      <w:r>
        <w:fldChar w:fldCharType="end"/>
      </w:r>
      <w:r w:rsidR="008B0B3B">
        <w:tab/>
      </w:r>
      <w:r w:rsidR="008B0B3B">
        <w:tab/>
      </w:r>
    </w:p>
    <w:p w14:paraId="1E034C45" w14:textId="77777777" w:rsidR="00320DEE" w:rsidRDefault="00320DEE" w:rsidP="00B6457B">
      <w:pPr>
        <w:pStyle w:val="iHeading1"/>
      </w:pPr>
      <w:bookmarkStart w:id="1" w:name="_Ref377654860"/>
      <w:bookmarkStart w:id="2" w:name="_Toc308996019"/>
      <w:r>
        <w:lastRenderedPageBreak/>
        <w:t>Overview</w:t>
      </w:r>
      <w:bookmarkEnd w:id="1"/>
      <w:bookmarkEnd w:id="2"/>
    </w:p>
    <w:p w14:paraId="7F91C722" w14:textId="19672003" w:rsidR="00B514C7" w:rsidRPr="005879DC" w:rsidRDefault="00E511C5" w:rsidP="00B514C7">
      <w:pPr>
        <w:pStyle w:val="iNormal"/>
      </w:pPr>
      <w:r>
        <w:t xml:space="preserve">A </w:t>
      </w:r>
      <w:r w:rsidR="00CF08BB">
        <w:t>DIVER</w:t>
      </w:r>
      <w:r w:rsidR="00617563">
        <w:t xml:space="preserve">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rsidR="00CF08BB">
        <w:t>DIVER</w:t>
      </w:r>
      <w:r w:rsidR="00DE3FA1">
        <w:t>. T</w:t>
      </w:r>
      <w:r w:rsidR="003325A4">
        <w:t xml:space="preserve">ime-series data and other data, such as photographs, videos, sound recordings, </w:t>
      </w:r>
      <w:proofErr w:type="spellStart"/>
      <w:r w:rsidR="003325A4">
        <w:t>spreadsheets</w:t>
      </w:r>
      <w:proofErr w:type="spellEnd"/>
      <w:r w:rsidR="003325A4">
        <w:t xml:space="preserve">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14:paraId="16915BEA" w14:textId="57C6731B" w:rsidR="00FA4DFE" w:rsidRDefault="00FA4DFE" w:rsidP="00FA4DFE">
      <w:pPr>
        <w:pStyle w:val="iNormal"/>
      </w:pPr>
      <w:r>
        <w:t xml:space="preserve">Because </w:t>
      </w:r>
      <w:r w:rsidR="00CF08BB">
        <w:t>DIVER</w:t>
      </w:r>
      <w:r>
        <w:t xml:space="preserve"> is open source, it is possible for other users to augment functionality and add support for further file formats.</w:t>
      </w:r>
    </w:p>
    <w:p w14:paraId="617FDD86" w14:textId="2CD5EFCA" w:rsidR="00FD432F" w:rsidRDefault="00D43E36" w:rsidP="009B5F1F">
      <w:pPr>
        <w:pStyle w:val="iNormal"/>
      </w:pPr>
      <w:r>
        <w:t>Version 1.0</w:t>
      </w:r>
      <w:r w:rsidR="003325A4">
        <w:t xml:space="preserve"> of </w:t>
      </w:r>
      <w:r w:rsidR="00CF08BB">
        <w:t>DIVER</w:t>
      </w:r>
      <w:r>
        <w:t xml:space="preserve"> dealt</w:t>
      </w:r>
      <w:r w:rsidR="003325A4">
        <w:t xml:space="preserve"> primarily with sensor </w:t>
      </w:r>
      <w:proofErr w:type="gramStart"/>
      <w:r w:rsidR="003325A4">
        <w:t>networks which</w:t>
      </w:r>
      <w:proofErr w:type="gramEnd"/>
      <w:r w:rsidR="003325A4">
        <w:t xml:space="preserve">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14:paraId="2A1416D3" w14:textId="372C1C1A" w:rsidR="00AB7BC5" w:rsidRDefault="006417B8" w:rsidP="006417B8">
      <w:pPr>
        <w:pStyle w:val="iNormal"/>
      </w:pPr>
      <w:r>
        <w:t xml:space="preserve">Version 2.0 </w:t>
      </w:r>
      <w:r w:rsidR="00E052CF">
        <w:t xml:space="preserve">of </w:t>
      </w:r>
      <w:r w:rsidR="00CF08BB">
        <w:t>DIVER</w:t>
      </w:r>
      <w:r w:rsidR="00E052CF">
        <w:t xml:space="preserve"> added</w:t>
      </w:r>
      <w:r>
        <w:t xml:space="preserve"> support for MIME types</w:t>
      </w:r>
      <w:r w:rsidR="00AB7BC5">
        <w:t>,</w:t>
      </w:r>
      <w:r>
        <w:t xml:space="preserve"> </w:t>
      </w:r>
      <w:r w:rsidR="00E052CF">
        <w:t xml:space="preserve">auto optical character recognition </w:t>
      </w:r>
      <w:r w:rsidR="00D779D2">
        <w:t>and</w:t>
      </w:r>
      <w:r w:rsidR="00E052CF">
        <w:t xml:space="preserve"> speech-to-text on file upload, </w:t>
      </w:r>
      <w:r>
        <w:t xml:space="preserve">and tailoring </w:t>
      </w:r>
      <w:r w:rsidR="00B607E3">
        <w:t xml:space="preserve">of the application </w:t>
      </w:r>
      <w:r>
        <w:t>to suit the research organisation’s names and naming conventions</w:t>
      </w:r>
      <w:r w:rsidR="00B607E3">
        <w:t xml:space="preserve">. </w:t>
      </w:r>
      <w:r w:rsidR="00E052CF">
        <w:t xml:space="preserve">From this version </w:t>
      </w:r>
      <w:r w:rsidR="00CF08BB">
        <w:t>DIVER</w:t>
      </w:r>
      <w:r w:rsidR="00E052CF">
        <w:t xml:space="preserve"> can</w:t>
      </w:r>
      <w:r w:rsidR="00B607E3">
        <w:t xml:space="preserve"> be deployed using </w:t>
      </w:r>
      <w:proofErr w:type="spellStart"/>
      <w:r w:rsidR="00B607E3">
        <w:t>Intersect’s</w:t>
      </w:r>
      <w:proofErr w:type="spellEnd"/>
      <w:r w:rsidR="00B607E3">
        <w:t xml:space="preserve"> </w:t>
      </w:r>
      <w:proofErr w:type="spellStart"/>
      <w:r w:rsidR="00B607E3">
        <w:t>SnapDeploy</w:t>
      </w:r>
      <w:proofErr w:type="spellEnd"/>
      <w:r w:rsidR="00B607E3">
        <w:t xml:space="preserve"> technology. These changes were funded by </w:t>
      </w:r>
      <w:r w:rsidR="00AB7BC5">
        <w:t>for the Faculty of Business and Economics at Macquarie University</w:t>
      </w:r>
      <w:r w:rsidR="00E052CF">
        <w:t xml:space="preserve"> and via</w:t>
      </w:r>
      <w:r w:rsidR="00B607E3">
        <w:t xml:space="preserve"> an allocation of </w:t>
      </w:r>
      <w:hyperlink r:id="rId9" w:history="1">
        <w:proofErr w:type="spellStart"/>
        <w:r w:rsidR="00B607E3" w:rsidRPr="00B607E3">
          <w:rPr>
            <w:rStyle w:val="Hyperlink"/>
          </w:rPr>
          <w:t>NeCTAR</w:t>
        </w:r>
        <w:proofErr w:type="spellEnd"/>
      </w:hyperlink>
      <w:r w:rsidR="00B607E3">
        <w:t xml:space="preserve"> funds</w:t>
      </w:r>
      <w:r w:rsidR="00AB7BC5">
        <w:t>.</w:t>
      </w:r>
      <w:r>
        <w:t xml:space="preserve"> </w:t>
      </w:r>
      <w:r w:rsidR="00AB7BC5">
        <w:t xml:space="preserve"> </w:t>
      </w:r>
      <w:r w:rsidR="00B607E3">
        <w:t>At Macquarie University, t</w:t>
      </w:r>
      <w:r w:rsidR="00AB7BC5">
        <w:t xml:space="preserve">he application is known </w:t>
      </w:r>
      <w:r w:rsidR="00E052CF">
        <w:t>as DIVER.</w:t>
      </w:r>
      <w:r w:rsidR="00AB7BC5">
        <w:t xml:space="preserve"> </w:t>
      </w:r>
      <w:r w:rsidR="00D779D2">
        <w:t xml:space="preserve"> </w:t>
      </w:r>
      <w:r w:rsidR="00AB7BC5">
        <w:t xml:space="preserve">See the DIVER CONTEXT DIAGRAM below for an example </w:t>
      </w:r>
      <w:r w:rsidR="00CF08BB">
        <w:t>DIVER</w:t>
      </w:r>
      <w:r w:rsidR="00AB7BC5">
        <w:t xml:space="preserve"> implementation</w:t>
      </w:r>
      <w:proofErr w:type="gramStart"/>
      <w:r w:rsidR="00AB7BC5">
        <w:t>.</w:t>
      </w:r>
      <w:r>
        <w:t>.</w:t>
      </w:r>
      <w:proofErr w:type="gramEnd"/>
      <w:r>
        <w:t xml:space="preserve">  </w:t>
      </w:r>
    </w:p>
    <w:p w14:paraId="4B742152" w14:textId="0D35D668" w:rsidR="00D639C4" w:rsidRDefault="00AB7BC5" w:rsidP="00B607E3">
      <w:pPr>
        <w:pStyle w:val="iNormal"/>
      </w:pPr>
      <w:r>
        <w:t>Version 2.1</w:t>
      </w:r>
      <w:r w:rsidR="00AE541B">
        <w:t xml:space="preserve"> </w:t>
      </w:r>
      <w:r w:rsidR="006417B8">
        <w:t>incorporates</w:t>
      </w:r>
      <w:r>
        <w:t xml:space="preserve"> </w:t>
      </w:r>
      <w:r w:rsidR="006417B8">
        <w:t xml:space="preserve">the concept of private data plus </w:t>
      </w:r>
      <w:r>
        <w:t>new a</w:t>
      </w:r>
      <w:r w:rsidR="006417B8">
        <w:t>ccess control functionality, a new message of the day facility on the Dashboard, and image file previews.</w:t>
      </w:r>
    </w:p>
    <w:p w14:paraId="7E14D346" w14:textId="1593D4BF" w:rsidR="00AE541B" w:rsidRDefault="0079144C" w:rsidP="00B607E3">
      <w:pPr>
        <w:pStyle w:val="iNormal"/>
      </w:pPr>
      <w:r>
        <w:t xml:space="preserve">Version 2.2 </w:t>
      </w:r>
      <w:r w:rsidR="00AE541B">
        <w:t xml:space="preserve">adds support for new file types NETCDF and NCML and </w:t>
      </w:r>
      <w:r w:rsidR="00C45BA7">
        <w:t xml:space="preserve">adds </w:t>
      </w:r>
      <w:r w:rsidR="00AE541B">
        <w:t>two new A</w:t>
      </w:r>
      <w:r w:rsidR="00B33947">
        <w:t xml:space="preserve">PIs </w:t>
      </w:r>
      <w:proofErr w:type="spellStart"/>
      <w:r w:rsidR="00B33947">
        <w:t>Variable_List_API</w:t>
      </w:r>
      <w:proofErr w:type="spellEnd"/>
      <w:r w:rsidR="00B33947">
        <w:t xml:space="preserve"> and </w:t>
      </w:r>
      <w:proofErr w:type="spellStart"/>
      <w:r w:rsidR="00B33947">
        <w:t>Org_St</w:t>
      </w:r>
      <w:r w:rsidR="00AE541B">
        <w:t>ructure_API</w:t>
      </w:r>
      <w:proofErr w:type="spellEnd"/>
      <w:r w:rsidR="00AE541B">
        <w:t>.</w:t>
      </w:r>
      <w:r w:rsidR="00B33947">
        <w:t xml:space="preserve"> Th</w:t>
      </w:r>
      <w:r w:rsidR="00C45BA7">
        <w:t xml:space="preserve">e new APIs are described in the </w:t>
      </w:r>
      <w:r w:rsidR="00B33947">
        <w:t xml:space="preserve">dc21-doc </w:t>
      </w:r>
      <w:proofErr w:type="spellStart"/>
      <w:r w:rsidR="00C45BA7">
        <w:t>github</w:t>
      </w:r>
      <w:proofErr w:type="spellEnd"/>
      <w:r w:rsidR="00C45BA7">
        <w:t xml:space="preserve"> documentation.</w:t>
      </w:r>
    </w:p>
    <w:p w14:paraId="25EA7874" w14:textId="727853DC" w:rsidR="0079144C" w:rsidRDefault="0069394E" w:rsidP="00B607E3">
      <w:pPr>
        <w:pStyle w:val="iNormal"/>
      </w:pPr>
      <w:r>
        <w:rPr>
          <w:noProof/>
          <w:lang w:val="en-US"/>
        </w:rPr>
        <mc:AlternateContent>
          <mc:Choice Requires="wps">
            <w:drawing>
              <wp:anchor distT="0" distB="0" distL="114300" distR="114300" simplePos="0" relativeHeight="251672064" behindDoc="0" locked="0" layoutInCell="1" allowOverlap="1" wp14:anchorId="5120908C" wp14:editId="10268BCC">
                <wp:simplePos x="0" y="0"/>
                <wp:positionH relativeFrom="column">
                  <wp:posOffset>2374900</wp:posOffset>
                </wp:positionH>
                <wp:positionV relativeFrom="paragraph">
                  <wp:posOffset>889635</wp:posOffset>
                </wp:positionV>
                <wp:extent cx="579120" cy="375285"/>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AF9B4B" w14:textId="7E5F21C3" w:rsidR="00C9460A" w:rsidRPr="00850A9C" w:rsidRDefault="00C9460A"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9" o:spid="_x0000_s1026" type="#_x0000_t202" style="position:absolute;left:0;text-align:left;margin-left:187pt;margin-top:70.05pt;width:45.6pt;height:29.55pt;z-index:251672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GOK4CAACo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LT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" filled="f" stroked="f">
                <v:textbox style="mso-fit-shape-to-text:t">
                  <w:txbxContent>
                    <w:p w14:paraId="2FAF9B4B" w14:textId="7E5F21C3" w:rsidR="00C9460A" w:rsidRPr="00850A9C" w:rsidRDefault="00C9460A"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79144C">
        <w:t xml:space="preserve">Version 2.3, this version, </w:t>
      </w:r>
      <w:r w:rsidR="005F674A">
        <w:t>enriches the metadata support by adding a</w:t>
      </w:r>
      <w:r w:rsidR="0079144C">
        <w:t xml:space="preserve"> number of new fields</w:t>
      </w:r>
      <w:r w:rsidR="005F674A">
        <w:t xml:space="preserve"> to the generated RIF-CS, and changes have been made to the UI to support these new fields. The API has also been extended to allow administrators to package files and publish packages via the API</w:t>
      </w:r>
      <w:r>
        <w:t>.</w:t>
      </w:r>
      <w:r w:rsidR="004F6915" w:rsidRPr="004F6915">
        <w:t xml:space="preserve"> </w:t>
      </w:r>
      <w:r w:rsidR="004F6915">
        <w:t xml:space="preserve">The changes to the API are described in the dc21-doc </w:t>
      </w:r>
      <w:proofErr w:type="spellStart"/>
      <w:r w:rsidR="004F6915">
        <w:t>github</w:t>
      </w:r>
      <w:proofErr w:type="spellEnd"/>
      <w:r w:rsidR="004F6915">
        <w:t xml:space="preserve"> documentation.</w:t>
      </w:r>
    </w:p>
    <w:p w14:paraId="5FBC7837" w14:textId="13C52950" w:rsidR="00AB7BC5" w:rsidRDefault="0069394E" w:rsidP="00B607E3">
      <w:pPr>
        <w:pStyle w:val="iNormal"/>
      </w:pPr>
      <w:r>
        <w:t>Version 2.3</w:t>
      </w:r>
      <w:r w:rsidR="00D639C4">
        <w:t xml:space="preserve"> changes are adorned with </w:t>
      </w:r>
    </w:p>
    <w:p w14:paraId="10AF2466" w14:textId="77777777" w:rsidR="00AB7BC5" w:rsidRDefault="00AB7BC5" w:rsidP="009B5F1F">
      <w:pPr>
        <w:pStyle w:val="iNormal"/>
      </w:pPr>
    </w:p>
    <w:p w14:paraId="30B39295" w14:textId="77777777" w:rsidR="00743B5A" w:rsidRPr="000F52A1" w:rsidRDefault="00A5049D" w:rsidP="004E137E">
      <w:pPr>
        <w:pStyle w:val="iFigureCaption"/>
      </w:pPr>
      <w:r>
        <w:rPr>
          <w:noProof/>
          <w:lang w:val="en-US"/>
        </w:rPr>
        <w:lastRenderedPageBreak/>
        <mc:AlternateContent>
          <mc:Choice Requires="wpg">
            <w:drawing>
              <wp:inline distT="0" distB="0" distL="0" distR="0" wp14:anchorId="19595630" wp14:editId="134C2251">
                <wp:extent cx="5717540" cy="4349115"/>
                <wp:effectExtent l="0" t="0" r="0" b="0"/>
                <wp:docPr id="154"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7540" cy="4349115"/>
                          <a:chOff x="1418" y="4354"/>
                          <a:chExt cx="9159" cy="6967"/>
                        </a:xfrm>
                      </wpg:grpSpPr>
                      <wps:wsp>
                        <wps:cNvPr id="155" name="AutoShape 214"/>
                        <wps:cNvSpPr>
                          <a:spLocks noChangeAspect="1" noChangeArrowheads="1" noTextEdit="1"/>
                        </wps:cNvSpPr>
                        <wps:spPr bwMode="auto">
                          <a:xfrm>
                            <a:off x="1418" y="4354"/>
                            <a:ext cx="9159" cy="6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18" y="4874"/>
                            <a:ext cx="9159" cy="6447"/>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218"/>
                        <wps:cNvSpPr txBox="1">
                          <a:spLocks noChangeArrowheads="1"/>
                        </wps:cNvSpPr>
                        <wps:spPr bwMode="auto">
                          <a:xfrm>
                            <a:off x="1499" y="4354"/>
                            <a:ext cx="8979" cy="521"/>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FF0000"/>
                                </a:solidFill>
                                <a:miter lim="800000"/>
                                <a:headEnd/>
                                <a:tailEnd/>
                              </a14:hiddenLine>
                            </a:ext>
                          </a:extLst>
                        </wps:spPr>
                        <wps:txbx>
                          <w:txbxContent>
                            <w:p w14:paraId="0E020D8E" w14:textId="77777777" w:rsidR="00C9460A" w:rsidRPr="000F52A1" w:rsidRDefault="00C9460A" w:rsidP="000F52A1">
                              <w:pPr>
                                <w:pStyle w:val="iNormal"/>
                                <w:jc w:val="center"/>
                                <w:rPr>
                                  <w:b/>
                                </w:rPr>
                              </w:pPr>
                              <w:r w:rsidRPr="000F52A1">
                                <w:rPr>
                                  <w:b/>
                                </w:rPr>
                                <w:t>DIVER CONTEXT DIAGRAM</w:t>
                              </w:r>
                            </w:p>
                          </w:txbxContent>
                        </wps:txbx>
                        <wps:bodyPr rot="0" vert="horz" wrap="square" lIns="91440" tIns="45720" rIns="91440" bIns="45720" anchor="t" anchorCtr="0" upright="1">
                          <a:noAutofit/>
                        </wps:bodyPr>
                      </wps:wsp>
                    </wpg:wgp>
                  </a:graphicData>
                </a:graphic>
              </wp:inline>
            </w:drawing>
          </mc:Choice>
          <mc:Fallback>
            <w:pict>
              <v:group id="Group 215" o:spid="_x0000_s1027"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">
                <o:lock v:ext="edit" aspectratio="t"/>
                <v:rect id="AutoShape 214" o:spid="_x0000_s1028" style="position:absolute;left:1418;top:4354;width:9159;height:69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heXwwAA&#10;ANwAAAAPAAAAZHJzL2Rvd25yZXYueG1sRE9Na8JAEL0X/A/LCL2UurFg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theX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9" type="#_x0000_t75" style="position:absolute;left:1418;top:4874;width:9159;height:6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F&#10;z8rDAAAA3AAAAA8AAABkcnMvZG93bnJldi54bWxET01rwkAQvRf6H5YpeKsbBUNJXUWESuMtVkRv&#10;Q3aapM3OhuwmWf99t1DobR7vc9bbYFoxUu8aywoW8wQEcWl1w5WC88fb8wsI55E1tpZJwZ0cbDeP&#10;D2vMtJ24oPHkKxFD2GWooPa+y6R0ZU0G3dx2xJH7tL1BH2FfSd3jFMNNK5dJkkqDDceGGjva11R+&#10;nwaj4JB3V2/y5eG6GMLlKz2G0d4KpWZPYfcKwlPw/+I/97uO81cp/D4TL5Cb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sXPysMAAADcAAAADwAAAAAAAAAAAAAAAACcAgAA&#10;ZHJzL2Rvd25yZXYueG1sUEsFBgAAAAAEAAQA9wAAAIwDAAAAAA==&#10;">
                  <v:imagedata r:id="rId11" o:title=""/>
                </v:shape>
                <v:shape id="Text Box 218" o:spid="_x0000_s1030" type="#_x0000_t202" style="position:absolute;left:1499;top:4354;width:8979;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y5EwwAA&#10;ANwAAAAPAAAAZHJzL2Rvd25yZXYueG1sRE/JasMwEL0X+g9iCrk1ck2W4kY2pSGlkFOc0vNgTW1j&#10;a2QkxXHz9VUgkNs83jqbYjK9GMn51rKCl3kCgriyuuVawfdx9/wKwgdkjb1lUvBHHor88WGDmbZn&#10;PtBYhlrEEPYZKmhCGDIpfdWQQT+3A3Hkfq0zGCJ0tdQOzzHc9DJNkpU02HJsaHCgj4aqrjwZBatF&#10;N3Tt/mc02/p0uSSHdP/pUqVmT9P7G4hAU7iLb+4vHecv13B9Jl4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Zy5EwwAAANwAAAAPAAAAAAAAAAAAAAAAAJcCAABkcnMvZG93&#10;bnJldi54bWxQSwUGAAAAAAQABAD1AAAAhwMAAAAA&#10;" fillcolor="white [3212]" stroked="f" strokecolor="red" strokeweight="1pt">
                  <v:textbox>
                    <w:txbxContent>
                      <w:p w14:paraId="0E020D8E" w14:textId="77777777" w:rsidR="00C9460A" w:rsidRPr="000F52A1" w:rsidRDefault="00C9460A" w:rsidP="000F52A1">
                        <w:pPr>
                          <w:pStyle w:val="iNormal"/>
                          <w:jc w:val="center"/>
                          <w:rPr>
                            <w:b/>
                          </w:rPr>
                        </w:pPr>
                        <w:r w:rsidRPr="000F52A1">
                          <w:rPr>
                            <w:b/>
                          </w:rPr>
                          <w:t>DIVER CONTEXT DIAGRAM</w:t>
                        </w:r>
                      </w:p>
                    </w:txbxContent>
                  </v:textbox>
                </v:shape>
                <w10:anchorlock/>
              </v:group>
            </w:pict>
          </mc:Fallback>
        </mc:AlternateContent>
      </w:r>
    </w:p>
    <w:p w14:paraId="720FC37D" w14:textId="77777777" w:rsidR="00FF7E84" w:rsidRDefault="00FF7E84" w:rsidP="00607A99">
      <w:pPr>
        <w:pStyle w:val="iNormal"/>
      </w:pPr>
    </w:p>
    <w:p w14:paraId="740B3831" w14:textId="6E7BD368" w:rsidR="00750B3E" w:rsidRDefault="00750B3E" w:rsidP="00607A99">
      <w:pPr>
        <w:pStyle w:val="iNormal"/>
      </w:pPr>
      <w:r>
        <w:t xml:space="preserve">At Macquarie University, the Research Data </w:t>
      </w:r>
      <w:r w:rsidR="004666F7">
        <w:t>Catalogue</w:t>
      </w:r>
      <w:r w:rsidR="00C01FBB">
        <w:t xml:space="preserve"> </w:t>
      </w:r>
      <w:r>
        <w:t xml:space="preserve">in the above Context Diagram is implemented using </w:t>
      </w:r>
      <w:proofErr w:type="spellStart"/>
      <w:r>
        <w:t>ReDBox</w:t>
      </w:r>
      <w:proofErr w:type="spellEnd"/>
      <w:r>
        <w:t xml:space="preserve">. See </w:t>
      </w:r>
      <w:hyperlink r:id="rId12" w:history="1">
        <w:r w:rsidRPr="00975BBF">
          <w:rPr>
            <w:rStyle w:val="Hyperlink"/>
          </w:rPr>
          <w:t>http://www.redboxresearchdata.com.au/</w:t>
        </w:r>
      </w:hyperlink>
      <w:r>
        <w:t xml:space="preserve"> for more information.</w:t>
      </w:r>
    </w:p>
    <w:p w14:paraId="6D77A1E0" w14:textId="2FE40313" w:rsidR="000A4D21" w:rsidRPr="000A4D21" w:rsidRDefault="000A4D21" w:rsidP="00607A99">
      <w:pPr>
        <w:pStyle w:val="iNormal"/>
      </w:pPr>
      <w:r>
        <w:t xml:space="preserve">All </w:t>
      </w:r>
      <w:r w:rsidR="00CF08BB">
        <w:t>DIVER</w:t>
      </w:r>
      <w:r>
        <w:t xml:space="preserve"> implementations take advantage </w:t>
      </w:r>
      <w:r w:rsidRPr="00216A4B">
        <w:t xml:space="preserve">of </w:t>
      </w:r>
      <w:hyperlink r:id="rId13" w:history="1">
        <w:r w:rsidR="00685C77" w:rsidRPr="00750B3E">
          <w:rPr>
            <w:rStyle w:val="Hyperlink"/>
          </w:rPr>
          <w:t>A</w:t>
        </w:r>
        <w:r w:rsidR="00B67F50">
          <w:rPr>
            <w:rStyle w:val="Hyperlink"/>
          </w:rPr>
          <w:t>AAA</w:t>
        </w:r>
        <w:r w:rsidR="00685C77" w:rsidRPr="00750B3E">
          <w:rPr>
            <w:rStyle w:val="Hyperlink"/>
          </w:rPr>
          <w:t xml:space="preserve"> Data Management</w:t>
        </w:r>
      </w:hyperlink>
      <w:r w:rsidRPr="00216A4B">
        <w:t xml:space="preserve"> concepts</w:t>
      </w:r>
      <w:r>
        <w:t>.</w:t>
      </w:r>
    </w:p>
    <w:p w14:paraId="218A1087" w14:textId="725AEA2C"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CF08BB">
        <w:t>DIVER</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r w:rsidR="00C23447">
        <w:fldChar w:fldCharType="begin"/>
      </w:r>
      <w:r w:rsidR="00C23447">
        <w:instrText xml:space="preserve"> REF _Ref377645911 \r \h  \* MERGEFORMAT </w:instrText>
      </w:r>
      <w:r w:rsidR="00C23447">
        <w:fldChar w:fldCharType="separate"/>
      </w:r>
      <w:r w:rsidR="004F6915">
        <w:t>5</w:t>
      </w:r>
      <w:r w:rsidR="00C23447">
        <w:fldChar w:fldCharType="end"/>
      </w:r>
      <w:r w:rsidR="00750B3E" w:rsidRPr="00750B3E">
        <w:rPr>
          <w:rStyle w:val="CrossReference"/>
        </w:rPr>
        <w:t xml:space="preserve"> </w:t>
      </w:r>
      <w:r w:rsidR="00C23447">
        <w:fldChar w:fldCharType="begin"/>
      </w:r>
      <w:r w:rsidR="00C23447">
        <w:instrText xml:space="preserve"> REF _Ref377645911 \h  \* MERGEFORMAT </w:instrText>
      </w:r>
      <w:r w:rsidR="00C23447">
        <w:fldChar w:fldCharType="separate"/>
      </w:r>
      <w:r w:rsidR="004F6915" w:rsidRPr="004F6915">
        <w:rPr>
          <w:rStyle w:val="CrossReference"/>
        </w:rPr>
        <w:t>Organisational Units and Projects</w:t>
      </w:r>
      <w:r w:rsidR="00C23447">
        <w:fldChar w:fldCharType="end"/>
      </w:r>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xml:space="preserve">, </w:t>
      </w:r>
      <w:r w:rsidR="00CF08BB">
        <w:t>DIVER</w:t>
      </w:r>
      <w:r w:rsidR="00FA4DFE">
        <w:t>’s Parent-Child relationships can be used to keep track of that information.</w:t>
      </w:r>
    </w:p>
    <w:p w14:paraId="48A8D226" w14:textId="77777777"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14:paraId="0F92E41C" w14:textId="77777777"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r w:rsidR="00C23447">
        <w:fldChar w:fldCharType="begin"/>
      </w:r>
      <w:r w:rsidR="00C23447">
        <w:instrText xml:space="preserve"> REF _Ref352768976 \r \h  \* MERGEFORMAT </w:instrText>
      </w:r>
      <w:r w:rsidR="00C23447">
        <w:fldChar w:fldCharType="separate"/>
      </w:r>
      <w:r w:rsidR="004F6915" w:rsidRPr="004F6915">
        <w:rPr>
          <w:rStyle w:val="CrossReference"/>
        </w:rPr>
        <w:t>Appendix B -</w:t>
      </w:r>
      <w:r w:rsidR="00C23447">
        <w:fldChar w:fldCharType="end"/>
      </w:r>
      <w:r w:rsidR="0018300E" w:rsidRPr="0055670B">
        <w:rPr>
          <w:rStyle w:val="CrossReference"/>
        </w:rPr>
        <w:t xml:space="preserve"> </w:t>
      </w:r>
      <w:r w:rsidR="00C23447">
        <w:fldChar w:fldCharType="begin"/>
      </w:r>
      <w:r w:rsidR="00C23447">
        <w:instrText xml:space="preserve"> REF _Ref352769006 \h  \* MERGEFORMAT </w:instrText>
      </w:r>
      <w:r w:rsidR="00C23447">
        <w:fldChar w:fldCharType="separate"/>
      </w:r>
      <w:r w:rsidR="004F6915" w:rsidRPr="004F6915">
        <w:rPr>
          <w:rStyle w:val="CrossReference"/>
        </w:rPr>
        <w:t>RIF-CS</w:t>
      </w:r>
      <w:r w:rsidR="00C23447">
        <w:fldChar w:fldCharType="end"/>
      </w:r>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14:paraId="1145B3A8" w14:textId="5570716E" w:rsidR="00CE7E45" w:rsidRDefault="00CE7E45" w:rsidP="00B6457B">
      <w:pPr>
        <w:pStyle w:val="iHeading2"/>
      </w:pPr>
      <w:bookmarkStart w:id="3" w:name="_Toc215047190"/>
      <w:bookmarkStart w:id="4" w:name="_Toc308996020"/>
      <w:r>
        <w:t xml:space="preserve">Installing </w:t>
      </w:r>
      <w:bookmarkEnd w:id="3"/>
      <w:r w:rsidR="006024EB">
        <w:t xml:space="preserve">and Tailoring </w:t>
      </w:r>
      <w:r w:rsidR="00CF08BB">
        <w:t>DIVER</w:t>
      </w:r>
      <w:r w:rsidR="006024EB">
        <w:t xml:space="preserve"> for your Organisation</w:t>
      </w:r>
      <w:bookmarkEnd w:id="4"/>
    </w:p>
    <w:p w14:paraId="3A09F153" w14:textId="3A1B2222" w:rsidR="005174D7" w:rsidRDefault="00A13D70" w:rsidP="008570E9">
      <w:pPr>
        <w:pStyle w:val="iNormal"/>
      </w:pPr>
      <w:r w:rsidRPr="008570E9">
        <w:t xml:space="preserve">Potential </w:t>
      </w:r>
      <w:r w:rsidR="00CF08BB">
        <w:t>DIVER</w:t>
      </w:r>
      <w:r w:rsidRPr="008570E9">
        <w:t xml:space="preserve"> users should contact Intersect to set up a hosting arrangement.</w:t>
      </w:r>
    </w:p>
    <w:p w14:paraId="2A7BC6F5" w14:textId="2342D46E" w:rsidR="000240E2" w:rsidRDefault="00A13D70" w:rsidP="008570E9">
      <w:pPr>
        <w:pStyle w:val="iNormal"/>
      </w:pPr>
      <w:r w:rsidRPr="008570E9">
        <w:t xml:space="preserve">Alternatively, </w:t>
      </w:r>
      <w:r w:rsidR="00CF08BB">
        <w:t>DIVER</w:t>
      </w:r>
      <w:r w:rsidRPr="008570E9">
        <w:t xml:space="preserve">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CF08BB">
        <w:t>DIVER</w:t>
      </w:r>
      <w:r w:rsidR="00946101" w:rsidRPr="008570E9">
        <w:t xml:space="preserve"> </w:t>
      </w:r>
      <w:r w:rsidR="005174D7">
        <w:t xml:space="preserve">can be found in </w:t>
      </w:r>
      <w:r w:rsidR="00CF08BB">
        <w:t>DIVER</w:t>
      </w:r>
      <w:r w:rsidR="005174D7">
        <w:t xml:space="preserve">’s </w:t>
      </w:r>
      <w:r w:rsidR="005174D7">
        <w:lastRenderedPageBreak/>
        <w:t xml:space="preserve">documentation </w:t>
      </w:r>
      <w:proofErr w:type="spellStart"/>
      <w:r w:rsidR="005174D7">
        <w:t>GitHub</w:t>
      </w:r>
      <w:proofErr w:type="spellEnd"/>
      <w:r w:rsidR="005174D7">
        <w:t xml:space="preserve"> archive </w:t>
      </w:r>
      <w:hyperlink r:id="rId14" w:history="1">
        <w:r w:rsidR="000240E2" w:rsidRPr="005A2324">
          <w:rPr>
            <w:rStyle w:val="Hyperlink"/>
          </w:rPr>
          <w:t>https://github.com/IntersectAustralia/</w:t>
        </w:r>
        <w:r w:rsidR="00CF08BB">
          <w:rPr>
            <w:rStyle w:val="Hyperlink"/>
          </w:rPr>
          <w:t>DIVER</w:t>
        </w:r>
        <w:r w:rsidR="000240E2" w:rsidRPr="005A2324">
          <w:rPr>
            <w:rStyle w:val="Hyperlink"/>
          </w:rPr>
          <w:t>-doc/blob/master/README.md</w:t>
        </w:r>
      </w:hyperlink>
      <w:r w:rsidR="0003391B" w:rsidRPr="008570E9">
        <w:t>.</w:t>
      </w:r>
      <w:r w:rsidR="005174D7">
        <w:t xml:space="preserve"> At this link, you can find </w:t>
      </w:r>
      <w:r w:rsidR="000240E2">
        <w:t>the following links and information.</w:t>
      </w:r>
    </w:p>
    <w:p w14:paraId="698C7B9E" w14:textId="3A225BCF" w:rsidR="00351BB3" w:rsidRDefault="00623959">
      <w:pPr>
        <w:pStyle w:val="iNormal"/>
        <w:numPr>
          <w:ilvl w:val="0"/>
          <w:numId w:val="34"/>
        </w:numPr>
      </w:pPr>
      <w:r>
        <w:t xml:space="preserve">A list of available </w:t>
      </w:r>
      <w:r w:rsidR="00CF08BB">
        <w:t>DIVER</w:t>
      </w:r>
      <w:r>
        <w:t xml:space="preserve"> versions, including the last stable version.</w:t>
      </w:r>
    </w:p>
    <w:p w14:paraId="4D6F5BB3" w14:textId="7D445D5E" w:rsidR="00351BB3" w:rsidRDefault="000240E2">
      <w:pPr>
        <w:pStyle w:val="iNormal"/>
        <w:numPr>
          <w:ilvl w:val="0"/>
          <w:numId w:val="34"/>
        </w:numPr>
      </w:pPr>
      <w:r>
        <w:t>A l</w:t>
      </w:r>
      <w:r w:rsidR="005174D7">
        <w:t xml:space="preserve">ink </w:t>
      </w:r>
      <w:r w:rsidR="002D7B2C">
        <w:t xml:space="preserve">or links </w:t>
      </w:r>
      <w:r w:rsidR="005174D7">
        <w:t xml:space="preserve">to </w:t>
      </w:r>
      <w:r>
        <w:t xml:space="preserve">the </w:t>
      </w:r>
      <w:r w:rsidR="005174D7">
        <w:t>downloadable documentation</w:t>
      </w:r>
      <w:r w:rsidR="002D7B2C">
        <w:t xml:space="preserve"> </w:t>
      </w:r>
      <w:r>
        <w:t>for each version</w:t>
      </w:r>
      <w:r w:rsidR="002D7B2C">
        <w:t xml:space="preserve">, including </w:t>
      </w:r>
      <w:r w:rsidR="00623959">
        <w:t>the User Guide (this document)</w:t>
      </w:r>
      <w:r>
        <w:t xml:space="preserve"> and the Release Notes. The Release Notes </w:t>
      </w:r>
      <w:r w:rsidR="00623959">
        <w:t xml:space="preserve">for each version </w:t>
      </w:r>
      <w:r>
        <w:t>in turn contain</w:t>
      </w:r>
      <w:r w:rsidR="002D7B2C">
        <w:t>s</w:t>
      </w:r>
      <w:r>
        <w:t xml:space="preserve"> links to the </w:t>
      </w:r>
      <w:r w:rsidR="00623959">
        <w:t xml:space="preserve">related </w:t>
      </w:r>
      <w:r>
        <w:t>installation and deployment instructions.</w:t>
      </w:r>
    </w:p>
    <w:p w14:paraId="441DD32B" w14:textId="77777777" w:rsidR="00351BB3" w:rsidRDefault="000240E2">
      <w:pPr>
        <w:pStyle w:val="iNormal"/>
        <w:numPr>
          <w:ilvl w:val="0"/>
          <w:numId w:val="34"/>
        </w:numPr>
      </w:pPr>
      <w:r>
        <w:t xml:space="preserve">A link to the tagged </w:t>
      </w:r>
      <w:proofErr w:type="spellStart"/>
      <w:r>
        <w:t>GitHub</w:t>
      </w:r>
      <w:proofErr w:type="spellEnd"/>
      <w:r>
        <w:t xml:space="preserve"> repository for each released version.</w:t>
      </w:r>
    </w:p>
    <w:p w14:paraId="473AFD1A" w14:textId="1CD96A52" w:rsidR="00351BB3" w:rsidRDefault="000240E2">
      <w:pPr>
        <w:pStyle w:val="iNormal"/>
        <w:numPr>
          <w:ilvl w:val="0"/>
          <w:numId w:val="34"/>
        </w:numPr>
      </w:pPr>
      <w:r>
        <w:t xml:space="preserve">Links to the </w:t>
      </w:r>
      <w:proofErr w:type="spellStart"/>
      <w:r>
        <w:t>GitHub</w:t>
      </w:r>
      <w:proofErr w:type="spellEnd"/>
      <w:r>
        <w:t xml:space="preserve"> repositories for the various </w:t>
      </w:r>
      <w:r w:rsidR="00CF08BB">
        <w:t>DIVER</w:t>
      </w:r>
      <w:r>
        <w:t xml:space="preserve"> add-on tools, such as the </w:t>
      </w:r>
      <w:r w:rsidR="00CF08BB">
        <w:t>DIVER</w:t>
      </w:r>
      <w:r>
        <w:t>-</w:t>
      </w:r>
      <w:proofErr w:type="spellStart"/>
      <w:r>
        <w:t>eye</w:t>
      </w:r>
      <w:r w:rsidR="00623959">
        <w:t>t</w:t>
      </w:r>
      <w:r>
        <w:t>racker</w:t>
      </w:r>
      <w:proofErr w:type="spellEnd"/>
      <w:r w:rsidR="00623959">
        <w:t>-packager</w:t>
      </w:r>
      <w:r>
        <w:t xml:space="preserve"> and the </w:t>
      </w:r>
      <w:r w:rsidR="00CF08BB">
        <w:t>DIVER</w:t>
      </w:r>
      <w:r w:rsidR="00147E07" w:rsidRPr="00147E07">
        <w:t xml:space="preserve"> </w:t>
      </w:r>
      <w:proofErr w:type="spellStart"/>
      <w:r w:rsidR="00147E07" w:rsidRPr="00147E07">
        <w:t>RESTful</w:t>
      </w:r>
      <w:proofErr w:type="spellEnd"/>
      <w:r>
        <w:t xml:space="preserve"> </w:t>
      </w:r>
      <w:r w:rsidR="00147E07" w:rsidRPr="00147E07">
        <w:t>API</w:t>
      </w:r>
      <w:r>
        <w:t xml:space="preserve"> </w:t>
      </w:r>
      <w:proofErr w:type="spellStart"/>
      <w:r>
        <w:t>Uploader</w:t>
      </w:r>
      <w:proofErr w:type="spellEnd"/>
      <w:r>
        <w:t>.</w:t>
      </w:r>
    </w:p>
    <w:p w14:paraId="3D0C982D" w14:textId="4FB710DF" w:rsidR="00CE7E45" w:rsidRDefault="0018300E" w:rsidP="00CE7E45">
      <w:pPr>
        <w:pStyle w:val="iNormal"/>
      </w:pPr>
      <w:r>
        <w:t>Typically, a system admi</w:t>
      </w:r>
      <w:r w:rsidR="003D7626">
        <w:t xml:space="preserve">nistrator with Linux skills should do the </w:t>
      </w:r>
      <w:r w:rsidR="00CF08BB">
        <w:t>DIVER</w:t>
      </w:r>
      <w:r w:rsidR="000240E2">
        <w:t xml:space="preserve"> </w:t>
      </w:r>
      <w:r w:rsidR="003D7626">
        <w:t>installation</w:t>
      </w:r>
      <w:r>
        <w:t>.</w:t>
      </w:r>
    </w:p>
    <w:p w14:paraId="2736C600" w14:textId="09576193" w:rsidR="00B033AC" w:rsidRDefault="008570E9" w:rsidP="00B033AC">
      <w:pPr>
        <w:pStyle w:val="iNormal"/>
      </w:pPr>
      <w:r>
        <w:t xml:space="preserve">After installation, the system must be tailored to your organisation’s needs. </w:t>
      </w:r>
      <w:r w:rsidR="00B033AC">
        <w:t xml:space="preserve">Refer to section </w:t>
      </w:r>
      <w:r w:rsidR="00C23447">
        <w:fldChar w:fldCharType="begin"/>
      </w:r>
      <w:r w:rsidR="00C23447">
        <w:instrText xml:space="preserve"> REF _Ref377568044 \r \h  \* MERGEFORMAT </w:instrText>
      </w:r>
      <w:r w:rsidR="00C23447">
        <w:fldChar w:fldCharType="separate"/>
      </w:r>
      <w:r w:rsidR="004F6915" w:rsidRPr="004F6915">
        <w:rPr>
          <w:rStyle w:val="CrossReference"/>
        </w:rPr>
        <w:t>11.6</w:t>
      </w:r>
      <w:r w:rsidR="00C23447">
        <w:fldChar w:fldCharType="end"/>
      </w:r>
      <w:r w:rsidR="00B033AC" w:rsidRPr="00B033AC">
        <w:rPr>
          <w:rStyle w:val="CrossReference"/>
        </w:rPr>
        <w:t xml:space="preserve"> </w:t>
      </w:r>
      <w:r w:rsidR="00C23447">
        <w:fldChar w:fldCharType="begin"/>
      </w:r>
      <w:r w:rsidR="00C23447">
        <w:instrText xml:space="preserve"> REF _Ref377568063 \h  \* MERGEFORMAT </w:instrText>
      </w:r>
      <w:r w:rsidR="00C23447">
        <w:fldChar w:fldCharType="separate"/>
      </w:r>
      <w:r w:rsidR="004F6915" w:rsidRPr="004F6915">
        <w:rPr>
          <w:rStyle w:val="CrossReference"/>
        </w:rPr>
        <w:t>Tailoring DIVER for Your Organisation’s Needs</w:t>
      </w:r>
      <w:r w:rsidR="00C23447">
        <w:fldChar w:fldCharType="end"/>
      </w:r>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14:paraId="7B56A4B2" w14:textId="77777777" w:rsidR="007E12BD" w:rsidRDefault="007E12BD" w:rsidP="00B6457B">
      <w:pPr>
        <w:pStyle w:val="iHeading1"/>
      </w:pPr>
      <w:bookmarkStart w:id="5" w:name="_Toc308996021"/>
      <w:bookmarkStart w:id="6" w:name="_Toc215047179"/>
      <w:r>
        <w:lastRenderedPageBreak/>
        <w:t>Glossary</w:t>
      </w:r>
      <w:bookmarkEnd w:id="5"/>
    </w:p>
    <w:tbl>
      <w:tblPr>
        <w:tblW w:w="0" w:type="auto"/>
        <w:tblLayout w:type="fixed"/>
        <w:tblLook w:val="04A0" w:firstRow="1" w:lastRow="0" w:firstColumn="1" w:lastColumn="0" w:noHBand="0" w:noVBand="1"/>
      </w:tblPr>
      <w:tblGrid>
        <w:gridCol w:w="2235"/>
        <w:gridCol w:w="7045"/>
      </w:tblGrid>
      <w:tr w:rsidR="00D6600F" w:rsidRPr="008A7191" w14:paraId="4A680B93" w14:textId="77777777" w:rsidTr="00926D18">
        <w:tc>
          <w:tcPr>
            <w:tcW w:w="2235" w:type="dxa"/>
            <w:shd w:val="clear" w:color="auto" w:fill="auto"/>
          </w:tcPr>
          <w:p w14:paraId="45F9316E" w14:textId="77777777" w:rsidR="00D6600F" w:rsidRPr="008A7191" w:rsidRDefault="00685C77" w:rsidP="00081164">
            <w:pPr>
              <w:pStyle w:val="iNormal"/>
              <w:spacing w:after="200" w:line="276" w:lineRule="auto"/>
              <w:jc w:val="left"/>
            </w:pPr>
            <w:r w:rsidRPr="00685C77">
              <w:t>AAF</w:t>
            </w:r>
          </w:p>
        </w:tc>
        <w:tc>
          <w:tcPr>
            <w:tcW w:w="7045" w:type="dxa"/>
            <w:shd w:val="clear" w:color="auto" w:fill="auto"/>
          </w:tcPr>
          <w:p w14:paraId="03EA310A" w14:textId="77777777"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5" w:history="1">
              <w:r w:rsidR="008A7191" w:rsidRPr="005967CE">
                <w:rPr>
                  <w:rStyle w:val="Hyperlink"/>
                </w:rPr>
                <w:t>http://aaf.edu.au/</w:t>
              </w:r>
            </w:hyperlink>
            <w:r w:rsidR="008A7191">
              <w:t xml:space="preserve"> </w:t>
            </w:r>
          </w:p>
        </w:tc>
      </w:tr>
      <w:tr w:rsidR="00853342" w:rsidRPr="00582270" w14:paraId="69FB0B2B" w14:textId="77777777" w:rsidTr="00926D18">
        <w:tc>
          <w:tcPr>
            <w:tcW w:w="2235" w:type="dxa"/>
            <w:shd w:val="clear" w:color="auto" w:fill="auto"/>
          </w:tcPr>
          <w:p w14:paraId="1490D00F" w14:textId="77777777"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14:paraId="128A9822" w14:textId="77777777"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r w:rsidR="00C23447">
              <w:fldChar w:fldCharType="begin"/>
            </w:r>
            <w:r w:rsidR="00C23447">
              <w:instrText xml:space="preserve"> HYPERLINK "http://www.ands.org.au/about/approach.html" \l "ardc" \t "_self" \o "Australian Research Data Commons" </w:instrText>
            </w:r>
            <w:r w:rsidR="00C23447">
              <w:fldChar w:fldCharType="separate"/>
            </w:r>
            <w:r w:rsidR="006968DD" w:rsidRPr="006968DD">
              <w:t>Australian Research Data Commons</w:t>
            </w:r>
            <w:r w:rsidR="00C23447">
              <w:fldChar w:fldCharType="end"/>
            </w:r>
            <w:r w:rsidR="006968DD" w:rsidRPr="006968DD">
              <w:t>: a cohesive collection of research resources from all research institutions, to make better use of Australia's research data outputs.</w:t>
            </w:r>
            <w:r w:rsidR="006968DD">
              <w:t xml:space="preserve"> See </w:t>
            </w:r>
            <w:hyperlink r:id="rId16" w:history="1">
              <w:r w:rsidR="006968DD" w:rsidRPr="00E319DB">
                <w:rPr>
                  <w:rStyle w:val="Hyperlink"/>
                </w:rPr>
                <w:t>http://www.ands.org.au/</w:t>
              </w:r>
            </w:hyperlink>
            <w:r w:rsidR="006968DD">
              <w:t xml:space="preserve"> </w:t>
            </w:r>
          </w:p>
        </w:tc>
      </w:tr>
      <w:tr w:rsidR="00853342" w:rsidRPr="00582270" w14:paraId="5E04A29C" w14:textId="77777777" w:rsidTr="00926D18">
        <w:tc>
          <w:tcPr>
            <w:tcW w:w="2235" w:type="dxa"/>
            <w:shd w:val="clear" w:color="auto" w:fill="auto"/>
          </w:tcPr>
          <w:p w14:paraId="5EE86103" w14:textId="77777777"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14:paraId="13DE9B9D" w14:textId="6E7F59EC" w:rsidR="00853342" w:rsidRPr="00582270" w:rsidRDefault="00853342" w:rsidP="00B67F50">
            <w:pPr>
              <w:pStyle w:val="iNormal"/>
              <w:rPr>
                <w:lang w:eastAsia="ja-JP"/>
              </w:rPr>
            </w:pPr>
            <w:r w:rsidRPr="00582270">
              <w:rPr>
                <w:lang w:eastAsia="ja-JP"/>
              </w:rPr>
              <w:t xml:space="preserve">Application Program Interface. For </w:t>
            </w:r>
            <w:r w:rsidR="00CF08BB">
              <w:rPr>
                <w:lang w:eastAsia="ja-JP"/>
              </w:rPr>
              <w:t>DIVER</w:t>
            </w:r>
            <w:r w:rsidRPr="00582270">
              <w:rPr>
                <w:lang w:eastAsia="ja-JP"/>
              </w:rPr>
              <w:t xml:space="preserve">, this is an </w:t>
            </w:r>
            <w:r w:rsidR="00B67F50">
              <w:rPr>
                <w:lang w:eastAsia="ja-JP"/>
              </w:rPr>
              <w:t>HTTP</w:t>
            </w:r>
            <w:r w:rsidRPr="00582270">
              <w:rPr>
                <w:lang w:eastAsia="ja-JP"/>
              </w:rPr>
              <w:t xml:space="preserve"> </w:t>
            </w:r>
            <w:proofErr w:type="gramStart"/>
            <w:r w:rsidRPr="00582270">
              <w:rPr>
                <w:lang w:eastAsia="ja-JP"/>
              </w:rPr>
              <w:t>interface which</w:t>
            </w:r>
            <w:proofErr w:type="gramEnd"/>
            <w:r w:rsidRPr="00582270">
              <w:rPr>
                <w:lang w:eastAsia="ja-JP"/>
              </w:rPr>
              <w:t xml:space="preserve"> provides programmatic access to </w:t>
            </w:r>
            <w:r w:rsidR="00CF08BB">
              <w:rPr>
                <w:lang w:eastAsia="ja-JP"/>
              </w:rPr>
              <w:t>DIVER</w:t>
            </w:r>
            <w:r w:rsidRPr="00582270">
              <w:rPr>
                <w:lang w:eastAsia="ja-JP"/>
              </w:rPr>
              <w:t>.</w:t>
            </w:r>
          </w:p>
        </w:tc>
      </w:tr>
      <w:tr w:rsidR="00853342" w:rsidRPr="00582270" w14:paraId="03883717" w14:textId="77777777" w:rsidTr="00926D18">
        <w:tc>
          <w:tcPr>
            <w:tcW w:w="2235" w:type="dxa"/>
            <w:shd w:val="clear" w:color="auto" w:fill="auto"/>
          </w:tcPr>
          <w:p w14:paraId="72DF2CEF" w14:textId="77777777" w:rsidR="00853342" w:rsidRPr="00582270" w:rsidRDefault="00853342" w:rsidP="00081164">
            <w:pPr>
              <w:pStyle w:val="iNormal"/>
              <w:jc w:val="left"/>
              <w:rPr>
                <w:lang w:eastAsia="ja-JP"/>
              </w:rPr>
            </w:pPr>
            <w:proofErr w:type="spellStart"/>
            <w:r w:rsidRPr="00582270">
              <w:rPr>
                <w:lang w:eastAsia="ja-JP"/>
              </w:rPr>
              <w:t>Bagit</w:t>
            </w:r>
            <w:proofErr w:type="spellEnd"/>
          </w:p>
        </w:tc>
        <w:tc>
          <w:tcPr>
            <w:tcW w:w="7045" w:type="dxa"/>
            <w:shd w:val="clear" w:color="auto" w:fill="auto"/>
          </w:tcPr>
          <w:p w14:paraId="76CBCD19" w14:textId="77777777" w:rsidR="00853342" w:rsidRPr="00582270" w:rsidRDefault="00853342" w:rsidP="00B825EB">
            <w:pPr>
              <w:pStyle w:val="iNormal"/>
            </w:pPr>
            <w:r w:rsidRPr="00582270">
              <w:t xml:space="preserve">A </w:t>
            </w:r>
            <w:proofErr w:type="gramStart"/>
            <w:r w:rsidRPr="00582270">
              <w:t>general purpose</w:t>
            </w:r>
            <w:proofErr w:type="gramEnd"/>
            <w:r w:rsidRPr="00582270">
              <w:t xml:space="preserve"> container file format. See </w:t>
            </w:r>
            <w:r w:rsidR="00C23447">
              <w:fldChar w:fldCharType="begin"/>
            </w:r>
            <w:r w:rsidR="00C23447">
              <w:instrText xml:space="preserve"> REF _Ref351732800 \r \h  \* MERGEFORMAT </w:instrText>
            </w:r>
            <w:r w:rsidR="00C23447">
              <w:fldChar w:fldCharType="separate"/>
            </w:r>
            <w:r w:rsidR="004F6915" w:rsidRPr="004F6915">
              <w:rPr>
                <w:rStyle w:val="CrossReference"/>
              </w:rPr>
              <w:t>Appendix A -</w:t>
            </w:r>
            <w:r w:rsidR="00C23447">
              <w:fldChar w:fldCharType="end"/>
            </w:r>
            <w:r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4F6915" w:rsidRPr="004F6915">
              <w:rPr>
                <w:rStyle w:val="CrossReference"/>
              </w:rPr>
              <w:t xml:space="preserve">The </w:t>
            </w:r>
            <w:proofErr w:type="spellStart"/>
            <w:r w:rsidR="004F6915" w:rsidRPr="004F6915">
              <w:rPr>
                <w:rStyle w:val="CrossReference"/>
              </w:rPr>
              <w:t>Bagit</w:t>
            </w:r>
            <w:proofErr w:type="spellEnd"/>
            <w:r w:rsidR="004F6915" w:rsidRPr="004F6915">
              <w:rPr>
                <w:rStyle w:val="CrossReference"/>
              </w:rPr>
              <w:t xml:space="preserve"> format</w:t>
            </w:r>
            <w:r w:rsidR="00C23447">
              <w:fldChar w:fldCharType="end"/>
            </w:r>
            <w:r w:rsidRPr="00582270">
              <w:t>.</w:t>
            </w:r>
          </w:p>
        </w:tc>
      </w:tr>
      <w:tr w:rsidR="00926D18" w:rsidRPr="00582270" w14:paraId="5D7BC3AC" w14:textId="77777777" w:rsidTr="00926D18">
        <w:tc>
          <w:tcPr>
            <w:tcW w:w="2235" w:type="dxa"/>
            <w:shd w:val="clear" w:color="auto" w:fill="auto"/>
          </w:tcPr>
          <w:p w14:paraId="1BB61C57" w14:textId="77777777" w:rsidR="00926D18" w:rsidRPr="00582270" w:rsidRDefault="00926D18" w:rsidP="00081164">
            <w:pPr>
              <w:pStyle w:val="iNormal"/>
              <w:jc w:val="left"/>
              <w:rPr>
                <w:lang w:eastAsia="ja-JP"/>
              </w:rPr>
            </w:pPr>
            <w:r>
              <w:rPr>
                <w:lang w:eastAsia="ja-JP"/>
              </w:rPr>
              <w:t>FOR</w:t>
            </w:r>
          </w:p>
        </w:tc>
        <w:tc>
          <w:tcPr>
            <w:tcW w:w="7045" w:type="dxa"/>
            <w:shd w:val="clear" w:color="auto" w:fill="auto"/>
          </w:tcPr>
          <w:p w14:paraId="3469E4D0" w14:textId="77777777"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hyperlink r:id="rId17" w:anchor="112714291310995051" w:history="1">
              <w:r w:rsidRPr="00582270">
                <w:rPr>
                  <w:rStyle w:val="Hyperlink"/>
                </w:rPr>
                <w:t>http://www.abs.gov.au/ausstats/abs@.nsf/Products/1297.0~2008~Main+Features~Chapter+3,Fields+of+Research?OpenDocument#112714291310995051</w:t>
              </w:r>
            </w:hyperlink>
          </w:p>
        </w:tc>
      </w:tr>
      <w:tr w:rsidR="00853342" w:rsidRPr="00582270" w14:paraId="32E317E3" w14:textId="77777777" w:rsidTr="00926D18">
        <w:tc>
          <w:tcPr>
            <w:tcW w:w="2235" w:type="dxa"/>
            <w:shd w:val="clear" w:color="auto" w:fill="auto"/>
          </w:tcPr>
          <w:p w14:paraId="700E7B97" w14:textId="77777777"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14:paraId="76A85573" w14:textId="77777777"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14:paraId="7BF72F1A" w14:textId="77777777" w:rsidTr="00926D18">
        <w:tc>
          <w:tcPr>
            <w:tcW w:w="2235" w:type="dxa"/>
            <w:shd w:val="clear" w:color="auto" w:fill="auto"/>
          </w:tcPr>
          <w:p w14:paraId="4D1823B9" w14:textId="7CD065C3" w:rsidR="00605F47" w:rsidRDefault="00605F47" w:rsidP="00081164">
            <w:pPr>
              <w:pStyle w:val="iNormal"/>
              <w:jc w:val="left"/>
            </w:pPr>
            <w:r>
              <w:t>MIME</w:t>
            </w:r>
            <w:r w:rsidR="00912ADF">
              <w:t xml:space="preserve"> Type</w:t>
            </w:r>
          </w:p>
        </w:tc>
        <w:tc>
          <w:tcPr>
            <w:tcW w:w="7045" w:type="dxa"/>
            <w:shd w:val="clear" w:color="auto" w:fill="auto"/>
          </w:tcPr>
          <w:p w14:paraId="321F5C41" w14:textId="77777777"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w:t>
            </w:r>
            <w:proofErr w:type="gramStart"/>
            <w:r w:rsidR="00155121">
              <w:t xml:space="preserve">MIME Types are managed by the </w:t>
            </w:r>
            <w:r w:rsidR="00155121" w:rsidRPr="00912ADF">
              <w:t>Internet Assigned Numbers Authority (IANA)</w:t>
            </w:r>
            <w:proofErr w:type="gramEnd"/>
            <w:r w:rsidR="00155121">
              <w:t>. MIME Types were originally defined for use with email attachments, but are now widely across many different contexts.</w:t>
            </w:r>
          </w:p>
          <w:p w14:paraId="7823009A" w14:textId="77777777"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 xml:space="preserve">etc. The second part indicates the specific format. Example MIME Type strings </w:t>
            </w:r>
            <w:proofErr w:type="gramStart"/>
            <w:r>
              <w:t>are</w:t>
            </w:r>
            <w:proofErr w:type="gramEnd"/>
            <w:r>
              <w:t xml:space="preserve"> “image/jpeg” for a JPEG image file, “text/plain” for a simple text file, “audio/mp</w:t>
            </w:r>
            <w:r w:rsidR="00155121">
              <w:t>eg</w:t>
            </w:r>
            <w:r>
              <w:t>3” for an MP3 audio file.</w:t>
            </w:r>
            <w:r w:rsidR="00155121">
              <w:t xml:space="preserve"> MIME Type strings are generally easily understood.</w:t>
            </w:r>
          </w:p>
          <w:p w14:paraId="71DB0FB9" w14:textId="77777777" w:rsidR="00605F47" w:rsidRPr="00605F47" w:rsidRDefault="00912ADF" w:rsidP="00912ADF">
            <w:pPr>
              <w:pStyle w:val="iNormal"/>
            </w:pPr>
            <w:r>
              <w:t xml:space="preserve">If a string is prefixed by “x-”, it is a non-standard </w:t>
            </w:r>
            <w:proofErr w:type="gramStart"/>
            <w:r>
              <w:t>type which has</w:t>
            </w:r>
            <w:proofErr w:type="gramEnd"/>
            <w:r>
              <w:t xml:space="preserve"> not be registered with </w:t>
            </w:r>
            <w:r w:rsidRPr="00912ADF">
              <w:t xml:space="preserve">the </w:t>
            </w:r>
            <w:r w:rsidR="00155121">
              <w:t>IANA</w:t>
            </w:r>
            <w:r>
              <w:t>. If a string is prefixed by “</w:t>
            </w:r>
            <w:proofErr w:type="spellStart"/>
            <w:r>
              <w:t>vnd</w:t>
            </w:r>
            <w:proofErr w:type="spellEnd"/>
            <w:r>
              <w:t>-”, it is vendor specific.</w:t>
            </w:r>
          </w:p>
        </w:tc>
      </w:tr>
      <w:tr w:rsidR="00926D18" w:rsidRPr="00582270" w14:paraId="4842B2B6" w14:textId="77777777" w:rsidTr="00926D18">
        <w:trPr>
          <w:cantSplit/>
        </w:trPr>
        <w:tc>
          <w:tcPr>
            <w:tcW w:w="2235" w:type="dxa"/>
            <w:shd w:val="clear" w:color="auto" w:fill="auto"/>
          </w:tcPr>
          <w:p w14:paraId="54D7053C" w14:textId="31CDC6C2" w:rsidR="00926D18" w:rsidRDefault="00926D18" w:rsidP="00081164">
            <w:pPr>
              <w:pStyle w:val="iNormal"/>
              <w:jc w:val="left"/>
            </w:pPr>
            <w:r>
              <w:t>Mint</w:t>
            </w:r>
          </w:p>
        </w:tc>
        <w:tc>
          <w:tcPr>
            <w:tcW w:w="7045" w:type="dxa"/>
            <w:shd w:val="clear" w:color="auto" w:fill="auto"/>
          </w:tcPr>
          <w:p w14:paraId="57F0B453" w14:textId="77777777" w:rsidR="00926D18" w:rsidRDefault="00926D18" w:rsidP="00081164">
            <w:pPr>
              <w:pStyle w:val="iNormal"/>
            </w:pPr>
            <w:r>
              <w:t xml:space="preserve">See </w:t>
            </w:r>
            <w:proofErr w:type="spellStart"/>
            <w:r>
              <w:t>ReDBox</w:t>
            </w:r>
            <w:proofErr w:type="spellEnd"/>
            <w:r>
              <w:t xml:space="preserve"> Mint in this glossary.</w:t>
            </w:r>
          </w:p>
        </w:tc>
      </w:tr>
      <w:tr w:rsidR="005D217F" w:rsidRPr="00582270" w14:paraId="1C22ADA6" w14:textId="77777777" w:rsidTr="00926D18">
        <w:trPr>
          <w:cantSplit/>
        </w:trPr>
        <w:tc>
          <w:tcPr>
            <w:tcW w:w="2235" w:type="dxa"/>
            <w:shd w:val="clear" w:color="auto" w:fill="auto"/>
          </w:tcPr>
          <w:p w14:paraId="7425AD08" w14:textId="63BBF737" w:rsidR="005D217F" w:rsidRDefault="005D217F" w:rsidP="00081164">
            <w:pPr>
              <w:pStyle w:val="iNormal"/>
              <w:jc w:val="left"/>
            </w:pPr>
            <w:r>
              <w:t>NCML</w:t>
            </w:r>
          </w:p>
        </w:tc>
        <w:tc>
          <w:tcPr>
            <w:tcW w:w="7045" w:type="dxa"/>
            <w:shd w:val="clear" w:color="auto" w:fill="auto"/>
          </w:tcPr>
          <w:p w14:paraId="646BF1A8" w14:textId="5125945A" w:rsidR="005D217F" w:rsidRDefault="005D217F" w:rsidP="00081164">
            <w:pPr>
              <w:pStyle w:val="iNormal"/>
            </w:pPr>
            <w:proofErr w:type="spellStart"/>
            <w:r>
              <w:t>NetCDF</w:t>
            </w:r>
            <w:proofErr w:type="spellEnd"/>
            <w:r>
              <w:t xml:space="preserve"> </w:t>
            </w:r>
            <w:proofErr w:type="spellStart"/>
            <w:r>
              <w:t>Markup</w:t>
            </w:r>
            <w:proofErr w:type="spellEnd"/>
            <w:r>
              <w:t xml:space="preserve"> Language</w:t>
            </w:r>
          </w:p>
        </w:tc>
      </w:tr>
      <w:tr w:rsidR="005D217F" w:rsidRPr="00582270" w14:paraId="3D7F9FF7" w14:textId="77777777" w:rsidTr="00926D18">
        <w:trPr>
          <w:cantSplit/>
        </w:trPr>
        <w:tc>
          <w:tcPr>
            <w:tcW w:w="2235" w:type="dxa"/>
            <w:shd w:val="clear" w:color="auto" w:fill="auto"/>
          </w:tcPr>
          <w:p w14:paraId="43D968E0" w14:textId="29B91CC9" w:rsidR="005D217F" w:rsidRDefault="005D217F" w:rsidP="00081164">
            <w:pPr>
              <w:pStyle w:val="iNormal"/>
              <w:jc w:val="left"/>
            </w:pPr>
            <w:proofErr w:type="spellStart"/>
            <w:r>
              <w:t>NetCDF</w:t>
            </w:r>
            <w:proofErr w:type="spellEnd"/>
          </w:p>
        </w:tc>
        <w:tc>
          <w:tcPr>
            <w:tcW w:w="7045" w:type="dxa"/>
            <w:shd w:val="clear" w:color="auto" w:fill="auto"/>
          </w:tcPr>
          <w:p w14:paraId="06992DD3" w14:textId="781B8257" w:rsidR="005D217F" w:rsidRDefault="00983B4F" w:rsidP="00081164">
            <w:pPr>
              <w:pStyle w:val="iNormal"/>
            </w:pPr>
            <w:r>
              <w:t>Network Common D</w:t>
            </w:r>
            <w:r w:rsidR="005D217F">
              <w:t xml:space="preserve">ata Form – see </w:t>
            </w:r>
            <w:hyperlink r:id="rId18" w:history="1">
              <w:r w:rsidRPr="00DC0C33">
                <w:rPr>
                  <w:rStyle w:val="Hyperlink"/>
                </w:rPr>
                <w:t>https://en.wikipedia.org/wiki/NetCDF</w:t>
              </w:r>
            </w:hyperlink>
            <w:r>
              <w:t xml:space="preserve">. </w:t>
            </w:r>
          </w:p>
        </w:tc>
      </w:tr>
      <w:tr w:rsidR="00081164" w:rsidRPr="00582270" w14:paraId="778ACE55" w14:textId="77777777" w:rsidTr="00926D18">
        <w:trPr>
          <w:cantSplit/>
        </w:trPr>
        <w:tc>
          <w:tcPr>
            <w:tcW w:w="2235" w:type="dxa"/>
            <w:shd w:val="clear" w:color="auto" w:fill="auto"/>
          </w:tcPr>
          <w:p w14:paraId="41CED2CC" w14:textId="77777777" w:rsidR="00081164" w:rsidRPr="00582270" w:rsidRDefault="00081164" w:rsidP="00081164">
            <w:pPr>
              <w:pStyle w:val="iNormal"/>
              <w:jc w:val="left"/>
              <w:rPr>
                <w:lang w:eastAsia="ja-JP"/>
              </w:rPr>
            </w:pPr>
            <w:r>
              <w:lastRenderedPageBreak/>
              <w:t>Optical Character Recognition (</w:t>
            </w:r>
            <w:r>
              <w:rPr>
                <w:lang w:eastAsia="ja-JP"/>
              </w:rPr>
              <w:t>OCR)</w:t>
            </w:r>
          </w:p>
        </w:tc>
        <w:tc>
          <w:tcPr>
            <w:tcW w:w="7045" w:type="dxa"/>
            <w:shd w:val="clear" w:color="auto" w:fill="auto"/>
          </w:tcPr>
          <w:p w14:paraId="3679BE6B" w14:textId="77777777"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14:paraId="7ECB6F85" w14:textId="77777777" w:rsidTr="00926D18">
        <w:tc>
          <w:tcPr>
            <w:tcW w:w="2235" w:type="dxa"/>
            <w:shd w:val="clear" w:color="auto" w:fill="auto"/>
          </w:tcPr>
          <w:p w14:paraId="231A8D50" w14:textId="77777777"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14:paraId="4CAC0869" w14:textId="77777777" w:rsidR="00853342" w:rsidRPr="00582270" w:rsidRDefault="00853342" w:rsidP="00DE3FA1">
            <w:pPr>
              <w:pStyle w:val="iNormal"/>
            </w:pPr>
            <w:r w:rsidRPr="00582270">
              <w:t xml:space="preserve">Research Data Australia. See </w:t>
            </w:r>
            <w:hyperlink r:id="rId19" w:history="1">
              <w:r w:rsidRPr="00582270">
                <w:rPr>
                  <w:rStyle w:val="Hyperlink"/>
                </w:rPr>
                <w:t>http://researchdata.ands.org.au/</w:t>
              </w:r>
            </w:hyperlink>
            <w:r w:rsidRPr="00582270">
              <w:t>.</w:t>
            </w:r>
          </w:p>
        </w:tc>
      </w:tr>
      <w:tr w:rsidR="008A7191" w:rsidRPr="00582270" w14:paraId="74C1FA42" w14:textId="77777777" w:rsidTr="00926D18">
        <w:tc>
          <w:tcPr>
            <w:tcW w:w="2235" w:type="dxa"/>
            <w:shd w:val="clear" w:color="auto" w:fill="auto"/>
          </w:tcPr>
          <w:p w14:paraId="5D82372D" w14:textId="77777777" w:rsidR="008A7191" w:rsidRDefault="008A7191" w:rsidP="00081164">
            <w:pPr>
              <w:pStyle w:val="iNormal"/>
              <w:jc w:val="left"/>
              <w:rPr>
                <w:lang w:eastAsia="ja-JP"/>
              </w:rPr>
            </w:pPr>
            <w:proofErr w:type="spellStart"/>
            <w:r>
              <w:rPr>
                <w:lang w:eastAsia="ja-JP"/>
              </w:rPr>
              <w:t>ReDBox</w:t>
            </w:r>
            <w:proofErr w:type="spellEnd"/>
          </w:p>
        </w:tc>
        <w:tc>
          <w:tcPr>
            <w:tcW w:w="7045" w:type="dxa"/>
            <w:shd w:val="clear" w:color="auto" w:fill="auto"/>
          </w:tcPr>
          <w:p w14:paraId="678BAEE8" w14:textId="77777777" w:rsidR="008A7191" w:rsidRPr="008A7191" w:rsidRDefault="008A7191" w:rsidP="008A44A8">
            <w:pPr>
              <w:pStyle w:val="iNormal"/>
            </w:pPr>
            <w:r w:rsidRPr="008A7191">
              <w:t xml:space="preserve">Research Data Box – </w:t>
            </w:r>
            <w:proofErr w:type="spellStart"/>
            <w:r w:rsidRPr="008A7191">
              <w:t>ReDBox</w:t>
            </w:r>
            <w:proofErr w:type="spellEnd"/>
            <w:r w:rsidRPr="008A7191">
              <w:t xml:space="preserve">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hyperlink r:id="rId20" w:history="1">
              <w:r w:rsidR="008A44A8" w:rsidRPr="005967CE">
                <w:rPr>
                  <w:rStyle w:val="Hyperlink"/>
                </w:rPr>
                <w:t>http://www.redboxresearchdata.com.au/</w:t>
              </w:r>
            </w:hyperlink>
            <w:r w:rsidR="008A44A8">
              <w:t xml:space="preserve"> </w:t>
            </w:r>
          </w:p>
        </w:tc>
      </w:tr>
      <w:tr w:rsidR="00BE157C" w:rsidRPr="00582270" w14:paraId="63F9EF48" w14:textId="77777777" w:rsidTr="00926D18">
        <w:tc>
          <w:tcPr>
            <w:tcW w:w="2235" w:type="dxa"/>
            <w:shd w:val="clear" w:color="auto" w:fill="auto"/>
          </w:tcPr>
          <w:p w14:paraId="50AA991B" w14:textId="77777777" w:rsidR="00BE157C" w:rsidRPr="00582270" w:rsidRDefault="00BE157C" w:rsidP="00081164">
            <w:pPr>
              <w:pStyle w:val="iNormal"/>
              <w:jc w:val="left"/>
              <w:rPr>
                <w:lang w:eastAsia="ja-JP"/>
              </w:rPr>
            </w:pPr>
            <w:proofErr w:type="spellStart"/>
            <w:r>
              <w:rPr>
                <w:lang w:eastAsia="ja-JP"/>
              </w:rPr>
              <w:t>ReDBoX</w:t>
            </w:r>
            <w:proofErr w:type="spellEnd"/>
            <w:r>
              <w:rPr>
                <w:lang w:eastAsia="ja-JP"/>
              </w:rPr>
              <w:t xml:space="preserve"> Mint</w:t>
            </w:r>
          </w:p>
        </w:tc>
        <w:tc>
          <w:tcPr>
            <w:tcW w:w="7045" w:type="dxa"/>
            <w:shd w:val="clear" w:color="auto" w:fill="auto"/>
          </w:tcPr>
          <w:p w14:paraId="3BC086A3" w14:textId="56064129" w:rsidR="00BE157C" w:rsidRPr="008A7191" w:rsidRDefault="008A7191" w:rsidP="008A7191">
            <w:pPr>
              <w:pStyle w:val="iNormal"/>
            </w:pPr>
            <w:r w:rsidRPr="008A7191">
              <w:t xml:space="preserve">The Mint is a name-authority and vocabulary service that complements </w:t>
            </w:r>
            <w:proofErr w:type="spellStart"/>
            <w:r w:rsidRPr="008A7191">
              <w:t>ReDBox</w:t>
            </w:r>
            <w:proofErr w:type="spellEnd"/>
            <w:r w:rsidRPr="008A7191">
              <w:t xml:space="preserve">. </w:t>
            </w:r>
            <w:proofErr w:type="spellStart"/>
            <w:r w:rsidR="00926D18">
              <w:t>RedBox</w:t>
            </w:r>
            <w:proofErr w:type="spellEnd"/>
            <w:r w:rsidR="00926D18">
              <w:t xml:space="preserve"> Mint is used to supply FOR codes for </w:t>
            </w:r>
            <w:r w:rsidR="00CF08BB">
              <w:t>DIVER</w:t>
            </w:r>
            <w:r w:rsidR="00926D18">
              <w:t xml:space="preserve">. </w:t>
            </w:r>
            <w:r w:rsidRPr="008A7191">
              <w:t xml:space="preserve">It is </w:t>
            </w:r>
            <w:r w:rsidR="00BE157C" w:rsidRPr="008A7191">
              <w:t>Open Source software</w:t>
            </w:r>
            <w:r w:rsidRPr="008A7191">
              <w:t>.</w:t>
            </w:r>
            <w:r w:rsidR="008A44A8">
              <w:t xml:space="preserve"> See </w:t>
            </w:r>
            <w:hyperlink r:id="rId21" w:history="1">
              <w:r w:rsidR="008A44A8" w:rsidRPr="005967CE">
                <w:rPr>
                  <w:rStyle w:val="Hyperlink"/>
                </w:rPr>
                <w:t>http://www.redboxresearchdata.com.au/</w:t>
              </w:r>
            </w:hyperlink>
            <w:r w:rsidR="008A44A8">
              <w:t xml:space="preserve"> </w:t>
            </w:r>
          </w:p>
        </w:tc>
      </w:tr>
      <w:tr w:rsidR="00853342" w:rsidRPr="00582270" w14:paraId="3617D543" w14:textId="77777777" w:rsidTr="00926D18">
        <w:tc>
          <w:tcPr>
            <w:tcW w:w="2235" w:type="dxa"/>
            <w:shd w:val="clear" w:color="auto" w:fill="auto"/>
          </w:tcPr>
          <w:p w14:paraId="065D95B8" w14:textId="77777777"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14:paraId="4F457149" w14:textId="77777777" w:rsidR="00853342" w:rsidRPr="00582270" w:rsidRDefault="00853342" w:rsidP="00B825EB">
            <w:pPr>
              <w:pStyle w:val="iNormal"/>
            </w:pPr>
            <w:r w:rsidRPr="00582270">
              <w:t xml:space="preserve">Registry Interchange Format - Collections and Services. See </w:t>
            </w:r>
            <w:r w:rsidR="00C23447">
              <w:fldChar w:fldCharType="begin"/>
            </w:r>
            <w:r w:rsidR="00C23447">
              <w:instrText xml:space="preserve"> REF _Ref352769272 \r \h  \* MERGEFORMAT </w:instrText>
            </w:r>
            <w:r w:rsidR="00C23447">
              <w:fldChar w:fldCharType="separate"/>
            </w:r>
            <w:r w:rsidR="004F6915" w:rsidRPr="004F6915">
              <w:rPr>
                <w:rStyle w:val="CrossReference"/>
              </w:rPr>
              <w:t>Appendix B -</w:t>
            </w:r>
            <w:r w:rsidR="00C23447">
              <w:fldChar w:fldCharType="end"/>
            </w:r>
            <w:r w:rsidRPr="00582270">
              <w:rPr>
                <w:rStyle w:val="CrossReference"/>
              </w:rPr>
              <w:t xml:space="preserve"> </w:t>
            </w:r>
            <w:r w:rsidR="00C23447">
              <w:fldChar w:fldCharType="begin"/>
            </w:r>
            <w:r w:rsidR="00C23447">
              <w:instrText xml:space="preserve"> REF _Ref352769275 \h  \* MERGEFORMAT </w:instrText>
            </w:r>
            <w:r w:rsidR="00C23447">
              <w:fldChar w:fldCharType="separate"/>
            </w:r>
            <w:r w:rsidR="004F6915" w:rsidRPr="004F6915">
              <w:rPr>
                <w:rStyle w:val="CrossReference"/>
              </w:rPr>
              <w:t>RIF-CS</w:t>
            </w:r>
            <w:r w:rsidR="00C23447">
              <w:fldChar w:fldCharType="end"/>
            </w:r>
            <w:r w:rsidRPr="00582270">
              <w:t>.</w:t>
            </w:r>
          </w:p>
        </w:tc>
      </w:tr>
      <w:tr w:rsidR="00853342" w:rsidRPr="00582270" w14:paraId="795F8AB7" w14:textId="77777777" w:rsidTr="00926D18">
        <w:tc>
          <w:tcPr>
            <w:tcW w:w="2235" w:type="dxa"/>
            <w:shd w:val="clear" w:color="auto" w:fill="auto"/>
          </w:tcPr>
          <w:p w14:paraId="4B5D39B7" w14:textId="77777777"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14:paraId="527BFB2B" w14:textId="6A952DDF" w:rsidR="00853342" w:rsidRPr="00582270" w:rsidRDefault="00853342" w:rsidP="00E511C5">
            <w:pPr>
              <w:pStyle w:val="iNormal"/>
            </w:pPr>
            <w:r w:rsidRPr="00582270">
              <w:t xml:space="preserve">The programming language in which </w:t>
            </w:r>
            <w:r w:rsidR="00CF08BB">
              <w:t>DIVER</w:t>
            </w:r>
            <w:r w:rsidRPr="00582270">
              <w:t xml:space="preserve"> is developed. See </w:t>
            </w:r>
            <w:hyperlink r:id="rId22" w:history="1">
              <w:r w:rsidRPr="00582270">
                <w:rPr>
                  <w:rStyle w:val="Hyperlink"/>
                </w:rPr>
                <w:t>http://rubyonrails.org/</w:t>
              </w:r>
            </w:hyperlink>
            <w:r w:rsidRPr="00582270">
              <w:t xml:space="preserve"> for more information.</w:t>
            </w:r>
          </w:p>
        </w:tc>
      </w:tr>
      <w:tr w:rsidR="00081164" w:rsidRPr="00582270" w14:paraId="0FABABC7" w14:textId="77777777" w:rsidTr="00926D18">
        <w:tc>
          <w:tcPr>
            <w:tcW w:w="2235" w:type="dxa"/>
            <w:shd w:val="clear" w:color="auto" w:fill="auto"/>
          </w:tcPr>
          <w:p w14:paraId="61599679" w14:textId="77777777"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14:paraId="44EE93DF" w14:textId="77777777" w:rsidR="00081164" w:rsidRPr="00582270" w:rsidRDefault="00081164" w:rsidP="00081164">
            <w:pPr>
              <w:pStyle w:val="iNormal"/>
            </w:pPr>
            <w:r>
              <w:t xml:space="preserve">The process of interpreting the spoken word in audio or video recordings and extracting it as text information. It is written into a text file which can be accessed by a text editor, word processor or other </w:t>
            </w:r>
            <w:proofErr w:type="gramStart"/>
            <w:r>
              <w:t>text processing</w:t>
            </w:r>
            <w:proofErr w:type="gramEnd"/>
            <w:r>
              <w:t xml:space="preserve"> program.</w:t>
            </w:r>
          </w:p>
        </w:tc>
      </w:tr>
      <w:tr w:rsidR="00853342" w:rsidRPr="00582270" w14:paraId="1C2B96A8" w14:textId="77777777" w:rsidTr="00926D18">
        <w:tc>
          <w:tcPr>
            <w:tcW w:w="2235" w:type="dxa"/>
            <w:shd w:val="clear" w:color="auto" w:fill="auto"/>
          </w:tcPr>
          <w:p w14:paraId="47E9BBFF" w14:textId="77777777"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14:paraId="6CDE0325" w14:textId="77777777" w:rsidR="00853342" w:rsidRPr="00582270" w:rsidRDefault="00853342" w:rsidP="00DE3FA1">
            <w:pPr>
              <w:pStyle w:val="iNormal"/>
              <w:rPr>
                <w:lang w:eastAsia="ja-JP"/>
              </w:rPr>
            </w:pPr>
            <w:proofErr w:type="gramStart"/>
            <w:r w:rsidRPr="00582270">
              <w:t xml:space="preserve">TOA5 format files are produced by the Campbell Scientific </w:t>
            </w:r>
            <w:proofErr w:type="spellStart"/>
            <w:r w:rsidRPr="00582270">
              <w:t>LoggerNet</w:t>
            </w:r>
            <w:proofErr w:type="spellEnd"/>
            <w:r w:rsidRPr="00582270">
              <w:t xml:space="preserve"> program</w:t>
            </w:r>
            <w:proofErr w:type="gramEnd"/>
            <w:r w:rsidRPr="00582270">
              <w:t xml:space="preserve">. They are column formatted </w:t>
            </w:r>
            <w:r w:rsidR="00415DC9">
              <w:t>Data File</w:t>
            </w:r>
            <w:r w:rsidR="009B7E78">
              <w:t>s</w:t>
            </w:r>
            <w:r w:rsidRPr="00582270">
              <w:t xml:space="preserve"> containing header </w:t>
            </w:r>
            <w:proofErr w:type="gramStart"/>
            <w:r w:rsidRPr="00582270">
              <w:t>information which</w:t>
            </w:r>
            <w:proofErr w:type="gramEnd"/>
            <w:r w:rsidRPr="00582270">
              <w:t xml:space="preserve"> describes the data in each column.</w:t>
            </w:r>
          </w:p>
        </w:tc>
      </w:tr>
    </w:tbl>
    <w:p w14:paraId="4F3F7A61" w14:textId="41AEF4DA" w:rsidR="00A13A20" w:rsidRPr="005879DC" w:rsidRDefault="00A13A20" w:rsidP="00B6457B">
      <w:pPr>
        <w:pStyle w:val="iHeading1"/>
      </w:pPr>
      <w:bookmarkStart w:id="7" w:name="_Toc308996022"/>
      <w:r w:rsidRPr="005879DC">
        <w:lastRenderedPageBreak/>
        <w:t xml:space="preserve">Logging in to </w:t>
      </w:r>
      <w:bookmarkEnd w:id="6"/>
      <w:r w:rsidR="00E511C5">
        <w:t xml:space="preserve">a </w:t>
      </w:r>
      <w:r w:rsidR="00CF08BB">
        <w:t>DIVER</w:t>
      </w:r>
      <w:r w:rsidR="00617563">
        <w:t xml:space="preserve"> Implementation</w:t>
      </w:r>
      <w:bookmarkEnd w:id="7"/>
    </w:p>
    <w:p w14:paraId="5146C2CA" w14:textId="58C08D91" w:rsidR="009E213C" w:rsidRDefault="001F75CF" w:rsidP="00A13A20">
      <w:pPr>
        <w:pStyle w:val="iNormal"/>
      </w:pPr>
      <w:r>
        <w:t xml:space="preserve">To begin using </w:t>
      </w:r>
      <w:r w:rsidR="00E511C5">
        <w:t xml:space="preserve">a </w:t>
      </w:r>
      <w:r w:rsidR="00CF08BB">
        <w:t>DIVER</w:t>
      </w:r>
      <w:r w:rsidR="00617563">
        <w:t xml:space="preserve"> Implementation</w:t>
      </w:r>
      <w:r w:rsidR="00320DEE">
        <w:t>,</w:t>
      </w:r>
      <w:r>
        <w:t xml:space="preserve"> enter the </w:t>
      </w:r>
      <w:r w:rsidR="00CF08BB">
        <w:t>DIVER</w:t>
      </w:r>
      <w:r w:rsidR="00617563">
        <w:t xml:space="preserve">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14:paraId="22AB9A46" w14:textId="77777777" w:rsidR="00B033AC" w:rsidRDefault="00B033AC" w:rsidP="00B033AC">
      <w:pPr>
        <w:pStyle w:val="iHeading2"/>
      </w:pPr>
      <w:bookmarkStart w:id="8" w:name="_Ref351724673"/>
      <w:bookmarkStart w:id="9" w:name="_Toc308996023"/>
      <w:r>
        <w:t>Classes of Users</w:t>
      </w:r>
      <w:bookmarkEnd w:id="8"/>
      <w:bookmarkEnd w:id="9"/>
    </w:p>
    <w:p w14:paraId="2C4A2F92" w14:textId="26656ACB" w:rsidR="00B033AC" w:rsidRDefault="00CF08BB" w:rsidP="00B033AC">
      <w:pPr>
        <w:pStyle w:val="iNormal"/>
      </w:pPr>
      <w:r>
        <w:t>DIVER</w:t>
      </w:r>
      <w:r w:rsidR="00B033AC">
        <w:t xml:space="preserve"> defines </w:t>
      </w:r>
      <w:r w:rsidR="00FF7E84">
        <w:t>four</w:t>
      </w:r>
      <w:r w:rsidR="00B033AC">
        <w:t xml:space="preserve"> classes of Users. You will be assigned to one of these classes by the person who authorises your req</w:t>
      </w:r>
      <w:r w:rsidR="00AC286E">
        <w:t>uest for Sign In to the system.</w:t>
      </w:r>
    </w:p>
    <w:p w14:paraId="350FBA19" w14:textId="77777777" w:rsidR="00AC286E" w:rsidRDefault="00AC286E" w:rsidP="00B033AC">
      <w:pPr>
        <w:pStyle w:val="iNormal"/>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AC286E" w:rsidRPr="00582270" w14:paraId="0E145378" w14:textId="77777777" w:rsidTr="00850A9C">
        <w:tc>
          <w:tcPr>
            <w:tcW w:w="1843" w:type="dxa"/>
            <w:shd w:val="clear" w:color="auto" w:fill="auto"/>
          </w:tcPr>
          <w:p w14:paraId="3763248E" w14:textId="77777777" w:rsidR="00AC286E" w:rsidRPr="00582270" w:rsidRDefault="00AC286E" w:rsidP="00AC286E">
            <w:pPr>
              <w:pStyle w:val="iTableHeading"/>
            </w:pPr>
            <w:r>
              <w:t>Class of User</w:t>
            </w:r>
          </w:p>
        </w:tc>
        <w:tc>
          <w:tcPr>
            <w:tcW w:w="7229" w:type="dxa"/>
            <w:shd w:val="clear" w:color="auto" w:fill="auto"/>
          </w:tcPr>
          <w:p w14:paraId="717E1C65" w14:textId="77777777" w:rsidR="00AC286E" w:rsidRPr="00582270" w:rsidRDefault="00AC286E" w:rsidP="00AC286E">
            <w:pPr>
              <w:pStyle w:val="iTableHeading"/>
            </w:pPr>
            <w:r>
              <w:t>Characteristics of Class</w:t>
            </w:r>
          </w:p>
        </w:tc>
      </w:tr>
      <w:tr w:rsidR="00B033AC" w:rsidRPr="00582270" w14:paraId="4719FFEC" w14:textId="77777777" w:rsidTr="00850A9C">
        <w:tc>
          <w:tcPr>
            <w:tcW w:w="1843" w:type="dxa"/>
            <w:shd w:val="clear" w:color="auto" w:fill="auto"/>
          </w:tcPr>
          <w:p w14:paraId="3CD2D0FA" w14:textId="30AAC483" w:rsidR="00B033AC" w:rsidRPr="00850A9C" w:rsidRDefault="00FF7E84" w:rsidP="00AC286E">
            <w:pPr>
              <w:pStyle w:val="iTableBody"/>
              <w:rPr>
                <w:sz w:val="18"/>
              </w:rPr>
            </w:pPr>
            <w:r w:rsidRPr="00850A9C">
              <w:rPr>
                <w:sz w:val="18"/>
              </w:rPr>
              <w:t>Institutional User</w:t>
            </w:r>
            <w:r w:rsidR="00AC286E" w:rsidRPr="00850A9C">
              <w:rPr>
                <w:sz w:val="18"/>
              </w:rPr>
              <w:br/>
            </w:r>
          </w:p>
        </w:tc>
        <w:tc>
          <w:tcPr>
            <w:tcW w:w="7229" w:type="dxa"/>
            <w:shd w:val="clear" w:color="auto" w:fill="auto"/>
          </w:tcPr>
          <w:p w14:paraId="7EA7CB00" w14:textId="77777777" w:rsidR="00B033AC" w:rsidRPr="00850A9C" w:rsidRDefault="00AC286E" w:rsidP="00850A9C">
            <w:pPr>
              <w:pStyle w:val="iTableBody"/>
              <w:jc w:val="both"/>
              <w:rPr>
                <w:sz w:val="18"/>
              </w:rPr>
            </w:pPr>
            <w:r w:rsidRPr="00850A9C">
              <w:rPr>
                <w:sz w:val="18"/>
              </w:rPr>
              <w:t>Has n</w:t>
            </w:r>
            <w:r w:rsidR="00B033AC" w:rsidRPr="00850A9C">
              <w:rPr>
                <w:sz w:val="18"/>
              </w:rPr>
              <w:t>o access to the Admin tab and its functions.</w:t>
            </w:r>
          </w:p>
          <w:p w14:paraId="0623CA72" w14:textId="77777777" w:rsidR="00B033AC" w:rsidRPr="00850A9C" w:rsidRDefault="00B033AC" w:rsidP="00850A9C">
            <w:pPr>
              <w:pStyle w:val="iTableBody"/>
              <w:jc w:val="both"/>
              <w:rPr>
                <w:sz w:val="18"/>
              </w:rPr>
            </w:pPr>
            <w:r w:rsidRPr="00850A9C">
              <w:rPr>
                <w:sz w:val="18"/>
              </w:rPr>
              <w:t>Cannot edit the Metadata of files uploaded or created by other Users.</w:t>
            </w:r>
          </w:p>
          <w:p w14:paraId="261A2C3E" w14:textId="77777777" w:rsidR="00B033AC" w:rsidRPr="00850A9C" w:rsidRDefault="00B033AC" w:rsidP="00850A9C">
            <w:pPr>
              <w:pStyle w:val="iTableBody"/>
              <w:jc w:val="both"/>
              <w:rPr>
                <w:sz w:val="18"/>
              </w:rPr>
            </w:pPr>
            <w:r w:rsidRPr="00850A9C">
              <w:rPr>
                <w:sz w:val="18"/>
              </w:rPr>
              <w:t>Cannot delete files uploaded or created by other Users.</w:t>
            </w:r>
          </w:p>
          <w:p w14:paraId="551FFC2C" w14:textId="77777777" w:rsidR="00B033AC" w:rsidRPr="00850A9C" w:rsidRDefault="00B033AC" w:rsidP="00850A9C">
            <w:pPr>
              <w:pStyle w:val="iTableBody"/>
              <w:jc w:val="both"/>
              <w:rPr>
                <w:sz w:val="18"/>
              </w:rPr>
            </w:pPr>
            <w:r w:rsidRPr="00850A9C">
              <w:rPr>
                <w:sz w:val="18"/>
              </w:rPr>
              <w:t>Cannot Publish files. (But can create Packages.)</w:t>
            </w:r>
          </w:p>
        </w:tc>
      </w:tr>
      <w:tr w:rsidR="00FF7E84" w:rsidRPr="00582270" w14:paraId="38577BFC" w14:textId="77777777" w:rsidTr="00850A9C">
        <w:tc>
          <w:tcPr>
            <w:tcW w:w="1843" w:type="dxa"/>
            <w:shd w:val="clear" w:color="auto" w:fill="auto"/>
          </w:tcPr>
          <w:p w14:paraId="1BA85237" w14:textId="0749737B" w:rsidR="00FF7E84" w:rsidRPr="00850A9C" w:rsidRDefault="00D639C4" w:rsidP="00AC286E">
            <w:pPr>
              <w:pStyle w:val="iTableBody"/>
              <w:rPr>
                <w:sz w:val="18"/>
              </w:rPr>
            </w:pPr>
            <w:r w:rsidRPr="00850A9C">
              <w:rPr>
                <w:noProof/>
                <w:sz w:val="18"/>
                <w:lang w:val="en-US"/>
              </w:rPr>
              <mc:AlternateContent>
                <mc:Choice Requires="wps">
                  <w:drawing>
                    <wp:anchor distT="0" distB="0" distL="114300" distR="114300" simplePos="0" relativeHeight="251670016" behindDoc="0" locked="0" layoutInCell="1" allowOverlap="1" wp14:anchorId="380E6925" wp14:editId="001F7540">
                      <wp:simplePos x="0" y="0"/>
                      <wp:positionH relativeFrom="column">
                        <wp:posOffset>-697230</wp:posOffset>
                      </wp:positionH>
                      <wp:positionV relativeFrom="paragraph">
                        <wp:posOffset>17780</wp:posOffset>
                      </wp:positionV>
                      <wp:extent cx="297815" cy="375285"/>
                      <wp:effectExtent l="0" t="0" r="0" b="5715"/>
                      <wp:wrapNone/>
                      <wp:docPr id="158" name="Text Box 158"/>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812AAA" w14:textId="164AE426" w:rsidR="00C9460A" w:rsidRPr="00850A9C" w:rsidRDefault="00C9460A"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8" o:spid="_x0000_s1031" type="#_x0000_t202" style="position:absolute;margin-left:-54.85pt;margin-top:1.4pt;width:23.45pt;height:29.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xd17ICAACv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" filled="f" stroked="f">
                      <v:textbox style="mso-fit-shape-to-text:t">
                        <w:txbxContent>
                          <w:p w14:paraId="08812AAA" w14:textId="164AE426" w:rsidR="00C9460A" w:rsidRPr="00850A9C" w:rsidRDefault="00C9460A"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FF7E84" w:rsidRPr="00850A9C">
              <w:rPr>
                <w:sz w:val="18"/>
              </w:rPr>
              <w:t>Non-Institutional User</w:t>
            </w:r>
          </w:p>
        </w:tc>
        <w:tc>
          <w:tcPr>
            <w:tcW w:w="7229" w:type="dxa"/>
            <w:shd w:val="clear" w:color="auto" w:fill="auto"/>
          </w:tcPr>
          <w:p w14:paraId="2366C31A" w14:textId="6E4E3C1F" w:rsidR="00FF7E84" w:rsidRPr="00850A9C" w:rsidRDefault="00FF7E84" w:rsidP="00850A9C">
            <w:pPr>
              <w:pStyle w:val="iTableBody"/>
              <w:jc w:val="both"/>
              <w:rPr>
                <w:sz w:val="18"/>
              </w:rPr>
            </w:pPr>
            <w:r w:rsidRPr="00850A9C">
              <w:rPr>
                <w:sz w:val="18"/>
              </w:rPr>
              <w:t>As for Institutional Us</w:t>
            </w:r>
            <w:r w:rsidR="00294634" w:rsidRPr="00850A9C">
              <w:rPr>
                <w:sz w:val="18"/>
              </w:rPr>
              <w:t>er</w:t>
            </w:r>
            <w:r w:rsidRPr="00850A9C">
              <w:rPr>
                <w:sz w:val="18"/>
              </w:rPr>
              <w:t xml:space="preserve"> except this </w:t>
            </w:r>
            <w:r w:rsidR="00294634" w:rsidRPr="00850A9C">
              <w:rPr>
                <w:sz w:val="18"/>
              </w:rPr>
              <w:t xml:space="preserve">class of </w:t>
            </w:r>
            <w:r w:rsidRPr="00850A9C">
              <w:rPr>
                <w:sz w:val="18"/>
              </w:rPr>
              <w:t>user cannot access Private (Institutional Users Only</w:t>
            </w:r>
            <w:proofErr w:type="gramStart"/>
            <w:r w:rsidRPr="00850A9C">
              <w:rPr>
                <w:sz w:val="18"/>
              </w:rPr>
              <w:t>)  files</w:t>
            </w:r>
            <w:proofErr w:type="gramEnd"/>
            <w:r w:rsidRPr="00850A9C">
              <w:rPr>
                <w:sz w:val="18"/>
              </w:rPr>
              <w:t xml:space="preserve"> unless the user </w:t>
            </w:r>
            <w:r w:rsidR="00B3167D" w:rsidRPr="00850A9C">
              <w:rPr>
                <w:sz w:val="18"/>
              </w:rPr>
              <w:t xml:space="preserve">also </w:t>
            </w:r>
            <w:r w:rsidRPr="00850A9C">
              <w:rPr>
                <w:sz w:val="18"/>
              </w:rPr>
              <w:t>belongs to an</w:t>
            </w:r>
            <w:r w:rsidR="006324EB" w:rsidRPr="00850A9C">
              <w:rPr>
                <w:sz w:val="18"/>
              </w:rPr>
              <w:t xml:space="preserve"> active</w:t>
            </w:r>
            <w:r w:rsidRPr="00850A9C">
              <w:rPr>
                <w:sz w:val="18"/>
              </w:rPr>
              <w:t xml:space="preserve"> Access Group which is associated with </w:t>
            </w:r>
            <w:r w:rsidR="00294634" w:rsidRPr="00850A9C">
              <w:rPr>
                <w:sz w:val="18"/>
              </w:rPr>
              <w:t xml:space="preserve">the </w:t>
            </w:r>
            <w:r w:rsidRPr="00850A9C">
              <w:rPr>
                <w:sz w:val="18"/>
              </w:rPr>
              <w:t>files</w:t>
            </w:r>
            <w:r w:rsidR="00294634" w:rsidRPr="00850A9C">
              <w:rPr>
                <w:sz w:val="18"/>
              </w:rPr>
              <w:t xml:space="preserve"> in question. </w:t>
            </w:r>
          </w:p>
        </w:tc>
      </w:tr>
      <w:tr w:rsidR="00AC286E" w:rsidRPr="00582270" w14:paraId="4723FB4B" w14:textId="77777777" w:rsidTr="00850A9C">
        <w:tc>
          <w:tcPr>
            <w:tcW w:w="1843" w:type="dxa"/>
            <w:shd w:val="clear" w:color="auto" w:fill="auto"/>
          </w:tcPr>
          <w:p w14:paraId="4B7BD5B4" w14:textId="63F9C766" w:rsidR="00AC286E" w:rsidRPr="00850A9C" w:rsidRDefault="00AC286E" w:rsidP="00AC286E">
            <w:pPr>
              <w:pStyle w:val="iTableBody"/>
              <w:rPr>
                <w:sz w:val="18"/>
              </w:rPr>
            </w:pPr>
            <w:r w:rsidRPr="00850A9C">
              <w:rPr>
                <w:sz w:val="18"/>
              </w:rPr>
              <w:t xml:space="preserve">API </w:t>
            </w:r>
            <w:proofErr w:type="spellStart"/>
            <w:r w:rsidRPr="00850A9C">
              <w:rPr>
                <w:sz w:val="18"/>
              </w:rPr>
              <w:t>Uploader</w:t>
            </w:r>
            <w:proofErr w:type="spellEnd"/>
          </w:p>
        </w:tc>
        <w:tc>
          <w:tcPr>
            <w:tcW w:w="7229" w:type="dxa"/>
            <w:shd w:val="clear" w:color="auto" w:fill="auto"/>
          </w:tcPr>
          <w:p w14:paraId="68C2337A" w14:textId="2241997A" w:rsidR="00AC286E" w:rsidRPr="00850A9C" w:rsidRDefault="00AC286E" w:rsidP="00850A9C">
            <w:pPr>
              <w:pStyle w:val="iTableBody"/>
              <w:jc w:val="both"/>
              <w:rPr>
                <w:sz w:val="18"/>
              </w:rPr>
            </w:pPr>
            <w:proofErr w:type="gramStart"/>
            <w:r w:rsidRPr="00850A9C">
              <w:rPr>
                <w:sz w:val="18"/>
              </w:rPr>
              <w:t>Has exactly the same permission restrictions</w:t>
            </w:r>
            <w:proofErr w:type="gramEnd"/>
            <w:r w:rsidRPr="00850A9C">
              <w:rPr>
                <w:sz w:val="18"/>
              </w:rPr>
              <w:t xml:space="preserve"> as </w:t>
            </w:r>
            <w:r w:rsidR="009C3BE9" w:rsidRPr="00850A9C">
              <w:rPr>
                <w:sz w:val="18"/>
              </w:rPr>
              <w:t xml:space="preserve">Institutional </w:t>
            </w:r>
            <w:r w:rsidRPr="00850A9C">
              <w:rPr>
                <w:sz w:val="18"/>
              </w:rPr>
              <w:t>Class of Users.</w:t>
            </w:r>
          </w:p>
          <w:p w14:paraId="7D3DCE65" w14:textId="00719D60" w:rsidR="00AC286E" w:rsidRPr="00850A9C" w:rsidRDefault="00AC286E" w:rsidP="00850A9C">
            <w:pPr>
              <w:pStyle w:val="iTableBody"/>
              <w:jc w:val="both"/>
              <w:rPr>
                <w:sz w:val="18"/>
              </w:rPr>
            </w:pPr>
            <w:r w:rsidRPr="00850A9C">
              <w:rPr>
                <w:sz w:val="18"/>
              </w:rPr>
              <w:t xml:space="preserve">Is intended for non-personal accounts that will be used for automated data uploading </w:t>
            </w:r>
            <w:r w:rsidR="000F52A1" w:rsidRPr="00850A9C">
              <w:rPr>
                <w:sz w:val="18"/>
              </w:rPr>
              <w:t xml:space="preserve">using the </w:t>
            </w:r>
            <w:r w:rsidR="00CF08BB">
              <w:rPr>
                <w:sz w:val="18"/>
              </w:rPr>
              <w:t>DIVER</w:t>
            </w:r>
            <w:r w:rsidR="000F52A1" w:rsidRPr="00850A9C">
              <w:rPr>
                <w:sz w:val="18"/>
              </w:rPr>
              <w:t xml:space="preserve"> API</w:t>
            </w:r>
            <w:r w:rsidRPr="00850A9C">
              <w:rPr>
                <w:sz w:val="18"/>
              </w:rPr>
              <w:t xml:space="preserve">. Therefore, the API Token is of most relevance to this class of user, even though </w:t>
            </w:r>
            <w:proofErr w:type="gramStart"/>
            <w:r w:rsidRPr="00850A9C">
              <w:rPr>
                <w:sz w:val="18"/>
              </w:rPr>
              <w:t>it can be used by all Classes of Users</w:t>
            </w:r>
            <w:proofErr w:type="gramEnd"/>
            <w:r w:rsidRPr="00850A9C">
              <w:rPr>
                <w:sz w:val="18"/>
              </w:rPr>
              <w:t>.</w:t>
            </w:r>
          </w:p>
        </w:tc>
      </w:tr>
      <w:tr w:rsidR="00B033AC" w:rsidRPr="00582270" w14:paraId="0CE37075" w14:textId="77777777" w:rsidTr="00850A9C">
        <w:tc>
          <w:tcPr>
            <w:tcW w:w="1843" w:type="dxa"/>
            <w:shd w:val="clear" w:color="auto" w:fill="auto"/>
          </w:tcPr>
          <w:p w14:paraId="4A6C36CD" w14:textId="00638833" w:rsidR="00B033AC" w:rsidRPr="00850A9C" w:rsidRDefault="0069000E" w:rsidP="00AC286E">
            <w:pPr>
              <w:pStyle w:val="iTableBody"/>
              <w:rPr>
                <w:sz w:val="18"/>
              </w:rPr>
            </w:pPr>
            <w:r>
              <w:rPr>
                <w:noProof/>
                <w:lang w:val="en-US"/>
              </w:rPr>
              <mc:AlternateContent>
                <mc:Choice Requires="wps">
                  <w:drawing>
                    <wp:anchor distT="0" distB="0" distL="114300" distR="114300" simplePos="0" relativeHeight="251739648" behindDoc="0" locked="0" layoutInCell="1" allowOverlap="1" wp14:anchorId="0980FDC3" wp14:editId="056CAE79">
                      <wp:simplePos x="0" y="0"/>
                      <wp:positionH relativeFrom="column">
                        <wp:posOffset>-836930</wp:posOffset>
                      </wp:positionH>
                      <wp:positionV relativeFrom="paragraph">
                        <wp:posOffset>-8255</wp:posOffset>
                      </wp:positionV>
                      <wp:extent cx="579120" cy="375285"/>
                      <wp:effectExtent l="0" t="0" r="0" b="5715"/>
                      <wp:wrapNone/>
                      <wp:docPr id="64" name="Text Box 64"/>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3E910E" w14:textId="77777777" w:rsidR="00C9460A" w:rsidRPr="00850A9C" w:rsidRDefault="00C9460A" w:rsidP="0069000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4" o:spid="_x0000_s1032" type="#_x0000_t202" style="position:absolute;margin-left:-65.85pt;margin-top:-.6pt;width:45.6pt;height:29.55pt;z-index:25173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hCMrECAACt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K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" filled="f" stroked="f">
                      <v:textbox style="mso-fit-shape-to-text:t">
                        <w:txbxContent>
                          <w:p w14:paraId="343E910E" w14:textId="77777777" w:rsidR="00C9460A" w:rsidRPr="00850A9C" w:rsidRDefault="00C9460A" w:rsidP="0069000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B033AC" w:rsidRPr="00850A9C">
              <w:rPr>
                <w:sz w:val="18"/>
              </w:rPr>
              <w:t>Administrator</w:t>
            </w:r>
          </w:p>
        </w:tc>
        <w:tc>
          <w:tcPr>
            <w:tcW w:w="7229" w:type="dxa"/>
            <w:shd w:val="clear" w:color="auto" w:fill="auto"/>
          </w:tcPr>
          <w:p w14:paraId="18053643" w14:textId="77777777" w:rsidR="00B033AC" w:rsidRDefault="00AC286E" w:rsidP="00850A9C">
            <w:pPr>
              <w:pStyle w:val="iTableBody"/>
              <w:jc w:val="both"/>
              <w:rPr>
                <w:sz w:val="18"/>
              </w:rPr>
            </w:pPr>
            <w:r w:rsidRPr="00850A9C">
              <w:rPr>
                <w:sz w:val="18"/>
              </w:rPr>
              <w:t>Has p</w:t>
            </w:r>
            <w:r w:rsidR="00B033AC" w:rsidRPr="00850A9C">
              <w:rPr>
                <w:sz w:val="18"/>
              </w:rPr>
              <w:t xml:space="preserve">ermission to perform all functions in this </w:t>
            </w:r>
            <w:r w:rsidR="00CF08BB">
              <w:rPr>
                <w:sz w:val="18"/>
              </w:rPr>
              <w:t>DIVER</w:t>
            </w:r>
            <w:r w:rsidR="00B033AC" w:rsidRPr="00850A9C">
              <w:rPr>
                <w:sz w:val="18"/>
              </w:rPr>
              <w:t xml:space="preserve"> Implementation, including authorising new Users’ requests for access to this </w:t>
            </w:r>
            <w:r w:rsidR="00CF08BB">
              <w:rPr>
                <w:sz w:val="18"/>
              </w:rPr>
              <w:t>DIVER</w:t>
            </w:r>
            <w:r w:rsidR="00B033AC" w:rsidRPr="00850A9C">
              <w:rPr>
                <w:sz w:val="18"/>
              </w:rPr>
              <w:t xml:space="preserve"> Implementation.</w:t>
            </w:r>
          </w:p>
          <w:p w14:paraId="347F260C" w14:textId="1AFF5F0A" w:rsidR="0069000E" w:rsidRPr="00850A9C" w:rsidRDefault="0069000E" w:rsidP="00850A9C">
            <w:pPr>
              <w:pStyle w:val="iTableBody"/>
              <w:jc w:val="both"/>
              <w:rPr>
                <w:sz w:val="18"/>
              </w:rPr>
            </w:pPr>
            <w:r>
              <w:rPr>
                <w:sz w:val="18"/>
              </w:rPr>
              <w:t>In addition, only an administrator can package and publish via the API.</w:t>
            </w:r>
          </w:p>
        </w:tc>
      </w:tr>
    </w:tbl>
    <w:p w14:paraId="5B858AFB" w14:textId="17CAB83F" w:rsidR="00B3167D" w:rsidRDefault="00B3167D" w:rsidP="00850A9C">
      <w:pPr>
        <w:pStyle w:val="iNote"/>
      </w:pPr>
      <w:bookmarkStart w:id="10" w:name="_Ref377569667"/>
      <w:r>
        <w:t xml:space="preserve">Note </w:t>
      </w:r>
      <w:r>
        <w:tab/>
      </w:r>
      <w:r w:rsidR="009B602C">
        <w:t xml:space="preserve">The </w:t>
      </w:r>
      <w:r w:rsidR="00CA5E51">
        <w:t>“</w:t>
      </w:r>
      <w:r w:rsidR="009B602C">
        <w:t>Researcher</w:t>
      </w:r>
      <w:r w:rsidR="00CA5E51">
        <w:t>”</w:t>
      </w:r>
      <w:r w:rsidR="009B602C">
        <w:t xml:space="preserve"> user class from previous versions has</w:t>
      </w:r>
      <w:r>
        <w:t xml:space="preserve"> </w:t>
      </w:r>
      <w:r w:rsidR="009B602C">
        <w:t xml:space="preserve">been </w:t>
      </w:r>
      <w:r>
        <w:t xml:space="preserve">renamed to “Institutional User” </w:t>
      </w:r>
      <w:r w:rsidR="009B602C">
        <w:t>in Version 2.1, and a new</w:t>
      </w:r>
      <w:r>
        <w:t xml:space="preserve"> </w:t>
      </w:r>
      <w:r w:rsidR="00B61EC8">
        <w:t xml:space="preserve">“Non-Institutional User” class </w:t>
      </w:r>
      <w:r w:rsidR="009B602C">
        <w:t>has been added</w:t>
      </w:r>
      <w:r w:rsidR="00B61EC8">
        <w:t>.</w:t>
      </w:r>
      <w:r w:rsidR="009B602C">
        <w:t xml:space="preserve">  </w:t>
      </w:r>
      <w:r w:rsidR="00B61EC8">
        <w:t>Th</w:t>
      </w:r>
      <w:r w:rsidR="009B602C">
        <w:t xml:space="preserve">is was done to support </w:t>
      </w:r>
      <w:r w:rsidR="00B61EC8">
        <w:t>collaboration between internal and external research groups.</w:t>
      </w:r>
    </w:p>
    <w:p w14:paraId="0C5DE0AB" w14:textId="77777777" w:rsidR="006333D7" w:rsidRDefault="006333D7">
      <w:pPr>
        <w:pStyle w:val="iHeading2"/>
      </w:pPr>
      <w:bookmarkStart w:id="11" w:name="_Toc308996024"/>
      <w:r>
        <w:t>Choosing your Login Method</w:t>
      </w:r>
      <w:bookmarkEnd w:id="11"/>
    </w:p>
    <w:p w14:paraId="0880C163" w14:textId="2FA2B679" w:rsidR="006333D7" w:rsidRDefault="006333D7" w:rsidP="006333D7">
      <w:pPr>
        <w:pStyle w:val="iNormal"/>
        <w:rPr>
          <w:lang w:eastAsia="ja-JP"/>
        </w:rPr>
      </w:pPr>
      <w:r>
        <w:rPr>
          <w:lang w:eastAsia="ja-JP"/>
        </w:rPr>
        <w:t xml:space="preserve">There are two methods available for signing in to </w:t>
      </w:r>
      <w:r w:rsidR="00CF08BB">
        <w:rPr>
          <w:lang w:eastAsia="ja-JP"/>
        </w:rPr>
        <w:t>DIVER</w:t>
      </w:r>
      <w:r>
        <w:rPr>
          <w:lang w:eastAsia="ja-JP"/>
        </w:rPr>
        <w:t>.</w:t>
      </w:r>
    </w:p>
    <w:p w14:paraId="4E87AE75" w14:textId="77777777"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14:paraId="463CA0E2" w14:textId="5E240BEC" w:rsidR="006333D7" w:rsidRDefault="00CF08BB" w:rsidP="006333D7">
      <w:pPr>
        <w:pStyle w:val="iNormal"/>
        <w:numPr>
          <w:ilvl w:val="0"/>
          <w:numId w:val="33"/>
        </w:numPr>
        <w:rPr>
          <w:lang w:eastAsia="ja-JP"/>
        </w:rPr>
      </w:pPr>
      <w:r>
        <w:rPr>
          <w:lang w:eastAsia="ja-JP"/>
        </w:rPr>
        <w:t>DIVER</w:t>
      </w:r>
      <w:r w:rsidR="006333D7">
        <w:rPr>
          <w:lang w:eastAsia="ja-JP"/>
        </w:rPr>
        <w:t>’s standard authentication does not rely on any other facilities.</w:t>
      </w:r>
    </w:p>
    <w:p w14:paraId="1EF4EAE6" w14:textId="3841F8B6" w:rsidR="006333D7" w:rsidRDefault="006333D7" w:rsidP="006333D7">
      <w:pPr>
        <w:pStyle w:val="iNormal"/>
        <w:rPr>
          <w:lang w:eastAsia="ja-JP"/>
        </w:rPr>
      </w:pPr>
      <w:r>
        <w:rPr>
          <w:lang w:eastAsia="ja-JP"/>
        </w:rPr>
        <w:t xml:space="preserve">Even if you have set up AAF Authentication, you can still use </w:t>
      </w:r>
      <w:r w:rsidR="00CF08BB">
        <w:rPr>
          <w:lang w:eastAsia="ja-JP"/>
        </w:rPr>
        <w:t>DIVER</w:t>
      </w:r>
      <w:r>
        <w:rPr>
          <w:lang w:eastAsia="ja-JP"/>
        </w:rPr>
        <w:t xml:space="preserve">’s standard authentication to access your </w:t>
      </w:r>
      <w:r w:rsidR="00CF08BB">
        <w:rPr>
          <w:lang w:eastAsia="ja-JP"/>
        </w:rPr>
        <w:t>DIVER</w:t>
      </w:r>
      <w:r>
        <w:rPr>
          <w:lang w:eastAsia="ja-JP"/>
        </w:rPr>
        <w:t xml:space="preserve"> account.</w:t>
      </w:r>
    </w:p>
    <w:p w14:paraId="34E44981" w14:textId="55034685" w:rsidR="00D038AF" w:rsidRDefault="00D038AF" w:rsidP="00B033AC">
      <w:pPr>
        <w:pStyle w:val="iHeading2"/>
      </w:pPr>
      <w:bookmarkStart w:id="12" w:name="_Toc308996025"/>
      <w:r>
        <w:t xml:space="preserve">Standard </w:t>
      </w:r>
      <w:r w:rsidR="00CF08BB">
        <w:t>DIVER</w:t>
      </w:r>
      <w:r>
        <w:t xml:space="preserve"> </w:t>
      </w:r>
      <w:r w:rsidR="006333D7">
        <w:t>Authentication</w:t>
      </w:r>
      <w:bookmarkEnd w:id="12"/>
    </w:p>
    <w:p w14:paraId="34E4AC6F" w14:textId="77777777" w:rsidR="00B033AC" w:rsidRDefault="00B033AC" w:rsidP="00D038AF">
      <w:pPr>
        <w:pStyle w:val="iHeading3"/>
      </w:pPr>
      <w:bookmarkStart w:id="13" w:name="_Ref378346317"/>
      <w:bookmarkStart w:id="14" w:name="_Toc308996026"/>
      <w:r>
        <w:t>Signing Up</w:t>
      </w:r>
      <w:bookmarkEnd w:id="10"/>
      <w:bookmarkEnd w:id="13"/>
      <w:bookmarkEnd w:id="14"/>
    </w:p>
    <w:p w14:paraId="04AF69D0" w14:textId="1EB99241" w:rsidR="00DE5926" w:rsidRPr="005879DC" w:rsidRDefault="001F75CF" w:rsidP="00850A9C">
      <w:pPr>
        <w:pStyle w:val="iNormal"/>
      </w:pPr>
      <w:r>
        <w:t xml:space="preserve">Before you can login </w:t>
      </w:r>
      <w:r w:rsidR="00E511C5">
        <w:t xml:space="preserve">you are required to have an </w:t>
      </w:r>
      <w:r w:rsidR="00A13A20" w:rsidRPr="005879DC">
        <w:t xml:space="preserve">account. You can apply for an account by </w:t>
      </w:r>
      <w:proofErr w:type="gramStart"/>
      <w:r w:rsidR="00A13A20" w:rsidRPr="005879DC">
        <w:t xml:space="preserve">clicking </w:t>
      </w:r>
      <w:r w:rsidR="00806E67" w:rsidRPr="00806E67">
        <w:rPr>
          <w:rStyle w:val="iButtonBlue"/>
        </w:rPr>
        <w:t> </w:t>
      </w:r>
      <w:r w:rsidR="00A13A20" w:rsidRPr="00806E67">
        <w:rPr>
          <w:rStyle w:val="iButtonBlue"/>
        </w:rPr>
        <w:t>Sign</w:t>
      </w:r>
      <w:proofErr w:type="gramEnd"/>
      <w:r w:rsidR="00A13A20" w:rsidRPr="00806E67">
        <w:rPr>
          <w:rStyle w:val="iButtonBlue"/>
        </w:rPr>
        <w:t xml:space="preserve">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182079">
        <w:t>.</w:t>
      </w:r>
    </w:p>
    <w:p w14:paraId="52E993A4" w14:textId="6EAC8C3F" w:rsidR="00182079" w:rsidRDefault="00C1645D" w:rsidP="00850A9C">
      <w:pPr>
        <w:pStyle w:val="iNormal"/>
        <w:ind w:left="720"/>
      </w:pPr>
      <w:r>
        <w:rPr>
          <w:noProof/>
          <w:lang w:val="en-US"/>
        </w:rPr>
        <w:lastRenderedPageBreak/>
        <mc:AlternateContent>
          <mc:Choice Requires="wps">
            <w:drawing>
              <wp:anchor distT="0" distB="0" distL="114300" distR="114300" simplePos="0" relativeHeight="251659775" behindDoc="0" locked="0" layoutInCell="1" allowOverlap="1" wp14:anchorId="2247A3FF" wp14:editId="3335BCC5">
                <wp:simplePos x="0" y="0"/>
                <wp:positionH relativeFrom="column">
                  <wp:posOffset>4889500</wp:posOffset>
                </wp:positionH>
                <wp:positionV relativeFrom="paragraph">
                  <wp:posOffset>228600</wp:posOffset>
                </wp:positionV>
                <wp:extent cx="698500" cy="457200"/>
                <wp:effectExtent l="0" t="0" r="38100" b="25400"/>
                <wp:wrapNone/>
                <wp:docPr id="17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4572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79" o:spid="_x0000_s1026" style="position:absolute;margin-left:385pt;margin-top:18pt;width:55pt;height:36pt;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" filled="f" fillcolor="white [3212]" strokecolor="red" strokeweight="1pt"/>
            </w:pict>
          </mc:Fallback>
        </mc:AlternateContent>
      </w:r>
      <w:r w:rsidR="007D1C5F" w:rsidRPr="007D1C5F">
        <w:rPr>
          <w:noProof/>
          <w:lang w:val="en-US"/>
        </w:rPr>
        <w:drawing>
          <wp:inline distT="0" distB="0" distL="0" distR="0" wp14:anchorId="697FDC62" wp14:editId="6C8D44FF">
            <wp:extent cx="4838693" cy="2764790"/>
            <wp:effectExtent l="203200" t="203200" r="191135" b="20701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1001" cy="2766109"/>
                    </a:xfrm>
                    <a:prstGeom prst="rect">
                      <a:avLst/>
                    </a:prstGeom>
                    <a:noFill/>
                    <a:ln>
                      <a:noFill/>
                    </a:ln>
                    <a:effectLst>
                      <a:outerShdw blurRad="190500" algn="tl" rotWithShape="0">
                        <a:srgbClr val="000000">
                          <a:alpha val="70000"/>
                        </a:srgbClr>
                      </a:outerShdw>
                    </a:effectLst>
                  </pic:spPr>
                </pic:pic>
              </a:graphicData>
            </a:graphic>
          </wp:inline>
        </w:drawing>
      </w:r>
    </w:p>
    <w:p w14:paraId="587AFA72" w14:textId="77777777"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14:paraId="00E6D5DD" w14:textId="502C9CBB" w:rsidR="00DE5926" w:rsidRPr="005879DC" w:rsidRDefault="002547F5" w:rsidP="00850A9C">
      <w:pPr>
        <w:pStyle w:val="iFigureCaption"/>
        <w:ind w:left="720"/>
      </w:pPr>
      <w:r>
        <w:rPr>
          <w:noProof/>
          <w:lang w:val="en-US"/>
        </w:rPr>
        <w:drawing>
          <wp:inline distT="0" distB="0" distL="0" distR="0" wp14:anchorId="0AB47FA2" wp14:editId="74B98CF5">
            <wp:extent cx="4982267" cy="2588260"/>
            <wp:effectExtent l="203200" t="203200" r="199390" b="20574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6200" cy="2590303"/>
                    </a:xfrm>
                    <a:prstGeom prst="rect">
                      <a:avLst/>
                    </a:prstGeom>
                    <a:noFill/>
                    <a:ln>
                      <a:noFill/>
                    </a:ln>
                    <a:effectLst>
                      <a:outerShdw blurRad="190500" algn="tl" rotWithShape="0">
                        <a:srgbClr val="000000">
                          <a:alpha val="70000"/>
                        </a:srgbClr>
                      </a:outerShdw>
                    </a:effectLst>
                  </pic:spPr>
                </pic:pic>
              </a:graphicData>
            </a:graphic>
          </wp:inline>
        </w:drawing>
      </w:r>
    </w:p>
    <w:p w14:paraId="32A728B9" w14:textId="77777777"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w:t>
      </w:r>
      <w:proofErr w:type="gramStart"/>
      <w:r w:rsidR="00D43E36">
        <w:t>on</w:t>
      </w:r>
      <w:r w:rsidR="002F37C0">
        <w:t xml:space="preserve"> </w:t>
      </w:r>
      <w:r w:rsidR="00FA6D10" w:rsidRPr="00FA6D10">
        <w:rPr>
          <w:rStyle w:val="iButtonBlue"/>
        </w:rPr>
        <w:t> Submit</w:t>
      </w:r>
      <w:proofErr w:type="gramEnd"/>
      <w:r w:rsidR="00FA6D10" w:rsidRPr="00FA6D10">
        <w:rPr>
          <w:rStyle w:val="iButtonBlue"/>
        </w:rPr>
        <w: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14:paraId="51D205D7" w14:textId="77777777" w:rsidR="00B033AC" w:rsidRDefault="00B033AC" w:rsidP="00D038AF">
      <w:pPr>
        <w:pStyle w:val="iHeading3"/>
      </w:pPr>
      <w:bookmarkStart w:id="15" w:name="_Ref377569918"/>
      <w:bookmarkStart w:id="16" w:name="_Toc308996027"/>
      <w:r>
        <w:t>Standard Login</w:t>
      </w:r>
      <w:bookmarkEnd w:id="15"/>
      <w:bookmarkEnd w:id="16"/>
    </w:p>
    <w:p w14:paraId="63AA992F" w14:textId="78034617" w:rsidR="00A51C3F" w:rsidRDefault="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w:t>
      </w:r>
      <w:proofErr w:type="gramStart"/>
      <w:r w:rsidR="00AC3B35">
        <w:t>on</w:t>
      </w:r>
      <w:r w:rsidR="002F37C0">
        <w:t xml:space="preserve"> </w:t>
      </w:r>
      <w:r w:rsidR="00FA6D10" w:rsidRPr="00FA6D10">
        <w:rPr>
          <w:rStyle w:val="iButtonBlue"/>
        </w:rPr>
        <w:t> </w:t>
      </w:r>
      <w:r w:rsidR="002F37C0" w:rsidRPr="00FA6D10">
        <w:rPr>
          <w:rStyle w:val="iButtonBlue"/>
        </w:rPr>
        <w:t>Log</w:t>
      </w:r>
      <w:proofErr w:type="gramEnd"/>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14:paraId="692A679A" w14:textId="39F0D6ED" w:rsidR="00A13A20" w:rsidRDefault="00A51C3F" w:rsidP="00A13A20">
      <w:pPr>
        <w:pStyle w:val="iNormal"/>
      </w:pPr>
      <w:r>
        <w:rPr>
          <w:noProof/>
          <w:lang w:val="en-US"/>
        </w:rPr>
        <w:lastRenderedPageBreak/>
        <mc:AlternateContent>
          <mc:Choice Requires="wpg">
            <w:drawing>
              <wp:anchor distT="0" distB="0" distL="114300" distR="114300" simplePos="0" relativeHeight="251723264" behindDoc="0" locked="0" layoutInCell="1" allowOverlap="1" wp14:anchorId="3D4DC4C0" wp14:editId="79505D72">
                <wp:simplePos x="0" y="0"/>
                <wp:positionH relativeFrom="column">
                  <wp:posOffset>1816100</wp:posOffset>
                </wp:positionH>
                <wp:positionV relativeFrom="paragraph">
                  <wp:posOffset>72390</wp:posOffset>
                </wp:positionV>
                <wp:extent cx="2101215" cy="530860"/>
                <wp:effectExtent l="0" t="0" r="32385" b="27940"/>
                <wp:wrapNone/>
                <wp:docPr id="177"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01215" cy="530860"/>
                          <a:chOff x="4348" y="4867"/>
                          <a:chExt cx="3309" cy="836"/>
                        </a:xfrm>
                        <a:extLst>
                          <a:ext uri="{0CCBE362-F206-4b92-989A-16890622DB6E}">
                            <ma14:wrappingTextBoxFlag xmlns:ma14="http://schemas.microsoft.com/office/mac/drawingml/2011/main"/>
                          </a:ext>
                        </a:extLst>
                      </wpg:grpSpPr>
                      <wps:wsp>
                        <wps:cNvPr id="17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7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0D1E5367" w14:textId="77777777" w:rsidR="00C9460A" w:rsidRDefault="00C9460A" w:rsidP="00A51C3F">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033" style="position:absolute;left:0;text-align:left;margin-left:143pt;margin-top:5.7pt;width:165.45pt;height:41.8pt;z-index:251723264;mso-position-horizontal-relative:text;mso-position-vertical-relative:text" coordorigin="4348,4867" coordsize="3309,8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">
                <o:lock v:ext="edit" aspectratio="t"/>
                <v:oval id="Oval 83" o:spid="_x0000_s1034" style="position:absolute;left:7061;top:5375;width:59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bS7xAAA&#10;ANwAAAAPAAAAZHJzL2Rvd25yZXYueG1sRI9Pi8JADMXvC36HIYK3daoHV6qjiKIoeNj1zz10Ylva&#10;yZTOWOu33xwW9pbwXt77ZbnuXa06akPp2cBknIAizrwtOTdwu+4/56BCRLZYeyYDbwqwXg0+lpha&#10;/+If6i4xVxLCIUUDRYxNqnXICnIYxr4hFu3hW4dR1jbXtsWXhLtaT5Nkph2WLA0FNrQtKKsuT2fg&#10;+3bd3bM5JafduezP231XVYfOmNGw3yxARerjv/nv+mgF/0to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aG0u8QAAADcAAAADwAAAAAAAAAAAAAAAACXAgAAZHJzL2Rv&#10;d25yZXYueG1sUEsFBgAAAAAEAAQA9QAAAIgDAAAAAA==&#10;" filled="f" fillcolor="white [3212]" strokecolor="red" strokeweight="1pt"/>
                <v:shapetype id="_x0000_t44" coordsize="21600,21600" o:spt="44" adj="-8280,24300,-1800,4050" path="m@0@1l@2@3nfem@2,0l@2,21600nfem0,0l21600,,21600,21600,,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84" o:spid="_x0000_s1035" type="#_x0000_t44" style="position:absolute;left:4348;top:4867;width:1647;height: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FCEwQAA&#10;ANwAAAAPAAAAZHJzL2Rvd25yZXYueG1sRE/bisIwEH1f8B/CCL5pqnjZ7RpFBKEKi6j7AUMztsVm&#10;UpvY1r83wsK+zeFcZ7nuTCkaql1hWcF4FIEgTq0uOFPwe9kNP0E4j6yxtEwKnuRgvep9LDHWtuUT&#10;NWefiRDCLkYFufdVLKVLczLoRrYiDtzV1gZ9gHUmdY1tCDelnETRXBosODTkWNE2p/R2fhgF1E2u&#10;3MyS1E7d/ud5uR8PSdsoNeh3m28Qnjr/L/5zJzrMX3zB+5lwgV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FxQhMEAAADcAAAADwAAAAAAAAAAAAAAAACXAgAAZHJzL2Rvd25y&#10;ZXYueG1sUEsFBgAAAAAEAAQA9QAAAIUDAAAAAA==&#10;" adj="35134,20001,23174,6123" filled="f" strokecolor="red" strokeweight="1pt">
                  <v:fill opacity="15163f"/>
                  <v:stroke startarrow="open"/>
                  <v:textbox inset="0,0,0,0">
                    <w:txbxContent>
                      <w:p w14:paraId="0D1E5367" w14:textId="77777777" w:rsidR="00C9460A" w:rsidRDefault="00C9460A" w:rsidP="00A51C3F">
                        <w:pPr>
                          <w:pStyle w:val="iTableBody"/>
                          <w:jc w:val="right"/>
                          <w:rPr>
                            <w:color w:val="FF0000"/>
                          </w:rPr>
                        </w:pPr>
                        <w:r>
                          <w:rPr>
                            <w:color w:val="FF0000"/>
                          </w:rPr>
                          <w:t>Click here to select Log </w:t>
                        </w:r>
                        <w:r w:rsidRPr="00147E07">
                          <w:rPr>
                            <w:color w:val="FF0000"/>
                          </w:rPr>
                          <w:t>In tab</w:t>
                        </w:r>
                      </w:p>
                    </w:txbxContent>
                  </v:textbox>
                  <o:callout v:ext="edit" minusx="t" minusy="t"/>
                </v:shape>
              </v:group>
            </w:pict>
          </mc:Fallback>
        </mc:AlternateContent>
      </w:r>
      <w:r>
        <w:rPr>
          <w:noProof/>
          <w:lang w:val="en-US"/>
        </w:rPr>
        <w:drawing>
          <wp:inline distT="0" distB="0" distL="0" distR="0" wp14:anchorId="428D1C22" wp14:editId="377D1387">
            <wp:extent cx="5317913" cy="3150802"/>
            <wp:effectExtent l="203200" t="203200" r="194310" b="2025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947" cy="3151415"/>
                    </a:xfrm>
                    <a:prstGeom prst="rect">
                      <a:avLst/>
                    </a:prstGeom>
                    <a:noFill/>
                    <a:ln>
                      <a:noFill/>
                    </a:ln>
                    <a:effectLst>
                      <a:outerShdw blurRad="190500" algn="tl" rotWithShape="0">
                        <a:srgbClr val="000000">
                          <a:alpha val="70000"/>
                        </a:srgbClr>
                      </a:outerShdw>
                    </a:effectLst>
                  </pic:spPr>
                </pic:pic>
              </a:graphicData>
            </a:graphic>
          </wp:inline>
        </w:drawing>
      </w:r>
      <w:r w:rsidR="00A13A20" w:rsidRPr="005879DC">
        <w:t xml:space="preserve">Once you have logged in you will be taken to the main screen for the </w:t>
      </w:r>
      <w:r w:rsidR="00CE7E45">
        <w:t>application.</w:t>
      </w:r>
      <w:r w:rsidR="00FA6D10">
        <w:t xml:space="preserve"> See section </w:t>
      </w:r>
      <w:r w:rsidR="00C23447">
        <w:fldChar w:fldCharType="begin"/>
      </w:r>
      <w:r w:rsidR="00C23447">
        <w:instrText xml:space="preserve"> REF _Ref377569167 \r \h  \* MERGEFORMAT </w:instrText>
      </w:r>
      <w:r w:rsidR="00C23447">
        <w:fldChar w:fldCharType="separate"/>
      </w:r>
      <w:r w:rsidR="004F6915" w:rsidRPr="004F6915">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_Ref377569170 \h  \* MERGEFORMAT </w:instrText>
      </w:r>
      <w:r w:rsidR="00C23447">
        <w:fldChar w:fldCharType="separate"/>
      </w:r>
      <w:r w:rsidR="004F6915" w:rsidRPr="004F6915">
        <w:rPr>
          <w:rStyle w:val="CrossReference"/>
        </w:rPr>
        <w:t>The DIVER Main Screen</w:t>
      </w:r>
      <w:r w:rsidR="00C23447">
        <w:fldChar w:fldCharType="end"/>
      </w:r>
      <w:r w:rsidR="00FA6D10">
        <w:t>.</w:t>
      </w:r>
    </w:p>
    <w:p w14:paraId="1AD5799B" w14:textId="77777777" w:rsidR="00B033AC" w:rsidRDefault="00B033AC" w:rsidP="00B033AC">
      <w:pPr>
        <w:pStyle w:val="iHeading2"/>
      </w:pPr>
      <w:bookmarkStart w:id="17" w:name="_Ref378346246"/>
      <w:bookmarkStart w:id="18" w:name="_Ref378346248"/>
      <w:bookmarkStart w:id="19" w:name="_Toc308996028"/>
      <w:r>
        <w:t>AAF Login</w:t>
      </w:r>
      <w:bookmarkEnd w:id="17"/>
      <w:bookmarkEnd w:id="18"/>
      <w:bookmarkEnd w:id="19"/>
    </w:p>
    <w:p w14:paraId="0AA6F00D" w14:textId="155612A9" w:rsidR="00FA6D10" w:rsidRDefault="001C2FC9" w:rsidP="00FA6D10">
      <w:pPr>
        <w:pStyle w:val="iNormal"/>
        <w:rPr>
          <w:lang w:eastAsia="ja-JP"/>
        </w:rPr>
      </w:pPr>
      <w:r>
        <w:rPr>
          <w:lang w:eastAsia="ja-JP"/>
        </w:rPr>
        <w:t xml:space="preserve">To authenticate using AAF, </w:t>
      </w:r>
      <w:proofErr w:type="gramStart"/>
      <w:r>
        <w:rPr>
          <w:lang w:eastAsia="ja-JP"/>
        </w:rPr>
        <w:t>c</w:t>
      </w:r>
      <w:r w:rsidR="00FA6D10">
        <w:rPr>
          <w:lang w:eastAsia="ja-JP"/>
        </w:rPr>
        <w:t xml:space="preserve">lick </w:t>
      </w:r>
      <w:r w:rsidR="00FA6D10" w:rsidRPr="00FA6D10">
        <w:rPr>
          <w:rStyle w:val="iButtonBlack"/>
        </w:rPr>
        <w:t> Log</w:t>
      </w:r>
      <w:proofErr w:type="gramEnd"/>
      <w:r w:rsidR="00FA6D10" w:rsidRPr="00FA6D10">
        <w:rPr>
          <w:rStyle w:val="iButtonBlack"/>
        </w:rPr>
        <w:t> in via AAF </w:t>
      </w:r>
      <w:r w:rsidR="00FA6D10">
        <w:rPr>
          <w:lang w:eastAsia="ja-JP"/>
        </w:rPr>
        <w:t xml:space="preserve"> at the top of the </w:t>
      </w:r>
      <w:r w:rsidR="00CF08BB">
        <w:t>DIVER</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CF08BB">
        <w:rPr>
          <w:lang w:eastAsia="ja-JP"/>
        </w:rPr>
        <w:t>DIVER</w:t>
      </w:r>
      <w:r w:rsidR="00FA6D10">
        <w:rPr>
          <w:lang w:eastAsia="ja-JP"/>
        </w:rPr>
        <w:t xml:space="preserve"> main screen shown in section </w:t>
      </w:r>
      <w:r w:rsidR="00C23447">
        <w:fldChar w:fldCharType="begin"/>
      </w:r>
      <w:r w:rsidR="00C23447">
        <w:instrText xml:space="preserve"> REF _Ref377569489 \r \h  \* MERGEFORMAT </w:instrText>
      </w:r>
      <w:r w:rsidR="00C23447">
        <w:fldChar w:fldCharType="separate"/>
      </w:r>
      <w:r w:rsidR="004F6915" w:rsidRPr="004F6915">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_Ref377569491 \h  \* MERGEFORMAT </w:instrText>
      </w:r>
      <w:r w:rsidR="00C23447">
        <w:fldChar w:fldCharType="separate"/>
      </w:r>
      <w:r w:rsidR="004F6915" w:rsidRPr="004F6915">
        <w:rPr>
          <w:rStyle w:val="CrossReference"/>
        </w:rPr>
        <w:t>The DIVER Main Screen</w:t>
      </w:r>
      <w:r w:rsidR="00C23447">
        <w:fldChar w:fldCharType="end"/>
      </w:r>
      <w:r w:rsidR="00FA6D10">
        <w:rPr>
          <w:lang w:eastAsia="ja-JP"/>
        </w:rPr>
        <w:t>.</w:t>
      </w:r>
    </w:p>
    <w:p w14:paraId="4153D3CD" w14:textId="4F7CDF8D" w:rsidR="001C2FC9" w:rsidRDefault="00FA6D10" w:rsidP="00D038AF">
      <w:pPr>
        <w:pStyle w:val="iNormal"/>
      </w:pPr>
      <w:r>
        <w:rPr>
          <w:lang w:eastAsia="ja-JP"/>
        </w:rPr>
        <w:t xml:space="preserve">If you do not have a </w:t>
      </w:r>
      <w:r w:rsidR="00CF08BB">
        <w:rPr>
          <w:lang w:eastAsia="ja-JP"/>
        </w:rPr>
        <w:t>DIVER</w:t>
      </w:r>
      <w:r>
        <w:rPr>
          <w:lang w:eastAsia="ja-JP"/>
        </w:rPr>
        <w:t xml:space="preserve"> account, you will instead be redirected </w:t>
      </w:r>
      <w:r w:rsidR="001C2FC9">
        <w:rPr>
          <w:lang w:eastAsia="ja-JP"/>
        </w:rPr>
        <w:t xml:space="preserve">to the </w:t>
      </w:r>
      <w:r w:rsidR="00CF08BB">
        <w:t>DIVER</w:t>
      </w:r>
      <w:r w:rsidR="001C2FC9">
        <w:t xml:space="preserve"> Sign Up screen as shown </w:t>
      </w:r>
      <w:r w:rsidR="00AC3B35">
        <w:t xml:space="preserve">above </w:t>
      </w:r>
      <w:r w:rsidR="001C2FC9">
        <w:t>in section</w:t>
      </w:r>
      <w:r w:rsidR="00D038AF">
        <w:t xml:space="preserve"> </w:t>
      </w:r>
      <w:r w:rsidR="00C23447">
        <w:fldChar w:fldCharType="begin"/>
      </w:r>
      <w:r w:rsidR="00C23447">
        <w:instrText xml:space="preserve"> REF _Ref378346317 \r \h  \* MERGEFORMAT </w:instrText>
      </w:r>
      <w:r w:rsidR="00C23447">
        <w:fldChar w:fldCharType="separate"/>
      </w:r>
      <w:r w:rsidR="004F6915" w:rsidRPr="004F6915">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4F6915" w:rsidRPr="004F6915">
        <w:rPr>
          <w:rStyle w:val="CrossReference"/>
        </w:rPr>
        <w:t>Signing Up</w:t>
      </w:r>
      <w:r w:rsidR="00C23447">
        <w:fldChar w:fldCharType="end"/>
      </w:r>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w:t>
      </w:r>
      <w:proofErr w:type="gramStart"/>
      <w:r w:rsidR="001C2FC9">
        <w:t xml:space="preserve">click </w:t>
      </w:r>
      <w:r w:rsidR="001C2FC9" w:rsidRPr="00FA6D10">
        <w:rPr>
          <w:rStyle w:val="iButtonBlue"/>
        </w:rPr>
        <w:t> Submit</w:t>
      </w:r>
      <w:proofErr w:type="gramEnd"/>
      <w:r w:rsidR="001C2FC9" w:rsidRPr="00FA6D10">
        <w:rPr>
          <w:rStyle w:val="iButtonBlue"/>
        </w:rPr>
        <w:t> Request </w:t>
      </w:r>
      <w:r w:rsidR="001C2FC9">
        <w:t xml:space="preserve">, an account creation request </w:t>
      </w:r>
      <w:r w:rsidR="00AC3B35">
        <w:t xml:space="preserve">for your </w:t>
      </w:r>
      <w:r w:rsidR="00CF08BB">
        <w:t>DIVER</w:t>
      </w:r>
      <w:r w:rsidR="00AC3B35">
        <w:t xml:space="preserve"> system </w:t>
      </w:r>
      <w:r w:rsidR="001C2FC9">
        <w:t xml:space="preserve">will be raised and you will be returned to the </w:t>
      </w:r>
      <w:r w:rsidR="00CF08BB">
        <w:rPr>
          <w:lang w:eastAsia="ja-JP"/>
        </w:rPr>
        <w:t>DIVER</w:t>
      </w:r>
      <w:r w:rsidR="001C2FC9">
        <w:rPr>
          <w:lang w:eastAsia="ja-JP"/>
        </w:rPr>
        <w:t xml:space="preserve"> </w:t>
      </w:r>
      <w:r w:rsidR="001C2FC9">
        <w:t>Log In screen.</w:t>
      </w:r>
    </w:p>
    <w:p w14:paraId="47F13856" w14:textId="7C8E28A9" w:rsidR="003063F0" w:rsidRDefault="001C2FC9" w:rsidP="00D038AF">
      <w:pPr>
        <w:pStyle w:val="iNormal"/>
        <w:rPr>
          <w:lang w:eastAsia="ja-JP"/>
        </w:rPr>
      </w:pPr>
      <w:r>
        <w:t>As described in section</w:t>
      </w:r>
      <w:r w:rsidR="00D038AF">
        <w:t xml:space="preserve"> </w:t>
      </w:r>
      <w:r w:rsidR="00C23447">
        <w:fldChar w:fldCharType="begin"/>
      </w:r>
      <w:r w:rsidR="00C23447">
        <w:instrText xml:space="preserve"> REF _Ref378346317 \r \h  \* MERGEFORMAT </w:instrText>
      </w:r>
      <w:r w:rsidR="00C23447">
        <w:fldChar w:fldCharType="separate"/>
      </w:r>
      <w:r w:rsidR="004F6915" w:rsidRPr="004F6915">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4F6915" w:rsidRPr="004F6915">
        <w:rPr>
          <w:rStyle w:val="CrossReference"/>
        </w:rPr>
        <w:t>Signing Up</w:t>
      </w:r>
      <w:r w:rsidR="00C23447">
        <w:fldChar w:fldCharType="end"/>
      </w:r>
      <w:r>
        <w:t xml:space="preserve">, you will receive an email when your account is approved. You can then log in to </w:t>
      </w:r>
      <w:r w:rsidR="00CF08BB">
        <w:rPr>
          <w:lang w:eastAsia="ja-JP"/>
        </w:rPr>
        <w:t>DIVER</w:t>
      </w:r>
      <w:r>
        <w:rPr>
          <w:lang w:eastAsia="ja-JP"/>
        </w:rPr>
        <w:t xml:space="preserve"> using AAF authentication</w:t>
      </w:r>
      <w:r w:rsidR="003063F0">
        <w:rPr>
          <w:lang w:eastAsia="ja-JP"/>
        </w:rPr>
        <w:t>.</w:t>
      </w:r>
    </w:p>
    <w:p w14:paraId="0C0B256B" w14:textId="044731F2" w:rsidR="001C2FC9" w:rsidRPr="001C2FC9" w:rsidRDefault="003063F0" w:rsidP="00D038AF">
      <w:pPr>
        <w:pStyle w:val="iNormal"/>
      </w:pPr>
      <w:r>
        <w:rPr>
          <w:lang w:eastAsia="ja-JP"/>
        </w:rPr>
        <w:t xml:space="preserve">You can also log in using </w:t>
      </w:r>
      <w:r w:rsidR="00CF08BB">
        <w:rPr>
          <w:lang w:eastAsia="ja-JP"/>
        </w:rPr>
        <w:t>DIVER</w:t>
      </w:r>
      <w:r>
        <w:rPr>
          <w:lang w:eastAsia="ja-JP"/>
        </w:rPr>
        <w:t>’s standard authentication method by</w:t>
      </w:r>
      <w:r w:rsidR="001C2FC9">
        <w:rPr>
          <w:lang w:eastAsia="ja-JP"/>
        </w:rPr>
        <w:t xml:space="preserve"> directly using the </w:t>
      </w:r>
      <w:r w:rsidR="00AC3B35">
        <w:rPr>
          <w:lang w:eastAsia="ja-JP"/>
        </w:rPr>
        <w:t xml:space="preserve">User Login part of the </w:t>
      </w:r>
      <w:r w:rsidR="00CF08BB">
        <w:rPr>
          <w:lang w:eastAsia="ja-JP"/>
        </w:rPr>
        <w:t>DIVER</w:t>
      </w:r>
      <w:r w:rsidR="001C2FC9">
        <w:rPr>
          <w:lang w:eastAsia="ja-JP"/>
        </w:rPr>
        <w:t xml:space="preserve"> </w:t>
      </w:r>
      <w:r w:rsidR="00AC3B35">
        <w:rPr>
          <w:lang w:eastAsia="ja-JP"/>
        </w:rPr>
        <w:t xml:space="preserve">log in screen </w:t>
      </w:r>
      <w:r w:rsidR="001C2FC9">
        <w:rPr>
          <w:lang w:eastAsia="ja-JP"/>
        </w:rPr>
        <w:t xml:space="preserve">as described above in section </w:t>
      </w:r>
      <w:r w:rsidR="00C23447">
        <w:fldChar w:fldCharType="begin"/>
      </w:r>
      <w:r w:rsidR="00C23447">
        <w:instrText xml:space="preserve"> REF _Ref377569918 \r \h  \* MERGEFORMAT </w:instrText>
      </w:r>
      <w:r w:rsidR="00C23447">
        <w:fldChar w:fldCharType="separate"/>
      </w:r>
      <w:r w:rsidR="004F6915" w:rsidRPr="004F6915">
        <w:rPr>
          <w:rStyle w:val="CrossReference"/>
        </w:rPr>
        <w:t>3.3.2</w:t>
      </w:r>
      <w:r w:rsidR="00C23447">
        <w:fldChar w:fldCharType="end"/>
      </w:r>
      <w:r w:rsidR="001C2FC9" w:rsidRPr="001C2FC9">
        <w:rPr>
          <w:rStyle w:val="CrossReference"/>
        </w:rPr>
        <w:t xml:space="preserve"> </w:t>
      </w:r>
      <w:r w:rsidR="00C23447">
        <w:fldChar w:fldCharType="begin"/>
      </w:r>
      <w:r w:rsidR="00C23447">
        <w:instrText xml:space="preserve"> REF _Ref377569918 \h  \* MERGEFORMAT </w:instrText>
      </w:r>
      <w:r w:rsidR="00C23447">
        <w:fldChar w:fldCharType="separate"/>
      </w:r>
      <w:r w:rsidR="004F6915" w:rsidRPr="004F6915">
        <w:rPr>
          <w:rStyle w:val="CrossReference"/>
        </w:rPr>
        <w:t>Standard Login</w:t>
      </w:r>
      <w:r w:rsidR="00C23447">
        <w:fldChar w:fldCharType="end"/>
      </w:r>
      <w:r w:rsidR="001C2FC9">
        <w:rPr>
          <w:lang w:eastAsia="ja-JP"/>
        </w:rPr>
        <w:t>.</w:t>
      </w:r>
      <w:r>
        <w:rPr>
          <w:lang w:eastAsia="ja-JP"/>
        </w:rPr>
        <w:t xml:space="preserve"> You must enter the email address that is specified in AAF and the password which you entered into the </w:t>
      </w:r>
      <w:r w:rsidR="00CF08BB">
        <w:rPr>
          <w:lang w:eastAsia="ja-JP"/>
        </w:rPr>
        <w:t>DIVER</w:t>
      </w:r>
      <w:r>
        <w:rPr>
          <w:lang w:eastAsia="ja-JP"/>
        </w:rPr>
        <w:t xml:space="preserve"> Sign Up screen when you created your </w:t>
      </w:r>
      <w:r w:rsidR="00CF08BB">
        <w:rPr>
          <w:lang w:eastAsia="ja-JP"/>
        </w:rPr>
        <w:t>DIVER</w:t>
      </w:r>
      <w:r>
        <w:rPr>
          <w:lang w:eastAsia="ja-JP"/>
        </w:rPr>
        <w:t xml:space="preserve"> account.</w:t>
      </w:r>
    </w:p>
    <w:p w14:paraId="22A73C1C" w14:textId="44E52E4F" w:rsidR="006333D7" w:rsidRDefault="006333D7" w:rsidP="006333D7">
      <w:pPr>
        <w:pStyle w:val="iNote"/>
      </w:pPr>
      <w:r>
        <w:t xml:space="preserve">Note </w:t>
      </w:r>
      <w:r>
        <w:tab/>
        <w:t xml:space="preserve">If you already have a user account for your </w:t>
      </w:r>
      <w:r w:rsidR="00CF08BB">
        <w:t>DIVER</w:t>
      </w:r>
      <w:r>
        <w:t xml:space="preserve"> system, you can log in using AAF provided that your AAF email address and your </w:t>
      </w:r>
      <w:r w:rsidR="00CF08BB">
        <w:t>DIVER</w:t>
      </w:r>
      <w:r>
        <w:t xml:space="preserve"> email address are identical.</w:t>
      </w:r>
    </w:p>
    <w:p w14:paraId="04B9C788" w14:textId="77777777" w:rsidR="0019657E" w:rsidRDefault="0019657E" w:rsidP="00B6457B">
      <w:pPr>
        <w:pStyle w:val="iHeading1"/>
      </w:pPr>
      <w:bookmarkStart w:id="20" w:name="_Toc308996029"/>
      <w:r>
        <w:t>General Operation</w:t>
      </w:r>
      <w:bookmarkEnd w:id="20"/>
    </w:p>
    <w:p w14:paraId="66285936" w14:textId="3AB60715" w:rsidR="0019657E" w:rsidRPr="0019657E" w:rsidRDefault="0019657E" w:rsidP="0019657E">
      <w:pPr>
        <w:pStyle w:val="iNormal"/>
        <w:rPr>
          <w:lang w:eastAsia="ja-JP"/>
        </w:rPr>
      </w:pPr>
      <w:r>
        <w:rPr>
          <w:lang w:eastAsia="ja-JP"/>
        </w:rPr>
        <w:t xml:space="preserve">This chapter describes aspects of the operation of </w:t>
      </w:r>
      <w:proofErr w:type="gramStart"/>
      <w:r w:rsidR="00CF08BB">
        <w:rPr>
          <w:lang w:eastAsia="ja-JP"/>
        </w:rPr>
        <w:t>DIVER</w:t>
      </w:r>
      <w:r>
        <w:rPr>
          <w:lang w:eastAsia="ja-JP"/>
        </w:rPr>
        <w:t xml:space="preserve"> which</w:t>
      </w:r>
      <w:proofErr w:type="gramEnd"/>
      <w:r>
        <w:rPr>
          <w:lang w:eastAsia="ja-JP"/>
        </w:rPr>
        <w:t xml:space="preserve"> are </w:t>
      </w:r>
      <w:r w:rsidRPr="00C23447">
        <w:rPr>
          <w:lang w:eastAsia="ja-JP"/>
        </w:rPr>
        <w:t>common</w:t>
      </w:r>
      <w:r>
        <w:rPr>
          <w:lang w:eastAsia="ja-JP"/>
        </w:rPr>
        <w:t xml:space="preserve"> across a number of screens.</w:t>
      </w:r>
    </w:p>
    <w:p w14:paraId="34F35E49" w14:textId="016F56D8" w:rsidR="00CE7E45" w:rsidRDefault="004F1EF9" w:rsidP="00B6457B">
      <w:pPr>
        <w:pStyle w:val="iHeading2"/>
      </w:pPr>
      <w:bookmarkStart w:id="21" w:name="_Ref377569167"/>
      <w:bookmarkStart w:id="22" w:name="_Ref377569170"/>
      <w:bookmarkStart w:id="23" w:name="_Ref377569489"/>
      <w:bookmarkStart w:id="24" w:name="_Ref377569491"/>
      <w:bookmarkStart w:id="25" w:name="_Toc308996030"/>
      <w:r>
        <w:t xml:space="preserve">The </w:t>
      </w:r>
      <w:r w:rsidR="00CF08BB">
        <w:t>DIVER</w:t>
      </w:r>
      <w:r w:rsidR="001C2FC9">
        <w:t xml:space="preserve"> </w:t>
      </w:r>
      <w:r>
        <w:t>Main</w:t>
      </w:r>
      <w:r w:rsidR="00CE7E45">
        <w:t xml:space="preserve"> Screen</w:t>
      </w:r>
      <w:bookmarkEnd w:id="21"/>
      <w:bookmarkEnd w:id="22"/>
      <w:bookmarkEnd w:id="23"/>
      <w:bookmarkEnd w:id="24"/>
      <w:bookmarkEnd w:id="25"/>
    </w:p>
    <w:p w14:paraId="7774DF0C" w14:textId="2F1E321E"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14:paraId="599DC8F7" w14:textId="115086F5" w:rsidR="00351BB3" w:rsidRDefault="00A5049D">
      <w:pPr>
        <w:pStyle w:val="iFigureCaption"/>
      </w:pPr>
      <w:r>
        <w:rPr>
          <w:noProof/>
          <w:lang w:val="en-US"/>
        </w:rPr>
        <mc:AlternateContent>
          <mc:Choice Requires="wps">
            <w:drawing>
              <wp:anchor distT="0" distB="0" distL="114300" distR="114300" simplePos="0" relativeHeight="251667968" behindDoc="0" locked="0" layoutInCell="1" allowOverlap="1" wp14:anchorId="0B18B0BD" wp14:editId="595622E5">
                <wp:simplePos x="0" y="0"/>
                <wp:positionH relativeFrom="column">
                  <wp:posOffset>1671955</wp:posOffset>
                </wp:positionH>
                <wp:positionV relativeFrom="paragraph">
                  <wp:posOffset>3656965</wp:posOffset>
                </wp:positionV>
                <wp:extent cx="2416175" cy="178435"/>
                <wp:effectExtent l="0" t="0" r="13970" b="12700"/>
                <wp:wrapNone/>
                <wp:docPr id="144"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6175" cy="17843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26" style="position:absolute;margin-left:131.65pt;margin-top:287.95pt;width:190.2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" filled="f" fillcolor="white [3212]" strokecolor="red" strokeweight="1pt"/>
            </w:pict>
          </mc:Fallback>
        </mc:AlternateContent>
      </w:r>
      <w:r>
        <w:rPr>
          <w:noProof/>
          <w:lang w:val="en-US"/>
        </w:rPr>
        <mc:AlternateContent>
          <mc:Choice Requires="wps">
            <w:drawing>
              <wp:anchor distT="0" distB="0" distL="114300" distR="114300" simplePos="0" relativeHeight="251666944" behindDoc="0" locked="0" layoutInCell="1" allowOverlap="1" wp14:anchorId="51578111" wp14:editId="24FF4018">
                <wp:simplePos x="0" y="0"/>
                <wp:positionH relativeFrom="column">
                  <wp:posOffset>250825</wp:posOffset>
                </wp:positionH>
                <wp:positionV relativeFrom="paragraph">
                  <wp:posOffset>1341755</wp:posOffset>
                </wp:positionV>
                <wp:extent cx="5271135" cy="2263775"/>
                <wp:effectExtent l="0" t="0" r="15240" b="13970"/>
                <wp:wrapNone/>
                <wp:docPr id="14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135" cy="2263775"/>
                        </a:xfrm>
                        <a:prstGeom prst="roundRect">
                          <a:avLst>
                            <a:gd name="adj" fmla="val 4181"/>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6" o:spid="_x0000_s1026" style="position:absolute;margin-left:19.75pt;margin-top:105.65pt;width:415.05pt;height:17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" filled="f" fillcolor="white [3212]" strokecolor="red" strokeweight="1pt"/>
            </w:pict>
          </mc:Fallback>
        </mc:AlternateContent>
      </w:r>
      <w:r>
        <w:rPr>
          <w:noProof/>
          <w:lang w:val="en-US"/>
        </w:rPr>
        <mc:AlternateContent>
          <mc:Choice Requires="wpg">
            <w:drawing>
              <wp:inline distT="0" distB="0" distL="0" distR="0" wp14:anchorId="6F4AA72B" wp14:editId="1DFBFD48">
                <wp:extent cx="5791200" cy="3950970"/>
                <wp:effectExtent l="0" t="0" r="0" b="0"/>
                <wp:docPr id="122"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91200" cy="3950970"/>
                          <a:chOff x="1418" y="2661"/>
                          <a:chExt cx="9120" cy="6222"/>
                        </a:xfrm>
                      </wpg:grpSpPr>
                      <wps:wsp>
                        <wps:cNvPr id="123" name="AutoShape 85"/>
                        <wps:cNvSpPr>
                          <a:spLocks noChangeAspect="1" noChangeArrowheads="1" noTextEdit="1"/>
                        </wps:cNvSpPr>
                        <wps: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pic:spPr>
                      </pic:pic>
                      <wps:wsp>
                        <wps:cNvPr id="125" name="Oval 88"/>
                        <wps:cNvSpPr>
                          <a:spLocks noChangeArrowheads="1"/>
                        </wps:cNvSpPr>
                        <wps:spPr bwMode="auto">
                          <a:xfrm>
                            <a:off x="3431" y="2974"/>
                            <a:ext cx="511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6" name="Oval 89"/>
                        <wps:cNvSpPr>
                          <a:spLocks noChangeArrowheads="1"/>
                        </wps:cNvSpPr>
                        <wps:spPr bwMode="auto">
                          <a:xfrm>
                            <a:off x="1825" y="3290"/>
                            <a:ext cx="1405" cy="63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7" name="Oval 90"/>
                        <wps:cNvSpPr>
                          <a:spLocks noChangeArrowheads="1"/>
                        </wps:cNvSpPr>
                        <wps:spPr bwMode="auto">
                          <a:xfrm>
                            <a:off x="1813" y="3973"/>
                            <a:ext cx="739" cy="417"/>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8" name="Oval 91"/>
                        <wps:cNvSpPr>
                          <a:spLocks noChangeArrowheads="1"/>
                        </wps:cNvSpPr>
                        <wps:spPr bwMode="auto">
                          <a:xfrm>
                            <a:off x="7141" y="3571"/>
                            <a:ext cx="469"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9" name="Oval 92"/>
                        <wps:cNvSpPr>
                          <a:spLocks noChangeArrowheads="1"/>
                        </wps:cNvSpPr>
                        <wps:spPr bwMode="auto">
                          <a:xfrm>
                            <a:off x="7751" y="3574"/>
                            <a:ext cx="526"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0" name="Oval 93"/>
                        <wps:cNvSpPr>
                          <a:spLocks noChangeArrowheads="1"/>
                        </wps:cNvSpPr>
                        <wps:spPr bwMode="auto">
                          <a:xfrm>
                            <a:off x="8405" y="3586"/>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1" name="Oval 94"/>
                        <wps:cNvSpPr>
                          <a:spLocks noChangeArrowheads="1"/>
                        </wps:cNvSpPr>
                        <wps:spPr bwMode="auto">
                          <a:xfrm>
                            <a:off x="8475" y="4249"/>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2" name="AutoShape 95"/>
                        <wps:cNvSpPr>
                          <a:spLocks noChangeArrowheads="1"/>
                        </wps:cNvSpPr>
                        <wps:spPr bwMode="auto">
                          <a:xfrm>
                            <a:off x="2014" y="4800"/>
                            <a:ext cx="3992" cy="51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3" name="Text Box 98"/>
                        <wps:cNvSpPr txBox="1">
                          <a:spLocks noChangeArrowheads="1"/>
                        </wps:cNvSpPr>
                        <wps:spPr bwMode="auto">
                          <a:xfrm>
                            <a:off x="3313" y="282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9709B28" w14:textId="77777777" w:rsidR="00C9460A" w:rsidRDefault="00C9460A">
                              <w:pPr>
                                <w:jc w:val="center"/>
                                <w:rPr>
                                  <w:b/>
                                  <w:color w:val="FF0000"/>
                                </w:rPr>
                              </w:pPr>
                              <w:r w:rsidRPr="00147E07">
                                <w:rPr>
                                  <w:b/>
                                  <w:color w:val="FF0000"/>
                                </w:rPr>
                                <w:t>1</w:t>
                              </w:r>
                            </w:p>
                          </w:txbxContent>
                        </wps:txbx>
                        <wps:bodyPr rot="0" vert="horz" wrap="square" lIns="0" tIns="0" rIns="0" bIns="0" anchor="ctr" anchorCtr="0" upright="1">
                          <a:noAutofit/>
                        </wps:bodyPr>
                      </wps:wsp>
                      <wps:wsp>
                        <wps:cNvPr id="134" name="Text Box 99"/>
                        <wps:cNvSpPr txBox="1">
                          <a:spLocks noChangeArrowheads="1"/>
                        </wps:cNvSpPr>
                        <wps:spPr bwMode="auto">
                          <a:xfrm>
                            <a:off x="6912"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D85FD11" w14:textId="77777777" w:rsidR="00C9460A" w:rsidRDefault="00C9460A">
                              <w:pPr>
                                <w:jc w:val="center"/>
                                <w:rPr>
                                  <w:b/>
                                  <w:color w:val="FF0000"/>
                                </w:rPr>
                              </w:pPr>
                              <w:r>
                                <w:rPr>
                                  <w:b/>
                                  <w:color w:val="FF0000"/>
                                </w:rPr>
                                <w:t>2</w:t>
                              </w:r>
                            </w:p>
                          </w:txbxContent>
                        </wps:txbx>
                        <wps:bodyPr rot="0" vert="horz" wrap="square" lIns="0" tIns="0" rIns="0" bIns="0" anchor="ctr" anchorCtr="0" upright="1">
                          <a:noAutofit/>
                        </wps:bodyPr>
                      </wps:wsp>
                      <wps:wsp>
                        <wps:cNvPr id="135" name="Text Box 100"/>
                        <wps:cNvSpPr txBox="1">
                          <a:spLocks noChangeArrowheads="1"/>
                        </wps:cNvSpPr>
                        <wps:spPr bwMode="auto">
                          <a:xfrm>
                            <a:off x="7549"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13CD260" w14:textId="77777777" w:rsidR="00C9460A" w:rsidRDefault="00C9460A">
                              <w:pPr>
                                <w:jc w:val="center"/>
                                <w:rPr>
                                  <w:b/>
                                  <w:color w:val="FF0000"/>
                                </w:rPr>
                              </w:pPr>
                              <w:r>
                                <w:rPr>
                                  <w:b/>
                                  <w:color w:val="FF0000"/>
                                </w:rPr>
                                <w:t>3</w:t>
                              </w:r>
                            </w:p>
                          </w:txbxContent>
                        </wps:txbx>
                        <wps:bodyPr rot="0" vert="horz" wrap="square" lIns="0" tIns="0" rIns="0" bIns="0" anchor="ctr" anchorCtr="0" upright="1">
                          <a:noAutofit/>
                        </wps:bodyPr>
                      </wps:wsp>
                      <wps:wsp>
                        <wps:cNvPr id="136" name="Text Box 101"/>
                        <wps:cNvSpPr txBox="1">
                          <a:spLocks noChangeArrowheads="1"/>
                        </wps:cNvSpPr>
                        <wps:spPr bwMode="auto">
                          <a:xfrm>
                            <a:off x="8285" y="344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93954C4" w14:textId="77777777" w:rsidR="00C9460A" w:rsidRDefault="00C9460A">
                              <w:pPr>
                                <w:jc w:val="center"/>
                                <w:rPr>
                                  <w:b/>
                                  <w:color w:val="FF0000"/>
                                </w:rPr>
                              </w:pPr>
                              <w:r>
                                <w:rPr>
                                  <w:b/>
                                  <w:color w:val="FF0000"/>
                                </w:rPr>
                                <w:t>4</w:t>
                              </w:r>
                            </w:p>
                          </w:txbxContent>
                        </wps:txbx>
                        <wps:bodyPr rot="0" vert="horz" wrap="square" lIns="0" tIns="0" rIns="0" bIns="0" anchor="ctr" anchorCtr="0" upright="1">
                          <a:noAutofit/>
                        </wps:bodyPr>
                      </wps:wsp>
                      <wps:wsp>
                        <wps:cNvPr id="137" name="Text Box 102"/>
                        <wps:cNvSpPr txBox="1">
                          <a:spLocks noChangeArrowheads="1"/>
                        </wps:cNvSpPr>
                        <wps:spPr bwMode="auto">
                          <a:xfrm>
                            <a:off x="1657" y="3804"/>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53DB1A7" w14:textId="77777777" w:rsidR="00C9460A" w:rsidRDefault="00C9460A">
                              <w:pPr>
                                <w:jc w:val="center"/>
                                <w:rPr>
                                  <w:b/>
                                  <w:color w:val="FF0000"/>
                                </w:rPr>
                              </w:pPr>
                              <w:r>
                                <w:rPr>
                                  <w:b/>
                                  <w:color w:val="FF0000"/>
                                </w:rPr>
                                <w:t>5</w:t>
                              </w:r>
                            </w:p>
                          </w:txbxContent>
                        </wps:txbx>
                        <wps:bodyPr rot="0" vert="horz" wrap="square" lIns="0" tIns="0" rIns="0" bIns="0" anchor="ctr" anchorCtr="0" upright="1">
                          <a:noAutofit/>
                        </wps:bodyPr>
                      </wps:wsp>
                      <wps:wsp>
                        <wps:cNvPr id="138" name="Text Box 103"/>
                        <wps:cNvSpPr txBox="1">
                          <a:spLocks noChangeArrowheads="1"/>
                        </wps:cNvSpPr>
                        <wps:spPr bwMode="auto">
                          <a:xfrm>
                            <a:off x="8327" y="412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1F186EF" w14:textId="77777777" w:rsidR="00C9460A" w:rsidRDefault="00C9460A">
                              <w:pPr>
                                <w:jc w:val="center"/>
                                <w:rPr>
                                  <w:b/>
                                  <w:color w:val="FF0000"/>
                                </w:rPr>
                              </w:pPr>
                              <w:r>
                                <w:rPr>
                                  <w:b/>
                                  <w:color w:val="FF0000"/>
                                </w:rPr>
                                <w:t>6</w:t>
                              </w:r>
                            </w:p>
                          </w:txbxContent>
                        </wps:txbx>
                        <wps:bodyPr rot="0" vert="horz" wrap="square" lIns="0" tIns="0" rIns="0" bIns="0" anchor="ctr" anchorCtr="0" upright="1">
                          <a:noAutofit/>
                        </wps:bodyPr>
                      </wps:wsp>
                      <wps:wsp>
                        <wps:cNvPr id="139" name="Text Box 104"/>
                        <wps:cNvSpPr txBox="1">
                          <a:spLocks noChangeArrowheads="1"/>
                        </wps:cNvSpPr>
                        <wps:spPr bwMode="auto">
                          <a:xfrm>
                            <a:off x="1634" y="4436"/>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7DC49B2" w14:textId="77777777" w:rsidR="00C9460A" w:rsidRDefault="00C9460A">
                              <w:pPr>
                                <w:jc w:val="center"/>
                                <w:rPr>
                                  <w:b/>
                                  <w:color w:val="FF0000"/>
                                </w:rPr>
                              </w:pPr>
                              <w:r>
                                <w:rPr>
                                  <w:b/>
                                  <w:color w:val="FF0000"/>
                                </w:rPr>
                                <w:t>7</w:t>
                              </w:r>
                            </w:p>
                          </w:txbxContent>
                        </wps:txbx>
                        <wps:bodyPr rot="0" vert="horz" wrap="square" lIns="0" tIns="0" rIns="0" bIns="0" anchor="ctr" anchorCtr="0" upright="1">
                          <a:noAutofit/>
                        </wps:bodyPr>
                      </wps:wsp>
                      <wps:wsp>
                        <wps:cNvPr id="140" name="Text Box 105"/>
                        <wps:cNvSpPr txBox="1">
                          <a:spLocks noChangeArrowheads="1"/>
                        </wps:cNvSpPr>
                        <wps:spPr bwMode="auto">
                          <a:xfrm>
                            <a:off x="1906" y="480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8FE1F45" w14:textId="77777777" w:rsidR="00C9460A" w:rsidRDefault="00C9460A">
                              <w:pPr>
                                <w:jc w:val="center"/>
                                <w:rPr>
                                  <w:b/>
                                  <w:color w:val="FF0000"/>
                                </w:rPr>
                              </w:pPr>
                              <w:r>
                                <w:rPr>
                                  <w:b/>
                                  <w:color w:val="FF0000"/>
                                </w:rPr>
                                <w:t>8</w:t>
                              </w:r>
                            </w:p>
                          </w:txbxContent>
                        </wps:txbx>
                        <wps:bodyPr rot="0" vert="horz" wrap="square" lIns="0" tIns="0" rIns="0" bIns="0" anchor="ctr" anchorCtr="0" upright="1">
                          <a:noAutofit/>
                        </wps:bodyPr>
                      </wps:wsp>
                      <wps:wsp>
                        <wps:cNvPr id="141" name="Text Box 130"/>
                        <wps:cNvSpPr txBox="1">
                          <a:spLocks noChangeArrowheads="1"/>
                        </wps:cNvSpPr>
                        <wps:spPr bwMode="auto">
                          <a:xfrm>
                            <a:off x="3745" y="828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33EE4C6" w14:textId="77777777" w:rsidR="00C9460A" w:rsidRDefault="00C9460A">
                              <w:pPr>
                                <w:jc w:val="center"/>
                                <w:rPr>
                                  <w:b/>
                                  <w:color w:val="FF0000"/>
                                </w:rPr>
                              </w:pPr>
                              <w:r>
                                <w:rPr>
                                  <w:b/>
                                  <w:color w:val="FF0000"/>
                                </w:rPr>
                                <w:t>9</w:t>
                              </w:r>
                            </w:p>
                          </w:txbxContent>
                        </wps:txbx>
                        <wps:bodyPr rot="0" vert="horz" wrap="square" lIns="0" tIns="0" rIns="0" bIns="0" anchor="ctr" anchorCtr="0" upright="1">
                          <a:noAutofit/>
                        </wps:bodyPr>
                      </wps:wsp>
                      <wps:wsp>
                        <wps:cNvPr id="142" name="Text Box 131"/>
                        <wps:cNvSpPr txBox="1">
                          <a:spLocks noChangeArrowheads="1"/>
                        </wps:cNvSpPr>
                        <wps:spPr bwMode="auto">
                          <a:xfrm>
                            <a:off x="1645" y="323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9BD550D" w14:textId="77777777" w:rsidR="00C9460A" w:rsidRDefault="00C9460A">
                              <w:pPr>
                                <w:jc w:val="center"/>
                                <w:rPr>
                                  <w:b/>
                                  <w:color w:val="FF0000"/>
                                </w:rPr>
                              </w:pPr>
                              <w:r>
                                <w:rPr>
                                  <w:b/>
                                  <w:color w:val="FF0000"/>
                                </w:rPr>
                                <w:t>2</w:t>
                              </w:r>
                            </w:p>
                          </w:txbxContent>
                        </wps:txbx>
                        <wps:bodyPr rot="0" vert="horz" wrap="square" lIns="0" tIns="0" rIns="0" bIns="0" anchor="ctr" anchorCtr="0" upright="1">
                          <a:noAutofit/>
                        </wps:bodyPr>
                      </wps:wsp>
                    </wpg:wgp>
                  </a:graphicData>
                </a:graphic>
              </wp:inline>
            </w:drawing>
          </mc:Choice>
          <mc:Fallback>
            <w:pict>
              <v:group id="Group 86" o:spid="_x0000_s1036" style="width:456pt;height:311.1pt;mso-position-horizontal-relative:char;mso-position-vertical-relative:line" coordorigin="1418,2661" coordsize="9120,6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">
                <o:lock v:ext="edit" aspectratio="t"/>
                <v:rect id="AutoShape 85" o:spid="_x0000_s1037" style="position:absolute;left:1418;top:2661;width:9120;height:62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VkFwgAA&#10;ANwAAAAPAAAAZHJzL2Rvd25yZXYueG1sRE9Na8JAEL0X/A/LCF5K3Wih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VWQXCAAAA3AAAAA8AAAAAAAAAAAAAAAAAlwIAAGRycy9kb3du&#10;cmV2LnhtbFBLBQYAAAAABAAEAPUAAACGAwAAAAA=&#10;" filled="f" stroked="f">
                  <o:lock v:ext="edit" aspectratio="t" text="t"/>
                </v:rect>
                <v:shape id="Picture 87" o:spid="_x0000_s1038" type="#_x0000_t75" style="position:absolute;left:1418;top:2661;width:9120;height:6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C&#10;YfPBAAAA3AAAAA8AAABkcnMvZG93bnJldi54bWxET0uLwjAQvi/4H8IseFtTRVztGkV8gOBerLLn&#10;oRmbss2kNFGrv94Igrf5+J4znbe2EhdqfOlYQb+XgCDOnS65UHA8bL7GIHxA1lg5JgU38jCfdT6m&#10;mGp35T1dslCIGMI+RQUmhDqV0ueGLPqeq4kjd3KNxRBhU0jd4DWG20oOkmQkLZYcGwzWtDSU/2dn&#10;q+D0K8dF+92/n9eTP7dbjkxCK6NU97Nd/IAI1Ia3+OXe6jh/MITnM/ECOX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CYfPBAAAA3AAAAA8AAAAAAAAAAAAAAAAAnAIAAGRy&#10;cy9kb3ducmV2LnhtbFBLBQYAAAAABAAEAPcAAACKAwAAAAA=&#10;">
                  <v:imagedata r:id="rId26" o:title=""/>
                </v:shape>
                <v:oval id="Oval 88" o:spid="_x0000_s1039" style="position:absolute;left:3431;top:2974;width:511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zQ4wgAA&#10;ANwAAAAPAAAAZHJzL2Rvd25yZXYueG1sRE9La8JAEL4L/odlhN50o1CR6CqSoLSQQ+vjPmTHJCQ7&#10;G7Jrkv77rlDobT6+5+wOo2lET52rLCtYLiIQxLnVFRcKbtfTfAPCeWSNjWVS8EMODvvpZIextgN/&#10;U3/xhQgh7GJUUHrfxlK6vCSDbmFb4sA9bGfQB9gVUnc4hHDTyFUUraXBikNDiS0lJeX15WkUfN2u&#10;6T3fUPSZZtWYJae+rs+9Um+z8bgF4Wn0/+I/94cO81fv8HomX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TNDjCAAAA3AAAAA8AAAAAAAAAAAAAAAAAlwIAAGRycy9kb3du&#10;cmV2LnhtbFBLBQYAAAAABAAEAPUAAACGAwAAAAA=&#10;" filled="f" fillcolor="white [3212]" strokecolor="red" strokeweight="1pt"/>
                <v:oval id="Oval 89" o:spid="_x0000_s1040" style="position:absolute;left:1825;top:3290;width:1405;height: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apPvgAA&#10;ANwAAAAPAAAAZHJzL2Rvd25yZXYueG1sRE9LCsIwEN0L3iGM4E5TXYhUo4iiKLjwux+asS1tJqWJ&#10;td7eCIK7ebzvzJetKUVDtcstKxgNIxDEidU5pwpu1+1gCsJ5ZI2lZVLwJgfLRbczx1jbF5+pufhU&#10;hBB2MSrIvK9iKV2SkUE3tBVx4B62NugDrFOpa3yFcFPKcRRNpMGcQ0OGFa0zSorL0yg43a6bezKl&#10;6LA55u1xvW2KYtco1e+1qxkIT63/i3/uvQ7zxxP4PhMukIs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MGqT74AAADcAAAADwAAAAAAAAAAAAAAAACXAgAAZHJzL2Rvd25yZXYu&#10;eG1sUEsFBgAAAAAEAAQA9QAAAIIDAAAAAA==&#10;" filled="f" fillcolor="white [3212]" strokecolor="red" strokeweight="1pt"/>
                <v:oval id="Oval 90" o:spid="_x0000_s1041" style="position:absolute;left:1813;top:3973;width:739;height:4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Q/UwgAA&#10;ANwAAAAPAAAAZHJzL2Rvd25yZXYueG1sRE9La8JAEL4L/odlhN50o4cq0VUkQWkhh9bHfciOSUh2&#10;NmTXJP33XaHQ23x8z9kdRtOInjpXWVawXEQgiHOrKy4U3K6n+QaE88gaG8uk4IccHPbTyQ5jbQf+&#10;pv7iCxFC2MWooPS+jaV0eUkG3cK2xIF72M6gD7ArpO5wCOGmkasoepcGKw4NJbaUlJTXl6dR8HW7&#10;pvd8Q9FnmlVjlpz6uj73Sr3NxuMWhKfR/4v/3B86zF+t4fVMuED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ND9TCAAAA3AAAAA8AAAAAAAAAAAAAAAAAlwIAAGRycy9kb3du&#10;cmV2LnhtbFBLBQYAAAAABAAEAPUAAACGAwAAAAA=&#10;" filled="f" fillcolor="white [3212]" strokecolor="red" strokeweight="1pt"/>
                <v:oval id="Oval 91" o:spid="_x0000_s1042" style="position:absolute;left:7141;top:3571;width:469;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pumwwAA&#10;ANwAAAAPAAAAZHJzL2Rvd25yZXYueG1sRI9Bi8JADIXvC/sfhizsbZ2uh0WqoyyKouBBrd5DJ7al&#10;nUzpjLX+e3MQvCW8l/e+zBaDa1RPXag8G/gdJaCIc28rLgycs/XPBFSIyBYbz2TgQQEW88+PGabW&#10;3/lI/SkWSkI4pGigjLFNtQ55SQ7DyLfEol195zDK2hXadniXcNfocZL8aYcVS0OJLS1LyuvTzRk4&#10;nLPVJZ9Qslvtq2G/XPd1vemN+f4a/qegIg3xbX5db63gj4VWnpEJ9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EpumwwAAANwAAAAPAAAAAAAAAAAAAAAAAJcCAABkcnMvZG93&#10;bnJldi54bWxQSwUGAAAAAAQABAD1AAAAhwMAAAAA&#10;" filled="f" fillcolor="white [3212]" strokecolor="red" strokeweight="1pt"/>
                <v:oval id="Oval 92" o:spid="_x0000_s1043" style="position:absolute;left:7751;top:3574;width:52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j49wgAA&#10;ANwAAAAPAAAAZHJzL2Rvd25yZXYueG1sRE9La8JAEL4X/A/LCL3VjR6KRleRBKWFHOrrPmTHJCQ7&#10;G7Jrkv77riD0Nh/fcza70TSip85VlhXMZxEI4tzqigsF18vhYwnCeWSNjWVS8EsOdtvJ2wZjbQc+&#10;UX/2hQgh7GJUUHrfxlK6vCSDbmZb4sDdbWfQB9gVUnc4hHDTyEUUfUqDFYeGEltKSsrr88Mo+Lle&#10;0lu+pOg7zaoxSw59XR97pd6n434NwtPo/8Uv95cO8xcreD4TLpDb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ePj3CAAAA3AAAAA8AAAAAAAAAAAAAAAAAlwIAAGRycy9kb3du&#10;cmV2LnhtbFBLBQYAAAAABAAEAPUAAACGAwAAAAA=&#10;" filled="f" fillcolor="white [3212]" strokecolor="red" strokeweight="1pt"/>
                <v:oval id="Oval 93" o:spid="_x0000_s1044" style="position:absolute;left:8405;top:3586;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QF9xAAA&#10;ANwAAAAPAAAAZHJzL2Rvd25yZXYueG1sRI9Pi8JADMXvC36HIYK3darCItVRRFEUPOz65x46sS3t&#10;ZEpnrPXbbw4Le0t4L+/9slz3rlYdtaH0bGAyTkARZ96WnBu4Xfefc1AhIlusPZOBNwVYrwYfS0yt&#10;f/EPdZeYKwnhkKKBIsYm1TpkBTkMY98Qi/bwrcMoa5tr2+JLwl2tp0nypR2WLA0FNrQtKKsuT2fg&#10;+3bd3bM5JafduezP231XVYfOmNGw3yxARerjv/nv+mgFfyb48oxM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0BfcQAAADcAAAADwAAAAAAAAAAAAAAAACXAgAAZHJzL2Rv&#10;d25yZXYueG1sUEsFBgAAAAAEAAQA9QAAAIgDAAAAAA==&#10;" filled="f" fillcolor="white [3212]" strokecolor="red" strokeweight="1pt"/>
                <v:oval id="Oval 94" o:spid="_x0000_s1045" style="position:absolute;left:8475;top:4249;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aTmwgAA&#10;ANwAAAAPAAAAZHJzL2Rvd25yZXYueG1sRE9La4NAEL4H+h+WKfSWrGmgBJNVSsSQgoc2j/vgTlR0&#10;Z8XdqP333UKht/n4nrNPZ9OJkQbXWFawXkUgiEurG64UXC/5cgvCeWSNnWVS8E0O0uRpscdY24m/&#10;aDz7SoQQdjEqqL3vYyldWZNBt7I9ceDudjDoAxwqqQecQrjp5GsUvUmDDYeGGns61FS254dR8Hm9&#10;ZLdyS9FHVjRzccjHtj2OSr08z+87EJ5m/y/+c590mL9Zw+8z4QKZ/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xpObCAAAA3AAAAA8AAAAAAAAAAAAAAAAAlwIAAGRycy9kb3du&#10;cmV2LnhtbFBLBQYAAAAABAAEAPUAAACGAwAAAAA=&#10;" filled="f" fillcolor="white [3212]" strokecolor="red" strokeweight="1pt"/>
                <v:roundrect id="AutoShape 95" o:spid="_x0000_s1046" style="position:absolute;left:2014;top:4800;width:3992;height:51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d4iwQAA&#10;ANwAAAAPAAAAZHJzL2Rvd25yZXYueG1sRE9LawIxEL4X+h/CFLxpVkutrkYpraInqQ88D5txs7iZ&#10;LEnU9d83gtDbfHzPmc5bW4sr+VA5VtDvZSCIC6crLhUc9svuCESIyBprx6TgTgHms9eXKeba3XhL&#10;110sRQrhkKMCE2OTSxkKQxZDzzXEiTs5bzEm6EupPd5SuK3lIMuG0mLFqcFgQ9+GivPuYhV8bD5/&#10;h8tjuViRMatF4+LP3Y+V6ry1XxMQkdr4L3661zrNfx/A45l0gZ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HeIsEAAADcAAAADwAAAAAAAAAAAAAAAACXAgAAZHJzL2Rvd25y&#10;ZXYueG1sUEsFBgAAAAAEAAQA9QAAAIUDAAAAAA==&#10;" filled="f" fillcolor="white [3212]" strokecolor="red" strokeweight="1pt"/>
                <v:shape id="Text Box 98" o:spid="_x0000_s1047" type="#_x0000_t202" style="position:absolute;left:3313;top:282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PPfwwAA&#10;ANwAAAAPAAAAZHJzL2Rvd25yZXYueG1sRE/NasJAEL4LvsMyhd500wrVpq4i1VQvCo19gCE7TZZm&#10;Z0N2m6R9elcQvM3H9zvL9WBr0VHrjWMFT9MEBHHhtOFSwdc5myxA+ICssXZMCv7Iw3o1Hi0x1a7n&#10;T+ryUIoYwj5FBVUITSqlLyqy6KeuIY7ct2sthgjbUuoW+xhua/mcJC/SouHYUGFD7xUVP/mvVfCx&#10;P5sh257y/46O22ze717nZqfU48OweQMRaAh38c190HH+bAbXZ+IFcn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PPfwwAAANwAAAAPAAAAAAAAAAAAAAAAAJcCAABkcnMvZG93&#10;bnJldi54bWxQSwUGAAAAAAQABAD1AAAAhwMAAAAA&#10;" filled="f" fillcolor="white [3212]" stroked="f" strokecolor="red" strokeweight="1pt">
                  <v:textbox inset="0,0,0,0">
                    <w:txbxContent>
                      <w:p w14:paraId="29709B28" w14:textId="77777777" w:rsidR="00C9460A" w:rsidRDefault="00C9460A">
                        <w:pPr>
                          <w:jc w:val="center"/>
                          <w:rPr>
                            <w:b/>
                            <w:color w:val="FF0000"/>
                          </w:rPr>
                        </w:pPr>
                        <w:r w:rsidRPr="00147E07">
                          <w:rPr>
                            <w:b/>
                            <w:color w:val="FF0000"/>
                          </w:rPr>
                          <w:t>1</w:t>
                        </w:r>
                      </w:p>
                    </w:txbxContent>
                  </v:textbox>
                </v:shape>
                <v:shape id="Text Box 99" o:spid="_x0000_s1048" type="#_x0000_t202" style="position:absolute;left:6912;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WurxAAA&#10;ANwAAAAPAAAAZHJzL2Rvd25yZXYueG1sRE/NTsJAEL6b+A6bIfEmW5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Vrq8QAAADcAAAADwAAAAAAAAAAAAAAAACXAgAAZHJzL2Rv&#10;d25yZXYueG1sUEsFBgAAAAAEAAQA9QAAAIgDAAAAAA==&#10;" filled="f" fillcolor="white [3212]" stroked="f" strokecolor="red" strokeweight="1pt">
                  <v:textbox inset="0,0,0,0">
                    <w:txbxContent>
                      <w:p w14:paraId="0D85FD11" w14:textId="77777777" w:rsidR="00C9460A" w:rsidRDefault="00C9460A">
                        <w:pPr>
                          <w:jc w:val="center"/>
                          <w:rPr>
                            <w:b/>
                            <w:color w:val="FF0000"/>
                          </w:rPr>
                        </w:pPr>
                        <w:r>
                          <w:rPr>
                            <w:b/>
                            <w:color w:val="FF0000"/>
                          </w:rPr>
                          <w:t>2</w:t>
                        </w:r>
                      </w:p>
                    </w:txbxContent>
                  </v:textbox>
                </v:shape>
                <v:shape id="Text Box 100" o:spid="_x0000_s1049" type="#_x0000_t202" style="position:absolute;left:7549;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c4wxAAA&#10;ANwAAAAPAAAAZHJzL2Rvd25yZXYueG1sRE/NTsJAEL6b+A6bIfEmWz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nOMMQAAADcAAAADwAAAAAAAAAAAAAAAACXAgAAZHJzL2Rv&#10;d25yZXYueG1sUEsFBgAAAAAEAAQA9QAAAIgDAAAAAA==&#10;" filled="f" fillcolor="white [3212]" stroked="f" strokecolor="red" strokeweight="1pt">
                  <v:textbox inset="0,0,0,0">
                    <w:txbxContent>
                      <w:p w14:paraId="013CD260" w14:textId="77777777" w:rsidR="00C9460A" w:rsidRDefault="00C9460A">
                        <w:pPr>
                          <w:jc w:val="center"/>
                          <w:rPr>
                            <w:b/>
                            <w:color w:val="FF0000"/>
                          </w:rPr>
                        </w:pPr>
                        <w:r>
                          <w:rPr>
                            <w:b/>
                            <w:color w:val="FF0000"/>
                          </w:rPr>
                          <w:t>3</w:t>
                        </w:r>
                      </w:p>
                    </w:txbxContent>
                  </v:textbox>
                </v:shape>
                <v:shape id="Text Box 101" o:spid="_x0000_s1050" type="#_x0000_t202" style="position:absolute;left:8285;top:344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1BHwwAA&#10;ANwAAAAPAAAAZHJzL2Rvd25yZXYueG1sRE/basJAEH0v+A/LCL7VjS14SV1FqrF9UTD2A4bsNFma&#10;nQ3ZbRL9+m6h0Lc5nOust4OtRUetN44VzKYJCOLCacOlgo9r9rgE4QOyxtoxKbiRh+1m9LDGVLue&#10;L9TloRQxhH2KCqoQmlRKX1Rk0U9dQxy5T9daDBG2pdQt9jHc1vIpSebSouHYUGFDrxUVX/m3VXB8&#10;u5oh25/ze0enfbboD6uFOSg1GQ+7FxCBhvAv/nO/6zj/eQ6/z8QL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G1BHwwAAANwAAAAPAAAAAAAAAAAAAAAAAJcCAABkcnMvZG93&#10;bnJldi54bWxQSwUGAAAAAAQABAD1AAAAhwMAAAAA&#10;" filled="f" fillcolor="white [3212]" stroked="f" strokecolor="red" strokeweight="1pt">
                  <v:textbox inset="0,0,0,0">
                    <w:txbxContent>
                      <w:p w14:paraId="093954C4" w14:textId="77777777" w:rsidR="00C9460A" w:rsidRDefault="00C9460A">
                        <w:pPr>
                          <w:jc w:val="center"/>
                          <w:rPr>
                            <w:b/>
                            <w:color w:val="FF0000"/>
                          </w:rPr>
                        </w:pPr>
                        <w:r>
                          <w:rPr>
                            <w:b/>
                            <w:color w:val="FF0000"/>
                          </w:rPr>
                          <w:t>4</w:t>
                        </w:r>
                      </w:p>
                    </w:txbxContent>
                  </v:textbox>
                </v:shape>
                <v:shape id="Text Box 102" o:spid="_x0000_s1051" type="#_x0000_t202" style="position:absolute;left:1657;top:3804;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XcwwAA&#10;ANwAAAAPAAAAZHJzL2Rvd25yZXYueG1sRE/NasJAEL4LvsMyQm+6aQtNm7qKqLFeWmjsAwzZabI0&#10;Oxuy2yT26buC4G0+vt9ZrkfbiJ46bxwruF8kIIhLpw1XCr5O+fwZhA/IGhvHpOBMHtar6WSJmXYD&#10;f1JfhErEEPYZKqhDaDMpfVmTRb9wLXHkvl1nMUTYVVJ3OMRw28iHJHmSFg3Hhhpb2tZU/hS/VsHh&#10;7WTGfPdR/PX0vsvTYf+Smr1Sd7Nx8woi0Bhu4qv7qOP8xxQuz8QL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V/XcwwAAANwAAAAPAAAAAAAAAAAAAAAAAJcCAABkcnMvZG93&#10;bnJldi54bWxQSwUGAAAAAAQABAD1AAAAhwMAAAAA&#10;" filled="f" fillcolor="white [3212]" stroked="f" strokecolor="red" strokeweight="1pt">
                  <v:textbox inset="0,0,0,0">
                    <w:txbxContent>
                      <w:p w14:paraId="753DB1A7" w14:textId="77777777" w:rsidR="00C9460A" w:rsidRDefault="00C9460A">
                        <w:pPr>
                          <w:jc w:val="center"/>
                          <w:rPr>
                            <w:b/>
                            <w:color w:val="FF0000"/>
                          </w:rPr>
                        </w:pPr>
                        <w:r>
                          <w:rPr>
                            <w:b/>
                            <w:color w:val="FF0000"/>
                          </w:rPr>
                          <w:t>5</w:t>
                        </w:r>
                      </w:p>
                    </w:txbxContent>
                  </v:textbox>
                </v:shape>
                <v:shape id="Text Box 103" o:spid="_x0000_s1052" type="#_x0000_t202" style="position:absolute;left:8327;top:412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GGuxgAA&#10;ANwAAAAPAAAAZHJzL2Rvd25yZXYueG1sRI9BT8MwDIXvSPyHyJO4sXQgbdAtmxBbB5ch0e0HWI1p&#10;IxqnakJb+PX4gMTN1nt+7/NmN/lWDdRHF9jAYp6BIq6CdVwbuJyL2wdQMSFbbAOTgW+KsNteX20w&#10;t2HkdxrKVCsJ4ZijgSalLtc6Vg15jPPQEYv2EXqPSda+1rbHUcJ9q++ybKk9OpaGBjt6bqj6LL+8&#10;gePL2U3F/q38Gei0L1bj4XHlDsbczKanNahEU/o3/12/WsG/F1p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GGuxgAAANwAAAAPAAAAAAAAAAAAAAAAAJcCAABkcnMv&#10;ZG93bnJldi54bWxQSwUGAAAAAAQABAD1AAAAigMAAAAA&#10;" filled="f" fillcolor="white [3212]" stroked="f" strokecolor="red" strokeweight="1pt">
                  <v:textbox inset="0,0,0,0">
                    <w:txbxContent>
                      <w:p w14:paraId="41F186EF" w14:textId="77777777" w:rsidR="00C9460A" w:rsidRDefault="00C9460A">
                        <w:pPr>
                          <w:jc w:val="center"/>
                          <w:rPr>
                            <w:b/>
                            <w:color w:val="FF0000"/>
                          </w:rPr>
                        </w:pPr>
                        <w:r>
                          <w:rPr>
                            <w:b/>
                            <w:color w:val="FF0000"/>
                          </w:rPr>
                          <w:t>6</w:t>
                        </w:r>
                      </w:p>
                    </w:txbxContent>
                  </v:textbox>
                </v:shape>
                <v:shape id="Text Box 104" o:spid="_x0000_s1053" type="#_x0000_t202" style="position:absolute;left:1634;top:4436;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Q1wwAA&#10;ANwAAAAPAAAAZHJzL2Rvd25yZXYueG1sRE/NasJAEL4X+g7LFHrTTVvQGl1F1LReLBh9gCE7Jkuz&#10;syG7TVKfvisIvc3H9zuL1WBr0VHrjWMFL+MEBHHhtOFSwfmUjd5B+ICssXZMCn7Jw2r5+LDAVLue&#10;j9TloRQxhH2KCqoQmlRKX1Rk0Y9dQxy5i2sthgjbUuoW+xhua/maJBNp0XBsqLChTUXFd/5jFXx8&#10;nsyQbb/ya0eHbTbtd7Op2Sn1/DSs5yACDeFffHfvdZz/NoPbM/EC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hMQ1wwAAANwAAAAPAAAAAAAAAAAAAAAAAJcCAABkcnMvZG93&#10;bnJldi54bWxQSwUGAAAAAAQABAD1AAAAhwMAAAAA&#10;" filled="f" fillcolor="white [3212]" stroked="f" strokecolor="red" strokeweight="1pt">
                  <v:textbox inset="0,0,0,0">
                    <w:txbxContent>
                      <w:p w14:paraId="47DC49B2" w14:textId="77777777" w:rsidR="00C9460A" w:rsidRDefault="00C9460A">
                        <w:pPr>
                          <w:jc w:val="center"/>
                          <w:rPr>
                            <w:b/>
                            <w:color w:val="FF0000"/>
                          </w:rPr>
                        </w:pPr>
                        <w:r>
                          <w:rPr>
                            <w:b/>
                            <w:color w:val="FF0000"/>
                          </w:rPr>
                          <w:t>7</w:t>
                        </w:r>
                      </w:p>
                    </w:txbxContent>
                  </v:textbox>
                </v:shape>
                <v:shape id="Text Box 105" o:spid="_x0000_s1054" type="#_x0000_t202" style="position:absolute;left:1906;top:480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B7VxgAA&#10;ANwAAAAPAAAAZHJzL2Rvd25yZXYueG1sRI9BT8MwDIXvSPyHyJO4sXQIbdAtmxBbB5ch0e0HWI1p&#10;IxqnakJb+PX4gMTN1nt+7/NmN/lWDdRHF9jAYp6BIq6CdVwbuJyL2wdQMSFbbAOTgW+KsNteX20w&#10;t2HkdxrKVCsJ4ZijgSalLtc6Vg15jPPQEYv2EXqPSda+1rbHUcJ9q++ybKk9OpaGBjt6bqj6LL+8&#10;gePL2U3F/q38Gei0L1bj4XHlDsbczKanNahEU/o3/12/WsG/F3x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uB7VxgAAANwAAAAPAAAAAAAAAAAAAAAAAJcCAABkcnMv&#10;ZG93bnJldi54bWxQSwUGAAAAAAQABAD1AAAAigMAAAAA&#10;" filled="f" fillcolor="white [3212]" stroked="f" strokecolor="red" strokeweight="1pt">
                  <v:textbox inset="0,0,0,0">
                    <w:txbxContent>
                      <w:p w14:paraId="58FE1F45" w14:textId="77777777" w:rsidR="00C9460A" w:rsidRDefault="00C9460A">
                        <w:pPr>
                          <w:jc w:val="center"/>
                          <w:rPr>
                            <w:b/>
                            <w:color w:val="FF0000"/>
                          </w:rPr>
                        </w:pPr>
                        <w:r>
                          <w:rPr>
                            <w:b/>
                            <w:color w:val="FF0000"/>
                          </w:rPr>
                          <w:t>8</w:t>
                        </w:r>
                      </w:p>
                    </w:txbxContent>
                  </v:textbox>
                </v:shape>
                <v:shape id="Text Box 130" o:spid="_x0000_s1055" type="#_x0000_t202" style="position:absolute;left:3745;top:828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tOwwAA&#10;ANwAAAAPAAAAZHJzL2Rvd25yZXYueG1sRE/NasJAEL4X+g7LFHqrG6WoTV1F1FgvCo19gCE7TZZm&#10;Z0N2TaJP3xUKvc3H9zuL1WBr0VHrjWMF41ECgrhw2nCp4OucvcxB+ICssXZMCq7kYbV8fFhgql3P&#10;n9TloRQxhH2KCqoQmlRKX1Rk0Y9cQxy5b9daDBG2pdQt9jHc1nKSJFNp0XBsqLChTUXFT36xCvYf&#10;ZzNk21N+6+i4zWb97m1mdko9Pw3rdxCBhvAv/nMfdJz/Oob7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9LtOwwAAANwAAAAPAAAAAAAAAAAAAAAAAJcCAABkcnMvZG93&#10;bnJldi54bWxQSwUGAAAAAAQABAD1AAAAhwMAAAAA&#10;" filled="f" fillcolor="white [3212]" stroked="f" strokecolor="red" strokeweight="1pt">
                  <v:textbox inset="0,0,0,0">
                    <w:txbxContent>
                      <w:p w14:paraId="033EE4C6" w14:textId="77777777" w:rsidR="00C9460A" w:rsidRDefault="00C9460A">
                        <w:pPr>
                          <w:jc w:val="center"/>
                          <w:rPr>
                            <w:b/>
                            <w:color w:val="FF0000"/>
                          </w:rPr>
                        </w:pPr>
                        <w:r>
                          <w:rPr>
                            <w:b/>
                            <w:color w:val="FF0000"/>
                          </w:rPr>
                          <w:t>9</w:t>
                        </w:r>
                      </w:p>
                    </w:txbxContent>
                  </v:textbox>
                </v:shape>
                <v:shape id="Text Box 131" o:spid="_x0000_s1056" type="#_x0000_t202" style="position:absolute;left:1645;top:323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JiU5wwAA&#10;ANwAAAAPAAAAZHJzL2Rvd25yZXYueG1sRE/NasJAEL4LvsMyQm91oxRtU1cRNa0XC419gCE7TZZm&#10;Z0N2TVKfvisUvM3H9zurzWBr0VHrjWMFs2kCgrhw2nCp4OucPT6D8AFZY+2YFPySh816PFphql3P&#10;n9TloRQxhH2KCqoQmlRKX1Rk0U9dQxy5b9daDBG2pdQt9jHc1nKeJAtp0XBsqLChXUXFT36xCt7e&#10;z2bI9h/5taPTPlv2h5elOSj1MBm2ryACDeEu/ncfdZz/NIfbM/E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JiU5wwAAANwAAAAPAAAAAAAAAAAAAAAAAJcCAABkcnMvZG93&#10;bnJldi54bWxQSwUGAAAAAAQABAD1AAAAhwMAAAAA&#10;" filled="f" fillcolor="white [3212]" stroked="f" strokecolor="red" strokeweight="1pt">
                  <v:textbox inset="0,0,0,0">
                    <w:txbxContent>
                      <w:p w14:paraId="59BD550D" w14:textId="77777777" w:rsidR="00C9460A" w:rsidRDefault="00C9460A">
                        <w:pPr>
                          <w:jc w:val="center"/>
                          <w:rPr>
                            <w:b/>
                            <w:color w:val="FF0000"/>
                          </w:rPr>
                        </w:pPr>
                        <w:r>
                          <w:rPr>
                            <w:b/>
                            <w:color w:val="FF0000"/>
                          </w:rPr>
                          <w:t>2</w:t>
                        </w:r>
                      </w:p>
                    </w:txbxContent>
                  </v:textbox>
                </v:shape>
                <w10:anchorlock/>
              </v:group>
            </w:pict>
          </mc:Fallback>
        </mc:AlternateContent>
      </w:r>
    </w:p>
    <w:p w14:paraId="1533A471" w14:textId="70943F41"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CF08BB">
        <w:t>DIVER</w:t>
      </w:r>
      <w:r w:rsidRPr="00DE3FA1">
        <w:t>.</w:t>
      </w:r>
    </w:p>
    <w:tbl>
      <w:tblPr>
        <w:tblW w:w="0" w:type="auto"/>
        <w:tblLayout w:type="fixed"/>
        <w:tblLook w:val="04A0" w:firstRow="1" w:lastRow="0" w:firstColumn="1" w:lastColumn="0" w:noHBand="0" w:noVBand="1"/>
      </w:tblPr>
      <w:tblGrid>
        <w:gridCol w:w="268"/>
        <w:gridCol w:w="1683"/>
        <w:gridCol w:w="7329"/>
      </w:tblGrid>
      <w:tr w:rsidR="008A61D3" w:rsidRPr="00582270" w14:paraId="003F94CC" w14:textId="77777777" w:rsidTr="00E7625C">
        <w:tc>
          <w:tcPr>
            <w:tcW w:w="268" w:type="dxa"/>
            <w:shd w:val="clear" w:color="auto" w:fill="auto"/>
          </w:tcPr>
          <w:p w14:paraId="79384E6D" w14:textId="77777777" w:rsidR="008A61D3" w:rsidRPr="00582270" w:rsidRDefault="008A61D3" w:rsidP="00AF2047">
            <w:pPr>
              <w:pStyle w:val="iNormal"/>
            </w:pPr>
            <w:r w:rsidRPr="00582270">
              <w:t>1</w:t>
            </w:r>
          </w:p>
        </w:tc>
        <w:tc>
          <w:tcPr>
            <w:tcW w:w="1683" w:type="dxa"/>
            <w:shd w:val="clear" w:color="auto" w:fill="auto"/>
          </w:tcPr>
          <w:p w14:paraId="0025A177" w14:textId="77777777" w:rsidR="008A61D3" w:rsidRPr="00582270" w:rsidRDefault="008A61D3" w:rsidP="00582270">
            <w:pPr>
              <w:pStyle w:val="iNormal"/>
              <w:jc w:val="left"/>
            </w:pPr>
            <w:r w:rsidRPr="00582270">
              <w:t>Message bar</w:t>
            </w:r>
          </w:p>
        </w:tc>
        <w:tc>
          <w:tcPr>
            <w:tcW w:w="7329" w:type="dxa"/>
            <w:shd w:val="clear" w:color="auto" w:fill="auto"/>
          </w:tcPr>
          <w:p w14:paraId="3EAFFB11" w14:textId="26CEDCF5"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CF08BB">
              <w:t>DIVER</w:t>
            </w:r>
            <w:r w:rsidR="008A61D3" w:rsidRPr="00582270">
              <w:t xml:space="preserve"> displays an error or informative message.</w:t>
            </w:r>
          </w:p>
        </w:tc>
      </w:tr>
      <w:tr w:rsidR="00CB564C" w:rsidRPr="00582270" w14:paraId="6AA0E2B6" w14:textId="77777777" w:rsidTr="00E7625C">
        <w:tc>
          <w:tcPr>
            <w:tcW w:w="268" w:type="dxa"/>
            <w:shd w:val="clear" w:color="auto" w:fill="auto"/>
          </w:tcPr>
          <w:p w14:paraId="223BFAE7" w14:textId="77777777" w:rsidR="00AF2047" w:rsidRPr="00582270" w:rsidRDefault="008A61D3" w:rsidP="00AF2047">
            <w:pPr>
              <w:pStyle w:val="iNormal"/>
            </w:pPr>
            <w:r w:rsidRPr="00582270">
              <w:t>2</w:t>
            </w:r>
          </w:p>
        </w:tc>
        <w:tc>
          <w:tcPr>
            <w:tcW w:w="1683" w:type="dxa"/>
            <w:shd w:val="clear" w:color="auto" w:fill="auto"/>
          </w:tcPr>
          <w:p w14:paraId="72152A83" w14:textId="77777777" w:rsidR="00AF2047" w:rsidRPr="00582270" w:rsidRDefault="00AF2047" w:rsidP="00780AF6">
            <w:pPr>
              <w:pStyle w:val="iNormal"/>
              <w:jc w:val="left"/>
            </w:pPr>
            <w:r w:rsidRPr="00582270">
              <w:t xml:space="preserve">Home </w:t>
            </w:r>
            <w:r w:rsidR="005F0160">
              <w:rPr>
                <w:noProof/>
                <w:lang w:val="en-US"/>
              </w:rPr>
              <w:drawing>
                <wp:inline distT="0" distB="0" distL="0" distR="0" wp14:anchorId="673072EB" wp14:editId="48B5915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14:paraId="310CCD77" w14:textId="77777777"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14:paraId="53331B08" w14:textId="4CA83A01" w:rsidR="00DE6DC8" w:rsidRPr="00582270" w:rsidRDefault="00DE6DC8" w:rsidP="00682209">
            <w:pPr>
              <w:pStyle w:val="iNormal"/>
            </w:pPr>
            <w:r>
              <w:t>The screen shot above shows “</w:t>
            </w:r>
            <w:r w:rsidR="00CF08BB">
              <w:t>DIVER</w:t>
            </w:r>
            <w:r>
              <w:t>”, but your system will show the name of your system and your system’s logo. These are configurable values (see section</w:t>
            </w:r>
            <w:r w:rsidR="00682209">
              <w:t xml:space="preserve"> </w:t>
            </w:r>
            <w:r w:rsidR="00C23447">
              <w:fldChar w:fldCharType="begin"/>
            </w:r>
            <w:r w:rsidR="00C23447">
              <w:instrText xml:space="preserve"> REF _Ref377568044 \r \h  \* MERGEFORMAT </w:instrText>
            </w:r>
            <w:r w:rsidR="00C23447">
              <w:fldChar w:fldCharType="separate"/>
            </w:r>
            <w:r w:rsidR="004F6915" w:rsidRPr="004F6915">
              <w:rPr>
                <w:rStyle w:val="CrossReference"/>
              </w:rPr>
              <w:t>11.6</w:t>
            </w:r>
            <w:r w:rsidR="00C23447">
              <w:fldChar w:fldCharType="end"/>
            </w:r>
            <w:r w:rsidR="00682209" w:rsidRPr="00682209">
              <w:rPr>
                <w:rStyle w:val="CrossReference"/>
              </w:rPr>
              <w:t xml:space="preserve"> </w:t>
            </w:r>
            <w:r w:rsidR="00C23447">
              <w:fldChar w:fldCharType="begin"/>
            </w:r>
            <w:r w:rsidR="00C23447">
              <w:instrText xml:space="preserve"> REF _Ref377568044 \h  \* MERGEFORMAT </w:instrText>
            </w:r>
            <w:r w:rsidR="00C23447">
              <w:fldChar w:fldCharType="separate"/>
            </w:r>
            <w:r w:rsidR="004F6915" w:rsidRPr="004F6915">
              <w:rPr>
                <w:rStyle w:val="CrossReference"/>
              </w:rPr>
              <w:t>Tailoring DIVER for Your Organisation’s Needs</w:t>
            </w:r>
            <w:r w:rsidR="00C23447">
              <w:fldChar w:fldCharType="end"/>
            </w:r>
            <w:r>
              <w:t xml:space="preserve">). </w:t>
            </w:r>
          </w:p>
        </w:tc>
      </w:tr>
      <w:tr w:rsidR="00CB564C" w:rsidRPr="00582270" w14:paraId="0DDFCBF4" w14:textId="77777777" w:rsidTr="00E7625C">
        <w:tc>
          <w:tcPr>
            <w:tcW w:w="268" w:type="dxa"/>
            <w:shd w:val="clear" w:color="auto" w:fill="auto"/>
          </w:tcPr>
          <w:p w14:paraId="39265408" w14:textId="77777777" w:rsidR="00AF2047" w:rsidRPr="00582270" w:rsidRDefault="008A61D3" w:rsidP="00AF2047">
            <w:pPr>
              <w:pStyle w:val="iNormal"/>
            </w:pPr>
            <w:r w:rsidRPr="00582270">
              <w:t>3</w:t>
            </w:r>
          </w:p>
        </w:tc>
        <w:tc>
          <w:tcPr>
            <w:tcW w:w="1683" w:type="dxa"/>
            <w:shd w:val="clear" w:color="auto" w:fill="auto"/>
          </w:tcPr>
          <w:p w14:paraId="0E7290A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14:paraId="5C24E130" w14:textId="04A132FB"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r w:rsidR="00C23447">
              <w:fldChar w:fldCharType="begin"/>
            </w:r>
            <w:r w:rsidR="00C23447">
              <w:instrText xml:space="preserve"> REF _Ref351623216 \r \h  \* MERGEFORMAT </w:instrText>
            </w:r>
            <w:r w:rsidR="00C23447">
              <w:fldChar w:fldCharType="separate"/>
            </w:r>
            <w:r w:rsidR="004F6915">
              <w:t>11</w:t>
            </w:r>
            <w:r w:rsidR="00C23447">
              <w:fldChar w:fldCharType="end"/>
            </w:r>
            <w:r w:rsidR="006A79AC" w:rsidRPr="00926D18">
              <w:t xml:space="preserve"> </w:t>
            </w:r>
            <w:r w:rsidR="00C23447">
              <w:fldChar w:fldCharType="begin"/>
            </w:r>
            <w:r w:rsidR="00C23447">
              <w:instrText xml:space="preserve"> REF _Ref351623218 \h  \* MERGEFORMAT </w:instrText>
            </w:r>
            <w:r w:rsidR="00C23447">
              <w:fldChar w:fldCharType="separate"/>
            </w:r>
            <w:r w:rsidR="004F6915" w:rsidRPr="004F6915">
              <w:rPr>
                <w:rStyle w:val="CrossReference"/>
              </w:rPr>
              <w:t>DIVER Administration</w:t>
            </w:r>
            <w:r w:rsidR="00C23447">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16C49ABF" w14:textId="77777777" w:rsidTr="00E7625C">
        <w:tc>
          <w:tcPr>
            <w:tcW w:w="268" w:type="dxa"/>
            <w:shd w:val="clear" w:color="auto" w:fill="auto"/>
          </w:tcPr>
          <w:p w14:paraId="5D9FF720" w14:textId="77777777" w:rsidR="00AF2047" w:rsidRPr="00582270" w:rsidRDefault="008A61D3" w:rsidP="00AF2047">
            <w:pPr>
              <w:pStyle w:val="iNormal"/>
            </w:pPr>
            <w:r w:rsidRPr="00582270">
              <w:t>4</w:t>
            </w:r>
          </w:p>
        </w:tc>
        <w:tc>
          <w:tcPr>
            <w:tcW w:w="1683" w:type="dxa"/>
            <w:shd w:val="clear" w:color="auto" w:fill="auto"/>
          </w:tcPr>
          <w:p w14:paraId="5CD87C43" w14:textId="77777777" w:rsidR="00AF2047" w:rsidRPr="00582270" w:rsidRDefault="00AF2047" w:rsidP="00582270">
            <w:pPr>
              <w:pStyle w:val="iNormal"/>
              <w:jc w:val="left"/>
            </w:pPr>
            <w:r w:rsidRPr="00582270">
              <w:t>Login ID</w:t>
            </w:r>
          </w:p>
        </w:tc>
        <w:tc>
          <w:tcPr>
            <w:tcW w:w="7329" w:type="dxa"/>
            <w:shd w:val="clear" w:color="auto" w:fill="auto"/>
          </w:tcPr>
          <w:p w14:paraId="7823F6EB" w14:textId="77777777"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23447">
              <w:fldChar w:fldCharType="begin"/>
            </w:r>
            <w:r w:rsidR="00C23447">
              <w:instrText xml:space="preserve"> REF _Ref351623307 \r \h  \* MERGEFORMAT </w:instrText>
            </w:r>
            <w:r w:rsidR="00C23447">
              <w:fldChar w:fldCharType="separate"/>
            </w:r>
            <w:r w:rsidR="004F6915" w:rsidRPr="004F6915">
              <w:rPr>
                <w:rStyle w:val="CrossReference"/>
              </w:rPr>
              <w:t>4.2</w:t>
            </w:r>
            <w:r w:rsidR="00C23447">
              <w:fldChar w:fldCharType="end"/>
            </w:r>
            <w:r w:rsidR="006A79AC" w:rsidRPr="00582270">
              <w:t xml:space="preserve"> and</w:t>
            </w:r>
            <w:r w:rsidR="001932DB" w:rsidRPr="00582270">
              <w:t xml:space="preserve"> </w:t>
            </w:r>
            <w:r w:rsidR="00C23447">
              <w:fldChar w:fldCharType="begin"/>
            </w:r>
            <w:r w:rsidR="00C23447">
              <w:instrText xml:space="preserve"> REF _Ref352848230 \r \h  \* MERGEFORMAT </w:instrText>
            </w:r>
            <w:r w:rsidR="00C23447">
              <w:fldChar w:fldCharType="separate"/>
            </w:r>
            <w:r w:rsidR="004F6915" w:rsidRPr="004F6915">
              <w:rPr>
                <w:rStyle w:val="CrossReference"/>
              </w:rPr>
              <w:t>4.5</w:t>
            </w:r>
            <w:r w:rsidR="00C23447">
              <w:fldChar w:fldCharType="end"/>
            </w:r>
            <w:r w:rsidR="001932DB" w:rsidRPr="00582270">
              <w:t>.</w:t>
            </w:r>
            <w:r w:rsidR="006A79AC" w:rsidRPr="00582270">
              <w:t>)</w:t>
            </w:r>
          </w:p>
        </w:tc>
      </w:tr>
      <w:tr w:rsidR="00CB564C" w:rsidRPr="00582270" w14:paraId="5C3A9D2B" w14:textId="77777777" w:rsidTr="00E7625C">
        <w:tc>
          <w:tcPr>
            <w:tcW w:w="268" w:type="dxa"/>
            <w:shd w:val="clear" w:color="auto" w:fill="auto"/>
          </w:tcPr>
          <w:p w14:paraId="0F715127" w14:textId="77777777" w:rsidR="00AF2047" w:rsidRPr="00582270" w:rsidRDefault="008A61D3" w:rsidP="00AF2047">
            <w:pPr>
              <w:pStyle w:val="iNormal"/>
            </w:pPr>
            <w:r w:rsidRPr="00582270">
              <w:t>5</w:t>
            </w:r>
          </w:p>
        </w:tc>
        <w:tc>
          <w:tcPr>
            <w:tcW w:w="1683" w:type="dxa"/>
            <w:shd w:val="clear" w:color="auto" w:fill="auto"/>
          </w:tcPr>
          <w:p w14:paraId="09430EC0" w14:textId="77777777" w:rsidR="00AF2047" w:rsidRPr="00582270" w:rsidRDefault="00CB564C" w:rsidP="00582270">
            <w:pPr>
              <w:pStyle w:val="iNormal"/>
              <w:jc w:val="left"/>
            </w:pPr>
            <w:r w:rsidRPr="00582270">
              <w:t>Action button</w:t>
            </w:r>
          </w:p>
        </w:tc>
        <w:tc>
          <w:tcPr>
            <w:tcW w:w="7329" w:type="dxa"/>
            <w:shd w:val="clear" w:color="auto" w:fill="auto"/>
          </w:tcPr>
          <w:p w14:paraId="6C999D76" w14:textId="6887E2E4" w:rsidR="00AF2047" w:rsidRPr="00582270" w:rsidRDefault="00CB564C" w:rsidP="00AC3B35">
            <w:pPr>
              <w:pStyle w:val="iNormal"/>
            </w:pPr>
            <w:r w:rsidRPr="00582270">
              <w:t xml:space="preserve">In many screens, there is an action button at the top left corner. It is </w:t>
            </w:r>
            <w:proofErr w:type="gramStart"/>
            <w:r w:rsidRPr="00582270">
              <w:t>often</w:t>
            </w:r>
            <w:r w:rsidR="00DE6DC8">
              <w:t xml:space="preserve"> </w:t>
            </w:r>
            <w:r w:rsidR="00DE6DC8" w:rsidRPr="00DE6DC8">
              <w:rPr>
                <w:rStyle w:val="iButtonBlue"/>
              </w:rPr>
              <w:t> Upload</w:t>
            </w:r>
            <w:proofErr w:type="gramEnd"/>
            <w:r w:rsidR="00DE6DC8" w:rsidRPr="00DE6DC8">
              <w:rPr>
                <w:rStyle w:val="iButtonBlue"/>
              </w:rPr>
              <w:t> </w:t>
            </w:r>
            <w:r w:rsidRPr="00582270">
              <w:t>, which allows you to upload</w:t>
            </w:r>
            <w:r w:rsidR="00AF2047" w:rsidRPr="00582270">
              <w:t xml:space="preserve"> new </w:t>
            </w:r>
            <w:r w:rsidR="00415DC9">
              <w:t>Data File</w:t>
            </w:r>
            <w:r w:rsidR="009B7E78">
              <w:t>s</w:t>
            </w:r>
            <w:r w:rsidR="00AF2047" w:rsidRPr="00582270">
              <w:t xml:space="preserve"> to </w:t>
            </w:r>
            <w:r w:rsidR="00CF08BB">
              <w:t>DIVER</w:t>
            </w:r>
            <w:r w:rsidR="00AF2047" w:rsidRPr="00582270">
              <w:t>.</w:t>
            </w:r>
            <w:r w:rsidRPr="00582270">
              <w:t xml:space="preserve"> (See </w:t>
            </w:r>
            <w:r w:rsidRPr="002E5280">
              <w:t xml:space="preserve">Chapter </w:t>
            </w:r>
            <w:r w:rsidR="00C23447">
              <w:fldChar w:fldCharType="begin"/>
            </w:r>
            <w:r w:rsidR="00C23447">
              <w:instrText xml:space="preserve"> REF _Ref377728802 \r \h  \* MERGEFORMAT </w:instrText>
            </w:r>
            <w:r w:rsidR="00C23447">
              <w:fldChar w:fldCharType="separate"/>
            </w:r>
            <w:r w:rsidR="004F6915">
              <w:t>7</w:t>
            </w:r>
            <w:r w:rsidR="00C23447">
              <w:fldChar w:fldCharType="end"/>
            </w:r>
            <w:r w:rsidR="00AC3B35" w:rsidRPr="009034FE">
              <w:t xml:space="preserve"> </w:t>
            </w:r>
            <w:r w:rsidR="00C23447">
              <w:fldChar w:fldCharType="begin"/>
            </w:r>
            <w:r w:rsidR="00C23447">
              <w:instrText xml:space="preserve"> REF _Ref377728804 \h  \* MERGEFORMAT </w:instrText>
            </w:r>
            <w:r w:rsidR="00C23447">
              <w:fldChar w:fldCharType="separate"/>
            </w:r>
            <w:r w:rsidR="004F6915" w:rsidRPr="004F6915">
              <w:rPr>
                <w:rStyle w:val="CrossReference"/>
              </w:rPr>
              <w:t>Uploading Data Files</w:t>
            </w:r>
            <w:r w:rsidR="00C23447">
              <w:fldChar w:fldCharType="end"/>
            </w:r>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w:t>
            </w:r>
            <w:proofErr w:type="gramStart"/>
            <w:r w:rsidRPr="00582270">
              <w:t>function which</w:t>
            </w:r>
            <w:proofErr w:type="gramEnd"/>
            <w:r w:rsidRPr="00582270">
              <w:t xml:space="preserve">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14:paraId="7C05CDEC" w14:textId="77777777" w:rsidTr="00E7625C">
        <w:tc>
          <w:tcPr>
            <w:tcW w:w="268" w:type="dxa"/>
            <w:shd w:val="clear" w:color="auto" w:fill="auto"/>
          </w:tcPr>
          <w:p w14:paraId="4FAC6AA3" w14:textId="77777777" w:rsidR="00AF2047" w:rsidRPr="00582270" w:rsidRDefault="008A61D3" w:rsidP="00AF2047">
            <w:pPr>
              <w:pStyle w:val="iNormal"/>
            </w:pPr>
            <w:r w:rsidRPr="00582270">
              <w:t>6</w:t>
            </w:r>
          </w:p>
        </w:tc>
        <w:tc>
          <w:tcPr>
            <w:tcW w:w="1683" w:type="dxa"/>
            <w:shd w:val="clear" w:color="auto" w:fill="auto"/>
          </w:tcPr>
          <w:p w14:paraId="2483DE43"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14:paraId="71F26B28" w14:textId="79B08887" w:rsidR="00AF2047" w:rsidRPr="00582270" w:rsidRDefault="00775E84" w:rsidP="00AC3B35">
            <w:pPr>
              <w:pStyle w:val="iNormal"/>
            </w:pPr>
            <w:r w:rsidRPr="00582270">
              <w:t xml:space="preserve">The </w:t>
            </w:r>
            <w:r w:rsidR="00CF08BB">
              <w:t>DIVER</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23447">
              <w:fldChar w:fldCharType="begin"/>
            </w:r>
            <w:r w:rsidR="00C23447">
              <w:instrText xml:space="preserve"> REF _Ref351623409 \r \h  \* MERGEFORMAT </w:instrText>
            </w:r>
            <w:r w:rsidR="00C23447">
              <w:fldChar w:fldCharType="separate"/>
            </w:r>
            <w:r w:rsidR="004F6915" w:rsidRPr="004F6915">
              <w:rPr>
                <w:rStyle w:val="CrossReference"/>
              </w:rPr>
              <w:t>8.3</w:t>
            </w:r>
            <w:r w:rsidR="00C23447">
              <w:fldChar w:fldCharType="end"/>
            </w:r>
            <w:r w:rsidR="00045F1A" w:rsidRPr="00582270">
              <w:rPr>
                <w:rStyle w:val="CrossReference"/>
              </w:rPr>
              <w:t xml:space="preserve"> </w:t>
            </w:r>
            <w:r w:rsidR="00C23447">
              <w:fldChar w:fldCharType="begin"/>
            </w:r>
            <w:r w:rsidR="00C23447">
              <w:instrText xml:space="preserve"> REF _Ref351623415 \h  \* MERGEFORMAT </w:instrText>
            </w:r>
            <w:r w:rsidR="00C23447">
              <w:fldChar w:fldCharType="separate"/>
            </w:r>
            <w:r w:rsidR="004F6915" w:rsidRPr="004F6915">
              <w:rPr>
                <w:rStyle w:val="CrossReference"/>
              </w:rPr>
              <w:t>The Cart</w:t>
            </w:r>
            <w:r w:rsidR="00C23447">
              <w:fldChar w:fldCharType="end"/>
            </w:r>
            <w:r w:rsidR="00A23504" w:rsidRPr="00582270">
              <w:rPr>
                <w:rStyle w:val="CrossReference"/>
              </w:rPr>
              <w:t>)</w:t>
            </w:r>
          </w:p>
        </w:tc>
      </w:tr>
      <w:tr w:rsidR="00CB564C" w:rsidRPr="00582270" w14:paraId="6A89E036" w14:textId="77777777" w:rsidTr="00E7625C">
        <w:tc>
          <w:tcPr>
            <w:tcW w:w="268" w:type="dxa"/>
            <w:shd w:val="clear" w:color="auto" w:fill="auto"/>
          </w:tcPr>
          <w:p w14:paraId="05B9C243" w14:textId="77777777" w:rsidR="00AF2047" w:rsidRPr="00582270" w:rsidRDefault="008A61D3" w:rsidP="00AF2047">
            <w:pPr>
              <w:pStyle w:val="iNormal"/>
            </w:pPr>
            <w:r w:rsidRPr="00582270">
              <w:t>7</w:t>
            </w:r>
          </w:p>
        </w:tc>
        <w:tc>
          <w:tcPr>
            <w:tcW w:w="1683" w:type="dxa"/>
            <w:shd w:val="clear" w:color="auto" w:fill="auto"/>
          </w:tcPr>
          <w:p w14:paraId="425E2AA1"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14:paraId="3196355C" w14:textId="3EB964F1"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CF08BB">
              <w:t>DIVER</w:t>
            </w:r>
            <w:r w:rsidR="00DE6DC8">
              <w:t xml:space="preserve"> </w:t>
            </w:r>
            <w:r w:rsidR="00A23504" w:rsidRPr="00582270">
              <w:t>operations.</w:t>
            </w:r>
          </w:p>
        </w:tc>
      </w:tr>
      <w:tr w:rsidR="00E5320E" w:rsidRPr="00582270" w14:paraId="21B13079" w14:textId="77777777" w:rsidTr="00E7625C">
        <w:tc>
          <w:tcPr>
            <w:tcW w:w="268" w:type="dxa"/>
            <w:shd w:val="clear" w:color="auto" w:fill="auto"/>
          </w:tcPr>
          <w:p w14:paraId="466B76FF" w14:textId="77777777" w:rsidR="00E5320E" w:rsidRPr="00582270" w:rsidRDefault="008A61D3" w:rsidP="00AF2047">
            <w:pPr>
              <w:pStyle w:val="iNormal"/>
            </w:pPr>
            <w:r w:rsidRPr="00582270">
              <w:t>8</w:t>
            </w:r>
          </w:p>
        </w:tc>
        <w:tc>
          <w:tcPr>
            <w:tcW w:w="1683" w:type="dxa"/>
            <w:shd w:val="clear" w:color="auto" w:fill="auto"/>
          </w:tcPr>
          <w:p w14:paraId="23C0E663" w14:textId="77777777" w:rsidR="00E5320E" w:rsidRPr="00582270" w:rsidRDefault="00E5320E" w:rsidP="00582270">
            <w:pPr>
              <w:pStyle w:val="iNormal"/>
              <w:jc w:val="left"/>
            </w:pPr>
            <w:r w:rsidRPr="00582270">
              <w:t>Tabs</w:t>
            </w:r>
          </w:p>
        </w:tc>
        <w:tc>
          <w:tcPr>
            <w:tcW w:w="7329" w:type="dxa"/>
            <w:shd w:val="clear" w:color="auto" w:fill="auto"/>
          </w:tcPr>
          <w:p w14:paraId="3A531DF6" w14:textId="77777777"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14:paraId="1C0E617B" w14:textId="77777777" w:rsidTr="00E7625C">
        <w:tc>
          <w:tcPr>
            <w:tcW w:w="268" w:type="dxa"/>
            <w:shd w:val="clear" w:color="auto" w:fill="auto"/>
          </w:tcPr>
          <w:p w14:paraId="259D5E16" w14:textId="77777777" w:rsidR="00A23504" w:rsidRPr="00582270" w:rsidRDefault="008A61D3" w:rsidP="00AF2047">
            <w:pPr>
              <w:pStyle w:val="iNormal"/>
            </w:pPr>
            <w:r w:rsidRPr="00582270">
              <w:t>9</w:t>
            </w:r>
          </w:p>
        </w:tc>
        <w:tc>
          <w:tcPr>
            <w:tcW w:w="1683" w:type="dxa"/>
            <w:shd w:val="clear" w:color="auto" w:fill="auto"/>
          </w:tcPr>
          <w:p w14:paraId="212F3A73"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14:paraId="2BE21A0E" w14:textId="65BC02BA" w:rsidR="00A23504" w:rsidRPr="00582270" w:rsidRDefault="00A23504" w:rsidP="00AC3B35">
            <w:pPr>
              <w:pStyle w:val="iNormal"/>
            </w:pPr>
            <w:r w:rsidRPr="00582270">
              <w:t xml:space="preserve">This shows the </w:t>
            </w:r>
            <w:r w:rsidR="00680CE3" w:rsidRPr="00582270">
              <w:t xml:space="preserve">version of </w:t>
            </w:r>
            <w:proofErr w:type="gramStart"/>
            <w:r w:rsidR="00CF08BB">
              <w:t>DIVER</w:t>
            </w:r>
            <w:r w:rsidR="00680CE3" w:rsidRPr="00582270">
              <w:t xml:space="preserve"> which</w:t>
            </w:r>
            <w:proofErr w:type="gramEnd"/>
            <w:r w:rsidR="00680CE3" w:rsidRPr="00582270">
              <w:t xml:space="preserve"> </w:t>
            </w:r>
            <w:r w:rsidR="00E511C5">
              <w:t xml:space="preserve">was used for the </w:t>
            </w:r>
            <w:r w:rsidR="00CF08BB">
              <w:t>DIVER</w:t>
            </w:r>
            <w:r w:rsidR="00DE6DC8">
              <w:t xml:space="preserve"> </w:t>
            </w:r>
            <w:r w:rsidR="00E511C5">
              <w:t xml:space="preserve">implementation </w:t>
            </w:r>
            <w:r w:rsidR="00680CE3" w:rsidRPr="00582270">
              <w:t xml:space="preserve">you are </w:t>
            </w:r>
            <w:r w:rsidR="00AC3B35">
              <w:t>accessing</w:t>
            </w:r>
            <w:r w:rsidR="00680CE3" w:rsidRPr="00582270">
              <w:t>.</w:t>
            </w:r>
          </w:p>
        </w:tc>
      </w:tr>
    </w:tbl>
    <w:p w14:paraId="6EBE6FB7" w14:textId="77777777" w:rsidR="001932DB" w:rsidRDefault="001932DB" w:rsidP="001932DB">
      <w:pPr>
        <w:pStyle w:val="iHeading2"/>
      </w:pPr>
      <w:bookmarkStart w:id="26" w:name="_Ref352674884"/>
      <w:bookmarkStart w:id="27" w:name="_Ref352674888"/>
      <w:bookmarkStart w:id="28" w:name="_Ref352677247"/>
      <w:bookmarkStart w:id="29" w:name="_Ref352677249"/>
      <w:bookmarkStart w:id="30" w:name="_Ref352677837"/>
      <w:bookmarkStart w:id="31" w:name="_Ref352677843"/>
      <w:bookmarkStart w:id="32" w:name="_Toc308996031"/>
      <w:bookmarkStart w:id="33" w:name="_Ref351623284"/>
      <w:bookmarkStart w:id="34" w:name="_Ref351623307"/>
      <w:r>
        <w:t>Entering Dates and Times</w:t>
      </w:r>
      <w:bookmarkEnd w:id="26"/>
      <w:bookmarkEnd w:id="27"/>
      <w:bookmarkEnd w:id="28"/>
      <w:bookmarkEnd w:id="29"/>
      <w:bookmarkEnd w:id="30"/>
      <w:bookmarkEnd w:id="31"/>
      <w:bookmarkEnd w:id="32"/>
    </w:p>
    <w:p w14:paraId="1AD0BCFD" w14:textId="77777777" w:rsidR="001932DB" w:rsidRDefault="001932DB" w:rsidP="001932DB">
      <w:pPr>
        <w:pStyle w:val="iNormal"/>
        <w:rPr>
          <w:lang w:eastAsia="ja-JP"/>
        </w:rPr>
      </w:pPr>
      <w:r>
        <w:rPr>
          <w:lang w:eastAsia="ja-JP"/>
        </w:rPr>
        <w:t>There are a number of places where dates and times may be entered.</w:t>
      </w:r>
    </w:p>
    <w:p w14:paraId="54EEF2FA" w14:textId="77777777" w:rsidR="001932DB" w:rsidRDefault="001932DB" w:rsidP="001932DB">
      <w:pPr>
        <w:pStyle w:val="iNormal"/>
        <w:rPr>
          <w:lang w:eastAsia="ja-JP"/>
        </w:rPr>
      </w:pPr>
      <w:r>
        <w:rPr>
          <w:lang w:eastAsia="ja-JP"/>
        </w:rPr>
        <w:t xml:space="preserve">Date and time entry fields appear with an ellipsis following the data entry boxes. </w:t>
      </w:r>
    </w:p>
    <w:p w14:paraId="6DEC3C15" w14:textId="77777777" w:rsidR="001932DB" w:rsidRDefault="005F0160" w:rsidP="001932DB">
      <w:pPr>
        <w:pStyle w:val="iFigureCaption"/>
      </w:pPr>
      <w:r>
        <w:rPr>
          <w:noProof/>
          <w:lang w:val="en-US"/>
        </w:rPr>
        <w:drawing>
          <wp:inline distT="0" distB="0" distL="0" distR="0" wp14:anchorId="78949223" wp14:editId="76B72E04">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8"/>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1AC9D49D" w14:textId="77777777" w:rsidR="001932DB" w:rsidRDefault="001932DB" w:rsidP="001932DB">
      <w:pPr>
        <w:pStyle w:val="iNormal"/>
        <w:rPr>
          <w:lang w:eastAsia="ja-JP"/>
        </w:rPr>
      </w:pPr>
      <w:r>
        <w:rPr>
          <w:lang w:eastAsia="ja-JP"/>
        </w:rPr>
        <w:t>Click on the ellipsis to show a date picker dialog.</w:t>
      </w:r>
    </w:p>
    <w:p w14:paraId="4BEE3C90" w14:textId="77777777" w:rsidR="001932DB" w:rsidRDefault="005F0160" w:rsidP="001932DB">
      <w:pPr>
        <w:pStyle w:val="iFigureCaption"/>
      </w:pPr>
      <w:r>
        <w:rPr>
          <w:noProof/>
          <w:lang w:val="en-US"/>
        </w:rPr>
        <w:drawing>
          <wp:inline distT="0" distB="0" distL="0" distR="0" wp14:anchorId="6C6D3F78" wp14:editId="3628CDB7">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9"/>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0D963CA1" w14:textId="77777777" w:rsidR="001932DB" w:rsidRDefault="001932DB" w:rsidP="001932DB">
      <w:pPr>
        <w:pStyle w:val="iNormal"/>
        <w:rPr>
          <w:lang w:eastAsia="ja-JP"/>
        </w:rPr>
      </w:pPr>
      <w:r>
        <w:rPr>
          <w:lang w:eastAsia="ja-JP"/>
        </w:rPr>
        <w:t xml:space="preserve">Click on the left and right arrows or Month and Year dropdown menus to select the required month. </w:t>
      </w:r>
      <w:proofErr w:type="gramStart"/>
      <w:r>
        <w:rPr>
          <w:lang w:eastAsia="ja-JP"/>
        </w:rPr>
        <w:t xml:space="preserve">Click </w:t>
      </w:r>
      <w:r w:rsidR="0088464C" w:rsidRPr="0088464C">
        <w:rPr>
          <w:rStyle w:val="iButtonBlack"/>
        </w:rPr>
        <w:t> Show</w:t>
      </w:r>
      <w:proofErr w:type="gramEnd"/>
      <w:r w:rsidR="0088464C" w:rsidRPr="0088464C">
        <w:rPr>
          <w:rStyle w:val="iButtonBlack"/>
        </w:rPr>
        <w:t>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w:t>
      </w:r>
      <w:proofErr w:type="gramStart"/>
      <w:r>
        <w:rPr>
          <w:lang w:eastAsia="ja-JP"/>
        </w:rPr>
        <w:t xml:space="preserve">Clicking </w:t>
      </w:r>
      <w:r w:rsidR="0088464C" w:rsidRPr="0088464C">
        <w:rPr>
          <w:rStyle w:val="iButtonBlack"/>
        </w:rPr>
        <w:t> </w:t>
      </w:r>
      <w:r w:rsidRPr="0088464C">
        <w:rPr>
          <w:rStyle w:val="iButtonBlack"/>
        </w:rPr>
        <w:t>Close</w:t>
      </w:r>
      <w:proofErr w:type="gramEnd"/>
      <w:r w:rsidR="0088464C" w:rsidRPr="0088464C">
        <w:rPr>
          <w:rStyle w:val="iButtonBlack"/>
        </w:rPr>
        <w:t> </w:t>
      </w:r>
      <w:r>
        <w:rPr>
          <w:lang w:eastAsia="ja-JP"/>
        </w:rPr>
        <w:t xml:space="preserve"> will close the date picker without selecting a date.</w:t>
      </w:r>
    </w:p>
    <w:p w14:paraId="57A09792" w14:textId="77777777"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14:paraId="46E3A6E3" w14:textId="77777777" w:rsidR="001932DB" w:rsidRDefault="009034FE" w:rsidP="009034FE">
      <w:pPr>
        <w:pStyle w:val="iNote"/>
      </w:pPr>
      <w:r>
        <w:t>Note</w:t>
      </w:r>
      <w:r>
        <w:tab/>
      </w:r>
      <w:r w:rsidR="001932DB">
        <w:t xml:space="preserve">Do not press Enter, as this will activate the data entry </w:t>
      </w:r>
      <w:proofErr w:type="gramStart"/>
      <w:r w:rsidR="001932DB">
        <w:t>screen’s</w:t>
      </w:r>
      <w:proofErr w:type="gramEnd"/>
      <w:r w:rsidR="001932DB">
        <w:t xml:space="preserve"> Save button.</w:t>
      </w:r>
    </w:p>
    <w:p w14:paraId="26862D0E" w14:textId="77777777"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14:paraId="047B3CB8" w14:textId="77777777" w:rsidR="001932DB" w:rsidRDefault="005F0160" w:rsidP="001932DB">
      <w:pPr>
        <w:pStyle w:val="iFigureCaption"/>
      </w:pPr>
      <w:r>
        <w:rPr>
          <w:b w:val="0"/>
          <w:noProof/>
          <w:lang w:val="en-US"/>
        </w:rPr>
        <w:drawing>
          <wp:inline distT="0" distB="0" distL="0" distR="0" wp14:anchorId="5668A757" wp14:editId="07E8A7D9">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30"/>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06D50F07" w14:textId="77777777" w:rsidR="00415DC9" w:rsidRDefault="00415DC9" w:rsidP="00B6457B">
      <w:pPr>
        <w:pStyle w:val="iHeading2"/>
      </w:pPr>
      <w:bookmarkStart w:id="35" w:name="_Ref377648367"/>
      <w:bookmarkStart w:id="36" w:name="_Toc308996032"/>
      <w:commentRangeStart w:id="37"/>
      <w:r>
        <w:t>Entering Labels</w:t>
      </w:r>
      <w:bookmarkEnd w:id="35"/>
      <w:bookmarkEnd w:id="36"/>
      <w:commentRangeEnd w:id="37"/>
      <w:r w:rsidR="00B24EC9">
        <w:rPr>
          <w:rStyle w:val="CommentReference"/>
          <w:rFonts w:asciiTheme="minorHAnsi" w:eastAsiaTheme="minorEastAsia" w:hAnsiTheme="minorHAnsi"/>
          <w:bCs w:val="0"/>
          <w:color w:val="auto"/>
        </w:rPr>
        <w:commentReference w:id="37"/>
      </w:r>
    </w:p>
    <w:p w14:paraId="36AE2B27" w14:textId="77777777" w:rsidR="00415DC9" w:rsidRDefault="00415DC9" w:rsidP="00415DC9">
      <w:pPr>
        <w:pStyle w:val="iNormal"/>
      </w:pPr>
      <w:r>
        <w:t xml:space="preserve">Labels are user-defined character </w:t>
      </w:r>
      <w:proofErr w:type="gramStart"/>
      <w:r>
        <w:t>strings which</w:t>
      </w:r>
      <w:proofErr w:type="gramEnd"/>
      <w:r>
        <w:t xml:space="preserve"> can be assigned to Data Files to help identify or describe the Data File. Multiple Labels can be assigned to any Data File.</w:t>
      </w:r>
    </w:p>
    <w:p w14:paraId="52BA4611" w14:textId="77777777" w:rsidR="00415DC9" w:rsidRDefault="00B22976" w:rsidP="00415DC9">
      <w:pPr>
        <w:pStyle w:val="iNormal"/>
      </w:pPr>
      <w:r>
        <w:t>You can easily</w:t>
      </w:r>
      <w:r w:rsidR="00415DC9">
        <w:t xml:space="preserve"> enter</w:t>
      </w:r>
      <w:r>
        <w:t xml:space="preserve"> </w:t>
      </w:r>
      <w:proofErr w:type="gramStart"/>
      <w:r w:rsidR="00415DC9">
        <w:t xml:space="preserve">Labels </w:t>
      </w:r>
      <w:r w:rsidR="00B144F6">
        <w:t>which have already been assigned</w:t>
      </w:r>
      <w:proofErr w:type="gramEnd"/>
      <w:r w:rsidR="00B144F6">
        <w:t xml:space="preserve">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14:paraId="4F1EDE48" w14:textId="77777777" w:rsidR="00351BB3" w:rsidRDefault="00A5049D">
      <w:pPr>
        <w:pStyle w:val="iFigureCaption"/>
      </w:pPr>
      <w:r>
        <w:rPr>
          <w:noProof/>
          <w:lang w:val="en-US"/>
        </w:rPr>
        <mc:AlternateContent>
          <mc:Choice Requires="wpg">
            <w:drawing>
              <wp:inline distT="0" distB="0" distL="0" distR="0" wp14:anchorId="037BF140" wp14:editId="44E2C751">
                <wp:extent cx="4775200" cy="1988185"/>
                <wp:effectExtent l="0" t="0" r="63500" b="5715"/>
                <wp:docPr id="114"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775200" cy="1988185"/>
                          <a:chOff x="1976" y="8353"/>
                          <a:chExt cx="7520" cy="3131"/>
                        </a:xfrm>
                      </wpg:grpSpPr>
                      <wps:wsp>
                        <wps:cNvPr id="115" name="AutoShape 132"/>
                        <wps:cNvSpPr>
                          <a:spLocks noChangeAspect="1" noChangeArrowheads="1" noTextEdit="1"/>
                        </wps:cNvSpPr>
                        <wps:spPr bwMode="auto">
                          <a:xfrm>
                            <a:off x="1976" y="8353"/>
                            <a:ext cx="7520" cy="313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976" y="8354"/>
                            <a:ext cx="7297" cy="3130"/>
                          </a:xfrm>
                          <a:prstGeom prst="rect">
                            <a:avLst/>
                          </a:prstGeom>
                          <a:noFill/>
                          <a:extLst>
                            <a:ext uri="{909E8E84-426E-40dd-AFC4-6F175D3DCCD1}">
                              <a14:hiddenFill xmlns:a14="http://schemas.microsoft.com/office/drawing/2010/main">
                                <a:solidFill>
                                  <a:srgbClr val="FFFFFF"/>
                                </a:solidFill>
                              </a14:hiddenFill>
                            </a:ext>
                          </a:extLst>
                        </pic:spPr>
                      </pic:pic>
                      <wps:wsp>
                        <wps:cNvPr id="117" name="AutoShape 136"/>
                        <wps:cNvSpPr>
                          <a:spLocks/>
                        </wps:cNvSpPr>
                        <wps:spPr bwMode="auto">
                          <a:xfrm>
                            <a:off x="6123" y="8494"/>
                            <a:ext cx="3373" cy="318"/>
                          </a:xfrm>
                          <a:prstGeom prst="accentCallout1">
                            <a:avLst>
                              <a:gd name="adj1" fmla="val 56602"/>
                              <a:gd name="adj2" fmla="val -3556"/>
                              <a:gd name="adj3" fmla="val 165722"/>
                              <a:gd name="adj4" fmla="val -2354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A94FA96" w14:textId="77777777" w:rsidR="00C9460A" w:rsidRDefault="00C9460A">
                              <w:pPr>
                                <w:pStyle w:val="iTableBody"/>
                                <w:rPr>
                                  <w:color w:val="FF0000"/>
                                </w:rPr>
                              </w:pPr>
                              <w:r w:rsidRPr="00147E07">
                                <w:rPr>
                                  <w:color w:val="FF0000"/>
                                </w:rPr>
                                <w:t>Existing Data File Labels for this file</w:t>
                              </w:r>
                            </w:p>
                          </w:txbxContent>
                        </wps:txbx>
                        <wps:bodyPr rot="0" vert="horz" wrap="square" lIns="0" tIns="0" rIns="0" bIns="0" anchor="ctr" anchorCtr="0" upright="1">
                          <a:noAutofit/>
                        </wps:bodyPr>
                      </wps:wsp>
                      <wps:wsp>
                        <wps:cNvPr id="118" name="AutoShape 137"/>
                        <wps:cNvSpPr>
                          <a:spLocks/>
                        </wps:cNvSpPr>
                        <wps:spPr bwMode="auto">
                          <a:xfrm>
                            <a:off x="6123" y="8930"/>
                            <a:ext cx="3373" cy="318"/>
                          </a:xfrm>
                          <a:prstGeom prst="accentCallout1">
                            <a:avLst>
                              <a:gd name="adj1" fmla="val 56602"/>
                              <a:gd name="adj2" fmla="val -3556"/>
                              <a:gd name="adj3" fmla="val 106602"/>
                              <a:gd name="adj4" fmla="val -70056"/>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8DFC64E" w14:textId="77777777" w:rsidR="00C9460A" w:rsidRDefault="00C9460A">
                              <w:pPr>
                                <w:pStyle w:val="iTableBody"/>
                                <w:rPr>
                                  <w:color w:val="FF0000"/>
                                </w:rPr>
                              </w:pPr>
                              <w:r>
                                <w:rPr>
                                  <w:color w:val="FF0000"/>
                                </w:rPr>
                                <w:t>Text entry line</w:t>
                              </w:r>
                            </w:p>
                          </w:txbxContent>
                        </wps:txbx>
                        <wps:bodyPr rot="0" vert="horz" wrap="square" lIns="0" tIns="0" rIns="0" bIns="0" anchor="ctr" anchorCtr="0" upright="1">
                          <a:noAutofit/>
                        </wps:bodyPr>
                      </wps:wsp>
                      <wps:wsp>
                        <wps:cNvPr id="119" name="AutoShape 138"/>
                        <wps:cNvSpPr>
                          <a:spLocks/>
                        </wps:cNvSpPr>
                        <wps:spPr bwMode="auto">
                          <a:xfrm>
                            <a:off x="6123" y="10090"/>
                            <a:ext cx="3373" cy="563"/>
                          </a:xfrm>
                          <a:prstGeom prst="accentCallout1">
                            <a:avLst>
                              <a:gd name="adj1" fmla="val 31972"/>
                              <a:gd name="adj2" fmla="val -3556"/>
                              <a:gd name="adj3" fmla="val 18648"/>
                              <a:gd name="adj4" fmla="val -1903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14B4623" w14:textId="77777777" w:rsidR="00C9460A" w:rsidRDefault="00C9460A">
                              <w:pPr>
                                <w:pStyle w:val="iTableBody"/>
                                <w:rPr>
                                  <w:color w:val="FF0000"/>
                                </w:rPr>
                              </w:pPr>
                              <w:r>
                                <w:rPr>
                                  <w:color w:val="FF0000"/>
                                </w:rPr>
                                <w:t>Select from this list to assign an existing Label</w:t>
                              </w:r>
                            </w:p>
                          </w:txbxContent>
                        </wps:txbx>
                        <wps:bodyPr rot="0" vert="horz" wrap="square" lIns="0" tIns="0" rIns="0" bIns="0" anchor="ctr" anchorCtr="0" upright="1">
                          <a:noAutofit/>
                        </wps:bodyPr>
                      </wps:wsp>
                      <wps:wsp>
                        <wps:cNvPr id="120" name="AutoShape 140"/>
                        <wps:cNvSpPr>
                          <a:spLocks/>
                        </wps:cNvSpPr>
                        <wps:spPr bwMode="auto">
                          <a:xfrm>
                            <a:off x="6123" y="9329"/>
                            <a:ext cx="3373" cy="551"/>
                          </a:xfrm>
                          <a:prstGeom prst="accentCallout1">
                            <a:avLst>
                              <a:gd name="adj1" fmla="val 32667"/>
                              <a:gd name="adj2" fmla="val -3556"/>
                              <a:gd name="adj3" fmla="val 40292"/>
                              <a:gd name="adj4" fmla="val -67269"/>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3026D19B" w14:textId="77777777" w:rsidR="00C9460A" w:rsidRDefault="00C9460A">
                              <w:pPr>
                                <w:pStyle w:val="iTableBody"/>
                                <w:rPr>
                                  <w:color w:val="FF0000"/>
                                </w:rPr>
                              </w:pPr>
                              <w:r>
                                <w:rPr>
                                  <w:color w:val="FF0000"/>
                                </w:rPr>
                                <w:t>Select this or press Enter to create a new Label</w:t>
                              </w:r>
                            </w:p>
                          </w:txbxContent>
                        </wps:txbx>
                        <wps:bodyPr rot="0" vert="horz" wrap="square" lIns="0" tIns="0" rIns="0" bIns="0" anchor="ctr" anchorCtr="0" upright="1">
                          <a:noAutofit/>
                        </wps:bodyPr>
                      </wps:wsp>
                      <wps:wsp>
                        <wps:cNvPr id="121" name="AutoShape 139"/>
                        <wps:cNvSpPr>
                          <a:spLocks/>
                        </wps:cNvSpPr>
                        <wps:spPr bwMode="auto">
                          <a:xfrm>
                            <a:off x="5217" y="9675"/>
                            <a:ext cx="234" cy="1112"/>
                          </a:xfrm>
                          <a:prstGeom prst="rightBrace">
                            <a:avLst>
                              <a:gd name="adj1" fmla="val 39601"/>
                              <a:gd name="adj2" fmla="val 50000"/>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33" o:spid="_x0000_s1057" style="width:376pt;height:156.55pt;mso-position-horizontal-relative:char;mso-position-vertical-relative:line" coordorigin="1976,8353" coordsize="7520,3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">
                <o:lock v:ext="edit" aspectratio="t"/>
                <v:rect id="AutoShape 132" o:spid="_x0000_s1058" style="position:absolute;left:1976;top:8353;width:7520;height:31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3K5XwgAA&#10;ANwAAAAPAAAAZHJzL2Rvd25yZXYueG1sRE9Na8JAEL0X/A/LCL2UulFQJHUVEcRQBDFaz0N2mgSz&#10;szG7JvHfu4WCt3m8z1mselOJlhpXWlYwHkUgiDOrS84VnE/bzzkI55E1VpZJwYMcrJaDtwXG2nZ8&#10;pDb1uQgh7GJUUHhfx1K6rCCDbmRr4sD92sagD7DJpW6wC+GmkpMomkmDJYeGAmvaFJRd07tR0GWH&#10;9nLa7+Th45JYviW3TfrzrdT7sF9/gfDU+5f4353oMH88hb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crlfCAAAA3AAAAA8AAAAAAAAAAAAAAAAAlwIAAGRycy9kb3du&#10;cmV2LnhtbFBLBQYAAAAABAAEAPUAAACGAwAAAAA=&#10;" filled="f" stroked="f">
                  <o:lock v:ext="edit" aspectratio="t" text="t"/>
                </v:rect>
                <v:shape id="Picture 135" o:spid="_x0000_s1059" type="#_x0000_t75" style="position:absolute;left:1976;top:8354;width:7297;height: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E&#10;aITDAAAA3AAAAA8AAABkcnMvZG93bnJldi54bWxET01rAjEQvQv9D2EK3mqiVJHVKFJoKawXtRW9&#10;DZtxd3EzWZJU1/76Rih4m8f7nPmys424kA+1Yw3DgQJBXDhTc6nha/f+MgURIrLBxjFpuFGA5eKp&#10;N8fMuCtv6LKNpUghHDLUUMXYZlKGoiKLYeBa4sSdnLcYE/SlNB6vKdw2cqTURFqsOTVU2NJbRcV5&#10;+2M1fPv8cCx/x/vph8LX9ajJi4PKte4/d6sZiEhdfIj/3Z8mzR9O4P5Muk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YRohMMAAADcAAAADwAAAAAAAAAAAAAAAACcAgAA&#10;ZHJzL2Rvd25yZXYueG1sUEsFBgAAAAAEAAQA9wAAAIwDAAAAAA==&#10;">
                  <v:imagedata r:id="rId33" o:title=""/>
                </v:shape>
                <v:shape id="AutoShape 136" o:spid="_x0000_s1060" type="#_x0000_t44" style="position:absolute;left:6123;top:8494;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j50wwAA&#10;ANwAAAAPAAAAZHJzL2Rvd25yZXYueG1sRE/basJAEH0X+g/LFPoiZmOlVWJWKdIWH4rWywcM2WkS&#10;zM6G7DaXv3cFwbc5nOuk695UoqXGlZYVTKMYBHFmdcm5gvPpa7IA4TyyxsoyKRjIwXr1NEox0bbj&#10;A7VHn4sQwi5BBYX3dSKlywoy6CJbEwfuzzYGfYBNLnWDXQg3lXyN43dpsOTQUGBNm4Kyy/HfKOi+&#10;B6Mvu8/2x/rZfnySw/73baPUy3P/sQThqfcP8d291WH+dA63Z8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Hj50wwAAANwAAAAPAAAAAAAAAAAAAAAAAJcCAABkcnMvZG93&#10;bnJldi54bWxQSwUGAAAAAAQABAD1AAAAhwMAAAAA&#10;" adj="-5085,35796,-768,12226" filled="f" fillcolor="#bfbfbf" strokecolor="red" strokeweight="1pt">
                  <v:fill opacity="29555f"/>
                  <v:stroke startarrow="open"/>
                  <v:textbox inset="0,0,0,0">
                    <w:txbxContent>
                      <w:p w14:paraId="4A94FA96" w14:textId="77777777" w:rsidR="00C9460A" w:rsidRDefault="00C9460A">
                        <w:pPr>
                          <w:pStyle w:val="iTableBody"/>
                          <w:rPr>
                            <w:color w:val="FF0000"/>
                          </w:rPr>
                        </w:pPr>
                        <w:r w:rsidRPr="00147E07">
                          <w:rPr>
                            <w:color w:val="FF0000"/>
                          </w:rPr>
                          <w:t>Existing Data File Labels for this file</w:t>
                        </w:r>
                      </w:p>
                    </w:txbxContent>
                  </v:textbox>
                  <o:callout v:ext="edit" minusy="t"/>
                </v:shape>
                <v:shape id="AutoShape 137" o:spid="_x0000_s1061" type="#_x0000_t44" style="position:absolute;left:6123;top:8930;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QixwAA&#10;ANwAAAAPAAAAZHJzL2Rvd25yZXYueG1sRI9Pa8MwDMXvg30Ho8EuY3WaQRlp3VIGhUEH65+xXkWs&#10;JdliObW9Nvn21aHQm8R7eu+n2aJ3rTpRiI1nA+NRBoq49LbhysDXfvX8CiomZIutZzIwUITF/P5u&#10;hoX1Z97SaZcqJSEcCzRQp9QVWseyJodx5Dti0X58cJhkDZW2Ac8S7lqdZ9lEO2xYGmrs6K2m8m/3&#10;7wwcJ/nHd1iuj+thWP3mm8/D055ejHl86JdTUIn6dDNfr9+t4I+FVp6RCfT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3MEIscAAADcAAAADwAAAAAAAAAAAAAAAACXAgAAZHJz&#10;L2Rvd25yZXYueG1sUEsFBgAAAAAEAAQA9QAAAIsDAAAAAA==&#10;" adj="-15132,23026,-768,12226" filled="f" fillcolor="#bfbfbf" strokecolor="red" strokeweight="1pt">
                  <v:fill opacity="29555f"/>
                  <v:stroke startarrow="open"/>
                  <v:textbox inset="0,0,0,0">
                    <w:txbxContent>
                      <w:p w14:paraId="48DFC64E" w14:textId="77777777" w:rsidR="00C9460A" w:rsidRDefault="00C9460A">
                        <w:pPr>
                          <w:pStyle w:val="iTableBody"/>
                          <w:rPr>
                            <w:color w:val="FF0000"/>
                          </w:rPr>
                        </w:pPr>
                        <w:r>
                          <w:rPr>
                            <w:color w:val="FF0000"/>
                          </w:rPr>
                          <w:t>Text entry line</w:t>
                        </w:r>
                      </w:p>
                    </w:txbxContent>
                  </v:textbox>
                  <o:callout v:ext="edit" minusy="t"/>
                </v:shape>
                <v:shape id="AutoShape 138" o:spid="_x0000_s1062" type="#_x0000_t44" style="position:absolute;left:6123;top:10090;width:3373;height:5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gMIwwAA&#10;ANwAAAAPAAAAZHJzL2Rvd25yZXYueG1sRE/JbsIwEL1X4h+sQeqtOHBAJcWgCrGLC4s4D/E0SYnH&#10;ke2SlK+vKyFxm6e3znjamkrcyPnSsoJ+LwFBnFldcq7gdFy8vYPwAVljZZkU/JKH6aTzMsZU24b3&#10;dDuEXMQQ9ikqKEKoUyl9VpBB37M1ceS+rDMYInS51A6bGG4qOUiSoTRYcmwosKZZQdn18GMUNBez&#10;n2/Wu+3Vr+bfl01yduf7UqnXbvv5ASJQG57ih3ut4/z+CP6fiRfIy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YgMIwwAAANwAAAAPAAAAAAAAAAAAAAAAAJcCAABkcnMvZG93&#10;bnJldi54bWxQSwUGAAAAAAQABAD1AAAAhwMAAAAA&#10;" adj="-4111,4028,-768,6906" filled="f" fillcolor="#bfbfbf" strokecolor="red" strokeweight="1pt">
                  <v:fill opacity="29555f"/>
                  <v:stroke startarrow="open"/>
                  <v:textbox inset="0,0,0,0">
                    <w:txbxContent>
                      <w:p w14:paraId="414B4623" w14:textId="77777777" w:rsidR="00C9460A" w:rsidRDefault="00C9460A">
                        <w:pPr>
                          <w:pStyle w:val="iTableBody"/>
                          <w:rPr>
                            <w:color w:val="FF0000"/>
                          </w:rPr>
                        </w:pPr>
                        <w:r>
                          <w:rPr>
                            <w:color w:val="FF0000"/>
                          </w:rPr>
                          <w:t>Select from this list to assign an existing Label</w:t>
                        </w:r>
                      </w:p>
                    </w:txbxContent>
                  </v:textbox>
                </v:shape>
                <v:shape id="AutoShape 140" o:spid="_x0000_s1063" type="#_x0000_t44" style="position:absolute;left:6123;top:9329;width:3373;height:5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zXImxgAA&#10;ANwAAAAPAAAAZHJzL2Rvd25yZXYueG1sRI9Ba8JAEIXvhf6HZQre6qaCRVJXKYWCFwVTFXObZqdJ&#10;aHY27K4m/vvOoeBthvfmvW+W69F16kohtp4NvEwzUMSVty3XBg5fn88LUDEhW+w8k4EbRVivHh+W&#10;mFs/8J6uRaqVhHDM0UCTUp9rHauGHMap74lF+/HBYZI11NoGHCTcdXqWZa/aYcvS0GBPHw1Vv8XF&#10;GYi3odjOu3N5CbvT+H08lfP9ojRm8jS+v4FKNKa7+f96YwV/JvjyjE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zXImxgAAANwAAAAPAAAAAAAAAAAAAAAAAJcCAABkcnMv&#10;ZG93bnJldi54bWxQSwUGAAAAAAQABAD1AAAAigMAAAAA&#10;" adj="-14530,8703,-768,7056" filled="f" fillcolor="#bfbfbf" strokecolor="red" strokeweight="1pt">
                  <v:fill opacity="29555f"/>
                  <v:stroke startarrow="open"/>
                  <v:textbox inset="0,0,0,0">
                    <w:txbxContent>
                      <w:p w14:paraId="3026D19B" w14:textId="77777777" w:rsidR="00C9460A" w:rsidRDefault="00C9460A">
                        <w:pPr>
                          <w:pStyle w:val="iTableBody"/>
                          <w:rPr>
                            <w:color w:val="FF0000"/>
                          </w:rPr>
                        </w:pPr>
                        <w:r>
                          <w:rPr>
                            <w:color w:val="FF0000"/>
                          </w:rPr>
                          <w:t>Select this or press Enter to create a new Label</w:t>
                        </w:r>
                      </w:p>
                    </w:txbxContent>
                  </v:textbox>
                  <o:callout v:ext="edit" minusy="t"/>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9" o:spid="_x0000_s1064" type="#_x0000_t88" style="position:absolute;left:5217;top:9675;width:234;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0FUcwwAA&#10;ANwAAAAPAAAAZHJzL2Rvd25yZXYueG1sRE9Na8JAEL0X+h+WKfRSzCahiKRZRRShXgo1eh+zYzY0&#10;Oxuz25j++26h4G0e73PK1WQ7MdLgW8cKsiQFQVw73XKj4FjtZgsQPiBr7ByTgh/ysFo+PpRYaHfj&#10;TxoPoRExhH2BCkwIfSGlrw1Z9InriSN3cYPFEOHQSD3gLYbbTuZpOpcWW44NBnvaGKq/Dt9WwX5z&#10;vm4/1q+nrUmrUZ/3p/zlkin1/DSt30AEmsJd/O9+13F+ns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0FUcwwAAANwAAAAPAAAAAAAAAAAAAAAAAJcCAABkcnMvZG93&#10;bnJldi54bWxQSwUGAAAAAAQABAD1AAAAhwMAAAAA&#10;" fillcolor="white [3212]" strokecolor="red" strokeweight="1pt"/>
                <w10:anchorlock/>
              </v:group>
            </w:pict>
          </mc:Fallback>
        </mc:AlternateContent>
      </w:r>
    </w:p>
    <w:p w14:paraId="6E423D68" w14:textId="77777777"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14:paraId="7E3AA308" w14:textId="77777777" w:rsidR="000B0553" w:rsidRDefault="000B0553" w:rsidP="000B0553">
      <w:pPr>
        <w:pStyle w:val="iNormal"/>
      </w:pPr>
      <w:r>
        <w:t xml:space="preserve">You can enter a new </w:t>
      </w:r>
      <w:proofErr w:type="gramStart"/>
      <w:r>
        <w:t>Label which</w:t>
      </w:r>
      <w:proofErr w:type="gramEnd"/>
      <w:r>
        <w:t xml:space="preserve">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14:paraId="2A8D6B9C" w14:textId="77777777"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14:paraId="0E660356" w14:textId="77777777" w:rsidR="00B22976" w:rsidRDefault="009034FE" w:rsidP="00415DC9">
      <w:pPr>
        <w:pStyle w:val="iNormal"/>
      </w:pPr>
      <w:r>
        <w:t>An e</w:t>
      </w:r>
      <w:r w:rsidR="00B22976">
        <w:t>xi</w:t>
      </w:r>
      <w:r>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14:paraId="7A9AAE8A" w14:textId="77777777" w:rsidR="00680CE3" w:rsidRDefault="00680CE3" w:rsidP="00B6457B">
      <w:pPr>
        <w:pStyle w:val="iHeading2"/>
      </w:pPr>
      <w:bookmarkStart w:id="38" w:name="_Toc308996033"/>
      <w:r>
        <w:t>Signing Out</w:t>
      </w:r>
      <w:bookmarkEnd w:id="33"/>
      <w:bookmarkEnd w:id="34"/>
      <w:bookmarkEnd w:id="38"/>
    </w:p>
    <w:p w14:paraId="1B26DC18" w14:textId="77777777"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14:paraId="3CD65737" w14:textId="77777777" w:rsidR="00351BB3" w:rsidRDefault="00E464DC">
      <w:pPr>
        <w:pStyle w:val="iFigureCaption"/>
      </w:pPr>
      <w:r>
        <w:rPr>
          <w:noProof/>
          <w:lang w:val="en-US"/>
        </w:rPr>
        <w:drawing>
          <wp:inline distT="0" distB="0" distL="0" distR="0" wp14:anchorId="4B054890" wp14:editId="24BDA9DC">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14:paraId="05DCB24D" w14:textId="331BB64C"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CF08BB">
        <w:rPr>
          <w:lang w:eastAsia="ja-JP"/>
        </w:rPr>
        <w:t>DIVER</w:t>
      </w:r>
      <w:r>
        <w:rPr>
          <w:lang w:eastAsia="ja-JP"/>
        </w:rPr>
        <w:t xml:space="preserve"> session.</w:t>
      </w:r>
    </w:p>
    <w:p w14:paraId="7EB0D4DD" w14:textId="77777777" w:rsidR="00CE7E45" w:rsidRDefault="00CE7E45" w:rsidP="00B6457B">
      <w:pPr>
        <w:pStyle w:val="iHeading2"/>
      </w:pPr>
      <w:bookmarkStart w:id="39" w:name="_Ref351623286"/>
      <w:bookmarkStart w:id="40" w:name="_Ref351623309"/>
      <w:bookmarkStart w:id="41" w:name="_Ref352848230"/>
      <w:bookmarkStart w:id="42" w:name="_Toc308996034"/>
      <w:r>
        <w:t xml:space="preserve">Changing Your </w:t>
      </w:r>
      <w:r w:rsidR="00775E84">
        <w:t xml:space="preserve">User </w:t>
      </w:r>
      <w:r>
        <w:t>Settings</w:t>
      </w:r>
      <w:bookmarkEnd w:id="39"/>
      <w:bookmarkEnd w:id="40"/>
      <w:bookmarkEnd w:id="41"/>
      <w:bookmarkEnd w:id="42"/>
    </w:p>
    <w:p w14:paraId="60E31885" w14:textId="77777777"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14:paraId="03309870" w14:textId="6A09343E" w:rsidR="00680CE3" w:rsidRPr="00680CE3" w:rsidRDefault="00680CE3" w:rsidP="00680CE3">
      <w:pPr>
        <w:pStyle w:val="iNormal"/>
        <w:rPr>
          <w:lang w:eastAsia="ja-JP"/>
        </w:rPr>
      </w:pPr>
      <w:r>
        <w:rPr>
          <w:lang w:eastAsia="ja-JP"/>
        </w:rPr>
        <w:t xml:space="preserve">When finished, click on the Home </w:t>
      </w:r>
      <w:r w:rsidR="005F0160">
        <w:rPr>
          <w:noProof/>
          <w:lang w:val="en-US"/>
        </w:rPr>
        <w:drawing>
          <wp:inline distT="0" distB="0" distL="0" distR="0" wp14:anchorId="1B2A25D4" wp14:editId="3AFA05BD">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CF08BB">
        <w:rPr>
          <w:lang w:eastAsia="ja-JP"/>
        </w:rPr>
        <w:t>DIVER</w:t>
      </w:r>
      <w:r w:rsidR="004F1EF9">
        <w:rPr>
          <w:lang w:eastAsia="ja-JP"/>
        </w:rPr>
        <w:t xml:space="preserve"> Main S</w:t>
      </w:r>
      <w:r>
        <w:rPr>
          <w:lang w:eastAsia="ja-JP"/>
        </w:rPr>
        <w:t>creen.</w:t>
      </w:r>
    </w:p>
    <w:p w14:paraId="7A54A64C" w14:textId="77777777" w:rsidR="00CE7E45" w:rsidRDefault="00CE7E45" w:rsidP="00CE7E45">
      <w:pPr>
        <w:pStyle w:val="iHeading3"/>
      </w:pPr>
      <w:bookmarkStart w:id="43" w:name="_Toc308996035"/>
      <w:r>
        <w:t>Overview Tab</w:t>
      </w:r>
      <w:bookmarkEnd w:id="43"/>
    </w:p>
    <w:p w14:paraId="1C7CB8DC" w14:textId="77777777" w:rsidR="00A04BDA" w:rsidRDefault="00A04BDA" w:rsidP="00A04BDA">
      <w:pPr>
        <w:pStyle w:val="iNormal"/>
      </w:pPr>
      <w:r>
        <w:t xml:space="preserve">This tab displays a summary of your </w:t>
      </w:r>
      <w:r w:rsidR="001902BA">
        <w:t>User</w:t>
      </w:r>
      <w:r>
        <w:t xml:space="preserve"> information.</w:t>
      </w:r>
    </w:p>
    <w:p w14:paraId="77CC9514" w14:textId="77777777" w:rsidR="00402AB6" w:rsidRPr="001E69B1" w:rsidRDefault="005F0160" w:rsidP="001E69B1">
      <w:pPr>
        <w:pStyle w:val="iFigureCaption"/>
      </w:pPr>
      <w:r>
        <w:rPr>
          <w:noProof/>
          <w:lang w:val="en-US"/>
        </w:rPr>
        <w:drawing>
          <wp:inline distT="0" distB="0" distL="0" distR="0" wp14:anchorId="24BB07B1" wp14:editId="3622D796">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5"/>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809"/>
        <w:gridCol w:w="7471"/>
      </w:tblGrid>
      <w:tr w:rsidR="00402AB6" w:rsidRPr="00582270" w14:paraId="13452C44" w14:textId="77777777" w:rsidTr="00582270">
        <w:tc>
          <w:tcPr>
            <w:tcW w:w="1809" w:type="dxa"/>
            <w:shd w:val="clear" w:color="auto" w:fill="auto"/>
          </w:tcPr>
          <w:p w14:paraId="7E801334" w14:textId="77777777" w:rsidR="00402AB6" w:rsidRPr="00582270" w:rsidRDefault="00402AB6" w:rsidP="00582270">
            <w:pPr>
              <w:pStyle w:val="iNormal"/>
              <w:jc w:val="left"/>
            </w:pPr>
            <w:r w:rsidRPr="00582270">
              <w:t>User Name</w:t>
            </w:r>
          </w:p>
        </w:tc>
        <w:tc>
          <w:tcPr>
            <w:tcW w:w="7471" w:type="dxa"/>
            <w:shd w:val="clear" w:color="auto" w:fill="auto"/>
          </w:tcPr>
          <w:p w14:paraId="126DA44F" w14:textId="77777777" w:rsidR="00402AB6" w:rsidRPr="00582270" w:rsidRDefault="00402AB6" w:rsidP="003C7A76">
            <w:pPr>
              <w:pStyle w:val="iNormal"/>
            </w:pPr>
            <w:r w:rsidRPr="00582270">
              <w:t xml:space="preserve">Your valid email </w:t>
            </w:r>
            <w:proofErr w:type="gramStart"/>
            <w:r w:rsidRPr="00582270">
              <w:t>address which</w:t>
            </w:r>
            <w:proofErr w:type="gramEnd"/>
            <w:r w:rsidRPr="00582270">
              <w:t xml:space="preserve"> you use for logging on.</w:t>
            </w:r>
          </w:p>
        </w:tc>
      </w:tr>
      <w:tr w:rsidR="00402AB6" w:rsidRPr="00582270" w14:paraId="1D3BE09A" w14:textId="77777777" w:rsidTr="00582270">
        <w:tc>
          <w:tcPr>
            <w:tcW w:w="1809" w:type="dxa"/>
            <w:shd w:val="clear" w:color="auto" w:fill="auto"/>
          </w:tcPr>
          <w:p w14:paraId="5FBFDDB4"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5EA93AA6" w14:textId="77777777" w:rsidR="00402AB6" w:rsidRPr="00582270" w:rsidRDefault="00402AB6" w:rsidP="003C7A76">
            <w:pPr>
              <w:pStyle w:val="iNormal"/>
            </w:pPr>
            <w:r w:rsidRPr="00582270">
              <w:t>Your name.</w:t>
            </w:r>
          </w:p>
        </w:tc>
      </w:tr>
      <w:tr w:rsidR="00402AB6" w:rsidRPr="00582270" w14:paraId="3F0EBF73" w14:textId="77777777" w:rsidTr="00780AF6">
        <w:tc>
          <w:tcPr>
            <w:tcW w:w="1809" w:type="dxa"/>
            <w:shd w:val="clear" w:color="auto" w:fill="auto"/>
          </w:tcPr>
          <w:p w14:paraId="1D2435CF" w14:textId="77777777" w:rsidR="00402AB6" w:rsidRPr="00582270" w:rsidRDefault="00402AB6" w:rsidP="00582270">
            <w:pPr>
              <w:pStyle w:val="iNormal"/>
              <w:jc w:val="left"/>
            </w:pPr>
            <w:r w:rsidRPr="00582270">
              <w:t>API Token</w:t>
            </w:r>
          </w:p>
        </w:tc>
        <w:tc>
          <w:tcPr>
            <w:tcW w:w="7471" w:type="dxa"/>
            <w:shd w:val="clear" w:color="auto" w:fill="auto"/>
          </w:tcPr>
          <w:p w14:paraId="11311314" w14:textId="1B5BDF50" w:rsidR="00402AB6" w:rsidRPr="00582270" w:rsidRDefault="00402AB6" w:rsidP="003C7A76">
            <w:pPr>
              <w:pStyle w:val="iNormal"/>
            </w:pPr>
            <w:r w:rsidRPr="00582270">
              <w:t>A string of characters which you can use as an authorisation token in scripts which you write to make use of the HTML API</w:t>
            </w:r>
            <w:r w:rsidR="00CD3E69">
              <w:t>s</w:t>
            </w:r>
            <w:r w:rsidRPr="00582270">
              <w:t xml:space="preserve"> for </w:t>
            </w:r>
            <w:r w:rsidR="00CF08BB">
              <w:t>DIVER</w:t>
            </w:r>
            <w:r w:rsidRPr="00582270">
              <w:t xml:space="preserve">. </w:t>
            </w:r>
            <w:r w:rsidR="00FD097D" w:rsidRPr="00582270">
              <w:t>The HTML API</w:t>
            </w:r>
            <w:r w:rsidR="00CD3E69">
              <w:t>s</w:t>
            </w:r>
            <w:r w:rsidR="00FD097D" w:rsidRPr="00582270">
              <w:t xml:space="preserve"> can be used to set up an automatic upload of data from a field PC</w:t>
            </w:r>
            <w:r w:rsidR="00CD3E69">
              <w:t xml:space="preserve"> and perform other functions </w:t>
            </w:r>
            <w:proofErr w:type="spellStart"/>
            <w:r w:rsidR="00CD3E69">
              <w:t>programatically</w:t>
            </w:r>
            <w:proofErr w:type="spellEnd"/>
            <w:r w:rsidR="00FD097D" w:rsidRPr="00582270">
              <w:t xml:space="preserve">.  </w:t>
            </w:r>
            <w:r w:rsidR="003F0751">
              <w:t>F</w:t>
            </w:r>
            <w:r w:rsidR="003F0751" w:rsidRPr="00582270">
              <w:t>or instructions on using the HTML API</w:t>
            </w:r>
            <w:r w:rsidR="00CD3E69">
              <w:t>s</w:t>
            </w:r>
            <w:r w:rsidR="003F0751">
              <w:t>, s</w:t>
            </w:r>
            <w:r w:rsidRPr="00582270">
              <w:t>ee the API definition</w:t>
            </w:r>
            <w:r w:rsidR="00CD3E69">
              <w:t>s</w:t>
            </w:r>
            <w:r w:rsidRPr="00582270">
              <w:t xml:space="preserve"> on the </w:t>
            </w:r>
            <w:proofErr w:type="spellStart"/>
            <w:r w:rsidRPr="00582270">
              <w:t>GitHUB</w:t>
            </w:r>
            <w:proofErr w:type="spellEnd"/>
            <w:r w:rsidRPr="00582270">
              <w:t xml:space="preserve"> </w:t>
            </w:r>
            <w:r w:rsidR="003F0751">
              <w:t xml:space="preserve">repository by going to </w:t>
            </w:r>
            <w:hyperlink r:id="rId36"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CD3E69">
              <w:t xml:space="preserve">, select the branch tag for your version of DIVER, </w:t>
            </w:r>
            <w:r w:rsidR="003F0751">
              <w:t xml:space="preserve">and </w:t>
            </w:r>
            <w:r w:rsidR="00CD3E69">
              <w:t>from this page</w:t>
            </w:r>
            <w:r w:rsidR="003F0751">
              <w:t xml:space="preserve"> </w:t>
            </w:r>
            <w:r w:rsidR="00CD3E69">
              <w:t xml:space="preserve">navigate to the “for Developers” section and </w:t>
            </w:r>
            <w:r w:rsidR="003F0751">
              <w:t>select th</w:t>
            </w:r>
            <w:r w:rsidR="00CD3E69">
              <w:t>e API you are interested in</w:t>
            </w:r>
            <w:r w:rsidR="003F0751">
              <w:t>.</w:t>
            </w:r>
          </w:p>
          <w:p w14:paraId="22B5A7AE" w14:textId="77777777" w:rsidR="00402AB6" w:rsidRPr="00582270" w:rsidRDefault="001E69B1" w:rsidP="003C7A76">
            <w:pPr>
              <w:pStyle w:val="iNormal"/>
            </w:pPr>
            <w:r w:rsidRPr="00582270">
              <w:t xml:space="preserve">Initially, no token is displayed and only a </w:t>
            </w:r>
            <w:proofErr w:type="gramStart"/>
            <w:r w:rsidRPr="00582270">
              <w:t xml:space="preserve">single </w:t>
            </w:r>
            <w:r w:rsidR="0088464C" w:rsidRPr="0088464C">
              <w:rPr>
                <w:rStyle w:val="iButtonBlue"/>
              </w:rPr>
              <w:t> Generate</w:t>
            </w:r>
            <w:proofErr w:type="gramEnd"/>
            <w:r w:rsidR="0088464C" w:rsidRPr="0088464C">
              <w:rPr>
                <w:rStyle w:val="iButtonBlue"/>
              </w:rPr>
              <w:t> </w:t>
            </w:r>
            <w:r w:rsidRPr="0088464C">
              <w:rPr>
                <w:rStyle w:val="iButtonBlue"/>
              </w:rPr>
              <w:t>Token</w:t>
            </w:r>
            <w:r w:rsidR="0088464C" w:rsidRPr="0088464C">
              <w:rPr>
                <w:rStyle w:val="iButtonBlue"/>
              </w:rPr>
              <w:t> </w:t>
            </w:r>
            <w:r w:rsidRPr="00582270">
              <w:t xml:space="preserve"> button is displayed. </w:t>
            </w:r>
            <w:proofErr w:type="gramStart"/>
            <w:r w:rsidR="00402AB6" w:rsidRPr="00582270">
              <w:t xml:space="preserve">Clicking </w:t>
            </w:r>
            <w:r w:rsidR="0088464C" w:rsidRPr="0088464C">
              <w:rPr>
                <w:rStyle w:val="iButtonBlue"/>
              </w:rPr>
              <w:t> </w:t>
            </w:r>
            <w:r w:rsidR="00402AB6" w:rsidRPr="0088464C">
              <w:rPr>
                <w:rStyle w:val="iButtonBlue"/>
              </w:rPr>
              <w:t>Generate</w:t>
            </w:r>
            <w:proofErr w:type="gramEnd"/>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14:paraId="2DEE87A4" w14:textId="77777777" w:rsidR="007E12BD" w:rsidRPr="00582270" w:rsidRDefault="00402AB6" w:rsidP="003C7A76">
            <w:pPr>
              <w:pStyle w:val="iNormal"/>
            </w:pPr>
            <w:proofErr w:type="gramStart"/>
            <w:r w:rsidRPr="00582270">
              <w:t xml:space="preserve">Clicking </w:t>
            </w:r>
            <w:r w:rsidR="0088464C" w:rsidRPr="0088464C">
              <w:rPr>
                <w:rStyle w:val="iButtonBlue"/>
              </w:rPr>
              <w:t> </w:t>
            </w:r>
            <w:r w:rsidRPr="0088464C">
              <w:rPr>
                <w:rStyle w:val="iButtonBlue"/>
              </w:rPr>
              <w:t>Re</w:t>
            </w:r>
            <w:proofErr w:type="gramEnd"/>
            <w:r w:rsidRPr="0088464C">
              <w:rPr>
                <w:rStyle w:val="iButtonBlue"/>
              </w:rPr>
              <w:t>-generate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w:t>
            </w:r>
            <w:proofErr w:type="gramStart"/>
            <w:r w:rsidR="00371148">
              <w:t xml:space="preserve">of </w:t>
            </w:r>
            <w:r w:rsidR="00371148" w:rsidRPr="00371148">
              <w:rPr>
                <w:rStyle w:val="iButtonBlue"/>
              </w:rPr>
              <w:t> Generate</w:t>
            </w:r>
            <w:proofErr w:type="gramEnd"/>
            <w:r w:rsidR="00371148" w:rsidRPr="00371148">
              <w:rPr>
                <w:rStyle w:val="iButtonBlue"/>
              </w:rPr>
              <w:t> Token </w:t>
            </w:r>
            <w:r w:rsidR="00371148">
              <w:t xml:space="preserve"> </w:t>
            </w:r>
            <w:r w:rsidRPr="00582270">
              <w:t>if a valid token is available.</w:t>
            </w:r>
          </w:p>
          <w:p w14:paraId="32D678B8"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68E1F206" w14:textId="77777777" w:rsidR="00402AB6" w:rsidRPr="00582270" w:rsidRDefault="00402AB6" w:rsidP="0088464C">
            <w:pPr>
              <w:pStyle w:val="iNormal"/>
            </w:pPr>
            <w:proofErr w:type="gramStart"/>
            <w:r w:rsidRPr="00582270">
              <w:t xml:space="preserve">Clicking </w:t>
            </w:r>
            <w:r w:rsidR="0088464C" w:rsidRPr="0088464C">
              <w:rPr>
                <w:rStyle w:val="iButtonRed"/>
              </w:rPr>
              <w:t> </w:t>
            </w:r>
            <w:r w:rsidRPr="0088464C">
              <w:rPr>
                <w:rStyle w:val="iButtonRed"/>
                <w:highlight w:val="red"/>
              </w:rPr>
              <w:t>Delete</w:t>
            </w:r>
            <w:proofErr w:type="gramEnd"/>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14:paraId="33D36E81" w14:textId="77777777" w:rsidR="00CE7E45" w:rsidRDefault="00CE7E45" w:rsidP="00CE7E45">
      <w:pPr>
        <w:pStyle w:val="iHeading3"/>
      </w:pPr>
      <w:bookmarkStart w:id="44" w:name="_Toc308996036"/>
      <w:r>
        <w:t>Edit Details Tab</w:t>
      </w:r>
      <w:bookmarkEnd w:id="44"/>
    </w:p>
    <w:p w14:paraId="51430887" w14:textId="77777777"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14:paraId="13AB0FB1" w14:textId="77777777" w:rsidR="001E69B1" w:rsidRDefault="005F0160" w:rsidP="001E69B1">
      <w:pPr>
        <w:pStyle w:val="iFigureCaption"/>
      </w:pPr>
      <w:r>
        <w:rPr>
          <w:b w:val="0"/>
          <w:noProof/>
          <w:lang w:val="en-US"/>
        </w:rPr>
        <w:drawing>
          <wp:inline distT="0" distB="0" distL="0" distR="0" wp14:anchorId="71B55780" wp14:editId="54EACAAD">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7"/>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14:paraId="2485BB51" w14:textId="77777777"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14:paraId="396FC6E0" w14:textId="77777777" w:rsidR="00775E84" w:rsidRPr="00775E84" w:rsidRDefault="00402AB6" w:rsidP="00775E84">
      <w:pPr>
        <w:pStyle w:val="iNormal"/>
        <w:rPr>
          <w:lang w:eastAsia="ja-JP"/>
        </w:rPr>
      </w:pPr>
      <w:proofErr w:type="gramStart"/>
      <w:r>
        <w:rPr>
          <w:lang w:eastAsia="ja-JP"/>
        </w:rPr>
        <w:t xml:space="preserve">Click </w:t>
      </w:r>
      <w:r w:rsidR="0088464C" w:rsidRPr="0088464C">
        <w:rPr>
          <w:rStyle w:val="iButton"/>
        </w:rPr>
        <w:t> </w:t>
      </w:r>
      <w:r w:rsidRPr="0088464C">
        <w:rPr>
          <w:rStyle w:val="iButton"/>
        </w:rPr>
        <w:t>Cancel</w:t>
      </w:r>
      <w:proofErr w:type="gramEnd"/>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14:paraId="102D5EE9" w14:textId="77777777" w:rsidR="00CE7E45" w:rsidRDefault="00CE7E45" w:rsidP="00CE7E45">
      <w:pPr>
        <w:pStyle w:val="iHeading3"/>
      </w:pPr>
      <w:bookmarkStart w:id="45" w:name="_Toc308996037"/>
      <w:r>
        <w:t>Change Password Tab</w:t>
      </w:r>
      <w:bookmarkEnd w:id="45"/>
    </w:p>
    <w:p w14:paraId="379EDAD3" w14:textId="77777777" w:rsidR="005A637A" w:rsidRDefault="00402AB6" w:rsidP="00775E84">
      <w:pPr>
        <w:pStyle w:val="iNormal"/>
        <w:rPr>
          <w:lang w:eastAsia="ja-JP"/>
        </w:rPr>
      </w:pPr>
      <w:r>
        <w:rPr>
          <w:lang w:eastAsia="ja-JP"/>
        </w:rPr>
        <w:t>Use this tab to c</w:t>
      </w:r>
      <w:r w:rsidR="005A637A">
        <w:rPr>
          <w:lang w:eastAsia="ja-JP"/>
        </w:rPr>
        <w:t>hange your logon password.</w:t>
      </w:r>
    </w:p>
    <w:p w14:paraId="643DA3BF" w14:textId="77777777" w:rsidR="001E69B1" w:rsidRDefault="005F0160" w:rsidP="001E69B1">
      <w:pPr>
        <w:pStyle w:val="iFigureCaption"/>
      </w:pPr>
      <w:r>
        <w:rPr>
          <w:b w:val="0"/>
          <w:noProof/>
          <w:lang w:val="en-US"/>
        </w:rPr>
        <w:drawing>
          <wp:inline distT="0" distB="0" distL="0" distR="0" wp14:anchorId="4E6E2E61" wp14:editId="73F62FC7">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8"/>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14:paraId="2BBFC116" w14:textId="77777777" w:rsidR="005A637A" w:rsidRDefault="005A637A" w:rsidP="00775E84">
      <w:pPr>
        <w:pStyle w:val="iNormal"/>
      </w:pPr>
      <w:r w:rsidRPr="00320DEE">
        <w:t>Passwords must</w:t>
      </w:r>
      <w:r>
        <w:t xml:space="preserve"> be between 6-20 characters and contain at least one each of: an uppercase letter; a lowercase letter; a digit and a symbol.</w:t>
      </w:r>
    </w:p>
    <w:p w14:paraId="765F35A4" w14:textId="77777777"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proofErr w:type="gramStart"/>
      <w:r w:rsidRPr="00371148">
        <w:rPr>
          <w:rStyle w:val="iOption"/>
        </w:rPr>
        <w:t>New</w:t>
      </w:r>
      <w:proofErr w:type="gramEnd"/>
      <w:r w:rsidRPr="00371148">
        <w:rPr>
          <w:rStyle w:val="iOption"/>
        </w:rPr>
        <w:t xml:space="preserve"> password</w:t>
      </w:r>
      <w:r>
        <w:rPr>
          <w:lang w:eastAsia="ja-JP"/>
        </w:rPr>
        <w:t xml:space="preserve"> and </w:t>
      </w:r>
      <w:r w:rsidRPr="00371148">
        <w:rPr>
          <w:rStyle w:val="iOption"/>
        </w:rPr>
        <w:t>Confirm new password</w:t>
      </w:r>
      <w:r>
        <w:rPr>
          <w:lang w:eastAsia="ja-JP"/>
        </w:rPr>
        <w:t xml:space="preserve"> must be identical for your password change request to be processed. </w:t>
      </w:r>
      <w:proofErr w:type="gramStart"/>
      <w:r>
        <w:rPr>
          <w:lang w:eastAsia="ja-JP"/>
        </w:rPr>
        <w:t xml:space="preserve">Click </w:t>
      </w:r>
      <w:r w:rsidR="0088464C" w:rsidRPr="0088464C">
        <w:rPr>
          <w:rStyle w:val="iButton"/>
        </w:rPr>
        <w:t> </w:t>
      </w:r>
      <w:r w:rsidRPr="0088464C">
        <w:rPr>
          <w:rStyle w:val="iButton"/>
        </w:rPr>
        <w:t>Cancel</w:t>
      </w:r>
      <w:proofErr w:type="gramEnd"/>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14:paraId="3D99CDD0" w14:textId="77777777" w:rsidR="002E5280" w:rsidRDefault="002E5280" w:rsidP="002E5280">
      <w:pPr>
        <w:pStyle w:val="iHeading1"/>
      </w:pPr>
      <w:bookmarkStart w:id="46" w:name="_Ref377645911"/>
      <w:bookmarkStart w:id="47" w:name="_Ref377645937"/>
      <w:bookmarkStart w:id="48" w:name="_Toc308996038"/>
      <w:bookmarkStart w:id="49" w:name="_Ref351965449"/>
      <w:bookmarkStart w:id="50" w:name="_Ref351965455"/>
      <w:bookmarkStart w:id="51" w:name="_Toc233706950"/>
      <w:bookmarkStart w:id="52" w:name="_Ref377554348"/>
      <w:bookmarkStart w:id="53" w:name="_Ref351719024"/>
      <w:r>
        <w:t>Organisational Units and Projects</w:t>
      </w:r>
      <w:bookmarkEnd w:id="46"/>
      <w:bookmarkEnd w:id="47"/>
      <w:bookmarkEnd w:id="48"/>
    </w:p>
    <w:bookmarkEnd w:id="49"/>
    <w:bookmarkEnd w:id="50"/>
    <w:bookmarkEnd w:id="51"/>
    <w:bookmarkEnd w:id="52"/>
    <w:p w14:paraId="50797A81" w14:textId="30C64C5B" w:rsidR="002E5280" w:rsidRDefault="00CF08BB" w:rsidP="002E5280">
      <w:pPr>
        <w:pStyle w:val="iNormal"/>
        <w:rPr>
          <w:lang w:eastAsia="ja-JP"/>
        </w:rPr>
      </w:pPr>
      <w:r>
        <w:rPr>
          <w:lang w:eastAsia="ja-JP"/>
        </w:rPr>
        <w:t>DIVER</w:t>
      </w:r>
      <w:r w:rsidR="002E5280">
        <w:rPr>
          <w:lang w:eastAsia="ja-JP"/>
        </w:rPr>
        <w:t xml:space="preserve"> identifies each Data File according to the </w:t>
      </w:r>
      <w:r w:rsidR="002E5280" w:rsidRPr="000D273B">
        <w:rPr>
          <w:lang w:eastAsia="ja-JP"/>
        </w:rPr>
        <w:t xml:space="preserve">Organisational Unit </w:t>
      </w:r>
      <w:r w:rsidR="002E5280">
        <w:rPr>
          <w:lang w:eastAsia="ja-JP"/>
        </w:rPr>
        <w:t>and Project to which it belongs.</w:t>
      </w:r>
      <w:r w:rsidR="002E5280"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7115"/>
      </w:tblGrid>
      <w:tr w:rsidR="002E5280" w:rsidRPr="00D17255" w14:paraId="72E60739" w14:textId="77777777" w:rsidTr="002E5280">
        <w:tc>
          <w:tcPr>
            <w:tcW w:w="0" w:type="auto"/>
          </w:tcPr>
          <w:p w14:paraId="5F5D8DD0" w14:textId="77777777"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14:paraId="2316546F" w14:textId="77777777" w:rsidR="002E5280" w:rsidRDefault="002E5280" w:rsidP="002E5280">
            <w:pPr>
              <w:pStyle w:val="iNormal"/>
              <w:rPr>
                <w:lang w:eastAsia="ja-JP"/>
              </w:rPr>
            </w:pPr>
            <w:r>
              <w:rPr>
                <w:lang w:eastAsia="ja-JP"/>
              </w:rPr>
              <w:t xml:space="preserve">A Project is a collection of tasks or </w:t>
            </w:r>
            <w:proofErr w:type="gramStart"/>
            <w:r>
              <w:rPr>
                <w:lang w:eastAsia="ja-JP"/>
              </w:rPr>
              <w:t>work which</w:t>
            </w:r>
            <w:proofErr w:type="gramEnd"/>
            <w:r>
              <w:rPr>
                <w:lang w:eastAsia="ja-JP"/>
              </w:rPr>
              <w:t xml:space="preserve"> is performed for a specific purpose and is </w:t>
            </w:r>
            <w:r w:rsidR="008A44A8">
              <w:rPr>
                <w:lang w:eastAsia="ja-JP"/>
              </w:rPr>
              <w:t xml:space="preserve">typically </w:t>
            </w:r>
            <w:r>
              <w:rPr>
                <w:lang w:eastAsia="ja-JP"/>
              </w:rPr>
              <w:t>funded as a unit.</w:t>
            </w:r>
          </w:p>
          <w:p w14:paraId="2AB1E112" w14:textId="43D6B156" w:rsidR="002E5280" w:rsidRDefault="002E5280" w:rsidP="002E5280">
            <w:pPr>
              <w:pStyle w:val="iNormal"/>
              <w:rPr>
                <w:lang w:eastAsia="ja-JP"/>
              </w:rPr>
            </w:pPr>
            <w:r>
              <w:rPr>
                <w:lang w:eastAsia="ja-JP"/>
              </w:rPr>
              <w:t xml:space="preserve">All Data Files uploaded to </w:t>
            </w:r>
            <w:r w:rsidR="00CF08BB">
              <w:rPr>
                <w:lang w:eastAsia="ja-JP"/>
              </w:rPr>
              <w:t>DIVER</w:t>
            </w:r>
            <w:r>
              <w:rPr>
                <w:lang w:eastAsia="ja-JP"/>
              </w:rPr>
              <w:t xml:space="preserve"> must be assigned to a Project. There can be many Data Files for each Project.</w:t>
            </w:r>
          </w:p>
          <w:p w14:paraId="0514329B" w14:textId="77777777"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14:paraId="6CCEF602" w14:textId="77777777" w:rsidTr="002E5280">
        <w:tc>
          <w:tcPr>
            <w:tcW w:w="0" w:type="auto"/>
          </w:tcPr>
          <w:p w14:paraId="7DB00845" w14:textId="77777777"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14:paraId="653A34ED" w14:textId="77777777" w:rsidR="002E5280" w:rsidRDefault="002E5280" w:rsidP="002E5280">
            <w:pPr>
              <w:pStyle w:val="iNormal"/>
              <w:rPr>
                <w:lang w:eastAsia="ja-JP"/>
              </w:rPr>
            </w:pPr>
            <w:r>
              <w:rPr>
                <w:lang w:eastAsia="ja-JP"/>
              </w:rPr>
              <w:t xml:space="preserve">An Organisational Unit is a group or facility within your </w:t>
            </w:r>
            <w:proofErr w:type="gramStart"/>
            <w:r>
              <w:rPr>
                <w:lang w:eastAsia="ja-JP"/>
              </w:rPr>
              <w:t>organisation which</w:t>
            </w:r>
            <w:proofErr w:type="gramEnd"/>
            <w:r>
              <w:rPr>
                <w:lang w:eastAsia="ja-JP"/>
              </w:rPr>
              <w:t xml:space="preserve"> is responsible for a number of Projects.</w:t>
            </w:r>
          </w:p>
          <w:p w14:paraId="050D5DAA" w14:textId="77777777" w:rsidR="002E5280" w:rsidRPr="00D17255" w:rsidRDefault="002E5280" w:rsidP="002E5280">
            <w:pPr>
              <w:pStyle w:val="iNormal"/>
              <w:rPr>
                <w:lang w:eastAsia="ja-JP"/>
              </w:rPr>
            </w:pPr>
            <w:proofErr w:type="gramStart"/>
            <w:r>
              <w:rPr>
                <w:lang w:eastAsia="ja-JP"/>
              </w:rPr>
              <w:t>E</w:t>
            </w:r>
            <w:r>
              <w:rPr>
                <w:rFonts w:hint="eastAsia"/>
                <w:lang w:eastAsia="ja-JP"/>
              </w:rPr>
              <w:t>ach</w:t>
            </w:r>
            <w:r>
              <w:rPr>
                <w:lang w:eastAsia="ja-JP"/>
              </w:rPr>
              <w:t xml:space="preserve"> Project is owned by an Organisational Unit</w:t>
            </w:r>
            <w:proofErr w:type="gramEnd"/>
            <w:r>
              <w:rPr>
                <w:lang w:eastAsia="ja-JP"/>
              </w:rPr>
              <w:t>. There can be many Projects in each Organisational Unit.</w:t>
            </w:r>
          </w:p>
        </w:tc>
      </w:tr>
    </w:tbl>
    <w:p w14:paraId="5AC08DDB" w14:textId="5B72B0BD" w:rsidR="002E5280" w:rsidRDefault="00CF08BB" w:rsidP="002E5280">
      <w:pPr>
        <w:pStyle w:val="iNormal"/>
        <w:rPr>
          <w:lang w:eastAsia="ja-JP"/>
        </w:rPr>
      </w:pPr>
      <w:r>
        <w:rPr>
          <w:lang w:eastAsia="ja-JP"/>
        </w:rPr>
        <w:t>DIVER</w:t>
      </w:r>
      <w:r w:rsidR="002E5280">
        <w:rPr>
          <w:lang w:eastAsia="ja-JP"/>
        </w:rPr>
        <w:t xml:space="preserve"> allows the </w:t>
      </w:r>
      <w:proofErr w:type="gramStart"/>
      <w:r w:rsidR="002E5280">
        <w:rPr>
          <w:lang w:eastAsia="ja-JP"/>
        </w:rPr>
        <w:t>terms which</w:t>
      </w:r>
      <w:proofErr w:type="gramEnd"/>
      <w:r w:rsidR="002E5280">
        <w:rPr>
          <w:lang w:eastAsia="ja-JP"/>
        </w:rPr>
        <w:t xml:space="preserve">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w:t>
      </w:r>
      <w:proofErr w:type="gramStart"/>
      <w:r w:rsidR="002E5280">
        <w:rPr>
          <w:lang w:eastAsia="ja-JP"/>
        </w:rPr>
        <w:t>terms which</w:t>
      </w:r>
      <w:proofErr w:type="gramEnd"/>
      <w:r w:rsidR="002E5280">
        <w:rPr>
          <w:lang w:eastAsia="ja-JP"/>
        </w:rPr>
        <w:t xml:space="preserve"> have been assigned for </w:t>
      </w:r>
      <w:r w:rsidR="002E5280">
        <w:t xml:space="preserve">Organisational Units and Projects in your </w:t>
      </w:r>
      <w:r>
        <w:t>DIVER</w:t>
      </w:r>
      <w:r w:rsidR="002E5280">
        <w:t xml:space="preserve"> implementation and how they should be used</w:t>
      </w:r>
      <w:r w:rsidR="002E5280">
        <w:rPr>
          <w:lang w:eastAsia="ja-JP"/>
        </w:rPr>
        <w:t xml:space="preserve">. Instructions for tailoring these terms to your organisation’s </w:t>
      </w:r>
      <w:proofErr w:type="gramStart"/>
      <w:r w:rsidR="002E5280">
        <w:rPr>
          <w:lang w:eastAsia="ja-JP"/>
        </w:rPr>
        <w:t>needs can</w:t>
      </w:r>
      <w:proofErr w:type="gramEnd"/>
      <w:r w:rsidR="002E5280">
        <w:rPr>
          <w:lang w:eastAsia="ja-JP"/>
        </w:rPr>
        <w:t xml:space="preserve"> be found in section </w:t>
      </w:r>
      <w:r w:rsidR="00C23447">
        <w:fldChar w:fldCharType="begin"/>
      </w:r>
      <w:r w:rsidR="00C23447">
        <w:instrText xml:space="preserve"> REF _Ref377982293 \r \h  \* MERGEFORMAT </w:instrText>
      </w:r>
      <w:r w:rsidR="00C23447">
        <w:fldChar w:fldCharType="separate"/>
      </w:r>
      <w:r w:rsidR="004F6915" w:rsidRPr="004F6915">
        <w:rPr>
          <w:rStyle w:val="CrossReference"/>
        </w:rPr>
        <w:t>11.6.1</w:t>
      </w:r>
      <w:r w:rsidR="00C23447">
        <w:fldChar w:fldCharType="end"/>
      </w:r>
      <w:r w:rsidR="002E5280" w:rsidRPr="004E3F53">
        <w:rPr>
          <w:rStyle w:val="CrossReference"/>
        </w:rPr>
        <w:t xml:space="preserve"> </w:t>
      </w:r>
      <w:r w:rsidR="00C23447">
        <w:fldChar w:fldCharType="begin"/>
      </w:r>
      <w:r w:rsidR="00C23447">
        <w:instrText xml:space="preserve"> REF _Ref377982293 \h  \* MERGEFORMAT </w:instrText>
      </w:r>
      <w:r w:rsidR="00C23447">
        <w:fldChar w:fldCharType="separate"/>
      </w:r>
      <w:r w:rsidR="004F6915" w:rsidRPr="004F6915">
        <w:rPr>
          <w:rStyle w:val="CrossReference"/>
        </w:rPr>
        <w:t>System Configuration parameters</w:t>
      </w:r>
      <w:r w:rsidR="00C23447">
        <w:fldChar w:fldCharType="end"/>
      </w:r>
      <w:r w:rsidR="002E5280">
        <w:rPr>
          <w:lang w:eastAsia="ja-JP"/>
        </w:rPr>
        <w:t>.</w:t>
      </w:r>
    </w:p>
    <w:p w14:paraId="280EF063" w14:textId="77777777" w:rsidR="00010167" w:rsidRDefault="00A5049D" w:rsidP="00010167">
      <w:pPr>
        <w:pStyle w:val="iFigureCaption"/>
      </w:pPr>
      <w:r>
        <w:rPr>
          <w:noProof/>
          <w:lang w:val="en-US"/>
        </w:rPr>
        <mc:AlternateContent>
          <mc:Choice Requires="wpg">
            <w:drawing>
              <wp:inline distT="0" distB="0" distL="0" distR="0" wp14:anchorId="4693DEC0" wp14:editId="31D55686">
                <wp:extent cx="4306570" cy="3389630"/>
                <wp:effectExtent l="0" t="0" r="0" b="1270"/>
                <wp:docPr id="104" name="Group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06570" cy="3389630"/>
                          <a:chOff x="3700" y="4701"/>
                          <a:chExt cx="6782" cy="5338"/>
                        </a:xfrm>
                      </wpg:grpSpPr>
                      <wps:wsp>
                        <wps:cNvPr id="106" name="AutoShape 233"/>
                        <wps:cNvSpPr>
                          <a:spLocks noChangeAspect="1" noChangeArrowheads="1" noTextEdit="1"/>
                        </wps:cNvSpPr>
                        <wps:spPr bwMode="auto">
                          <a:xfrm>
                            <a:off x="3700" y="4701"/>
                            <a:ext cx="6782" cy="5338"/>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4"/>
                        <wps:cNvSpPr>
                          <a:spLocks noChangeArrowheads="1"/>
                        </wps:cNvSpPr>
                        <wps:spPr bwMode="auto">
                          <a:xfrm>
                            <a:off x="6213" y="6658"/>
                            <a:ext cx="1752" cy="869"/>
                          </a:xfrm>
                          <a:prstGeom prst="rect">
                            <a:avLst/>
                          </a:prstGeom>
                          <a:solidFill>
                            <a:schemeClr val="bg1">
                              <a:lumMod val="100000"/>
                              <a:lumOff val="0"/>
                            </a:schemeClr>
                          </a:solidFill>
                          <a:ln w="12700">
                            <a:solidFill>
                              <a:srgbClr val="FF0000"/>
                            </a:solidFill>
                            <a:miter lim="800000"/>
                            <a:headEnd/>
                            <a:tailEnd/>
                          </a:ln>
                        </wps:spPr>
                        <wps:txbx>
                          <w:txbxContent>
                            <w:p w14:paraId="358B7BE5" w14:textId="77777777" w:rsidR="00C9460A" w:rsidRDefault="00C9460A" w:rsidP="00010167">
                              <w:pPr>
                                <w:pStyle w:val="iTableBody"/>
                                <w:jc w:val="center"/>
                              </w:pPr>
                              <w:r>
                                <w:t>Project</w:t>
                              </w:r>
                            </w:p>
                          </w:txbxContent>
                        </wps:txbx>
                        <wps:bodyPr rot="0" vert="horz" wrap="square" lIns="91440" tIns="45720" rIns="91440" bIns="45720" anchor="t" anchorCtr="0" upright="1">
                          <a:noAutofit/>
                        </wps:bodyPr>
                      </wps:wsp>
                      <wps:wsp>
                        <wps:cNvPr id="108" name="AutoShape 235"/>
                        <wps:cNvCnPr>
                          <a:cxnSpLocks noChangeShapeType="1"/>
                        </wps:cNvCnPr>
                        <wps:spPr bwMode="auto">
                          <a:xfrm flipH="1" flipV="1">
                            <a:off x="7089" y="7527"/>
                            <a:ext cx="11" cy="8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36"/>
                        <wps:cNvSpPr txBox="1">
                          <a:spLocks noChangeArrowheads="1"/>
                        </wps:cNvSpPr>
                        <wps:spPr bwMode="auto">
                          <a:xfrm>
                            <a:off x="7305" y="7620"/>
                            <a:ext cx="3044"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386865B" w14:textId="77777777" w:rsidR="00C9460A" w:rsidRDefault="00C9460A"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wps:txbx>
                        <wps:bodyPr rot="0" vert="horz" wrap="square" lIns="91440" tIns="45720" rIns="91440" bIns="45720" anchor="t" anchorCtr="0" upright="1">
                          <a:noAutofit/>
                        </wps:bodyPr>
                      </wps:wsp>
                      <wps:wsp>
                        <wps:cNvPr id="110" name="AutoShape 237"/>
                        <wps:cNvSpPr>
                          <a:spLocks noChangeArrowheads="1"/>
                        </wps:cNvSpPr>
                        <wps:spPr bwMode="auto">
                          <a:xfrm>
                            <a:off x="6321" y="8397"/>
                            <a:ext cx="1557" cy="1440"/>
                          </a:xfrm>
                          <a:prstGeom prst="can">
                            <a:avLst>
                              <a:gd name="adj" fmla="val 25000"/>
                            </a:avLst>
                          </a:prstGeom>
                          <a:solidFill>
                            <a:schemeClr val="bg1">
                              <a:lumMod val="100000"/>
                              <a:lumOff val="0"/>
                            </a:schemeClr>
                          </a:solidFill>
                          <a:ln w="12700">
                            <a:solidFill>
                              <a:srgbClr val="FF0000"/>
                            </a:solidFill>
                            <a:round/>
                            <a:headEnd/>
                            <a:tailEnd/>
                          </a:ln>
                        </wps:spPr>
                        <wps:txbx>
                          <w:txbxContent>
                            <w:p w14:paraId="324D8505" w14:textId="77777777" w:rsidR="00C9460A" w:rsidRDefault="00C9460A" w:rsidP="00010167">
                              <w:pPr>
                                <w:pStyle w:val="iTableBody"/>
                                <w:jc w:val="center"/>
                              </w:pPr>
                              <w:r>
                                <w:t>Data File</w:t>
                              </w:r>
                            </w:p>
                          </w:txbxContent>
                        </wps:txbx>
                        <wps:bodyPr rot="0" vert="horz" wrap="square" lIns="91440" tIns="45720" rIns="91440" bIns="45720" anchor="t" anchorCtr="0" upright="1">
                          <a:noAutofit/>
                        </wps:bodyPr>
                      </wps:wsp>
                      <wps:wsp>
                        <wps:cNvPr id="111" name="Text Box 238"/>
                        <wps:cNvSpPr txBox="1">
                          <a:spLocks noChangeArrowheads="1"/>
                        </wps:cNvSpPr>
                        <wps:spPr bwMode="auto">
                          <a:xfrm>
                            <a:off x="7305" y="5780"/>
                            <a:ext cx="304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7E3CBD3" w14:textId="77777777" w:rsidR="00C9460A" w:rsidRDefault="00C9460A"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wps:txbx>
                        <wps:bodyPr rot="0" vert="horz" wrap="square" lIns="91440" tIns="45720" rIns="91440" bIns="45720" anchor="t" anchorCtr="0" upright="1">
                          <a:noAutofit/>
                        </wps:bodyPr>
                      </wps:wsp>
                      <wps:wsp>
                        <wps:cNvPr id="112" name="Rectangle 239"/>
                        <wps:cNvSpPr>
                          <a:spLocks noChangeArrowheads="1"/>
                        </wps:cNvSpPr>
                        <wps:spPr bwMode="auto">
                          <a:xfrm>
                            <a:off x="6213" y="4870"/>
                            <a:ext cx="1752" cy="819"/>
                          </a:xfrm>
                          <a:prstGeom prst="rect">
                            <a:avLst/>
                          </a:prstGeom>
                          <a:solidFill>
                            <a:schemeClr val="bg1">
                              <a:lumMod val="100000"/>
                              <a:lumOff val="0"/>
                            </a:schemeClr>
                          </a:solidFill>
                          <a:ln w="12700">
                            <a:solidFill>
                              <a:srgbClr val="FF0000"/>
                            </a:solidFill>
                            <a:miter lim="800000"/>
                            <a:headEnd/>
                            <a:tailEnd/>
                          </a:ln>
                        </wps:spPr>
                        <wps:txbx>
                          <w:txbxContent>
                            <w:p w14:paraId="491E1F71" w14:textId="77777777" w:rsidR="00C9460A" w:rsidRPr="00047DE7" w:rsidRDefault="00C9460A" w:rsidP="00010167">
                              <w:pPr>
                                <w:pStyle w:val="iTableBody"/>
                                <w:jc w:val="center"/>
                              </w:pPr>
                              <w:r>
                                <w:t>Organisational Unit</w:t>
                              </w:r>
                            </w:p>
                          </w:txbxContent>
                        </wps:txbx>
                        <wps:bodyPr rot="0" vert="horz" wrap="square" lIns="91440" tIns="45720" rIns="91440" bIns="45720" anchor="t" anchorCtr="0" upright="1">
                          <a:noAutofit/>
                        </wps:bodyPr>
                      </wps:wsp>
                      <wps:wsp>
                        <wps:cNvPr id="113" name="AutoShape 240"/>
                        <wps:cNvCnPr>
                          <a:cxnSpLocks noChangeShapeType="1"/>
                        </wps:cNvCnPr>
                        <wps:spPr bwMode="auto">
                          <a:xfrm flipV="1">
                            <a:off x="7089" y="5689"/>
                            <a:ext cx="1" cy="969"/>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65"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">
                <o:lock v:ext="edit" aspectratio="t"/>
                <v:rect id="AutoShape 233" o:spid="_x0000_s1066" style="position:absolute;left:3700;top:4701;width:6782;height:5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cwiwwAA&#10;ANwAAAAPAAAAZHJzL2Rvd25yZXYueG1sRE9NawIxEL0L/Q9hCt40aRdEVqPUlkrpoeiqPU83083i&#10;ZrLdpLr+eyMUepvH+5z5sneNOFEXas8aHsYKBHHpTc2Vhv3udTQFESKywcYzabhQgOXibjDH3Pgz&#10;b+lUxEqkEA45arAxtrmUobTkMIx9S5y4b985jAl2lTQdnlO4a+SjUhPpsObUYLGlZ0vlsfh1Gg7Z&#10;l30vsp/+Y6M+15fqZduuMqv18L5/moGI1Md/8Z/7zaT5agK3Z9IFcnE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cwiwwAAANwAAAAPAAAAAAAAAAAAAAAAAJcCAABkcnMvZG93&#10;bnJldi54bWxQSwUGAAAAAAQABAD1AAAAhwMAAAAA&#10;" fillcolor="#d8d8d8 [2732]" stroked="f">
                  <o:lock v:ext="edit" aspectratio="t" text="t"/>
                </v:rect>
                <v:rect id="Rectangle 234" o:spid="_x0000_s1067" style="position:absolute;left:6213;top:6658;width:1752;height:8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qi9wgAA&#10;ANwAAAAPAAAAZHJzL2Rvd25yZXYueG1sRE9Li8IwEL4L/ocwgpdlTethlWoUEcTFy+Lr4G22GZtq&#10;MylNVuu/N8KCt/n4njOdt7YSN2p86VhBOkhAEOdOl1woOOxXn2MQPiBrrByTggd5mM+6nSlm2t15&#10;S7ddKEQMYZ+hAhNCnUnpc0MW/cDVxJE7u8ZiiLAppG7wHsNtJYdJ8iUtlhwbDNa0NJRfd39WwfDn&#10;vPld82N7weqULsw1/Ritj0r1e+1iAiJQG97if/e3jvOTEbyeiR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CqL3CAAAA3AAAAA8AAAAAAAAAAAAAAAAAlwIAAGRycy9kb3du&#10;cmV2LnhtbFBLBQYAAAAABAAEAPUAAACGAwAAAAA=&#10;" fillcolor="white [3212]" strokecolor="red" strokeweight="1pt">
                  <v:textbox>
                    <w:txbxContent>
                      <w:p w14:paraId="358B7BE5" w14:textId="77777777" w:rsidR="00C9460A" w:rsidRDefault="00C9460A" w:rsidP="00010167">
                        <w:pPr>
                          <w:pStyle w:val="iTableBody"/>
                          <w:jc w:val="center"/>
                        </w:pPr>
                        <w:r>
                          <w:t>Project</w:t>
                        </w:r>
                      </w:p>
                    </w:txbxContent>
                  </v:textbox>
                </v:rect>
                <v:shapetype id="_x0000_t32" coordsize="21600,21600" o:spt="32" o:oned="t" path="m0,0l21600,21600e" filled="f">
                  <v:path arrowok="t" fillok="f" o:connecttype="none"/>
                  <o:lock v:ext="edit" shapetype="t"/>
                </v:shapetype>
                <v:shape id="AutoShape 235" o:spid="_x0000_s1068" type="#_x0000_t32" style="position:absolute;left:7089;top:7527;width:11;height:8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dLkcQAAADcAAAADwAAAGRycy9kb3ducmV2LnhtbESPQWvDMAyF74P9B6PCbqvTHpotq1tK&#10;YKwwBluaHyBiNQ6N5RB7Sfbvp8NgN4n39N6n/XHxvZpojF1gA5t1Boq4Cbbj1kB9eX18AhUTssU+&#10;MBn4oQjHw/3dHgsbZv6iqUqtkhCOBRpwKQ2F1rFx5DGuw0As2jWMHpOsY6vtiLOE+15vs2ynPXYs&#10;DQ4HKh01t+rbG+CYl3npnj8+r1NVbfP3eua32piH1XJ6AZVoSf/mv+uzFfxMaOUZmUAf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d0uRxAAAANwAAAAPAAAAAAAAAAAA&#10;AAAAAKECAABkcnMvZG93bnJldi54bWxQSwUGAAAAAAQABAD5AAAAkgMAAAAA&#10;" strokecolor="red" strokeweight="1pt">
                  <v:stroke endarrow="block"/>
                </v:shape>
                <v:shape id="Text Box 236" o:spid="_x0000_s1069" type="#_x0000_t202" style="position:absolute;left:7305;top:7620;width:3044;height: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eOmwAAA&#10;ANwAAAAPAAAAZHJzL2Rvd25yZXYueG1sRE/NagIxEL4LvkMYwYtoVg9FV6OIVOmp0OgDDJtxs7iZ&#10;LEm6rm/fFAq9zcf3O7vD4FrRU4iNZwXLRQGCuPKm4VrB7Xqer0HEhGyw9UwKXhThsB+Pdlga/+Qv&#10;6nWqRQ7hWKICm1JXShkrSw7jwnfEmbv74DBlGGppAj5zuGvlqijepMOGc4PFjk6Wqof+dgreL59O&#10;a796JN2G893O1ravo1LTyXDcgkg0pH/xn/vD5PnFBn6fyRfI/Q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XeOmwAAAANwAAAAPAAAAAAAAAAAAAAAAAJcCAABkcnMvZG93bnJl&#10;di54bWxQSwUGAAAAAAQABAD1AAAAhAMAAAAA&#10;" filled="f" stroked="f" strokecolor="red" strokeweight="1pt">
                  <v:textbox>
                    <w:txbxContent>
                      <w:p w14:paraId="4386865B" w14:textId="77777777" w:rsidR="00C9460A" w:rsidRDefault="00C9460A"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70" type="#_x0000_t22" style="position:absolute;left:6321;top:8397;width:1557;height:1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SGWxgAA&#10;ANwAAAAPAAAAZHJzL2Rvd25yZXYueG1sRI/NbsJADITvlXiHlZF6K5twQFVgQZQfiQNVVUA9W1mT&#10;pM16Q3YhoU9fHypxszXjmc+zRe9qdaM2VJ4NpKMEFHHubcWFgdNx+/IKKkRki7VnMnCnAIv54GmG&#10;mfUdf9LtEAslIRwyNFDG2GRah7wkh2HkG2LRzr51GGVtC21b7CTc1XqcJBPtsGJpKLGhVUn5z+Hq&#10;DHTvm1P99pVe1svf831PH+n+O2yNeR72yymoSH18mP+vd1bwU8GXZ2QCP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4SGWxgAAANwAAAAPAAAAAAAAAAAAAAAAAJcCAABkcnMv&#10;ZG93bnJldi54bWxQSwUGAAAAAAQABAD1AAAAigMAAAAA&#10;" fillcolor="white [3212]" strokecolor="red" strokeweight="1pt">
                  <v:textbox>
                    <w:txbxContent>
                      <w:p w14:paraId="324D8505" w14:textId="77777777" w:rsidR="00C9460A" w:rsidRDefault="00C9460A" w:rsidP="00010167">
                        <w:pPr>
                          <w:pStyle w:val="iTableBody"/>
                          <w:jc w:val="center"/>
                        </w:pPr>
                        <w:r>
                          <w:t>Data File</w:t>
                        </w:r>
                      </w:p>
                    </w:txbxContent>
                  </v:textbox>
                </v:shape>
                <v:shape id="Text Box 238" o:spid="_x0000_s1071" type="#_x0000_t202" style="position:absolute;left:7305;top:5780;width:3044;height: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nl9wAAA&#10;ANwAAAAPAAAAZHJzL2Rvd25yZXYueG1sRE/NisIwEL4v7DuEWdiLaFoPi1SjLIuKJ2GjDzA0Y1Ns&#10;JiWJtb69WRD2Nh/f76w2o+vEQCG2nhWUswIEce1Ny42C82k3XYCICdlg55kUPCjCZv3+tsLK+Dv/&#10;0qBTI3IIxwoV2JT6SspYW3IYZ74nztzFB4cpw9BIE/Cew10n50XxJR22nBss9vRjqb7qm1Ow3R+d&#10;1n5+TboLu4udLOzQRKU+P8bvJYhEY/oXv9wHk+eXJfw9ky+Q6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8nl9wAAAANwAAAAPAAAAAAAAAAAAAAAAAJcCAABkcnMvZG93bnJl&#10;di54bWxQSwUGAAAAAAQABAD1AAAAhAMAAAAA&#10;" filled="f" stroked="f" strokecolor="red" strokeweight="1pt">
                  <v:textbox>
                    <w:txbxContent>
                      <w:p w14:paraId="67E3CBD3" w14:textId="77777777" w:rsidR="00C9460A" w:rsidRDefault="00C9460A"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72" style="position:absolute;left:6213;top:4870;width:1752;height:8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LJ34wwAA&#10;ANwAAAAPAAAAZHJzL2Rvd25yZXYueG1sRE9Li8IwEL4L/ocwwl5kTduDStcoIiwue1l8HfY224xN&#10;tZmUJqv13xtB8DYf33Nmi87W4kKtrxwrSEcJCOLC6YpLBfvd5/sUhA/IGmvHpOBGHhbzfm+GuXZX&#10;3tBlG0oRQ9jnqMCE0ORS+sKQRT9yDXHkjq61GCJsS6lbvMZwW8ssScbSYsWxwWBDK0PFeftvFWQ/&#10;x++/Nd82J6x/06U5p8PJ+qDU26BbfoAI1IWX+On+0nF+msHjmXiB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LJ34wwAAANwAAAAPAAAAAAAAAAAAAAAAAJcCAABkcnMvZG93&#10;bnJldi54bWxQSwUGAAAAAAQABAD1AAAAhwMAAAAA&#10;" fillcolor="white [3212]" strokecolor="red" strokeweight="1pt">
                  <v:textbox>
                    <w:txbxContent>
                      <w:p w14:paraId="491E1F71" w14:textId="77777777" w:rsidR="00C9460A" w:rsidRPr="00047DE7" w:rsidRDefault="00C9460A" w:rsidP="00010167">
                        <w:pPr>
                          <w:pStyle w:val="iTableBody"/>
                          <w:jc w:val="center"/>
                        </w:pPr>
                        <w:r>
                          <w:t>Organisational Unit</w:t>
                        </w:r>
                      </w:p>
                    </w:txbxContent>
                  </v:textbox>
                </v:rect>
                <v:shape id="AutoShape 240" o:spid="_x0000_s1073" type="#_x0000_t32" style="position:absolute;left:7089;top:5689;width:1;height:9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8AKC8MAAADcAAAADwAAAGRycy9kb3ducmV2LnhtbERPTWvCQBC9C/0PyxR6Ed1oQUt0FSkU&#10;PJRatXgesmMSm50Nu1OT/vuuUPA2j/c5y3XvGnWlEGvPBibjDBRx4W3NpYGv49voBVQUZIuNZzLw&#10;SxHWq4fBEnPrO97T9SClSiEcczRQibS51rGoyGEc+5Y4cWcfHEqCodQ2YJfCXaOnWTbTDmtODRW2&#10;9FpR8X34cQbmQ/yYn96PTRc+99uLbE67mUyNeXrsNwtQQr3cxf/urU3zJ89weyZdoF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ACgvDAAAA3AAAAA8AAAAAAAAAAAAA&#10;AAAAoQIAAGRycy9kb3ducmV2LnhtbFBLBQYAAAAABAAEAPkAAACRAwAAAAA=&#10;" strokecolor="red" strokeweight="1pt">
                  <v:stroke endarrow="block"/>
                </v:shape>
                <w10:anchorlock/>
              </v:group>
            </w:pict>
          </mc:Fallback>
        </mc:AlternateContent>
      </w:r>
    </w:p>
    <w:p w14:paraId="6028DA08" w14:textId="5F59F491" w:rsidR="002E5280" w:rsidRDefault="002E5280" w:rsidP="002E5280">
      <w:pPr>
        <w:pStyle w:val="iNote"/>
      </w:pPr>
      <w:r>
        <w:t>Note</w:t>
      </w:r>
      <w:r>
        <w:tab/>
        <w:t xml:space="preserve">Throughout this document, the terms “Organisational Unit” and “Project” are used. However, the </w:t>
      </w:r>
      <w:proofErr w:type="gramStart"/>
      <w:r>
        <w:t xml:space="preserve">screens which </w:t>
      </w:r>
      <w:r w:rsidR="00CF08BB">
        <w:t>DIVER</w:t>
      </w:r>
      <w:r>
        <w:t xml:space="preserve"> displays</w:t>
      </w:r>
      <w:proofErr w:type="gramEnd"/>
      <w:r>
        <w:t xml:space="preserve"> use the terms which are tailored for your </w:t>
      </w:r>
      <w:r w:rsidR="00CF08BB">
        <w:t>DIVER</w:t>
      </w:r>
      <w:r>
        <w:t xml:space="preserve"> Implementation. For example, this document will describe a tab named </w:t>
      </w:r>
      <w:r w:rsidRPr="000C4E82">
        <w:rPr>
          <w:rStyle w:val="iOption"/>
        </w:rPr>
        <w:t>Organisational Units</w:t>
      </w:r>
      <w:r>
        <w:t xml:space="preserve">, but on your system it will be named with your tailored term. Similarly, the </w:t>
      </w:r>
      <w:proofErr w:type="gramStart"/>
      <w:r>
        <w:t xml:space="preserve">button </w:t>
      </w:r>
      <w:r w:rsidRPr="00C414DD">
        <w:rPr>
          <w:rStyle w:val="iButton"/>
        </w:rPr>
        <w:t> New</w:t>
      </w:r>
      <w:proofErr w:type="gramEnd"/>
      <w:r w:rsidRPr="00C414DD">
        <w:rPr>
          <w:rStyle w:val="iButton"/>
        </w:rPr>
        <w:t> Organisational Unit </w:t>
      </w:r>
      <w:r>
        <w:t xml:space="preserve">, which creates an entry for a new Organisational Unit in </w:t>
      </w:r>
      <w:r w:rsidR="00CF08BB">
        <w:t>DIVER</w:t>
      </w:r>
      <w:r>
        <w:t>’s table of Organisational Units, will be named with your tailored term.</w:t>
      </w:r>
    </w:p>
    <w:p w14:paraId="1A415D78" w14:textId="77777777" w:rsidR="002E5280" w:rsidRDefault="002E5280" w:rsidP="002E5280">
      <w:pPr>
        <w:pStyle w:val="iNormal"/>
        <w:rPr>
          <w:lang w:eastAsia="ja-JP"/>
        </w:rPr>
      </w:pPr>
      <w:r>
        <w:rPr>
          <w:lang w:eastAsia="ja-JP"/>
        </w:rPr>
        <w:t>Organisational Unit entries are stored in a table, as are Project entries.</w:t>
      </w:r>
    </w:p>
    <w:p w14:paraId="58AB8209" w14:textId="77777777" w:rsidR="002E5280" w:rsidRDefault="002E5280" w:rsidP="002E5280">
      <w:pPr>
        <w:pStyle w:val="iNormal"/>
        <w:rPr>
          <w:lang w:eastAsia="ja-JP"/>
        </w:rPr>
      </w:pPr>
      <w:r>
        <w:rPr>
          <w:lang w:eastAsia="ja-JP"/>
        </w:rPr>
        <w:t>Before a Data File is uploaded, the Organisational Unit and Project entries it uses must already exist.</w:t>
      </w:r>
    </w:p>
    <w:p w14:paraId="46A86B03" w14:textId="6F49C522" w:rsidR="002E5280" w:rsidRPr="00850A9C" w:rsidRDefault="002E5280" w:rsidP="002E5280">
      <w:pPr>
        <w:pStyle w:val="iNormal"/>
        <w:rPr>
          <w:lang w:val="en-US"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sidR="00CF08BB">
        <w:rPr>
          <w:lang w:eastAsia="ja-JP"/>
        </w:rPr>
        <w:t>DIVER</w:t>
      </w:r>
      <w:r>
        <w:rPr>
          <w:lang w:eastAsia="ja-JP"/>
        </w:rPr>
        <w:t xml:space="preserve"> </w:t>
      </w:r>
      <w:r>
        <w:rPr>
          <w:rFonts w:hint="eastAsia"/>
          <w:lang w:eastAsia="ja-JP"/>
        </w:rPr>
        <w:t>screen.</w:t>
      </w:r>
    </w:p>
    <w:p w14:paraId="461E2077" w14:textId="77777777" w:rsidR="00351BB3" w:rsidRDefault="00A5049D">
      <w:pPr>
        <w:pStyle w:val="iNormal"/>
        <w:rPr>
          <w:lang w:val="en-US"/>
        </w:rPr>
      </w:pPr>
      <w:r>
        <w:rPr>
          <w:noProof/>
          <w:lang w:val="en-US"/>
        </w:rPr>
        <mc:AlternateContent>
          <mc:Choice Requires="wpg">
            <w:drawing>
              <wp:inline distT="0" distB="0" distL="0" distR="0" wp14:anchorId="6065264C" wp14:editId="237B26B9">
                <wp:extent cx="5828030" cy="3243580"/>
                <wp:effectExtent l="0" t="0" r="1270" b="0"/>
                <wp:docPr id="97"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28030" cy="3243580"/>
                          <a:chOff x="1418" y="7217"/>
                          <a:chExt cx="9178" cy="5108"/>
                        </a:xfrm>
                      </wpg:grpSpPr>
                      <wps:wsp>
                        <wps:cNvPr id="99" name="AutoShape 141"/>
                        <wps:cNvSpPr>
                          <a:spLocks noChangeAspect="1" noChangeArrowheads="1" noTextEdit="1"/>
                        </wps:cNvSpPr>
                        <wps: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pic:spPr>
                      </pic:pic>
                      <wps:wsp>
                        <wps:cNvPr id="102" name="Oval 144"/>
                        <wps:cNvSpPr>
                          <a:spLocks noChangeArrowheads="1"/>
                        </wps:cNvSpPr>
                        <wps:spPr bwMode="auto">
                          <a:xfrm>
                            <a:off x="4286" y="9136"/>
                            <a:ext cx="1451" cy="316"/>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2" o:spid="_x0000_s1026" style="width:458.9pt;height:255.4pt;mso-position-horizontal-relative:char;mso-position-vertical-relative:line" coordorigin="1418,7217" coordsize="9178,51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">
                <o:lock v:ext="edit" aspectratio="t"/>
                <v:rect id="AutoShape 141" o:spid="_x0000_s1027" style="position:absolute;left:1418;top:7217;width:9178;height:51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V3YxQAA&#10;ANsAAAAPAAAAZHJzL2Rvd25yZXYueG1sRI9Pa8JAFMTvgt9heUIvUjd6KCZ1FRHEUApi/HN+ZF+T&#10;0OzbmF2T9Nt3CwWPw8z8hlltBlOLjlpXWVYwn0UgiHOrKy4UXM771yUI55E11pZJwQ852KzHoxUm&#10;2vZ8oi7zhQgQdgkqKL1vEildXpJBN7MNcfC+bGvQB9kWUrfYB7ip5SKK3qTBisNCiQ3tSsq/s4dR&#10;0OfH7nb+PMjj9JZavqf3XXb9UOplMmzfQXga/DP83061gjiG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lXdjFAAAA2wAAAA8AAAAAAAAAAAAAAAAAlwIAAGRycy9k&#10;b3ducmV2LnhtbFBLBQYAAAAABAAEAPUAAACJAwAAAAA=&#10;" filled="f" stroked="f">
                  <o:lock v:ext="edit" aspectratio="t" text="t"/>
                </v:rect>
                <v:shape id="Picture 145" o:spid="_x0000_s1028" type="#_x0000_t75" style="position:absolute;left:1418;top:7217;width:9178;height:5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gV/DAAAA3AAAAA8AAABkcnMvZG93bnJldi54bWxET01rwkAQvQv9D8sUvNVNpIiNriGtLZSih6oH&#10;cxuyYzaYnQ3ZVdN/3y0UvM3jfc4yH2wrrtT7xrGCdJKAIK6cbrhWcNh/PM1B+ICssXVMCn7IQ756&#10;GC0x0+7G33TdhVrEEPYZKjAhdJmUvjJk0U9cRxy5k+sthgj7WuoebzHctnKaJDNpseHYYLCjN0PV&#10;eXexCtab8tmW/DVr7PG1TN/liyvMVqnx41AsQAQawl387/7UcX6Swt8z8Q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WeBX8MAAADcAAAADwAAAAAAAAAAAAAAAACcAgAA&#10;ZHJzL2Rvd25yZXYueG1sUEsFBgAAAAAEAAQA9wAAAIwDAAAAAA==&#10;">
                  <v:imagedata r:id="rId40" o:title=""/>
                </v:shape>
                <v:oval id="Oval 144" o:spid="_x0000_s1029" style="position:absolute;left:4286;top:9136;width:1451;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AswgAA&#10;ANwAAAAPAAAAZHJzL2Rvd25yZXYueG1sRE9Na4NAEL0H+h+WCfSW7CaHEkxWKQkpLXhoo7kP7lRF&#10;d1bcrdp/3y0UepvH+5xTttheTDT61rGG3VaBIK6cabnWUBbXzQGED8gGe8ek4Zs8ZOnD6oSJcTN/&#10;0HQLtYgh7BPU0IQwJFL6qiGLfusG4sh9utFiiHCspRlxjuG2l3ulnqTFlmNDgwOdG6q625fV8F4W&#10;l3t1IPV2ydslP1+nrnuZtH5cL89HEIGW8C/+c7+aOF/t4feZeIF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P8CzCAAAA3AAAAA8AAAAAAAAAAAAAAAAAlwIAAGRycy9kb3du&#10;cmV2LnhtbFBLBQYAAAAABAAEAPUAAACGAwAAAAA=&#10;" filled="f" fillcolor="white [3212]" strokecolor="red" strokeweight="1pt"/>
                <w10:anchorlock/>
              </v:group>
            </w:pict>
          </mc:Fallback>
        </mc:AlternateContent>
      </w:r>
    </w:p>
    <w:p w14:paraId="0CD04EEC" w14:textId="72D53C01"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rsidR="00CF08BB">
        <w:t>DIVER</w:t>
      </w:r>
      <w:r>
        <w:rPr>
          <w:rFonts w:hint="eastAsia"/>
          <w:lang w:eastAsia="ja-JP"/>
        </w:rPr>
        <w:t>.</w:t>
      </w:r>
    </w:p>
    <w:p w14:paraId="2E707779" w14:textId="627185ED" w:rsidR="002E5280" w:rsidRPr="005879DC" w:rsidRDefault="002E5280" w:rsidP="002E5280">
      <w:pPr>
        <w:pStyle w:val="iHeading2"/>
      </w:pPr>
      <w:bookmarkStart w:id="54" w:name="_Ref351968182"/>
      <w:bookmarkStart w:id="55" w:name="_Toc233706951"/>
      <w:bookmarkStart w:id="56" w:name="_Toc308996039"/>
      <w:r w:rsidRPr="005879DC">
        <w:t xml:space="preserve">Creating </w:t>
      </w:r>
      <w:r w:rsidR="00F40E2A" w:rsidRPr="00582270">
        <w:rPr>
          <w:rFonts w:eastAsia="MS Mincho"/>
        </w:rPr>
        <w:t>an</w:t>
      </w:r>
      <w:r w:rsidRPr="00582270">
        <w:rPr>
          <w:rFonts w:eastAsia="MS Mincho" w:hint="eastAsia"/>
        </w:rPr>
        <w:t xml:space="preserve"> </w:t>
      </w:r>
      <w:r w:rsidRPr="000D273B">
        <w:t>Organisational Unit</w:t>
      </w:r>
      <w:r>
        <w:t xml:space="preserve"> </w:t>
      </w:r>
      <w:r w:rsidRPr="00582270">
        <w:rPr>
          <w:rFonts w:eastAsia="MS Mincho" w:hint="eastAsia"/>
        </w:rPr>
        <w:t>Entry</w:t>
      </w:r>
      <w:bookmarkEnd w:id="54"/>
      <w:bookmarkEnd w:id="55"/>
      <w:bookmarkEnd w:id="56"/>
    </w:p>
    <w:p w14:paraId="2BA4183A" w14:textId="77777777"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w:t>
      </w:r>
      <w:proofErr w:type="gramStart"/>
      <w:r>
        <w:t>Projects which</w:t>
      </w:r>
      <w:proofErr w:type="gramEnd"/>
      <w:r>
        <w:t xml:space="preserve">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14:paraId="5142368C" w14:textId="77777777"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14:paraId="74336BA7" w14:textId="77777777" w:rsidR="005C6831" w:rsidRDefault="002E5280">
      <w:pPr>
        <w:pStyle w:val="iNormal"/>
        <w:numPr>
          <w:ilvl w:val="0"/>
          <w:numId w:val="21"/>
        </w:numPr>
        <w:jc w:val="left"/>
      </w:pPr>
      <w:r>
        <w:t xml:space="preserve">Click </w:t>
      </w:r>
      <w:proofErr w:type="gramStart"/>
      <w:r>
        <w:t>the</w:t>
      </w:r>
      <w:r w:rsidRPr="005879DC">
        <w:t xml:space="preserve"> </w:t>
      </w:r>
      <w:r>
        <w:rPr>
          <w:rStyle w:val="iButton"/>
        </w:rPr>
        <w:t> N</w:t>
      </w:r>
      <w:r w:rsidRPr="00826B57">
        <w:rPr>
          <w:rStyle w:val="iButton"/>
        </w:rPr>
        <w:t>ew</w:t>
      </w:r>
      <w:proofErr w:type="gramEnd"/>
      <w:r w:rsidRPr="00826B57">
        <w:rPr>
          <w:rStyle w:val="iButton"/>
        </w:rPr>
        <w:t>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14:paraId="73B5DADA" w14:textId="77777777" w:rsidR="00351BB3" w:rsidRDefault="00A5049D">
      <w:pPr>
        <w:pStyle w:val="iFigureCaption"/>
      </w:pPr>
      <w:r>
        <w:rPr>
          <w:noProof/>
          <w:lang w:val="en-US"/>
        </w:rPr>
        <mc:AlternateContent>
          <mc:Choice Requires="wpg">
            <w:drawing>
              <wp:inline distT="0" distB="0" distL="0" distR="0" wp14:anchorId="46895D60" wp14:editId="1ED0015F">
                <wp:extent cx="3212465" cy="1626870"/>
                <wp:effectExtent l="0" t="0" r="635" b="0"/>
                <wp:docPr id="91" name="Group 1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12465" cy="1626870"/>
                          <a:chOff x="3418" y="10267"/>
                          <a:chExt cx="5059" cy="2562"/>
                        </a:xfrm>
                      </wpg:grpSpPr>
                      <wps:wsp>
                        <wps:cNvPr id="93" name="AutoShape 146"/>
                        <wps:cNvSpPr>
                          <a:spLocks noChangeAspect="1" noChangeArrowheads="1" noTextEdit="1"/>
                        </wps:cNvSpPr>
                        <wps: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pic:spPr>
                      </pic:pic>
                      <wps:wsp>
                        <wps:cNvPr id="96" name="Oval 149"/>
                        <wps:cNvSpPr>
                          <a:spLocks noChangeArrowheads="1"/>
                        </wps:cNvSpPr>
                        <wps:spPr bwMode="auto">
                          <a:xfrm>
                            <a:off x="3957" y="11707"/>
                            <a:ext cx="1581" cy="35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7" o:spid="_x0000_s1026" style="width:252.95pt;height:128.1pt;mso-position-horizontal-relative:char;mso-position-vertical-relative:line" coordorigin="3418,10267" coordsize="5059,2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">
                <o:lock v:ext="edit" aspectratio="t"/>
                <v:rect id="AutoShape 146" o:spid="_x0000_s1027" style="position:absolute;left:3418;top:10267;width:5059;height:2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text="t"/>
                </v:rect>
                <v:shape id="Picture 148" o:spid="_x0000_s1028" type="#_x0000_t75" style="position:absolute;left:3418;top:10267;width:5059;height:2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oubFAAAA2wAAAA8AAABkcnMvZG93bnJldi54bWxEj09rwkAUxO8Fv8PyhN7qRgn+ia4SBEFapDZ6&#10;8PjMPpNg9m3IbmP67bsFocdhZn7DrDa9qUVHrassKxiPIhDEudUVFwrOp93bHITzyBpry6Tghxxs&#10;1oOXFSbaPviLuswXIkDYJaig9L5JpHR5SQbdyDbEwbvZ1qAPsi2kbvER4KaWkyiaSoMVh4USG9qW&#10;lN+zb6Mg7T7S6/TzcDn078fZOb7G2+POKvU67NMlCE+9/w8/23utYBHD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r6LmxQAAANsAAAAPAAAAAAAAAAAAAAAAAJwC&#10;AABkcnMvZG93bnJldi54bWxQSwUGAAAAAAQABAD3AAAAjgMAAAAA&#10;">
                  <v:imagedata r:id="rId42" o:title=""/>
                </v:shape>
                <v:oval id="Oval 149" o:spid="_x0000_s1029" style="position:absolute;left:3957;top:11707;width:1581;height: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u/3wgAA&#10;ANsAAAAPAAAAZHJzL2Rvd25yZXYueG1sRI9Pi8IwFMTvC36H8ARva7oeRLumZVEUBQ/+vT+at21p&#10;81KaWOu3N4LgcZiZ3zCLtDe16Kh1pWUFP+MIBHFmdcm5gst5/T0D4TyyxtoyKXiQgzQZfC0w1vbO&#10;R+pOPhcBwi5GBYX3TSylywoy6Ma2IQ7ev20N+iDbXOoW7wFuajmJoqk0WHJYKLChZUFZdboZBYfL&#10;eXXNZhTtVvuy3y/XXVVtOqVGw/7vF4Sn3n/C7/ZWK5hP4fUl/ACZ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e7/fCAAAA2wAAAA8AAAAAAAAAAAAAAAAAlwIAAGRycy9kb3du&#10;cmV2LnhtbFBLBQYAAAAABAAEAPUAAACGAwAAAAA=&#10;" filled="f" fillcolor="white [3212]" strokecolor="red" strokeweight="1pt"/>
                <w10:anchorlock/>
              </v:group>
            </w:pict>
          </mc:Fallback>
        </mc:AlternateContent>
      </w:r>
    </w:p>
    <w:p w14:paraId="2299E0B2" w14:textId="77777777"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14:paraId="044DDE1D" w14:textId="77777777" w:rsidR="002E5280" w:rsidRDefault="002E5280" w:rsidP="002E5280">
      <w:pPr>
        <w:pStyle w:val="iFigureCaption"/>
      </w:pPr>
      <w:r>
        <w:rPr>
          <w:b w:val="0"/>
          <w:noProof/>
          <w:lang w:val="en-US"/>
        </w:rPr>
        <w:drawing>
          <wp:inline distT="0" distB="0" distL="0" distR="0" wp14:anchorId="2CD156A8" wp14:editId="75F626E5">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14:paraId="3A4EC305" w14:textId="77777777"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firstRow="1" w:lastRow="0" w:firstColumn="1" w:lastColumn="0" w:noHBand="0" w:noVBand="1"/>
      </w:tblPr>
      <w:tblGrid>
        <w:gridCol w:w="1559"/>
        <w:gridCol w:w="6904"/>
      </w:tblGrid>
      <w:tr w:rsidR="002E5280" w:rsidRPr="00582270" w14:paraId="3DED2BB0" w14:textId="77777777" w:rsidTr="002E5280">
        <w:tc>
          <w:tcPr>
            <w:tcW w:w="1559" w:type="dxa"/>
            <w:shd w:val="clear" w:color="auto" w:fill="auto"/>
          </w:tcPr>
          <w:p w14:paraId="7A9C7167" w14:textId="77777777" w:rsidR="002E5280" w:rsidRPr="00582270" w:rsidRDefault="002E5280" w:rsidP="002E5280">
            <w:pPr>
              <w:pStyle w:val="iNormal"/>
              <w:jc w:val="left"/>
            </w:pPr>
            <w:r w:rsidRPr="00582270">
              <w:t>Name</w:t>
            </w:r>
          </w:p>
        </w:tc>
        <w:tc>
          <w:tcPr>
            <w:tcW w:w="6904" w:type="dxa"/>
            <w:shd w:val="clear" w:color="auto" w:fill="auto"/>
          </w:tcPr>
          <w:p w14:paraId="5EB76D69" w14:textId="77777777"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14:paraId="511A3D99" w14:textId="77777777" w:rsidTr="002E5280">
        <w:tc>
          <w:tcPr>
            <w:tcW w:w="1559" w:type="dxa"/>
            <w:shd w:val="clear" w:color="auto" w:fill="auto"/>
          </w:tcPr>
          <w:p w14:paraId="4EB1D0E9" w14:textId="77777777" w:rsidR="002E5280" w:rsidRPr="00582270" w:rsidRDefault="002E5280" w:rsidP="002E5280">
            <w:pPr>
              <w:pStyle w:val="iNormal"/>
              <w:jc w:val="left"/>
            </w:pPr>
            <w:r w:rsidRPr="00582270">
              <w:t>Code</w:t>
            </w:r>
          </w:p>
        </w:tc>
        <w:tc>
          <w:tcPr>
            <w:tcW w:w="6904" w:type="dxa"/>
            <w:shd w:val="clear" w:color="auto" w:fill="auto"/>
          </w:tcPr>
          <w:p w14:paraId="16A8498C" w14:textId="77777777"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14:paraId="797F20F3" w14:textId="77777777" w:rsidTr="002E5280">
        <w:tc>
          <w:tcPr>
            <w:tcW w:w="1559" w:type="dxa"/>
            <w:shd w:val="clear" w:color="auto" w:fill="auto"/>
          </w:tcPr>
          <w:p w14:paraId="76BA0A32" w14:textId="77777777" w:rsidR="002E5280" w:rsidRPr="00582270" w:rsidRDefault="002E5280" w:rsidP="002E5280">
            <w:pPr>
              <w:pStyle w:val="iNormal"/>
              <w:jc w:val="left"/>
            </w:pPr>
            <w:r w:rsidRPr="00582270">
              <w:t>Description</w:t>
            </w:r>
          </w:p>
        </w:tc>
        <w:tc>
          <w:tcPr>
            <w:tcW w:w="6904" w:type="dxa"/>
            <w:shd w:val="clear" w:color="auto" w:fill="auto"/>
          </w:tcPr>
          <w:p w14:paraId="5A26046B" w14:textId="77777777"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14:paraId="7F845835" w14:textId="77777777" w:rsidR="002E5280" w:rsidRPr="00582270" w:rsidRDefault="002E5280" w:rsidP="002E5280">
            <w:pPr>
              <w:pStyle w:val="iNormal"/>
              <w:numPr>
                <w:ilvl w:val="0"/>
                <w:numId w:val="2"/>
              </w:numPr>
              <w:jc w:val="left"/>
            </w:pPr>
            <w:r w:rsidRPr="00582270">
              <w:t xml:space="preserve">The purpose of the </w:t>
            </w:r>
            <w:r w:rsidRPr="000D273B">
              <w:t>Organisational Unit</w:t>
            </w:r>
          </w:p>
          <w:p w14:paraId="1338D335" w14:textId="77777777"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14:paraId="060B45BD" w14:textId="77777777"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14:paraId="3776E644" w14:textId="77777777" w:rsidTr="002E5280">
        <w:tc>
          <w:tcPr>
            <w:tcW w:w="1559" w:type="dxa"/>
            <w:shd w:val="clear" w:color="auto" w:fill="auto"/>
          </w:tcPr>
          <w:p w14:paraId="1D1FFA73" w14:textId="77777777"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14:paraId="6ED7BE1B" w14:textId="77777777"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44" w:history="1">
              <w:r w:rsidRPr="00582270">
                <w:rPr>
                  <w:rStyle w:val="Hyperlink"/>
                </w:rPr>
                <w:t>http://en.wikipedia.org/wiki/Decimal_degrees</w:t>
              </w:r>
            </w:hyperlink>
            <w:r w:rsidRPr="00582270">
              <w:t>) and can be taken directly from Google Maps.</w:t>
            </w:r>
          </w:p>
          <w:p w14:paraId="65A4F1B7" w14:textId="77777777" w:rsidR="002E5280" w:rsidRPr="00582270" w:rsidRDefault="002E5280" w:rsidP="002E5280">
            <w:pPr>
              <w:pStyle w:val="iNormal"/>
              <w:jc w:val="left"/>
            </w:pPr>
            <w:r>
              <w:t>If inappropriate, these fields can be left blank.</w:t>
            </w:r>
          </w:p>
          <w:p w14:paraId="03D9E681" w14:textId="77777777"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14:paraId="596CA15A" w14:textId="77777777"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14:paraId="14C5AD6C" w14:textId="77777777" w:rsidTr="002E5280">
        <w:tc>
          <w:tcPr>
            <w:tcW w:w="1559" w:type="dxa"/>
            <w:shd w:val="clear" w:color="auto" w:fill="auto"/>
          </w:tcPr>
          <w:p w14:paraId="676CA01C" w14:textId="77777777" w:rsidR="002E5280" w:rsidRPr="00582270" w:rsidRDefault="002E5280" w:rsidP="002E5280">
            <w:pPr>
              <w:pStyle w:val="iNormal"/>
              <w:jc w:val="left"/>
            </w:pPr>
            <w:r w:rsidRPr="00582270">
              <w:t>Contacts</w:t>
            </w:r>
          </w:p>
        </w:tc>
        <w:tc>
          <w:tcPr>
            <w:tcW w:w="6904" w:type="dxa"/>
            <w:shd w:val="clear" w:color="auto" w:fill="auto"/>
          </w:tcPr>
          <w:p w14:paraId="4D47311B" w14:textId="38E468DC"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rsidR="00CF08BB">
              <w:t>DIVER</w:t>
            </w:r>
            <w:r w:rsidRPr="00582270">
              <w:t xml:space="preserve">. There must be at least one Contact for each </w:t>
            </w:r>
            <w:r w:rsidRPr="000D273B">
              <w:t>Organisational Unit</w:t>
            </w:r>
            <w:r w:rsidRPr="00582270">
              <w:t>.</w:t>
            </w:r>
          </w:p>
          <w:p w14:paraId="3F33B7F8" w14:textId="77777777" w:rsidR="002E5280" w:rsidRPr="00582270" w:rsidRDefault="002E5280" w:rsidP="002E5280">
            <w:pPr>
              <w:pStyle w:val="iFigureCaption"/>
            </w:pPr>
            <w:r>
              <w:rPr>
                <w:b w:val="0"/>
                <w:noProof/>
                <w:lang w:val="en-US"/>
              </w:rPr>
              <w:drawing>
                <wp:inline distT="0" distB="0" distL="0" distR="0" wp14:anchorId="7F3F2469" wp14:editId="3464CED9">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5"/>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3E2572CB" w14:textId="77777777" w:rsidR="002E5280" w:rsidRPr="00582270" w:rsidRDefault="002E5280" w:rsidP="002E5280">
            <w:pPr>
              <w:pStyle w:val="iNormal"/>
            </w:pPr>
            <w:r w:rsidRPr="00582270">
              <w:t xml:space="preserve">Select a Contact from the email addresses shown in the dropdown list and </w:t>
            </w:r>
            <w:proofErr w:type="gramStart"/>
            <w:r>
              <w:t>click</w:t>
            </w:r>
            <w:r w:rsidRPr="00582270">
              <w:t xml:space="preserve"> </w:t>
            </w:r>
            <w:r w:rsidRPr="00CA08C8">
              <w:rPr>
                <w:rStyle w:val="iButtonBlue"/>
              </w:rPr>
              <w:t> Add</w:t>
            </w:r>
            <w:proofErr w:type="gramEnd"/>
            <w:r w:rsidRPr="00CA08C8">
              <w:rPr>
                <w:rStyle w:val="iButtonBlue"/>
              </w:rPr>
              <w:t> </w:t>
            </w:r>
            <w:r w:rsidRPr="00582270">
              <w:t xml:space="preserve"> to add it to the Contact list shown below this question.</w:t>
            </w:r>
          </w:p>
          <w:p w14:paraId="3DB1BD73" w14:textId="77777777" w:rsidR="002E5280" w:rsidRPr="00582270" w:rsidRDefault="002E5280" w:rsidP="002E5280">
            <w:pPr>
              <w:pStyle w:val="iNormal"/>
              <w:rPr>
                <w:lang w:eastAsia="ja-JP"/>
              </w:rPr>
            </w:pPr>
            <w:r w:rsidRPr="00582270">
              <w:t xml:space="preserve">To remove an incorrectly added Contact, </w:t>
            </w:r>
            <w:r>
              <w:t xml:space="preserve">click the word </w:t>
            </w:r>
            <w:proofErr w:type="gramStart"/>
            <w:r w:rsidRPr="00CA08C8">
              <w:rPr>
                <w:rStyle w:val="iOption"/>
                <w:rFonts w:hint="eastAsia"/>
              </w:rPr>
              <w:t>Delete</w:t>
            </w:r>
            <w:r w:rsidRPr="00CA08C8">
              <w:rPr>
                <w:rStyle w:val="iOption"/>
              </w:rPr>
              <w:t> </w:t>
            </w:r>
            <w:r w:rsidRPr="00582270">
              <w:rPr>
                <w:rFonts w:hint="eastAsia"/>
                <w:lang w:eastAsia="ja-JP"/>
              </w:rPr>
              <w:t xml:space="preserve"> corresponding</w:t>
            </w:r>
            <w:proofErr w:type="gramEnd"/>
            <w:r w:rsidRPr="00582270">
              <w:rPr>
                <w:rFonts w:hint="eastAsia"/>
                <w:lang w:eastAsia="ja-JP"/>
              </w:rPr>
              <w:t xml:space="preserve"> to that </w:t>
            </w:r>
            <w:r w:rsidRPr="00582270">
              <w:rPr>
                <w:lang w:eastAsia="ja-JP"/>
              </w:rPr>
              <w:t>Contact’s email address in the Contact list</w:t>
            </w:r>
            <w:r w:rsidRPr="00582270">
              <w:rPr>
                <w:rFonts w:hint="eastAsia"/>
                <w:lang w:eastAsia="ja-JP"/>
              </w:rPr>
              <w:t>.</w:t>
            </w:r>
          </w:p>
          <w:p w14:paraId="66BDA73D" w14:textId="77777777"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14:paraId="7E9ACF0A" w14:textId="77777777" w:rsidR="002E5280" w:rsidRDefault="002E5280" w:rsidP="002E5280">
      <w:pPr>
        <w:pStyle w:val="iNormal"/>
        <w:numPr>
          <w:ilvl w:val="0"/>
          <w:numId w:val="22"/>
        </w:numPr>
        <w:jc w:val="left"/>
      </w:pPr>
      <w:proofErr w:type="gramStart"/>
      <w:r>
        <w:t xml:space="preserve">Click </w:t>
      </w:r>
      <w:r w:rsidRPr="00CA08C8">
        <w:rPr>
          <w:rStyle w:val="iButtonBlue"/>
        </w:rPr>
        <w:t> Save</w:t>
      </w:r>
      <w:proofErr w:type="gramEnd"/>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14:paraId="1405A56D"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w:t>
      </w:r>
      <w:proofErr w:type="gramStart"/>
      <w:r>
        <w:t xml:space="preserve">click </w:t>
      </w:r>
      <w:r w:rsidRPr="00430835">
        <w:rPr>
          <w:rStyle w:val="iButton"/>
        </w:rPr>
        <w:t> Cancel</w:t>
      </w:r>
      <w:proofErr w:type="gramEnd"/>
      <w:r>
        <w:rPr>
          <w:rStyle w:val="iButton"/>
        </w:rPr>
        <w:t> </w:t>
      </w:r>
      <w:r w:rsidRPr="005879DC">
        <w:t>.</w:t>
      </w:r>
    </w:p>
    <w:p w14:paraId="37A80490" w14:textId="77777777"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14:paraId="43C3EA78" w14:textId="77777777" w:rsidR="002E5280" w:rsidRPr="00582270" w:rsidRDefault="002E5280" w:rsidP="002E5280">
      <w:pPr>
        <w:pStyle w:val="iHeading2"/>
        <w:rPr>
          <w:rFonts w:eastAsia="MS Mincho"/>
        </w:rPr>
      </w:pPr>
      <w:bookmarkStart w:id="57" w:name="_Toc233706952"/>
      <w:bookmarkStart w:id="58" w:name="_Toc308996040"/>
      <w:bookmarkStart w:id="59" w:name="_Toc215047183"/>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7"/>
      <w:bookmarkEnd w:id="58"/>
    </w:p>
    <w:p w14:paraId="4E06D57C"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14:paraId="7738D25B"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14:paraId="59EAE4DE" w14:textId="3414D5B3" w:rsidR="002E5280" w:rsidRDefault="002E5280" w:rsidP="002E5280">
      <w:pPr>
        <w:pStyle w:val="iNormal"/>
        <w:numPr>
          <w:ilvl w:val="0"/>
          <w:numId w:val="15"/>
        </w:numPr>
        <w:rPr>
          <w:lang w:eastAsia="ja-JP"/>
        </w:rPr>
      </w:pPr>
      <w:proofErr w:type="gramStart"/>
      <w:r>
        <w:rPr>
          <w:rFonts w:hint="eastAsia"/>
          <w:lang w:eastAsia="ja-JP"/>
        </w:rPr>
        <w:t xml:space="preserve">Click </w:t>
      </w:r>
      <w:r w:rsidRPr="00CA08C8">
        <w:rPr>
          <w:rStyle w:val="iButtonBlue"/>
        </w:rPr>
        <w:t> </w:t>
      </w:r>
      <w:r w:rsidRPr="00CA08C8">
        <w:rPr>
          <w:rStyle w:val="iButtonBlue"/>
          <w:rFonts w:hint="eastAsia"/>
        </w:rPr>
        <w:t>Edit</w:t>
      </w:r>
      <w:proofErr w:type="gramEnd"/>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_Ref351968182 \r \h  \* MERGEFORMAT </w:instrText>
      </w:r>
      <w:r w:rsidR="00C23447">
        <w:fldChar w:fldCharType="separate"/>
      </w:r>
      <w:r w:rsidR="004F6915" w:rsidRPr="004F6915">
        <w:rPr>
          <w:rStyle w:val="CrossReference"/>
        </w:rPr>
        <w:t>5.1</w:t>
      </w:r>
      <w:r w:rsidR="00C23447">
        <w:fldChar w:fldCharType="end"/>
      </w:r>
      <w:r w:rsidRPr="00EA2978">
        <w:rPr>
          <w:rStyle w:val="CrossReference"/>
          <w:rFonts w:hint="eastAsia"/>
        </w:rPr>
        <w:t xml:space="preserve"> </w:t>
      </w:r>
      <w:r w:rsidR="00C23447">
        <w:fldChar w:fldCharType="begin"/>
      </w:r>
      <w:r w:rsidR="00C23447">
        <w:instrText xml:space="preserve"> REF _Ref351968182 \h  \* MERGEFORMAT </w:instrText>
      </w:r>
      <w:r w:rsidR="00C23447">
        <w:fldChar w:fldCharType="separate"/>
      </w:r>
      <w:r w:rsidR="004F6915" w:rsidRPr="004F6915">
        <w:rPr>
          <w:rStyle w:val="CrossReference"/>
        </w:rPr>
        <w:t>Creating an</w:t>
      </w:r>
      <w:r w:rsidR="004F6915" w:rsidRPr="004F6915">
        <w:rPr>
          <w:rStyle w:val="CrossReference"/>
          <w:rFonts w:hint="eastAsia"/>
        </w:rPr>
        <w:t xml:space="preserve"> </w:t>
      </w:r>
      <w:r w:rsidR="004F6915" w:rsidRPr="004F6915">
        <w:rPr>
          <w:rStyle w:val="CrossReference"/>
        </w:rPr>
        <w:t xml:space="preserve">Organisational Unit </w:t>
      </w:r>
      <w:r w:rsidR="004F6915" w:rsidRPr="004F6915">
        <w:rPr>
          <w:rStyle w:val="CrossReference"/>
          <w:rFonts w:hint="eastAsia"/>
        </w:rPr>
        <w:t>Entry</w:t>
      </w:r>
      <w:r w:rsidR="00C23447">
        <w:fldChar w:fldCharType="end"/>
      </w:r>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4F6915">
        <w:rPr>
          <w:lang w:eastAsia="ja-JP"/>
        </w:rPr>
        <w:t>above</w:t>
      </w:r>
      <w:r w:rsidR="00FE17CB">
        <w:rPr>
          <w:lang w:eastAsia="ja-JP"/>
        </w:rPr>
        <w:fldChar w:fldCharType="end"/>
      </w:r>
      <w:r>
        <w:rPr>
          <w:rFonts w:hint="eastAsia"/>
          <w:lang w:eastAsia="ja-JP"/>
        </w:rPr>
        <w:t>.</w:t>
      </w:r>
    </w:p>
    <w:p w14:paraId="235B0393"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14:paraId="75A4D998" w14:textId="77777777" w:rsidR="002E5280" w:rsidRPr="00F12853" w:rsidRDefault="002E5280" w:rsidP="002E5280">
      <w:pPr>
        <w:pStyle w:val="iNormal"/>
        <w:numPr>
          <w:ilvl w:val="0"/>
          <w:numId w:val="15"/>
        </w:numPr>
        <w:rPr>
          <w:lang w:eastAsia="ja-JP"/>
        </w:rPr>
      </w:pPr>
      <w:proofErr w:type="gramStart"/>
      <w:r>
        <w:rPr>
          <w:rFonts w:hint="eastAsia"/>
          <w:lang w:eastAsia="ja-JP"/>
        </w:rPr>
        <w:t xml:space="preserve">Click </w:t>
      </w:r>
      <w:r w:rsidRPr="00CA08C8">
        <w:rPr>
          <w:rStyle w:val="iButtonBlue"/>
        </w:rPr>
        <w:t> </w:t>
      </w:r>
      <w:r w:rsidRPr="00CA08C8">
        <w:rPr>
          <w:rStyle w:val="iButtonBlue"/>
          <w:rFonts w:hint="eastAsia"/>
        </w:rPr>
        <w:t>Update</w:t>
      </w:r>
      <w:proofErr w:type="gramEnd"/>
      <w:r w:rsidRPr="00CA08C8">
        <w:rPr>
          <w:rStyle w:val="iButtonBlue"/>
        </w:rPr>
        <w:t> </w:t>
      </w:r>
      <w:r>
        <w:rPr>
          <w:rFonts w:hint="eastAsia"/>
          <w:lang w:eastAsia="ja-JP"/>
        </w:rPr>
        <w:t xml:space="preserve"> </w:t>
      </w:r>
      <w:r>
        <w:rPr>
          <w:lang w:eastAsia="ja-JP"/>
        </w:rPr>
        <w:t>t</w:t>
      </w:r>
      <w:r>
        <w:rPr>
          <w:rFonts w:hint="eastAsia"/>
          <w:lang w:eastAsia="ja-JP"/>
        </w:rPr>
        <w:t>o save your changes.</w:t>
      </w:r>
    </w:p>
    <w:p w14:paraId="503C8917" w14:textId="77777777" w:rsidR="002E5280" w:rsidRPr="005879DC" w:rsidRDefault="002E5280" w:rsidP="002E5280">
      <w:pPr>
        <w:pStyle w:val="iHeading2"/>
      </w:pPr>
      <w:bookmarkStart w:id="60" w:name="_Ref351968996"/>
      <w:bookmarkStart w:id="61" w:name="_Toc233706953"/>
      <w:bookmarkStart w:id="62" w:name="_Toc308996041"/>
      <w:r w:rsidRPr="005879DC">
        <w:t xml:space="preserve">Creating </w:t>
      </w:r>
      <w:bookmarkEnd w:id="59"/>
      <w:r>
        <w:t>a Project</w:t>
      </w:r>
      <w:r w:rsidRPr="00582270">
        <w:rPr>
          <w:rFonts w:eastAsia="MS Mincho" w:hint="eastAsia"/>
        </w:rPr>
        <w:t xml:space="preserve"> Entry</w:t>
      </w:r>
      <w:bookmarkEnd w:id="60"/>
      <w:bookmarkEnd w:id="61"/>
      <w:bookmarkEnd w:id="62"/>
    </w:p>
    <w:p w14:paraId="3D640E59" w14:textId="77777777" w:rsidR="002E5280" w:rsidRDefault="002E5280" w:rsidP="002E5280">
      <w:pPr>
        <w:pStyle w:val="iNote"/>
      </w:pPr>
      <w:r>
        <w:t>Note</w:t>
      </w:r>
      <w:r>
        <w:tab/>
        <w:t xml:space="preserve">Take care. Once created, a Project entry cannot be deleted. This prevents Data </w:t>
      </w:r>
      <w:proofErr w:type="gramStart"/>
      <w:r>
        <w:t>Files which</w:t>
      </w:r>
      <w:proofErr w:type="gramEnd"/>
      <w:r>
        <w:t xml:space="preserve"> reference this Project from becoming invalid if the Project were to be deleted.</w:t>
      </w:r>
    </w:p>
    <w:p w14:paraId="428741C0" w14:textId="77777777" w:rsidR="002E5280" w:rsidRDefault="002E5280" w:rsidP="002E5280">
      <w:pPr>
        <w:pStyle w:val="iNormal"/>
        <w:rPr>
          <w:lang w:eastAsia="ja-JP"/>
        </w:rPr>
      </w:pPr>
      <w:r>
        <w:rPr>
          <w:lang w:eastAsia="ja-JP"/>
        </w:rPr>
        <w:t xml:space="preserve">To create </w:t>
      </w:r>
      <w:r>
        <w:t>a Project</w:t>
      </w:r>
      <w:r>
        <w:rPr>
          <w:lang w:eastAsia="ja-JP"/>
        </w:rPr>
        <w:t xml:space="preserve"> entry:</w:t>
      </w:r>
    </w:p>
    <w:p w14:paraId="59F23F49" w14:textId="77777777"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proofErr w:type="gramStart"/>
      <w:r>
        <w:rPr>
          <w:lang w:eastAsia="ja-JP"/>
        </w:rPr>
        <w:t>will</w:t>
      </w:r>
      <w:proofErr w:type="gramEnd"/>
      <w:r>
        <w:rPr>
          <w:lang w:eastAsia="ja-JP"/>
        </w:rPr>
        <w:t xml:space="preserve">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14:paraId="3D72B9DF" w14:textId="77777777" w:rsidR="002E5280" w:rsidRPr="005879DC" w:rsidRDefault="00CD0140" w:rsidP="00CD3B6A">
      <w:pPr>
        <w:pStyle w:val="iFigureCaption"/>
      </w:pPr>
      <w:r>
        <w:rPr>
          <w:b w:val="0"/>
          <w:noProof/>
          <w:lang w:val="en-US"/>
        </w:rPr>
        <w:drawing>
          <wp:inline distT="0" distB="0" distL="0" distR="0" wp14:anchorId="1A603AAB" wp14:editId="78B771CF">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14:paraId="75517E7E" w14:textId="77777777"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w:t>
      </w:r>
      <w:proofErr w:type="gramStart"/>
      <w:r>
        <w:rPr>
          <w:rFonts w:hint="eastAsia"/>
          <w:lang w:eastAsia="ja-JP"/>
        </w:rPr>
        <w:t xml:space="preserve">the </w:t>
      </w:r>
      <w:r w:rsidRPr="0024061A">
        <w:rPr>
          <w:rStyle w:val="iButton"/>
        </w:rPr>
        <w:t> New</w:t>
      </w:r>
      <w:proofErr w:type="gramEnd"/>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14:paraId="526EA9D9" w14:textId="77777777" w:rsidR="002E5280" w:rsidRDefault="00CD3B6A" w:rsidP="002E5280">
      <w:pPr>
        <w:pStyle w:val="iFigureCaption"/>
      </w:pPr>
      <w:r>
        <w:rPr>
          <w:b w:val="0"/>
          <w:noProof/>
          <w:lang w:val="en-US"/>
        </w:rPr>
        <w:drawing>
          <wp:inline distT="0" distB="0" distL="0" distR="0" wp14:anchorId="3095FB2D" wp14:editId="04D1B342">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14:paraId="7A76D041" w14:textId="77777777"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firstRow="1" w:lastRow="0" w:firstColumn="1" w:lastColumn="0" w:noHBand="0" w:noVBand="1"/>
      </w:tblPr>
      <w:tblGrid>
        <w:gridCol w:w="1701"/>
        <w:gridCol w:w="6762"/>
      </w:tblGrid>
      <w:tr w:rsidR="002E5280" w:rsidRPr="00582270" w14:paraId="043BCFC5" w14:textId="77777777" w:rsidTr="002E5280">
        <w:tc>
          <w:tcPr>
            <w:tcW w:w="1701" w:type="dxa"/>
            <w:shd w:val="clear" w:color="auto" w:fill="auto"/>
          </w:tcPr>
          <w:p w14:paraId="3B20596E" w14:textId="77777777" w:rsidR="002E5280" w:rsidRPr="00582270" w:rsidRDefault="002E5280" w:rsidP="002E5280">
            <w:pPr>
              <w:pStyle w:val="iNormal"/>
              <w:jc w:val="left"/>
            </w:pPr>
            <w:r w:rsidRPr="00582270">
              <w:t>Parent</w:t>
            </w:r>
          </w:p>
        </w:tc>
        <w:tc>
          <w:tcPr>
            <w:tcW w:w="6762" w:type="dxa"/>
            <w:shd w:val="clear" w:color="auto" w:fill="auto"/>
          </w:tcPr>
          <w:p w14:paraId="6313A8B3" w14:textId="77777777"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w:t>
            </w:r>
            <w:proofErr w:type="gramStart"/>
            <w:r>
              <w:t>Relationships which</w:t>
            </w:r>
            <w:proofErr w:type="gramEnd"/>
            <w:r>
              <w:t xml:space="preserve"> are defined between Data Files.)</w:t>
            </w:r>
          </w:p>
        </w:tc>
      </w:tr>
      <w:tr w:rsidR="002E5280" w:rsidRPr="00582270" w14:paraId="2BA3ACBB" w14:textId="77777777" w:rsidTr="002E5280">
        <w:tc>
          <w:tcPr>
            <w:tcW w:w="1701" w:type="dxa"/>
            <w:shd w:val="clear" w:color="auto" w:fill="auto"/>
          </w:tcPr>
          <w:p w14:paraId="059E6BE5" w14:textId="77777777" w:rsidR="002E5280" w:rsidRPr="00582270" w:rsidRDefault="002E5280" w:rsidP="002E5280">
            <w:pPr>
              <w:pStyle w:val="iNormal"/>
              <w:jc w:val="left"/>
            </w:pPr>
            <w:r w:rsidRPr="00582270">
              <w:t>Name</w:t>
            </w:r>
          </w:p>
        </w:tc>
        <w:tc>
          <w:tcPr>
            <w:tcW w:w="6762" w:type="dxa"/>
            <w:shd w:val="clear" w:color="auto" w:fill="auto"/>
          </w:tcPr>
          <w:p w14:paraId="299DF3EE" w14:textId="77777777"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14:paraId="120B8961" w14:textId="77777777" w:rsidTr="002E5280">
        <w:tc>
          <w:tcPr>
            <w:tcW w:w="1701" w:type="dxa"/>
            <w:shd w:val="clear" w:color="auto" w:fill="auto"/>
          </w:tcPr>
          <w:p w14:paraId="41264F69" w14:textId="77777777" w:rsidR="002E5280" w:rsidRPr="00582270" w:rsidRDefault="002E5280" w:rsidP="002E5280">
            <w:pPr>
              <w:pStyle w:val="iNormal"/>
              <w:jc w:val="left"/>
            </w:pPr>
            <w:r w:rsidRPr="00582270">
              <w:t>Description</w:t>
            </w:r>
          </w:p>
        </w:tc>
        <w:tc>
          <w:tcPr>
            <w:tcW w:w="6762" w:type="dxa"/>
            <w:shd w:val="clear" w:color="auto" w:fill="auto"/>
          </w:tcPr>
          <w:p w14:paraId="75C141F0" w14:textId="77777777"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14:paraId="55EF33BF" w14:textId="77777777" w:rsidTr="002E5280">
        <w:tc>
          <w:tcPr>
            <w:tcW w:w="1701" w:type="dxa"/>
            <w:shd w:val="clear" w:color="auto" w:fill="auto"/>
          </w:tcPr>
          <w:p w14:paraId="5FA20502" w14:textId="77777777"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14:paraId="65A71576" w14:textId="77777777"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14:paraId="728F6F4E" w14:textId="77777777" w:rsidTr="002E5280">
        <w:tc>
          <w:tcPr>
            <w:tcW w:w="1701" w:type="dxa"/>
            <w:shd w:val="clear" w:color="auto" w:fill="auto"/>
          </w:tcPr>
          <w:p w14:paraId="54A10518" w14:textId="77777777" w:rsidR="002E5280" w:rsidRPr="00582270" w:rsidRDefault="002E5280" w:rsidP="002E5280">
            <w:pPr>
              <w:pStyle w:val="iNormal"/>
            </w:pPr>
            <w:r w:rsidRPr="00582270">
              <w:t>Subject</w:t>
            </w:r>
          </w:p>
        </w:tc>
        <w:tc>
          <w:tcPr>
            <w:tcW w:w="6762" w:type="dxa"/>
            <w:shd w:val="clear" w:color="auto" w:fill="auto"/>
          </w:tcPr>
          <w:p w14:paraId="404D5A56" w14:textId="77777777"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14:paraId="35F99F7D" w14:textId="77777777" w:rsidTr="002E5280">
        <w:tc>
          <w:tcPr>
            <w:tcW w:w="1701" w:type="dxa"/>
            <w:shd w:val="clear" w:color="auto" w:fill="auto"/>
          </w:tcPr>
          <w:p w14:paraId="03ADE9EB" w14:textId="77777777" w:rsidR="002E5280" w:rsidRPr="00582270" w:rsidRDefault="002E5280" w:rsidP="002E5280">
            <w:pPr>
              <w:pStyle w:val="iNormal"/>
              <w:jc w:val="left"/>
            </w:pPr>
            <w:r w:rsidRPr="00582270">
              <w:t>Access rights</w:t>
            </w:r>
          </w:p>
        </w:tc>
        <w:tc>
          <w:tcPr>
            <w:tcW w:w="6762" w:type="dxa"/>
            <w:shd w:val="clear" w:color="auto" w:fill="auto"/>
          </w:tcPr>
          <w:p w14:paraId="41F3831C" w14:textId="2C545B1E"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8" w:history="1">
              <w:r w:rsidRPr="00582270">
                <w:rPr>
                  <w:rStyle w:val="Hyperlink"/>
                </w:rPr>
                <w:t>Creative Commons</w:t>
              </w:r>
            </w:hyperlink>
            <w:r w:rsidRPr="00582270">
              <w:t xml:space="preserve"> licence. The list of licences shown in the dropdown list is hard-coded in </w:t>
            </w:r>
            <w:r w:rsidR="00CF08BB">
              <w:t>DIVER</w:t>
            </w:r>
            <w:r w:rsidRPr="00582270">
              <w:t xml:space="preserve">. More information about these licences can be found at </w:t>
            </w:r>
            <w:hyperlink r:id="rId49" w:history="1">
              <w:r w:rsidRPr="00582270">
                <w:rPr>
                  <w:rStyle w:val="Hyperlink"/>
                </w:rPr>
                <w:t>http://creativecommons.org/licenses/</w:t>
              </w:r>
            </w:hyperlink>
            <w:r w:rsidRPr="00582270">
              <w:t>.</w:t>
            </w:r>
          </w:p>
        </w:tc>
      </w:tr>
      <w:tr w:rsidR="002E5280" w:rsidRPr="00582270" w14:paraId="47A425EA" w14:textId="77777777" w:rsidTr="002E5280">
        <w:tc>
          <w:tcPr>
            <w:tcW w:w="1701" w:type="dxa"/>
            <w:shd w:val="clear" w:color="auto" w:fill="auto"/>
          </w:tcPr>
          <w:p w14:paraId="446861D7" w14:textId="77777777" w:rsidR="002E5280" w:rsidRPr="00582270" w:rsidRDefault="002E5280" w:rsidP="002E5280">
            <w:pPr>
              <w:pStyle w:val="iNormal"/>
            </w:pPr>
            <w:r w:rsidRPr="00582270">
              <w:t>FOR codes</w:t>
            </w:r>
          </w:p>
        </w:tc>
        <w:tc>
          <w:tcPr>
            <w:tcW w:w="6762" w:type="dxa"/>
            <w:shd w:val="clear" w:color="auto" w:fill="auto"/>
          </w:tcPr>
          <w:p w14:paraId="737E505E" w14:textId="77777777"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50" w:anchor="112714291310995051" w:history="1">
              <w:r w:rsidRPr="00582270">
                <w:rPr>
                  <w:rStyle w:val="Hyperlink"/>
                </w:rPr>
                <w:t>http://www.abs.gov.au/ausstats/abs@.nsf/Products/1297.0~2008~Main+Features~Chapter+3,Fields+of+Research?OpenDocument#112714291310995051</w:t>
              </w:r>
            </w:hyperlink>
            <w:r w:rsidRPr="00582270">
              <w:t>, which says, in part,</w:t>
            </w:r>
          </w:p>
          <w:p w14:paraId="4FDE0921" w14:textId="77777777" w:rsidR="002E5280" w:rsidRPr="00582270" w:rsidRDefault="002E5280" w:rsidP="002E5280">
            <w:pPr>
              <w:pStyle w:val="iNormal"/>
              <w:ind w:left="720"/>
              <w:rPr>
                <w:i/>
              </w:rPr>
            </w:pPr>
            <w:r w:rsidRPr="00582270">
              <w:rPr>
                <w:i/>
              </w:rPr>
              <w:t xml:space="preserve">The FOR is a hierarchical classification with three levels, namely Divisions (2 digits), Groups (4 digits) and Fields (6 digits). </w:t>
            </w:r>
            <w:proofErr w:type="gramStart"/>
            <w:r w:rsidRPr="00582270">
              <w:rPr>
                <w:i/>
              </w:rPr>
              <w:t>Each level is identified by a unique number</w:t>
            </w:r>
            <w:proofErr w:type="gramEnd"/>
            <w:r w:rsidRPr="00582270">
              <w:rPr>
                <w:i/>
              </w:rPr>
              <w:t>.</w:t>
            </w:r>
          </w:p>
          <w:p w14:paraId="14110EE2" w14:textId="77777777" w:rsidR="002E5280" w:rsidRPr="00582270" w:rsidRDefault="002E5280" w:rsidP="002E5280">
            <w:pPr>
              <w:pStyle w:val="iNormal"/>
              <w:ind w:left="720"/>
              <w:rPr>
                <w:i/>
              </w:rPr>
            </w:pPr>
            <w:r w:rsidRPr="00582270">
              <w:rPr>
                <w:i/>
              </w:rPr>
              <w:t xml:space="preserve">Each Division is based on a broad discipline. Groups within each Division are </w:t>
            </w:r>
            <w:proofErr w:type="gramStart"/>
            <w:r w:rsidRPr="00582270">
              <w:rPr>
                <w:i/>
              </w:rPr>
              <w:t>those which</w:t>
            </w:r>
            <w:proofErr w:type="gramEnd"/>
            <w:r w:rsidRPr="00582270">
              <w:rPr>
                <w:i/>
              </w:rPr>
              <w:t xml:space="preserve">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6D74AA0C" w14:textId="77777777" w:rsidR="002E5280" w:rsidRPr="00582270" w:rsidRDefault="002E5280" w:rsidP="002E5280">
            <w:pPr>
              <w:pStyle w:val="iNormal"/>
            </w:pPr>
            <w:r w:rsidRPr="00582270">
              <w:t>A unique number identifies each level. FOR codes can be specified to Division, Group or Field of Research level.</w:t>
            </w:r>
          </w:p>
          <w:p w14:paraId="2FAC862C" w14:textId="77777777" w:rsidR="002E5280" w:rsidRPr="00582270" w:rsidRDefault="002E5280" w:rsidP="002E5280">
            <w:pPr>
              <w:pStyle w:val="iFigureCaption"/>
            </w:pPr>
            <w:r>
              <w:rPr>
                <w:noProof/>
                <w:lang w:val="en-US"/>
              </w:rPr>
              <w:drawing>
                <wp:inline distT="0" distB="0" distL="0" distR="0" wp14:anchorId="7BD6B082" wp14:editId="763E5AA4">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51"/>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8A40A8C" w14:textId="77777777" w:rsidR="002E5280" w:rsidRPr="00582270" w:rsidRDefault="002E5280" w:rsidP="002E5280">
            <w:pPr>
              <w:pStyle w:val="iNormal"/>
            </w:pPr>
            <w:r w:rsidRPr="00582270">
              <w:t xml:space="preserve">The FOR codes are selected two digits at a time. After the Division is selected, a dropdown list box is displayed to allow selection from the </w:t>
            </w:r>
            <w:proofErr w:type="gramStart"/>
            <w:r w:rsidRPr="00582270">
              <w:t>Groups which</w:t>
            </w:r>
            <w:proofErr w:type="gramEnd"/>
            <w:r w:rsidRPr="00582270">
              <w:t xml:space="preserve"> are relevant to the selected Division. Similarly, after the Group is selected, a dropdown list box is shown to allow selection from the Fields of </w:t>
            </w:r>
            <w:proofErr w:type="gramStart"/>
            <w:r w:rsidRPr="00582270">
              <w:t>Research which</w:t>
            </w:r>
            <w:proofErr w:type="gramEnd"/>
            <w:r w:rsidRPr="00582270">
              <w:t xml:space="preserve"> are relevant to the selected Group.</w:t>
            </w:r>
          </w:p>
          <w:p w14:paraId="1835580E" w14:textId="77777777" w:rsidR="002E5280" w:rsidRPr="00582270" w:rsidRDefault="002E5280" w:rsidP="002E5280">
            <w:pPr>
              <w:pStyle w:val="iNormal"/>
            </w:pPr>
            <w:proofErr w:type="gramStart"/>
            <w:r w:rsidRPr="00582270">
              <w:t xml:space="preserve">Click </w:t>
            </w:r>
            <w:r w:rsidRPr="0024061A">
              <w:rPr>
                <w:rStyle w:val="iButtonBlue"/>
              </w:rPr>
              <w:t> Add</w:t>
            </w:r>
            <w:proofErr w:type="gramEnd"/>
            <w:r w:rsidRPr="0024061A">
              <w:rPr>
                <w:rStyle w:val="iButtonBlue"/>
              </w:rPr>
              <w:t>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14:paraId="517FD798" w14:textId="77777777" w:rsidR="002E5280" w:rsidRPr="00582270" w:rsidRDefault="002E5280" w:rsidP="002E5280">
            <w:pPr>
              <w:pStyle w:val="iNormal"/>
            </w:pPr>
            <w:r w:rsidRPr="00582270">
              <w:t xml:space="preserve">You can </w:t>
            </w:r>
            <w:proofErr w:type="gramStart"/>
            <w:r w:rsidRPr="00582270">
              <w:t xml:space="preserve">click </w:t>
            </w:r>
            <w:r w:rsidRPr="0024061A">
              <w:rPr>
                <w:rStyle w:val="iButtonBlue"/>
              </w:rPr>
              <w:t> Add</w:t>
            </w:r>
            <w:proofErr w:type="gramEnd"/>
            <w:r w:rsidRPr="0024061A">
              <w:rPr>
                <w:rStyle w:val="iButtonBlue"/>
              </w:rPr>
              <w:t> </w:t>
            </w:r>
            <w:r w:rsidRPr="00582270">
              <w:t xml:space="preserve"> after selecting just the Division, the Division and Group, or all three levels, as appropriate for your </w:t>
            </w:r>
            <w:r>
              <w:t>Project</w:t>
            </w:r>
            <w:r w:rsidRPr="00582270">
              <w:t>.</w:t>
            </w:r>
          </w:p>
          <w:p w14:paraId="307EB923" w14:textId="77777777"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14:paraId="0891422B" w14:textId="0ABF656E" w:rsidR="002B635C" w:rsidRPr="00582270" w:rsidRDefault="002E5280" w:rsidP="009034FE">
            <w:pPr>
              <w:pStyle w:val="iNote"/>
            </w:pPr>
            <w:r w:rsidRPr="00582270">
              <w:t>Note</w:t>
            </w:r>
            <w:r w:rsidRPr="00582270">
              <w:tab/>
            </w:r>
            <w:r w:rsidR="00CF08BB">
              <w:t>DIVER</w:t>
            </w:r>
            <w:r>
              <w:t xml:space="preserve"> </w:t>
            </w:r>
            <w:r w:rsidRPr="00582270">
              <w:t xml:space="preserve">obtains FOR codes from a separate </w:t>
            </w:r>
            <w:r w:rsidR="008A44A8">
              <w:t xml:space="preserve">MINT </w:t>
            </w:r>
            <w:r w:rsidRPr="00582270">
              <w:t xml:space="preserve">server, the details of which were set up during </w:t>
            </w:r>
            <w:r w:rsidR="00CF08BB">
              <w:t>DIVER</w:t>
            </w:r>
            <w:r>
              <w:t xml:space="preserve"> </w:t>
            </w:r>
            <w:r w:rsidRPr="00582270">
              <w:t>installation.</w:t>
            </w:r>
            <w:r w:rsidR="004A0857">
              <w:t xml:space="preserve"> (See the Context Diagram in Chapter </w:t>
            </w:r>
            <w:r w:rsidR="00C23447">
              <w:fldChar w:fldCharType="begin"/>
            </w:r>
            <w:r w:rsidR="00C23447">
              <w:instrText xml:space="preserve"> REF _Ref377654860 \r \h  \* MERGEFORMAT </w:instrText>
            </w:r>
            <w:r w:rsidR="00C23447">
              <w:fldChar w:fldCharType="separate"/>
            </w:r>
            <w:r w:rsidR="004F6915">
              <w:t>1</w:t>
            </w:r>
            <w:r w:rsidR="00C23447">
              <w:fldChar w:fldCharType="end"/>
            </w:r>
            <w:r w:rsidR="004A0857" w:rsidRPr="009034FE">
              <w:t xml:space="preserve"> </w:t>
            </w:r>
            <w:r w:rsidR="00C23447">
              <w:fldChar w:fldCharType="begin"/>
            </w:r>
            <w:r w:rsidR="00C23447">
              <w:instrText xml:space="preserve"> REF _Ref377654860 \h  \* MERGEFORMAT </w:instrText>
            </w:r>
            <w:r w:rsidR="00C23447">
              <w:fldChar w:fldCharType="separate"/>
            </w:r>
            <w:r w:rsidR="004F6915" w:rsidRPr="004F6915">
              <w:rPr>
                <w:rStyle w:val="CrossReference"/>
              </w:rPr>
              <w:t>Overview</w:t>
            </w:r>
            <w:r w:rsidR="00C23447">
              <w:fldChar w:fldCharType="end"/>
            </w:r>
            <w:r w:rsidR="004A0857">
              <w:t>.)</w:t>
            </w:r>
            <w:r w:rsidRPr="00582270">
              <w:t xml:space="preserve"> If this server is not available at the time you are creating or updating an experiment, you will not be able to </w:t>
            </w:r>
            <w:proofErr w:type="gramStart"/>
            <w:r w:rsidRPr="00582270">
              <w:t>select  FOR</w:t>
            </w:r>
            <w:proofErr w:type="gramEnd"/>
            <w:r w:rsidRPr="00582270">
              <w:t xml:space="preserve"> codes. If this occurs, you </w:t>
            </w:r>
            <w:r w:rsidR="009034FE">
              <w:t>will</w:t>
            </w:r>
            <w:r w:rsidRPr="00582270">
              <w:t xml:space="preserve"> receive an error </w:t>
            </w:r>
            <w:proofErr w:type="gramStart"/>
            <w:r w:rsidRPr="00582270">
              <w:t xml:space="preserve">message </w:t>
            </w:r>
            <w:r w:rsidR="00693895">
              <w:t>which</w:t>
            </w:r>
            <w:proofErr w:type="gramEnd"/>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14:paraId="7F4F67FB" w14:textId="77777777"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xml:space="preserve">, </w:t>
      </w:r>
      <w:proofErr w:type="gramStart"/>
      <w:r w:rsidRPr="005879DC">
        <w:t>click</w:t>
      </w:r>
      <w:r>
        <w:t xml:space="preserve"> </w:t>
      </w:r>
      <w:r>
        <w:rPr>
          <w:rStyle w:val="iButtonBlue"/>
        </w:rPr>
        <w:t> </w:t>
      </w:r>
      <w:r w:rsidRPr="0024061A">
        <w:rPr>
          <w:rStyle w:val="iButtonBlue"/>
        </w:rPr>
        <w:t>Save</w:t>
      </w:r>
      <w:proofErr w:type="gramEnd"/>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14:paraId="2455108E"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w:t>
      </w:r>
      <w:proofErr w:type="gramStart"/>
      <w:r>
        <w:t xml:space="preserve">click </w:t>
      </w:r>
      <w:r w:rsidRPr="00342CE7">
        <w:rPr>
          <w:rStyle w:val="iButton"/>
        </w:rPr>
        <w:t> Cancel</w:t>
      </w:r>
      <w:proofErr w:type="gramEnd"/>
      <w:r w:rsidRPr="00342CE7">
        <w:rPr>
          <w:rStyle w:val="iButton"/>
        </w:rPr>
        <w:t> </w:t>
      </w:r>
      <w:r w:rsidRPr="005879DC">
        <w:t>.</w:t>
      </w:r>
    </w:p>
    <w:p w14:paraId="6E68E18A" w14:textId="77777777" w:rsidR="002E5280" w:rsidRPr="000A3A71" w:rsidRDefault="002E5280" w:rsidP="002E5280">
      <w:pPr>
        <w:pStyle w:val="iHeading2"/>
      </w:pPr>
      <w:bookmarkStart w:id="63" w:name="_Toc233706954"/>
      <w:bookmarkStart w:id="64" w:name="_Toc308996042"/>
      <w:bookmarkStart w:id="65" w:name="_Toc215047184"/>
      <w:r w:rsidRPr="00582270">
        <w:rPr>
          <w:rFonts w:eastAsia="MS Mincho" w:hint="eastAsia"/>
        </w:rPr>
        <w:t xml:space="preserve">Editing </w:t>
      </w:r>
      <w:r>
        <w:t>a Project</w:t>
      </w:r>
      <w:r w:rsidRPr="00582270">
        <w:rPr>
          <w:rFonts w:eastAsia="MS Mincho" w:hint="eastAsia"/>
        </w:rPr>
        <w:t xml:space="preserve"> Entry</w:t>
      </w:r>
      <w:bookmarkEnd w:id="63"/>
      <w:bookmarkEnd w:id="64"/>
    </w:p>
    <w:p w14:paraId="48A14FB0"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14:paraId="6F7AE3C8"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14:paraId="58816F7C" w14:textId="77777777"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14:paraId="789EBD63" w14:textId="77777777" w:rsidR="002E5280" w:rsidRDefault="002E5280" w:rsidP="002E5280">
      <w:pPr>
        <w:pStyle w:val="iNormal"/>
        <w:numPr>
          <w:ilvl w:val="0"/>
          <w:numId w:val="15"/>
        </w:numPr>
        <w:rPr>
          <w:lang w:eastAsia="ja-JP"/>
        </w:rPr>
      </w:pPr>
      <w:r>
        <w:rPr>
          <w:rFonts w:hint="eastAsia"/>
          <w:lang w:eastAsia="ja-JP"/>
        </w:rPr>
        <w:t xml:space="preserve">Click </w:t>
      </w:r>
      <w:proofErr w:type="gramStart"/>
      <w:r>
        <w:rPr>
          <w:rFonts w:hint="eastAsia"/>
          <w:lang w:eastAsia="ja-JP"/>
        </w:rPr>
        <w:t xml:space="preserve">on </w:t>
      </w:r>
      <w:r w:rsidR="009034FE" w:rsidRPr="009034FE">
        <w:rPr>
          <w:rStyle w:val="iButtonBlue"/>
        </w:rPr>
        <w:t> </w:t>
      </w:r>
      <w:r w:rsidRPr="009034FE">
        <w:rPr>
          <w:rStyle w:val="iButtonBlue"/>
          <w:rFonts w:hint="eastAsia"/>
        </w:rPr>
        <w:t>Edit</w:t>
      </w:r>
      <w:proofErr w:type="gramEnd"/>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_Ref351968996 \r \h  \* MERGEFORMAT </w:instrText>
      </w:r>
      <w:r w:rsidR="00C23447">
        <w:fldChar w:fldCharType="separate"/>
      </w:r>
      <w:r w:rsidR="004F6915" w:rsidRPr="004F6915">
        <w:rPr>
          <w:rStyle w:val="CrossReference"/>
        </w:rPr>
        <w:t>5.3</w:t>
      </w:r>
      <w:r w:rsidR="00C23447">
        <w:fldChar w:fldCharType="end"/>
      </w:r>
      <w:r w:rsidRPr="005D59E8">
        <w:rPr>
          <w:rStyle w:val="CrossReference"/>
          <w:rFonts w:hint="eastAsia"/>
        </w:rPr>
        <w:t xml:space="preserve"> </w:t>
      </w:r>
      <w:r w:rsidR="00C23447">
        <w:fldChar w:fldCharType="begin"/>
      </w:r>
      <w:r w:rsidR="00C23447">
        <w:instrText xml:space="preserve"> REF _Ref351968996 \h  \* MERGEFORMAT </w:instrText>
      </w:r>
      <w:r w:rsidR="00C23447">
        <w:fldChar w:fldCharType="separate"/>
      </w:r>
      <w:r w:rsidR="004F6915" w:rsidRPr="004F6915">
        <w:rPr>
          <w:rStyle w:val="CrossReference"/>
        </w:rPr>
        <w:t>Creating a Project</w:t>
      </w:r>
      <w:r w:rsidR="004F6915" w:rsidRPr="004F6915">
        <w:rPr>
          <w:rStyle w:val="CrossReference"/>
          <w:rFonts w:hint="eastAsia"/>
        </w:rPr>
        <w:t xml:space="preserve"> Entry</w:t>
      </w:r>
      <w:r w:rsidR="00C23447">
        <w:fldChar w:fldCharType="end"/>
      </w:r>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4F6915">
        <w:rPr>
          <w:lang w:eastAsia="ja-JP"/>
        </w:rPr>
        <w:t>above</w:t>
      </w:r>
      <w:r w:rsidR="00FE17CB">
        <w:rPr>
          <w:lang w:eastAsia="ja-JP"/>
        </w:rPr>
        <w:fldChar w:fldCharType="end"/>
      </w:r>
      <w:r>
        <w:rPr>
          <w:rFonts w:hint="eastAsia"/>
          <w:lang w:eastAsia="ja-JP"/>
        </w:rPr>
        <w:t>.</w:t>
      </w:r>
    </w:p>
    <w:p w14:paraId="7CD47AE5"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14:paraId="7E7B8DD0" w14:textId="77777777" w:rsidR="002E5280" w:rsidRPr="00F12853" w:rsidRDefault="002E5280" w:rsidP="002E5280">
      <w:pPr>
        <w:pStyle w:val="iNormal"/>
        <w:numPr>
          <w:ilvl w:val="0"/>
          <w:numId w:val="15"/>
        </w:numPr>
        <w:rPr>
          <w:lang w:eastAsia="ja-JP"/>
        </w:rPr>
      </w:pPr>
      <w:r>
        <w:rPr>
          <w:rFonts w:hint="eastAsia"/>
          <w:lang w:eastAsia="ja-JP"/>
        </w:rPr>
        <w:t xml:space="preserve">Click on </w:t>
      </w:r>
      <w:proofErr w:type="gramStart"/>
      <w:r>
        <w:rPr>
          <w:rFonts w:hint="eastAsia"/>
          <w:lang w:eastAsia="ja-JP"/>
        </w:rPr>
        <w:t xml:space="preserve">the </w:t>
      </w:r>
      <w:r w:rsidR="009034FE" w:rsidRPr="009034FE">
        <w:rPr>
          <w:rStyle w:val="iButtonBlue"/>
        </w:rPr>
        <w:t> Save</w:t>
      </w:r>
      <w:proofErr w:type="gramEnd"/>
      <w:r w:rsidR="009034FE" w:rsidRPr="009034FE">
        <w:rPr>
          <w:rStyle w:val="iButtonBlue"/>
        </w:rPr>
        <w:t> Project </w:t>
      </w:r>
      <w:r>
        <w:rPr>
          <w:rFonts w:hint="eastAsia"/>
          <w:lang w:eastAsia="ja-JP"/>
        </w:rPr>
        <w:t xml:space="preserve"> button </w:t>
      </w:r>
      <w:r>
        <w:rPr>
          <w:lang w:eastAsia="ja-JP"/>
        </w:rPr>
        <w:t>to</w:t>
      </w:r>
      <w:r>
        <w:rPr>
          <w:rFonts w:hint="eastAsia"/>
          <w:lang w:eastAsia="ja-JP"/>
        </w:rPr>
        <w:t xml:space="preserve"> save your changes.</w:t>
      </w:r>
    </w:p>
    <w:p w14:paraId="64FC50AF" w14:textId="77777777" w:rsidR="002E5280" w:rsidRPr="005879DC" w:rsidRDefault="002E5280" w:rsidP="002E5280">
      <w:pPr>
        <w:pStyle w:val="iHeading2"/>
      </w:pPr>
      <w:bookmarkStart w:id="66" w:name="_Toc233706955"/>
      <w:bookmarkStart w:id="67" w:name="_Ref377736666"/>
      <w:bookmarkStart w:id="68" w:name="_Ref377736669"/>
      <w:bookmarkStart w:id="69" w:name="_Toc308996043"/>
      <w:r>
        <w:t>Setting Up Project</w:t>
      </w:r>
      <w:r w:rsidRPr="005879DC">
        <w:t xml:space="preserve"> Parameters</w:t>
      </w:r>
      <w:bookmarkEnd w:id="65"/>
      <w:bookmarkEnd w:id="66"/>
      <w:bookmarkEnd w:id="67"/>
      <w:bookmarkEnd w:id="68"/>
      <w:bookmarkEnd w:id="69"/>
    </w:p>
    <w:p w14:paraId="3EB0279C" w14:textId="77777777"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14:paraId="06EC63F1" w14:textId="77777777" w:rsidR="002E5280" w:rsidRDefault="002E5280" w:rsidP="002E5280">
      <w:pPr>
        <w:pStyle w:val="iNormal"/>
      </w:pPr>
      <w:r>
        <w:t>Because Parameters are not directly referenced by Data Files, the option to delete them is provided.</w:t>
      </w:r>
    </w:p>
    <w:p w14:paraId="35C2C6FA" w14:textId="77777777" w:rsidR="002E5280" w:rsidRDefault="002E5280" w:rsidP="002E5280">
      <w:pPr>
        <w:pStyle w:val="iNormal"/>
      </w:pPr>
      <w:r>
        <w:t>To add a Project</w:t>
      </w:r>
      <w:r w:rsidRPr="005879DC">
        <w:t xml:space="preserve"> Parame</w:t>
      </w:r>
      <w:r>
        <w:t>ter:</w:t>
      </w:r>
    </w:p>
    <w:p w14:paraId="0C584807" w14:textId="77777777"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14:paraId="31CFFAE7" w14:textId="77777777" w:rsidR="002E5280" w:rsidRPr="005879DC" w:rsidRDefault="002E5280" w:rsidP="002E5280">
      <w:pPr>
        <w:pStyle w:val="iNormal"/>
        <w:numPr>
          <w:ilvl w:val="0"/>
          <w:numId w:val="24"/>
        </w:numPr>
      </w:pPr>
      <w:r>
        <w:t xml:space="preserve">Click </w:t>
      </w:r>
      <w:proofErr w:type="gramStart"/>
      <w:r>
        <w:t xml:space="preserve">the </w:t>
      </w:r>
      <w:r w:rsidR="009034FE" w:rsidRPr="009034FE">
        <w:rPr>
          <w:rStyle w:val="iButton"/>
        </w:rPr>
        <w:t> </w:t>
      </w:r>
      <w:r w:rsidRPr="009034FE">
        <w:rPr>
          <w:rStyle w:val="iButton"/>
        </w:rPr>
        <w:t>New</w:t>
      </w:r>
      <w:proofErr w:type="gramEnd"/>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14:paraId="12D938E7" w14:textId="77777777" w:rsidR="002E5280" w:rsidRPr="005879DC" w:rsidRDefault="00A5049D" w:rsidP="002E5280">
      <w:pPr>
        <w:pStyle w:val="iNormal"/>
        <w:ind w:left="720"/>
      </w:pPr>
      <w:r>
        <w:rPr>
          <w:noProof/>
          <w:lang w:val="en-US"/>
        </w:rPr>
        <mc:AlternateContent>
          <mc:Choice Requires="wpg">
            <w:drawing>
              <wp:inline distT="0" distB="0" distL="0" distR="0" wp14:anchorId="512849AD" wp14:editId="119F54AE">
                <wp:extent cx="4664710" cy="1724660"/>
                <wp:effectExtent l="0" t="0" r="0" b="2540"/>
                <wp:docPr id="84" name="Group 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64710" cy="1724660"/>
                          <a:chOff x="2353" y="1861"/>
                          <a:chExt cx="5835" cy="2158"/>
                        </a:xfrm>
                      </wpg:grpSpPr>
                      <wps:wsp>
                        <wps:cNvPr id="85" name="AutoShape 155"/>
                        <wps:cNvSpPr>
                          <a:spLocks noChangeAspect="1" noChangeArrowheads="1" noTextEdit="1"/>
                        </wps:cNvSpPr>
                        <wps: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1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pic:spPr>
                      </pic:pic>
                      <wps:wsp>
                        <wps:cNvPr id="88" name="Oval 158"/>
                        <wps:cNvSpPr>
                          <a:spLocks noChangeArrowheads="1"/>
                        </wps:cNvSpPr>
                        <wps:spPr bwMode="auto">
                          <a:xfrm>
                            <a:off x="2706" y="2977"/>
                            <a:ext cx="813" cy="27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56" o:spid="_x0000_s1026" style="width:367.3pt;height:135.8pt;mso-position-horizontal-relative:char;mso-position-vertical-relative:line" coordorigin="2353,1861" coordsize="5835,21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">
                <o:lock v:ext="edit" aspectratio="t"/>
                <v:rect id="AutoShape 155" o:spid="_x0000_s1027" style="position:absolute;left:2353;top:1861;width:5835;height:2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cEAxAAA&#10;ANsAAAAPAAAAZHJzL2Rvd25yZXYueG1sRI/dasJAFITvBd9hOUJvpG4UKiF1FRHEUApi/Lk+ZE+T&#10;0OzZmF2T9O27hYKXw8x8w6w2g6lFR62rLCuYzyIQxLnVFRcKLuf9awzCeWSNtWVS8EMONuvxaIWJ&#10;tj2fqMt8IQKEXYIKSu+bREqXl2TQzWxDHLwv2xr0QbaF1C32AW5quYiipTRYcVgosaFdSfl39jAK&#10;+vzY3c6fB3mc3lLL9/S+y64fSr1Mhu07CE+Df4b/26lWEL/B3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HBAMQAAADbAAAADwAAAAAAAAAAAAAAAACXAgAAZHJzL2Rv&#10;d25yZXYueG1sUEsFBgAAAAAEAAQA9QAAAIgDAAAAAA==&#10;" filled="f" stroked="f">
                  <o:lock v:ext="edit" aspectratio="t" text="t"/>
                </v:rect>
                <v:shape id="Picture 157" o:spid="_x0000_s1028" type="#_x0000_t75" style="position:absolute;left:2353;top:1861;width:5835;height:21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y&#10;LefEAAAA2wAAAA8AAABkcnMvZG93bnJldi54bWxEj0FrwkAUhO+F/oflFbzppgoaUjfBCoK9BNSW&#10;Xl+zL9nQ7NuQXTX117uFQo/DzHzDrIvRduJCg28dK3ieJSCIK6dbbhS8n3bTFIQPyBo7x6TghzwU&#10;+ePDGjPtrnygyzE0IkLYZ6jAhNBnUvrKkEU/cz1x9Go3WAxRDo3UA14j3HZyniRLabHluGCwp62h&#10;6vt4tgqC3ZS3LzLLuv6oylv55l4Xn3ulJk/j5gVEoDH8h//ae60gXcHvl/gDZH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yLefEAAAA2wAAAA8AAAAAAAAAAAAAAAAAnAIA&#10;AGRycy9kb3ducmV2LnhtbFBLBQYAAAAABAAEAPcAAACNAwAAAAA=&#10;">
                  <v:imagedata r:id="rId53" o:title=""/>
                </v:shape>
                <v:oval id="Oval 158" o:spid="_x0000_s1029" style="position:absolute;left:2706;top:2977;width:813;height:2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wlRwAAA&#10;ANsAAAAPAAAAZHJzL2Rvd25yZXYueG1sRE/LisIwFN0L/kO4wuw0VXAs1Sg+EIZZjPj4gEtzbavN&#10;TU1irX8/WQzM8nDei1VnatGS85VlBeNRAoI4t7riQsHlvB+mIHxA1lhbJgVv8rBa9nsLzLR98ZHa&#10;UyhEDGGfoYIyhCaT0uclGfQj2xBH7mqdwRChK6R2+IrhppaTJPmUBiuODSU2tC0pv5+eRsH0Vjwm&#10;P4fNm2bVrnbjrrWPb6nUx6Bbz0EE6sK/+M/9pRWkcWz8En+AX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qwlRwAAAANsAAAAPAAAAAAAAAAAAAAAAAJcCAABkcnMvZG93bnJl&#10;di54bWxQSwUGAAAAAAQABAD1AAAAhAMAAAAA&#10;" filled="f" strokecolor="red" strokeweight="1pt"/>
                <w10:anchorlock/>
              </v:group>
            </w:pict>
          </mc:Fallback>
        </mc:AlternateContent>
      </w:r>
    </w:p>
    <w:p w14:paraId="3268A63F" w14:textId="77777777" w:rsidR="002E5280" w:rsidRPr="005879DC" w:rsidRDefault="002E5280" w:rsidP="002E5280">
      <w:pPr>
        <w:pStyle w:val="iNormal"/>
        <w:ind w:left="720"/>
      </w:pPr>
      <w:r w:rsidRPr="005879DC">
        <w:t>This button will display the form below</w:t>
      </w:r>
      <w:r>
        <w:t>.</w:t>
      </w:r>
    </w:p>
    <w:p w14:paraId="73BE9ECB" w14:textId="77777777" w:rsidR="002E5280" w:rsidRPr="005879DC" w:rsidRDefault="00E464DC" w:rsidP="002E5280">
      <w:pPr>
        <w:pStyle w:val="iFigureCaption"/>
      </w:pPr>
      <w:r>
        <w:rPr>
          <w:b w:val="0"/>
          <w:noProof/>
          <w:lang w:val="en-US"/>
        </w:rPr>
        <w:drawing>
          <wp:inline distT="0" distB="0" distL="0" distR="0" wp14:anchorId="28806118" wp14:editId="60198CF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14:paraId="72DEBEC4" w14:textId="77777777"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2E5280" w:rsidRPr="00582270" w14:paraId="39CF4333" w14:textId="77777777" w:rsidTr="002E5280">
        <w:tc>
          <w:tcPr>
            <w:tcW w:w="1843" w:type="dxa"/>
            <w:shd w:val="clear" w:color="auto" w:fill="auto"/>
          </w:tcPr>
          <w:p w14:paraId="66494A21" w14:textId="77777777"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14:paraId="24ADC79B" w14:textId="77777777"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14:paraId="5FB0EBB5" w14:textId="77777777" w:rsidTr="002E5280">
        <w:tc>
          <w:tcPr>
            <w:tcW w:w="1843" w:type="dxa"/>
            <w:shd w:val="clear" w:color="auto" w:fill="auto"/>
          </w:tcPr>
          <w:p w14:paraId="5F51D6B7" w14:textId="77777777" w:rsidR="002E5280" w:rsidRPr="00582270" w:rsidRDefault="002E5280" w:rsidP="002E5280">
            <w:pPr>
              <w:pStyle w:val="iNormal"/>
            </w:pPr>
            <w:r w:rsidRPr="00582270">
              <w:t>Modification</w:t>
            </w:r>
          </w:p>
        </w:tc>
        <w:tc>
          <w:tcPr>
            <w:tcW w:w="6770" w:type="dxa"/>
            <w:shd w:val="clear" w:color="auto" w:fill="auto"/>
          </w:tcPr>
          <w:p w14:paraId="61A7067E" w14:textId="77777777"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14:paraId="2FE43958" w14:textId="77777777" w:rsidTr="002E5280">
        <w:tc>
          <w:tcPr>
            <w:tcW w:w="1843" w:type="dxa"/>
            <w:shd w:val="clear" w:color="auto" w:fill="auto"/>
          </w:tcPr>
          <w:p w14:paraId="214F7A17" w14:textId="77777777" w:rsidR="002E5280" w:rsidRPr="00582270" w:rsidRDefault="002E5280" w:rsidP="002E5280">
            <w:pPr>
              <w:pStyle w:val="iNormal"/>
              <w:jc w:val="left"/>
            </w:pPr>
            <w:r w:rsidRPr="00582270">
              <w:t>Amount and</w:t>
            </w:r>
            <w:r w:rsidRPr="00582270">
              <w:br/>
              <w:t>Units</w:t>
            </w:r>
          </w:p>
        </w:tc>
        <w:tc>
          <w:tcPr>
            <w:tcW w:w="6770" w:type="dxa"/>
            <w:shd w:val="clear" w:color="auto" w:fill="auto"/>
          </w:tcPr>
          <w:p w14:paraId="010B7716" w14:textId="77777777" w:rsidR="002E5280" w:rsidRPr="00582270" w:rsidRDefault="002E5280" w:rsidP="002E5280">
            <w:pPr>
              <w:pStyle w:val="iNormal"/>
            </w:pPr>
            <w:r w:rsidRPr="00582270">
              <w:t>These optional fields allow more specific information to be recorded about the Modification.</w:t>
            </w:r>
          </w:p>
        </w:tc>
      </w:tr>
      <w:tr w:rsidR="002E5280" w:rsidRPr="00582270" w14:paraId="3478A904" w14:textId="77777777" w:rsidTr="002E5280">
        <w:tc>
          <w:tcPr>
            <w:tcW w:w="1843" w:type="dxa"/>
            <w:shd w:val="clear" w:color="auto" w:fill="auto"/>
          </w:tcPr>
          <w:p w14:paraId="6178C134" w14:textId="77777777" w:rsidR="002E5280" w:rsidRPr="00582270" w:rsidRDefault="002E5280" w:rsidP="002E5280">
            <w:pPr>
              <w:pStyle w:val="iNormal"/>
            </w:pPr>
            <w:r w:rsidRPr="00582270">
              <w:t>Comments</w:t>
            </w:r>
          </w:p>
        </w:tc>
        <w:tc>
          <w:tcPr>
            <w:tcW w:w="6770" w:type="dxa"/>
            <w:shd w:val="clear" w:color="auto" w:fill="auto"/>
          </w:tcPr>
          <w:p w14:paraId="7098E43B" w14:textId="77777777" w:rsidR="002E5280" w:rsidRPr="00582270" w:rsidRDefault="002E5280" w:rsidP="002E5280">
            <w:pPr>
              <w:pStyle w:val="iNormal"/>
            </w:pPr>
            <w:r w:rsidRPr="00582270">
              <w:t xml:space="preserve">This field can be used to record any unstructured, </w:t>
            </w:r>
            <w:proofErr w:type="gramStart"/>
            <w:r w:rsidRPr="00582270">
              <w:t>plain-text</w:t>
            </w:r>
            <w:proofErr w:type="gramEnd"/>
            <w:r w:rsidRPr="00582270">
              <w:t xml:space="preserve"> information you would like to record about the treatment.</w:t>
            </w:r>
          </w:p>
        </w:tc>
      </w:tr>
    </w:tbl>
    <w:p w14:paraId="13F8C26B" w14:textId="77777777" w:rsidR="002E5280" w:rsidRDefault="002E5280" w:rsidP="002E5280">
      <w:pPr>
        <w:pStyle w:val="iNormal"/>
        <w:numPr>
          <w:ilvl w:val="0"/>
          <w:numId w:val="25"/>
        </w:numPr>
      </w:pPr>
      <w:r>
        <w:t>Click</w:t>
      </w:r>
      <w:r w:rsidRPr="001A1419">
        <w:t xml:space="preserve"> </w:t>
      </w:r>
      <w:proofErr w:type="gramStart"/>
      <w:r w:rsidRPr="001A1419">
        <w:t xml:space="preserve">the </w:t>
      </w:r>
      <w:r w:rsidR="00442099" w:rsidRPr="00442099">
        <w:rPr>
          <w:rStyle w:val="iButtonBlue"/>
        </w:rPr>
        <w:t> </w:t>
      </w:r>
      <w:r w:rsidRPr="00442099">
        <w:rPr>
          <w:rStyle w:val="iButtonBlue"/>
        </w:rPr>
        <w:t>Save</w:t>
      </w:r>
      <w:proofErr w:type="gramEnd"/>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14:paraId="49472CAE" w14:textId="77777777"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14:paraId="4A89F6B0" w14:textId="77777777" w:rsidR="002E5280" w:rsidRPr="005879DC" w:rsidRDefault="002E5280" w:rsidP="002E5280">
      <w:pPr>
        <w:pStyle w:val="iNormal"/>
      </w:pPr>
      <w:r>
        <w:t>Existing Project</w:t>
      </w:r>
      <w:r w:rsidRPr="005879DC">
        <w:t xml:space="preserve"> Parameters can be edited or deleted using </w:t>
      </w:r>
      <w:proofErr w:type="gramStart"/>
      <w:r w:rsidRPr="005879DC">
        <w:t xml:space="preserve">the </w:t>
      </w:r>
      <w:r w:rsidR="00442099" w:rsidRPr="00442099">
        <w:rPr>
          <w:rStyle w:val="iButtonBlue"/>
        </w:rPr>
        <w:t> Edit</w:t>
      </w:r>
      <w:proofErr w:type="gramEnd"/>
      <w:r w:rsidR="00442099" w:rsidRPr="00442099">
        <w:rPr>
          <w:rStyle w:val="iButtonBlue"/>
        </w:rPr>
        <w: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14:paraId="29C991DC" w14:textId="77777777" w:rsidR="00840870" w:rsidRDefault="00415DC9" w:rsidP="00B6457B">
      <w:pPr>
        <w:pStyle w:val="iHeading1"/>
      </w:pPr>
      <w:bookmarkStart w:id="70" w:name="_Toc308996044"/>
      <w:r>
        <w:t>Data File</w:t>
      </w:r>
      <w:r w:rsidR="00D2127E">
        <w:t xml:space="preserve"> </w:t>
      </w:r>
      <w:r w:rsidR="00840870">
        <w:t xml:space="preserve">Storage and </w:t>
      </w:r>
      <w:r w:rsidR="003829A3">
        <w:t>Metadata</w:t>
      </w:r>
      <w:bookmarkEnd w:id="53"/>
      <w:bookmarkEnd w:id="70"/>
    </w:p>
    <w:p w14:paraId="34ED692F" w14:textId="62AE58AD" w:rsidR="00422C63" w:rsidRDefault="00CF08BB" w:rsidP="00840870">
      <w:pPr>
        <w:pStyle w:val="iNormal"/>
        <w:rPr>
          <w:lang w:eastAsia="ja-JP"/>
        </w:rPr>
      </w:pPr>
      <w:r>
        <w:t>DIVER</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14:paraId="12E8F5C3" w14:textId="4C95B2AE" w:rsidR="00422C63" w:rsidRPr="00422C63" w:rsidRDefault="00422C63" w:rsidP="00840870">
      <w:pPr>
        <w:pStyle w:val="iNormal"/>
      </w:pPr>
      <w:proofErr w:type="gramStart"/>
      <w:r>
        <w:rPr>
          <w:lang w:eastAsia="ja-JP"/>
        </w:rPr>
        <w:t>The Data Files</w:t>
      </w:r>
      <w:r>
        <w:t xml:space="preserve"> stored within </w:t>
      </w:r>
      <w:r w:rsidR="00CF08BB">
        <w:t>DIVER</w:t>
      </w:r>
      <w:r>
        <w:t xml:space="preserve"> can only be accessed by using the </w:t>
      </w:r>
      <w:r w:rsidR="00CF08BB">
        <w:t>DIVER</w:t>
      </w:r>
      <w:r>
        <w:t xml:space="preserve"> system</w:t>
      </w:r>
      <w:proofErr w:type="gramEnd"/>
      <w:r>
        <w:t>.</w:t>
      </w:r>
    </w:p>
    <w:p w14:paraId="0E28EA79" w14:textId="77777777" w:rsidR="00422C63" w:rsidRDefault="00422C63" w:rsidP="00422C63">
      <w:pPr>
        <w:pStyle w:val="iHeading2"/>
      </w:pPr>
      <w:bookmarkStart w:id="71" w:name="_Toc308996045"/>
      <w:r>
        <w:t>Data File Types</w:t>
      </w:r>
      <w:bookmarkEnd w:id="71"/>
    </w:p>
    <w:p w14:paraId="52B7D303" w14:textId="31C13180" w:rsidR="00422C63" w:rsidRDefault="00CF08BB" w:rsidP="00422C63">
      <w:pPr>
        <w:pStyle w:val="iNormal"/>
        <w:rPr>
          <w:lang w:eastAsia="ja-JP"/>
        </w:rPr>
      </w:pPr>
      <w:r>
        <w:rPr>
          <w:lang w:eastAsia="ja-JP"/>
        </w:rPr>
        <w:t>DIVER</w:t>
      </w:r>
      <w:r w:rsidR="00422C63">
        <w:rPr>
          <w:lang w:eastAsia="ja-JP"/>
        </w:rPr>
        <w:t xml:space="preserve"> supports uploading and storage of any format Data File, regardless of its content or purpose.</w:t>
      </w:r>
    </w:p>
    <w:p w14:paraId="7126F6A0" w14:textId="77F17A77" w:rsidR="00422C63" w:rsidRDefault="00422C63" w:rsidP="00422C63">
      <w:pPr>
        <w:pStyle w:val="iNormal"/>
        <w:rPr>
          <w:lang w:eastAsia="ja-JP"/>
        </w:rPr>
      </w:pPr>
      <w:r>
        <w:rPr>
          <w:lang w:eastAsia="ja-JP"/>
        </w:rPr>
        <w:t xml:space="preserve">When Data Files are uploaded, </w:t>
      </w:r>
      <w:r w:rsidR="00CF08BB">
        <w:rPr>
          <w:lang w:eastAsia="ja-JP"/>
        </w:rPr>
        <w:t>DIVER</w:t>
      </w:r>
      <w:r>
        <w:rPr>
          <w:lang w:eastAsia="ja-JP"/>
        </w:rPr>
        <w:t xml:space="preserve"> examines the file content to determine its format and sets its MIME Type into the Data File’s Metadata based on the format discovered. </w:t>
      </w:r>
    </w:p>
    <w:p w14:paraId="7ED03E79" w14:textId="7FA2C136" w:rsidR="00422C63" w:rsidRDefault="00422C63" w:rsidP="00422C63">
      <w:pPr>
        <w:pStyle w:val="iNormal"/>
        <w:rPr>
          <w:lang w:eastAsia="ja-JP"/>
        </w:rPr>
      </w:pPr>
      <w:r>
        <w:rPr>
          <w:lang w:eastAsia="ja-JP"/>
        </w:rPr>
        <w:t xml:space="preserve">There are some Data File types for which </w:t>
      </w:r>
      <w:r w:rsidR="00CF08BB">
        <w:rPr>
          <w:lang w:eastAsia="ja-JP"/>
        </w:rPr>
        <w:t>DIVER</w:t>
      </w:r>
      <w:r>
        <w:rPr>
          <w:lang w:eastAsia="ja-JP"/>
        </w:rPr>
        <w:t xml:space="preserve">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2"/>
        <w:gridCol w:w="7718"/>
      </w:tblGrid>
      <w:tr w:rsidR="002A4DA6" w:rsidRPr="00155121" w14:paraId="16930346" w14:textId="77777777" w:rsidTr="002E5280">
        <w:tc>
          <w:tcPr>
            <w:tcW w:w="0" w:type="auto"/>
          </w:tcPr>
          <w:p w14:paraId="15F9ACF5" w14:textId="77777777" w:rsidR="00422C63" w:rsidRPr="00155121" w:rsidRDefault="00422C63" w:rsidP="002E5280">
            <w:pPr>
              <w:pStyle w:val="iNormal"/>
              <w:jc w:val="left"/>
              <w:rPr>
                <w:lang w:eastAsia="ja-JP"/>
              </w:rPr>
            </w:pPr>
            <w:r w:rsidRPr="00155121">
              <w:rPr>
                <w:lang w:eastAsia="ja-JP"/>
              </w:rPr>
              <w:t>TOA5</w:t>
            </w:r>
          </w:p>
        </w:tc>
        <w:tc>
          <w:tcPr>
            <w:tcW w:w="0" w:type="auto"/>
          </w:tcPr>
          <w:p w14:paraId="266CF65E" w14:textId="6ED16D47" w:rsidR="00422C63" w:rsidRDefault="00422C63" w:rsidP="002E5280">
            <w:pPr>
              <w:pStyle w:val="iNormal"/>
            </w:pPr>
            <w:proofErr w:type="gramStart"/>
            <w:r w:rsidRPr="00582270">
              <w:t xml:space="preserve">TOA5 </w:t>
            </w:r>
            <w:r>
              <w:t>Data F</w:t>
            </w:r>
            <w:r w:rsidRPr="00582270">
              <w:t xml:space="preserve">iles are produced by the Campbell Scientific </w:t>
            </w:r>
            <w:proofErr w:type="spellStart"/>
            <w:r w:rsidRPr="00582270">
              <w:t>LoggerNet</w:t>
            </w:r>
            <w:proofErr w:type="spellEnd"/>
            <w:r w:rsidRPr="00582270">
              <w:t xml:space="preserve"> program</w:t>
            </w:r>
            <w:proofErr w:type="gramEnd"/>
            <w:r w:rsidRPr="00582270">
              <w:t>.</w:t>
            </w:r>
            <w:r w:rsidR="003D58D1">
              <w:t xml:space="preserve"> Not all </w:t>
            </w:r>
            <w:r w:rsidR="00CF08BB">
              <w:t>DIVER</w:t>
            </w:r>
            <w:r w:rsidR="003D58D1">
              <w:t xml:space="preserve"> installations will use this file format.</w:t>
            </w:r>
          </w:p>
          <w:p w14:paraId="3D3432F0" w14:textId="6384A6C4" w:rsidR="00422C63" w:rsidRPr="00155121" w:rsidRDefault="00CF08BB" w:rsidP="009034FE">
            <w:pPr>
              <w:pStyle w:val="iNormal"/>
              <w:rPr>
                <w:lang w:eastAsia="ja-JP"/>
              </w:rPr>
            </w:pPr>
            <w:r>
              <w:t>DIVER</w:t>
            </w:r>
            <w:r w:rsidR="00422C63">
              <w:t xml:space="preserve"> processes these files specifically, as described in</w:t>
            </w:r>
            <w:r w:rsidR="009034FE">
              <w:t xml:space="preserve"> section </w:t>
            </w:r>
            <w:r w:rsidR="00C23447">
              <w:fldChar w:fldCharType="begin"/>
            </w:r>
            <w:r w:rsidR="00C23447">
              <w:instrText xml:space="preserve"> REF _Ref378839908 \r \h  \* MERGEFORMAT </w:instrText>
            </w:r>
            <w:r w:rsidR="00C23447">
              <w:fldChar w:fldCharType="separate"/>
            </w:r>
            <w:r w:rsidR="004F6915" w:rsidRPr="004F6915">
              <w:rPr>
                <w:rStyle w:val="CrossReference"/>
              </w:rPr>
              <w:t>7.3</w:t>
            </w:r>
            <w:r w:rsidR="00C23447">
              <w:fldChar w:fldCharType="end"/>
            </w:r>
            <w:r w:rsidR="009034FE" w:rsidRPr="009034FE">
              <w:rPr>
                <w:rStyle w:val="CrossReference"/>
              </w:rPr>
              <w:t xml:space="preserve"> </w:t>
            </w:r>
            <w:r w:rsidR="00C23447">
              <w:fldChar w:fldCharType="begin"/>
            </w:r>
            <w:r w:rsidR="00C23447">
              <w:instrText xml:space="preserve"> REF _Ref378839908 \h  \* MERGEFORMAT </w:instrText>
            </w:r>
            <w:r w:rsidR="00C23447">
              <w:fldChar w:fldCharType="separate"/>
            </w:r>
            <w:r w:rsidR="004F6915" w:rsidRPr="004F6915">
              <w:rPr>
                <w:rStyle w:val="CrossReference"/>
              </w:rPr>
              <w:t>Uploading RAW TOA5 Data Files</w:t>
            </w:r>
            <w:r w:rsidR="00C23447">
              <w:fldChar w:fldCharType="end"/>
            </w:r>
            <w:r w:rsidR="00422C63">
              <w:t>.</w:t>
            </w:r>
          </w:p>
        </w:tc>
      </w:tr>
      <w:tr w:rsidR="002A4DA6" w:rsidRPr="00155121" w14:paraId="2F57D923" w14:textId="77777777" w:rsidTr="002E5280">
        <w:tc>
          <w:tcPr>
            <w:tcW w:w="0" w:type="auto"/>
          </w:tcPr>
          <w:p w14:paraId="13F23CB7" w14:textId="259DE38E" w:rsidR="00803603" w:rsidRPr="00155121" w:rsidRDefault="00803603" w:rsidP="002E5280">
            <w:pPr>
              <w:pStyle w:val="iNormal"/>
              <w:jc w:val="left"/>
              <w:rPr>
                <w:lang w:eastAsia="ja-JP"/>
              </w:rPr>
            </w:pPr>
            <w:r>
              <w:rPr>
                <w:lang w:eastAsia="ja-JP"/>
              </w:rPr>
              <w:t>NETCDF</w:t>
            </w:r>
          </w:p>
        </w:tc>
        <w:tc>
          <w:tcPr>
            <w:tcW w:w="0" w:type="auto"/>
          </w:tcPr>
          <w:p w14:paraId="4F0FE1D7" w14:textId="293D72A0" w:rsidR="00803603" w:rsidRDefault="00803603" w:rsidP="00422C63">
            <w:pPr>
              <w:pStyle w:val="iNormal"/>
              <w:rPr>
                <w:lang w:eastAsia="ja-JP"/>
              </w:rPr>
            </w:pPr>
            <w:r>
              <w:rPr>
                <w:lang w:eastAsia="ja-JP"/>
              </w:rPr>
              <w:t xml:space="preserve">Network Common Data Form is an open standard set of software libraries and self-describing, machine independent data formats that support the creation, access, and sharing of array-oriented scientific data – see </w:t>
            </w:r>
            <w:hyperlink r:id="rId55" w:history="1">
              <w:r w:rsidRPr="00DC0C33">
                <w:rPr>
                  <w:rStyle w:val="Hyperlink"/>
                  <w:lang w:eastAsia="ja-JP"/>
                </w:rPr>
                <w:t>https://en.wikipedia.org/wiki/NetCDF</w:t>
              </w:r>
            </w:hyperlink>
            <w:r>
              <w:rPr>
                <w:lang w:eastAsia="ja-JP"/>
              </w:rPr>
              <w:t xml:space="preserve"> for more details.</w:t>
            </w:r>
          </w:p>
        </w:tc>
      </w:tr>
      <w:tr w:rsidR="002A4DA6" w:rsidRPr="00155121" w14:paraId="6593310C" w14:textId="77777777" w:rsidTr="002E5280">
        <w:tc>
          <w:tcPr>
            <w:tcW w:w="0" w:type="auto"/>
          </w:tcPr>
          <w:p w14:paraId="40A32800" w14:textId="5ACD9750" w:rsidR="00803603" w:rsidRPr="00155121" w:rsidRDefault="00803603" w:rsidP="002E5280">
            <w:pPr>
              <w:pStyle w:val="iNormal"/>
              <w:jc w:val="left"/>
              <w:rPr>
                <w:lang w:eastAsia="ja-JP"/>
              </w:rPr>
            </w:pPr>
            <w:r>
              <w:rPr>
                <w:lang w:eastAsia="ja-JP"/>
              </w:rPr>
              <w:t>NCML</w:t>
            </w:r>
          </w:p>
        </w:tc>
        <w:tc>
          <w:tcPr>
            <w:tcW w:w="0" w:type="auto"/>
          </w:tcPr>
          <w:p w14:paraId="4E426E6D" w14:textId="7DC917B3" w:rsidR="00803603" w:rsidRDefault="00803603" w:rsidP="00422C63">
            <w:pPr>
              <w:pStyle w:val="iNormal"/>
              <w:rPr>
                <w:lang w:eastAsia="ja-JP"/>
              </w:rPr>
            </w:pPr>
            <w:proofErr w:type="spellStart"/>
            <w:r>
              <w:rPr>
                <w:lang w:eastAsia="ja-JP"/>
              </w:rPr>
              <w:t>NcML</w:t>
            </w:r>
            <w:proofErr w:type="spellEnd"/>
            <w:r>
              <w:rPr>
                <w:lang w:eastAsia="ja-JP"/>
              </w:rPr>
              <w:t xml:space="preserve"> is an XML representation of the metadata in </w:t>
            </w:r>
            <w:proofErr w:type="spellStart"/>
            <w:r>
              <w:rPr>
                <w:lang w:eastAsia="ja-JP"/>
              </w:rPr>
              <w:t>NetCDF</w:t>
            </w:r>
            <w:proofErr w:type="spellEnd"/>
            <w:r>
              <w:rPr>
                <w:lang w:eastAsia="ja-JP"/>
              </w:rPr>
              <w:t xml:space="preserve"> files. It is often used to aggregate </w:t>
            </w:r>
            <w:proofErr w:type="spellStart"/>
            <w:r>
              <w:rPr>
                <w:lang w:eastAsia="ja-JP"/>
              </w:rPr>
              <w:t>NetCDF</w:t>
            </w:r>
            <w:proofErr w:type="spellEnd"/>
            <w:r>
              <w:rPr>
                <w:lang w:eastAsia="ja-JP"/>
              </w:rPr>
              <w:t xml:space="preserve"> data files. </w:t>
            </w:r>
          </w:p>
        </w:tc>
      </w:tr>
      <w:tr w:rsidR="002A4DA6" w:rsidRPr="00155121" w14:paraId="40B9110B" w14:textId="77777777" w:rsidTr="002E5280">
        <w:tc>
          <w:tcPr>
            <w:tcW w:w="0" w:type="auto"/>
          </w:tcPr>
          <w:p w14:paraId="20F13EFE" w14:textId="799D683A" w:rsidR="00422C63" w:rsidRPr="00155121" w:rsidRDefault="00422C63" w:rsidP="002E5280">
            <w:pPr>
              <w:pStyle w:val="iNormal"/>
              <w:jc w:val="left"/>
              <w:rPr>
                <w:lang w:eastAsia="ja-JP"/>
              </w:rPr>
            </w:pPr>
            <w:r w:rsidRPr="00155121">
              <w:rPr>
                <w:lang w:eastAsia="ja-JP"/>
              </w:rPr>
              <w:t>Images with Text</w:t>
            </w:r>
          </w:p>
        </w:tc>
        <w:tc>
          <w:tcPr>
            <w:tcW w:w="0" w:type="auto"/>
          </w:tcPr>
          <w:p w14:paraId="620A5057" w14:textId="2A5E795C" w:rsidR="00422C63" w:rsidRPr="00155121" w:rsidRDefault="00CF08BB" w:rsidP="00422C63">
            <w:pPr>
              <w:pStyle w:val="iNormal"/>
              <w:rPr>
                <w:lang w:eastAsia="ja-JP"/>
              </w:rPr>
            </w:pPr>
            <w:r>
              <w:rPr>
                <w:lang w:eastAsia="ja-JP"/>
              </w:rPr>
              <w:t>DIVER</w:t>
            </w:r>
            <w:r w:rsidR="00422C63">
              <w:rPr>
                <w:lang w:eastAsia="ja-JP"/>
              </w:rPr>
              <w:t xml:space="preserve"> can be configured to extract the text from certain image files and write it to a text file. See </w:t>
            </w:r>
            <w:r w:rsidR="00C23447">
              <w:fldChar w:fldCharType="begin"/>
            </w:r>
            <w:r w:rsidR="00C23447">
              <w:instrText xml:space="preserve"> REF _Ref377981992 \r \h  \* MERGEFORMAT </w:instrText>
            </w:r>
            <w:r w:rsidR="00C23447">
              <w:fldChar w:fldCharType="separate"/>
            </w:r>
            <w:r w:rsidR="004F6915" w:rsidRPr="004F6915">
              <w:rPr>
                <w:rStyle w:val="CrossReference"/>
              </w:rPr>
              <w:t>7.1</w:t>
            </w:r>
            <w:r w:rsidR="00C23447">
              <w:fldChar w:fldCharType="end"/>
            </w:r>
            <w:r w:rsidR="00422C63" w:rsidRPr="00422C63">
              <w:rPr>
                <w:rStyle w:val="CrossReference"/>
              </w:rPr>
              <w:t xml:space="preserve"> </w:t>
            </w:r>
            <w:r w:rsidR="00C23447">
              <w:fldChar w:fldCharType="begin"/>
            </w:r>
            <w:r w:rsidR="00C23447">
              <w:instrText xml:space="preserve"> REF _Ref377981992 \h  \* MERGEFORMAT </w:instrText>
            </w:r>
            <w:r w:rsidR="00C23447">
              <w:fldChar w:fldCharType="separate"/>
            </w:r>
            <w:r w:rsidR="004F6915" w:rsidRPr="004F6915">
              <w:rPr>
                <w:rStyle w:val="CrossReference"/>
              </w:rPr>
              <w:t>Uploading Image Files</w:t>
            </w:r>
            <w:r w:rsidR="00C23447">
              <w:fldChar w:fldCharType="end"/>
            </w:r>
            <w:r w:rsidR="00422C63">
              <w:rPr>
                <w:lang w:eastAsia="ja-JP"/>
              </w:rPr>
              <w:t xml:space="preserve"> and </w:t>
            </w:r>
            <w:r w:rsidR="00C23447">
              <w:fldChar w:fldCharType="begin"/>
            </w:r>
            <w:r w:rsidR="00C23447">
              <w:instrText xml:space="preserve"> REF _Ref377979077 \r \h  \* MERGEFORMAT </w:instrText>
            </w:r>
            <w:r w:rsidR="00C23447">
              <w:fldChar w:fldCharType="separate"/>
            </w:r>
            <w:r w:rsidR="004F6915" w:rsidRPr="004F6915">
              <w:rPr>
                <w:rStyle w:val="CrossReference"/>
              </w:rPr>
              <w:t>11.6.2</w:t>
            </w:r>
            <w:r w:rsidR="00C23447">
              <w:fldChar w:fldCharType="end"/>
            </w:r>
            <w:r w:rsidR="00422C63" w:rsidRPr="00422C63">
              <w:rPr>
                <w:rStyle w:val="CrossReference"/>
              </w:rPr>
              <w:t xml:space="preserve"> </w:t>
            </w:r>
            <w:r w:rsidR="00C23447">
              <w:fldChar w:fldCharType="begin"/>
            </w:r>
            <w:r w:rsidR="00C23447">
              <w:instrText xml:space="preserve"> REF _Ref377979077 \h  \* MERGEFORMAT </w:instrText>
            </w:r>
            <w:r w:rsidR="00C23447">
              <w:fldChar w:fldCharType="separate"/>
            </w:r>
            <w:r w:rsidR="004F6915" w:rsidRPr="004F6915">
              <w:rPr>
                <w:rStyle w:val="CrossReference"/>
              </w:rPr>
              <w:t>OCR Processing parameters</w:t>
            </w:r>
            <w:r w:rsidR="00C23447">
              <w:fldChar w:fldCharType="end"/>
            </w:r>
            <w:r w:rsidR="00422C63">
              <w:rPr>
                <w:lang w:eastAsia="ja-JP"/>
              </w:rPr>
              <w:t xml:space="preserve"> for more information. </w:t>
            </w:r>
          </w:p>
        </w:tc>
      </w:tr>
      <w:tr w:rsidR="002A4DA6" w:rsidRPr="00155121" w14:paraId="2DB0CCEC" w14:textId="77777777" w:rsidTr="002E5280">
        <w:tc>
          <w:tcPr>
            <w:tcW w:w="0" w:type="auto"/>
          </w:tcPr>
          <w:p w14:paraId="16CF9B01" w14:textId="77777777" w:rsidR="00422C63" w:rsidRPr="00155121" w:rsidRDefault="00422C63" w:rsidP="002E5280">
            <w:pPr>
              <w:pStyle w:val="iNormal"/>
              <w:jc w:val="left"/>
              <w:rPr>
                <w:lang w:eastAsia="ja-JP"/>
              </w:rPr>
            </w:pPr>
            <w:r w:rsidRPr="00155121">
              <w:rPr>
                <w:lang w:eastAsia="ja-JP"/>
              </w:rPr>
              <w:t>Audio/video with speech</w:t>
            </w:r>
          </w:p>
        </w:tc>
        <w:tc>
          <w:tcPr>
            <w:tcW w:w="0" w:type="auto"/>
          </w:tcPr>
          <w:p w14:paraId="357A3E32" w14:textId="2E33C528" w:rsidR="00422C63" w:rsidRPr="00155121" w:rsidRDefault="00CF08BB" w:rsidP="00422C63">
            <w:pPr>
              <w:pStyle w:val="iNormal"/>
              <w:rPr>
                <w:lang w:eastAsia="ja-JP"/>
              </w:rPr>
            </w:pPr>
            <w:r>
              <w:rPr>
                <w:lang w:eastAsia="ja-JP"/>
              </w:rPr>
              <w:t>DIVER</w:t>
            </w:r>
            <w:r w:rsidR="00422C63">
              <w:rPr>
                <w:lang w:eastAsia="ja-JP"/>
              </w:rPr>
              <w:t xml:space="preserve"> can be configured to interpret the speech in certain video and audio files, convert it to text and write it to a text file. See </w:t>
            </w:r>
            <w:r w:rsidR="00C23447">
              <w:fldChar w:fldCharType="begin"/>
            </w:r>
            <w:r w:rsidR="00C23447">
              <w:instrText xml:space="preserve"> REF _Ref377982059 \r \h  \* MERGEFORMAT </w:instrText>
            </w:r>
            <w:r w:rsidR="00C23447">
              <w:fldChar w:fldCharType="separate"/>
            </w:r>
            <w:r w:rsidR="004F6915" w:rsidRPr="004F6915">
              <w:rPr>
                <w:rStyle w:val="CrossReference"/>
              </w:rPr>
              <w:t>7.2</w:t>
            </w:r>
            <w:r w:rsidR="00C23447">
              <w:fldChar w:fldCharType="end"/>
            </w:r>
            <w:r w:rsidR="00422C63" w:rsidRPr="00422C63">
              <w:rPr>
                <w:rStyle w:val="CrossReference"/>
              </w:rPr>
              <w:t xml:space="preserve"> </w:t>
            </w:r>
            <w:r w:rsidR="00C23447">
              <w:fldChar w:fldCharType="begin"/>
            </w:r>
            <w:r w:rsidR="00C23447">
              <w:instrText xml:space="preserve"> REF _Ref377982059 \h  \* MERGEFORMAT </w:instrText>
            </w:r>
            <w:r w:rsidR="00C23447">
              <w:fldChar w:fldCharType="separate"/>
            </w:r>
            <w:r w:rsidR="004F6915" w:rsidRPr="004F6915">
              <w:rPr>
                <w:rStyle w:val="CrossReference"/>
              </w:rPr>
              <w:t>Uploading Video and Audio Files</w:t>
            </w:r>
            <w:r w:rsidR="00C23447">
              <w:fldChar w:fldCharType="end"/>
            </w:r>
            <w:r w:rsidR="00422C63">
              <w:rPr>
                <w:lang w:eastAsia="ja-JP"/>
              </w:rPr>
              <w:t xml:space="preserve"> and </w:t>
            </w:r>
            <w:r w:rsidR="00C23447">
              <w:fldChar w:fldCharType="begin"/>
            </w:r>
            <w:r w:rsidR="00C23447">
              <w:instrText xml:space="preserve"> REF _Ref377979408 \r \h  \* MERGEFORMAT </w:instrText>
            </w:r>
            <w:r w:rsidR="00C23447">
              <w:fldChar w:fldCharType="separate"/>
            </w:r>
            <w:r w:rsidR="004F6915" w:rsidRPr="004F6915">
              <w:rPr>
                <w:rStyle w:val="CrossReference"/>
              </w:rPr>
              <w:t>11.6.3</w:t>
            </w:r>
            <w:r w:rsidR="00C23447">
              <w:fldChar w:fldCharType="end"/>
            </w:r>
            <w:r w:rsidR="00422C63" w:rsidRPr="00422C63">
              <w:rPr>
                <w:rStyle w:val="CrossReference"/>
              </w:rPr>
              <w:t xml:space="preserve"> </w:t>
            </w:r>
            <w:r w:rsidR="00C23447">
              <w:fldChar w:fldCharType="begin"/>
            </w:r>
            <w:r w:rsidR="00C23447">
              <w:instrText xml:space="preserve"> REF _Ref377979408 \h  \* MERGEFORMAT </w:instrText>
            </w:r>
            <w:r w:rsidR="00C23447">
              <w:fldChar w:fldCharType="separate"/>
            </w:r>
            <w:r w:rsidR="004F6915" w:rsidRPr="004F6915">
              <w:rPr>
                <w:rStyle w:val="CrossReference"/>
              </w:rPr>
              <w:t>Speech Recognition Processing parameters</w:t>
            </w:r>
            <w:r w:rsidR="00C23447">
              <w:fldChar w:fldCharType="end"/>
            </w:r>
            <w:r w:rsidR="00422C63">
              <w:rPr>
                <w:lang w:eastAsia="ja-JP"/>
              </w:rPr>
              <w:t xml:space="preserve"> for more information.</w:t>
            </w:r>
          </w:p>
        </w:tc>
      </w:tr>
      <w:tr w:rsidR="002A4DA6" w:rsidRPr="00682209" w14:paraId="7EEDEB76" w14:textId="77777777" w:rsidTr="002E5280">
        <w:tc>
          <w:tcPr>
            <w:tcW w:w="0" w:type="auto"/>
          </w:tcPr>
          <w:p w14:paraId="72B23B85" w14:textId="207EB700" w:rsidR="00422C63" w:rsidRPr="00682209" w:rsidRDefault="00422C63" w:rsidP="002E5280">
            <w:pPr>
              <w:pStyle w:val="iNormal"/>
              <w:jc w:val="left"/>
              <w:rPr>
                <w:lang w:eastAsia="ja-JP"/>
              </w:rPr>
            </w:pPr>
            <w:r w:rsidRPr="00155121">
              <w:rPr>
                <w:lang w:eastAsia="ja-JP"/>
              </w:rPr>
              <w:t>Package Files</w:t>
            </w:r>
          </w:p>
        </w:tc>
        <w:tc>
          <w:tcPr>
            <w:tcW w:w="0" w:type="auto"/>
          </w:tcPr>
          <w:p w14:paraId="3AA24997" w14:textId="36007FDC" w:rsidR="00422C63" w:rsidRPr="00155121" w:rsidRDefault="00422C63" w:rsidP="004E3F53">
            <w:pPr>
              <w:pStyle w:val="iNormal"/>
              <w:rPr>
                <w:lang w:eastAsia="ja-JP"/>
              </w:rPr>
            </w:pPr>
            <w:r>
              <w:rPr>
                <w:lang w:eastAsia="ja-JP"/>
              </w:rPr>
              <w:t xml:space="preserve">Package Files are generated by </w:t>
            </w:r>
            <w:r w:rsidR="00CF08BB">
              <w:rPr>
                <w:lang w:eastAsia="ja-JP"/>
              </w:rPr>
              <w:t>DIVER</w:t>
            </w:r>
            <w:r>
              <w:rPr>
                <w:lang w:eastAsia="ja-JP"/>
              </w:rPr>
              <w:t xml:space="preserve"> and contain data and metadata ready for Publishing to ANDS. Package Files are in BAGIT format. See </w:t>
            </w:r>
            <w:r w:rsidR="00C23447">
              <w:fldChar w:fldCharType="begin"/>
            </w:r>
            <w:r w:rsidR="00C23447">
              <w:instrText xml:space="preserve"> REF _Ref351732800 \r \h  \* MERGEFORMAT </w:instrText>
            </w:r>
            <w:r w:rsidR="00C23447">
              <w:fldChar w:fldCharType="separate"/>
            </w:r>
            <w:r w:rsidR="004F6915" w:rsidRPr="004F6915">
              <w:rPr>
                <w:rStyle w:val="CrossReference"/>
              </w:rPr>
              <w:t>Appendix A -</w:t>
            </w:r>
            <w:r w:rsidR="00C23447">
              <w:fldChar w:fldCharType="end"/>
            </w:r>
            <w:r w:rsidR="00C23447">
              <w:fldChar w:fldCharType="begin"/>
            </w:r>
            <w:r w:rsidR="00C23447">
              <w:instrText xml:space="preserve"> REF _Ref351732800 \h  \* MERGEFORMAT </w:instrText>
            </w:r>
            <w:r w:rsidR="00C23447">
              <w:fldChar w:fldCharType="separate"/>
            </w:r>
            <w:r w:rsidR="004F6915" w:rsidRPr="004F6915">
              <w:rPr>
                <w:rStyle w:val="CrossReference"/>
              </w:rPr>
              <w:t xml:space="preserve">The </w:t>
            </w:r>
            <w:proofErr w:type="spellStart"/>
            <w:r w:rsidR="004F6915" w:rsidRPr="004F6915">
              <w:rPr>
                <w:rStyle w:val="CrossReference"/>
              </w:rPr>
              <w:t>Bagit</w:t>
            </w:r>
            <w:proofErr w:type="spellEnd"/>
            <w:r w:rsidR="004F6915" w:rsidRPr="004F6915">
              <w:rPr>
                <w:rStyle w:val="CrossReference"/>
              </w:rPr>
              <w:t xml:space="preserve"> format</w:t>
            </w:r>
            <w:r w:rsidR="00C23447">
              <w:fldChar w:fldCharType="end"/>
            </w:r>
            <w:r>
              <w:rPr>
                <w:lang w:eastAsia="ja-JP"/>
              </w:rPr>
              <w:t xml:space="preserve"> for info on this format, and </w:t>
            </w:r>
            <w:r w:rsidR="004E3F53" w:rsidRPr="002E5280">
              <w:t xml:space="preserve">Chapter </w:t>
            </w:r>
            <w:r w:rsidR="00C23447">
              <w:fldChar w:fldCharType="begin"/>
            </w:r>
            <w:r w:rsidR="00C23447">
              <w:instrText xml:space="preserve"> REF _Ref351648922 \r \h  \* MERGEFORMAT </w:instrText>
            </w:r>
            <w:r w:rsidR="00C23447">
              <w:fldChar w:fldCharType="separate"/>
            </w:r>
            <w:r w:rsidR="004F6915">
              <w:t>9</w:t>
            </w:r>
            <w:r w:rsidR="00C23447">
              <w:fldChar w:fldCharType="end"/>
            </w:r>
            <w:r w:rsidR="004E3F53" w:rsidRPr="00B87B66">
              <w:t xml:space="preserve"> </w:t>
            </w:r>
            <w:r w:rsidR="00C23447">
              <w:fldChar w:fldCharType="begin"/>
            </w:r>
            <w:r w:rsidR="00C23447">
              <w:instrText xml:space="preserve"> REF _Ref351648922 \h  \* MERGEFORMAT </w:instrText>
            </w:r>
            <w:r w:rsidR="00C23447">
              <w:fldChar w:fldCharType="separate"/>
            </w:r>
            <w:r w:rsidR="004F6915" w:rsidRPr="004F6915">
              <w:rPr>
                <w:rStyle w:val="CrossReference"/>
              </w:rPr>
              <w:t>Publishing Your Data</w:t>
            </w:r>
            <w:r w:rsidR="00C23447">
              <w:fldChar w:fldCharType="end"/>
            </w:r>
            <w:r>
              <w:rPr>
                <w:lang w:eastAsia="ja-JP"/>
              </w:rPr>
              <w:t xml:space="preserve"> for instructions to create and Publish a Package File.</w:t>
            </w:r>
          </w:p>
        </w:tc>
      </w:tr>
    </w:tbl>
    <w:p w14:paraId="086F0442" w14:textId="77777777" w:rsidR="00422C63" w:rsidRDefault="00422C63" w:rsidP="00422C63">
      <w:pPr>
        <w:pStyle w:val="iHeading2"/>
      </w:pPr>
      <w:bookmarkStart w:id="72" w:name="_Toc308996046"/>
      <w:r>
        <w:t>Metadata</w:t>
      </w:r>
      <w:bookmarkEnd w:id="72"/>
    </w:p>
    <w:p w14:paraId="26030B28" w14:textId="4A32CE96" w:rsidR="00840870" w:rsidRPr="00840870" w:rsidRDefault="00840870" w:rsidP="00840870">
      <w:pPr>
        <w:pStyle w:val="iNormal"/>
        <w:rPr>
          <w:lang w:eastAsia="ja-JP"/>
        </w:rPr>
      </w:pPr>
      <w:r>
        <w:rPr>
          <w:lang w:eastAsia="ja-JP"/>
        </w:rPr>
        <w:t xml:space="preserve">In addition to storing the files themselves, </w:t>
      </w:r>
      <w:r w:rsidR="00CF08BB">
        <w:t>DIVER</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14:paraId="5DCFB354" w14:textId="77777777" w:rsidR="00840870" w:rsidRDefault="00840870" w:rsidP="00422C63">
      <w:pPr>
        <w:pStyle w:val="iHeading3"/>
      </w:pPr>
      <w:bookmarkStart w:id="73" w:name="_Ref351730692"/>
      <w:bookmarkStart w:id="74" w:name="_Toc308996047"/>
      <w:commentRangeStart w:id="75"/>
      <w:r>
        <w:t>Basic Information</w:t>
      </w:r>
      <w:bookmarkEnd w:id="73"/>
      <w:bookmarkEnd w:id="74"/>
      <w:commentRangeEnd w:id="75"/>
      <w:r w:rsidR="00827A8C">
        <w:rPr>
          <w:rStyle w:val="CommentReference"/>
          <w:rFonts w:asciiTheme="minorHAnsi" w:eastAsiaTheme="minorEastAsia" w:hAnsiTheme="minorHAnsi"/>
          <w:bCs w:val="0"/>
          <w:color w:val="auto"/>
        </w:rPr>
        <w:commentReference w:id="75"/>
      </w:r>
    </w:p>
    <w:p w14:paraId="041F8765" w14:textId="77777777"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firstRow="1" w:lastRow="0" w:firstColumn="1" w:lastColumn="0" w:noHBand="0" w:noVBand="1"/>
      </w:tblPr>
      <w:tblGrid>
        <w:gridCol w:w="2093"/>
        <w:gridCol w:w="7229"/>
      </w:tblGrid>
      <w:tr w:rsidR="00840870" w:rsidRPr="00582270" w14:paraId="65D5B3C4" w14:textId="77777777" w:rsidTr="00F537EB">
        <w:trPr>
          <w:cantSplit/>
        </w:trPr>
        <w:tc>
          <w:tcPr>
            <w:tcW w:w="2093" w:type="dxa"/>
            <w:shd w:val="clear" w:color="auto" w:fill="auto"/>
          </w:tcPr>
          <w:p w14:paraId="4899D40E" w14:textId="77777777" w:rsidR="00840870" w:rsidRPr="00582270" w:rsidRDefault="00840870" w:rsidP="00582270">
            <w:pPr>
              <w:pStyle w:val="iNormal"/>
              <w:jc w:val="left"/>
            </w:pPr>
            <w:r w:rsidRPr="00582270">
              <w:t>Name</w:t>
            </w:r>
          </w:p>
        </w:tc>
        <w:tc>
          <w:tcPr>
            <w:tcW w:w="7229" w:type="dxa"/>
            <w:shd w:val="clear" w:color="auto" w:fill="auto"/>
          </w:tcPr>
          <w:p w14:paraId="5068F6ED" w14:textId="293EA920"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proofErr w:type="gramStart"/>
            <w:r w:rsidRPr="00582270">
              <w:t xml:space="preserve">file </w:t>
            </w:r>
            <w:r w:rsidR="00E344C6" w:rsidRPr="00582270">
              <w:t>which</w:t>
            </w:r>
            <w:proofErr w:type="gramEnd"/>
            <w:r w:rsidR="00E344C6" w:rsidRPr="00582270">
              <w:t xml:space="preserve"> stores the data in </w:t>
            </w:r>
            <w:r w:rsidR="00CF08BB">
              <w:t>DIVER</w:t>
            </w:r>
            <w:r w:rsidR="00371148">
              <w:t xml:space="preserve"> Working Store</w:t>
            </w:r>
            <w:r w:rsidRPr="00582270">
              <w:t>.</w:t>
            </w:r>
          </w:p>
        </w:tc>
      </w:tr>
      <w:tr w:rsidR="00840870" w:rsidRPr="00582270" w14:paraId="56EA9E66" w14:textId="77777777" w:rsidTr="00F537EB">
        <w:trPr>
          <w:cantSplit/>
        </w:trPr>
        <w:tc>
          <w:tcPr>
            <w:tcW w:w="2093" w:type="dxa"/>
            <w:shd w:val="clear" w:color="auto" w:fill="auto"/>
          </w:tcPr>
          <w:p w14:paraId="525E65F4" w14:textId="77777777" w:rsidR="00840870" w:rsidRPr="00582270" w:rsidRDefault="00840870" w:rsidP="00582270">
            <w:pPr>
              <w:pStyle w:val="iNormal"/>
              <w:jc w:val="left"/>
            </w:pPr>
            <w:r w:rsidRPr="00582270">
              <w:t>Type</w:t>
            </w:r>
          </w:p>
        </w:tc>
        <w:tc>
          <w:tcPr>
            <w:tcW w:w="7229" w:type="dxa"/>
            <w:shd w:val="clear" w:color="auto" w:fill="auto"/>
          </w:tcPr>
          <w:p w14:paraId="0A7A363C" w14:textId="77777777"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14:paraId="0D7F4131" w14:textId="77777777"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14:paraId="65F49A6A" w14:textId="77777777"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14:paraId="73D4B563" w14:textId="77777777"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r w:rsidR="00C23447">
              <w:fldChar w:fldCharType="begin"/>
            </w:r>
            <w:r w:rsidR="00C23447">
              <w:instrText xml:space="preserve"> REF _Ref378839908 \r \h  \* MERGEFORMAT </w:instrText>
            </w:r>
            <w:r w:rsidR="00C23447">
              <w:fldChar w:fldCharType="separate"/>
            </w:r>
            <w:r w:rsidR="004F6915" w:rsidRPr="004F6915">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4F6915" w:rsidRPr="004F6915">
              <w:rPr>
                <w:rStyle w:val="CrossReference"/>
              </w:rPr>
              <w:t>Uploading RAW TOA5 Data Files</w:t>
            </w:r>
            <w:r w:rsidR="00C23447">
              <w:fldChar w:fldCharType="end"/>
            </w:r>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r w:rsidR="00C23447">
              <w:fldChar w:fldCharType="begin"/>
            </w:r>
            <w:r w:rsidR="00C23447">
              <w:instrText xml:space="preserve"> REF _Ref377979077 \r \h  \* MERGEFORMAT </w:instrText>
            </w:r>
            <w:r w:rsidR="00C23447">
              <w:fldChar w:fldCharType="separate"/>
            </w:r>
            <w:r w:rsidR="004F6915" w:rsidRPr="004F6915">
              <w:rPr>
                <w:rStyle w:val="CrossReference"/>
              </w:rPr>
              <w:t>11.6.2</w:t>
            </w:r>
            <w:r w:rsidR="00C23447">
              <w:fldChar w:fldCharType="end"/>
            </w:r>
            <w:r w:rsidR="00CE0A35">
              <w:t xml:space="preserve"> and </w:t>
            </w:r>
            <w:r w:rsidR="00C23447">
              <w:fldChar w:fldCharType="begin"/>
            </w:r>
            <w:r w:rsidR="00C23447">
              <w:instrText xml:space="preserve"> REF _Ref378325623 \r \h  \* MERGEFORMAT </w:instrText>
            </w:r>
            <w:r w:rsidR="00C23447">
              <w:fldChar w:fldCharType="separate"/>
            </w:r>
            <w:r w:rsidR="004F6915" w:rsidRPr="004F6915">
              <w:rPr>
                <w:rStyle w:val="CrossReference"/>
              </w:rPr>
              <w:t>11.6.3</w:t>
            </w:r>
            <w:r w:rsidR="00C23447">
              <w:fldChar w:fldCharType="end"/>
            </w:r>
            <w:r w:rsidR="00CE0A35">
              <w:t xml:space="preserve"> for information on OCR and SR processing</w:t>
            </w:r>
            <w:r w:rsidR="00B442AD" w:rsidRPr="00582270">
              <w:t>.</w:t>
            </w:r>
            <w:r w:rsidR="00FB3E01" w:rsidRPr="00582270">
              <w:t>)</w:t>
            </w:r>
          </w:p>
          <w:p w14:paraId="423F91D9" w14:textId="77777777"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 xml:space="preserve">Data </w:t>
            </w:r>
            <w:proofErr w:type="gramStart"/>
            <w:r w:rsidR="00415DC9">
              <w:t>File</w:t>
            </w:r>
            <w:r w:rsidR="009B7E78">
              <w:t>s</w:t>
            </w:r>
            <w:r w:rsidR="00F577A2" w:rsidRPr="00582270">
              <w:t xml:space="preserve"> which</w:t>
            </w:r>
            <w:proofErr w:type="gramEnd"/>
            <w:r w:rsidR="00F577A2" w:rsidRPr="00582270">
              <w:t xml:space="preserve"> is intended for Publishing. See </w:t>
            </w:r>
            <w:r w:rsidR="00FD7F3B" w:rsidRPr="002E5280">
              <w:t xml:space="preserve">Chapter </w:t>
            </w:r>
            <w:r w:rsidR="00C23447">
              <w:fldChar w:fldCharType="begin"/>
            </w:r>
            <w:r w:rsidR="00C23447">
              <w:instrText xml:space="preserve"> REF _Ref351648922 \r \h  \* MERGEFORMAT </w:instrText>
            </w:r>
            <w:r w:rsidR="00C23447">
              <w:fldChar w:fldCharType="separate"/>
            </w:r>
            <w:r w:rsidR="004F6915">
              <w:t>9</w:t>
            </w:r>
            <w:r w:rsidR="00C23447">
              <w:fldChar w:fldCharType="end"/>
            </w:r>
            <w:r w:rsidR="00FD7F3B" w:rsidRPr="00B87B66">
              <w:t xml:space="preserve"> </w:t>
            </w:r>
            <w:r w:rsidR="00C23447">
              <w:fldChar w:fldCharType="begin"/>
            </w:r>
            <w:r w:rsidR="00C23447">
              <w:instrText xml:space="preserve"> REF _Ref351648922 \h  \* MERGEFORMAT </w:instrText>
            </w:r>
            <w:r w:rsidR="00C23447">
              <w:fldChar w:fldCharType="separate"/>
            </w:r>
            <w:r w:rsidR="004F6915" w:rsidRPr="004F6915">
              <w:rPr>
                <w:rStyle w:val="CrossReference"/>
              </w:rPr>
              <w:t>Publishing Your Data</w:t>
            </w:r>
            <w:r w:rsidR="00C23447">
              <w:fldChar w:fldCharType="end"/>
            </w:r>
            <w:r w:rsidR="00F577A2" w:rsidRPr="00582270">
              <w:t xml:space="preserve"> for more information.</w:t>
            </w:r>
          </w:p>
          <w:p w14:paraId="1BCB077A" w14:textId="77777777" w:rsidR="009E59A7" w:rsidRPr="00582270" w:rsidRDefault="00E23762" w:rsidP="00E23762">
            <w:pPr>
              <w:pStyle w:val="iNormal"/>
            </w:pPr>
            <w:r w:rsidRPr="00582270">
              <w:t xml:space="preserve">If </w:t>
            </w:r>
            <w:r w:rsidR="00B87B66">
              <w:t xml:space="preserve">the </w:t>
            </w:r>
            <w:r w:rsidRPr="00582270">
              <w:t xml:space="preserve">Type field has been set to one of the </w:t>
            </w:r>
            <w:proofErr w:type="gramStart"/>
            <w:r w:rsidRPr="00582270">
              <w:t>above predefined</w:t>
            </w:r>
            <w:proofErr w:type="gramEnd"/>
            <w:r w:rsidRPr="00582270">
              <w:t xml:space="preserve"> Types, it cannot be changed. If it has been set to one of the non-predefined Types, it can be changed, but only to another non-predefined Type.</w:t>
            </w:r>
          </w:p>
        </w:tc>
      </w:tr>
      <w:tr w:rsidR="00840870" w:rsidRPr="00582270" w14:paraId="68F56D69" w14:textId="77777777" w:rsidTr="00F537EB">
        <w:tc>
          <w:tcPr>
            <w:tcW w:w="2093" w:type="dxa"/>
            <w:shd w:val="clear" w:color="auto" w:fill="auto"/>
          </w:tcPr>
          <w:p w14:paraId="01CB890C" w14:textId="608CEC05" w:rsidR="00840870" w:rsidRPr="00582270" w:rsidRDefault="00840870" w:rsidP="00582270">
            <w:pPr>
              <w:pStyle w:val="iNormal"/>
              <w:jc w:val="left"/>
            </w:pPr>
            <w:r w:rsidRPr="00582270">
              <w:t>File Format</w:t>
            </w:r>
          </w:p>
        </w:tc>
        <w:tc>
          <w:tcPr>
            <w:tcW w:w="7229" w:type="dxa"/>
            <w:shd w:val="clear" w:color="auto" w:fill="auto"/>
          </w:tcPr>
          <w:p w14:paraId="78554A9A" w14:textId="77777777"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14:paraId="7B1BED74" w14:textId="4787F0BC" w:rsidR="00840870" w:rsidRPr="00582270" w:rsidRDefault="005F6944" w:rsidP="00840870">
            <w:pPr>
              <w:pStyle w:val="iNormal"/>
            </w:pPr>
            <w:r>
              <w:t xml:space="preserve">If the file is known to be a specific </w:t>
            </w:r>
            <w:proofErr w:type="gramStart"/>
            <w:r>
              <w:t>format which</w:t>
            </w:r>
            <w:proofErr w:type="gramEnd"/>
            <w:r>
              <w:t xml:space="preserve"> is handled by </w:t>
            </w:r>
            <w:r w:rsidR="00CF08BB">
              <w:t>DIVER</w:t>
            </w:r>
            <w:r>
              <w:t>, one of the</w:t>
            </w:r>
            <w:r w:rsidR="00B87B66">
              <w:t>se</w:t>
            </w:r>
            <w:r>
              <w:t xml:space="preserve"> following specific values may be shown.</w:t>
            </w:r>
          </w:p>
          <w:p w14:paraId="7971877A" w14:textId="77777777" w:rsidR="008408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r w:rsidR="00C23447">
              <w:fldChar w:fldCharType="begin"/>
            </w:r>
            <w:r w:rsidR="00C23447">
              <w:instrText xml:space="preserve"> REF _Ref378839908 \r \h  \* MERGEFORMAT </w:instrText>
            </w:r>
            <w:r w:rsidR="00C23447">
              <w:fldChar w:fldCharType="separate"/>
            </w:r>
            <w:r w:rsidR="004F6915" w:rsidRPr="004F6915">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4F6915" w:rsidRPr="004F6915">
              <w:rPr>
                <w:rStyle w:val="CrossReference"/>
              </w:rPr>
              <w:t>Uploading RAW TOA5 Data Files</w:t>
            </w:r>
            <w:r w:rsidR="00C23447">
              <w:fldChar w:fldCharType="end"/>
            </w:r>
            <w:r w:rsidR="00B87B66">
              <w:t xml:space="preserve"> </w:t>
            </w:r>
            <w:r w:rsidR="00FD7F3B" w:rsidRPr="00582270">
              <w:t>for more information.</w:t>
            </w:r>
          </w:p>
          <w:p w14:paraId="63A42839" w14:textId="6B99690B" w:rsidR="00EF07AF" w:rsidRDefault="00EF07AF" w:rsidP="00582270">
            <w:pPr>
              <w:pStyle w:val="iNormal"/>
              <w:ind w:left="1309" w:hanging="1309"/>
            </w:pPr>
            <w:r>
              <w:rPr>
                <w:rStyle w:val="iOption"/>
              </w:rPr>
              <w:t>NETCDF</w:t>
            </w:r>
            <w:r w:rsidRPr="00582270">
              <w:tab/>
              <w:t xml:space="preserve">The file was inspected on </w:t>
            </w:r>
            <w:r>
              <w:t xml:space="preserve">upload and discovered to be </w:t>
            </w:r>
            <w:proofErr w:type="spellStart"/>
            <w:r>
              <w:t>NetCDF</w:t>
            </w:r>
            <w:proofErr w:type="spellEnd"/>
            <w:r w:rsidRPr="00582270">
              <w:t xml:space="preserve"> format. </w:t>
            </w:r>
          </w:p>
          <w:p w14:paraId="6604D331" w14:textId="62AF30CE" w:rsidR="00EF07AF" w:rsidRDefault="00EF07AF" w:rsidP="00582270">
            <w:pPr>
              <w:pStyle w:val="iNormal"/>
              <w:ind w:left="1309" w:hanging="1309"/>
            </w:pPr>
            <w:r>
              <w:rPr>
                <w:rStyle w:val="iOption"/>
              </w:rPr>
              <w:t>NCML</w:t>
            </w:r>
            <w:r w:rsidRPr="00582270">
              <w:tab/>
              <w:t xml:space="preserve">The file was inspected on upload and discovered to be </w:t>
            </w:r>
            <w:r>
              <w:t xml:space="preserve">in </w:t>
            </w:r>
            <w:proofErr w:type="spellStart"/>
            <w:r>
              <w:t>NcML</w:t>
            </w:r>
            <w:proofErr w:type="spellEnd"/>
            <w:r>
              <w:t xml:space="preserve"> </w:t>
            </w:r>
            <w:r w:rsidRPr="00582270">
              <w:t xml:space="preserve">format. </w:t>
            </w:r>
          </w:p>
          <w:p w14:paraId="13675BC5" w14:textId="77777777" w:rsidR="00840870" w:rsidRDefault="00840870" w:rsidP="00582270">
            <w:pPr>
              <w:pStyle w:val="iNormal"/>
              <w:ind w:left="1309" w:hanging="1309"/>
            </w:pPr>
            <w:r w:rsidRPr="00582270">
              <w:rPr>
                <w:rStyle w:val="iOption"/>
              </w:rPr>
              <w:t>BAGIT</w:t>
            </w:r>
            <w:r w:rsidRPr="00582270">
              <w:tab/>
              <w:t xml:space="preserve">The file is a </w:t>
            </w:r>
            <w:proofErr w:type="gramStart"/>
            <w:r w:rsidRPr="00582270">
              <w:t>Package which</w:t>
            </w:r>
            <w:proofErr w:type="gramEnd"/>
            <w:r w:rsidRPr="00582270">
              <w:t xml:space="preserve"> is formatted as a BAGIT ZIP file. See </w:t>
            </w:r>
            <w:r w:rsidR="00C23447">
              <w:fldChar w:fldCharType="begin"/>
            </w:r>
            <w:r w:rsidR="00C23447">
              <w:instrText xml:space="preserve"> REF _Ref351732800 \r \h  \* MERGEFORMAT </w:instrText>
            </w:r>
            <w:r w:rsidR="00C23447">
              <w:fldChar w:fldCharType="separate"/>
            </w:r>
            <w:r w:rsidR="004F6915" w:rsidRPr="004F6915">
              <w:rPr>
                <w:rStyle w:val="CrossReference"/>
              </w:rPr>
              <w:t>Appendix A -</w:t>
            </w:r>
            <w:r w:rsidR="00C23447">
              <w:fldChar w:fldCharType="end"/>
            </w:r>
            <w:r w:rsidR="00FD7F3B"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4F6915" w:rsidRPr="004F6915">
              <w:rPr>
                <w:rStyle w:val="CrossReference"/>
              </w:rPr>
              <w:t xml:space="preserve">The </w:t>
            </w:r>
            <w:proofErr w:type="spellStart"/>
            <w:r w:rsidR="004F6915" w:rsidRPr="004F6915">
              <w:rPr>
                <w:rStyle w:val="CrossReference"/>
              </w:rPr>
              <w:t>Bagit</w:t>
            </w:r>
            <w:proofErr w:type="spellEnd"/>
            <w:r w:rsidR="004F6915" w:rsidRPr="004F6915">
              <w:rPr>
                <w:rStyle w:val="CrossReference"/>
              </w:rPr>
              <w:t xml:space="preserve"> format</w:t>
            </w:r>
            <w:r w:rsidR="00C23447">
              <w:fldChar w:fldCharType="end"/>
            </w:r>
            <w:r w:rsidR="00FD7F3B" w:rsidRPr="00582270">
              <w:t xml:space="preserve"> </w:t>
            </w:r>
            <w:r w:rsidRPr="00582270">
              <w:t>for more information on BAGIT files.</w:t>
            </w:r>
          </w:p>
          <w:p w14:paraId="7F383F32" w14:textId="77777777"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14:paraId="2BDD6EEE" w14:textId="77777777"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14:paraId="5CB5E43A" w14:textId="77777777" w:rsidTr="00F537EB">
        <w:trPr>
          <w:cantSplit/>
        </w:trPr>
        <w:tc>
          <w:tcPr>
            <w:tcW w:w="2093" w:type="dxa"/>
            <w:shd w:val="clear" w:color="auto" w:fill="auto"/>
          </w:tcPr>
          <w:p w14:paraId="2A7343E4" w14:textId="69ECF9C6" w:rsidR="00840870" w:rsidRPr="00582270" w:rsidRDefault="00840870" w:rsidP="00582270">
            <w:pPr>
              <w:pStyle w:val="iNormal"/>
              <w:jc w:val="left"/>
            </w:pPr>
            <w:r w:rsidRPr="00582270">
              <w:t>Description</w:t>
            </w:r>
          </w:p>
        </w:tc>
        <w:tc>
          <w:tcPr>
            <w:tcW w:w="7229" w:type="dxa"/>
            <w:shd w:val="clear" w:color="auto" w:fill="auto"/>
          </w:tcPr>
          <w:p w14:paraId="23004724" w14:textId="77777777"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14:paraId="43C8C9F3" w14:textId="77777777" w:rsidTr="00F537EB">
        <w:trPr>
          <w:cantSplit/>
        </w:trPr>
        <w:tc>
          <w:tcPr>
            <w:tcW w:w="2093" w:type="dxa"/>
            <w:shd w:val="clear" w:color="auto" w:fill="auto"/>
          </w:tcPr>
          <w:p w14:paraId="49016F18" w14:textId="77777777" w:rsidR="00840870" w:rsidRPr="00582270" w:rsidRDefault="00840870" w:rsidP="00582270">
            <w:pPr>
              <w:pStyle w:val="iNormal"/>
              <w:jc w:val="left"/>
            </w:pPr>
            <w:r w:rsidRPr="00582270">
              <w:t>Tags</w:t>
            </w:r>
          </w:p>
        </w:tc>
        <w:tc>
          <w:tcPr>
            <w:tcW w:w="7229" w:type="dxa"/>
            <w:shd w:val="clear" w:color="auto" w:fill="auto"/>
          </w:tcPr>
          <w:p w14:paraId="570FC662" w14:textId="77777777"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14:paraId="133A6F34" w14:textId="77777777"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14:paraId="445EF14A" w14:textId="77777777" w:rsidTr="00F537EB">
        <w:trPr>
          <w:cantSplit/>
        </w:trPr>
        <w:tc>
          <w:tcPr>
            <w:tcW w:w="2093" w:type="dxa"/>
            <w:shd w:val="clear" w:color="auto" w:fill="auto"/>
          </w:tcPr>
          <w:p w14:paraId="08F841A1" w14:textId="77777777" w:rsidR="0068100A" w:rsidRPr="00582270" w:rsidRDefault="0068100A" w:rsidP="00582270">
            <w:pPr>
              <w:pStyle w:val="iNormal"/>
              <w:jc w:val="left"/>
            </w:pPr>
            <w:r>
              <w:t>Labels</w:t>
            </w:r>
          </w:p>
        </w:tc>
        <w:tc>
          <w:tcPr>
            <w:tcW w:w="7229" w:type="dxa"/>
            <w:shd w:val="clear" w:color="auto" w:fill="auto"/>
          </w:tcPr>
          <w:p w14:paraId="36FA6281" w14:textId="77777777" w:rsidR="00BD4CF9" w:rsidRDefault="00B35946" w:rsidP="00B35946">
            <w:pPr>
              <w:pStyle w:val="iNormal"/>
            </w:pPr>
            <w:r>
              <w:t xml:space="preserve">Labels are user-defined character </w:t>
            </w:r>
            <w:proofErr w:type="gramStart"/>
            <w:r>
              <w:t>strings which</w:t>
            </w:r>
            <w:proofErr w:type="gramEnd"/>
            <w:r>
              <w:t xml:space="preserve">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14:paraId="3EA1BE5D" w14:textId="77777777" w:rsidR="004A0857" w:rsidRDefault="00B35946" w:rsidP="00B35946">
            <w:pPr>
              <w:pStyle w:val="iNormal"/>
            </w:pPr>
            <w:r>
              <w:t xml:space="preserve">Multiple Labels can be assigned to any </w:t>
            </w:r>
            <w:r w:rsidR="00415DC9">
              <w:t>Data File</w:t>
            </w:r>
            <w:r>
              <w:t>.</w:t>
            </w:r>
          </w:p>
          <w:p w14:paraId="5E10C4E8" w14:textId="77777777" w:rsidR="00B35946" w:rsidRPr="00B35946" w:rsidRDefault="00B35946" w:rsidP="00B35946">
            <w:pPr>
              <w:pStyle w:val="iNormal"/>
            </w:pPr>
            <w:r>
              <w:t xml:space="preserve">This field lists all </w:t>
            </w:r>
            <w:proofErr w:type="gramStart"/>
            <w:r>
              <w:t>Labels which</w:t>
            </w:r>
            <w:proofErr w:type="gramEnd"/>
            <w:r>
              <w:t xml:space="preserve"> are assigned to this </w:t>
            </w:r>
            <w:r w:rsidR="00415DC9">
              <w:t>Data File</w:t>
            </w:r>
            <w:r>
              <w:t>.</w:t>
            </w:r>
          </w:p>
        </w:tc>
      </w:tr>
      <w:tr w:rsidR="00840870" w:rsidRPr="00582270" w14:paraId="3FBEE28F" w14:textId="77777777" w:rsidTr="00F537EB">
        <w:trPr>
          <w:cantSplit/>
        </w:trPr>
        <w:tc>
          <w:tcPr>
            <w:tcW w:w="2093" w:type="dxa"/>
            <w:shd w:val="clear" w:color="auto" w:fill="auto"/>
          </w:tcPr>
          <w:p w14:paraId="095B8B23" w14:textId="77777777"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17F57CBB" w14:textId="77777777"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r w:rsidR="00C23447">
              <w:fldChar w:fldCharType="begin"/>
            </w:r>
            <w:r w:rsidR="00C23447">
              <w:instrText xml:space="preserve"> REF _Ref351965455 \r \h  \* MERGEFORMAT </w:instrText>
            </w:r>
            <w:r w:rsidR="00C23447">
              <w:fldChar w:fldCharType="separate"/>
            </w:r>
            <w:r w:rsidR="004F6915">
              <w:t>5</w:t>
            </w:r>
            <w:r w:rsidR="00C23447">
              <w:fldChar w:fldCharType="end"/>
            </w:r>
            <w:r w:rsidR="00B87B66" w:rsidRPr="00B87B66">
              <w:t xml:space="preserve"> </w:t>
            </w:r>
            <w:r w:rsidR="00C23447">
              <w:fldChar w:fldCharType="begin"/>
            </w:r>
            <w:r w:rsidR="00C23447">
              <w:instrText xml:space="preserve"> REF _Ref377645911 \h  \* MERGEFORMAT </w:instrText>
            </w:r>
            <w:r w:rsidR="00C23447">
              <w:fldChar w:fldCharType="separate"/>
            </w:r>
            <w:r w:rsidR="004F6915" w:rsidRPr="004F6915">
              <w:rPr>
                <w:rStyle w:val="CrossReference"/>
              </w:rPr>
              <w:t>Organisational Units and Projects</w:t>
            </w:r>
            <w:r w:rsidR="00C23447">
              <w:fldChar w:fldCharType="end"/>
            </w:r>
            <w:r w:rsidR="00B87B66">
              <w:t xml:space="preserve"> f</w:t>
            </w:r>
            <w:r w:rsidR="0068100A" w:rsidRPr="00582270">
              <w:t>or more information</w:t>
            </w:r>
            <w:r w:rsidR="00F577A2" w:rsidRPr="00582270">
              <w:t>.</w:t>
            </w:r>
          </w:p>
        </w:tc>
      </w:tr>
      <w:tr w:rsidR="00840870" w:rsidRPr="00582270" w14:paraId="43A1FD87" w14:textId="77777777" w:rsidTr="00F537EB">
        <w:trPr>
          <w:cantSplit/>
        </w:trPr>
        <w:tc>
          <w:tcPr>
            <w:tcW w:w="2093" w:type="dxa"/>
            <w:shd w:val="clear" w:color="auto" w:fill="auto"/>
          </w:tcPr>
          <w:p w14:paraId="19064C83" w14:textId="77777777"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21B1F8C9" w14:textId="77777777"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r w:rsidR="00C23447">
              <w:fldChar w:fldCharType="begin"/>
            </w:r>
            <w:r w:rsidR="00C23447">
              <w:instrText xml:space="preserve"> REF _Ref351965455 \r \h  \* MERGEFORMAT </w:instrText>
            </w:r>
            <w:r w:rsidR="00C23447">
              <w:fldChar w:fldCharType="separate"/>
            </w:r>
            <w:r w:rsidR="004F6915">
              <w:t>5</w:t>
            </w:r>
            <w:r w:rsidR="00C23447">
              <w:fldChar w:fldCharType="end"/>
            </w:r>
            <w:r w:rsidR="005F6944">
              <w:t xml:space="preserve"> </w:t>
            </w:r>
            <w:r w:rsidR="00C23447">
              <w:fldChar w:fldCharType="begin"/>
            </w:r>
            <w:r w:rsidR="00C23447">
              <w:instrText xml:space="preserve"> REF _Ref377645937 \h  \* MERGEFORMAT </w:instrText>
            </w:r>
            <w:r w:rsidR="00C23447">
              <w:fldChar w:fldCharType="separate"/>
            </w:r>
            <w:r w:rsidR="004F6915" w:rsidRPr="004F6915">
              <w:rPr>
                <w:rStyle w:val="CrossReference"/>
              </w:rPr>
              <w:t>Organisational Units and Projects</w:t>
            </w:r>
            <w:r w:rsidR="00C23447">
              <w:fldChar w:fldCharType="end"/>
            </w:r>
            <w:r w:rsidR="005F6944">
              <w:t xml:space="preserve"> </w:t>
            </w:r>
            <w:r w:rsidRPr="00582270">
              <w:t>for more information.</w:t>
            </w:r>
          </w:p>
        </w:tc>
      </w:tr>
      <w:tr w:rsidR="00840870" w:rsidRPr="00582270" w14:paraId="27EE9B96" w14:textId="77777777" w:rsidTr="00F537EB">
        <w:trPr>
          <w:cantSplit/>
        </w:trPr>
        <w:tc>
          <w:tcPr>
            <w:tcW w:w="2093" w:type="dxa"/>
            <w:shd w:val="clear" w:color="auto" w:fill="auto"/>
          </w:tcPr>
          <w:p w14:paraId="3887FAF6" w14:textId="77777777" w:rsidR="00840870" w:rsidRPr="00582270" w:rsidRDefault="00840870" w:rsidP="00582270">
            <w:pPr>
              <w:pStyle w:val="iNormal"/>
              <w:jc w:val="left"/>
            </w:pPr>
            <w:r w:rsidRPr="00582270">
              <w:t>Date added</w:t>
            </w:r>
          </w:p>
        </w:tc>
        <w:tc>
          <w:tcPr>
            <w:tcW w:w="7229" w:type="dxa"/>
            <w:shd w:val="clear" w:color="auto" w:fill="auto"/>
          </w:tcPr>
          <w:p w14:paraId="53B37DD1" w14:textId="77777777"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14:paraId="7BBBC5E0" w14:textId="77777777" w:rsidTr="00F537EB">
        <w:trPr>
          <w:cantSplit/>
        </w:trPr>
        <w:tc>
          <w:tcPr>
            <w:tcW w:w="2093" w:type="dxa"/>
            <w:shd w:val="clear" w:color="auto" w:fill="auto"/>
          </w:tcPr>
          <w:p w14:paraId="07D3891C" w14:textId="77777777" w:rsidR="0068100A" w:rsidRPr="00582270" w:rsidRDefault="0068100A" w:rsidP="006273E1">
            <w:pPr>
              <w:pStyle w:val="iNormal"/>
              <w:jc w:val="left"/>
            </w:pPr>
            <w:r w:rsidRPr="00582270">
              <w:t>Creation Status</w:t>
            </w:r>
          </w:p>
        </w:tc>
        <w:tc>
          <w:tcPr>
            <w:tcW w:w="7229" w:type="dxa"/>
            <w:shd w:val="clear" w:color="auto" w:fill="auto"/>
          </w:tcPr>
          <w:p w14:paraId="593FB2D0" w14:textId="77777777"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14:paraId="2538DD43" w14:textId="77777777" w:rsidTr="00F537EB">
        <w:trPr>
          <w:cantSplit/>
        </w:trPr>
        <w:tc>
          <w:tcPr>
            <w:tcW w:w="2093" w:type="dxa"/>
            <w:shd w:val="clear" w:color="auto" w:fill="auto"/>
          </w:tcPr>
          <w:p w14:paraId="6DA32D4A" w14:textId="77777777" w:rsidR="00840870" w:rsidRPr="00582270" w:rsidRDefault="00840870" w:rsidP="00582270">
            <w:pPr>
              <w:pStyle w:val="iNormal"/>
              <w:jc w:val="left"/>
            </w:pPr>
            <w:r w:rsidRPr="00582270">
              <w:t>Size</w:t>
            </w:r>
          </w:p>
        </w:tc>
        <w:tc>
          <w:tcPr>
            <w:tcW w:w="7229" w:type="dxa"/>
            <w:shd w:val="clear" w:color="auto" w:fill="auto"/>
          </w:tcPr>
          <w:p w14:paraId="280D6718" w14:textId="77777777"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14:paraId="410D0695" w14:textId="77777777" w:rsidTr="00F537EB">
        <w:trPr>
          <w:cantSplit/>
        </w:trPr>
        <w:tc>
          <w:tcPr>
            <w:tcW w:w="2093" w:type="dxa"/>
            <w:shd w:val="clear" w:color="auto" w:fill="auto"/>
          </w:tcPr>
          <w:p w14:paraId="118D0924" w14:textId="77777777" w:rsidR="00AC18CD" w:rsidRPr="00582270" w:rsidRDefault="00AC18CD" w:rsidP="00AC18CD">
            <w:pPr>
              <w:pStyle w:val="iNormal"/>
              <w:jc w:val="left"/>
            </w:pPr>
            <w:r>
              <w:t>Packaging progress</w:t>
            </w:r>
          </w:p>
        </w:tc>
        <w:tc>
          <w:tcPr>
            <w:tcW w:w="7229" w:type="dxa"/>
            <w:shd w:val="clear" w:color="auto" w:fill="auto"/>
          </w:tcPr>
          <w:p w14:paraId="6AA46D96" w14:textId="77777777"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r w:rsidR="00C23447">
              <w:fldChar w:fldCharType="begin"/>
            </w:r>
            <w:r w:rsidR="00C23447">
              <w:instrText xml:space="preserve"> REF _Ref351561800 \r \h  \* MERGEFORMAT </w:instrText>
            </w:r>
            <w:r w:rsidR="00C23447">
              <w:fldChar w:fldCharType="separate"/>
            </w:r>
            <w:r w:rsidR="004F6915" w:rsidRPr="004F6915">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4F6915" w:rsidRPr="004F6915">
              <w:rPr>
                <w:rStyle w:val="CrossReference"/>
              </w:rPr>
              <w:t>Creating a Package</w:t>
            </w:r>
            <w:r w:rsidR="00C23447">
              <w:fldChar w:fldCharType="end"/>
            </w:r>
            <w:r w:rsidR="00BE118B">
              <w:t xml:space="preserve"> </w:t>
            </w:r>
            <w:r w:rsidRPr="00582270">
              <w:t>for more information.</w:t>
            </w:r>
          </w:p>
        </w:tc>
      </w:tr>
      <w:tr w:rsidR="00BE236C" w:rsidRPr="00582270" w14:paraId="255CDA98" w14:textId="77777777" w:rsidTr="00F537EB">
        <w:trPr>
          <w:cantSplit/>
        </w:trPr>
        <w:tc>
          <w:tcPr>
            <w:tcW w:w="2093" w:type="dxa"/>
            <w:shd w:val="clear" w:color="auto" w:fill="auto"/>
          </w:tcPr>
          <w:p w14:paraId="2BC25BF8" w14:textId="77777777" w:rsidR="00BE236C" w:rsidRPr="00582270" w:rsidRDefault="00BE236C" w:rsidP="00582270">
            <w:pPr>
              <w:pStyle w:val="iNormal"/>
              <w:jc w:val="left"/>
            </w:pPr>
            <w:r w:rsidRPr="00582270">
              <w:t>File ID</w:t>
            </w:r>
          </w:p>
        </w:tc>
        <w:tc>
          <w:tcPr>
            <w:tcW w:w="7229" w:type="dxa"/>
            <w:shd w:val="clear" w:color="auto" w:fill="auto"/>
          </w:tcPr>
          <w:p w14:paraId="5A4F0AC4" w14:textId="2635E979" w:rsidR="00BE236C" w:rsidRPr="00582270" w:rsidRDefault="00BE236C" w:rsidP="007F709C">
            <w:pPr>
              <w:pStyle w:val="iNormal"/>
            </w:pPr>
            <w:r w:rsidRPr="00582270">
              <w:t xml:space="preserve">File IDs are unique </w:t>
            </w:r>
            <w:proofErr w:type="gramStart"/>
            <w:r w:rsidRPr="00582270">
              <w:t>integers which</w:t>
            </w:r>
            <w:proofErr w:type="gramEnd"/>
            <w:r w:rsidRPr="00582270">
              <w:t xml:space="preserve"> are assigned and used internally by </w:t>
            </w:r>
            <w:r w:rsidR="00CF08BB">
              <w:t>DIVER</w:t>
            </w:r>
            <w:r w:rsidR="00023111">
              <w:t xml:space="preserve"> </w:t>
            </w:r>
            <w:r w:rsidRPr="00582270">
              <w:t xml:space="preserve">to identify files. </w:t>
            </w:r>
            <w:proofErr w:type="gramStart"/>
            <w:r w:rsidRPr="00582270">
              <w:t>File IDs cannot be changed by the User</w:t>
            </w:r>
            <w:proofErr w:type="gramEnd"/>
            <w:r w:rsidRPr="00582270">
              <w:t>. In general, they will not change, but in the case of TOA5 files, may sometimes change after uploading further TOA5 data.</w:t>
            </w:r>
          </w:p>
        </w:tc>
      </w:tr>
      <w:tr w:rsidR="00BE236C" w:rsidRPr="00582270" w14:paraId="166539AD" w14:textId="77777777" w:rsidTr="00F537EB">
        <w:trPr>
          <w:cantSplit/>
        </w:trPr>
        <w:tc>
          <w:tcPr>
            <w:tcW w:w="2093" w:type="dxa"/>
            <w:shd w:val="clear" w:color="auto" w:fill="auto"/>
          </w:tcPr>
          <w:p w14:paraId="763AC771" w14:textId="41E2C47C" w:rsidR="00BE236C" w:rsidRPr="00582270" w:rsidRDefault="00BE236C" w:rsidP="00582270">
            <w:pPr>
              <w:pStyle w:val="iNormal"/>
              <w:jc w:val="left"/>
            </w:pPr>
            <w:r w:rsidRPr="00582270">
              <w:t>ID</w:t>
            </w:r>
          </w:p>
        </w:tc>
        <w:tc>
          <w:tcPr>
            <w:tcW w:w="7229" w:type="dxa"/>
            <w:shd w:val="clear" w:color="auto" w:fill="auto"/>
          </w:tcPr>
          <w:p w14:paraId="48022C2B" w14:textId="03C4BE72" w:rsidR="00BE236C" w:rsidRPr="00582270" w:rsidRDefault="00BE236C" w:rsidP="005D217F">
            <w:pPr>
              <w:pStyle w:val="iNormal"/>
            </w:pPr>
            <w:r w:rsidRPr="00582270">
              <w:t xml:space="preserve">This field provides the opportunity for Users to enter an additional external </w:t>
            </w:r>
            <w:proofErr w:type="gramStart"/>
            <w:r w:rsidRPr="00582270">
              <w:t>ID which</w:t>
            </w:r>
            <w:proofErr w:type="gramEnd"/>
            <w:r w:rsidRPr="00582270">
              <w:t xml:space="preserve"> has been used outside of </w:t>
            </w:r>
            <w:r w:rsidR="00CF08BB">
              <w:t>DIVER</w:t>
            </w:r>
            <w:r w:rsidR="00023111">
              <w:t xml:space="preserve"> </w:t>
            </w:r>
            <w:r w:rsidRPr="00582270">
              <w:t xml:space="preserve">to identify this data. It is a character string. For </w:t>
            </w:r>
            <w:r w:rsidR="00415DC9">
              <w:t>Data File</w:t>
            </w:r>
            <w:r w:rsidR="009B7E78">
              <w:t>s</w:t>
            </w:r>
            <w:r w:rsidR="005D217F">
              <w:t xml:space="preserve"> other than </w:t>
            </w:r>
            <w:r w:rsidR="00132436">
              <w:t>NETCDF/NCML format</w:t>
            </w:r>
            <w:r w:rsidRPr="00582270">
              <w:t xml:space="preserve">, the field is input by the user and it can be used to provide an ID to identify an individual </w:t>
            </w:r>
            <w:r w:rsidR="00415DC9">
              <w:t>Data File</w:t>
            </w:r>
            <w:r w:rsidRPr="00582270">
              <w:t xml:space="preserve">. </w:t>
            </w:r>
            <w:r w:rsidR="00132436" w:rsidRPr="00582270">
              <w:t xml:space="preserve">For </w:t>
            </w:r>
            <w:r w:rsidR="00132436">
              <w:t xml:space="preserve">NETCDF/NCML Data Files, the ID field is set on file upload from data from within the file. </w:t>
            </w:r>
            <w:r w:rsidRPr="00582270">
              <w:t xml:space="preserve">For </w:t>
            </w:r>
            <w:r w:rsidR="00CF08BB">
              <w:t>DIVER</w:t>
            </w:r>
            <w:r w:rsidR="00023111">
              <w:t xml:space="preserve"> </w:t>
            </w:r>
            <w:r w:rsidRPr="00582270">
              <w:t xml:space="preserve">Packages, the field is read-only and auto-generated on Package creation. The ID field, along with other Metadata, is copied into the RIF-CS file when the file is copied into a Package. See sections </w:t>
            </w:r>
            <w:r w:rsidR="00C23447">
              <w:fldChar w:fldCharType="begin"/>
            </w:r>
            <w:r w:rsidR="00C23447">
              <w:instrText xml:space="preserve"> REF _Ref351561800 \r \h  \* MERGEFORMAT </w:instrText>
            </w:r>
            <w:r w:rsidR="00C23447">
              <w:fldChar w:fldCharType="separate"/>
            </w:r>
            <w:r w:rsidR="004F6915" w:rsidRPr="004F6915">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4F6915" w:rsidRPr="004F6915">
              <w:rPr>
                <w:rStyle w:val="CrossReference"/>
              </w:rPr>
              <w:t>Creating a Package</w:t>
            </w:r>
            <w:r w:rsidR="00C23447">
              <w:fldChar w:fldCharType="end"/>
            </w:r>
            <w:r w:rsidRPr="00582270">
              <w:t xml:space="preserve"> and </w:t>
            </w:r>
            <w:r w:rsidR="00C23447">
              <w:fldChar w:fldCharType="begin"/>
            </w:r>
            <w:r w:rsidR="00C23447">
              <w:instrText xml:space="preserve"> REF _Ref351642104 \r \h  \* MERGEFORMAT </w:instrText>
            </w:r>
            <w:r w:rsidR="00C23447">
              <w:fldChar w:fldCharType="separate"/>
            </w:r>
            <w:r w:rsidR="004F6915" w:rsidRPr="004F6915">
              <w:rPr>
                <w:rStyle w:val="CrossReference"/>
              </w:rPr>
              <w:t>9.3</w:t>
            </w:r>
            <w:r w:rsidR="00C23447">
              <w:fldChar w:fldCharType="end"/>
            </w:r>
            <w:r w:rsidRPr="00582270">
              <w:rPr>
                <w:rStyle w:val="CrossReference"/>
              </w:rPr>
              <w:t xml:space="preserve"> </w:t>
            </w:r>
            <w:r w:rsidR="00C23447">
              <w:fldChar w:fldCharType="begin"/>
            </w:r>
            <w:r w:rsidR="00C23447">
              <w:instrText xml:space="preserve"> REF _Ref351642104 \h  \* MERGEFORMAT </w:instrText>
            </w:r>
            <w:r w:rsidR="00C23447">
              <w:fldChar w:fldCharType="separate"/>
            </w:r>
            <w:r w:rsidR="004F6915" w:rsidRPr="004F6915">
              <w:rPr>
                <w:rStyle w:val="CrossReference"/>
              </w:rPr>
              <w:t>Managing Published Packages</w:t>
            </w:r>
            <w:r w:rsidR="00C23447">
              <w:fldChar w:fldCharType="end"/>
            </w:r>
            <w:r w:rsidRPr="00582270">
              <w:rPr>
                <w:rStyle w:val="CrossReference"/>
              </w:rPr>
              <w:t xml:space="preserve"> </w:t>
            </w:r>
            <w:r w:rsidRPr="00582270">
              <w:t>for more i</w:t>
            </w:r>
            <w:r w:rsidR="005D217F">
              <w:t>nformation about the use of the</w:t>
            </w:r>
            <w:r w:rsidRPr="00582270">
              <w:t xml:space="preserve"> ID field.</w:t>
            </w:r>
            <w:r w:rsidR="005D217F">
              <w:t xml:space="preserve"> Note: </w:t>
            </w:r>
            <w:r w:rsidR="005D217F" w:rsidRPr="00582270">
              <w:t xml:space="preserve">No two files in </w:t>
            </w:r>
            <w:r w:rsidR="005D217F">
              <w:t xml:space="preserve">DIVER </w:t>
            </w:r>
            <w:r w:rsidR="005D217F" w:rsidRPr="00582270">
              <w:t>can have the same non-null ID.</w:t>
            </w:r>
            <w:r w:rsidR="005D217F">
              <w:t xml:space="preserve"> This means that the upload of a copy of an NCML file already uploaded can result in an upload validation error. </w:t>
            </w:r>
          </w:p>
        </w:tc>
      </w:tr>
      <w:tr w:rsidR="00BE236C" w:rsidRPr="00582270" w14:paraId="75642B98" w14:textId="77777777" w:rsidTr="00F537EB">
        <w:trPr>
          <w:cantSplit/>
        </w:trPr>
        <w:tc>
          <w:tcPr>
            <w:tcW w:w="2093" w:type="dxa"/>
            <w:shd w:val="clear" w:color="auto" w:fill="auto"/>
          </w:tcPr>
          <w:p w14:paraId="44626356" w14:textId="77777777" w:rsidR="00BE236C" w:rsidRPr="00582270" w:rsidRDefault="00BE236C" w:rsidP="00582270">
            <w:pPr>
              <w:pStyle w:val="iNormal"/>
              <w:jc w:val="left"/>
            </w:pPr>
            <w:r w:rsidRPr="00582270">
              <w:t>Added by</w:t>
            </w:r>
          </w:p>
        </w:tc>
        <w:tc>
          <w:tcPr>
            <w:tcW w:w="7229" w:type="dxa"/>
            <w:shd w:val="clear" w:color="auto" w:fill="auto"/>
          </w:tcPr>
          <w:p w14:paraId="0D89AAA5" w14:textId="75B4FB4F" w:rsidR="00BE236C" w:rsidRPr="00582270" w:rsidRDefault="00BE236C" w:rsidP="00B87B66">
            <w:pPr>
              <w:pStyle w:val="iNormal"/>
            </w:pPr>
            <w:r w:rsidRPr="00582270">
              <w:t xml:space="preserve">This field indicates the User who uploaded the file to </w:t>
            </w:r>
            <w:r w:rsidR="00CF08BB">
              <w:t>DIVER</w:t>
            </w:r>
            <w:r w:rsidRPr="00582270">
              <w:t xml:space="preserve">. For Packages, it’s the User who Packaged it. </w:t>
            </w:r>
            <w:r w:rsidR="00B87B66">
              <w:t xml:space="preserve">For OCR and SR output .TXT files, it’s the User who ran the processing. </w:t>
            </w:r>
            <w:proofErr w:type="gramStart"/>
            <w:r w:rsidRPr="00582270">
              <w:t xml:space="preserve">This field is set automatically by </w:t>
            </w:r>
            <w:r w:rsidR="00CF08BB">
              <w:t>DIVER</w:t>
            </w:r>
            <w:proofErr w:type="gramEnd"/>
            <w:r w:rsidRPr="00582270">
              <w:t>.</w:t>
            </w:r>
          </w:p>
        </w:tc>
      </w:tr>
      <w:tr w:rsidR="00BE236C" w:rsidRPr="00582270" w14:paraId="572DA638" w14:textId="77777777" w:rsidTr="00F537EB">
        <w:trPr>
          <w:cantSplit/>
        </w:trPr>
        <w:tc>
          <w:tcPr>
            <w:tcW w:w="2093" w:type="dxa"/>
            <w:shd w:val="clear" w:color="auto" w:fill="auto"/>
          </w:tcPr>
          <w:p w14:paraId="1EE95424" w14:textId="77777777" w:rsidR="00BE236C" w:rsidRPr="00582270" w:rsidRDefault="00BE236C" w:rsidP="00582270">
            <w:pPr>
              <w:pStyle w:val="iNormal"/>
              <w:jc w:val="left"/>
            </w:pPr>
            <w:r w:rsidRPr="00582270">
              <w:t>Published</w:t>
            </w:r>
          </w:p>
        </w:tc>
        <w:tc>
          <w:tcPr>
            <w:tcW w:w="7229" w:type="dxa"/>
            <w:shd w:val="clear" w:color="auto" w:fill="auto"/>
          </w:tcPr>
          <w:p w14:paraId="784DAE89" w14:textId="6F2ACEA1" w:rsidR="00BE236C" w:rsidRPr="00582270" w:rsidRDefault="00BE236C" w:rsidP="00840870">
            <w:pPr>
              <w:pStyle w:val="iNormal"/>
            </w:pPr>
            <w:r w:rsidRPr="00582270">
              <w:t xml:space="preserve">This applies to Packages only and indicates whether the Package has been Published or not. </w:t>
            </w:r>
            <w:proofErr w:type="gramStart"/>
            <w:r w:rsidRPr="00582270">
              <w:t xml:space="preserve">This field is set automatically by </w:t>
            </w:r>
            <w:r w:rsidR="00CF08BB">
              <w:t>DIVER</w:t>
            </w:r>
            <w:proofErr w:type="gramEnd"/>
            <w:r w:rsidRPr="00582270">
              <w:t>.</w:t>
            </w:r>
          </w:p>
        </w:tc>
      </w:tr>
      <w:tr w:rsidR="00BE236C" w:rsidRPr="00582270" w14:paraId="4DC4FCF8" w14:textId="77777777" w:rsidTr="00F537EB">
        <w:trPr>
          <w:cantSplit/>
        </w:trPr>
        <w:tc>
          <w:tcPr>
            <w:tcW w:w="2093" w:type="dxa"/>
            <w:shd w:val="clear" w:color="auto" w:fill="auto"/>
          </w:tcPr>
          <w:p w14:paraId="0D4E9447" w14:textId="77777777" w:rsidR="00BE236C" w:rsidRPr="00582270" w:rsidRDefault="00BE236C" w:rsidP="00582270">
            <w:pPr>
              <w:pStyle w:val="iNormal"/>
              <w:jc w:val="left"/>
            </w:pPr>
            <w:r w:rsidRPr="00582270">
              <w:t>Published date</w:t>
            </w:r>
          </w:p>
        </w:tc>
        <w:tc>
          <w:tcPr>
            <w:tcW w:w="7229" w:type="dxa"/>
            <w:shd w:val="clear" w:color="auto" w:fill="auto"/>
          </w:tcPr>
          <w:p w14:paraId="1A9B2AC8" w14:textId="0DC56542" w:rsidR="00BE236C" w:rsidRPr="00582270" w:rsidRDefault="00BE236C" w:rsidP="00DB25E0">
            <w:pPr>
              <w:pStyle w:val="iNormal"/>
            </w:pPr>
            <w:r w:rsidRPr="00582270">
              <w:t xml:space="preserve">This applies only to Packages which have been Published and indicates whether the date on which the Package was Published. </w:t>
            </w:r>
            <w:proofErr w:type="gramStart"/>
            <w:r w:rsidRPr="00582270">
              <w:t xml:space="preserve">This field is set automatically by </w:t>
            </w:r>
            <w:r w:rsidR="00CF08BB">
              <w:t>DIVER</w:t>
            </w:r>
            <w:proofErr w:type="gramEnd"/>
            <w:r w:rsidRPr="00582270">
              <w:t>.</w:t>
            </w:r>
          </w:p>
        </w:tc>
      </w:tr>
      <w:tr w:rsidR="00BE236C" w:rsidRPr="00582270" w14:paraId="201C7A6A" w14:textId="77777777" w:rsidTr="00F537EB">
        <w:trPr>
          <w:cantSplit/>
        </w:trPr>
        <w:tc>
          <w:tcPr>
            <w:tcW w:w="2093" w:type="dxa"/>
            <w:shd w:val="clear" w:color="auto" w:fill="auto"/>
          </w:tcPr>
          <w:p w14:paraId="1929866B" w14:textId="5E4EB598" w:rsidR="00BE236C" w:rsidRPr="00582270" w:rsidRDefault="00BE236C" w:rsidP="00582270">
            <w:pPr>
              <w:pStyle w:val="iNormal"/>
              <w:jc w:val="left"/>
            </w:pPr>
            <w:r w:rsidRPr="00582270">
              <w:t>Start time</w:t>
            </w:r>
            <w:r w:rsidRPr="00582270">
              <w:br/>
              <w:t>End time</w:t>
            </w:r>
          </w:p>
        </w:tc>
        <w:tc>
          <w:tcPr>
            <w:tcW w:w="7229" w:type="dxa"/>
            <w:shd w:val="clear" w:color="auto" w:fill="auto"/>
          </w:tcPr>
          <w:p w14:paraId="691685EB" w14:textId="65DE3626" w:rsidR="00895031"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r w:rsidR="00895031" w:rsidRPr="00582270" w14:paraId="6E974DAD" w14:textId="77777777" w:rsidTr="00F537EB">
        <w:trPr>
          <w:cantSplit/>
        </w:trPr>
        <w:tc>
          <w:tcPr>
            <w:tcW w:w="2093" w:type="dxa"/>
            <w:shd w:val="clear" w:color="auto" w:fill="auto"/>
          </w:tcPr>
          <w:p w14:paraId="67C58A7D" w14:textId="504AABCE" w:rsidR="00895031" w:rsidRPr="00582270" w:rsidRDefault="00895031" w:rsidP="00582270">
            <w:pPr>
              <w:pStyle w:val="iNormal"/>
              <w:jc w:val="left"/>
            </w:pPr>
            <w:bookmarkStart w:id="76" w:name="_Toc308996048"/>
            <w:bookmarkStart w:id="77" w:name="_Ref377740401"/>
            <w:bookmarkStart w:id="78" w:name="_Ref351730614"/>
            <w:r>
              <w:t>Grant Numbers</w:t>
            </w:r>
          </w:p>
        </w:tc>
        <w:tc>
          <w:tcPr>
            <w:tcW w:w="7229" w:type="dxa"/>
            <w:shd w:val="clear" w:color="auto" w:fill="auto"/>
          </w:tcPr>
          <w:p w14:paraId="205EC424" w14:textId="5326DC09" w:rsidR="00895031" w:rsidRPr="00582270" w:rsidRDefault="00895031" w:rsidP="00DB25E0">
            <w:pPr>
              <w:pStyle w:val="iNormal"/>
            </w:pPr>
            <w:r>
              <w:t>This applies only to packages. Grant numbers are free text fields that are entered by the user; multiple Grant Numbers may be entered. This field is optional.</w:t>
            </w:r>
          </w:p>
        </w:tc>
      </w:tr>
      <w:tr w:rsidR="00895031" w:rsidRPr="00582270" w14:paraId="33745844" w14:textId="77777777" w:rsidTr="00F537EB">
        <w:trPr>
          <w:cantSplit/>
        </w:trPr>
        <w:tc>
          <w:tcPr>
            <w:tcW w:w="2093" w:type="dxa"/>
            <w:shd w:val="clear" w:color="auto" w:fill="auto"/>
          </w:tcPr>
          <w:p w14:paraId="25763D4A" w14:textId="116AFBCD" w:rsidR="00895031" w:rsidRPr="00582270" w:rsidRDefault="00895031" w:rsidP="00582270">
            <w:pPr>
              <w:pStyle w:val="iNormal"/>
              <w:jc w:val="left"/>
            </w:pPr>
            <w:r>
              <w:t>Related Websites</w:t>
            </w:r>
          </w:p>
        </w:tc>
        <w:tc>
          <w:tcPr>
            <w:tcW w:w="7229" w:type="dxa"/>
            <w:shd w:val="clear" w:color="auto" w:fill="auto"/>
          </w:tcPr>
          <w:p w14:paraId="4419F90E" w14:textId="389C29E6" w:rsidR="00895031" w:rsidRPr="00582270" w:rsidRDefault="00895031" w:rsidP="00DB25E0">
            <w:pPr>
              <w:pStyle w:val="iNormal"/>
            </w:pPr>
            <w:r>
              <w:t xml:space="preserve">This applies only to packages. This is an optional field; one or more “Related Websites” may be entered when a package is created. Each “Related Website” entered will be validated to complies </w:t>
            </w:r>
            <w:proofErr w:type="gramStart"/>
            <w:r>
              <w:t>to</w:t>
            </w:r>
            <w:proofErr w:type="gramEnd"/>
            <w:r>
              <w:t xml:space="preserve"> the basic URL format.</w:t>
            </w:r>
          </w:p>
        </w:tc>
      </w:tr>
      <w:tr w:rsidR="00895031" w:rsidRPr="00582270" w14:paraId="2242A9EC" w14:textId="77777777" w:rsidTr="00F537EB">
        <w:trPr>
          <w:cantSplit/>
        </w:trPr>
        <w:tc>
          <w:tcPr>
            <w:tcW w:w="2093" w:type="dxa"/>
            <w:shd w:val="clear" w:color="auto" w:fill="auto"/>
          </w:tcPr>
          <w:p w14:paraId="310B97F8" w14:textId="727D7CBA" w:rsidR="00895031" w:rsidRDefault="00895031" w:rsidP="00582270">
            <w:pPr>
              <w:pStyle w:val="iNormal"/>
              <w:jc w:val="left"/>
            </w:pPr>
            <w:r>
              <w:t>Access Type</w:t>
            </w:r>
          </w:p>
        </w:tc>
        <w:tc>
          <w:tcPr>
            <w:tcW w:w="7229" w:type="dxa"/>
            <w:shd w:val="clear" w:color="auto" w:fill="auto"/>
          </w:tcPr>
          <w:p w14:paraId="24D1DE1C" w14:textId="56446181" w:rsidR="00895031" w:rsidRPr="00582270" w:rsidRDefault="00895031" w:rsidP="00114445">
            <w:pPr>
              <w:pStyle w:val="iNormal"/>
            </w:pPr>
            <w:r>
              <w:t xml:space="preserve">This applies only to packages, and indicates how the data may be accessed. Valid types are “Open”, </w:t>
            </w:r>
            <w:r w:rsidR="00114445">
              <w:t>“Conditional” or “Restricted”. These have no affect on how the data is accessed through DIVER – that is covered by “Access Control”; this field is only reflected the RIF-CS output, where it provides the user with information about how they can gain access to the underlying data. This field is mandatory.</w:t>
            </w:r>
          </w:p>
        </w:tc>
      </w:tr>
    </w:tbl>
    <w:p w14:paraId="4DD3C2C4" w14:textId="5647F6AC" w:rsidR="00C84273" w:rsidRDefault="000F1B90" w:rsidP="00895031">
      <w:pPr>
        <w:pStyle w:val="iHeading3"/>
      </w:pPr>
      <w:r>
        <w:rPr>
          <w:noProof/>
          <w:lang w:val="en-US"/>
        </w:rPr>
        <mc:AlternateContent>
          <mc:Choice Requires="wps">
            <w:drawing>
              <wp:anchor distT="0" distB="0" distL="114300" distR="114300" simplePos="0" relativeHeight="251676160" behindDoc="0" locked="0" layoutInCell="1" allowOverlap="1" wp14:anchorId="43AE4BC2" wp14:editId="4E2F2618">
                <wp:simplePos x="0" y="0"/>
                <wp:positionH relativeFrom="column">
                  <wp:posOffset>-628650</wp:posOffset>
                </wp:positionH>
                <wp:positionV relativeFrom="paragraph">
                  <wp:posOffset>24765</wp:posOffset>
                </wp:positionV>
                <wp:extent cx="297815" cy="375285"/>
                <wp:effectExtent l="0" t="0" r="0" b="5715"/>
                <wp:wrapNone/>
                <wp:docPr id="161" name="Text Box 161"/>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1511D23" w14:textId="521F5527" w:rsidR="00C9460A" w:rsidRPr="00850A9C" w:rsidRDefault="00C9460A"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74" type="#_x0000_t202" style="position:absolute;left:0;text-align:left;margin-left:-49.45pt;margin-top:1.95pt;width:23.45pt;height:29.55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Npgr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" filled="f" stroked="f">
                <v:textbox style="mso-fit-shape-to-text:t">
                  <w:txbxContent>
                    <w:p w14:paraId="11511D23" w14:textId="521F5527" w:rsidR="00C9460A" w:rsidRPr="00850A9C" w:rsidRDefault="00C9460A"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C84273">
        <w:t>Access Control</w:t>
      </w:r>
      <w:bookmarkEnd w:id="76"/>
    </w:p>
    <w:p w14:paraId="23BB1FE2" w14:textId="0AF06234" w:rsidR="00FA4EBF" w:rsidRDefault="000F1B90" w:rsidP="00850A9C">
      <w:pPr>
        <w:pStyle w:val="iNormal"/>
      </w:pPr>
      <w:r>
        <w:t>Access Control indicates which</w:t>
      </w:r>
      <w:r w:rsidR="00F81EE4">
        <w:t xml:space="preserve"> </w:t>
      </w:r>
      <w:r>
        <w:t xml:space="preserve">users </w:t>
      </w:r>
      <w:r w:rsidR="00CC71B2">
        <w:t xml:space="preserve">are authorised to </w:t>
      </w:r>
      <w:r w:rsidR="002A570D">
        <w:t xml:space="preserve">access the file. Users who </w:t>
      </w:r>
      <w:r w:rsidR="00CC71B2">
        <w:t xml:space="preserve">can </w:t>
      </w:r>
      <w:r w:rsidR="002A570D">
        <w:t>access a file can view its metadata</w:t>
      </w:r>
      <w:r>
        <w:t xml:space="preserve"> and download it</w:t>
      </w:r>
      <w:r w:rsidR="002A570D">
        <w:t xml:space="preserve">s contents to their computer. </w:t>
      </w:r>
      <w:r w:rsidR="00FA4EBF">
        <w:t>Following is a typical access control setup for a file:</w:t>
      </w:r>
    </w:p>
    <w:p w14:paraId="3CE2DB17" w14:textId="65FBC6F6" w:rsidR="00FA4EBF" w:rsidRDefault="00FA4EBF" w:rsidP="00850A9C">
      <w:pPr>
        <w:pStyle w:val="iNormal"/>
      </w:pPr>
      <w:r w:rsidRPr="00850A9C">
        <w:rPr>
          <w:noProof/>
          <w:lang w:val="en-US"/>
        </w:rPr>
        <w:drawing>
          <wp:inline distT="0" distB="0" distL="0" distR="0" wp14:anchorId="070CC1C2" wp14:editId="69DC79F6">
            <wp:extent cx="5239121" cy="1431741"/>
            <wp:effectExtent l="203200" t="203200" r="196850" b="19431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20C9D0B7" w14:textId="6E443745" w:rsidR="00955458" w:rsidRDefault="00955458" w:rsidP="00955458">
      <w:pPr>
        <w:pStyle w:val="iNormal"/>
        <w:ind w:left="59"/>
      </w:pPr>
      <w:r>
        <w:t xml:space="preserve">Changing who can access a file is done using the Metadata Edit screen. </w:t>
      </w:r>
      <w:proofErr w:type="gramStart"/>
      <w:r>
        <w:t xml:space="preserve">See section </w:t>
      </w:r>
      <w:r>
        <w:fldChar w:fldCharType="begin"/>
      </w:r>
      <w:r>
        <w:instrText xml:space="preserve"> REF _Ref351647273 \r \h  \* MERGEFORMAT </w:instrText>
      </w:r>
      <w:r>
        <w:fldChar w:fldCharType="separate"/>
      </w:r>
      <w:r w:rsidR="004F6915" w:rsidRPr="004F6915">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4F6915" w:rsidRPr="004F6915">
        <w:rPr>
          <w:rStyle w:val="CrossReference"/>
        </w:rPr>
        <w:t>Viewing and Editing a File's Metadata</w:t>
      </w:r>
      <w:r>
        <w:fldChar w:fldCharType="end"/>
      </w:r>
      <w:r>
        <w:t>.</w:t>
      </w:r>
      <w:proofErr w:type="gramEnd"/>
    </w:p>
    <w:p w14:paraId="063B0209" w14:textId="77777777" w:rsidR="00955458" w:rsidRDefault="00955458" w:rsidP="00850A9C">
      <w:pPr>
        <w:pStyle w:val="iNormal"/>
        <w:keepNext/>
        <w:keepLines/>
      </w:pPr>
    </w:p>
    <w:p w14:paraId="01D55039" w14:textId="53B3745D" w:rsidR="000F1B90" w:rsidRDefault="002A570D" w:rsidP="00850A9C">
      <w:pPr>
        <w:pStyle w:val="iNormal"/>
        <w:keepNext/>
        <w:keepLines/>
      </w:pPr>
      <w:r>
        <w:t xml:space="preserve">The </w:t>
      </w:r>
      <w:r w:rsidR="00955458">
        <w:t>Metadata V</w:t>
      </w:r>
      <w:r w:rsidR="00EB3456">
        <w:t>i</w:t>
      </w:r>
      <w:r w:rsidR="00955458">
        <w:t xml:space="preserve">ew screen has the following access control </w:t>
      </w:r>
      <w:r>
        <w:t>fields</w:t>
      </w:r>
      <w:r w:rsidR="00F55654">
        <w:t>:</w:t>
      </w:r>
    </w:p>
    <w:tbl>
      <w:tblPr>
        <w:tblW w:w="9322" w:type="dxa"/>
        <w:tblLook w:val="04A0" w:firstRow="1" w:lastRow="0" w:firstColumn="1" w:lastColumn="0" w:noHBand="0" w:noVBand="1"/>
      </w:tblPr>
      <w:tblGrid>
        <w:gridCol w:w="2093"/>
        <w:gridCol w:w="7229"/>
      </w:tblGrid>
      <w:tr w:rsidR="006F7939" w:rsidRPr="00582270" w14:paraId="66B83667" w14:textId="77777777" w:rsidTr="006F7939">
        <w:trPr>
          <w:cantSplit/>
        </w:trPr>
        <w:tc>
          <w:tcPr>
            <w:tcW w:w="2093" w:type="dxa"/>
            <w:shd w:val="clear" w:color="auto" w:fill="auto"/>
          </w:tcPr>
          <w:p w14:paraId="378A8AD2" w14:textId="190C9122" w:rsidR="006F7939" w:rsidRPr="00582270" w:rsidRDefault="006F7939" w:rsidP="00850A9C">
            <w:pPr>
              <w:pStyle w:val="iNormal"/>
              <w:keepNext/>
              <w:keepLines/>
              <w:jc w:val="left"/>
              <w:rPr>
                <w:rFonts w:eastAsiaTheme="minorEastAsia" w:cstheme="minorBidi"/>
              </w:rPr>
            </w:pPr>
            <w:r>
              <w:t>Access</w:t>
            </w:r>
          </w:p>
        </w:tc>
        <w:tc>
          <w:tcPr>
            <w:tcW w:w="7229" w:type="dxa"/>
            <w:shd w:val="clear" w:color="auto" w:fill="auto"/>
          </w:tcPr>
          <w:p w14:paraId="0189024A" w14:textId="5C8D6F00" w:rsidR="006F7939" w:rsidRPr="00582270" w:rsidRDefault="00F55654" w:rsidP="00850A9C">
            <w:pPr>
              <w:pStyle w:val="iNormal"/>
              <w:keepNext/>
              <w:keepLines/>
              <w:rPr>
                <w:rFonts w:eastAsiaTheme="minorEastAsia" w:cstheme="minorBidi"/>
              </w:rPr>
            </w:pPr>
            <w:r>
              <w:t xml:space="preserve">This field indicates </w:t>
            </w:r>
            <w:r w:rsidR="00F81EE4">
              <w:t xml:space="preserve">whether the file is open to </w:t>
            </w:r>
            <w:r w:rsidR="006F7939">
              <w:t>Public</w:t>
            </w:r>
            <w:r w:rsidR="00F81EE4">
              <w:t xml:space="preserve"> or Private access.</w:t>
            </w:r>
            <w:r w:rsidR="006F7939">
              <w:t xml:space="preserve">  </w:t>
            </w:r>
          </w:p>
          <w:p w14:paraId="00297F1E" w14:textId="0C933AAB" w:rsidR="006F7939" w:rsidRPr="00582270" w:rsidRDefault="00F81EE4" w:rsidP="00850A9C">
            <w:pPr>
              <w:pStyle w:val="iNormal"/>
              <w:keepNext/>
              <w:keepLines/>
              <w:ind w:left="1309" w:hanging="1309"/>
            </w:pPr>
            <w:r w:rsidRPr="00CC34BE">
              <w:rPr>
                <w:rStyle w:val="iOption"/>
              </w:rPr>
              <w:t>Public</w:t>
            </w:r>
            <w:r w:rsidR="006F7939" w:rsidRPr="00582270">
              <w:tab/>
            </w:r>
            <w:r>
              <w:t xml:space="preserve">All users can </w:t>
            </w:r>
            <w:r w:rsidR="00661024">
              <w:t>access the file.</w:t>
            </w:r>
          </w:p>
          <w:p w14:paraId="7F1FA362" w14:textId="4273D315" w:rsidR="006F7939" w:rsidRDefault="00F81EE4" w:rsidP="00850A9C">
            <w:pPr>
              <w:pStyle w:val="iNormal"/>
              <w:keepNext/>
              <w:keepLines/>
              <w:ind w:left="1309" w:hanging="1309"/>
              <w:rPr>
                <w:rFonts w:eastAsiaTheme="minorEastAsia" w:cstheme="minorBidi"/>
              </w:rPr>
            </w:pPr>
            <w:r w:rsidRPr="00CC34BE">
              <w:rPr>
                <w:rStyle w:val="iOption"/>
              </w:rPr>
              <w:t>Private</w:t>
            </w:r>
            <w:r w:rsidR="006F7939" w:rsidRPr="00582270">
              <w:tab/>
            </w:r>
            <w:r>
              <w:t>Only select</w:t>
            </w:r>
            <w:r w:rsidR="00F55654">
              <w:t>ed</w:t>
            </w:r>
            <w:r>
              <w:t xml:space="preserve"> users can </w:t>
            </w:r>
            <w:r w:rsidR="00661024">
              <w:t>access the file; refer Options below</w:t>
            </w:r>
            <w:r>
              <w:t>.</w:t>
            </w:r>
            <w:r w:rsidR="00F537DD">
              <w:t xml:space="preserve"> This is the default </w:t>
            </w:r>
            <w:r w:rsidR="00F55654">
              <w:t xml:space="preserve">option </w:t>
            </w:r>
            <w:r w:rsidR="00F537DD">
              <w:t>when a file is uploaded.</w:t>
            </w:r>
          </w:p>
          <w:p w14:paraId="58FC6B96" w14:textId="68A438B0" w:rsidR="00661024" w:rsidRPr="00582270" w:rsidRDefault="00661024" w:rsidP="00850A9C">
            <w:pPr>
              <w:pStyle w:val="iNormal"/>
              <w:keepNext/>
              <w:keepLines/>
              <w:ind w:left="1309" w:hanging="1309"/>
              <w:rPr>
                <w:rFonts w:eastAsiaTheme="minorEastAsia" w:cstheme="minorBidi"/>
              </w:rPr>
            </w:pPr>
          </w:p>
        </w:tc>
      </w:tr>
      <w:tr w:rsidR="006F7939" w:rsidRPr="00582270" w14:paraId="6BE65039" w14:textId="77777777" w:rsidTr="006F7939">
        <w:trPr>
          <w:cantSplit/>
        </w:trPr>
        <w:tc>
          <w:tcPr>
            <w:tcW w:w="2093" w:type="dxa"/>
            <w:shd w:val="clear" w:color="auto" w:fill="auto"/>
          </w:tcPr>
          <w:p w14:paraId="4CBC9DDC" w14:textId="7DA092AA" w:rsidR="006F7939" w:rsidRDefault="006F7939" w:rsidP="006F7939">
            <w:pPr>
              <w:pStyle w:val="iNormal"/>
              <w:jc w:val="left"/>
            </w:pPr>
            <w:r>
              <w:t>Options</w:t>
            </w:r>
          </w:p>
        </w:tc>
        <w:tc>
          <w:tcPr>
            <w:tcW w:w="7229" w:type="dxa"/>
            <w:shd w:val="clear" w:color="auto" w:fill="auto"/>
          </w:tcPr>
          <w:p w14:paraId="7E8D17E2" w14:textId="0B5A870B" w:rsidR="00EF0D9A" w:rsidRPr="00850A9C" w:rsidRDefault="00F81EE4" w:rsidP="00850A9C">
            <w:pPr>
              <w:pStyle w:val="iNormal"/>
            </w:pPr>
            <w:r>
              <w:t xml:space="preserve">This field </w:t>
            </w:r>
            <w:r w:rsidR="00F55654">
              <w:t>only applies when</w:t>
            </w:r>
            <w:r>
              <w:t xml:space="preserve"> Private Access</w:t>
            </w:r>
            <w:r w:rsidR="00EF0D9A">
              <w:t xml:space="preserve"> is specified. </w:t>
            </w:r>
            <w:r w:rsidR="00F55654">
              <w:t xml:space="preserve">It will contain </w:t>
            </w:r>
            <w:r w:rsidR="00F537DD">
              <w:t xml:space="preserve">a list of zero or more </w:t>
            </w:r>
            <w:r w:rsidR="00A71AA9">
              <w:t xml:space="preserve">“grant” </w:t>
            </w:r>
            <w:r w:rsidR="00F537DD">
              <w:t>options:</w:t>
            </w:r>
          </w:p>
          <w:p w14:paraId="0DB47A31" w14:textId="2AFB5BA2" w:rsidR="00EF0D9A" w:rsidRPr="00582270" w:rsidRDefault="00661024" w:rsidP="00EF0D9A">
            <w:pPr>
              <w:pStyle w:val="iNormal"/>
              <w:ind w:left="1309" w:hanging="1309"/>
            </w:pPr>
            <w:r w:rsidRPr="004666F7">
              <w:rPr>
                <w:rStyle w:val="iOption"/>
              </w:rPr>
              <w:t>(</w:t>
            </w:r>
            <w:r w:rsidRPr="006324EB">
              <w:rPr>
                <w:rStyle w:val="iOption"/>
              </w:rPr>
              <w:t>None)</w:t>
            </w:r>
            <w:r w:rsidR="00EF0D9A" w:rsidRPr="00582270">
              <w:tab/>
            </w:r>
            <w:r w:rsidR="00A71AA9">
              <w:t xml:space="preserve">If </w:t>
            </w:r>
            <w:r w:rsidR="00F55654">
              <w:t xml:space="preserve">there are </w:t>
            </w:r>
            <w:r w:rsidR="00A71AA9">
              <w:t xml:space="preserve">no “grant” </w:t>
            </w:r>
            <w:r w:rsidR="00F55654">
              <w:t>options</w:t>
            </w:r>
            <w:r w:rsidR="00A71AA9">
              <w:t>, then o</w:t>
            </w:r>
            <w:r w:rsidR="00942FD8">
              <w:t xml:space="preserve">nly the user who added the file (see “Added By” field) </w:t>
            </w:r>
            <w:r>
              <w:t>and administrators can access the file.</w:t>
            </w:r>
          </w:p>
          <w:p w14:paraId="1A8F0FF9" w14:textId="77777777" w:rsidR="00C67350" w:rsidRPr="006324EB" w:rsidRDefault="00C67350" w:rsidP="00EF0D9A">
            <w:pPr>
              <w:pStyle w:val="iNormal"/>
              <w:keepNext/>
              <w:keepLines/>
              <w:ind w:left="1309" w:hanging="1309"/>
              <w:outlineLvl w:val="3"/>
              <w:rPr>
                <w:rStyle w:val="iOption"/>
              </w:rPr>
            </w:pPr>
            <w:r w:rsidRPr="004666F7">
              <w:rPr>
                <w:rStyle w:val="iOption"/>
              </w:rPr>
              <w:t>Access to all institutional users</w:t>
            </w:r>
          </w:p>
          <w:p w14:paraId="7079CD77" w14:textId="665409E6" w:rsidR="00EF0D9A" w:rsidRPr="00582270" w:rsidRDefault="00C67350" w:rsidP="00EF0D9A">
            <w:pPr>
              <w:pStyle w:val="iNormal"/>
              <w:ind w:left="1309" w:hanging="1309"/>
            </w:pPr>
            <w:r w:rsidRPr="00582270">
              <w:tab/>
            </w:r>
            <w:r w:rsidR="00F537DD">
              <w:t xml:space="preserve">This option </w:t>
            </w:r>
            <w:r w:rsidR="00A71AA9">
              <w:t xml:space="preserve">additionally </w:t>
            </w:r>
            <w:r w:rsidR="00F537DD">
              <w:t>grants a</w:t>
            </w:r>
            <w:r w:rsidR="00EF0D9A">
              <w:t xml:space="preserve">ll </w:t>
            </w:r>
            <w:r w:rsidR="00F537DD">
              <w:t xml:space="preserve">Institutional users with </w:t>
            </w:r>
            <w:r w:rsidR="009C3BE9">
              <w:t xml:space="preserve">access </w:t>
            </w:r>
            <w:r w:rsidR="00F537DD">
              <w:t xml:space="preserve">to </w:t>
            </w:r>
            <w:r w:rsidR="009C3BE9">
              <w:t xml:space="preserve">the file. </w:t>
            </w:r>
            <w:r w:rsidR="00F537DD">
              <w:t xml:space="preserve">This is the default </w:t>
            </w:r>
            <w:r w:rsidR="00A71AA9">
              <w:t xml:space="preserve">“grant” option setting </w:t>
            </w:r>
            <w:r w:rsidR="00F537DD">
              <w:t>when a file is uploaded.</w:t>
            </w:r>
          </w:p>
          <w:p w14:paraId="43220B87" w14:textId="7C2FBA55" w:rsidR="00FE68E4" w:rsidRPr="00CB35E7" w:rsidRDefault="00F537DD" w:rsidP="00FE68E4">
            <w:pPr>
              <w:pStyle w:val="iNormal"/>
              <w:ind w:left="1309" w:hanging="1309"/>
              <w:rPr>
                <w:rStyle w:val="iOption"/>
              </w:rPr>
            </w:pPr>
            <w:r>
              <w:rPr>
                <w:rStyle w:val="iOption"/>
              </w:rPr>
              <w:t>Access to user groups</w:t>
            </w:r>
          </w:p>
          <w:p w14:paraId="7B00E1E0" w14:textId="13FE924E" w:rsidR="006F7939" w:rsidRPr="00582270" w:rsidRDefault="00A71AA9" w:rsidP="00850A9C">
            <w:pPr>
              <w:pStyle w:val="iNormal"/>
              <w:ind w:left="1309" w:hanging="1309"/>
              <w:rPr>
                <w:rFonts w:eastAsiaTheme="minorEastAsia" w:cstheme="minorBidi"/>
              </w:rPr>
            </w:pPr>
            <w:r w:rsidRPr="00582270">
              <w:tab/>
            </w:r>
            <w:r w:rsidR="00F55654">
              <w:t xml:space="preserve">This option additionally grants </w:t>
            </w:r>
            <w:r w:rsidR="00C54965">
              <w:t xml:space="preserve">access to </w:t>
            </w:r>
            <w:r w:rsidR="00F55654">
              <w:t xml:space="preserve">users who belong to one or more </w:t>
            </w:r>
            <w:r w:rsidR="000823F8">
              <w:t xml:space="preserve">active </w:t>
            </w:r>
            <w:r w:rsidR="00C54965">
              <w:t>Access G</w:t>
            </w:r>
            <w:r w:rsidR="00F55654">
              <w:t>roups associated with the file</w:t>
            </w:r>
            <w:r w:rsidR="00C54965">
              <w:t xml:space="preserve">. </w:t>
            </w:r>
            <w:r w:rsidR="00F55654">
              <w:t xml:space="preserve">The list of </w:t>
            </w:r>
            <w:r w:rsidR="00C54965">
              <w:t>the</w:t>
            </w:r>
            <w:r w:rsidR="00FA0F11">
              <w:t xml:space="preserve"> </w:t>
            </w:r>
            <w:r w:rsidR="00C54965">
              <w:t>Access G</w:t>
            </w:r>
            <w:r w:rsidR="00F55654">
              <w:t>roups is</w:t>
            </w:r>
            <w:r w:rsidR="00FA0F11">
              <w:t xml:space="preserve"> available in the </w:t>
            </w:r>
            <w:r w:rsidR="00FA0F11" w:rsidRPr="00850A9C">
              <w:rPr>
                <w:b/>
              </w:rPr>
              <w:t>Groups</w:t>
            </w:r>
            <w:r w:rsidR="00FA0F11">
              <w:t xml:space="preserve"> field.</w:t>
            </w:r>
            <w:r w:rsidR="00F55654">
              <w:t xml:space="preserve"> </w:t>
            </w:r>
            <w:r w:rsidR="002C1C6E">
              <w:t xml:space="preserve"> For more information about Access Groups, see section </w:t>
            </w:r>
            <w:r w:rsidR="002C1C6E">
              <w:fldChar w:fldCharType="begin"/>
            </w:r>
            <w:r w:rsidR="002C1C6E">
              <w:instrText xml:space="preserve"> REF _Ref259887537 \r \h </w:instrText>
            </w:r>
            <w:r w:rsidR="002C1C6E">
              <w:fldChar w:fldCharType="separate"/>
            </w:r>
            <w:r w:rsidR="004F6915">
              <w:t>11.3</w:t>
            </w:r>
            <w:r w:rsidR="002C1C6E">
              <w:fldChar w:fldCharType="end"/>
            </w:r>
            <w:r w:rsidR="002C1C6E">
              <w:t xml:space="preserve"> </w:t>
            </w:r>
            <w:r w:rsidR="002C1C6E">
              <w:fldChar w:fldCharType="begin"/>
            </w:r>
            <w:r w:rsidR="002C1C6E">
              <w:instrText xml:space="preserve"> REF _Ref259887545 \h </w:instrText>
            </w:r>
            <w:r w:rsidR="002C1C6E">
              <w:fldChar w:fldCharType="separate"/>
            </w:r>
            <w:r w:rsidR="004F6915">
              <w:t>Managing Access Groups</w:t>
            </w:r>
            <w:r w:rsidR="002C1C6E">
              <w:fldChar w:fldCharType="end"/>
            </w:r>
            <w:r w:rsidR="002C1C6E">
              <w:t>.</w:t>
            </w:r>
          </w:p>
        </w:tc>
      </w:tr>
    </w:tbl>
    <w:p w14:paraId="643F5515" w14:textId="297B1C8F" w:rsidR="00942FD8" w:rsidRDefault="00942FD8" w:rsidP="00850A9C">
      <w:pPr>
        <w:pStyle w:val="iNote"/>
        <w:spacing w:before="120" w:after="120"/>
      </w:pPr>
      <w:r w:rsidRPr="00472510">
        <w:t>Note</w:t>
      </w:r>
      <w:r w:rsidRPr="00472510">
        <w:tab/>
      </w:r>
      <w:r>
        <w:t xml:space="preserve">The user who added a file and Administrator users can always access </w:t>
      </w:r>
      <w:r w:rsidR="003F285B">
        <w:t>the file</w:t>
      </w:r>
      <w:r>
        <w:t xml:space="preserve"> regardless of Access Control settings.</w:t>
      </w:r>
    </w:p>
    <w:p w14:paraId="0CA97CED" w14:textId="2DF1DEBB" w:rsidR="00942FD8" w:rsidRDefault="00942FD8" w:rsidP="00850A9C">
      <w:pPr>
        <w:pStyle w:val="iNote"/>
        <w:spacing w:before="120" w:after="120"/>
      </w:pPr>
      <w:r w:rsidRPr="00472510">
        <w:t>Note</w:t>
      </w:r>
      <w:r w:rsidRPr="00472510">
        <w:tab/>
      </w:r>
      <w:r w:rsidR="0013580F">
        <w:t>For the purposes of access control, t</w:t>
      </w:r>
      <w:r>
        <w:t xml:space="preserve">he </w:t>
      </w:r>
      <w:r w:rsidR="0013580F">
        <w:t>c</w:t>
      </w:r>
      <w:r>
        <w:t>lass of users known as “API</w:t>
      </w:r>
      <w:r w:rsidR="003F285B">
        <w:t xml:space="preserve"> </w:t>
      </w:r>
      <w:proofErr w:type="spellStart"/>
      <w:r w:rsidR="003F285B">
        <w:t>Uploader</w:t>
      </w:r>
      <w:proofErr w:type="spellEnd"/>
      <w:r w:rsidR="003F285B">
        <w:t>” are Institutional</w:t>
      </w:r>
      <w:r>
        <w:t xml:space="preserve"> users</w:t>
      </w:r>
      <w:r w:rsidR="0013580F">
        <w:t>.</w:t>
      </w:r>
    </w:p>
    <w:p w14:paraId="34AF063F" w14:textId="13C21034" w:rsidR="00FA0F11" w:rsidRDefault="00FA0F11" w:rsidP="00850A9C">
      <w:pPr>
        <w:pStyle w:val="iNote"/>
        <w:spacing w:before="120" w:after="120"/>
      </w:pPr>
      <w:r>
        <w:t>Note</w:t>
      </w:r>
      <w:r>
        <w:tab/>
        <w:t>Access control does not affect who can edit a file’s metadata – only the user who added a file and administrators can edit the metadata of a file.</w:t>
      </w:r>
    </w:p>
    <w:p w14:paraId="42F414C5" w14:textId="7EF68E06" w:rsidR="00CC71B2" w:rsidRDefault="00CC71B2" w:rsidP="00850A9C">
      <w:pPr>
        <w:pStyle w:val="iNote"/>
        <w:spacing w:before="120" w:after="120"/>
      </w:pPr>
      <w:r>
        <w:t>Note:</w:t>
      </w:r>
      <w:r>
        <w:tab/>
        <w:t xml:space="preserve">All users can search for files and see all files in browse lists regardless of </w:t>
      </w:r>
      <w:r w:rsidR="00C54965">
        <w:t xml:space="preserve">which files </w:t>
      </w:r>
      <w:r>
        <w:t>they</w:t>
      </w:r>
      <w:r w:rsidR="00C54965">
        <w:t xml:space="preserve"> are authorised to access</w:t>
      </w:r>
      <w:r w:rsidR="00EB3456">
        <w:t>.</w:t>
      </w:r>
    </w:p>
    <w:p w14:paraId="32D7D158" w14:textId="77777777" w:rsidR="00FA4EBF" w:rsidRDefault="00FA4EBF" w:rsidP="00850A9C">
      <w:pPr>
        <w:pStyle w:val="iNormal"/>
      </w:pPr>
    </w:p>
    <w:p w14:paraId="367575F7" w14:textId="2067207D" w:rsidR="003F285B" w:rsidRDefault="00FA4EBF" w:rsidP="00850A9C">
      <w:pPr>
        <w:pStyle w:val="iNormal"/>
      </w:pPr>
      <w:r>
        <w:t>The following table summarises how access control</w:t>
      </w:r>
      <w:r w:rsidR="00644903">
        <w:t xml:space="preserve"> applies to </w:t>
      </w:r>
      <w:r>
        <w:t>each class of user.</w:t>
      </w:r>
    </w:p>
    <w:p w14:paraId="537BF6E4" w14:textId="77777777" w:rsidR="00FA4EBF" w:rsidRDefault="00FA4EBF"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61724F" w:rsidRPr="00FA0F11" w14:paraId="6A1BB5E6" w14:textId="77777777" w:rsidTr="0061724F">
        <w:tc>
          <w:tcPr>
            <w:tcW w:w="6238" w:type="dxa"/>
            <w:shd w:val="clear" w:color="auto" w:fill="00FFFF"/>
          </w:tcPr>
          <w:p w14:paraId="0024912E" w14:textId="183FEE0A" w:rsidR="00FA0F11" w:rsidRPr="00850A9C" w:rsidRDefault="004E21FB" w:rsidP="00850A9C">
            <w:pPr>
              <w:pStyle w:val="iNormal"/>
              <w:keepNext/>
              <w:keepLines/>
              <w:jc w:val="left"/>
              <w:rPr>
                <w:b/>
                <w:sz w:val="16"/>
                <w:szCs w:val="16"/>
              </w:rPr>
            </w:pPr>
            <w:r w:rsidRPr="00850A9C">
              <w:rPr>
                <w:b/>
                <w:sz w:val="16"/>
                <w:szCs w:val="16"/>
              </w:rPr>
              <w:t xml:space="preserve">Type of </w:t>
            </w:r>
            <w:r w:rsidR="00DD2448" w:rsidRPr="00850A9C">
              <w:rPr>
                <w:b/>
                <w:sz w:val="16"/>
                <w:szCs w:val="16"/>
              </w:rPr>
              <w:t>Access</w:t>
            </w:r>
            <w:r w:rsidRPr="00850A9C">
              <w:rPr>
                <w:b/>
                <w:sz w:val="16"/>
                <w:szCs w:val="16"/>
              </w:rPr>
              <w:t xml:space="preserve"> selected</w:t>
            </w:r>
          </w:p>
        </w:tc>
        <w:tc>
          <w:tcPr>
            <w:tcW w:w="709" w:type="dxa"/>
            <w:shd w:val="clear" w:color="auto" w:fill="00FFFF"/>
          </w:tcPr>
          <w:p w14:paraId="15E23D19" w14:textId="56C5A2CA" w:rsidR="00FA0F11" w:rsidRPr="00850A9C" w:rsidRDefault="00FA0F11" w:rsidP="00850A9C">
            <w:pPr>
              <w:pStyle w:val="iNormal"/>
              <w:keepNext/>
              <w:keepLines/>
              <w:jc w:val="center"/>
              <w:rPr>
                <w:sz w:val="16"/>
                <w:szCs w:val="16"/>
              </w:rPr>
            </w:pPr>
            <w:r w:rsidRPr="00850A9C">
              <w:rPr>
                <w:sz w:val="16"/>
                <w:szCs w:val="16"/>
              </w:rPr>
              <w:t>Public</w:t>
            </w:r>
          </w:p>
        </w:tc>
        <w:tc>
          <w:tcPr>
            <w:tcW w:w="708" w:type="dxa"/>
            <w:shd w:val="clear" w:color="auto" w:fill="00FFFF"/>
          </w:tcPr>
          <w:p w14:paraId="234EA214" w14:textId="7514458D"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c>
          <w:tcPr>
            <w:tcW w:w="709" w:type="dxa"/>
            <w:shd w:val="clear" w:color="auto" w:fill="00FFFF"/>
          </w:tcPr>
          <w:p w14:paraId="1AACB1BD" w14:textId="33486A29" w:rsidR="00FA0F11" w:rsidRPr="00850A9C" w:rsidRDefault="00FA0F11" w:rsidP="00850A9C">
            <w:pPr>
              <w:pStyle w:val="iNormal"/>
              <w:keepNext/>
              <w:keepLines/>
              <w:jc w:val="center"/>
              <w:rPr>
                <w:sz w:val="16"/>
                <w:szCs w:val="16"/>
              </w:rPr>
            </w:pPr>
            <w:r w:rsidRPr="00850A9C">
              <w:rPr>
                <w:sz w:val="16"/>
                <w:szCs w:val="16"/>
              </w:rPr>
              <w:t>Private</w:t>
            </w:r>
          </w:p>
        </w:tc>
        <w:tc>
          <w:tcPr>
            <w:tcW w:w="851" w:type="dxa"/>
            <w:shd w:val="clear" w:color="auto" w:fill="00FFFF"/>
          </w:tcPr>
          <w:p w14:paraId="6E2B6EDB" w14:textId="3909427C" w:rsidR="00FA0F11" w:rsidRPr="00850A9C" w:rsidRDefault="00FA0F11" w:rsidP="00850A9C">
            <w:pPr>
              <w:pStyle w:val="iNormal"/>
              <w:keepNext/>
              <w:keepLines/>
              <w:jc w:val="center"/>
              <w:rPr>
                <w:sz w:val="16"/>
                <w:szCs w:val="16"/>
              </w:rPr>
            </w:pPr>
            <w:r w:rsidRPr="00850A9C">
              <w:rPr>
                <w:sz w:val="16"/>
                <w:szCs w:val="16"/>
              </w:rPr>
              <w:t>Private</w:t>
            </w:r>
          </w:p>
        </w:tc>
        <w:tc>
          <w:tcPr>
            <w:tcW w:w="708" w:type="dxa"/>
            <w:shd w:val="clear" w:color="auto" w:fill="00FFFF"/>
          </w:tcPr>
          <w:p w14:paraId="1348C78A" w14:textId="5F902C88"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r>
      <w:tr w:rsidR="0061724F" w14:paraId="3E113CBE" w14:textId="77777777" w:rsidTr="0061724F">
        <w:tc>
          <w:tcPr>
            <w:tcW w:w="6238" w:type="dxa"/>
            <w:shd w:val="clear" w:color="auto" w:fill="00FFFF"/>
          </w:tcPr>
          <w:p w14:paraId="441E1E4F" w14:textId="5EBD373A"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Institutional </w:t>
            </w:r>
            <w:r w:rsidR="00F40E2A" w:rsidRPr="00F40E2A">
              <w:rPr>
                <w:b/>
                <w:sz w:val="16"/>
                <w:szCs w:val="16"/>
              </w:rPr>
              <w:t>user’s</w:t>
            </w:r>
            <w:r w:rsidR="00DD2448" w:rsidRPr="00850A9C">
              <w:rPr>
                <w:b/>
                <w:sz w:val="16"/>
                <w:szCs w:val="16"/>
              </w:rPr>
              <w:t xml:space="preserve"> option selected</w:t>
            </w:r>
            <w:r>
              <w:rPr>
                <w:b/>
                <w:sz w:val="16"/>
                <w:szCs w:val="16"/>
              </w:rPr>
              <w:t>?</w:t>
            </w:r>
          </w:p>
        </w:tc>
        <w:tc>
          <w:tcPr>
            <w:tcW w:w="709" w:type="dxa"/>
            <w:shd w:val="clear" w:color="auto" w:fill="00FFFF"/>
          </w:tcPr>
          <w:p w14:paraId="527D89CD" w14:textId="7C1D7BEF" w:rsidR="00FA0F11" w:rsidRPr="00850A9C" w:rsidRDefault="00DD2448"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708" w:type="dxa"/>
            <w:shd w:val="clear" w:color="auto" w:fill="00FFFF"/>
          </w:tcPr>
          <w:p w14:paraId="351C53CB" w14:textId="3D0AFF75"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1AC74FD1" w14:textId="7D731725" w:rsidR="00FA0F11" w:rsidRPr="00850A9C" w:rsidRDefault="00DD2448" w:rsidP="00850A9C">
            <w:pPr>
              <w:pStyle w:val="iNormal"/>
              <w:keepNext/>
              <w:keepLines/>
              <w:jc w:val="center"/>
              <w:rPr>
                <w:sz w:val="16"/>
                <w:szCs w:val="16"/>
              </w:rPr>
            </w:pPr>
            <w:r w:rsidRPr="00850A9C">
              <w:rPr>
                <w:sz w:val="16"/>
                <w:szCs w:val="16"/>
              </w:rPr>
              <w:t>Yes</w:t>
            </w:r>
          </w:p>
        </w:tc>
        <w:tc>
          <w:tcPr>
            <w:tcW w:w="851" w:type="dxa"/>
            <w:shd w:val="clear" w:color="auto" w:fill="00FFFF"/>
          </w:tcPr>
          <w:p w14:paraId="6B4DB9D3" w14:textId="51F038DB" w:rsidR="00FA0F11" w:rsidRPr="00850A9C" w:rsidRDefault="00DD2448" w:rsidP="00850A9C">
            <w:pPr>
              <w:pStyle w:val="iNormal"/>
              <w:keepNext/>
              <w:keepLines/>
              <w:jc w:val="center"/>
              <w:rPr>
                <w:sz w:val="16"/>
                <w:szCs w:val="16"/>
              </w:rPr>
            </w:pPr>
            <w:r w:rsidRPr="00850A9C">
              <w:rPr>
                <w:sz w:val="16"/>
                <w:szCs w:val="16"/>
              </w:rPr>
              <w:t>No</w:t>
            </w:r>
          </w:p>
        </w:tc>
        <w:tc>
          <w:tcPr>
            <w:tcW w:w="708" w:type="dxa"/>
            <w:shd w:val="clear" w:color="auto" w:fill="00FFFF"/>
          </w:tcPr>
          <w:p w14:paraId="1FDEB6A3" w14:textId="3C7BAA06" w:rsidR="00FA0F11" w:rsidRPr="00850A9C" w:rsidRDefault="00DD2448" w:rsidP="00850A9C">
            <w:pPr>
              <w:pStyle w:val="iNormal"/>
              <w:keepNext/>
              <w:keepLines/>
              <w:jc w:val="center"/>
              <w:rPr>
                <w:sz w:val="16"/>
                <w:szCs w:val="16"/>
              </w:rPr>
            </w:pPr>
            <w:r w:rsidRPr="00850A9C">
              <w:rPr>
                <w:sz w:val="16"/>
                <w:szCs w:val="16"/>
              </w:rPr>
              <w:t>Yes</w:t>
            </w:r>
          </w:p>
        </w:tc>
      </w:tr>
      <w:tr w:rsidR="0061724F" w14:paraId="559B60EC" w14:textId="77777777" w:rsidTr="0061724F">
        <w:tc>
          <w:tcPr>
            <w:tcW w:w="6238" w:type="dxa"/>
            <w:shd w:val="clear" w:color="auto" w:fill="00FFFF"/>
          </w:tcPr>
          <w:p w14:paraId="36542156" w14:textId="678DDA1D"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users in </w:t>
            </w:r>
            <w:r w:rsidR="00F40E2A" w:rsidRPr="00F40E2A">
              <w:rPr>
                <w:b/>
                <w:sz w:val="16"/>
                <w:szCs w:val="16"/>
              </w:rPr>
              <w:t>group’s</w:t>
            </w:r>
            <w:r w:rsidR="00DD2448" w:rsidRPr="00850A9C">
              <w:rPr>
                <w:b/>
                <w:sz w:val="16"/>
                <w:szCs w:val="16"/>
              </w:rPr>
              <w:t xml:space="preserve"> option selected</w:t>
            </w:r>
            <w:r>
              <w:rPr>
                <w:b/>
                <w:sz w:val="16"/>
                <w:szCs w:val="16"/>
              </w:rPr>
              <w:t>?</w:t>
            </w:r>
          </w:p>
        </w:tc>
        <w:tc>
          <w:tcPr>
            <w:tcW w:w="709" w:type="dxa"/>
            <w:shd w:val="clear" w:color="auto" w:fill="00FFFF"/>
          </w:tcPr>
          <w:p w14:paraId="548FB1B0" w14:textId="5D360BE4" w:rsidR="00FA0F11" w:rsidRPr="00850A9C" w:rsidRDefault="00DD2448"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708" w:type="dxa"/>
            <w:shd w:val="clear" w:color="auto" w:fill="00FFFF"/>
          </w:tcPr>
          <w:p w14:paraId="27A097C9" w14:textId="37B2F3A2"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56EBD49B" w14:textId="434BE72B" w:rsidR="00FA0F11" w:rsidRPr="00850A9C" w:rsidRDefault="00DD2448" w:rsidP="00850A9C">
            <w:pPr>
              <w:pStyle w:val="iNormal"/>
              <w:keepNext/>
              <w:keepLines/>
              <w:jc w:val="center"/>
              <w:rPr>
                <w:sz w:val="16"/>
                <w:szCs w:val="16"/>
              </w:rPr>
            </w:pPr>
            <w:r w:rsidRPr="00850A9C">
              <w:rPr>
                <w:sz w:val="16"/>
                <w:szCs w:val="16"/>
              </w:rPr>
              <w:t>No</w:t>
            </w:r>
          </w:p>
        </w:tc>
        <w:tc>
          <w:tcPr>
            <w:tcW w:w="851" w:type="dxa"/>
            <w:shd w:val="clear" w:color="auto" w:fill="00FFFF"/>
          </w:tcPr>
          <w:p w14:paraId="30482F4D" w14:textId="07C21A68" w:rsidR="00FA0F11" w:rsidRPr="00850A9C" w:rsidRDefault="00DD2448" w:rsidP="00850A9C">
            <w:pPr>
              <w:pStyle w:val="iNormal"/>
              <w:keepNext/>
              <w:keepLines/>
              <w:jc w:val="center"/>
              <w:rPr>
                <w:sz w:val="16"/>
                <w:szCs w:val="16"/>
              </w:rPr>
            </w:pPr>
            <w:r w:rsidRPr="00850A9C">
              <w:rPr>
                <w:sz w:val="16"/>
                <w:szCs w:val="16"/>
              </w:rPr>
              <w:t>Yes</w:t>
            </w:r>
          </w:p>
        </w:tc>
        <w:tc>
          <w:tcPr>
            <w:tcW w:w="708" w:type="dxa"/>
            <w:shd w:val="clear" w:color="auto" w:fill="00FFFF"/>
          </w:tcPr>
          <w:p w14:paraId="5C4B7383" w14:textId="6F368264" w:rsidR="00FA0F11" w:rsidRPr="00850A9C" w:rsidRDefault="00DD2448" w:rsidP="00850A9C">
            <w:pPr>
              <w:pStyle w:val="iNormal"/>
              <w:keepNext/>
              <w:keepLines/>
              <w:jc w:val="center"/>
              <w:rPr>
                <w:sz w:val="16"/>
                <w:szCs w:val="16"/>
              </w:rPr>
            </w:pPr>
            <w:r w:rsidRPr="00850A9C">
              <w:rPr>
                <w:sz w:val="16"/>
                <w:szCs w:val="16"/>
              </w:rPr>
              <w:t>Yes</w:t>
            </w:r>
          </w:p>
        </w:tc>
      </w:tr>
      <w:tr w:rsidR="0061724F" w14:paraId="50A551EA" w14:textId="77777777" w:rsidTr="0061724F">
        <w:tc>
          <w:tcPr>
            <w:tcW w:w="6238" w:type="dxa"/>
          </w:tcPr>
          <w:p w14:paraId="44E232FF" w14:textId="679BB518" w:rsidR="00FA0F11" w:rsidRPr="00850A9C" w:rsidRDefault="004E21FB"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34CB44BE" w14:textId="5868E47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518FA46" w14:textId="63A815B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5A4633AF" w14:textId="12914FE5"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2399BE9" w14:textId="23B854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71F2399" w14:textId="46303748"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45D456D8" w14:textId="77777777" w:rsidTr="0061724F">
        <w:tc>
          <w:tcPr>
            <w:tcW w:w="6238" w:type="dxa"/>
          </w:tcPr>
          <w:p w14:paraId="751FF6F4" w14:textId="7E146BE4" w:rsidR="00F84DA7" w:rsidRPr="00850A9C" w:rsidRDefault="00F84DA7" w:rsidP="00850A9C">
            <w:pPr>
              <w:pStyle w:val="iNormal"/>
              <w:keepNext/>
              <w:keepLines/>
              <w:jc w:val="left"/>
              <w:rPr>
                <w:b/>
                <w:sz w:val="16"/>
                <w:szCs w:val="16"/>
              </w:rPr>
            </w:pPr>
            <w:r w:rsidRPr="00850A9C">
              <w:rPr>
                <w:b/>
                <w:sz w:val="16"/>
                <w:szCs w:val="16"/>
              </w:rPr>
              <w:t>Administrator</w:t>
            </w:r>
          </w:p>
        </w:tc>
        <w:tc>
          <w:tcPr>
            <w:tcW w:w="709" w:type="dxa"/>
          </w:tcPr>
          <w:p w14:paraId="6651D66A" w14:textId="0EB71F6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9B9060" w14:textId="561E4CE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26FE93FC" w14:textId="22E97761"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0F7FED9C" w14:textId="06643BDF"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9CB42F4" w14:textId="0044184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3D975C4D" w14:textId="77777777" w:rsidTr="0061724F">
        <w:tc>
          <w:tcPr>
            <w:tcW w:w="6238" w:type="dxa"/>
          </w:tcPr>
          <w:p w14:paraId="37CB7671" w14:textId="4877E933"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sidR="000823F8">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138B9369"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A2EC1F" w14:textId="5F450238"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1495E51" w14:textId="63A083F2"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6B42969" w14:textId="430F9B82"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8A56EC5" w14:textId="1FF2C76A"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76F84361" w14:textId="77777777" w:rsidTr="0061724F">
        <w:tc>
          <w:tcPr>
            <w:tcW w:w="6238" w:type="dxa"/>
          </w:tcPr>
          <w:p w14:paraId="72BCBC8D" w14:textId="3B3A2E88"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w:t>
            </w:r>
            <w:r w:rsidR="000823F8">
              <w:rPr>
                <w:sz w:val="16"/>
                <w:szCs w:val="16"/>
              </w:rPr>
              <w:t xml:space="preserve">active </w:t>
            </w:r>
            <w:r>
              <w:rPr>
                <w:sz w:val="16"/>
                <w:szCs w:val="16"/>
              </w:rPr>
              <w:t xml:space="preserve">access group assoc. </w:t>
            </w:r>
            <w:r w:rsidRPr="00850A9C">
              <w:rPr>
                <w:sz w:val="16"/>
                <w:szCs w:val="16"/>
              </w:rPr>
              <w:t>with the file</w:t>
            </w:r>
          </w:p>
        </w:tc>
        <w:tc>
          <w:tcPr>
            <w:tcW w:w="709" w:type="dxa"/>
          </w:tcPr>
          <w:p w14:paraId="4D9A7178"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8FFF95D" w14:textId="3D4D4025" w:rsidR="00F84DA7" w:rsidRPr="00850A9C" w:rsidRDefault="00F05E8C"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709" w:type="dxa"/>
          </w:tcPr>
          <w:p w14:paraId="4F0E266C" w14:textId="136CA6B2" w:rsidR="00F84DA7" w:rsidRPr="00850A9C" w:rsidRDefault="00F05E8C"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851" w:type="dxa"/>
          </w:tcPr>
          <w:p w14:paraId="6CE4DB91" w14:textId="7BF4F4AD"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2C83DD1" w14:textId="6D7DF239"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67C87B4F" w14:textId="77777777" w:rsidTr="0061724F">
        <w:tc>
          <w:tcPr>
            <w:tcW w:w="6238" w:type="dxa"/>
          </w:tcPr>
          <w:p w14:paraId="714453B9" w14:textId="4217EB8D" w:rsidR="00FA0F11" w:rsidRPr="00850A9C" w:rsidRDefault="00F84DA7" w:rsidP="00850A9C">
            <w:pPr>
              <w:pStyle w:val="iNormal"/>
              <w:keepNext/>
              <w:keepLines/>
              <w:jc w:val="left"/>
              <w:rPr>
                <w:sz w:val="16"/>
                <w:szCs w:val="16"/>
              </w:rPr>
            </w:pPr>
            <w:r w:rsidRPr="00850A9C">
              <w:rPr>
                <w:b/>
                <w:sz w:val="16"/>
                <w:szCs w:val="16"/>
              </w:rPr>
              <w:t xml:space="preserve">API </w:t>
            </w:r>
            <w:proofErr w:type="spellStart"/>
            <w:r w:rsidRPr="00850A9C">
              <w:rPr>
                <w:b/>
                <w:sz w:val="16"/>
                <w:szCs w:val="16"/>
              </w:rPr>
              <w:t>Uploader</w:t>
            </w:r>
            <w:proofErr w:type="spellEnd"/>
            <w:r w:rsidR="004E21FB" w:rsidRPr="00850A9C">
              <w:rPr>
                <w:sz w:val="16"/>
                <w:szCs w:val="16"/>
              </w:rPr>
              <w:t xml:space="preserve"> </w:t>
            </w:r>
            <w:r w:rsidRPr="00850A9C">
              <w:rPr>
                <w:sz w:val="16"/>
                <w:szCs w:val="16"/>
              </w:rPr>
              <w:t xml:space="preserve">who is </w:t>
            </w:r>
            <w:r w:rsidR="004E21FB" w:rsidRPr="00850A9C">
              <w:rPr>
                <w:b/>
                <w:sz w:val="16"/>
                <w:szCs w:val="16"/>
              </w:rPr>
              <w:t>not</w:t>
            </w:r>
            <w:r w:rsidR="004E21FB" w:rsidRPr="00850A9C">
              <w:rPr>
                <w:sz w:val="16"/>
                <w:szCs w:val="16"/>
              </w:rPr>
              <w:t xml:space="preserve"> in an </w:t>
            </w:r>
            <w:r w:rsidR="000823F8">
              <w:rPr>
                <w:sz w:val="16"/>
                <w:szCs w:val="16"/>
              </w:rPr>
              <w:t xml:space="preserve">active </w:t>
            </w:r>
            <w:r w:rsidR="004E21FB" w:rsidRPr="00850A9C">
              <w:rPr>
                <w:sz w:val="16"/>
                <w:szCs w:val="16"/>
              </w:rPr>
              <w:t>access group</w:t>
            </w:r>
            <w:r>
              <w:rPr>
                <w:sz w:val="16"/>
                <w:szCs w:val="16"/>
              </w:rPr>
              <w:t xml:space="preserve"> assoc.</w:t>
            </w:r>
            <w:r w:rsidR="004E21FB" w:rsidRPr="00850A9C">
              <w:rPr>
                <w:sz w:val="16"/>
                <w:szCs w:val="16"/>
              </w:rPr>
              <w:t xml:space="preserve"> with the file</w:t>
            </w:r>
          </w:p>
        </w:tc>
        <w:tc>
          <w:tcPr>
            <w:tcW w:w="709" w:type="dxa"/>
          </w:tcPr>
          <w:p w14:paraId="654CD89D" w14:textId="5AEA96D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01EFB57" w14:textId="571DCF71"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F9D1F8E" w14:textId="635DFF03"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9D07A74" w14:textId="2AB34CF9"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DF69540" w14:textId="13C26C12"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A5BE9AB" w14:textId="77777777" w:rsidTr="0061724F">
        <w:tc>
          <w:tcPr>
            <w:tcW w:w="6238" w:type="dxa"/>
          </w:tcPr>
          <w:p w14:paraId="112F7558" w14:textId="2AB45964" w:rsidR="00FA0F11" w:rsidRPr="00850A9C" w:rsidRDefault="00F84DA7" w:rsidP="00850A9C">
            <w:pPr>
              <w:pStyle w:val="iNormal"/>
              <w:keepNext/>
              <w:keepLines/>
              <w:jc w:val="left"/>
              <w:rPr>
                <w:sz w:val="16"/>
                <w:szCs w:val="16"/>
              </w:rPr>
            </w:pPr>
            <w:r w:rsidRPr="00850A9C">
              <w:rPr>
                <w:b/>
                <w:sz w:val="16"/>
                <w:szCs w:val="16"/>
              </w:rPr>
              <w:t xml:space="preserve">API </w:t>
            </w:r>
            <w:proofErr w:type="spellStart"/>
            <w:r w:rsidRPr="00850A9C">
              <w:rPr>
                <w:b/>
                <w:sz w:val="16"/>
                <w:szCs w:val="16"/>
              </w:rPr>
              <w:t>Uploader</w:t>
            </w:r>
            <w:proofErr w:type="spellEnd"/>
            <w:r w:rsidR="004E21FB" w:rsidRPr="00850A9C">
              <w:rPr>
                <w:sz w:val="16"/>
                <w:szCs w:val="16"/>
              </w:rPr>
              <w:t xml:space="preserve"> who </w:t>
            </w:r>
            <w:r>
              <w:rPr>
                <w:sz w:val="16"/>
                <w:szCs w:val="16"/>
              </w:rPr>
              <w:t xml:space="preserve">is in an </w:t>
            </w:r>
            <w:r w:rsidR="000823F8">
              <w:rPr>
                <w:sz w:val="16"/>
                <w:szCs w:val="16"/>
              </w:rPr>
              <w:t xml:space="preserve">active </w:t>
            </w:r>
            <w:r>
              <w:rPr>
                <w:sz w:val="16"/>
                <w:szCs w:val="16"/>
              </w:rPr>
              <w:t>access group assoc.</w:t>
            </w:r>
            <w:r w:rsidR="004E21FB" w:rsidRPr="00850A9C">
              <w:rPr>
                <w:sz w:val="16"/>
                <w:szCs w:val="16"/>
              </w:rPr>
              <w:t xml:space="preserve"> with the file</w:t>
            </w:r>
          </w:p>
        </w:tc>
        <w:tc>
          <w:tcPr>
            <w:tcW w:w="709" w:type="dxa"/>
          </w:tcPr>
          <w:p w14:paraId="64B57D2B" w14:textId="76ACB0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18FD069" w14:textId="3AD9AFF1" w:rsidR="00FA0F11" w:rsidRPr="00850A9C" w:rsidRDefault="00F05E8C"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709" w:type="dxa"/>
          </w:tcPr>
          <w:p w14:paraId="253B144D" w14:textId="3BD279D4" w:rsidR="00FA0F11" w:rsidRPr="00850A9C" w:rsidRDefault="00F05E8C"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851" w:type="dxa"/>
          </w:tcPr>
          <w:p w14:paraId="6686A4BD" w14:textId="1663263E"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66ACD89" w14:textId="24B8AFA7"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53E05BF" w14:textId="77777777" w:rsidTr="0061724F">
        <w:tc>
          <w:tcPr>
            <w:tcW w:w="6238" w:type="dxa"/>
          </w:tcPr>
          <w:p w14:paraId="13202A5A" w14:textId="63D60AA5" w:rsidR="00FA0F11" w:rsidRPr="00850A9C" w:rsidRDefault="004E21FB" w:rsidP="00850A9C">
            <w:pPr>
              <w:pStyle w:val="iNormal"/>
              <w:keepNext/>
              <w:keepLines/>
              <w:jc w:val="left"/>
              <w:rPr>
                <w:sz w:val="16"/>
                <w:szCs w:val="16"/>
              </w:rPr>
            </w:pPr>
            <w:r w:rsidRPr="00850A9C">
              <w:rPr>
                <w:b/>
                <w:sz w:val="16"/>
                <w:szCs w:val="16"/>
              </w:rPr>
              <w:t>Non-institutional User</w:t>
            </w:r>
            <w:r w:rsidRPr="00850A9C">
              <w:rPr>
                <w:sz w:val="16"/>
                <w:szCs w:val="16"/>
              </w:rPr>
              <w:t xml:space="preserve"> </w:t>
            </w:r>
            <w:r w:rsidR="00F84DA7" w:rsidRPr="00850A9C">
              <w:rPr>
                <w:sz w:val="16"/>
                <w:szCs w:val="16"/>
              </w:rPr>
              <w:t xml:space="preserve">who is </w:t>
            </w:r>
            <w:r w:rsidRPr="00850A9C">
              <w:rPr>
                <w:b/>
                <w:sz w:val="16"/>
                <w:szCs w:val="16"/>
              </w:rPr>
              <w:t>not</w:t>
            </w:r>
            <w:r w:rsidR="00F84DA7">
              <w:rPr>
                <w:sz w:val="16"/>
                <w:szCs w:val="16"/>
              </w:rPr>
              <w:t xml:space="preserve"> in 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54058161" w14:textId="5698A00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2415966" w14:textId="3D4984B4"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500FA53A" w14:textId="5DE88A95"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03426FA0" w14:textId="0EB073AF"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6C10087" w14:textId="2AA07034" w:rsidR="00FA0F11" w:rsidRPr="00850A9C" w:rsidRDefault="002A63B5" w:rsidP="00850A9C">
            <w:pPr>
              <w:pStyle w:val="iNormal"/>
              <w:keepNext/>
              <w:keepLines/>
              <w:jc w:val="center"/>
              <w:rPr>
                <w:sz w:val="16"/>
                <w:szCs w:val="16"/>
              </w:rPr>
            </w:pPr>
            <w:r w:rsidRPr="00850A9C">
              <w:rPr>
                <w:rFonts w:ascii="Zapf Dingbats" w:hAnsi="Zapf Dingbats"/>
                <w:sz w:val="16"/>
                <w:szCs w:val="16"/>
              </w:rPr>
              <w:t>✗</w:t>
            </w:r>
          </w:p>
        </w:tc>
      </w:tr>
      <w:tr w:rsidR="0061724F" w14:paraId="02FD9EE7" w14:textId="77777777" w:rsidTr="0061724F">
        <w:tc>
          <w:tcPr>
            <w:tcW w:w="6238" w:type="dxa"/>
          </w:tcPr>
          <w:p w14:paraId="476F64E6" w14:textId="6F90AC16" w:rsidR="00FA0F11" w:rsidRPr="00850A9C" w:rsidRDefault="004E21FB" w:rsidP="00850A9C">
            <w:pPr>
              <w:pStyle w:val="iNormal"/>
              <w:jc w:val="left"/>
              <w:rPr>
                <w:sz w:val="16"/>
                <w:szCs w:val="16"/>
              </w:rPr>
            </w:pPr>
            <w:r w:rsidRPr="00850A9C">
              <w:rPr>
                <w:b/>
                <w:sz w:val="16"/>
                <w:szCs w:val="16"/>
              </w:rPr>
              <w:t>Non-institutional User</w:t>
            </w:r>
            <w:r w:rsidRPr="00850A9C">
              <w:rPr>
                <w:sz w:val="16"/>
                <w:szCs w:val="16"/>
              </w:rPr>
              <w:t xml:space="preserve"> w</w:t>
            </w:r>
            <w:r w:rsidR="00F84DA7">
              <w:rPr>
                <w:sz w:val="16"/>
                <w:szCs w:val="16"/>
              </w:rPr>
              <w:t xml:space="preserve">ho is </w:t>
            </w:r>
            <w:r w:rsidR="000823F8">
              <w:rPr>
                <w:sz w:val="16"/>
                <w:szCs w:val="16"/>
              </w:rPr>
              <w:t xml:space="preserve">in </w:t>
            </w:r>
            <w:r w:rsidR="00F84DA7">
              <w:rPr>
                <w:sz w:val="16"/>
                <w:szCs w:val="16"/>
              </w:rPr>
              <w:t xml:space="preserve">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177EB6B4" w14:textId="50738E64" w:rsidR="00FA0F11" w:rsidRPr="00850A9C" w:rsidRDefault="00F84DA7" w:rsidP="00850A9C">
            <w:pPr>
              <w:pStyle w:val="iNormal"/>
              <w:jc w:val="center"/>
              <w:rPr>
                <w:sz w:val="16"/>
                <w:szCs w:val="16"/>
              </w:rPr>
            </w:pPr>
            <w:r w:rsidRPr="00850A9C">
              <w:rPr>
                <w:rFonts w:ascii="Zapf Dingbats" w:hAnsi="Zapf Dingbats"/>
                <w:color w:val="000000"/>
                <w:sz w:val="16"/>
                <w:szCs w:val="16"/>
              </w:rPr>
              <w:t>✔</w:t>
            </w:r>
          </w:p>
        </w:tc>
        <w:tc>
          <w:tcPr>
            <w:tcW w:w="708" w:type="dxa"/>
          </w:tcPr>
          <w:p w14:paraId="7333E77C" w14:textId="419FB823" w:rsidR="00FA0F11" w:rsidRPr="00850A9C" w:rsidRDefault="00F05E8C" w:rsidP="00850A9C">
            <w:pPr>
              <w:pStyle w:val="iNormal"/>
              <w:jc w:val="center"/>
              <w:rPr>
                <w:sz w:val="16"/>
                <w:szCs w:val="16"/>
              </w:rPr>
            </w:pPr>
            <w:proofErr w:type="gramStart"/>
            <w:r w:rsidRPr="00850A9C">
              <w:rPr>
                <w:sz w:val="16"/>
                <w:szCs w:val="16"/>
              </w:rPr>
              <w:t>n</w:t>
            </w:r>
            <w:proofErr w:type="gramEnd"/>
            <w:r w:rsidRPr="00850A9C">
              <w:rPr>
                <w:sz w:val="16"/>
                <w:szCs w:val="16"/>
              </w:rPr>
              <w:t>/a</w:t>
            </w:r>
          </w:p>
        </w:tc>
        <w:tc>
          <w:tcPr>
            <w:tcW w:w="709" w:type="dxa"/>
          </w:tcPr>
          <w:p w14:paraId="294486EB" w14:textId="4933E685" w:rsidR="00FA0F11" w:rsidRPr="00850A9C" w:rsidRDefault="00F05E8C" w:rsidP="00850A9C">
            <w:pPr>
              <w:pStyle w:val="iNormal"/>
              <w:jc w:val="center"/>
              <w:rPr>
                <w:sz w:val="16"/>
                <w:szCs w:val="16"/>
              </w:rPr>
            </w:pPr>
            <w:proofErr w:type="gramStart"/>
            <w:r w:rsidRPr="00850A9C">
              <w:rPr>
                <w:sz w:val="16"/>
                <w:szCs w:val="16"/>
              </w:rPr>
              <w:t>n</w:t>
            </w:r>
            <w:proofErr w:type="gramEnd"/>
            <w:r w:rsidRPr="00850A9C">
              <w:rPr>
                <w:sz w:val="16"/>
                <w:szCs w:val="16"/>
              </w:rPr>
              <w:t>/a</w:t>
            </w:r>
          </w:p>
        </w:tc>
        <w:tc>
          <w:tcPr>
            <w:tcW w:w="851" w:type="dxa"/>
          </w:tcPr>
          <w:p w14:paraId="44F8BD69" w14:textId="704B6824"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c>
          <w:tcPr>
            <w:tcW w:w="708" w:type="dxa"/>
          </w:tcPr>
          <w:p w14:paraId="15874F65" w14:textId="4CE7EE5A"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r>
    </w:tbl>
    <w:p w14:paraId="4FE3A88D" w14:textId="075C08D8" w:rsidR="00C84273" w:rsidRPr="0061724F" w:rsidRDefault="003D73D6" w:rsidP="00850A9C">
      <w:pPr>
        <w:pStyle w:val="iNormal"/>
        <w:jc w:val="center"/>
        <w:rPr>
          <w:b/>
        </w:rPr>
      </w:pPr>
      <w:r w:rsidRPr="0061724F">
        <w:rPr>
          <w:b/>
        </w:rPr>
        <w:t>Access Control User Permissions</w:t>
      </w:r>
      <w:r w:rsidR="00D92CAD" w:rsidRPr="0061724F">
        <w:rPr>
          <w:b/>
        </w:rPr>
        <w:t xml:space="preserve"> </w:t>
      </w:r>
      <w:r w:rsidRPr="0061724F">
        <w:rPr>
          <w:b/>
        </w:rPr>
        <w:t>Table</w:t>
      </w:r>
    </w:p>
    <w:p w14:paraId="7F90F983" w14:textId="77777777" w:rsidR="00865706" w:rsidRDefault="00865706" w:rsidP="00422C63">
      <w:pPr>
        <w:pStyle w:val="iHeading3"/>
      </w:pPr>
      <w:bookmarkStart w:id="79" w:name="_Toc308996049"/>
      <w:r>
        <w:t>File Relationships</w:t>
      </w:r>
      <w:bookmarkEnd w:id="77"/>
      <w:bookmarkEnd w:id="79"/>
    </w:p>
    <w:p w14:paraId="77C121F4" w14:textId="77777777"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14:paraId="47408826" w14:textId="77777777"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14:paraId="11B3F30C" w14:textId="77777777" w:rsidR="00200AC4" w:rsidRDefault="00200AC4" w:rsidP="0094399D">
      <w:pPr>
        <w:pStyle w:val="iNormal"/>
      </w:pPr>
      <w:r>
        <w:t xml:space="preserve">There is no restriction on the number of Parents or Children that any </w:t>
      </w:r>
      <w:r w:rsidR="00415DC9">
        <w:t>Data File</w:t>
      </w:r>
      <w:r>
        <w:t xml:space="preserve"> can have.</w:t>
      </w:r>
    </w:p>
    <w:p w14:paraId="3F7FD3A6" w14:textId="77777777"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14:paraId="25E75B4D" w14:textId="77777777" w:rsidR="0094399D" w:rsidRDefault="00465CA3" w:rsidP="00465CA3">
      <w:pPr>
        <w:pStyle w:val="iNormal"/>
        <w:numPr>
          <w:ilvl w:val="0"/>
          <w:numId w:val="32"/>
        </w:numPr>
      </w:pPr>
      <w:r>
        <w:t xml:space="preserve">When </w:t>
      </w:r>
      <w:proofErr w:type="gramStart"/>
      <w:r>
        <w:t>a text file is generated from an image file by using Optical Character Recognition (OCR)</w:t>
      </w:r>
      <w:proofErr w:type="gramEnd"/>
      <w:r>
        <w:t>, the image file is set as a Parent of the generated text file.</w:t>
      </w:r>
    </w:p>
    <w:p w14:paraId="37A66434" w14:textId="77777777"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14:paraId="055EE075" w14:textId="77777777"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r w:rsidR="00C23447">
        <w:fldChar w:fldCharType="begin"/>
      </w:r>
      <w:r w:rsidR="00C23447">
        <w:instrText xml:space="preserve"> REF _Ref351648922 \r \h  \* MERGEFORMAT </w:instrText>
      </w:r>
      <w:r w:rsidR="00C23447">
        <w:fldChar w:fldCharType="separate"/>
      </w:r>
      <w:r w:rsidR="004F6915">
        <w:t>9</w:t>
      </w:r>
      <w:r w:rsidR="00C23447">
        <w:fldChar w:fldCharType="end"/>
      </w:r>
      <w:r w:rsidR="00200AC4" w:rsidRPr="00E91F72">
        <w:t xml:space="preserve"> </w:t>
      </w:r>
      <w:r w:rsidR="00C23447">
        <w:fldChar w:fldCharType="begin"/>
      </w:r>
      <w:r w:rsidR="00C23447">
        <w:instrText xml:space="preserve"> REF _Ref351648922 \h  \* MERGEFORMAT </w:instrText>
      </w:r>
      <w:r w:rsidR="00C23447">
        <w:fldChar w:fldCharType="separate"/>
      </w:r>
      <w:r w:rsidR="004F6915" w:rsidRPr="004F6915">
        <w:rPr>
          <w:rStyle w:val="CrossReference"/>
        </w:rPr>
        <w:t>Publishing Your Data</w:t>
      </w:r>
      <w:r w:rsidR="00C23447">
        <w:fldChar w:fldCharType="end"/>
      </w:r>
      <w:r w:rsidR="00200AC4">
        <w:t xml:space="preserve"> for more information on creating Packages.</w:t>
      </w:r>
    </w:p>
    <w:p w14:paraId="23D59982" w14:textId="558A07AD"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w:t>
      </w:r>
      <w:r w:rsidR="00B73871">
        <w:t xml:space="preserve">those </w:t>
      </w:r>
      <w:proofErr w:type="gramStart"/>
      <w:r w:rsidR="0033682C">
        <w:t>files which</w:t>
      </w:r>
      <w:proofErr w:type="gramEnd"/>
      <w:r w:rsidR="0033682C">
        <w:t xml:space="preserve"> are derived in some manner from another </w:t>
      </w:r>
      <w:r w:rsidR="00415DC9">
        <w:t>Data File</w:t>
      </w:r>
      <w:r w:rsidR="0033682C">
        <w:t>.</w:t>
      </w:r>
      <w:r>
        <w:t xml:space="preserve"> </w:t>
      </w:r>
      <w:proofErr w:type="gramStart"/>
      <w:r>
        <w:t xml:space="preserve">See </w:t>
      </w:r>
      <w:r w:rsidR="00200AC4">
        <w:t xml:space="preserve">section </w:t>
      </w:r>
      <w:r w:rsidR="00C23447">
        <w:fldChar w:fldCharType="begin"/>
      </w:r>
      <w:r w:rsidR="00C23447">
        <w:instrText xml:space="preserve"> REF _Ref351647273 \r \h  \* MERGEFORMAT </w:instrText>
      </w:r>
      <w:r w:rsidR="00C23447">
        <w:fldChar w:fldCharType="separate"/>
      </w:r>
      <w:r w:rsidR="004F6915" w:rsidRPr="004F6915">
        <w:rPr>
          <w:rStyle w:val="CrossReference"/>
        </w:rPr>
        <w:t>8.4</w:t>
      </w:r>
      <w:r w:rsidR="00C23447">
        <w:fldChar w:fldCharType="end"/>
      </w:r>
      <w:r w:rsidR="00200AC4">
        <w:rPr>
          <w:rStyle w:val="CrossReference"/>
        </w:rPr>
        <w:t xml:space="preserve"> </w:t>
      </w:r>
      <w:r w:rsidR="00C23447">
        <w:fldChar w:fldCharType="begin"/>
      </w:r>
      <w:r w:rsidR="00C23447">
        <w:instrText xml:space="preserve"> REF _Ref351647273 \h  \* MERGEFORMAT </w:instrText>
      </w:r>
      <w:r w:rsidR="00C23447">
        <w:fldChar w:fldCharType="separate"/>
      </w:r>
      <w:r w:rsidR="004F6915" w:rsidRPr="004F6915">
        <w:rPr>
          <w:rStyle w:val="CrossReference"/>
        </w:rPr>
        <w:t>Viewing and Editing a File's Metadata</w:t>
      </w:r>
      <w:r w:rsidR="00C23447">
        <w:fldChar w:fldCharType="end"/>
      </w:r>
      <w:r w:rsidR="00200AC4">
        <w:t>.</w:t>
      </w:r>
      <w:proofErr w:type="gramEnd"/>
    </w:p>
    <w:p w14:paraId="546EE21F" w14:textId="77777777" w:rsidR="00E91F72" w:rsidRPr="0094399D" w:rsidRDefault="00E91F72" w:rsidP="00465CA3">
      <w:pPr>
        <w:pStyle w:val="iNormal"/>
        <w:ind w:left="59"/>
      </w:pPr>
      <w:r>
        <w:t>The Metadata View screen shows two fields:</w:t>
      </w:r>
    </w:p>
    <w:tbl>
      <w:tblPr>
        <w:tblW w:w="9322" w:type="dxa"/>
        <w:tblLook w:val="04A0" w:firstRow="1" w:lastRow="0" w:firstColumn="1" w:lastColumn="0" w:noHBand="0" w:noVBand="1"/>
      </w:tblPr>
      <w:tblGrid>
        <w:gridCol w:w="2093"/>
        <w:gridCol w:w="7229"/>
      </w:tblGrid>
      <w:tr w:rsidR="0068100A" w:rsidRPr="00582270" w14:paraId="53151076" w14:textId="77777777" w:rsidTr="00F537EB">
        <w:trPr>
          <w:cantSplit/>
        </w:trPr>
        <w:tc>
          <w:tcPr>
            <w:tcW w:w="2093" w:type="dxa"/>
            <w:shd w:val="clear" w:color="auto" w:fill="auto"/>
          </w:tcPr>
          <w:p w14:paraId="3CE5AD8F" w14:textId="2711F105" w:rsidR="0068100A" w:rsidRPr="00582270" w:rsidRDefault="0068100A" w:rsidP="006273E1">
            <w:pPr>
              <w:pStyle w:val="iNormal"/>
              <w:jc w:val="left"/>
            </w:pPr>
            <w:r>
              <w:t>Parents</w:t>
            </w:r>
          </w:p>
        </w:tc>
        <w:tc>
          <w:tcPr>
            <w:tcW w:w="7229" w:type="dxa"/>
            <w:shd w:val="clear" w:color="auto" w:fill="auto"/>
          </w:tcPr>
          <w:p w14:paraId="524008CF" w14:textId="77777777"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14:paraId="7D9EE06F" w14:textId="3F6FB807" w:rsidR="00126B2E" w:rsidRPr="00582270" w:rsidRDefault="00C10AB9">
            <w:pPr>
              <w:pStyle w:val="iNormal"/>
              <w:rPr>
                <w:rFonts w:eastAsiaTheme="minorEastAsia" w:cstheme="minorBidi"/>
              </w:rPr>
            </w:pPr>
            <w:r>
              <w:t>If you are authorised to access a parent</w:t>
            </w:r>
            <w:r w:rsidR="00B73871">
              <w:t xml:space="preserve"> file</w:t>
            </w:r>
            <w:r>
              <w:t>, you can c</w:t>
            </w:r>
            <w:r w:rsidR="00126B2E">
              <w:t xml:space="preserve">lick on </w:t>
            </w:r>
            <w:r>
              <w:t>its</w:t>
            </w:r>
            <w:r w:rsidR="00126B2E">
              <w:t xml:space="preserve"> name </w:t>
            </w:r>
            <w:r>
              <w:t xml:space="preserve">and the </w:t>
            </w:r>
            <w:r w:rsidR="00126B2E">
              <w:t xml:space="preserve">Metadata View screen </w:t>
            </w:r>
            <w:r>
              <w:t xml:space="preserve">will open </w:t>
            </w:r>
            <w:r w:rsidR="00126B2E">
              <w:t xml:space="preserve">for that </w:t>
            </w:r>
            <w:r w:rsidR="00E91F72">
              <w:t>Data File</w:t>
            </w:r>
            <w:r w:rsidR="00126B2E">
              <w:t>.</w:t>
            </w:r>
          </w:p>
        </w:tc>
      </w:tr>
      <w:tr w:rsidR="0068100A" w:rsidRPr="00582270" w14:paraId="79087ABF" w14:textId="77777777" w:rsidTr="00F537EB">
        <w:trPr>
          <w:cantSplit/>
        </w:trPr>
        <w:tc>
          <w:tcPr>
            <w:tcW w:w="2093" w:type="dxa"/>
            <w:shd w:val="clear" w:color="auto" w:fill="auto"/>
          </w:tcPr>
          <w:p w14:paraId="6A256EBC" w14:textId="77777777" w:rsidR="0068100A" w:rsidRPr="00582270" w:rsidRDefault="0068100A" w:rsidP="006273E1">
            <w:pPr>
              <w:pStyle w:val="iNormal"/>
              <w:jc w:val="left"/>
            </w:pPr>
            <w:r>
              <w:t>Children</w:t>
            </w:r>
          </w:p>
        </w:tc>
        <w:tc>
          <w:tcPr>
            <w:tcW w:w="7229" w:type="dxa"/>
            <w:shd w:val="clear" w:color="auto" w:fill="auto"/>
          </w:tcPr>
          <w:p w14:paraId="39160368" w14:textId="77777777"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14:paraId="1C8D6FD8" w14:textId="5AA2105A" w:rsidR="00126B2E" w:rsidRPr="004E3F53" w:rsidRDefault="00C10AB9" w:rsidP="00E91F72">
            <w:pPr>
              <w:pStyle w:val="iNormal"/>
            </w:pPr>
            <w:r>
              <w:t>If you are authorised to access a child</w:t>
            </w:r>
            <w:r w:rsidR="00B73871">
              <w:t xml:space="preserve"> file</w:t>
            </w:r>
            <w:r>
              <w:t>, you can click on its name and the Metadata View screen will open for that Data File</w:t>
            </w:r>
            <w:r w:rsidR="00D92CAD">
              <w:t>.</w:t>
            </w:r>
          </w:p>
        </w:tc>
      </w:tr>
    </w:tbl>
    <w:p w14:paraId="5559E3F3" w14:textId="77777777"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14:paraId="748AD723" w14:textId="592718DB" w:rsidR="00840870" w:rsidRDefault="009E59A7" w:rsidP="00422C63">
      <w:pPr>
        <w:pStyle w:val="iHeading3"/>
      </w:pPr>
      <w:bookmarkStart w:id="80" w:name="_Toc308996050"/>
      <w:r>
        <w:t xml:space="preserve">Summary </w:t>
      </w:r>
      <w:r w:rsidR="00A11F3A">
        <w:t>I</w:t>
      </w:r>
      <w:r w:rsidR="00840870">
        <w:t>nformation</w:t>
      </w:r>
      <w:bookmarkEnd w:id="78"/>
      <w:r w:rsidR="002001A6">
        <w:t xml:space="preserve"> extracted for TOA5/NETCDF/NCML files</w:t>
      </w:r>
      <w:bookmarkEnd w:id="80"/>
    </w:p>
    <w:p w14:paraId="0D6C4F35" w14:textId="670C3BB3" w:rsidR="00840870" w:rsidRDefault="00840870" w:rsidP="00840870">
      <w:pPr>
        <w:pStyle w:val="iNormal"/>
        <w:rPr>
          <w:lang w:eastAsia="ja-JP"/>
        </w:rPr>
      </w:pPr>
      <w:r>
        <w:rPr>
          <w:lang w:eastAsia="ja-JP"/>
        </w:rPr>
        <w:t xml:space="preserve">Summary Information is </w:t>
      </w:r>
      <w:r w:rsidR="002001A6">
        <w:rPr>
          <w:lang w:eastAsia="ja-JP"/>
        </w:rPr>
        <w:t xml:space="preserve">extracted and </w:t>
      </w:r>
      <w:r>
        <w:rPr>
          <w:lang w:eastAsia="ja-JP"/>
        </w:rPr>
        <w:t>stored for TOA5</w:t>
      </w:r>
      <w:r w:rsidR="00152FF2">
        <w:rPr>
          <w:lang w:eastAsia="ja-JP"/>
        </w:rPr>
        <w:t>/NETCDF/NCML</w:t>
      </w:r>
      <w:r>
        <w:rPr>
          <w:lang w:eastAsia="ja-JP"/>
        </w:rPr>
        <w:t xml:space="preserve"> files only. It is collec</w:t>
      </w:r>
      <w:r w:rsidR="00152FF2">
        <w:rPr>
          <w:lang w:eastAsia="ja-JP"/>
        </w:rPr>
        <w:t xml:space="preserve">ted automatically from the </w:t>
      </w:r>
      <w:r w:rsidR="00415DC9">
        <w:rPr>
          <w:lang w:eastAsia="ja-JP"/>
        </w:rPr>
        <w:t>Data File</w:t>
      </w:r>
      <w:r w:rsidR="00823111">
        <w:rPr>
          <w:lang w:eastAsia="ja-JP"/>
        </w:rPr>
        <w:t xml:space="preserve"> </w:t>
      </w:r>
      <w:r>
        <w:rPr>
          <w:lang w:eastAsia="ja-JP"/>
        </w:rPr>
        <w:t xml:space="preserve">and is not editable by </w:t>
      </w:r>
      <w:r w:rsidR="00CF08BB">
        <w:t>DIVER</w:t>
      </w:r>
      <w:r w:rsidR="0033682C">
        <w:rPr>
          <w:lang w:eastAsia="ja-JP"/>
        </w:rPr>
        <w:t xml:space="preserve"> </w:t>
      </w:r>
      <w:r w:rsidR="001902BA">
        <w:rPr>
          <w:lang w:eastAsia="ja-JP"/>
        </w:rPr>
        <w:t>Users</w:t>
      </w:r>
      <w:r>
        <w:rPr>
          <w:lang w:eastAsia="ja-JP"/>
        </w:rPr>
        <w:t>.</w:t>
      </w:r>
      <w:r w:rsidR="00152FF2">
        <w:rPr>
          <w:lang w:eastAsia="ja-JP"/>
        </w:rPr>
        <w:t xml:space="preserve"> For TOA5 files, the summary information is as follows:</w:t>
      </w:r>
    </w:p>
    <w:tbl>
      <w:tblPr>
        <w:tblW w:w="0" w:type="auto"/>
        <w:tblLook w:val="04A0" w:firstRow="1" w:lastRow="0" w:firstColumn="1" w:lastColumn="0" w:noHBand="0" w:noVBand="1"/>
      </w:tblPr>
      <w:tblGrid>
        <w:gridCol w:w="2093"/>
        <w:gridCol w:w="7187"/>
      </w:tblGrid>
      <w:tr w:rsidR="00BE236C" w:rsidRPr="00582270" w14:paraId="089AC833" w14:textId="77777777" w:rsidTr="00582270">
        <w:trPr>
          <w:cantSplit/>
          <w:trHeight w:val="735"/>
        </w:trPr>
        <w:tc>
          <w:tcPr>
            <w:tcW w:w="2093" w:type="dxa"/>
            <w:shd w:val="clear" w:color="auto" w:fill="auto"/>
          </w:tcPr>
          <w:p w14:paraId="0F27508A"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72497F05" w14:textId="77777777"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14:paraId="2D3CD400" w14:textId="77777777" w:rsidTr="00582270">
        <w:trPr>
          <w:cantSplit/>
          <w:trHeight w:val="703"/>
        </w:trPr>
        <w:tc>
          <w:tcPr>
            <w:tcW w:w="2093" w:type="dxa"/>
            <w:shd w:val="clear" w:color="auto" w:fill="auto"/>
          </w:tcPr>
          <w:p w14:paraId="34FEF6DD" w14:textId="77777777" w:rsidR="00F577A2" w:rsidRPr="00582270" w:rsidRDefault="00F577A2" w:rsidP="00582270">
            <w:pPr>
              <w:pStyle w:val="iNormal"/>
              <w:jc w:val="left"/>
            </w:pPr>
            <w:r w:rsidRPr="00582270">
              <w:t>Sample interval field</w:t>
            </w:r>
          </w:p>
        </w:tc>
        <w:tc>
          <w:tcPr>
            <w:tcW w:w="7187" w:type="dxa"/>
            <w:shd w:val="clear" w:color="auto" w:fill="auto"/>
          </w:tcPr>
          <w:p w14:paraId="345147D0" w14:textId="77777777"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14:paraId="7261CF58" w14:textId="77777777" w:rsidTr="00582270">
        <w:trPr>
          <w:cantSplit/>
          <w:trHeight w:val="428"/>
        </w:trPr>
        <w:tc>
          <w:tcPr>
            <w:tcW w:w="2093" w:type="dxa"/>
            <w:shd w:val="clear" w:color="auto" w:fill="auto"/>
          </w:tcPr>
          <w:p w14:paraId="119DCAE3" w14:textId="77777777" w:rsidR="00F577A2" w:rsidRPr="00582270" w:rsidRDefault="00F577A2" w:rsidP="00582270">
            <w:pPr>
              <w:pStyle w:val="iNormal"/>
              <w:jc w:val="left"/>
            </w:pPr>
            <w:proofErr w:type="spellStart"/>
            <w:r w:rsidRPr="00582270">
              <w:t>Datalogger</w:t>
            </w:r>
            <w:proofErr w:type="spellEnd"/>
            <w:r w:rsidRPr="00582270">
              <w:t xml:space="preserve"> model</w:t>
            </w:r>
          </w:p>
        </w:tc>
        <w:tc>
          <w:tcPr>
            <w:tcW w:w="7187" w:type="dxa"/>
            <w:shd w:val="clear" w:color="auto" w:fill="auto"/>
          </w:tcPr>
          <w:p w14:paraId="6D7D137F" w14:textId="77777777"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14:paraId="6D80F996" w14:textId="77777777" w:rsidTr="00582270">
        <w:trPr>
          <w:cantSplit/>
          <w:trHeight w:val="987"/>
        </w:trPr>
        <w:tc>
          <w:tcPr>
            <w:tcW w:w="2093" w:type="dxa"/>
            <w:shd w:val="clear" w:color="auto" w:fill="auto"/>
          </w:tcPr>
          <w:p w14:paraId="2D5C4580" w14:textId="77777777" w:rsidR="00A11F3A" w:rsidRPr="00582270" w:rsidRDefault="00A11F3A" w:rsidP="00582270">
            <w:pPr>
              <w:pStyle w:val="iNormal"/>
              <w:jc w:val="left"/>
            </w:pPr>
            <w:r w:rsidRPr="00582270">
              <w:t>Station name</w:t>
            </w:r>
          </w:p>
        </w:tc>
        <w:tc>
          <w:tcPr>
            <w:tcW w:w="7187" w:type="dxa"/>
            <w:shd w:val="clear" w:color="auto" w:fill="auto"/>
          </w:tcPr>
          <w:p w14:paraId="47E313F2"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51144D07" w14:textId="77777777" w:rsidTr="00582270">
        <w:trPr>
          <w:cantSplit/>
        </w:trPr>
        <w:tc>
          <w:tcPr>
            <w:tcW w:w="2093" w:type="dxa"/>
            <w:shd w:val="clear" w:color="auto" w:fill="auto"/>
          </w:tcPr>
          <w:p w14:paraId="07F3E50F" w14:textId="77777777" w:rsidR="008E3B5F" w:rsidRPr="00582270" w:rsidRDefault="008E3B5F" w:rsidP="00582270">
            <w:pPr>
              <w:pStyle w:val="iNormal"/>
              <w:jc w:val="left"/>
            </w:pPr>
            <w:r w:rsidRPr="00582270">
              <w:t>Serial number</w:t>
            </w:r>
            <w:r w:rsidRPr="00582270">
              <w:br/>
            </w:r>
            <w:proofErr w:type="spellStart"/>
            <w:r w:rsidRPr="00582270">
              <w:t>Os</w:t>
            </w:r>
            <w:proofErr w:type="spellEnd"/>
            <w:r w:rsidRPr="00582270">
              <w:t xml:space="preserve"> version</w:t>
            </w:r>
            <w:r w:rsidRPr="00582270">
              <w:br/>
            </w:r>
            <w:proofErr w:type="spellStart"/>
            <w:r w:rsidRPr="00582270">
              <w:t>Dld</w:t>
            </w:r>
            <w:proofErr w:type="spellEnd"/>
            <w:r w:rsidRPr="00582270">
              <w:t xml:space="preserve"> name</w:t>
            </w:r>
            <w:r w:rsidRPr="00582270">
              <w:br/>
            </w:r>
            <w:proofErr w:type="spellStart"/>
            <w:r w:rsidRPr="00582270">
              <w:t>Dld</w:t>
            </w:r>
            <w:proofErr w:type="spellEnd"/>
            <w:r w:rsidRPr="00582270">
              <w:t xml:space="preserve"> signature</w:t>
            </w:r>
            <w:r w:rsidRPr="00582270">
              <w:br/>
              <w:t>Table name</w:t>
            </w:r>
          </w:p>
        </w:tc>
        <w:tc>
          <w:tcPr>
            <w:tcW w:w="7187" w:type="dxa"/>
            <w:shd w:val="clear" w:color="auto" w:fill="auto"/>
          </w:tcPr>
          <w:p w14:paraId="32A723C7"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0EEEC759" w14:textId="15E23C32" w:rsidR="00152FF2" w:rsidRDefault="00152FF2" w:rsidP="00152FF2">
      <w:pPr>
        <w:pStyle w:val="iNormal"/>
      </w:pPr>
      <w:r>
        <w:t xml:space="preserve">For NETCDF and NCML files, Start time and End time are </w:t>
      </w:r>
      <w:r w:rsidR="002001A6">
        <w:t xml:space="preserve">extracted and </w:t>
      </w:r>
      <w:r>
        <w:t>displayed, along with other summary information that is specific to that file.</w:t>
      </w:r>
    </w:p>
    <w:p w14:paraId="12DBE72D" w14:textId="39767351" w:rsidR="00840870" w:rsidRDefault="00840870" w:rsidP="00422C63">
      <w:pPr>
        <w:pStyle w:val="iHeading3"/>
      </w:pPr>
      <w:bookmarkStart w:id="81" w:name="_Toc308996051"/>
      <w:r>
        <w:t>Column Information</w:t>
      </w:r>
      <w:r w:rsidR="00A11F3A">
        <w:t xml:space="preserve"> for TOA5</w:t>
      </w:r>
      <w:r w:rsidR="00152FF2">
        <w:t>/NETCDF/NCML</w:t>
      </w:r>
      <w:r w:rsidR="00A11F3A">
        <w:t xml:space="preserve"> Files</w:t>
      </w:r>
      <w:bookmarkEnd w:id="81"/>
    </w:p>
    <w:p w14:paraId="194076D4" w14:textId="67D52AC7"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w:t>
      </w:r>
      <w:r w:rsidR="00152FF2">
        <w:rPr>
          <w:lang w:eastAsia="ja-JP"/>
        </w:rPr>
        <w:t>/NETCDF/NCML</w:t>
      </w:r>
      <w:r>
        <w:rPr>
          <w:lang w:eastAsia="ja-JP"/>
        </w:rPr>
        <w:t xml:space="preserve">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152FF2">
        <w:rPr>
          <w:lang w:eastAsia="ja-JP"/>
        </w:rPr>
        <w:t xml:space="preserve"> Data F</w:t>
      </w:r>
      <w:r w:rsidR="00415DC9">
        <w:rPr>
          <w:lang w:eastAsia="ja-JP"/>
        </w:rPr>
        <w:t>ile</w:t>
      </w:r>
      <w:r w:rsidR="00E374EE">
        <w:rPr>
          <w:lang w:eastAsia="ja-JP"/>
        </w:rPr>
        <w:t xml:space="preserve"> is displayed whenever the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proofErr w:type="gramStart"/>
      <w:r w:rsidR="00523659">
        <w:rPr>
          <w:lang w:eastAsia="ja-JP"/>
        </w:rPr>
        <w:t xml:space="preserve">It cannot be changed by </w:t>
      </w:r>
      <w:r w:rsidR="00CF08BB">
        <w:t>DIVER</w:t>
      </w:r>
      <w:r w:rsidR="0033682C">
        <w:rPr>
          <w:lang w:eastAsia="ja-JP"/>
        </w:rPr>
        <w:t xml:space="preserve"> </w:t>
      </w:r>
      <w:r w:rsidR="001902BA">
        <w:rPr>
          <w:lang w:eastAsia="ja-JP"/>
        </w:rPr>
        <w:t>Users</w:t>
      </w:r>
      <w:proofErr w:type="gramEnd"/>
      <w:r w:rsidR="00523659">
        <w:rPr>
          <w:lang w:eastAsia="ja-JP"/>
        </w:rPr>
        <w:t>.</w:t>
      </w:r>
    </w:p>
    <w:p w14:paraId="591B4F72" w14:textId="77777777" w:rsidR="005C6831" w:rsidRPr="00840870" w:rsidRDefault="00A5049D" w:rsidP="005C6831">
      <w:pPr>
        <w:pStyle w:val="iFigureCaption"/>
      </w:pPr>
      <w:r>
        <w:rPr>
          <w:noProof/>
          <w:lang w:val="en-US"/>
        </w:rPr>
        <mc:AlternateContent>
          <mc:Choice Requires="wpg">
            <w:drawing>
              <wp:inline distT="0" distB="0" distL="0" distR="0" wp14:anchorId="4F40CE5E" wp14:editId="0439DDAB">
                <wp:extent cx="4615180" cy="3371215"/>
                <wp:effectExtent l="0" t="0" r="0" b="0"/>
                <wp:docPr id="78"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15180" cy="3371215"/>
                          <a:chOff x="2353" y="11672"/>
                          <a:chExt cx="5774" cy="4218"/>
                        </a:xfrm>
                      </wpg:grpSpPr>
                      <wps:wsp>
                        <wps:cNvPr id="79" name="AutoShape 224"/>
                        <wps:cNvSpPr>
                          <a:spLocks noChangeAspect="1" noChangeArrowheads="1" noTextEdit="1"/>
                        </wps:cNvSpPr>
                        <wps: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60"/>
                        <wps:cNvSpPr>
                          <a:spLocks noChangeArrowheads="1"/>
                        </wps:cNvSpPr>
                        <wps:spPr bwMode="auto">
                          <a:xfrm>
                            <a:off x="2799" y="12584"/>
                            <a:ext cx="892" cy="2526"/>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25" o:spid="_x0000_s1026"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">
                <o:lock v:ext="edit" aspectratio="t"/>
                <v:rect id="AutoShape 224" o:spid="_x0000_s1027" style="position:absolute;left:2353;top:11672;width:5774;height:42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sixAAA&#10;ANsAAAAPAAAAZHJzL2Rvd25yZXYueG1sRI9Ba8JAFITvBf/D8gQvohs9tJq6ighikIIYredH9jUJ&#10;zb6N2TVJ/323IPQ4zMw3zGrTm0q01LjSsoLZNAJBnFldcq7getlPFiCcR9ZYWSYFP+Rgsx68rDDW&#10;tuMztanPRYCwi1FB4X0dS+myggy6qa2Jg/dlG4M+yCaXusEuwE0l51H0Kg2WHBYKrGlXUPadPoyC&#10;Lju1t8vHQZ7Gt8TyPbnv0s+jUqNhv30H4an3/+FnO9EK3pbw9yX8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IsQAAADbAAAADwAAAAAAAAAAAAAAAACXAgAAZHJzL2Rv&#10;d25yZXYueG1sUEsFBgAAAAAEAAQA9QAAAIgDAAAAAA==&#10;" filled="f" stroked="f">
                  <o:lock v:ext="edit" aspectratio="t" text="t"/>
                </v:rect>
                <v:shape id="Picture 226" o:spid="_x0000_s1028" type="#_x0000_t75" style="position:absolute;left:2353;top:11672;width:5774;height: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Z&#10;S5C/AAAA2wAAAA8AAABkcnMvZG93bnJldi54bWxET01rwkAQvRf8D8sIvdWJFSREVxGl0JNYI4K3&#10;ITsmwexsyG51++/dQ8Hj430v19F26s6Db51omE4yUCyVM63UGk7l10cOygcSQ50T1vDHHtar0duS&#10;CuMe8sP3Y6hVChFfkIYmhL5A9FXDlvzE9SyJu7rBUkhwqNEM9EjhtsPPLJujpVZSQ0M9bxuubsdf&#10;q6GMuOOD95d9PJc4nW0xz6ur1u/juFmAChzDS/zv/jYa8rQ+fUk/A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WUuQvwAAANsAAAAPAAAAAAAAAAAAAAAAAJwCAABkcnMv&#10;ZG93bnJldi54bWxQSwUGAAAAAAQABAD3AAAAiAMAAAAA&#10;">
                  <v:imagedata r:id="rId58" o:title=""/>
                </v:shape>
                <v:roundrect id="AutoShape 60" o:spid="_x0000_s1029" style="position:absolute;left:2799;top:12584;width:892;height:2526;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98PvQAA&#10;ANsAAAAPAAAAZHJzL2Rvd25yZXYueG1sRI/LCsIwEEX3gv8QRnCnqYoi1SgiCoIbX7gemrEtNpPa&#10;RFv/3giCy8N9cefLxhTiRZXLLSsY9CMQxInVOacKLudtbwrCeWSNhWVS8CYHy0W7NcdY25qP9Dr5&#10;VIQSdjEqyLwvYyldkpFB17clcdButjLoA1ap1BXWodwUchhFE2kw57CQYUnrjJL76WkU+HOA8W5P&#10;m+vqcHls3Ki20UipbqdZzUB4avzf/EvvtILpEL5fwg+Qi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lc98PvQAAANsAAAAPAAAAAAAAAAAAAAAAAJcCAABkcnMvZG93bnJldi54&#10;bWxQSwUGAAAAAAQABAD1AAAAgQMAAAAA&#10;" filled="f" strokecolor="red" strokeweight="1pt"/>
                <w10:anchorlock/>
              </v:group>
            </w:pict>
          </mc:Fallback>
        </mc:AlternateContent>
      </w:r>
    </w:p>
    <w:p w14:paraId="07C3BD9B" w14:textId="7537B0AD"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from the TOA5</w:t>
      </w:r>
      <w:r w:rsidR="00152FF2">
        <w:rPr>
          <w:lang w:eastAsia="ja-JP"/>
        </w:rPr>
        <w:t>/NETCDF/NCML</w:t>
      </w:r>
      <w:r w:rsidR="004F779E">
        <w:rPr>
          <w:lang w:eastAsia="ja-JP"/>
        </w:rPr>
        <w:t xml:space="preserve">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w:t>
      </w:r>
      <w:r w:rsidR="00152FF2">
        <w:rPr>
          <w:lang w:eastAsia="ja-JP"/>
        </w:rPr>
        <w:t>y matching the value in the</w:t>
      </w:r>
      <w:r w:rsidR="004F779E">
        <w:rPr>
          <w:lang w:eastAsia="ja-JP"/>
        </w:rPr>
        <w:t xml:space="preserve"> column heading against the values in</w:t>
      </w:r>
      <w:r w:rsidR="00DB25E0">
        <w:rPr>
          <w:lang w:eastAsia="ja-JP"/>
        </w:rPr>
        <w:t xml:space="preserve"> </w:t>
      </w:r>
      <w:r w:rsidR="00CF08BB">
        <w:t>DIVER</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sidR="00152FF2">
        <w:rPr>
          <w:lang w:eastAsia="ja-JP"/>
        </w:rPr>
        <w:t xml:space="preserve"> </w:t>
      </w:r>
      <w:r>
        <w:rPr>
          <w:lang w:eastAsia="ja-JP"/>
        </w:rPr>
        <w:t xml:space="preserve">column heading. See </w:t>
      </w:r>
      <w:r w:rsidR="00E068F0">
        <w:rPr>
          <w:lang w:eastAsia="ja-JP"/>
        </w:rPr>
        <w:t xml:space="preserve">section </w:t>
      </w:r>
      <w:r w:rsidR="00C23447">
        <w:fldChar w:fldCharType="begin"/>
      </w:r>
      <w:r w:rsidR="00C23447">
        <w:instrText xml:space="preserve"> REF _Ref351736394 \r \h  \* MERGEFORMAT </w:instrText>
      </w:r>
      <w:r w:rsidR="00C23447">
        <w:fldChar w:fldCharType="separate"/>
      </w:r>
      <w:r w:rsidR="004F6915" w:rsidRPr="004F6915">
        <w:rPr>
          <w:rStyle w:val="CrossReference"/>
        </w:rPr>
        <w:t>11.4</w:t>
      </w:r>
      <w:r w:rsidR="00C23447">
        <w:fldChar w:fldCharType="end"/>
      </w:r>
      <w:r w:rsidR="00E068F0" w:rsidRPr="00E068F0">
        <w:rPr>
          <w:rStyle w:val="CrossReference"/>
        </w:rPr>
        <w:t xml:space="preserve"> </w:t>
      </w:r>
      <w:r w:rsidR="00C23447">
        <w:fldChar w:fldCharType="begin"/>
      </w:r>
      <w:r w:rsidR="00C23447">
        <w:instrText xml:space="preserve"> REF _Ref351736397 \h  \* MERGEFORMAT </w:instrText>
      </w:r>
      <w:r w:rsidR="00C23447">
        <w:fldChar w:fldCharType="separate"/>
      </w:r>
      <w:r w:rsidR="004F6915" w:rsidRPr="004F6915">
        <w:rPr>
          <w:rStyle w:val="CrossReference"/>
        </w:rPr>
        <w:t>Managing Column Mappings</w:t>
      </w:r>
      <w:r w:rsidR="00C23447">
        <w:fldChar w:fldCharType="end"/>
      </w:r>
      <w:r w:rsidR="00E068F0">
        <w:rPr>
          <w:lang w:eastAsia="ja-JP"/>
        </w:rPr>
        <w:t xml:space="preserve"> for more information about setting up the Column Mapping table</w:t>
      </w:r>
      <w:r>
        <w:rPr>
          <w:lang w:eastAsia="ja-JP"/>
        </w:rPr>
        <w:t>.</w:t>
      </w:r>
    </w:p>
    <w:p w14:paraId="22D2DD61" w14:textId="4E2F66C3" w:rsidR="004F4F42" w:rsidRDefault="00C84273" w:rsidP="004F4F42">
      <w:pPr>
        <w:pStyle w:val="iHeading3"/>
      </w:pPr>
      <w:bookmarkStart w:id="82" w:name="_Toc308996052"/>
      <w:r>
        <w:rPr>
          <w:noProof/>
          <w:lang w:val="en-US"/>
        </w:rPr>
        <mc:AlternateContent>
          <mc:Choice Requires="wps">
            <w:drawing>
              <wp:anchor distT="0" distB="0" distL="114300" distR="114300" simplePos="0" relativeHeight="251674112" behindDoc="0" locked="0" layoutInCell="1" allowOverlap="1" wp14:anchorId="2B4FA1E6" wp14:editId="4784EDCB">
                <wp:simplePos x="0" y="0"/>
                <wp:positionH relativeFrom="column">
                  <wp:posOffset>-698500</wp:posOffset>
                </wp:positionH>
                <wp:positionV relativeFrom="paragraph">
                  <wp:posOffset>-4445</wp:posOffset>
                </wp:positionV>
                <wp:extent cx="297815" cy="375285"/>
                <wp:effectExtent l="0" t="0" r="0" b="5715"/>
                <wp:wrapNone/>
                <wp:docPr id="160" name="Text Box 160"/>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10ED8D" w14:textId="1712A0B9" w:rsidR="00C9460A" w:rsidRPr="00850A9C" w:rsidRDefault="00C9460A"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0" o:spid="_x0000_s1075" type="#_x0000_t202" style="position:absolute;left:0;text-align:left;margin-left:-54.95pt;margin-top:-.3pt;width:23.45pt;height:29.5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l4IrE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" filled="f" stroked="f">
                <v:textbox style="mso-fit-shape-to-text:t">
                  <w:txbxContent>
                    <w:p w14:paraId="0010ED8D" w14:textId="1712A0B9" w:rsidR="00C9460A" w:rsidRPr="00850A9C" w:rsidRDefault="00C9460A"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4F4F42">
        <w:t>Information Extracted from Image Files</w:t>
      </w:r>
      <w:bookmarkEnd w:id="82"/>
    </w:p>
    <w:p w14:paraId="3DC17E17" w14:textId="08C28920" w:rsidR="00F64921" w:rsidRDefault="0002548D" w:rsidP="00850A9C">
      <w:pPr>
        <w:pStyle w:val="iNormal"/>
        <w:rPr>
          <w:lang w:eastAsia="ja-JP"/>
        </w:rPr>
      </w:pPr>
      <w:r>
        <w:rPr>
          <w:lang w:eastAsia="ja-JP"/>
        </w:rPr>
        <w:t xml:space="preserve">For the information to be extracted, it must have been stored according to the </w:t>
      </w:r>
      <w:r w:rsidRPr="00850A9C">
        <w:rPr>
          <w:b/>
          <w:lang w:eastAsia="ja-JP"/>
        </w:rPr>
        <w:t>Exchangeable image file format</w:t>
      </w:r>
      <w:r>
        <w:rPr>
          <w:b/>
          <w:lang w:eastAsia="ja-JP"/>
        </w:rPr>
        <w:t xml:space="preserve"> (</w:t>
      </w:r>
      <w:proofErr w:type="spellStart"/>
      <w:r>
        <w:rPr>
          <w:b/>
          <w:lang w:eastAsia="ja-JP"/>
        </w:rPr>
        <w:t>Exif</w:t>
      </w:r>
      <w:proofErr w:type="spellEnd"/>
      <w:r>
        <w:rPr>
          <w:b/>
          <w:lang w:eastAsia="ja-JP"/>
        </w:rPr>
        <w:t xml:space="preserve">). </w:t>
      </w:r>
      <w:r w:rsidRPr="00850A9C">
        <w:rPr>
          <w:lang w:eastAsia="ja-JP"/>
        </w:rPr>
        <w:t>T</w:t>
      </w:r>
      <w:r w:rsidR="00D26271">
        <w:rPr>
          <w:lang w:eastAsia="ja-JP"/>
        </w:rPr>
        <w:t xml:space="preserve">his information pertains to </w:t>
      </w:r>
      <w:r>
        <w:rPr>
          <w:lang w:eastAsia="ja-JP"/>
        </w:rPr>
        <w:t>images created by devices such as digital cameras, smartphones and scanners</w:t>
      </w:r>
      <w:r w:rsidR="00C84273">
        <w:rPr>
          <w:lang w:eastAsia="ja-JP"/>
        </w:rPr>
        <w:t xml:space="preserve"> and is typically contained in image files with MIME types such as image/gif and image/jpeg. </w:t>
      </w:r>
      <w:r>
        <w:rPr>
          <w:lang w:eastAsia="ja-JP"/>
        </w:rPr>
        <w:t xml:space="preserve"> The information varies from devi</w:t>
      </w:r>
      <w:r w:rsidR="00F64921">
        <w:rPr>
          <w:lang w:eastAsia="ja-JP"/>
        </w:rPr>
        <w:t>ce to device but often includes:</w:t>
      </w:r>
    </w:p>
    <w:p w14:paraId="2AEE266D" w14:textId="77777777" w:rsidR="00F64921" w:rsidRDefault="0002548D" w:rsidP="00850A9C">
      <w:pPr>
        <w:pStyle w:val="iNormal"/>
        <w:numPr>
          <w:ilvl w:val="0"/>
          <w:numId w:val="38"/>
        </w:numPr>
        <w:rPr>
          <w:lang w:eastAsia="ja-JP"/>
        </w:rPr>
      </w:pPr>
      <w:proofErr w:type="gramStart"/>
      <w:r>
        <w:rPr>
          <w:lang w:eastAsia="ja-JP"/>
        </w:rPr>
        <w:t>the</w:t>
      </w:r>
      <w:proofErr w:type="gramEnd"/>
      <w:r>
        <w:rPr>
          <w:lang w:eastAsia="ja-JP"/>
        </w:rPr>
        <w:t xml:space="preserve"> </w:t>
      </w:r>
      <w:r w:rsidR="00F959FC">
        <w:rPr>
          <w:lang w:eastAsia="ja-JP"/>
        </w:rPr>
        <w:t>date and time the image was created</w:t>
      </w:r>
      <w:r w:rsidR="00F64921">
        <w:rPr>
          <w:lang w:eastAsia="ja-JP"/>
        </w:rPr>
        <w:t>,</w:t>
      </w:r>
    </w:p>
    <w:p w14:paraId="4413B092" w14:textId="11B55A4F" w:rsidR="00F64921" w:rsidRDefault="00F64921" w:rsidP="00850A9C">
      <w:pPr>
        <w:pStyle w:val="iNormal"/>
        <w:numPr>
          <w:ilvl w:val="0"/>
          <w:numId w:val="38"/>
        </w:numPr>
        <w:rPr>
          <w:lang w:eastAsia="ja-JP"/>
        </w:rPr>
      </w:pPr>
      <w:proofErr w:type="gramStart"/>
      <w:r>
        <w:rPr>
          <w:lang w:eastAsia="ja-JP"/>
        </w:rPr>
        <w:t>the</w:t>
      </w:r>
      <w:proofErr w:type="gramEnd"/>
      <w:r>
        <w:rPr>
          <w:lang w:eastAsia="ja-JP"/>
        </w:rPr>
        <w:t xml:space="preserve"> height and width of the image in pixels,</w:t>
      </w:r>
    </w:p>
    <w:p w14:paraId="0ED42AC2" w14:textId="77777777" w:rsidR="00F64921" w:rsidRDefault="00F64921" w:rsidP="00850A9C">
      <w:pPr>
        <w:pStyle w:val="iNormal"/>
        <w:numPr>
          <w:ilvl w:val="0"/>
          <w:numId w:val="38"/>
        </w:numPr>
        <w:rPr>
          <w:lang w:eastAsia="ja-JP"/>
        </w:rPr>
      </w:pPr>
      <w:proofErr w:type="gramStart"/>
      <w:r>
        <w:rPr>
          <w:lang w:eastAsia="ja-JP"/>
        </w:rPr>
        <w:t>the</w:t>
      </w:r>
      <w:proofErr w:type="gramEnd"/>
      <w:r>
        <w:rPr>
          <w:lang w:eastAsia="ja-JP"/>
        </w:rPr>
        <w:t xml:space="preserve"> </w:t>
      </w:r>
      <w:r w:rsidR="00F959FC">
        <w:rPr>
          <w:lang w:eastAsia="ja-JP"/>
        </w:rPr>
        <w:t>make and model of the de</w:t>
      </w:r>
      <w:r>
        <w:rPr>
          <w:lang w:eastAsia="ja-JP"/>
        </w:rPr>
        <w:t>vice which generated the image,</w:t>
      </w:r>
    </w:p>
    <w:p w14:paraId="687A5E81" w14:textId="3E8A473B" w:rsidR="00F64921" w:rsidRDefault="00F959FC" w:rsidP="00850A9C">
      <w:pPr>
        <w:pStyle w:val="iNormal"/>
        <w:numPr>
          <w:ilvl w:val="0"/>
          <w:numId w:val="38"/>
        </w:numPr>
        <w:rPr>
          <w:lang w:eastAsia="ja-JP"/>
        </w:rPr>
      </w:pPr>
      <w:proofErr w:type="gramStart"/>
      <w:r>
        <w:rPr>
          <w:lang w:eastAsia="ja-JP"/>
        </w:rPr>
        <w:t>for</w:t>
      </w:r>
      <w:proofErr w:type="gramEnd"/>
      <w:r>
        <w:rPr>
          <w:lang w:eastAsia="ja-JP"/>
        </w:rPr>
        <w:t xml:space="preserve"> </w:t>
      </w:r>
      <w:r w:rsidR="00F64921">
        <w:rPr>
          <w:lang w:eastAsia="ja-JP"/>
        </w:rPr>
        <w:t xml:space="preserve">digital </w:t>
      </w:r>
      <w:r>
        <w:rPr>
          <w:lang w:eastAsia="ja-JP"/>
        </w:rPr>
        <w:t xml:space="preserve">cameras the </w:t>
      </w:r>
      <w:r w:rsidR="00F64921">
        <w:rPr>
          <w:lang w:eastAsia="ja-JP"/>
        </w:rPr>
        <w:t xml:space="preserve">lens, </w:t>
      </w:r>
      <w:r>
        <w:rPr>
          <w:lang w:eastAsia="ja-JP"/>
        </w:rPr>
        <w:t>shutter speed</w:t>
      </w:r>
      <w:r w:rsidR="00F64921">
        <w:rPr>
          <w:lang w:eastAsia="ja-JP"/>
        </w:rPr>
        <w:t xml:space="preserve">, </w:t>
      </w:r>
      <w:r w:rsidR="00F40E2A">
        <w:rPr>
          <w:lang w:eastAsia="ja-JP"/>
        </w:rPr>
        <w:t>aperture</w:t>
      </w:r>
      <w:r w:rsidR="00F64921">
        <w:rPr>
          <w:lang w:eastAsia="ja-JP"/>
        </w:rPr>
        <w:t xml:space="preserve"> and flash settings,</w:t>
      </w:r>
    </w:p>
    <w:p w14:paraId="6870A26A" w14:textId="600CB28B" w:rsidR="00F64921" w:rsidRDefault="00F959FC" w:rsidP="00850A9C">
      <w:pPr>
        <w:pStyle w:val="iNormal"/>
        <w:numPr>
          <w:ilvl w:val="0"/>
          <w:numId w:val="38"/>
        </w:numPr>
        <w:rPr>
          <w:lang w:eastAsia="ja-JP"/>
        </w:rPr>
      </w:pPr>
      <w:r>
        <w:rPr>
          <w:lang w:eastAsia="ja-JP"/>
        </w:rPr>
        <w:t>G</w:t>
      </w:r>
      <w:r w:rsidR="00F64921">
        <w:rPr>
          <w:lang w:eastAsia="ja-JP"/>
        </w:rPr>
        <w:t>lobal Positioning System (GPS) co-ordinates.</w:t>
      </w:r>
    </w:p>
    <w:p w14:paraId="130560C3" w14:textId="622A5F27" w:rsidR="00C84273" w:rsidRDefault="00F64921" w:rsidP="00850A9C">
      <w:pPr>
        <w:pStyle w:val="iNormal"/>
        <w:rPr>
          <w:lang w:eastAsia="ja-JP"/>
        </w:rPr>
      </w:pPr>
      <w:r>
        <w:rPr>
          <w:lang w:eastAsia="ja-JP"/>
        </w:rPr>
        <w:t xml:space="preserve">All of the </w:t>
      </w:r>
      <w:proofErr w:type="spellStart"/>
      <w:r>
        <w:rPr>
          <w:lang w:eastAsia="ja-JP"/>
        </w:rPr>
        <w:t>Exif</w:t>
      </w:r>
      <w:proofErr w:type="spellEnd"/>
      <w:r>
        <w:rPr>
          <w:lang w:eastAsia="ja-JP"/>
        </w:rPr>
        <w:t xml:space="preserve"> information will appear under </w:t>
      </w:r>
      <w:r w:rsidR="0002548D">
        <w:rPr>
          <w:lang w:eastAsia="ja-JP"/>
        </w:rPr>
        <w:t>the</w:t>
      </w:r>
      <w:r w:rsidR="00AE3EAB">
        <w:rPr>
          <w:lang w:eastAsia="ja-JP"/>
        </w:rPr>
        <w:t xml:space="preserve"> heading “</w:t>
      </w:r>
      <w:r w:rsidR="00C84273">
        <w:rPr>
          <w:lang w:eastAsia="ja-JP"/>
        </w:rPr>
        <w:t>Information From The File”</w:t>
      </w:r>
    </w:p>
    <w:p w14:paraId="025C1D0B" w14:textId="1C7B4F86" w:rsidR="004F4F42" w:rsidRDefault="00C84273" w:rsidP="00840870">
      <w:pPr>
        <w:pStyle w:val="iNormal"/>
        <w:rPr>
          <w:lang w:eastAsia="ja-JP"/>
        </w:rPr>
      </w:pPr>
      <w:r>
        <w:rPr>
          <w:lang w:eastAsia="ja-JP"/>
        </w:rPr>
        <w:t xml:space="preserve">Refer </w:t>
      </w:r>
      <w:r w:rsidR="0002548D">
        <w:rPr>
          <w:lang w:eastAsia="ja-JP"/>
        </w:rPr>
        <w:t xml:space="preserve">to </w:t>
      </w:r>
      <w:hyperlink r:id="rId59" w:history="1">
        <w:r w:rsidR="0002548D" w:rsidRPr="0028193A">
          <w:rPr>
            <w:rStyle w:val="Hyperlink"/>
            <w:lang w:eastAsia="ja-JP"/>
          </w:rPr>
          <w:t>http://en.wikipedia.org/wiki/Exchangeable_image_file_format</w:t>
        </w:r>
      </w:hyperlink>
      <w:r>
        <w:rPr>
          <w:lang w:eastAsia="ja-JP"/>
        </w:rPr>
        <w:t xml:space="preserve"> for more information</w:t>
      </w:r>
      <w:r w:rsidR="0002548D">
        <w:rPr>
          <w:lang w:eastAsia="ja-JP"/>
        </w:rPr>
        <w:t xml:space="preserve"> on </w:t>
      </w:r>
      <w:proofErr w:type="spellStart"/>
      <w:r w:rsidR="0002548D">
        <w:rPr>
          <w:lang w:eastAsia="ja-JP"/>
        </w:rPr>
        <w:t>Exif</w:t>
      </w:r>
      <w:proofErr w:type="spellEnd"/>
      <w:r>
        <w:rPr>
          <w:lang w:eastAsia="ja-JP"/>
        </w:rPr>
        <w:t>.</w:t>
      </w:r>
    </w:p>
    <w:p w14:paraId="7B4D9A14" w14:textId="77777777" w:rsidR="009D46EC" w:rsidRPr="005879DC" w:rsidRDefault="009D46EC" w:rsidP="00B6457B">
      <w:pPr>
        <w:pStyle w:val="iHeading1"/>
      </w:pPr>
      <w:bookmarkStart w:id="83" w:name="_Toc215047185"/>
      <w:bookmarkStart w:id="84" w:name="_Ref351623355"/>
      <w:bookmarkStart w:id="85" w:name="_Ref351623361"/>
      <w:bookmarkStart w:id="86" w:name="_Ref377728802"/>
      <w:bookmarkStart w:id="87" w:name="_Ref377728804"/>
      <w:bookmarkStart w:id="88" w:name="_Toc308996053"/>
      <w:r w:rsidRPr="005879DC">
        <w:t xml:space="preserve">Uploading </w:t>
      </w:r>
      <w:r w:rsidR="00415DC9">
        <w:t>Data File</w:t>
      </w:r>
      <w:r w:rsidR="009B7E78">
        <w:t>s</w:t>
      </w:r>
      <w:bookmarkEnd w:id="83"/>
      <w:bookmarkEnd w:id="84"/>
      <w:bookmarkEnd w:id="85"/>
      <w:bookmarkEnd w:id="86"/>
      <w:bookmarkEnd w:id="87"/>
      <w:bookmarkEnd w:id="88"/>
    </w:p>
    <w:p w14:paraId="6B1CE900" w14:textId="77777777" w:rsidR="00B31E6B" w:rsidRDefault="00B31E6B" w:rsidP="00A13A20">
      <w:pPr>
        <w:pStyle w:val="iNormal"/>
      </w:pPr>
      <w:r>
        <w:t xml:space="preserve">To upload one or more new </w:t>
      </w:r>
      <w:r w:rsidR="00415DC9">
        <w:t>Data File</w:t>
      </w:r>
      <w:r w:rsidR="009B7E78">
        <w:t>s</w:t>
      </w:r>
      <w:r>
        <w:t>:</w:t>
      </w:r>
    </w:p>
    <w:p w14:paraId="4F238907" w14:textId="77777777" w:rsidR="009D46EC" w:rsidRDefault="00B31E6B" w:rsidP="00B31E6B">
      <w:pPr>
        <w:pStyle w:val="iNormal"/>
        <w:numPr>
          <w:ilvl w:val="0"/>
          <w:numId w:val="25"/>
        </w:numPr>
      </w:pPr>
      <w:r>
        <w:t>Click</w:t>
      </w:r>
      <w:r w:rsidR="009D46EC" w:rsidRPr="005879DC">
        <w:t xml:space="preserve"> </w:t>
      </w:r>
      <w:proofErr w:type="gramStart"/>
      <w:r w:rsidR="009D46EC" w:rsidRPr="005879DC">
        <w:t xml:space="preserve">the </w:t>
      </w:r>
      <w:r w:rsidR="0033682C" w:rsidRPr="0033682C">
        <w:rPr>
          <w:rStyle w:val="iButtonBlue"/>
        </w:rPr>
        <w:t> </w:t>
      </w:r>
      <w:r w:rsidR="009D46EC" w:rsidRPr="0033682C">
        <w:rPr>
          <w:rStyle w:val="iButtonBlue"/>
        </w:rPr>
        <w:t>Upload</w:t>
      </w:r>
      <w:proofErr w:type="gramEnd"/>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14:paraId="214CBE44" w14:textId="77777777" w:rsidR="00351BB3" w:rsidRDefault="00A5049D">
      <w:pPr>
        <w:pStyle w:val="iFigureCaption"/>
      </w:pPr>
      <w:r>
        <w:rPr>
          <w:noProof/>
          <w:lang w:val="en-US"/>
        </w:rPr>
        <mc:AlternateContent>
          <mc:Choice Requires="wpg">
            <w:drawing>
              <wp:inline distT="0" distB="0" distL="0" distR="0" wp14:anchorId="3AF9A3B7" wp14:editId="160A7EF9">
                <wp:extent cx="5072380" cy="2407285"/>
                <wp:effectExtent l="0" t="0" r="0" b="5715"/>
                <wp:docPr id="73"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072380" cy="2407285"/>
                          <a:chOff x="2353" y="4823"/>
                          <a:chExt cx="6345" cy="3012"/>
                        </a:xfrm>
                      </wpg:grpSpPr>
                      <wps:wsp>
                        <wps:cNvPr id="75" name="AutoShape 165"/>
                        <wps:cNvSpPr>
                          <a:spLocks noChangeAspect="1" noChangeArrowheads="1" noTextEdit="1"/>
                        </wps:cNvSpPr>
                        <wps: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1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pic:spPr>
                      </pic:pic>
                      <wps:wsp>
                        <wps:cNvPr id="77" name="Oval 168"/>
                        <wps:cNvSpPr>
                          <a:spLocks noChangeArrowheads="1"/>
                        </wps:cNvSpPr>
                        <wps:spPr bwMode="auto">
                          <a:xfrm>
                            <a:off x="2581" y="5578"/>
                            <a:ext cx="569" cy="24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66" o:spid="_x0000_s1026" style="width:399.4pt;height:189.55pt;mso-position-horizontal-relative:char;mso-position-vertical-relative:line" coordorigin="2353,4823" coordsize="6345,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">
                <o:lock v:ext="edit" aspectratio="t"/>
                <v:rect id="AutoShape 165" o:spid="_x0000_s1027" style="position:absolute;left:2353;top:4823;width:6345;height:3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pLEnxAAA&#10;ANsAAAAPAAAAZHJzL2Rvd25yZXYueG1sRI9Ba8JAFITvBf/D8gQvohuFVk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qSxJ8QAAADbAAAADwAAAAAAAAAAAAAAAACXAgAAZHJzL2Rv&#10;d25yZXYueG1sUEsFBgAAAAAEAAQA9QAAAIgDAAAAAA==&#10;" filled="f" stroked="f">
                  <o:lock v:ext="edit" aspectratio="t" text="t"/>
                </v:rect>
                <v:shape id="Picture 167" o:spid="_x0000_s1028" type="#_x0000_t75" style="position:absolute;left:2353;top:4823;width:6345;height: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ZOnEAAAA2wAAAA8AAABkcnMvZG93bnJldi54bWxEj91qg0AUhO8DeYflFHqXrFVIgnENSVFaKAnk&#10;5wEO7qlK3bPibo19+26hkMthZr5hst1kOjHS4FrLCl6WEQjiyuqWawW3a7nYgHAeWWNnmRT8kINd&#10;Pp9lmGp75zONF1+LAGGXooLG+z6V0lUNGXRL2xMH79MOBn2QQy31gPcAN52Mo2glDbYcFhrs6bWh&#10;6uvybRQUH9HR79visDklpRnfzvHtmBilnp+m/RaEp8k/wv/td61gvYK/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mZOnEAAAA2wAAAA8AAAAAAAAAAAAAAAAAnAIA&#10;AGRycy9kb3ducmV2LnhtbFBLBQYAAAAABAAEAPcAAACNAwAAAAA=&#10;">
                  <v:imagedata r:id="rId61" o:title=""/>
                </v:shape>
                <v:oval id="Oval 168" o:spid="_x0000_s1029" style="position:absolute;left:2581;top:5578;width:569;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e0ExAAA&#10;ANsAAAAPAAAAZHJzL2Rvd25yZXYueG1sRI/RasJAFETfBf9huULf6iaCjaSuYluE0ocWYz/gkr0m&#10;0ezdZHcb4993CwUfh5k5w6y3o2nFQM43lhWk8wQEcWl1w5WC7+P+cQXCB2SNrWVScCMP2810ssZc&#10;2ysfaChCJSKEfY4K6hC6XEpf1mTQz21HHL2TdQZDlK6S2uE1wk0rF0nyJA02HBdq7Oi1pvJS/BgF&#10;y3PVLz6/Xm6UNW+tS8fB9h9SqYfZuHsGEWgM9/B/+10ryDL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tBMQAAADbAAAADwAAAAAAAAAAAAAAAACXAgAAZHJzL2Rv&#10;d25yZXYueG1sUEsFBgAAAAAEAAQA9QAAAIgDAAAAAA==&#10;" filled="f" strokecolor="red" strokeweight="1pt"/>
                <w10:anchorlock/>
              </v:group>
            </w:pict>
          </mc:Fallback>
        </mc:AlternateContent>
      </w:r>
    </w:p>
    <w:p w14:paraId="182BFFB0" w14:textId="77777777"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14:paraId="6AFCB344" w14:textId="77777777" w:rsidR="009D46EC" w:rsidRDefault="00E464DC" w:rsidP="009553ED">
      <w:pPr>
        <w:pStyle w:val="iFigureCaption"/>
      </w:pPr>
      <w:r>
        <w:rPr>
          <w:b w:val="0"/>
          <w:noProof/>
          <w:lang w:val="en-US"/>
        </w:rPr>
        <w:drawing>
          <wp:inline distT="0" distB="0" distL="0" distR="0" wp14:anchorId="2BB5C19E" wp14:editId="76D195D9">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14:paraId="7B76179C" w14:textId="77777777" w:rsidR="00180EE4" w:rsidRPr="00180EE4" w:rsidRDefault="00B31E6B" w:rsidP="00850A9C">
      <w:pPr>
        <w:pStyle w:val="iNormal"/>
        <w:keepNext/>
        <w:keepLines/>
        <w:numPr>
          <w:ilvl w:val="0"/>
          <w:numId w:val="25"/>
        </w:numPr>
        <w:ind w:left="714" w:hanging="357"/>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r w:rsidR="00C23447">
        <w:fldChar w:fldCharType="begin"/>
      </w:r>
      <w:r w:rsidR="00C23447">
        <w:instrText xml:space="preserve"> REF _Ref351730692 \r \h  \* MERGEFORMAT </w:instrText>
      </w:r>
      <w:r w:rsidR="00C23447">
        <w:fldChar w:fldCharType="separate"/>
      </w:r>
      <w:r w:rsidR="004F6915" w:rsidRPr="004F6915">
        <w:rPr>
          <w:rStyle w:val="CrossReference"/>
        </w:rPr>
        <w:t>6.2.1</w:t>
      </w:r>
      <w:r w:rsidR="00C23447">
        <w:fldChar w:fldCharType="end"/>
      </w:r>
      <w:r w:rsidRPr="003829A3">
        <w:rPr>
          <w:rStyle w:val="CrossReference"/>
        </w:rPr>
        <w:t xml:space="preserve"> </w:t>
      </w:r>
      <w:r w:rsidR="00C23447">
        <w:fldChar w:fldCharType="begin"/>
      </w:r>
      <w:r w:rsidR="00C23447">
        <w:instrText xml:space="preserve"> REF _Ref351730692 \h  \* MERGEFORMAT </w:instrText>
      </w:r>
      <w:r w:rsidR="00C23447">
        <w:fldChar w:fldCharType="separate"/>
      </w:r>
      <w:r w:rsidR="004F6915" w:rsidRPr="004F6915">
        <w:rPr>
          <w:rStyle w:val="CrossReference"/>
        </w:rPr>
        <w:t>Basic Information</w:t>
      </w:r>
      <w:r w:rsidR="00C23447">
        <w:fldChar w:fldCharType="end"/>
      </w:r>
      <w:r>
        <w:t xml:space="preserve"> for information about the meaning of Metadata fields.</w:t>
      </w:r>
      <w:r w:rsidR="007105DB">
        <w:t xml:space="preserve"> See section </w:t>
      </w:r>
      <w:r w:rsidR="00C23447">
        <w:fldChar w:fldCharType="begin"/>
      </w:r>
      <w:r w:rsidR="00C23447">
        <w:instrText xml:space="preserve"> REF _Ref377648367 \r \h  \* MERGEFORMAT </w:instrText>
      </w:r>
      <w:r w:rsidR="00C23447">
        <w:fldChar w:fldCharType="separate"/>
      </w:r>
      <w:r w:rsidR="004F6915" w:rsidRPr="004F6915">
        <w:rPr>
          <w:rStyle w:val="CrossReference"/>
        </w:rPr>
        <w:t>4.3</w:t>
      </w:r>
      <w:r w:rsidR="00C23447">
        <w:fldChar w:fldCharType="end"/>
      </w:r>
      <w:r w:rsidR="007105DB" w:rsidRPr="007105DB">
        <w:rPr>
          <w:rStyle w:val="CrossReference"/>
        </w:rPr>
        <w:t xml:space="preserve"> </w:t>
      </w:r>
      <w:r w:rsidR="00C23447">
        <w:fldChar w:fldCharType="begin"/>
      </w:r>
      <w:r w:rsidR="00C23447">
        <w:instrText xml:space="preserve"> REF _Ref377648367 \h  \* MERGEFORMAT </w:instrText>
      </w:r>
      <w:r w:rsidR="00C23447">
        <w:fldChar w:fldCharType="separate"/>
      </w:r>
      <w:r w:rsidR="004F6915" w:rsidRPr="004F6915">
        <w:rPr>
          <w:rStyle w:val="CrossReference"/>
        </w:rPr>
        <w:t>Entering Labels</w:t>
      </w:r>
      <w:r w:rsidR="00C23447">
        <w:fldChar w:fldCharType="end"/>
      </w:r>
      <w:r w:rsidR="007105DB">
        <w:t xml:space="preserve"> for information on Labels and how to enter them.</w:t>
      </w:r>
    </w:p>
    <w:p w14:paraId="7C74A8B0" w14:textId="77777777"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23447">
        <w:fldChar w:fldCharType="begin"/>
      </w:r>
      <w:r w:rsidR="00C23447">
        <w:instrText xml:space="preserve"> REF _Ref378839908 \r \h  \* MERGEFORMAT </w:instrText>
      </w:r>
      <w:r w:rsidR="00C23447">
        <w:fldChar w:fldCharType="separate"/>
      </w:r>
      <w:r w:rsidR="004F6915" w:rsidRPr="004F6915">
        <w:rPr>
          <w:rStyle w:val="CrossReference"/>
        </w:rPr>
        <w:t>7.3</w:t>
      </w:r>
      <w:r w:rsidR="00C23447">
        <w:fldChar w:fldCharType="end"/>
      </w:r>
      <w:r w:rsidR="005F4623" w:rsidRPr="005F4623">
        <w:rPr>
          <w:rStyle w:val="CrossReference"/>
        </w:rPr>
        <w:t xml:space="preserve"> </w:t>
      </w:r>
      <w:r w:rsidR="00C23447">
        <w:fldChar w:fldCharType="begin"/>
      </w:r>
      <w:r w:rsidR="00C23447">
        <w:instrText xml:space="preserve"> REF _Ref378839910 \h  \* MERGEFORMAT </w:instrText>
      </w:r>
      <w:r w:rsidR="00C23447">
        <w:fldChar w:fldCharType="separate"/>
      </w:r>
      <w:r w:rsidR="004F6915" w:rsidRPr="004F6915">
        <w:rPr>
          <w:rStyle w:val="CrossReference"/>
        </w:rPr>
        <w:t>Uploading RAW TOA5 Data Files</w:t>
      </w:r>
      <w:r w:rsidR="00C23447">
        <w:fldChar w:fldCharType="end"/>
      </w:r>
      <w:r w:rsidR="005F4623">
        <w:t xml:space="preserve"> </w:t>
      </w:r>
      <w:r w:rsidRPr="005879DC">
        <w:t xml:space="preserve">for more information. </w:t>
      </w:r>
    </w:p>
    <w:p w14:paraId="2278733B" w14:textId="77777777" w:rsidR="009D46EC" w:rsidRDefault="00B31E6B" w:rsidP="00B31E6B">
      <w:pPr>
        <w:pStyle w:val="iNormal"/>
        <w:numPr>
          <w:ilvl w:val="0"/>
          <w:numId w:val="25"/>
        </w:numPr>
      </w:pPr>
      <w:r>
        <w:t xml:space="preserve">Click </w:t>
      </w:r>
      <w:proofErr w:type="gramStart"/>
      <w:r>
        <w:t xml:space="preserve">on </w:t>
      </w:r>
      <w:r w:rsidR="007105DB" w:rsidRPr="007105DB">
        <w:rPr>
          <w:rStyle w:val="iButton"/>
        </w:rPr>
        <w:t> </w:t>
      </w:r>
      <w:r w:rsidRPr="007105DB">
        <w:rPr>
          <w:rStyle w:val="iButton"/>
        </w:rPr>
        <w:t>Choose</w:t>
      </w:r>
      <w:proofErr w:type="gramEnd"/>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w:t>
      </w:r>
      <w:proofErr w:type="gramStart"/>
      <w:r>
        <w:t xml:space="preserve">second </w:t>
      </w:r>
      <w:r w:rsidR="007105DB" w:rsidRPr="007105DB">
        <w:rPr>
          <w:rStyle w:val="iButton"/>
        </w:rPr>
        <w:t> Choose</w:t>
      </w:r>
      <w:proofErr w:type="gramEnd"/>
      <w:r w:rsidR="007105DB" w:rsidRPr="007105DB">
        <w:rPr>
          <w:rStyle w:val="iButton"/>
        </w:rPr>
        <w:t> Files </w:t>
      </w:r>
      <w:r>
        <w:t xml:space="preserve"> button will appear below the first.</w:t>
      </w:r>
    </w:p>
    <w:p w14:paraId="01E96BB0" w14:textId="77777777" w:rsidR="009553ED" w:rsidRPr="009553ED" w:rsidRDefault="00B31E6B" w:rsidP="009553ED">
      <w:pPr>
        <w:pStyle w:val="iNormal"/>
        <w:numPr>
          <w:ilvl w:val="0"/>
          <w:numId w:val="25"/>
        </w:numPr>
      </w:pPr>
      <w:r>
        <w:t xml:space="preserve">If you require more files to be uploaded, click on the </w:t>
      </w:r>
      <w:proofErr w:type="gramStart"/>
      <w:r>
        <w:t xml:space="preserve">new </w:t>
      </w:r>
      <w:r w:rsidR="007105DB" w:rsidRPr="007105DB">
        <w:rPr>
          <w:rStyle w:val="iButton"/>
        </w:rPr>
        <w:t> Choose</w:t>
      </w:r>
      <w:proofErr w:type="gramEnd"/>
      <w:r w:rsidR="007105DB" w:rsidRPr="007105DB">
        <w:rPr>
          <w:rStyle w:val="iButton"/>
        </w:rPr>
        <w:t>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w:t>
      </w:r>
      <w:proofErr w:type="gramStart"/>
      <w:r>
        <w:t xml:space="preserve">new </w:t>
      </w:r>
      <w:r w:rsidR="007105DB" w:rsidRPr="007105DB">
        <w:rPr>
          <w:rStyle w:val="iButton"/>
        </w:rPr>
        <w:t> Choose</w:t>
      </w:r>
      <w:proofErr w:type="gramEnd"/>
      <w:r w:rsidR="007105DB" w:rsidRPr="007105DB">
        <w:rPr>
          <w:rStyle w:val="iButton"/>
        </w:rPr>
        <w:t> Files </w:t>
      </w:r>
      <w:r>
        <w:t xml:space="preserve"> button which appears after each file selection dialog is closed until you have selected all the files you require to be uploaded.</w:t>
      </w:r>
    </w:p>
    <w:p w14:paraId="72D4FCD3" w14:textId="77777777" w:rsidR="009553ED" w:rsidRDefault="00065D26" w:rsidP="00B31E6B">
      <w:pPr>
        <w:pStyle w:val="iNormal"/>
        <w:numPr>
          <w:ilvl w:val="0"/>
          <w:numId w:val="25"/>
        </w:numPr>
      </w:pPr>
      <w:r>
        <w:t xml:space="preserve">Click </w:t>
      </w:r>
      <w:proofErr w:type="gramStart"/>
      <w:r>
        <w:t xml:space="preserve">on </w:t>
      </w:r>
      <w:r w:rsidR="007105DB" w:rsidRPr="007105DB">
        <w:rPr>
          <w:rStyle w:val="iButtonBlue"/>
        </w:rPr>
        <w:t> </w:t>
      </w:r>
      <w:r w:rsidRPr="007105DB">
        <w:rPr>
          <w:rStyle w:val="iButtonBlue"/>
        </w:rPr>
        <w:t>Upload</w:t>
      </w:r>
      <w:proofErr w:type="gramEnd"/>
      <w:r w:rsidR="007105DB" w:rsidRPr="007105DB">
        <w:rPr>
          <w:rStyle w:val="iButtonBlue"/>
        </w:rPr>
        <w:t> </w:t>
      </w:r>
      <w:r>
        <w:t xml:space="preserve"> at the bottom of the screen to </w:t>
      </w:r>
      <w:r w:rsidR="009553ED">
        <w:t>cause the files to be uploaded.</w:t>
      </w:r>
    </w:p>
    <w:p w14:paraId="6FF42C34" w14:textId="77777777" w:rsidR="00351BB3" w:rsidRDefault="00A5049D">
      <w:pPr>
        <w:pStyle w:val="iFigureCaption"/>
      </w:pPr>
      <w:r>
        <w:rPr>
          <w:noProof/>
          <w:lang w:val="en-US"/>
        </w:rPr>
        <mc:AlternateContent>
          <mc:Choice Requires="wpg">
            <w:drawing>
              <wp:inline distT="0" distB="0" distL="0" distR="0" wp14:anchorId="616EA2A9" wp14:editId="6C631EE9">
                <wp:extent cx="5377180" cy="2310130"/>
                <wp:effectExtent l="0" t="0" r="0" b="1270"/>
                <wp:docPr id="69" name="Group 1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7180" cy="2310130"/>
                          <a:chOff x="2353" y="2429"/>
                          <a:chExt cx="6727" cy="2890"/>
                        </a:xfrm>
                      </wpg:grpSpPr>
                      <wps:wsp>
                        <wps:cNvPr id="70" name="AutoShape 169"/>
                        <wps:cNvSpPr>
                          <a:spLocks noChangeAspect="1" noChangeArrowheads="1" noTextEdit="1"/>
                        </wps:cNvSpPr>
                        <wps: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2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pic:spPr>
                      </pic:pic>
                      <wps:wsp>
                        <wps:cNvPr id="72" name="Oval 172"/>
                        <wps:cNvSpPr>
                          <a:spLocks noChangeArrowheads="1"/>
                        </wps:cNvSpPr>
                        <wps:spPr bwMode="auto">
                          <a:xfrm>
                            <a:off x="3631" y="4717"/>
                            <a:ext cx="516" cy="2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0" o:spid="_x0000_s1026" style="width:423.4pt;height:181.9pt;mso-position-horizontal-relative:char;mso-position-vertical-relative:line" coordorigin="2353,2429" coordsize="6727,2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">
                <o:lock v:ext="edit" aspectratio="t"/>
                <v:rect id="AutoShape 169" o:spid="_x0000_s1027" style="position:absolute;left:2353;top:2429;width:6727;height: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xK/wgAA&#10;ANsAAAAPAAAAZHJzL2Rvd25yZXYueG1sRE9Na4NAEL0H+h+WKeQS4poe2mBcpQRKJBRCTZvz4E5V&#10;6s4ad6v233cPgRwf7zvNZ9OJkQbXWlawiWIQxJXVLdcKPs9v6y0I55E1dpZJwR85yLOHRYqJthN/&#10;0Fj6WoQQdgkqaLzvEyld1ZBBF9meOHDfdjDoAxxqqQecQrjp5FMcP0uDLYeGBnvaN1T9lL9GwVSd&#10;xsv5/SBPq0th+Vpc9+XXUanl4/y6A+Fp9nfxzV1oBS9hffgSfoDM/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TEr/CAAAA2wAAAA8AAAAAAAAAAAAAAAAAlwIAAGRycy9kb3du&#10;cmV2LnhtbFBLBQYAAAAABAAEAPUAAACGAwAAAAA=&#10;" filled="f" stroked="f">
                  <o:lock v:ext="edit" aspectratio="t" text="t"/>
                </v:rect>
                <v:shape id="Picture 215" o:spid="_x0000_s1028" type="#_x0000_t75" style="position:absolute;left:2353;top:2429;width:6727;height: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F&#10;RZDFAAAA2wAAAA8AAABkcnMvZG93bnJldi54bWxEj0FrwkAUhO+F/oflFbw1m7SlanSVtlgRvFQN&#10;OT+zzyQ0+zZkVxP/vSsUehxm5htmvhxMIy7UudqygiSKQRAXVtdcKsgO388TEM4ja2wsk4IrOVgu&#10;Hh/mmGrb844ue1+KAGGXooLK+zaV0hUVGXSRbYmDd7KdQR9kV0rdYR/gppEvcfwuDdYcFips6aui&#10;4nd/Ngrq1/VqfbB5f/wZJ5+rdmvzbPqm1Ohp+JiB8DT4//Bfe6MVjBO4fw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BUWQxQAAANsAAAAPAAAAAAAAAAAAAAAAAJwC&#10;AABkcnMvZG93bnJldi54bWxQSwUGAAAAAAQABAD3AAAAjgMAAAAA&#10;">
                  <v:imagedata r:id="rId64" o:title=""/>
                </v:shape>
                <v:oval id="Oval 172" o:spid="_x0000_s1029" style="position:absolute;left:3631;top:4717;width:516;height: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k6cxAAA&#10;ANsAAAAPAAAAZHJzL2Rvd25yZXYueG1sRI/RasJAFETfhf7Dcgu+6SaB1pK6SlspSB8U037AJXtN&#10;YrN3k901xr93CwUfh5k5wyzXo2nFQM43lhWk8wQEcWl1w5WCn+/P2QsIH5A1tpZJwZU8rFcPkyXm&#10;2l74QEMRKhEh7HNUUIfQ5VL6siaDfm474ugdrTMYonSV1A4vEW5amSXJszTYcFyosaOPmsrf4mwU&#10;PJ2qPtvt36+0aDatS8fB9l9Sqenj+PYKItAY7uH/9lYrWGTw9y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ZOnMQAAADbAAAADwAAAAAAAAAAAAAAAACXAgAAZHJzL2Rv&#10;d25yZXYueG1sUEsFBgAAAAAEAAQA9QAAAIgDAAAAAA==&#10;" filled="f" strokecolor="red" strokeweight="1pt"/>
                <w10:anchorlock/>
              </v:group>
            </w:pict>
          </mc:Fallback>
        </mc:AlternateContent>
      </w:r>
    </w:p>
    <w:p w14:paraId="0550B9E9" w14:textId="77777777"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14:paraId="1A9B39C2" w14:textId="08BECF9B" w:rsidR="00DA1310" w:rsidRPr="006A7845" w:rsidRDefault="00065D26" w:rsidP="00850A9C">
      <w:pPr>
        <w:pStyle w:val="iNormal"/>
        <w:keepNext/>
        <w:keepLines/>
        <w:numPr>
          <w:ilvl w:val="0"/>
          <w:numId w:val="37"/>
        </w:numPr>
        <w:ind w:left="714" w:hanging="357"/>
      </w:pPr>
      <w:r>
        <w:t xml:space="preserve">For each file shown </w:t>
      </w:r>
      <w:r w:rsidRPr="008C4852">
        <w:t>on</w:t>
      </w:r>
      <w:r>
        <w:t xml:space="preserve"> this screen, adjust the Metadata for that </w:t>
      </w:r>
      <w:proofErr w:type="gramStart"/>
      <w:r>
        <w:t>file</w:t>
      </w:r>
      <w:proofErr w:type="gramEnd"/>
      <w:r>
        <w:t xml:space="preserve"> as you require.</w:t>
      </w:r>
    </w:p>
    <w:p w14:paraId="1B19C08E" w14:textId="31B000F2" w:rsidR="009D46EC" w:rsidRDefault="00A6285B">
      <w:pPr>
        <w:pStyle w:val="iNormal"/>
        <w:ind w:left="720"/>
      </w:pPr>
      <w:r>
        <w:rPr>
          <w:noProof/>
          <w:lang w:val="en-US"/>
        </w:rPr>
        <mc:AlternateContent>
          <mc:Choice Requires="wps">
            <w:drawing>
              <wp:anchor distT="0" distB="0" distL="114300" distR="114300" simplePos="0" relativeHeight="251701760" behindDoc="0" locked="0" layoutInCell="1" allowOverlap="1" wp14:anchorId="20250F82" wp14:editId="2F72D74E">
                <wp:simplePos x="0" y="0"/>
                <wp:positionH relativeFrom="column">
                  <wp:posOffset>3562350</wp:posOffset>
                </wp:positionH>
                <wp:positionV relativeFrom="paragraph">
                  <wp:posOffset>5402580</wp:posOffset>
                </wp:positionV>
                <wp:extent cx="768350" cy="518795"/>
                <wp:effectExtent l="0" t="0" r="0" b="0"/>
                <wp:wrapNone/>
                <wp:docPr id="19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A326BE5" w14:textId="682F8EEC" w:rsidR="00C9460A" w:rsidRPr="00850A9C" w:rsidRDefault="00C9460A" w:rsidP="00850A9C">
                            <w:pPr>
                              <w:jc w:val="right"/>
                              <w:rPr>
                                <w:color w:val="76923C" w:themeColor="accent3" w:themeShade="BF"/>
                              </w:rPr>
                            </w:pPr>
                            <w:r>
                              <w:rPr>
                                <w:color w:val="76923C" w:themeColor="accent3" w:themeShade="BF"/>
                              </w:rPr>
                              <w:t>Scroll for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76" type="#_x0000_t202" style="position:absolute;left:0;text-align:left;margin-left:280.5pt;margin-top:425.4pt;width:60.5pt;height:4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" filled="f" stroked="f" strokecolor="red" strokeweight="1pt">
                <v:textbox>
                  <w:txbxContent>
                    <w:p w14:paraId="0A326BE5" w14:textId="682F8EEC" w:rsidR="00C9460A" w:rsidRPr="00850A9C" w:rsidRDefault="00C9460A" w:rsidP="00850A9C">
                      <w:pPr>
                        <w:jc w:val="right"/>
                        <w:rPr>
                          <w:color w:val="76923C" w:themeColor="accent3" w:themeShade="BF"/>
                        </w:rPr>
                      </w:pPr>
                      <w:r>
                        <w:rPr>
                          <w:color w:val="76923C" w:themeColor="accent3" w:themeShade="BF"/>
                        </w:rPr>
                        <w:t>Scroll for more</w:t>
                      </w:r>
                    </w:p>
                  </w:txbxContent>
                </v:textbox>
              </v:shape>
            </w:pict>
          </mc:Fallback>
        </mc:AlternateContent>
      </w:r>
      <w:r>
        <w:rPr>
          <w:noProof/>
          <w:lang w:val="en-US"/>
        </w:rPr>
        <mc:AlternateContent>
          <mc:Choice Requires="wps">
            <w:drawing>
              <wp:anchor distT="0" distB="0" distL="114300" distR="114300" simplePos="0" relativeHeight="251699712" behindDoc="0" locked="0" layoutInCell="1" allowOverlap="1" wp14:anchorId="35FE2E38" wp14:editId="2366A4E0">
                <wp:simplePos x="0" y="0"/>
                <wp:positionH relativeFrom="column">
                  <wp:posOffset>3702050</wp:posOffset>
                </wp:positionH>
                <wp:positionV relativeFrom="paragraph">
                  <wp:posOffset>5059680</wp:posOffset>
                </wp:positionV>
                <wp:extent cx="768350" cy="290195"/>
                <wp:effectExtent l="0" t="0" r="0" b="0"/>
                <wp:wrapNone/>
                <wp:docPr id="19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AF4E46" w14:textId="13DC0126" w:rsidR="00C9460A" w:rsidRPr="00850A9C" w:rsidRDefault="00C9460A"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proofErr w:type="gramStart"/>
                            <w:r w:rsidRPr="00850A9C">
                              <w:rPr>
                                <w:color w:val="76923C" w:themeColor="accent3" w:themeShade="BF"/>
                              </w:rPr>
                              <w:t>file’s</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291.5pt;margin-top:398.4pt;width:60.5pt;height:22.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" filled="f" stroked="f" strokecolor="red" strokeweight="1pt">
                <v:textbox>
                  <w:txbxContent>
                    <w:p w14:paraId="56AF4E46" w14:textId="13DC0126" w:rsidR="00C9460A" w:rsidRPr="00850A9C" w:rsidRDefault="00C9460A"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proofErr w:type="gramStart"/>
                      <w:r w:rsidRPr="00850A9C">
                        <w:rPr>
                          <w:color w:val="76923C" w:themeColor="accent3" w:themeShade="BF"/>
                        </w:rPr>
                        <w:t>file’s</w:t>
                      </w:r>
                      <w:proofErr w:type="gramEnd"/>
                    </w:p>
                  </w:txbxContent>
                </v:textbox>
              </v:shape>
            </w:pict>
          </mc:Fallback>
        </mc:AlternateContent>
      </w:r>
      <w:r>
        <w:rPr>
          <w:noProof/>
          <w:lang w:val="en-US"/>
        </w:rPr>
        <mc:AlternateContent>
          <mc:Choice Requires="wps">
            <w:drawing>
              <wp:anchor distT="0" distB="0" distL="114300" distR="114300" simplePos="0" relativeHeight="251695616" behindDoc="0" locked="0" layoutInCell="1" allowOverlap="1" wp14:anchorId="050DF21B" wp14:editId="64BC35BE">
                <wp:simplePos x="0" y="0"/>
                <wp:positionH relativeFrom="column">
                  <wp:posOffset>3352800</wp:posOffset>
                </wp:positionH>
                <wp:positionV relativeFrom="paragraph">
                  <wp:posOffset>4488180</wp:posOffset>
                </wp:positionV>
                <wp:extent cx="279400" cy="1371600"/>
                <wp:effectExtent l="0" t="0" r="25400" b="25400"/>
                <wp:wrapNone/>
                <wp:docPr id="18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13716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353.4pt;width:22pt;height:10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" adj="4376" strokecolor="red" strokeweight="1pt"/>
            </w:pict>
          </mc:Fallback>
        </mc:AlternateContent>
      </w:r>
      <w:r w:rsidR="006A7845">
        <w:rPr>
          <w:noProof/>
          <w:lang w:val="en-US"/>
        </w:rPr>
        <mc:AlternateContent>
          <mc:Choice Requires="wps">
            <w:drawing>
              <wp:anchor distT="0" distB="0" distL="114300" distR="114300" simplePos="0" relativeHeight="251697664" behindDoc="0" locked="0" layoutInCell="1" allowOverlap="1" wp14:anchorId="793E693D" wp14:editId="49379085">
                <wp:simplePos x="0" y="0"/>
                <wp:positionH relativeFrom="column">
                  <wp:posOffset>3702050</wp:posOffset>
                </wp:positionH>
                <wp:positionV relativeFrom="paragraph">
                  <wp:posOffset>2430780</wp:posOffset>
                </wp:positionV>
                <wp:extent cx="768350" cy="290195"/>
                <wp:effectExtent l="0" t="0" r="0" b="0"/>
                <wp:wrapNone/>
                <wp:docPr id="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EAFB9" w14:textId="4D76AB49" w:rsidR="00C9460A" w:rsidRPr="00850A9C" w:rsidRDefault="00C9460A">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w:t>
                            </w:r>
                            <w:proofErr w:type="gramStart"/>
                            <w:r w:rsidRPr="00850A9C">
                              <w:rPr>
                                <w:color w:val="76923C" w:themeColor="accent3" w:themeShade="BF"/>
                              </w:rPr>
                              <w:t>file’s</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291.5pt;margin-top:191.4pt;width:60.5pt;height:2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" filled="f" stroked="f" strokecolor="red" strokeweight="1pt">
                <v:textbox>
                  <w:txbxContent>
                    <w:p w14:paraId="189EAFB9" w14:textId="4D76AB49" w:rsidR="00C9460A" w:rsidRPr="00850A9C" w:rsidRDefault="00C9460A">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w:t>
                      </w:r>
                      <w:proofErr w:type="gramStart"/>
                      <w:r w:rsidRPr="00850A9C">
                        <w:rPr>
                          <w:color w:val="76923C" w:themeColor="accent3" w:themeShade="BF"/>
                        </w:rPr>
                        <w:t>file’s</w:t>
                      </w:r>
                      <w:proofErr w:type="gramEnd"/>
                    </w:p>
                  </w:txbxContent>
                </v:textbox>
              </v:shape>
            </w:pict>
          </mc:Fallback>
        </mc:AlternateContent>
      </w:r>
      <w:r w:rsidR="006A7845">
        <w:rPr>
          <w:noProof/>
          <w:lang w:val="en-US"/>
        </w:rPr>
        <w:drawing>
          <wp:inline distT="0" distB="0" distL="0" distR="0" wp14:anchorId="55820736" wp14:editId="0DB06CFA">
            <wp:extent cx="3853578" cy="5824199"/>
            <wp:effectExtent l="25400" t="25400" r="109220" b="94615"/>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4273" cy="5825250"/>
                    </a:xfrm>
                    <a:prstGeom prst="rect">
                      <a:avLst/>
                    </a:prstGeom>
                    <a:noFill/>
                    <a:ln>
                      <a:noFill/>
                    </a:ln>
                    <a:effectLst>
                      <a:outerShdw blurRad="50800" dist="38100" dir="2700000" algn="tl" rotWithShape="0">
                        <a:srgbClr val="000000">
                          <a:alpha val="43000"/>
                        </a:srgbClr>
                      </a:outerShdw>
                    </a:effectLst>
                  </pic:spPr>
                </pic:pic>
              </a:graphicData>
            </a:graphic>
          </wp:inline>
        </w:drawing>
      </w:r>
      <w:r w:rsidR="006A7845">
        <w:rPr>
          <w:noProof/>
          <w:lang w:val="en-US"/>
        </w:rPr>
        <mc:AlternateContent>
          <mc:Choice Requires="wps">
            <w:drawing>
              <wp:anchor distT="0" distB="0" distL="114300" distR="114300" simplePos="0" relativeHeight="251693568" behindDoc="0" locked="0" layoutInCell="1" allowOverlap="1" wp14:anchorId="7AFB8387" wp14:editId="63FFB426">
                <wp:simplePos x="0" y="0"/>
                <wp:positionH relativeFrom="column">
                  <wp:posOffset>3352800</wp:posOffset>
                </wp:positionH>
                <wp:positionV relativeFrom="paragraph">
                  <wp:posOffset>830580</wp:posOffset>
                </wp:positionV>
                <wp:extent cx="279400" cy="3543300"/>
                <wp:effectExtent l="0" t="0" r="25400" b="38100"/>
                <wp:wrapNone/>
                <wp:docPr id="18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35433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65.4pt;width:22pt;height:27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" adj="1694" strokecolor="red" strokeweight="1pt"/>
            </w:pict>
          </mc:Fallback>
        </mc:AlternateContent>
      </w:r>
      <w:r w:rsidR="00EA6BE0">
        <w:rPr>
          <w:noProof/>
          <w:lang w:val="en-US"/>
        </w:rPr>
        <mc:AlternateContent>
          <mc:Choice Requires="wps">
            <w:drawing>
              <wp:anchor distT="0" distB="0" distL="114300" distR="114300" simplePos="0" relativeHeight="251690496" behindDoc="0" locked="0" layoutInCell="1" allowOverlap="1" wp14:anchorId="0AAB7081" wp14:editId="631E1201">
                <wp:simplePos x="0" y="0"/>
                <wp:positionH relativeFrom="column">
                  <wp:posOffset>4718685</wp:posOffset>
                </wp:positionH>
                <wp:positionV relativeFrom="paragraph">
                  <wp:posOffset>8710930</wp:posOffset>
                </wp:positionV>
                <wp:extent cx="1889125" cy="462280"/>
                <wp:effectExtent l="0" t="0" r="0" b="0"/>
                <wp:wrapSquare wrapText="bothSides"/>
                <wp:docPr id="1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26" type="#_x0000_t202" style="position:absolute;margin-left:371.55pt;margin-top:685.9pt;width:148.75pt;height:36.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TLB7UCAACz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" filled="f" stroked="f" strokecolor="red" strokeweight="1pt">
                <w10:wrap type="square"/>
              </v:shape>
            </w:pict>
          </mc:Fallback>
        </mc:AlternateContent>
      </w:r>
      <w:r w:rsidR="00EA6BE0">
        <w:rPr>
          <w:noProof/>
          <w:lang w:val="en-US"/>
        </w:rPr>
        <mc:AlternateContent>
          <mc:Choice Requires="wps">
            <w:drawing>
              <wp:anchor distT="0" distB="0" distL="114300" distR="114300" simplePos="0" relativeHeight="251688448" behindDoc="0" locked="0" layoutInCell="1" allowOverlap="1" wp14:anchorId="191E9974" wp14:editId="76F2ABBB">
                <wp:simplePos x="0" y="0"/>
                <wp:positionH relativeFrom="column">
                  <wp:posOffset>4549140</wp:posOffset>
                </wp:positionH>
                <wp:positionV relativeFrom="paragraph">
                  <wp:posOffset>5484495</wp:posOffset>
                </wp:positionV>
                <wp:extent cx="1272540" cy="290195"/>
                <wp:effectExtent l="0" t="0" r="0" b="0"/>
                <wp:wrapSquare wrapText="bothSides"/>
                <wp:docPr id="1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26" type="#_x0000_t202" style="position:absolute;margin-left:358.2pt;margin-top:431.85pt;width:100.2pt;height:2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" filled="f" stroked="f" strokecolor="red" strokeweight="1pt">
                <w10:wrap type="square"/>
              </v:shape>
            </w:pict>
          </mc:Fallback>
        </mc:AlternateContent>
      </w:r>
      <w:r w:rsidR="00EA6BE0" w:rsidRPr="00EA6BE0">
        <w:rPr>
          <w:noProof/>
        </w:rPr>
        <w:t xml:space="preserve"> </w:t>
      </w:r>
      <w:r w:rsidR="00065D26">
        <w:t>In particular, i</w:t>
      </w:r>
      <w:r w:rsidR="009D46EC" w:rsidRPr="005879DC">
        <w:t>f the start and end date</w:t>
      </w:r>
      <w:r w:rsidR="009D46EC">
        <w:t>s and times</w:t>
      </w:r>
      <w:r w:rsidR="009D46EC" w:rsidRPr="005879DC">
        <w:t xml:space="preserve"> for the data </w:t>
      </w:r>
      <w:r w:rsidR="00065D26">
        <w:t>were not</w:t>
      </w:r>
      <w:r w:rsidR="009D46EC" w:rsidRPr="005879DC">
        <w:t xml:space="preserve"> automatically extracted for the file</w:t>
      </w:r>
      <w:r w:rsidR="009D46EC">
        <w:t xml:space="preserve">, </w:t>
      </w:r>
      <w:r w:rsidR="00065D26">
        <w:t xml:space="preserve">enter them now if required. </w:t>
      </w:r>
      <w:r w:rsidR="00EE1BB2">
        <w:t xml:space="preserve">See </w:t>
      </w:r>
      <w:r w:rsidR="00C23447">
        <w:fldChar w:fldCharType="begin"/>
      </w:r>
      <w:r w:rsidR="00C23447">
        <w:instrText xml:space="preserve"> REF _Ref352674884 \r \h  \* MERGEFORMAT </w:instrText>
      </w:r>
      <w:r w:rsidR="00C23447">
        <w:fldChar w:fldCharType="separate"/>
      </w:r>
      <w:r w:rsidR="004F6915" w:rsidRPr="004F6915">
        <w:rPr>
          <w:rStyle w:val="CrossReference"/>
        </w:rPr>
        <w:t>4.2</w:t>
      </w:r>
      <w:r w:rsidR="00C23447">
        <w:fldChar w:fldCharType="end"/>
      </w:r>
      <w:r w:rsidR="0054211C" w:rsidRPr="0054211C">
        <w:rPr>
          <w:rStyle w:val="CrossReference"/>
        </w:rPr>
        <w:t xml:space="preserve"> </w:t>
      </w:r>
      <w:r w:rsidR="00C23447">
        <w:fldChar w:fldCharType="begin"/>
      </w:r>
      <w:r w:rsidR="00C23447">
        <w:instrText xml:space="preserve"> REF _Ref352674888 \h  \* MERGEFORMAT </w:instrText>
      </w:r>
      <w:r w:rsidR="00C23447">
        <w:fldChar w:fldCharType="separate"/>
      </w:r>
      <w:r w:rsidR="004F6915" w:rsidRPr="004F6915">
        <w:rPr>
          <w:rStyle w:val="CrossReference"/>
        </w:rPr>
        <w:t>Entering Dates and Times</w:t>
      </w:r>
      <w:r w:rsidR="00C23447">
        <w:fldChar w:fldCharType="end"/>
      </w:r>
      <w:r w:rsidR="0054211C">
        <w:rPr>
          <w:rStyle w:val="CrossReference"/>
        </w:rPr>
        <w:t xml:space="preserve"> </w:t>
      </w:r>
      <w:r w:rsidR="00EE1BB2">
        <w:t>for instructions on entering dates and times.</w:t>
      </w:r>
    </w:p>
    <w:p w14:paraId="45FCBE0F" w14:textId="77777777" w:rsidR="002F54FB" w:rsidRDefault="002F54FB" w:rsidP="00065D26">
      <w:pPr>
        <w:pStyle w:val="iNormal"/>
        <w:ind w:left="720"/>
      </w:pPr>
      <w:r>
        <w:t xml:space="preserve">Also ensure the Labels are correct using the instructions in section </w:t>
      </w:r>
      <w:r w:rsidR="00C23447">
        <w:fldChar w:fldCharType="begin"/>
      </w:r>
      <w:r w:rsidR="00C23447">
        <w:instrText xml:space="preserve"> REF _Ref377648367 \r \h  \* MERGEFORMAT </w:instrText>
      </w:r>
      <w:r w:rsidR="00C23447">
        <w:fldChar w:fldCharType="separate"/>
      </w:r>
      <w:r w:rsidR="004F6915" w:rsidRPr="004F6915">
        <w:rPr>
          <w:rStyle w:val="CrossReference"/>
        </w:rPr>
        <w:t>4.3</w:t>
      </w:r>
      <w:r w:rsidR="00C23447">
        <w:fldChar w:fldCharType="end"/>
      </w:r>
      <w:r w:rsidRPr="002F54FB">
        <w:rPr>
          <w:rStyle w:val="CrossReference"/>
        </w:rPr>
        <w:t xml:space="preserve"> </w:t>
      </w:r>
      <w:r w:rsidR="00C23447">
        <w:fldChar w:fldCharType="begin"/>
      </w:r>
      <w:r w:rsidR="00C23447">
        <w:instrText xml:space="preserve"> REF _Ref377648367 \h  \* MERGEFORMAT </w:instrText>
      </w:r>
      <w:r w:rsidR="00C23447">
        <w:fldChar w:fldCharType="separate"/>
      </w:r>
      <w:r w:rsidR="004F6915" w:rsidRPr="004F6915">
        <w:rPr>
          <w:rStyle w:val="CrossReference"/>
        </w:rPr>
        <w:t>Entering Labels</w:t>
      </w:r>
      <w:r w:rsidR="00C23447">
        <w:fldChar w:fldCharType="end"/>
      </w:r>
      <w:r>
        <w:t>.</w:t>
      </w:r>
    </w:p>
    <w:p w14:paraId="0C142151" w14:textId="77777777" w:rsidR="00065D26" w:rsidRPr="00065D26" w:rsidRDefault="00065D26" w:rsidP="00065D26">
      <w:pPr>
        <w:pStyle w:val="iNormal"/>
        <w:numPr>
          <w:ilvl w:val="0"/>
          <w:numId w:val="27"/>
        </w:numPr>
      </w:pPr>
      <w:r>
        <w:t xml:space="preserve">Click on </w:t>
      </w:r>
      <w:proofErr w:type="gramStart"/>
      <w:r>
        <w:t xml:space="preserve">the </w:t>
      </w:r>
      <w:r w:rsidR="002F54FB" w:rsidRPr="009A79AB">
        <w:rPr>
          <w:rStyle w:val="iButtonBlue"/>
        </w:rPr>
        <w:t> </w:t>
      </w:r>
      <w:r w:rsidRPr="009A79AB">
        <w:rPr>
          <w:rStyle w:val="iButtonBlue"/>
        </w:rPr>
        <w:t>Update</w:t>
      </w:r>
      <w:proofErr w:type="gramEnd"/>
      <w:r w:rsidR="002F54FB" w:rsidRPr="009A79AB">
        <w:rPr>
          <w:rStyle w:val="iButtonBlue"/>
        </w:rPr>
        <w:t> </w:t>
      </w:r>
      <w:r>
        <w:t xml:space="preserve"> button at the bottom of this screen to apply the modified Metadata to the files and complete the upload process.</w:t>
      </w:r>
    </w:p>
    <w:p w14:paraId="7B4EC80F" w14:textId="3C8404F6" w:rsidR="009D46EC" w:rsidRDefault="009D46EC" w:rsidP="00D3492F">
      <w:pPr>
        <w:pStyle w:val="iNormal"/>
      </w:pPr>
      <w:r>
        <w:t xml:space="preserve">If an uploaded file has the same filename as another </w:t>
      </w:r>
      <w:r w:rsidR="00415DC9">
        <w:t>Data File</w:t>
      </w:r>
      <w:r>
        <w:t xml:space="preserve"> that already exists within the system,</w:t>
      </w:r>
      <w:r w:rsidR="002B6AB3">
        <w:t xml:space="preserve"> </w:t>
      </w:r>
      <w:r w:rsidR="00CF08BB">
        <w:t>DIVER</w:t>
      </w:r>
      <w:r>
        <w:t xml:space="preserve"> will automatically suffix a unique number to the end of the filename, before the file extension</w:t>
      </w:r>
      <w:r w:rsidR="00065D26">
        <w:t>, to avoid the conflict</w:t>
      </w:r>
      <w:r>
        <w:t>.</w:t>
      </w:r>
    </w:p>
    <w:p w14:paraId="185DEB07" w14:textId="77777777" w:rsidR="008B722F" w:rsidRDefault="008B722F" w:rsidP="008B722F">
      <w:pPr>
        <w:pStyle w:val="iHeading2"/>
      </w:pPr>
      <w:bookmarkStart w:id="89" w:name="_Ref377981992"/>
      <w:bookmarkStart w:id="90" w:name="_Toc308996054"/>
      <w:r>
        <w:t>Uploading Image Files</w:t>
      </w:r>
      <w:bookmarkEnd w:id="89"/>
      <w:bookmarkEnd w:id="90"/>
    </w:p>
    <w:p w14:paraId="660E1D85" w14:textId="7DB0D5D2" w:rsidR="008B722F" w:rsidRDefault="008B722F" w:rsidP="008B722F">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Optical Character Recognition </w:t>
      </w:r>
      <w:r w:rsidR="00605F47">
        <w:rPr>
          <w:lang w:eastAsia="ja-JP"/>
        </w:rPr>
        <w:t xml:space="preserve">(OCR) </w:t>
      </w:r>
      <w:r>
        <w:rPr>
          <w:lang w:eastAsia="ja-JP"/>
        </w:rPr>
        <w:t>processing. To be processed, the following must all be true.</w:t>
      </w:r>
    </w:p>
    <w:p w14:paraId="468F5713" w14:textId="77777777"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14:paraId="040C52FE" w14:textId="77777777"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14:paraId="67D87AA4" w14:textId="77777777"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14:paraId="76E5D166" w14:textId="77777777" w:rsidR="00605F47" w:rsidRDefault="00605F47" w:rsidP="008B722F">
      <w:pPr>
        <w:pStyle w:val="iNormal"/>
      </w:pPr>
      <w:r>
        <w:t xml:space="preserve">See </w:t>
      </w:r>
      <w:r w:rsidR="00C23447">
        <w:fldChar w:fldCharType="begin"/>
      </w:r>
      <w:r w:rsidR="00C23447">
        <w:instrText xml:space="preserve"> REF _Ref377979077 \r \h  \* MERGEFORMAT </w:instrText>
      </w:r>
      <w:r w:rsidR="00C23447">
        <w:fldChar w:fldCharType="separate"/>
      </w:r>
      <w:r w:rsidR="004F6915" w:rsidRPr="004F6915">
        <w:rPr>
          <w:rStyle w:val="CrossReference"/>
        </w:rPr>
        <w:t>11.6.2</w:t>
      </w:r>
      <w:r w:rsidR="00C23447">
        <w:fldChar w:fldCharType="end"/>
      </w:r>
      <w:r w:rsidRPr="00605F47">
        <w:rPr>
          <w:rStyle w:val="CrossReference"/>
        </w:rPr>
        <w:t xml:space="preserve"> </w:t>
      </w:r>
      <w:r w:rsidR="00C23447">
        <w:fldChar w:fldCharType="begin"/>
      </w:r>
      <w:r w:rsidR="00C23447">
        <w:instrText xml:space="preserve"> REF _Ref377979077 \h  \* MERGEFORMAT </w:instrText>
      </w:r>
      <w:r w:rsidR="00C23447">
        <w:fldChar w:fldCharType="separate"/>
      </w:r>
      <w:r w:rsidR="004F6915" w:rsidRPr="004F6915">
        <w:rPr>
          <w:rStyle w:val="CrossReference"/>
        </w:rPr>
        <w:t>OCR Processing parameters</w:t>
      </w:r>
      <w:r w:rsidR="00C23447">
        <w:fldChar w:fldCharType="end"/>
      </w:r>
      <w:r>
        <w:t xml:space="preserve"> for information on setting the configuration parameters mentioned above.</w:t>
      </w:r>
    </w:p>
    <w:p w14:paraId="699F1E81" w14:textId="57DA7934" w:rsidR="00605F47" w:rsidRDefault="00605F47" w:rsidP="00850A9C">
      <w:pPr>
        <w:pStyle w:val="iNormal"/>
        <w:ind w:left="59"/>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w:t>
      </w:r>
      <w:proofErr w:type="gramStart"/>
      <w:r>
        <w:t xml:space="preserve">the </w:t>
      </w:r>
      <w:r w:rsidRPr="00605F47">
        <w:rPr>
          <w:rStyle w:val="iButtonBlue"/>
        </w:rPr>
        <w:t> Update</w:t>
      </w:r>
      <w:proofErr w:type="gramEnd"/>
      <w:r w:rsidRPr="00605F47">
        <w:rPr>
          <w:rStyle w:val="iButtonBlue"/>
        </w:rPr>
        <w:t> </w:t>
      </w:r>
      <w:r>
        <w:t xml:space="preserve"> button is clicked.</w:t>
      </w:r>
    </w:p>
    <w:p w14:paraId="18621CCC" w14:textId="77777777" w:rsidR="00E91F72" w:rsidRDefault="00E91F72" w:rsidP="00E91F72">
      <w:pPr>
        <w:pStyle w:val="iNormal"/>
      </w:pPr>
      <w:r>
        <w:t>You will be advised by email when the background OCR process completes. A Parent-Child relationship will be defined between the two files, with the original image or video file set to the Parent and the text file as the Child.</w:t>
      </w:r>
    </w:p>
    <w:p w14:paraId="736892C2" w14:textId="40AC8DBB" w:rsidR="00444818" w:rsidRDefault="00444818" w:rsidP="00850A9C">
      <w:pPr>
        <w:pStyle w:val="iNormal"/>
        <w:ind w:left="59"/>
      </w:pPr>
      <w:r>
        <w:t xml:space="preserve">The new .TXT file will be given Access Control of Public/Access to all institutional users by default. If the default is inappropriate for this file, you can subsequently change who can access the file using the Metadata Edit screen. </w:t>
      </w:r>
      <w:proofErr w:type="gramStart"/>
      <w:r>
        <w:t xml:space="preserve">See section </w:t>
      </w:r>
      <w:r>
        <w:fldChar w:fldCharType="begin"/>
      </w:r>
      <w:r>
        <w:instrText xml:space="preserve"> REF _Ref351647273 \r \h  \* MERGEFORMAT </w:instrText>
      </w:r>
      <w:r>
        <w:fldChar w:fldCharType="separate"/>
      </w:r>
      <w:r w:rsidR="004F6915" w:rsidRPr="004F6915">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4F6915" w:rsidRPr="004F6915">
        <w:rPr>
          <w:rStyle w:val="CrossReference"/>
        </w:rPr>
        <w:t>Viewing and Editing a File's Metadata</w:t>
      </w:r>
      <w:r>
        <w:fldChar w:fldCharType="end"/>
      </w:r>
      <w:r>
        <w:t>.</w:t>
      </w:r>
      <w:proofErr w:type="gramEnd"/>
    </w:p>
    <w:p w14:paraId="06F78119" w14:textId="77777777" w:rsidR="008B722F" w:rsidRDefault="008B722F" w:rsidP="008B722F">
      <w:pPr>
        <w:pStyle w:val="iHeading2"/>
      </w:pPr>
      <w:bookmarkStart w:id="91" w:name="_Ref377982059"/>
      <w:bookmarkStart w:id="92" w:name="_Toc308996055"/>
      <w:r>
        <w:t>Uploading Video and Audio Files</w:t>
      </w:r>
      <w:bookmarkEnd w:id="91"/>
      <w:bookmarkEnd w:id="92"/>
    </w:p>
    <w:p w14:paraId="60205E64" w14:textId="3CBC621C" w:rsidR="00605F47" w:rsidRDefault="00605F47" w:rsidP="00605F47">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Speech Recognition (SR) processing. To be processed, the following must all be true.</w:t>
      </w:r>
    </w:p>
    <w:p w14:paraId="54D21903" w14:textId="77777777" w:rsidR="00605F47" w:rsidRDefault="00605F47" w:rsidP="00605F47">
      <w:pPr>
        <w:pStyle w:val="iNormal"/>
        <w:numPr>
          <w:ilvl w:val="0"/>
          <w:numId w:val="27"/>
        </w:numPr>
        <w:rPr>
          <w:lang w:eastAsia="ja-JP"/>
        </w:rPr>
      </w:pPr>
      <w:r w:rsidRPr="00605F47">
        <w:rPr>
          <w:rStyle w:val="iOption"/>
        </w:rPr>
        <w:t>Auto SR on Upload</w:t>
      </w:r>
      <w:r>
        <w:t xml:space="preserve"> must be enabled.</w:t>
      </w:r>
    </w:p>
    <w:p w14:paraId="1B167D81" w14:textId="77777777"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14:paraId="48D9898A" w14:textId="77777777"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14:paraId="5C7E5E81" w14:textId="77777777" w:rsidR="00605F47" w:rsidRDefault="00605F47" w:rsidP="00605F47">
      <w:pPr>
        <w:pStyle w:val="iNormal"/>
      </w:pPr>
      <w:r>
        <w:t xml:space="preserve">See </w:t>
      </w:r>
      <w:r w:rsidR="00C23447">
        <w:fldChar w:fldCharType="begin"/>
      </w:r>
      <w:r w:rsidR="00C23447">
        <w:instrText xml:space="preserve"> REF _Ref377979408 \r \h  \* MERGEFORMAT </w:instrText>
      </w:r>
      <w:r w:rsidR="00C23447">
        <w:fldChar w:fldCharType="separate"/>
      </w:r>
      <w:r w:rsidR="004F6915" w:rsidRPr="004F6915">
        <w:rPr>
          <w:rStyle w:val="CrossReference"/>
        </w:rPr>
        <w:t>11.6.3</w:t>
      </w:r>
      <w:r w:rsidR="00C23447">
        <w:fldChar w:fldCharType="end"/>
      </w:r>
      <w:r w:rsidRPr="00605F47">
        <w:rPr>
          <w:rStyle w:val="CrossReference"/>
        </w:rPr>
        <w:t xml:space="preserve"> </w:t>
      </w:r>
      <w:r w:rsidR="00C23447">
        <w:fldChar w:fldCharType="begin"/>
      </w:r>
      <w:r w:rsidR="00C23447">
        <w:instrText xml:space="preserve"> REF _Ref377979408 \h  \* MERGEFORMAT </w:instrText>
      </w:r>
      <w:r w:rsidR="00C23447">
        <w:fldChar w:fldCharType="separate"/>
      </w:r>
      <w:r w:rsidR="004F6915" w:rsidRPr="004F6915">
        <w:rPr>
          <w:rStyle w:val="CrossReference"/>
        </w:rPr>
        <w:t>Speech Recognition Processing parameters</w:t>
      </w:r>
      <w:r w:rsidR="00C23447">
        <w:fldChar w:fldCharType="end"/>
      </w:r>
      <w:r>
        <w:t xml:space="preserve"> for information on setting the configuration parameters mentioned above.</w:t>
      </w:r>
    </w:p>
    <w:p w14:paraId="76FC5FDD" w14:textId="53361C39" w:rsidR="00193F46" w:rsidRDefault="00193F46" w:rsidP="00850A9C">
      <w:pPr>
        <w:pStyle w:val="iNormal"/>
        <w:ind w:left="59"/>
      </w:pPr>
      <w:bookmarkStart w:id="93" w:name="_Toc215047186"/>
      <w:bookmarkStart w:id="94" w:name="_Ref351965391"/>
      <w:bookmarkStart w:id="95" w:name="_Ref351965395"/>
      <w:bookmarkStart w:id="96" w:name="_Ref352060834"/>
      <w:bookmarkStart w:id="97" w:name="_Ref352060839"/>
      <w:bookmarkStart w:id="98" w:name="_Ref352069984"/>
      <w:bookmarkStart w:id="99" w:name="_Ref352069988"/>
      <w:bookmarkStart w:id="100" w:name="_Ref377981938"/>
      <w:bookmarkStart w:id="101" w:name="_Ref377981940"/>
      <w:bookmarkStart w:id="102"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w:t>
      </w:r>
      <w:proofErr w:type="gramStart"/>
      <w:r>
        <w:t xml:space="preserve">the </w:t>
      </w:r>
      <w:r w:rsidRPr="00605F47">
        <w:rPr>
          <w:rStyle w:val="iButtonBlue"/>
        </w:rPr>
        <w:t> Update</w:t>
      </w:r>
      <w:proofErr w:type="gramEnd"/>
      <w:r w:rsidRPr="00605F47">
        <w:rPr>
          <w:rStyle w:val="iButtonBlue"/>
        </w:rPr>
        <w:t> </w:t>
      </w:r>
      <w:r>
        <w:t xml:space="preserve"> button is clicked.</w:t>
      </w:r>
    </w:p>
    <w:p w14:paraId="7F61AD90" w14:textId="6A96FFBE" w:rsidR="00BC114C" w:rsidRDefault="00E91F72" w:rsidP="00E91F72">
      <w:pPr>
        <w:pStyle w:val="iNormal"/>
      </w:pPr>
      <w:r>
        <w:t>You will be advised by email when the background SR process completes. A Parent-Child relationship will be defined between the two files, with the original image or video file set to the Parent and the text file as the Child.</w:t>
      </w:r>
    </w:p>
    <w:p w14:paraId="5DE58E86" w14:textId="6061048A" w:rsidR="00BC114C" w:rsidRDefault="00BC114C" w:rsidP="00E91F72">
      <w:pPr>
        <w:pStyle w:val="iNormal"/>
      </w:pPr>
      <w:r>
        <w:t xml:space="preserve">The new .TXT file will be given Access Control of Public/Access to all institutional users by default. If the default is inappropriate for this file, you can subsequently change who can access the file using the Metadata Edit screen. </w:t>
      </w:r>
      <w:proofErr w:type="gramStart"/>
      <w:r>
        <w:t xml:space="preserve">See section </w:t>
      </w:r>
      <w:r>
        <w:fldChar w:fldCharType="begin"/>
      </w:r>
      <w:r>
        <w:instrText xml:space="preserve"> REF _Ref351647273 \r \h  \* MERGEFORMAT </w:instrText>
      </w:r>
      <w:r>
        <w:fldChar w:fldCharType="separate"/>
      </w:r>
      <w:r w:rsidR="004F6915" w:rsidRPr="004F6915">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4F6915" w:rsidRPr="004F6915">
        <w:rPr>
          <w:rStyle w:val="CrossReference"/>
        </w:rPr>
        <w:t>Viewing and Editing a File's Metadata</w:t>
      </w:r>
      <w:r>
        <w:fldChar w:fldCharType="end"/>
      </w:r>
      <w:r>
        <w:t>.</w:t>
      </w:r>
      <w:proofErr w:type="gramEnd"/>
    </w:p>
    <w:p w14:paraId="71C393FC" w14:textId="77777777" w:rsidR="009D46EC" w:rsidRDefault="009D46EC" w:rsidP="00753788">
      <w:pPr>
        <w:pStyle w:val="iHeading2"/>
      </w:pPr>
      <w:bookmarkStart w:id="103" w:name="_Ref378839908"/>
      <w:bookmarkStart w:id="104" w:name="_Ref378839910"/>
      <w:bookmarkStart w:id="105" w:name="_Toc308996056"/>
      <w:commentRangeStart w:id="106"/>
      <w:r>
        <w:t xml:space="preserve">Uploading RAW TOA5 </w:t>
      </w:r>
      <w:r w:rsidR="00415DC9">
        <w:t>Data File</w:t>
      </w:r>
      <w:r w:rsidR="009B7E78">
        <w:t>s</w:t>
      </w:r>
      <w:bookmarkEnd w:id="93"/>
      <w:bookmarkEnd w:id="94"/>
      <w:bookmarkEnd w:id="95"/>
      <w:bookmarkEnd w:id="96"/>
      <w:bookmarkEnd w:id="97"/>
      <w:bookmarkEnd w:id="98"/>
      <w:bookmarkEnd w:id="99"/>
      <w:bookmarkEnd w:id="100"/>
      <w:bookmarkEnd w:id="101"/>
      <w:bookmarkEnd w:id="102"/>
      <w:bookmarkEnd w:id="103"/>
      <w:bookmarkEnd w:id="104"/>
      <w:bookmarkEnd w:id="105"/>
      <w:commentRangeEnd w:id="106"/>
      <w:r w:rsidR="003E6DFF">
        <w:rPr>
          <w:rStyle w:val="CommentReference"/>
          <w:rFonts w:asciiTheme="minorHAnsi" w:eastAsiaTheme="minorEastAsia" w:hAnsiTheme="minorHAnsi"/>
          <w:bCs w:val="0"/>
          <w:color w:val="auto"/>
        </w:rPr>
        <w:commentReference w:id="106"/>
      </w:r>
    </w:p>
    <w:p w14:paraId="77111132"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14:paraId="64CDA5AB"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05990B9" w14:textId="77777777" w:rsidR="009D46EC" w:rsidRDefault="00B442AD" w:rsidP="00E7135E">
      <w:pPr>
        <w:pStyle w:val="iNormal"/>
        <w:keepNext/>
        <w:keepLines/>
      </w:pPr>
      <w:r>
        <w:t>As a result of this processing</w:t>
      </w:r>
      <w:r w:rsidR="009D46EC">
        <w:t>:</w:t>
      </w:r>
    </w:p>
    <w:p w14:paraId="4711EFDC"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162B9EEB"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227C689A" w14:textId="77777777" w:rsidR="009D46EC"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19C59D83" w14:textId="58B444FF"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CF08BB">
        <w:t>DIVER</w:t>
      </w:r>
      <w:r>
        <w:t xml:space="preserve"> does not permit the </w:t>
      </w:r>
      <w:r w:rsidR="001902BA">
        <w:t>User</w:t>
      </w:r>
      <w:r>
        <w:t xml:space="preserve"> to enter Start and End Dates.</w:t>
      </w:r>
    </w:p>
    <w:p w14:paraId="4D385B98" w14:textId="098FA513" w:rsidR="00485A4D" w:rsidRDefault="00CF08BB" w:rsidP="00485A4D">
      <w:pPr>
        <w:pStyle w:val="iNormal"/>
      </w:pPr>
      <w:r>
        <w:t>DIVER</w:t>
      </w:r>
      <w:r w:rsidR="00485A4D">
        <w:t xml:space="preserve">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14:paraId="5AFF4AB6" w14:textId="3DDE15DB" w:rsidR="00386CF0" w:rsidRPr="00541AB7" w:rsidRDefault="00386CF0" w:rsidP="00850A9C">
      <w:pPr>
        <w:pStyle w:val="iNote"/>
      </w:pPr>
      <w:r>
        <w:t>Note</w:t>
      </w:r>
      <w:r>
        <w:tab/>
        <w:t xml:space="preserve">TOA5 file replacement </w:t>
      </w:r>
      <w:r w:rsidR="00B469EA">
        <w:t>is not affected by</w:t>
      </w:r>
      <w:r>
        <w:t xml:space="preserve"> the Access Control settings of the files involved </w:t>
      </w:r>
      <w:r w:rsidR="003B096F">
        <w:t xml:space="preserve">or whether the </w:t>
      </w:r>
      <w:proofErr w:type="spellStart"/>
      <w:r w:rsidR="003B096F">
        <w:t>uploader</w:t>
      </w:r>
      <w:proofErr w:type="spellEnd"/>
      <w:r w:rsidR="003B096F">
        <w:t xml:space="preserve"> </w:t>
      </w:r>
      <w:r w:rsidR="00B469EA">
        <w:t xml:space="preserve">of the new file </w:t>
      </w:r>
      <w:r w:rsidR="003B096F">
        <w:t xml:space="preserve">is authorised to access </w:t>
      </w:r>
      <w:r w:rsidR="00B469EA">
        <w:t xml:space="preserve">any of </w:t>
      </w:r>
      <w:r w:rsidR="003B096F">
        <w:t>the files being replaced.</w:t>
      </w:r>
      <w:r>
        <w:t xml:space="preserve"> </w:t>
      </w:r>
    </w:p>
    <w:p w14:paraId="061EA81F" w14:textId="77777777" w:rsidR="00563D4D" w:rsidRDefault="00472510" w:rsidP="00DA5E86">
      <w:pPr>
        <w:pStyle w:val="iHeading3"/>
      </w:pPr>
      <w:bookmarkStart w:id="107" w:name="_Toc308996057"/>
      <w:r>
        <w:t xml:space="preserve">TOA5 </w:t>
      </w:r>
      <w:r w:rsidR="00563D4D">
        <w:t>Data Upload Action Summary</w:t>
      </w:r>
      <w:bookmarkEnd w:id="107"/>
    </w:p>
    <w:p w14:paraId="61244ED4" w14:textId="77777777"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14:paraId="48F1033E" w14:textId="77777777" w:rsidR="00E30372" w:rsidRDefault="00E30372" w:rsidP="00E7135E">
      <w:pPr>
        <w:pStyle w:val="iNormal"/>
        <w:keepNext/>
        <w:keepLines/>
        <w:rPr>
          <w:lang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0FEA42D0"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61162E66"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2AFEE6D5"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73E62ECE"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911D957" w14:textId="77777777"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2CCBA5C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1BA3FF4A" w14:textId="77777777"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7D85899A" w14:textId="77777777"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06FCE357"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2EAA46F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55713AB6"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5E913DF"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609E9B1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3FB147D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0F1D74D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78195537"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proofErr w:type="gramStart"/>
            <w:r>
              <w:rPr>
                <w:rFonts w:ascii="Verdana" w:eastAsia="Calibri" w:hAnsi="Verdana" w:cs="Verdana"/>
                <w:color w:val="000000"/>
                <w:sz w:val="18"/>
                <w:szCs w:val="18"/>
              </w:rPr>
              <w:t>does</w:t>
            </w:r>
            <w:proofErr w:type="gramEnd"/>
            <w:r>
              <w:rPr>
                <w:rFonts w:ascii="Verdana" w:eastAsia="Calibri" w:hAnsi="Verdana" w:cs="Verdana"/>
                <w:color w:val="000000"/>
                <w:sz w:val="18"/>
                <w:szCs w:val="18"/>
              </w:rPr>
              <w:t xml:space="preserve">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EE726B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04C672B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as</w:t>
            </w:r>
            <w:proofErr w:type="gramEnd"/>
            <w:r w:rsidRPr="00563D4D">
              <w:rPr>
                <w:rFonts w:ascii="Verdana" w:eastAsia="Calibri" w:hAnsi="Verdana" w:cs="Verdana"/>
                <w:color w:val="000000"/>
                <w:sz w:val="18"/>
                <w:szCs w:val="18"/>
              </w:rPr>
              <w:t xml:space="preserve">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4C2A82CF"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success</w:t>
            </w:r>
            <w:proofErr w:type="gramEnd"/>
            <w:r w:rsidRPr="00563D4D">
              <w:rPr>
                <w:rFonts w:ascii="Verdana" w:eastAsia="Calibri" w:hAnsi="Verdana" w:cs="Verdana"/>
                <w:color w:val="000000"/>
                <w:sz w:val="18"/>
                <w:szCs w:val="18"/>
              </w:rPr>
              <w:t xml:space="preserve">  </w:t>
            </w:r>
          </w:p>
        </w:tc>
      </w:tr>
      <w:tr w:rsidR="00495435" w:rsidRPr="00582270" w14:paraId="3C3403AA"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9AC0F3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8D10D4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F6EA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199AB967"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proofErr w:type="gramStart"/>
            <w:r w:rsidRPr="00563D4D">
              <w:rPr>
                <w:rFonts w:ascii="Verdana" w:eastAsia="Calibri" w:hAnsi="Verdana" w:cs="Verdana"/>
                <w:color w:val="000000"/>
                <w:sz w:val="18"/>
                <w:szCs w:val="18"/>
              </w:rPr>
              <w:t>exists</w:t>
            </w:r>
            <w:proofErr w:type="gramEnd"/>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5FC772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188CF92"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suffixed</w:t>
            </w:r>
            <w:proofErr w:type="gramEnd"/>
            <w:r w:rsidRPr="00563D4D">
              <w:rPr>
                <w:rFonts w:ascii="Verdana" w:eastAsia="Calibri" w:hAnsi="Verdana" w:cs="Verdana"/>
                <w:color w:val="000000"/>
                <w:sz w:val="18"/>
                <w:szCs w:val="18"/>
              </w:rPr>
              <w:t xml:space="preserve">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788FB58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filename</w:t>
            </w:r>
            <w:proofErr w:type="gramEnd"/>
            <w:r w:rsidRPr="00563D4D">
              <w:rPr>
                <w:rFonts w:ascii="Verdana" w:eastAsia="Calibri" w:hAnsi="Verdana" w:cs="Verdana"/>
                <w:color w:val="000000"/>
                <w:sz w:val="18"/>
                <w:szCs w:val="18"/>
              </w:rPr>
              <w:t xml:space="preserve"> change (3)  </w:t>
            </w:r>
          </w:p>
        </w:tc>
      </w:tr>
      <w:tr w:rsidR="00495435" w:rsidRPr="00582270" w14:paraId="0DD37431"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27D6D4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10D6BC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90E181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4CBE1FE3"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does</w:t>
            </w:r>
            <w:proofErr w:type="gramEnd"/>
            <w:r w:rsidRPr="00563D4D">
              <w:rPr>
                <w:rFonts w:ascii="Verdana" w:eastAsia="Calibri" w:hAnsi="Verdana" w:cs="Verdana"/>
                <w:color w:val="000000"/>
                <w:sz w:val="18"/>
                <w:szCs w:val="18"/>
              </w:rPr>
              <w:t xml:space="preserve"> not  exist</w:t>
            </w:r>
          </w:p>
        </w:tc>
        <w:tc>
          <w:tcPr>
            <w:tcW w:w="1248" w:type="dxa"/>
            <w:tcBorders>
              <w:top w:val="nil"/>
              <w:left w:val="single" w:sz="4" w:space="0" w:color="auto"/>
              <w:bottom w:val="nil"/>
              <w:right w:val="dotted" w:sz="4" w:space="0" w:color="auto"/>
            </w:tcBorders>
            <w:tcMar>
              <w:top w:w="57" w:type="dxa"/>
              <w:bottom w:w="57" w:type="dxa"/>
            </w:tcMar>
          </w:tcPr>
          <w:p w14:paraId="34DA2D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311F694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as</w:t>
            </w:r>
            <w:proofErr w:type="gramEnd"/>
            <w:r w:rsidRPr="00563D4D">
              <w:rPr>
                <w:rFonts w:ascii="Verdana" w:eastAsia="Calibri" w:hAnsi="Verdana" w:cs="Verdana"/>
                <w:color w:val="000000"/>
                <w:sz w:val="18"/>
                <w:szCs w:val="18"/>
              </w:rPr>
              <w:t xml:space="preserve"> per uploaded</w:t>
            </w:r>
          </w:p>
        </w:tc>
        <w:tc>
          <w:tcPr>
            <w:tcW w:w="1984" w:type="dxa"/>
            <w:tcBorders>
              <w:top w:val="nil"/>
              <w:left w:val="dotted" w:sz="4" w:space="0" w:color="auto"/>
              <w:bottom w:val="nil"/>
              <w:right w:val="single" w:sz="4" w:space="0" w:color="auto"/>
            </w:tcBorders>
            <w:tcMar>
              <w:top w:w="57" w:type="dxa"/>
              <w:bottom w:w="57" w:type="dxa"/>
            </w:tcMar>
          </w:tcPr>
          <w:p w14:paraId="1D16C6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safe</w:t>
            </w:r>
            <w:proofErr w:type="gramEnd"/>
            <w:r w:rsidRPr="00563D4D">
              <w:rPr>
                <w:rFonts w:ascii="Verdana" w:eastAsia="Calibri" w:hAnsi="Verdana" w:cs="Verdana"/>
                <w:color w:val="000000"/>
                <w:sz w:val="18"/>
                <w:szCs w:val="18"/>
              </w:rPr>
              <w:t xml:space="preserve"> replacement (2) </w:t>
            </w:r>
          </w:p>
        </w:tc>
      </w:tr>
      <w:tr w:rsidR="00495435" w:rsidRPr="00582270" w14:paraId="65A9C24B"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41D375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6FE1FA7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4B53C2D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76575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same</w:t>
            </w:r>
            <w:proofErr w:type="gramEnd"/>
            <w:r w:rsidRPr="00563D4D">
              <w:rPr>
                <w:rFonts w:ascii="Verdana" w:eastAsia="Calibri" w:hAnsi="Verdana" w:cs="Verdana"/>
                <w:color w:val="000000"/>
                <w:sz w:val="18"/>
                <w:szCs w:val="18"/>
              </w:rPr>
              <w:t xml:space="preserv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3A6B346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DC5818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as</w:t>
            </w:r>
            <w:proofErr w:type="gramEnd"/>
            <w:r w:rsidRPr="00563D4D">
              <w:rPr>
                <w:rFonts w:ascii="Verdana" w:eastAsia="Calibri" w:hAnsi="Verdana" w:cs="Verdana"/>
                <w:color w:val="000000"/>
                <w:sz w:val="18"/>
                <w:szCs w:val="18"/>
              </w:rPr>
              <w:t xml:space="preserve">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5D06B71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safe</w:t>
            </w:r>
            <w:proofErr w:type="gramEnd"/>
            <w:r w:rsidRPr="00563D4D">
              <w:rPr>
                <w:rFonts w:ascii="Verdana" w:eastAsia="Calibri" w:hAnsi="Verdana" w:cs="Verdana"/>
                <w:color w:val="000000"/>
                <w:sz w:val="18"/>
                <w:szCs w:val="18"/>
              </w:rPr>
              <w:t xml:space="preserve"> replacement (2)  </w:t>
            </w:r>
          </w:p>
        </w:tc>
      </w:tr>
      <w:tr w:rsidR="00495435" w:rsidRPr="00582270" w14:paraId="729A4D91"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C8F9D2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C8C95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5D4D8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5E74B1D3"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proofErr w:type="gramStart"/>
            <w:r w:rsidRPr="00563D4D">
              <w:rPr>
                <w:rFonts w:ascii="Verdana" w:eastAsia="Calibri" w:hAnsi="Verdana" w:cs="Verdana"/>
                <w:color w:val="000000"/>
                <w:sz w:val="18"/>
                <w:szCs w:val="18"/>
              </w:rPr>
              <w:t>exists</w:t>
            </w:r>
            <w:proofErr w:type="gramEnd"/>
            <w:r w:rsidRPr="00563D4D">
              <w:rPr>
                <w:rFonts w:ascii="Verdana" w:eastAsia="Calibri" w:hAnsi="Verdana" w:cs="Verdana"/>
                <w:color w:val="000000"/>
                <w:sz w:val="18"/>
                <w:szCs w:val="18"/>
              </w:rPr>
              <w:t xml:space="preserve">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3DD6CD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A25616"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suffixed</w:t>
            </w:r>
            <w:proofErr w:type="gramEnd"/>
            <w:r w:rsidRPr="00563D4D">
              <w:rPr>
                <w:rFonts w:ascii="Verdana" w:eastAsia="Calibri" w:hAnsi="Verdana" w:cs="Verdana"/>
                <w:color w:val="000000"/>
                <w:sz w:val="18"/>
                <w:szCs w:val="18"/>
              </w:rPr>
              <w:t xml:space="preserve"> - see (1)</w:t>
            </w:r>
          </w:p>
        </w:tc>
        <w:tc>
          <w:tcPr>
            <w:tcW w:w="1984" w:type="dxa"/>
            <w:tcBorders>
              <w:top w:val="nil"/>
              <w:left w:val="dotted" w:sz="4" w:space="0" w:color="auto"/>
              <w:bottom w:val="nil"/>
              <w:right w:val="single" w:sz="4" w:space="0" w:color="auto"/>
            </w:tcBorders>
            <w:tcMar>
              <w:top w:w="57" w:type="dxa"/>
              <w:bottom w:w="57" w:type="dxa"/>
            </w:tcMar>
          </w:tcPr>
          <w:p w14:paraId="12CD8CAC" w14:textId="77777777" w:rsidR="00563D4D" w:rsidRPr="00E91F72" w:rsidRDefault="00E91F72" w:rsidP="00E7135E">
            <w:pPr>
              <w:keepNext/>
              <w:keepLines/>
              <w:autoSpaceDE w:val="0"/>
              <w:autoSpaceDN w:val="0"/>
              <w:adjustRightInd w:val="0"/>
              <w:rPr>
                <w:rFonts w:ascii="Verdana" w:eastAsia="Calibri" w:hAnsi="Verdana" w:cs="Verdana"/>
                <w:color w:val="000000"/>
                <w:sz w:val="18"/>
                <w:szCs w:val="18"/>
              </w:rPr>
            </w:pPr>
            <w:proofErr w:type="gramStart"/>
            <w:r>
              <w:rPr>
                <w:rFonts w:ascii="Verdana" w:eastAsia="Calibri" w:hAnsi="Verdana" w:cs="Verdana"/>
                <w:color w:val="000000"/>
                <w:sz w:val="18"/>
                <w:szCs w:val="18"/>
              </w:rPr>
              <w:t>safe</w:t>
            </w:r>
            <w:proofErr w:type="gramEnd"/>
            <w:r>
              <w:rPr>
                <w:rFonts w:ascii="Verdana" w:eastAsia="Calibri" w:hAnsi="Verdana" w:cs="Verdana"/>
                <w:color w:val="000000"/>
                <w:sz w:val="18"/>
                <w:szCs w:val="18"/>
              </w:rPr>
              <w:t xml:space="preserv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14:paraId="40EF09D3"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49E9E8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7434556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BDC27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08D9112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does</w:t>
            </w:r>
            <w:proofErr w:type="gramEnd"/>
            <w:r w:rsidRPr="00563D4D">
              <w:rPr>
                <w:rFonts w:ascii="Verdana" w:eastAsia="Calibri" w:hAnsi="Verdana" w:cs="Verdana"/>
                <w:color w:val="000000"/>
                <w:sz w:val="18"/>
                <w:szCs w:val="18"/>
              </w:rPr>
              <w:t xml:space="preserve">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A734C6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445BE7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as</w:t>
            </w:r>
            <w:proofErr w:type="gramEnd"/>
            <w:r w:rsidRPr="00563D4D">
              <w:rPr>
                <w:rFonts w:ascii="Verdana" w:eastAsia="Calibri" w:hAnsi="Verdana" w:cs="Verdana"/>
                <w:color w:val="000000"/>
                <w:sz w:val="18"/>
                <w:szCs w:val="18"/>
              </w:rPr>
              <w:t xml:space="preserve">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02A9A36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bad</w:t>
            </w:r>
            <w:proofErr w:type="gramEnd"/>
            <w:r w:rsidRPr="00563D4D">
              <w:rPr>
                <w:rFonts w:ascii="Verdana" w:eastAsia="Calibri" w:hAnsi="Verdana" w:cs="Verdana"/>
                <w:color w:val="000000"/>
                <w:sz w:val="18"/>
                <w:szCs w:val="18"/>
              </w:rPr>
              <w:t xml:space="preserve"> overlap (4)  </w:t>
            </w:r>
          </w:p>
        </w:tc>
      </w:tr>
      <w:tr w:rsidR="00495435" w:rsidRPr="00582270" w14:paraId="6955A229"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2D58C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20580F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30F97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39DF287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proofErr w:type="gramStart"/>
            <w:r w:rsidRPr="00563D4D">
              <w:rPr>
                <w:rFonts w:ascii="Verdana" w:eastAsia="Calibri" w:hAnsi="Verdana" w:cs="Verdana"/>
                <w:color w:val="000000"/>
                <w:sz w:val="18"/>
                <w:szCs w:val="18"/>
              </w:rPr>
              <w:t>exists</w:t>
            </w:r>
            <w:proofErr w:type="gramEnd"/>
          </w:p>
        </w:tc>
        <w:tc>
          <w:tcPr>
            <w:tcW w:w="1248" w:type="dxa"/>
            <w:tcBorders>
              <w:top w:val="nil"/>
              <w:left w:val="single" w:sz="4" w:space="0" w:color="auto"/>
              <w:bottom w:val="nil"/>
              <w:right w:val="dotted" w:sz="4" w:space="0" w:color="auto"/>
            </w:tcBorders>
            <w:tcMar>
              <w:top w:w="57" w:type="dxa"/>
              <w:bottom w:w="57" w:type="dxa"/>
            </w:tcMar>
          </w:tcPr>
          <w:p w14:paraId="41213095"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3151908F"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suffixed</w:t>
            </w:r>
            <w:proofErr w:type="gramEnd"/>
            <w:r w:rsidRPr="00563D4D">
              <w:rPr>
                <w:rFonts w:ascii="Verdana" w:eastAsia="Calibri" w:hAnsi="Verdana" w:cs="Verdana"/>
                <w:color w:val="000000"/>
                <w:sz w:val="18"/>
                <w:szCs w:val="18"/>
              </w:rPr>
              <w:t xml:space="preserve"> - see (1)</w:t>
            </w:r>
          </w:p>
        </w:tc>
        <w:tc>
          <w:tcPr>
            <w:tcW w:w="1984" w:type="dxa"/>
            <w:tcBorders>
              <w:top w:val="nil"/>
              <w:left w:val="dotted" w:sz="4" w:space="0" w:color="auto"/>
              <w:bottom w:val="nil"/>
              <w:right w:val="single" w:sz="4" w:space="0" w:color="auto"/>
            </w:tcBorders>
            <w:tcMar>
              <w:top w:w="57" w:type="dxa"/>
              <w:bottom w:w="57" w:type="dxa"/>
            </w:tcMar>
          </w:tcPr>
          <w:p w14:paraId="21237B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bad</w:t>
            </w:r>
            <w:proofErr w:type="gramEnd"/>
            <w:r w:rsidRPr="00563D4D">
              <w:rPr>
                <w:rFonts w:ascii="Verdana" w:eastAsia="Calibri" w:hAnsi="Verdana" w:cs="Verdana"/>
                <w:color w:val="000000"/>
                <w:sz w:val="18"/>
                <w:szCs w:val="18"/>
              </w:rPr>
              <w:t xml:space="preserve"> overlap (4), filename change (3)  </w:t>
            </w:r>
          </w:p>
        </w:tc>
      </w:tr>
      <w:tr w:rsidR="00495435" w:rsidRPr="00582270" w14:paraId="28AEAB59"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53AFD2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130E7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2CFC8B5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F7A99D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does</w:t>
            </w:r>
            <w:proofErr w:type="gramEnd"/>
            <w:r w:rsidRPr="00563D4D">
              <w:rPr>
                <w:rFonts w:ascii="Verdana" w:eastAsia="Calibri" w:hAnsi="Verdana" w:cs="Verdana"/>
                <w:color w:val="000000"/>
                <w:sz w:val="18"/>
                <w:szCs w:val="18"/>
              </w:rPr>
              <w:t xml:space="preserve">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D6BC18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9EBAFA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as</w:t>
            </w:r>
            <w:proofErr w:type="gramEnd"/>
            <w:r w:rsidRPr="00563D4D">
              <w:rPr>
                <w:rFonts w:ascii="Verdana" w:eastAsia="Calibri" w:hAnsi="Verdana" w:cs="Verdana"/>
                <w:color w:val="000000"/>
                <w:sz w:val="18"/>
                <w:szCs w:val="18"/>
              </w:rPr>
              <w:t xml:space="preserve">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21BE9D8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success</w:t>
            </w:r>
            <w:proofErr w:type="gramEnd"/>
            <w:r w:rsidRPr="00563D4D">
              <w:rPr>
                <w:rFonts w:ascii="Verdana" w:eastAsia="Calibri" w:hAnsi="Verdana" w:cs="Verdana"/>
                <w:color w:val="000000"/>
                <w:sz w:val="18"/>
                <w:szCs w:val="18"/>
              </w:rPr>
              <w:t xml:space="preserve">  </w:t>
            </w:r>
          </w:p>
        </w:tc>
      </w:tr>
      <w:tr w:rsidR="00495435" w:rsidRPr="00582270" w14:paraId="5B7301DB"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FF0449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F84CEE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3501DF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23F4FAD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proofErr w:type="gramStart"/>
            <w:r w:rsidRPr="00563D4D">
              <w:rPr>
                <w:rFonts w:ascii="Verdana" w:eastAsia="Calibri" w:hAnsi="Verdana" w:cs="Verdana"/>
                <w:color w:val="000000"/>
                <w:sz w:val="18"/>
                <w:szCs w:val="18"/>
              </w:rPr>
              <w:t>exists</w:t>
            </w:r>
            <w:proofErr w:type="gramEnd"/>
            <w:r w:rsidRPr="00563D4D">
              <w:rPr>
                <w:rFonts w:ascii="Verdana" w:eastAsia="Calibri" w:hAnsi="Verdana" w:cs="Verdana"/>
                <w:color w:val="000000"/>
                <w:sz w:val="18"/>
                <w:szCs w:val="18"/>
              </w:rPr>
              <w:t xml:space="preserve">  </w:t>
            </w:r>
          </w:p>
        </w:tc>
        <w:tc>
          <w:tcPr>
            <w:tcW w:w="1248" w:type="dxa"/>
            <w:tcBorders>
              <w:top w:val="nil"/>
              <w:left w:val="single" w:sz="4" w:space="0" w:color="auto"/>
              <w:bottom w:val="nil"/>
              <w:right w:val="dotted" w:sz="4" w:space="0" w:color="auto"/>
            </w:tcBorders>
            <w:tcMar>
              <w:top w:w="57" w:type="dxa"/>
              <w:bottom w:w="57" w:type="dxa"/>
            </w:tcMar>
          </w:tcPr>
          <w:p w14:paraId="0849069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8EB6EE"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suffixed</w:t>
            </w:r>
            <w:proofErr w:type="gramEnd"/>
            <w:r w:rsidRPr="00563D4D">
              <w:rPr>
                <w:rFonts w:ascii="Verdana" w:eastAsia="Calibri" w:hAnsi="Verdana" w:cs="Verdana"/>
                <w:color w:val="000000"/>
                <w:sz w:val="18"/>
                <w:szCs w:val="18"/>
              </w:rPr>
              <w:t xml:space="preserve"> - see (1)</w:t>
            </w:r>
          </w:p>
        </w:tc>
        <w:tc>
          <w:tcPr>
            <w:tcW w:w="1984" w:type="dxa"/>
            <w:tcBorders>
              <w:top w:val="nil"/>
              <w:left w:val="dotted" w:sz="4" w:space="0" w:color="auto"/>
              <w:bottom w:val="nil"/>
              <w:right w:val="single" w:sz="4" w:space="0" w:color="auto"/>
            </w:tcBorders>
            <w:tcMar>
              <w:top w:w="57" w:type="dxa"/>
              <w:bottom w:w="57" w:type="dxa"/>
            </w:tcMar>
          </w:tcPr>
          <w:p w14:paraId="220CADC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filename</w:t>
            </w:r>
            <w:proofErr w:type="gramEnd"/>
            <w:r w:rsidRPr="00563D4D">
              <w:rPr>
                <w:rFonts w:ascii="Verdana" w:eastAsia="Calibri" w:hAnsi="Verdana" w:cs="Verdana"/>
                <w:color w:val="000000"/>
                <w:sz w:val="18"/>
                <w:szCs w:val="18"/>
              </w:rPr>
              <w:t xml:space="preserve"> change (3)  </w:t>
            </w:r>
          </w:p>
        </w:tc>
      </w:tr>
      <w:tr w:rsidR="00495435" w:rsidRPr="00582270" w14:paraId="15138F67"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661B1D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394B7E2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2032820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4CB2BEFA"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proofErr w:type="gramStart"/>
            <w:r w:rsidRPr="00563D4D">
              <w:rPr>
                <w:rFonts w:ascii="Verdana" w:eastAsia="Calibri" w:hAnsi="Verdana" w:cs="Verdana"/>
                <w:color w:val="000000"/>
                <w:sz w:val="18"/>
                <w:szCs w:val="18"/>
              </w:rPr>
              <w:t>does</w:t>
            </w:r>
            <w:proofErr w:type="gramEnd"/>
            <w:r w:rsidRPr="00563D4D">
              <w:rPr>
                <w:rFonts w:ascii="Verdana" w:eastAsia="Calibri" w:hAnsi="Verdana" w:cs="Verdana"/>
                <w:color w:val="000000"/>
                <w:sz w:val="18"/>
                <w:szCs w:val="18"/>
              </w:rPr>
              <w:t xml:space="preserve">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0055496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as</w:t>
            </w:r>
            <w:proofErr w:type="gramEnd"/>
            <w:r w:rsidRPr="00563D4D">
              <w:rPr>
                <w:rFonts w:ascii="Verdana" w:eastAsia="Calibri" w:hAnsi="Verdana" w:cs="Verdana"/>
                <w:color w:val="000000"/>
                <w:sz w:val="18"/>
                <w:szCs w:val="18"/>
              </w:rPr>
              <w:t xml:space="preserve">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2ED99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as</w:t>
            </w:r>
            <w:proofErr w:type="gramEnd"/>
            <w:r w:rsidRPr="00563D4D">
              <w:rPr>
                <w:rFonts w:ascii="Verdana" w:eastAsia="Calibri" w:hAnsi="Verdana" w:cs="Verdana"/>
                <w:color w:val="000000"/>
                <w:sz w:val="18"/>
                <w:szCs w:val="18"/>
              </w:rPr>
              <w:t xml:space="preserve"> per uploaded</w:t>
            </w:r>
          </w:p>
        </w:tc>
        <w:tc>
          <w:tcPr>
            <w:tcW w:w="1984" w:type="dxa"/>
            <w:tcBorders>
              <w:top w:val="nil"/>
              <w:left w:val="dotted" w:sz="4" w:space="0" w:color="auto"/>
              <w:right w:val="single" w:sz="4" w:space="0" w:color="auto"/>
            </w:tcBorders>
            <w:shd w:val="clear" w:color="auto" w:fill="D9D9D9"/>
            <w:tcMar>
              <w:top w:w="57" w:type="dxa"/>
              <w:bottom w:w="57" w:type="dxa"/>
            </w:tcMar>
          </w:tcPr>
          <w:p w14:paraId="503825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success</w:t>
            </w:r>
            <w:proofErr w:type="gramEnd"/>
            <w:r w:rsidRPr="00563D4D">
              <w:rPr>
                <w:rFonts w:ascii="Verdana" w:eastAsia="Calibri" w:hAnsi="Verdana" w:cs="Verdana"/>
                <w:color w:val="000000"/>
                <w:sz w:val="18"/>
                <w:szCs w:val="18"/>
              </w:rPr>
              <w:t xml:space="preserve">  </w:t>
            </w:r>
          </w:p>
        </w:tc>
      </w:tr>
      <w:tr w:rsidR="00495435" w:rsidRPr="00582270" w14:paraId="33D134CE"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2A710C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DFA740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1C421A5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2EF967BA"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proofErr w:type="gramStart"/>
            <w:r w:rsidRPr="00563D4D">
              <w:rPr>
                <w:rFonts w:ascii="Verdana" w:eastAsia="Calibri" w:hAnsi="Verdana" w:cs="Verdana"/>
                <w:color w:val="000000"/>
                <w:sz w:val="18"/>
                <w:szCs w:val="18"/>
              </w:rPr>
              <w:t>exists</w:t>
            </w:r>
            <w:proofErr w:type="gramEnd"/>
            <w:r w:rsidRPr="00563D4D">
              <w:rPr>
                <w:rFonts w:ascii="Verdana" w:eastAsia="Calibri" w:hAnsi="Verdana" w:cs="Verdana"/>
                <w:color w:val="000000"/>
                <w:sz w:val="18"/>
                <w:szCs w:val="18"/>
              </w:rPr>
              <w:t xml:space="preserve">  </w:t>
            </w:r>
          </w:p>
        </w:tc>
        <w:tc>
          <w:tcPr>
            <w:tcW w:w="1248" w:type="dxa"/>
            <w:tcBorders>
              <w:top w:val="nil"/>
              <w:left w:val="single" w:sz="4" w:space="0" w:color="auto"/>
              <w:bottom w:val="single" w:sz="4" w:space="0" w:color="auto"/>
              <w:right w:val="dotted" w:sz="4" w:space="0" w:color="auto"/>
            </w:tcBorders>
            <w:tcMar>
              <w:top w:w="57" w:type="dxa"/>
              <w:bottom w:w="57" w:type="dxa"/>
            </w:tcMar>
          </w:tcPr>
          <w:p w14:paraId="310D28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as</w:t>
            </w:r>
            <w:proofErr w:type="gramEnd"/>
            <w:r w:rsidRPr="00563D4D">
              <w:rPr>
                <w:rFonts w:ascii="Verdana" w:eastAsia="Calibri" w:hAnsi="Verdana" w:cs="Verdana"/>
                <w:color w:val="000000"/>
                <w:sz w:val="18"/>
                <w:szCs w:val="18"/>
              </w:rPr>
              <w:t xml:space="preserve">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60D8BAB4"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suffixed</w:t>
            </w:r>
            <w:proofErr w:type="gramEnd"/>
            <w:r w:rsidRPr="00563D4D">
              <w:rPr>
                <w:rFonts w:ascii="Verdana" w:eastAsia="Calibri" w:hAnsi="Verdana" w:cs="Verdana"/>
                <w:color w:val="000000"/>
                <w:sz w:val="18"/>
                <w:szCs w:val="18"/>
              </w:rPr>
              <w:t xml:space="preserve"> - see (1)</w:t>
            </w:r>
          </w:p>
        </w:tc>
        <w:tc>
          <w:tcPr>
            <w:tcW w:w="1984" w:type="dxa"/>
            <w:tcBorders>
              <w:top w:val="nil"/>
              <w:left w:val="dotted" w:sz="4" w:space="0" w:color="auto"/>
              <w:bottom w:val="single" w:sz="4" w:space="0" w:color="auto"/>
              <w:right w:val="single" w:sz="4" w:space="0" w:color="auto"/>
            </w:tcBorders>
            <w:tcMar>
              <w:top w:w="57" w:type="dxa"/>
              <w:bottom w:w="57" w:type="dxa"/>
            </w:tcMar>
          </w:tcPr>
          <w:p w14:paraId="757F684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proofErr w:type="gramStart"/>
            <w:r w:rsidRPr="00563D4D">
              <w:rPr>
                <w:rFonts w:ascii="Verdana" w:eastAsia="Calibri" w:hAnsi="Verdana" w:cs="Verdana"/>
                <w:color w:val="000000"/>
                <w:sz w:val="18"/>
                <w:szCs w:val="18"/>
              </w:rPr>
              <w:t>filename</w:t>
            </w:r>
            <w:proofErr w:type="gramEnd"/>
            <w:r w:rsidRPr="00563D4D">
              <w:rPr>
                <w:rFonts w:ascii="Verdana" w:eastAsia="Calibri" w:hAnsi="Verdana" w:cs="Verdana"/>
                <w:color w:val="000000"/>
                <w:sz w:val="18"/>
                <w:szCs w:val="18"/>
              </w:rPr>
              <w:t xml:space="preserve"> change (3)</w:t>
            </w:r>
          </w:p>
        </w:tc>
      </w:tr>
    </w:tbl>
    <w:p w14:paraId="7BE38CC9" w14:textId="77777777" w:rsidR="00563D4D" w:rsidRDefault="00563D4D" w:rsidP="00E7135E">
      <w:pPr>
        <w:pStyle w:val="iNormal"/>
        <w:keepNext/>
        <w:keepLines/>
      </w:pPr>
      <w:r>
        <w:t>Notes:</w:t>
      </w:r>
    </w:p>
    <w:p w14:paraId="639D05EF" w14:textId="77777777" w:rsidR="00563D4D" w:rsidRDefault="00563D4D" w:rsidP="00E7135E">
      <w:pPr>
        <w:pStyle w:val="iNormal"/>
        <w:keepNext/>
        <w:keepLines/>
        <w:numPr>
          <w:ilvl w:val="0"/>
          <w:numId w:val="17"/>
        </w:numPr>
      </w:pPr>
      <w:proofErr w:type="gramStart"/>
      <w:r w:rsidRPr="00541AB7">
        <w:t>suffixed</w:t>
      </w:r>
      <w:proofErr w:type="gramEnd"/>
      <w:r w:rsidRPr="00541AB7">
        <w:t xml:space="preserve"> means appending _1 (or the next available number) - e.g. blah.dat becomes blah_1.dat (or blah_2.dat if blah_1.dat already exists)</w:t>
      </w:r>
    </w:p>
    <w:p w14:paraId="19F9990A" w14:textId="77777777" w:rsidR="00563D4D" w:rsidRDefault="00563D4D" w:rsidP="00563D4D">
      <w:pPr>
        <w:pStyle w:val="iNormal"/>
        <w:numPr>
          <w:ilvl w:val="0"/>
          <w:numId w:val="17"/>
        </w:numPr>
      </w:pPr>
      <w:r w:rsidRPr="00541AB7">
        <w:t>MESSAGE: The file replaced one or more other files with similar data. Replaced files: &lt;filenames here&gt;</w:t>
      </w:r>
    </w:p>
    <w:p w14:paraId="1770C7BD" w14:textId="77777777" w:rsidR="00563D4D" w:rsidRDefault="00563D4D" w:rsidP="00563D4D">
      <w:pPr>
        <w:pStyle w:val="iNormal"/>
        <w:numPr>
          <w:ilvl w:val="0"/>
          <w:numId w:val="17"/>
        </w:numPr>
      </w:pPr>
      <w:r w:rsidRPr="00541AB7">
        <w:t>MESSAGE: A file already existed with the same name. File has been renamed.</w:t>
      </w:r>
    </w:p>
    <w:p w14:paraId="5CAB4C7D" w14:textId="77777777" w:rsidR="00563D4D" w:rsidRDefault="00563D4D" w:rsidP="00563D4D">
      <w:pPr>
        <w:pStyle w:val="iNormal"/>
        <w:numPr>
          <w:ilvl w:val="0"/>
          <w:numId w:val="17"/>
        </w:numPr>
      </w:pPr>
      <w:r w:rsidRPr="00541AB7">
        <w:t>MESSAGE: File cannot safely replace existing files. File has been saved with type ERROR. Overlaps with &lt;filenames here&gt;</w:t>
      </w:r>
    </w:p>
    <w:p w14:paraId="32A24568" w14:textId="65B2FFF9" w:rsidR="009D46EC" w:rsidRPr="005879DC" w:rsidRDefault="009D46EC">
      <w:pPr>
        <w:pStyle w:val="iHeading2"/>
      </w:pPr>
      <w:bookmarkStart w:id="108" w:name="_Toc215047197"/>
      <w:bookmarkStart w:id="109" w:name="_Toc308996058"/>
      <w:r>
        <w:t xml:space="preserve">Automating the upload of data to </w:t>
      </w:r>
      <w:r w:rsidR="00CF08BB">
        <w:t>DIVER</w:t>
      </w:r>
      <w:bookmarkEnd w:id="108"/>
      <w:bookmarkEnd w:id="109"/>
    </w:p>
    <w:p w14:paraId="164D7323" w14:textId="31127A7F"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CF08BB">
        <w:t>DIVER</w:t>
      </w:r>
      <w:r w:rsidRPr="005879DC">
        <w:t xml:space="preserve"> using an HTTP-based API. The upload of data into the system is fac</w:t>
      </w:r>
      <w:r w:rsidR="00E5320E">
        <w:t>ilitated through a Ruby script.</w:t>
      </w:r>
      <w:r w:rsidR="006921A1">
        <w:t xml:space="preserve"> On Windows, there is also a .BAT </w:t>
      </w:r>
      <w:proofErr w:type="gramStart"/>
      <w:r w:rsidR="006921A1">
        <w:t>script which</w:t>
      </w:r>
      <w:proofErr w:type="gramEnd"/>
      <w:r w:rsidR="006921A1">
        <w:t xml:space="preserve"> wraps this Ruby script.</w:t>
      </w:r>
    </w:p>
    <w:p w14:paraId="3446BCB7" w14:textId="602E8D1B" w:rsidR="00126B2E" w:rsidRDefault="00126B2E" w:rsidP="00E7135E">
      <w:pPr>
        <w:pStyle w:val="iNormal"/>
        <w:keepNext/>
        <w:keepLines/>
      </w:pPr>
      <w:r>
        <w:t xml:space="preserve">When Data Files are uploaded to </w:t>
      </w:r>
      <w:r w:rsidR="00CF08BB">
        <w:t>DIVER</w:t>
      </w:r>
      <w:r>
        <w:t xml:space="preserve">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r w:rsidR="00C23447">
        <w:fldChar w:fldCharType="begin"/>
      </w:r>
      <w:r w:rsidR="00C23447">
        <w:instrText xml:space="preserve"> REF _Ref377979077 \r \h  \* MERGEFORMAT </w:instrText>
      </w:r>
      <w:r w:rsidR="00C23447">
        <w:fldChar w:fldCharType="separate"/>
      </w:r>
      <w:r w:rsidR="004F6915" w:rsidRPr="004F6915">
        <w:rPr>
          <w:rStyle w:val="CrossReference"/>
        </w:rPr>
        <w:t>11.6.2</w:t>
      </w:r>
      <w:r w:rsidR="00C23447">
        <w:fldChar w:fldCharType="end"/>
      </w:r>
      <w:r w:rsidRPr="00126B2E">
        <w:rPr>
          <w:rStyle w:val="CrossReference"/>
        </w:rPr>
        <w:t xml:space="preserve"> </w:t>
      </w:r>
      <w:r w:rsidR="00C23447">
        <w:fldChar w:fldCharType="begin"/>
      </w:r>
      <w:r w:rsidR="00C23447">
        <w:instrText xml:space="preserve"> REF _Ref377979077 \h  \* MERGEFORMAT </w:instrText>
      </w:r>
      <w:r w:rsidR="00C23447">
        <w:fldChar w:fldCharType="separate"/>
      </w:r>
      <w:r w:rsidR="004F6915" w:rsidRPr="004F6915">
        <w:rPr>
          <w:rStyle w:val="CrossReference"/>
        </w:rPr>
        <w:t>OCR Processing parameters</w:t>
      </w:r>
      <w:r w:rsidR="00C23447">
        <w:fldChar w:fldCharType="end"/>
      </w:r>
      <w:r>
        <w:t xml:space="preserve"> and section </w:t>
      </w:r>
      <w:r w:rsidR="00C23447">
        <w:fldChar w:fldCharType="begin"/>
      </w:r>
      <w:r w:rsidR="00C23447">
        <w:instrText xml:space="preserve"> REF _Ref377979408 \r \h  \* MERGEFORMAT </w:instrText>
      </w:r>
      <w:r w:rsidR="00C23447">
        <w:fldChar w:fldCharType="separate"/>
      </w:r>
      <w:r w:rsidR="004F6915" w:rsidRPr="004F6915">
        <w:rPr>
          <w:rStyle w:val="CrossReference"/>
        </w:rPr>
        <w:t>11.6.3</w:t>
      </w:r>
      <w:r w:rsidR="00C23447">
        <w:fldChar w:fldCharType="end"/>
      </w:r>
      <w:r w:rsidRPr="00126B2E">
        <w:rPr>
          <w:rStyle w:val="CrossReference"/>
        </w:rPr>
        <w:t xml:space="preserve"> </w:t>
      </w:r>
      <w:r w:rsidR="00C23447">
        <w:fldChar w:fldCharType="begin"/>
      </w:r>
      <w:r w:rsidR="00C23447">
        <w:instrText xml:space="preserve"> REF _Ref377979408 \h  \* MERGEFORMAT </w:instrText>
      </w:r>
      <w:r w:rsidR="00C23447">
        <w:fldChar w:fldCharType="separate"/>
      </w:r>
      <w:r w:rsidR="004F6915" w:rsidRPr="004F6915">
        <w:rPr>
          <w:rStyle w:val="CrossReference"/>
        </w:rPr>
        <w:t>Speech Recognition Processing parameters</w:t>
      </w:r>
      <w:r w:rsidR="00C23447">
        <w:fldChar w:fldCharType="end"/>
      </w:r>
      <w:r>
        <w:t>.</w:t>
      </w:r>
    </w:p>
    <w:p w14:paraId="18C27866" w14:textId="05447FCA"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CF08BB">
        <w:t>DIVER</w:t>
      </w:r>
      <w:r w:rsidR="00DB25E0">
        <w:t xml:space="preserve"> WI</w:t>
      </w:r>
      <w:r w:rsidR="00563D4D">
        <w:t xml:space="preserve">KI documentation on </w:t>
      </w:r>
      <w:proofErr w:type="spellStart"/>
      <w:r w:rsidR="00563D4D">
        <w:t>GitH</w:t>
      </w:r>
      <w:r w:rsidR="00DB25E0">
        <w:t>ub</w:t>
      </w:r>
      <w:proofErr w:type="spellEnd"/>
      <w:r w:rsidRPr="005879DC">
        <w:t xml:space="preserve"> at </w:t>
      </w:r>
      <w:hyperlink r:id="rId66"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E5320E">
        <w:t>.</w:t>
      </w:r>
      <w:r w:rsidR="009B7E78">
        <w:t xml:space="preserve"> </w:t>
      </w:r>
      <w:r w:rsidR="003F0751">
        <w:t xml:space="preserve">Select the documentation ZIP file for your </w:t>
      </w:r>
      <w:r w:rsidR="00CF08BB">
        <w:t>DIVER</w:t>
      </w:r>
      <w:r w:rsidR="003F0751">
        <w:t xml:space="preserve"> version and see the Release Notes in that ZIP file.</w:t>
      </w:r>
      <w:r w:rsidR="00193F46">
        <w:t xml:space="preserve"> Also see section </w:t>
      </w:r>
      <w:r w:rsidR="00C23447">
        <w:fldChar w:fldCharType="begin"/>
      </w:r>
      <w:r w:rsidR="00C23447">
        <w:instrText xml:space="preserve"> REF _Ref378348192 \r \h  \* MERGEFORMAT </w:instrText>
      </w:r>
      <w:r w:rsidR="00C23447">
        <w:fldChar w:fldCharType="separate"/>
      </w:r>
      <w:r w:rsidR="004F6915" w:rsidRPr="004F6915">
        <w:rPr>
          <w:rStyle w:val="CrossReference"/>
        </w:rPr>
        <w:t>11.6</w:t>
      </w:r>
      <w:r w:rsidR="00C23447">
        <w:fldChar w:fldCharType="end"/>
      </w:r>
      <w:r w:rsidR="00193F46" w:rsidRPr="00193F46">
        <w:rPr>
          <w:rStyle w:val="CrossReference"/>
        </w:rPr>
        <w:t xml:space="preserve"> </w:t>
      </w:r>
      <w:r w:rsidR="00C23447">
        <w:fldChar w:fldCharType="begin"/>
      </w:r>
      <w:r w:rsidR="00C23447">
        <w:instrText xml:space="preserve"> REF _Ref378348192 \h  \* MERGEFORMAT </w:instrText>
      </w:r>
      <w:r w:rsidR="00C23447">
        <w:fldChar w:fldCharType="separate"/>
      </w:r>
      <w:r w:rsidR="004F6915" w:rsidRPr="004F6915">
        <w:rPr>
          <w:rStyle w:val="CrossReference"/>
        </w:rPr>
        <w:t>Tailoring DIVER for Your Organisation’s Needs</w:t>
      </w:r>
      <w:r w:rsidR="00C23447">
        <w:fldChar w:fldCharType="end"/>
      </w:r>
      <w:r w:rsidR="00193F46">
        <w:t>.</w:t>
      </w:r>
    </w:p>
    <w:p w14:paraId="77919234" w14:textId="77777777" w:rsidR="00A23504" w:rsidRDefault="00A23504" w:rsidP="00B6457B">
      <w:pPr>
        <w:pStyle w:val="iHeading1"/>
      </w:pPr>
      <w:bookmarkStart w:id="110" w:name="_Toc308996059"/>
      <w:r>
        <w:t xml:space="preserve">Managing </w:t>
      </w:r>
      <w:r w:rsidR="00415DC9">
        <w:t>Data File</w:t>
      </w:r>
      <w:r w:rsidR="009B7E78">
        <w:t>s</w:t>
      </w:r>
      <w:bookmarkEnd w:id="110"/>
    </w:p>
    <w:p w14:paraId="26A2DB17" w14:textId="652EDC50"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CF08BB">
        <w:rPr>
          <w:lang w:eastAsia="ja-JP"/>
        </w:rPr>
        <w:t>DIVER</w:t>
      </w:r>
      <w:r>
        <w:rPr>
          <w:lang w:eastAsia="ja-JP"/>
        </w:rPr>
        <w:t xml:space="preserve"> database are the Dashboard and Explore Data views. </w:t>
      </w:r>
      <w:r w:rsidR="00CB564C">
        <w:rPr>
          <w:lang w:eastAsia="ja-JP"/>
        </w:rPr>
        <w:t xml:space="preserve">These views allow you to perform the key functions of </w:t>
      </w:r>
      <w:r w:rsidR="00CF08BB">
        <w:rPr>
          <w:lang w:eastAsia="ja-JP"/>
        </w:rPr>
        <w:t>DIVER</w:t>
      </w:r>
      <w:r w:rsidR="00CB564C">
        <w:rPr>
          <w:lang w:eastAsia="ja-JP"/>
        </w:rPr>
        <w:t>.</w:t>
      </w:r>
    </w:p>
    <w:p w14:paraId="50BBC11E" w14:textId="566B6D53"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CF08BB">
        <w:rPr>
          <w:lang w:eastAsia="ja-JP"/>
        </w:rPr>
        <w:t>DIVER</w:t>
      </w:r>
      <w:r w:rsidR="0058671E">
        <w:rPr>
          <w:lang w:eastAsia="ja-JP"/>
        </w:rPr>
        <w:t xml:space="preserve"> Home Screen.</w:t>
      </w:r>
    </w:p>
    <w:p w14:paraId="4DEC8BD7" w14:textId="77777777" w:rsidR="00680CE3" w:rsidRDefault="00680CE3" w:rsidP="00B6457B">
      <w:pPr>
        <w:pStyle w:val="iHeading2"/>
      </w:pPr>
      <w:bookmarkStart w:id="111" w:name="_Toc308996060"/>
      <w:r>
        <w:t>The Dashboard Tab</w:t>
      </w:r>
      <w:bookmarkEnd w:id="111"/>
    </w:p>
    <w:p w14:paraId="06BD9F2F" w14:textId="30A2809A" w:rsidR="00680CE3" w:rsidRDefault="00680CE3" w:rsidP="00CB21AA">
      <w:pPr>
        <w:pStyle w:val="iNormal"/>
      </w:pPr>
      <w:r>
        <w:t xml:space="preserve">The default tab on the Home Screen is the Dashboard tab. It shows </w:t>
      </w:r>
      <w:r w:rsidR="00755A69">
        <w:t xml:space="preserve">the Dashboard Contents, otherwise known as the message of the day, as set up by </w:t>
      </w:r>
      <w:r w:rsidR="00F40E2A">
        <w:t>an</w:t>
      </w:r>
      <w:r w:rsidR="00755A69">
        <w:t xml:space="preserve"> Administrator user, plus a </w:t>
      </w:r>
      <w:r>
        <w:t xml:space="preserve">list of </w:t>
      </w:r>
      <w:r w:rsidR="007D779A">
        <w:t xml:space="preserve">the five </w:t>
      </w:r>
      <w:proofErr w:type="gramStart"/>
      <w:r>
        <w:t>files which</w:t>
      </w:r>
      <w:proofErr w:type="gramEnd"/>
      <w:r>
        <w:t xml:space="preserve">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CF08BB">
        <w:t>DIVER</w:t>
      </w:r>
      <w:r w:rsidR="00CB21AA">
        <w:t>.</w:t>
      </w:r>
    </w:p>
    <w:p w14:paraId="402278D8" w14:textId="77777777" w:rsidR="00C648DD" w:rsidRDefault="00C648DD" w:rsidP="00850A9C">
      <w:pPr>
        <w:pStyle w:val="iFigureCaption"/>
      </w:pPr>
    </w:p>
    <w:p w14:paraId="0582BAF5" w14:textId="37418C09" w:rsidR="00C648DD" w:rsidRDefault="00C648DD" w:rsidP="00CB21AA">
      <w:pPr>
        <w:pStyle w:val="iNormal"/>
      </w:pPr>
      <w:r>
        <w:rPr>
          <w:noProof/>
          <w:lang w:val="en-US"/>
        </w:rPr>
        <w:drawing>
          <wp:inline distT="0" distB="0" distL="0" distR="0" wp14:anchorId="5DA0BB5B" wp14:editId="387ED89D">
            <wp:extent cx="5499840" cy="4730538"/>
            <wp:effectExtent l="203200" t="203200" r="215265" b="19748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3482" cy="4733670"/>
                    </a:xfrm>
                    <a:prstGeom prst="rect">
                      <a:avLst/>
                    </a:prstGeom>
                    <a:noFill/>
                    <a:ln>
                      <a:noFill/>
                    </a:ln>
                    <a:effectLst>
                      <a:outerShdw blurRad="190500" algn="tl" rotWithShape="0">
                        <a:srgbClr val="000000">
                          <a:alpha val="70000"/>
                        </a:srgbClr>
                      </a:outerShdw>
                    </a:effectLst>
                  </pic:spPr>
                </pic:pic>
              </a:graphicData>
            </a:graphic>
          </wp:inline>
        </w:drawing>
      </w:r>
    </w:p>
    <w:p w14:paraId="4B7E9C1B" w14:textId="77777777"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14:paraId="5337A6DA" w14:textId="77777777" w:rsidR="00A23504" w:rsidRDefault="00CB21AA" w:rsidP="00B6457B">
      <w:pPr>
        <w:pStyle w:val="iHeading2"/>
      </w:pPr>
      <w:bookmarkStart w:id="112" w:name="_Toc308996061"/>
      <w:r>
        <w:t xml:space="preserve">The Explore </w:t>
      </w:r>
      <w:r w:rsidR="0013578A">
        <w:t xml:space="preserve">Data </w:t>
      </w:r>
      <w:r>
        <w:t xml:space="preserve">Tab and </w:t>
      </w:r>
      <w:r w:rsidR="00775E84">
        <w:t xml:space="preserve">File </w:t>
      </w:r>
      <w:r w:rsidR="00A23504" w:rsidRPr="00A23504">
        <w:t>Searching</w:t>
      </w:r>
      <w:bookmarkEnd w:id="112"/>
    </w:p>
    <w:p w14:paraId="1908DA61" w14:textId="73AD9300" w:rsidR="0013578A" w:rsidRDefault="0013578A" w:rsidP="00BD4BAC">
      <w:pPr>
        <w:pStyle w:val="iNormal"/>
      </w:pPr>
      <w:r>
        <w:t>The Explore Data tab provide</w:t>
      </w:r>
      <w:r w:rsidR="00727721">
        <w:t>s</w:t>
      </w:r>
      <w:r>
        <w:t xml:space="preserve"> the main data management functions of </w:t>
      </w:r>
      <w:r w:rsidR="00CF08BB">
        <w:t>DIVER</w:t>
      </w:r>
      <w:r>
        <w:t xml:space="preserve">. The initial view shows all </w:t>
      </w:r>
      <w:r w:rsidR="00415DC9">
        <w:t xml:space="preserve">Data </w:t>
      </w:r>
      <w:proofErr w:type="gramStart"/>
      <w:r w:rsidR="00415DC9">
        <w:t>File</w:t>
      </w:r>
      <w:r w:rsidR="009B7E78">
        <w:t>s</w:t>
      </w:r>
      <w:r>
        <w:t xml:space="preserve"> which</w:t>
      </w:r>
      <w:proofErr w:type="gramEnd"/>
      <w:r>
        <w:t xml:space="preserve"> have been uploaded. If there are more </w:t>
      </w:r>
      <w:r w:rsidR="001221D3">
        <w:t xml:space="preserve">files </w:t>
      </w:r>
      <w:r>
        <w:t xml:space="preserve">than fit on one screen, only the first 30 files will be shown, and </w:t>
      </w:r>
      <w:proofErr w:type="gramStart"/>
      <w:r>
        <w:t xml:space="preserve">the subsequent files can </w:t>
      </w:r>
      <w:r w:rsidR="00CB564C">
        <w:t>be</w:t>
      </w:r>
      <w:r>
        <w:t xml:space="preserve"> shown by paging through the data using the page number buttons</w:t>
      </w:r>
      <w:proofErr w:type="gramEnd"/>
      <w:r>
        <w:t>.</w:t>
      </w:r>
    </w:p>
    <w:p w14:paraId="03AE8545" w14:textId="77777777" w:rsidR="00CB564C" w:rsidRPr="005879DC" w:rsidRDefault="009E0B15" w:rsidP="00CB564C">
      <w:pPr>
        <w:pStyle w:val="iNormal"/>
        <w:jc w:val="center"/>
      </w:pPr>
      <w:r>
        <w:rPr>
          <w:noProof/>
          <w:lang w:val="en-US"/>
        </w:rPr>
        <w:drawing>
          <wp:inline distT="0" distB="0" distL="0" distR="0" wp14:anchorId="3F7142EB" wp14:editId="7720F973">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14:paraId="593B6D39" w14:textId="77777777" w:rsidR="0013578A" w:rsidRDefault="0013578A" w:rsidP="0013578A">
      <w:pPr>
        <w:pStyle w:val="iHeading3"/>
      </w:pPr>
      <w:bookmarkStart w:id="113" w:name="_Toc308996062"/>
      <w:r>
        <w:t>Sorting</w:t>
      </w:r>
      <w:bookmarkEnd w:id="113"/>
    </w:p>
    <w:p w14:paraId="57DA16A5" w14:textId="77777777"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14:paraId="64A3AA35" w14:textId="77777777"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w:t>
      </w:r>
      <w:proofErr w:type="gramStart"/>
      <w:r>
        <w:rPr>
          <w:lang w:eastAsia="ja-JP"/>
        </w:rPr>
        <w:t xml:space="preserve">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proofErr w:type="gramEnd"/>
      <w:r w:rsidR="0013578A">
        <w:rPr>
          <w:lang w:eastAsia="ja-JP"/>
        </w:rPr>
        <w:t>.</w:t>
      </w:r>
    </w:p>
    <w:p w14:paraId="75C58D2A" w14:textId="77777777"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14:paraId="36C58343" w14:textId="77777777" w:rsidR="003C2D92" w:rsidRPr="0013578A" w:rsidRDefault="003C2D92" w:rsidP="0013578A">
      <w:pPr>
        <w:pStyle w:val="iNormal"/>
        <w:rPr>
          <w:lang w:eastAsia="ja-JP"/>
        </w:rPr>
      </w:pPr>
      <w:r>
        <w:rPr>
          <w:lang w:eastAsia="ja-JP"/>
        </w:rPr>
        <w:t>Sorting can be done by only one column at a time.</w:t>
      </w:r>
    </w:p>
    <w:p w14:paraId="524976AF" w14:textId="77777777" w:rsidR="0013578A" w:rsidRDefault="0013578A" w:rsidP="0013578A">
      <w:pPr>
        <w:pStyle w:val="iHeading3"/>
      </w:pPr>
      <w:bookmarkStart w:id="114" w:name="_Toc308996063"/>
      <w:r>
        <w:t>Searching</w:t>
      </w:r>
      <w:bookmarkEnd w:id="114"/>
    </w:p>
    <w:p w14:paraId="675AED24" w14:textId="3D7B2E20"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14:paraId="2648688E" w14:textId="77777777" w:rsidR="004D2D9E" w:rsidRDefault="0025702F" w:rsidP="004D2D9E">
      <w:pPr>
        <w:pStyle w:val="iNormal"/>
        <w:jc w:val="center"/>
      </w:pPr>
      <w:r>
        <w:rPr>
          <w:noProof/>
          <w:lang w:val="en-US"/>
        </w:rPr>
        <w:drawing>
          <wp:inline distT="0" distB="0" distL="0" distR="0" wp14:anchorId="470EA6F0" wp14:editId="18273043">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14:paraId="42DFC755" w14:textId="77777777" w:rsidR="004D2D9E" w:rsidRDefault="004D2D9E" w:rsidP="00BD4BAC">
      <w:pPr>
        <w:pStyle w:val="iNormal"/>
      </w:pPr>
      <w:r>
        <w:t xml:space="preserve">The screen above shows the Explore Data tab when a search is active, restricting the number of files shown. Note </w:t>
      </w:r>
      <w:proofErr w:type="gramStart"/>
      <w:r>
        <w:t xml:space="preserve">the </w:t>
      </w:r>
      <w:r w:rsidR="007549DF" w:rsidRPr="007549DF">
        <w:rPr>
          <w:rStyle w:val="iButton"/>
        </w:rPr>
        <w:t> </w:t>
      </w:r>
      <w:r w:rsidRPr="007549DF">
        <w:rPr>
          <w:rStyle w:val="iButton"/>
        </w:rPr>
        <w:t>Clear</w:t>
      </w:r>
      <w:proofErr w:type="gramEnd"/>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14:paraId="1DEEE71D" w14:textId="77777777" w:rsidR="007A49B7" w:rsidRDefault="004D2D9E" w:rsidP="00BD4BAC">
      <w:pPr>
        <w:pStyle w:val="iNormal"/>
      </w:pPr>
      <w:r>
        <w:t xml:space="preserve">To </w:t>
      </w:r>
      <w:r w:rsidR="008A4C11">
        <w:t xml:space="preserve">set or </w:t>
      </w:r>
      <w:r>
        <w:t xml:space="preserve">change the search conditions, click on </w:t>
      </w:r>
      <w:proofErr w:type="gramStart"/>
      <w:r>
        <w:t xml:space="preserve">the </w:t>
      </w:r>
      <w:r w:rsidR="007549DF" w:rsidRPr="007549DF">
        <w:rPr>
          <w:rStyle w:val="iButton"/>
        </w:rPr>
        <w:t> </w:t>
      </w:r>
      <w:r w:rsidR="00DB25E0" w:rsidRPr="007549DF">
        <w:rPr>
          <w:rStyle w:val="iButton"/>
        </w:rPr>
        <w:t>Showing</w:t>
      </w:r>
      <w:proofErr w:type="gramEnd"/>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14:paraId="71251834" w14:textId="77777777" w:rsidR="00E91F72" w:rsidRPr="00E91F72" w:rsidRDefault="00E91F72" w:rsidP="00DB652E">
      <w:pPr>
        <w:pStyle w:val="iFigureCaption"/>
      </w:pPr>
      <w:commentRangeStart w:id="115"/>
      <w:r>
        <w:rPr>
          <w:noProof/>
          <w:lang w:val="en-US"/>
        </w:rPr>
        <w:drawing>
          <wp:inline distT="0" distB="0" distL="0" distR="0" wp14:anchorId="32734379" wp14:editId="0AF0373A">
            <wp:extent cx="1727510" cy="3767897"/>
            <wp:effectExtent l="190500" t="152400" r="177490" b="137353"/>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srcRect l="6285" t="16263" r="8073" b="10554"/>
                    <a:stretch>
                      <a:fillRect/>
                    </a:stretch>
                  </pic:blipFill>
                  <pic:spPr bwMode="auto">
                    <a:xfrm>
                      <a:off x="0" y="0"/>
                      <a:ext cx="1731321" cy="3776209"/>
                    </a:xfrm>
                    <a:prstGeom prst="rect">
                      <a:avLst/>
                    </a:prstGeom>
                    <a:ln>
                      <a:noFill/>
                    </a:ln>
                    <a:effectLst>
                      <a:outerShdw blurRad="190500" algn="tl" rotWithShape="0">
                        <a:srgbClr val="000000">
                          <a:alpha val="70000"/>
                        </a:srgbClr>
                      </a:outerShdw>
                    </a:effectLst>
                  </pic:spPr>
                </pic:pic>
              </a:graphicData>
            </a:graphic>
          </wp:inline>
        </w:drawing>
      </w:r>
      <w:commentRangeEnd w:id="115"/>
      <w:r w:rsidR="009C7582">
        <w:rPr>
          <w:rStyle w:val="CommentReference"/>
          <w:rFonts w:asciiTheme="minorHAnsi" w:eastAsiaTheme="minorEastAsia" w:hAnsiTheme="minorHAnsi" w:cstheme="minorBidi"/>
          <w:b w:val="0"/>
          <w:color w:val="auto"/>
        </w:rPr>
        <w:commentReference w:id="115"/>
      </w:r>
    </w:p>
    <w:p w14:paraId="371E6679" w14:textId="145ADF75"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t>
      </w:r>
      <w:r w:rsidR="00860F9C">
        <w:t xml:space="preserve">that </w:t>
      </w:r>
      <w:r w:rsidR="00727721">
        <w:t>have active search data.</w:t>
      </w:r>
    </w:p>
    <w:p w14:paraId="244DF2DF" w14:textId="77777777"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14:paraId="5D6B105A" w14:textId="77777777"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w:t>
      </w:r>
      <w:proofErr w:type="gramStart"/>
      <w:r>
        <w:t>files which</w:t>
      </w:r>
      <w:proofErr w:type="gramEnd"/>
      <w:r>
        <w:t xml:space="preserve"> satisfy </w:t>
      </w:r>
      <w:r w:rsidRPr="008952EB">
        <w:rPr>
          <w:rStyle w:val="iEmphasis"/>
        </w:rPr>
        <w:t>all</w:t>
      </w:r>
      <w:r>
        <w:t xml:space="preserve"> of the conditions you specify.</w:t>
      </w:r>
    </w:p>
    <w:p w14:paraId="6F5F4780" w14:textId="0104DA01" w:rsidR="003D5F61" w:rsidRDefault="003D5F61" w:rsidP="00BD4BAC">
      <w:pPr>
        <w:pStyle w:val="iNormal"/>
      </w:pPr>
      <w:r>
        <w:t xml:space="preserve">Click on </w:t>
      </w:r>
      <w:proofErr w:type="gramStart"/>
      <w:r>
        <w:t xml:space="preserve">any </w:t>
      </w:r>
      <w:r w:rsidR="00DB652E" w:rsidRPr="00DB652E">
        <w:rPr>
          <w:rStyle w:val="iButtonBlue"/>
        </w:rPr>
        <w:t> </w:t>
      </w:r>
      <w:r w:rsidRPr="00DB652E">
        <w:rPr>
          <w:rStyle w:val="iButtonBlue"/>
        </w:rPr>
        <w:t>Update</w:t>
      </w:r>
      <w:proofErr w:type="gramEnd"/>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CF08BB">
        <w:t>DIVER</w:t>
      </w:r>
      <w:r>
        <w:t xml:space="preserve"> to redo the search based on all the criteria you have entered. These buttons will appear when you open any of the Metadata search fields.</w:t>
      </w:r>
    </w:p>
    <w:p w14:paraId="3546EE8A" w14:textId="77777777" w:rsidR="008B2AC8" w:rsidRDefault="008B2AC8" w:rsidP="003D38B4">
      <w:pPr>
        <w:pStyle w:val="iHeading4"/>
      </w:pPr>
      <w:bookmarkStart w:id="116" w:name="_Ref351730774"/>
      <w:r>
        <w:t>Regular Expressions</w:t>
      </w:r>
      <w:bookmarkEnd w:id="116"/>
    </w:p>
    <w:p w14:paraId="7D39F37A" w14:textId="613ECCB7"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CF08BB">
        <w:t>DIVER</w:t>
      </w:r>
      <w:r>
        <w:t xml:space="preserve"> uses regular expressions to provide comprehensive search functionality for Filenames, Descriptions and IDs.</w:t>
      </w:r>
    </w:p>
    <w:p w14:paraId="333E9D3C"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71" w:history="1">
        <w:r w:rsidR="00CB4610" w:rsidRPr="00CA49F9">
          <w:rPr>
            <w:rStyle w:val="Hyperlink"/>
          </w:rPr>
          <w:t>http://www.regular-expressions.info/reference.html</w:t>
        </w:r>
      </w:hyperlink>
      <w:r w:rsidR="0000202F">
        <w:t>.</w:t>
      </w:r>
    </w:p>
    <w:p w14:paraId="0422E1D7" w14:textId="5DE7A6E9" w:rsidR="001D72ED" w:rsidRDefault="00CF08BB" w:rsidP="003A61D6">
      <w:pPr>
        <w:pStyle w:val="iNormal"/>
      </w:pPr>
      <w:r>
        <w:t>DIVER</w:t>
      </w:r>
      <w:r w:rsidR="001D72ED">
        <w:t xml:space="preserve">’s use of regular expressions is not case sensitive. Therefore, you can enter </w:t>
      </w:r>
      <w:r w:rsidR="00412CEB">
        <w:t xml:space="preserve">either </w:t>
      </w:r>
      <w:r w:rsidR="001D72ED">
        <w:t>upper or lower case characters and get the same result.</w:t>
      </w:r>
    </w:p>
    <w:p w14:paraId="493E9CD1" w14:textId="77777777" w:rsidR="003A61D6" w:rsidRDefault="003A61D6" w:rsidP="003A61D6">
      <w:pPr>
        <w:pStyle w:val="iNormal"/>
      </w:pPr>
      <w:r>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372CE2EF" w14:textId="77777777" w:rsidTr="00582270">
        <w:trPr>
          <w:cantSplit/>
        </w:trPr>
        <w:tc>
          <w:tcPr>
            <w:tcW w:w="0" w:type="auto"/>
            <w:shd w:val="clear" w:color="auto" w:fill="auto"/>
          </w:tcPr>
          <w:p w14:paraId="0212E21C" w14:textId="77777777" w:rsidR="00A70992" w:rsidRPr="00582270" w:rsidRDefault="00A70992" w:rsidP="00582270">
            <w:pPr>
              <w:pStyle w:val="iNormal"/>
              <w:jc w:val="left"/>
            </w:pPr>
            <w:r w:rsidRPr="00582270">
              <w:t>Simple string</w:t>
            </w:r>
          </w:p>
        </w:tc>
        <w:tc>
          <w:tcPr>
            <w:tcW w:w="678" w:type="dxa"/>
            <w:shd w:val="clear" w:color="auto" w:fill="auto"/>
          </w:tcPr>
          <w:p w14:paraId="2978FA08" w14:textId="77777777" w:rsidR="00A70992" w:rsidRPr="00582270" w:rsidRDefault="00A70992" w:rsidP="00582270">
            <w:pPr>
              <w:pStyle w:val="iNormal"/>
              <w:jc w:val="center"/>
            </w:pPr>
          </w:p>
        </w:tc>
        <w:tc>
          <w:tcPr>
            <w:tcW w:w="6904" w:type="dxa"/>
            <w:shd w:val="clear" w:color="auto" w:fill="auto"/>
          </w:tcPr>
          <w:p w14:paraId="211CBEAE"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66CBE569" w14:textId="77777777" w:rsidR="00A70992" w:rsidRPr="00582270" w:rsidRDefault="00A70992" w:rsidP="00BE06E4">
            <w:pPr>
              <w:pStyle w:val="iNormal"/>
            </w:pPr>
            <w:r w:rsidRPr="00582270">
              <w:rPr>
                <w:b/>
              </w:rPr>
              <w:t>Example:</w:t>
            </w:r>
            <w:r w:rsidRPr="00582270">
              <w:t xml:space="preserve"> </w:t>
            </w:r>
            <w:proofErr w:type="spellStart"/>
            <w:r w:rsidRPr="00582270">
              <w:rPr>
                <w:rStyle w:val="iCodeChar"/>
              </w:rPr>
              <w:t>mpl</w:t>
            </w:r>
            <w:proofErr w:type="spellEnd"/>
            <w:r w:rsidRPr="00582270">
              <w:t xml:space="preserve"> will match the string </w:t>
            </w:r>
            <w:r w:rsidRPr="00582270">
              <w:rPr>
                <w:rStyle w:val="iCodeChar"/>
              </w:rPr>
              <w:t>example</w:t>
            </w:r>
            <w:r w:rsidRPr="00582270">
              <w:t xml:space="preserve"> at the fourth character.</w:t>
            </w:r>
          </w:p>
        </w:tc>
      </w:tr>
      <w:tr w:rsidR="00A70992" w:rsidRPr="00582270" w14:paraId="0C38B868" w14:textId="77777777" w:rsidTr="00582270">
        <w:trPr>
          <w:cantSplit/>
        </w:trPr>
        <w:tc>
          <w:tcPr>
            <w:tcW w:w="0" w:type="auto"/>
            <w:shd w:val="clear" w:color="auto" w:fill="auto"/>
          </w:tcPr>
          <w:p w14:paraId="500AB2FB" w14:textId="77777777" w:rsidR="00A70992" w:rsidRPr="00582270" w:rsidRDefault="00A70992" w:rsidP="00582270">
            <w:pPr>
              <w:pStyle w:val="iNormal"/>
              <w:jc w:val="left"/>
            </w:pPr>
            <w:r w:rsidRPr="00582270">
              <w:t>Start of string</w:t>
            </w:r>
          </w:p>
        </w:tc>
        <w:tc>
          <w:tcPr>
            <w:tcW w:w="678" w:type="dxa"/>
            <w:shd w:val="clear" w:color="auto" w:fill="auto"/>
          </w:tcPr>
          <w:p w14:paraId="45811DF3" w14:textId="77777777" w:rsidR="00A70992" w:rsidRPr="00582270" w:rsidRDefault="00A70992" w:rsidP="00582270">
            <w:pPr>
              <w:pStyle w:val="iNormal"/>
              <w:jc w:val="center"/>
            </w:pPr>
            <w:r w:rsidRPr="00582270">
              <w:t>^</w:t>
            </w:r>
          </w:p>
        </w:tc>
        <w:tc>
          <w:tcPr>
            <w:tcW w:w="6904" w:type="dxa"/>
            <w:shd w:val="clear" w:color="auto" w:fill="auto"/>
          </w:tcPr>
          <w:p w14:paraId="0566DA28" w14:textId="77777777" w:rsidR="00A70992" w:rsidRPr="00582270" w:rsidRDefault="00A70992" w:rsidP="003A61D6">
            <w:pPr>
              <w:pStyle w:val="iNormal"/>
            </w:pPr>
            <w:r w:rsidRPr="00582270">
              <w:t>The character ^ will match the beginning of the string.</w:t>
            </w:r>
          </w:p>
          <w:p w14:paraId="55CBF311" w14:textId="77777777" w:rsidR="00A70992" w:rsidRPr="00582270" w:rsidRDefault="00A70992" w:rsidP="00A70992">
            <w:pPr>
              <w:pStyle w:val="iNormal"/>
            </w:pPr>
            <w:r w:rsidRPr="00582270">
              <w:rPr>
                <w:b/>
              </w:rPr>
              <w:t>Example:</w:t>
            </w:r>
            <w:r w:rsidRPr="00582270">
              <w:t xml:space="preserve"> </w:t>
            </w:r>
            <w:r w:rsidRPr="00582270">
              <w:rPr>
                <w:rStyle w:val="iCodeChar"/>
              </w:rPr>
              <w:t>^</w:t>
            </w:r>
            <w:proofErr w:type="spellStart"/>
            <w:r w:rsidRPr="00582270">
              <w:rPr>
                <w:rStyle w:val="iCodeChar"/>
              </w:rPr>
              <w:t>exa</w:t>
            </w:r>
            <w:proofErr w:type="spellEnd"/>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w:t>
            </w:r>
            <w:proofErr w:type="spellStart"/>
            <w:r w:rsidRPr="00582270">
              <w:rPr>
                <w:rStyle w:val="iCodeChar"/>
              </w:rPr>
              <w:t>xa</w:t>
            </w:r>
            <w:proofErr w:type="spellEnd"/>
            <w:r w:rsidRPr="00582270">
              <w:t xml:space="preserve"> will not.</w:t>
            </w:r>
          </w:p>
        </w:tc>
      </w:tr>
      <w:tr w:rsidR="00A70992" w:rsidRPr="00582270" w14:paraId="54993560" w14:textId="77777777" w:rsidTr="00582270">
        <w:trPr>
          <w:cantSplit/>
        </w:trPr>
        <w:tc>
          <w:tcPr>
            <w:tcW w:w="0" w:type="auto"/>
            <w:shd w:val="clear" w:color="auto" w:fill="auto"/>
          </w:tcPr>
          <w:p w14:paraId="77073077" w14:textId="77777777" w:rsidR="00A70992" w:rsidRPr="00582270" w:rsidRDefault="00A70992" w:rsidP="00582270">
            <w:pPr>
              <w:pStyle w:val="iNormal"/>
              <w:jc w:val="left"/>
            </w:pPr>
            <w:r w:rsidRPr="00582270">
              <w:t>End of string</w:t>
            </w:r>
          </w:p>
        </w:tc>
        <w:tc>
          <w:tcPr>
            <w:tcW w:w="678" w:type="dxa"/>
            <w:shd w:val="clear" w:color="auto" w:fill="auto"/>
          </w:tcPr>
          <w:p w14:paraId="69DB3865" w14:textId="77777777" w:rsidR="00A70992" w:rsidRPr="00582270" w:rsidRDefault="00A70992" w:rsidP="00582270">
            <w:pPr>
              <w:pStyle w:val="iNormal"/>
              <w:jc w:val="center"/>
            </w:pPr>
            <w:r w:rsidRPr="00582270">
              <w:t>$</w:t>
            </w:r>
          </w:p>
        </w:tc>
        <w:tc>
          <w:tcPr>
            <w:tcW w:w="6904" w:type="dxa"/>
            <w:shd w:val="clear" w:color="auto" w:fill="auto"/>
          </w:tcPr>
          <w:p w14:paraId="1A0F5B94" w14:textId="77777777" w:rsidR="00A70992" w:rsidRPr="00582270" w:rsidRDefault="00A70992" w:rsidP="00A70992">
            <w:pPr>
              <w:pStyle w:val="iNormal"/>
            </w:pPr>
            <w:r w:rsidRPr="00582270">
              <w:t xml:space="preserve">The character $ will match the end of the string. </w:t>
            </w:r>
          </w:p>
          <w:p w14:paraId="5A38EAEC"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proofErr w:type="spellStart"/>
            <w:r w:rsidRPr="00582270">
              <w:rPr>
                <w:rStyle w:val="iCodeChar"/>
              </w:rPr>
              <w:t>pl</w:t>
            </w:r>
            <w:proofErr w:type="spellEnd"/>
            <w:r w:rsidRPr="00582270">
              <w:rPr>
                <w:rStyle w:val="iCodeChar"/>
              </w:rPr>
              <w:t>$</w:t>
            </w:r>
            <w:r w:rsidRPr="00582270">
              <w:t xml:space="preserve"> will not.</w:t>
            </w:r>
          </w:p>
        </w:tc>
      </w:tr>
      <w:tr w:rsidR="00A70992" w:rsidRPr="00582270" w14:paraId="54099355" w14:textId="77777777" w:rsidTr="00582270">
        <w:trPr>
          <w:cantSplit/>
        </w:trPr>
        <w:tc>
          <w:tcPr>
            <w:tcW w:w="0" w:type="auto"/>
            <w:shd w:val="clear" w:color="auto" w:fill="auto"/>
          </w:tcPr>
          <w:p w14:paraId="14A19552" w14:textId="77777777" w:rsidR="00A70992" w:rsidRPr="00582270" w:rsidRDefault="00A70992" w:rsidP="00582270">
            <w:pPr>
              <w:pStyle w:val="iNormal"/>
              <w:jc w:val="left"/>
            </w:pPr>
            <w:r w:rsidRPr="00582270">
              <w:t>Any character</w:t>
            </w:r>
          </w:p>
        </w:tc>
        <w:tc>
          <w:tcPr>
            <w:tcW w:w="678" w:type="dxa"/>
            <w:shd w:val="clear" w:color="auto" w:fill="auto"/>
          </w:tcPr>
          <w:p w14:paraId="15EA1E6B" w14:textId="77777777" w:rsidR="00A70992" w:rsidRPr="00582270" w:rsidRDefault="00A70992" w:rsidP="00582270">
            <w:pPr>
              <w:pStyle w:val="iNormal"/>
              <w:jc w:val="center"/>
            </w:pPr>
            <w:r w:rsidRPr="00582270">
              <w:t>.</w:t>
            </w:r>
          </w:p>
        </w:tc>
        <w:tc>
          <w:tcPr>
            <w:tcW w:w="6904" w:type="dxa"/>
            <w:shd w:val="clear" w:color="auto" w:fill="auto"/>
          </w:tcPr>
          <w:p w14:paraId="519DA81E" w14:textId="77777777" w:rsidR="00A70992" w:rsidRPr="00582270" w:rsidRDefault="00A70992" w:rsidP="00A70992">
            <w:pPr>
              <w:pStyle w:val="iNormal"/>
            </w:pPr>
            <w:r w:rsidRPr="00582270">
              <w:t xml:space="preserve">The period character will match any character. </w:t>
            </w:r>
          </w:p>
          <w:p w14:paraId="2847580C" w14:textId="77777777" w:rsidR="00A70992" w:rsidRPr="00582270" w:rsidRDefault="00A70992" w:rsidP="00A70992">
            <w:pPr>
              <w:pStyle w:val="iNormal"/>
            </w:pPr>
            <w:r w:rsidRPr="00582270">
              <w:rPr>
                <w:b/>
              </w:rPr>
              <w:t>Example:</w:t>
            </w:r>
            <w:r w:rsidRPr="00582270">
              <w:rPr>
                <w:rStyle w:val="iCodeChar"/>
              </w:rPr>
              <w:t xml:space="preserve"> </w:t>
            </w:r>
            <w:proofErr w:type="spellStart"/>
            <w:r w:rsidRPr="00582270">
              <w:rPr>
                <w:rStyle w:val="iCodeChar"/>
              </w:rPr>
              <w:t>a.c</w:t>
            </w:r>
            <w:proofErr w:type="spellEnd"/>
            <w:r w:rsidRPr="00582270">
              <w:t xml:space="preserve"> will match </w:t>
            </w:r>
            <w:proofErr w:type="spellStart"/>
            <w:r w:rsidRPr="00582270">
              <w:rPr>
                <w:rStyle w:val="iCodeChar"/>
              </w:rPr>
              <w:t>abc</w:t>
            </w:r>
            <w:proofErr w:type="spellEnd"/>
            <w:r w:rsidRPr="00582270">
              <w:t xml:space="preserve">, </w:t>
            </w:r>
            <w:proofErr w:type="spellStart"/>
            <w:r w:rsidRPr="00582270">
              <w:rPr>
                <w:rStyle w:val="iCodeChar"/>
              </w:rPr>
              <w:t>aac</w:t>
            </w:r>
            <w:proofErr w:type="spellEnd"/>
            <w:r w:rsidRPr="00582270">
              <w:t xml:space="preserve">, </w:t>
            </w:r>
            <w:proofErr w:type="spellStart"/>
            <w:r w:rsidRPr="00582270">
              <w:rPr>
                <w:rStyle w:val="iCodeChar"/>
              </w:rPr>
              <w:t>adc</w:t>
            </w:r>
            <w:proofErr w:type="spellEnd"/>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proofErr w:type="spellStart"/>
            <w:r w:rsidRPr="00582270">
              <w:rPr>
                <w:rStyle w:val="iCodeChar"/>
              </w:rPr>
              <w:t>abbc</w:t>
            </w:r>
            <w:proofErr w:type="spellEnd"/>
            <w:r w:rsidRPr="00582270">
              <w:t>.</w:t>
            </w:r>
          </w:p>
        </w:tc>
      </w:tr>
      <w:tr w:rsidR="00A70992" w:rsidRPr="00582270" w14:paraId="3231D8A8" w14:textId="77777777" w:rsidTr="00582270">
        <w:trPr>
          <w:cantSplit/>
        </w:trPr>
        <w:tc>
          <w:tcPr>
            <w:tcW w:w="0" w:type="auto"/>
            <w:shd w:val="clear" w:color="auto" w:fill="auto"/>
          </w:tcPr>
          <w:p w14:paraId="0E660EF4" w14:textId="77777777" w:rsidR="00A70992" w:rsidRPr="00582270" w:rsidRDefault="00A70992" w:rsidP="00582270">
            <w:pPr>
              <w:pStyle w:val="iNormal"/>
              <w:jc w:val="left"/>
            </w:pPr>
            <w:r w:rsidRPr="00582270">
              <w:t>Repeated character</w:t>
            </w:r>
          </w:p>
        </w:tc>
        <w:tc>
          <w:tcPr>
            <w:tcW w:w="678" w:type="dxa"/>
            <w:shd w:val="clear" w:color="auto" w:fill="auto"/>
          </w:tcPr>
          <w:p w14:paraId="7C586FC4" w14:textId="77777777" w:rsidR="00A70992" w:rsidRPr="00582270" w:rsidRDefault="00A70992" w:rsidP="00582270">
            <w:pPr>
              <w:pStyle w:val="iNormal"/>
              <w:jc w:val="center"/>
            </w:pPr>
            <w:r w:rsidRPr="00582270">
              <w:t>*</w:t>
            </w:r>
          </w:p>
        </w:tc>
        <w:tc>
          <w:tcPr>
            <w:tcW w:w="6904" w:type="dxa"/>
            <w:shd w:val="clear" w:color="auto" w:fill="auto"/>
          </w:tcPr>
          <w:p w14:paraId="67C4BD31" w14:textId="77777777" w:rsidR="00A70992" w:rsidRPr="00582270" w:rsidRDefault="00A70992" w:rsidP="00A70992">
            <w:pPr>
              <w:pStyle w:val="iNormal"/>
            </w:pPr>
            <w:r w:rsidRPr="00582270">
              <w:t xml:space="preserve">Asterisk causes matching to zero or more repetitions of the preceding character. </w:t>
            </w:r>
          </w:p>
          <w:p w14:paraId="019AFEE9" w14:textId="77777777" w:rsidR="00A70992" w:rsidRPr="00582270" w:rsidRDefault="00A70992" w:rsidP="00A70992">
            <w:pPr>
              <w:pStyle w:val="iNormal"/>
            </w:pPr>
            <w:r w:rsidRPr="00582270">
              <w:rPr>
                <w:b/>
              </w:rPr>
              <w:t>Example:</w:t>
            </w:r>
            <w:r w:rsidRPr="00582270">
              <w:rPr>
                <w:rStyle w:val="iCodeChar"/>
              </w:rPr>
              <w:t xml:space="preserve"> </w:t>
            </w:r>
            <w:proofErr w:type="spellStart"/>
            <w:r w:rsidRPr="00582270">
              <w:rPr>
                <w:rStyle w:val="iCodeChar"/>
              </w:rPr>
              <w:t>ab</w:t>
            </w:r>
            <w:proofErr w:type="spellEnd"/>
            <w:r w:rsidRPr="00582270">
              <w:rPr>
                <w:rStyle w:val="iCodeChar"/>
              </w:rPr>
              <w:t>*c</w:t>
            </w:r>
            <w:r w:rsidRPr="00582270">
              <w:t xml:space="preserve"> will match </w:t>
            </w:r>
            <w:r w:rsidRPr="00582270">
              <w:rPr>
                <w:rStyle w:val="iCodeChar"/>
              </w:rPr>
              <w:t>ac</w:t>
            </w:r>
            <w:r w:rsidRPr="00582270">
              <w:t xml:space="preserve">, </w:t>
            </w:r>
            <w:proofErr w:type="spellStart"/>
            <w:r w:rsidRPr="00582270">
              <w:rPr>
                <w:rStyle w:val="iCodeChar"/>
              </w:rPr>
              <w:t>abc</w:t>
            </w:r>
            <w:proofErr w:type="spellEnd"/>
            <w:r w:rsidRPr="00582270">
              <w:t xml:space="preserve">, </w:t>
            </w:r>
            <w:proofErr w:type="spellStart"/>
            <w:r w:rsidRPr="00582270">
              <w:rPr>
                <w:rStyle w:val="iCodeChar"/>
              </w:rPr>
              <w:t>abbc</w:t>
            </w:r>
            <w:proofErr w:type="spellEnd"/>
            <w:r w:rsidRPr="00582270">
              <w:t xml:space="preserve"> or </w:t>
            </w:r>
            <w:proofErr w:type="spellStart"/>
            <w:r w:rsidRPr="00582270">
              <w:rPr>
                <w:rStyle w:val="iCodeChar"/>
              </w:rPr>
              <w:t>abbbc</w:t>
            </w:r>
            <w:proofErr w:type="spellEnd"/>
            <w:r w:rsidRPr="00582270">
              <w:t xml:space="preserve">, but will not match </w:t>
            </w:r>
            <w:r w:rsidRPr="00582270">
              <w:rPr>
                <w:rStyle w:val="iCodeChar"/>
              </w:rPr>
              <w:t>a7c</w:t>
            </w:r>
            <w:r w:rsidRPr="00582270">
              <w:t xml:space="preserve"> or </w:t>
            </w:r>
            <w:proofErr w:type="spellStart"/>
            <w:r w:rsidRPr="00582270">
              <w:rPr>
                <w:rStyle w:val="iCodeChar"/>
              </w:rPr>
              <w:t>ahc</w:t>
            </w:r>
            <w:proofErr w:type="spellEnd"/>
            <w:r w:rsidRPr="00582270">
              <w:t xml:space="preserve">. It will match </w:t>
            </w:r>
            <w:proofErr w:type="spellStart"/>
            <w:r w:rsidRPr="00582270">
              <w:rPr>
                <w:rStyle w:val="iCodeChar"/>
              </w:rPr>
              <w:t>aac</w:t>
            </w:r>
            <w:proofErr w:type="spellEnd"/>
            <w:r w:rsidRPr="00582270">
              <w:t xml:space="preserve"> at the second character and </w:t>
            </w:r>
            <w:proofErr w:type="spellStart"/>
            <w:r w:rsidRPr="00582270">
              <w:rPr>
                <w:rStyle w:val="iCodeChar"/>
              </w:rPr>
              <w:t>acc</w:t>
            </w:r>
            <w:proofErr w:type="spellEnd"/>
            <w:r w:rsidRPr="00582270">
              <w:t xml:space="preserve"> at the first character, because there are zero characters between </w:t>
            </w:r>
            <w:proofErr w:type="gramStart"/>
            <w:r w:rsidRPr="00582270">
              <w:t xml:space="preserve">the </w:t>
            </w:r>
            <w:r w:rsidRPr="00582270">
              <w:rPr>
                <w:rStyle w:val="iCodeChar"/>
              </w:rPr>
              <w:t>a</w:t>
            </w:r>
            <w:proofErr w:type="gramEnd"/>
            <w:r w:rsidRPr="00582270">
              <w:t xml:space="preserve"> and </w:t>
            </w:r>
            <w:r w:rsidRPr="00582270">
              <w:rPr>
                <w:rStyle w:val="iCodeChar"/>
              </w:rPr>
              <w:t xml:space="preserve">c </w:t>
            </w:r>
            <w:r w:rsidRPr="00582270">
              <w:t>in those strings.</w:t>
            </w:r>
          </w:p>
        </w:tc>
      </w:tr>
      <w:tr w:rsidR="00A70992" w:rsidRPr="00582270" w14:paraId="232B8EF1" w14:textId="77777777" w:rsidTr="00582270">
        <w:trPr>
          <w:cantSplit/>
        </w:trPr>
        <w:tc>
          <w:tcPr>
            <w:tcW w:w="0" w:type="auto"/>
            <w:shd w:val="clear" w:color="auto" w:fill="auto"/>
          </w:tcPr>
          <w:p w14:paraId="3D517EB9" w14:textId="77777777" w:rsidR="00A70992" w:rsidRPr="00582270" w:rsidRDefault="00A70992" w:rsidP="00582270">
            <w:pPr>
              <w:pStyle w:val="iNormal"/>
              <w:jc w:val="left"/>
            </w:pPr>
            <w:r w:rsidRPr="00582270">
              <w:t>Repeated characters</w:t>
            </w:r>
          </w:p>
        </w:tc>
        <w:tc>
          <w:tcPr>
            <w:tcW w:w="678" w:type="dxa"/>
            <w:shd w:val="clear" w:color="auto" w:fill="auto"/>
          </w:tcPr>
          <w:p w14:paraId="7A774E71" w14:textId="77777777" w:rsidR="00A70992" w:rsidRPr="00582270" w:rsidRDefault="00A70992" w:rsidP="00582270">
            <w:pPr>
              <w:pStyle w:val="iNormal"/>
              <w:jc w:val="center"/>
            </w:pPr>
            <w:r w:rsidRPr="00582270">
              <w:t>+</w:t>
            </w:r>
          </w:p>
        </w:tc>
        <w:tc>
          <w:tcPr>
            <w:tcW w:w="6904" w:type="dxa"/>
            <w:shd w:val="clear" w:color="auto" w:fill="auto"/>
          </w:tcPr>
          <w:p w14:paraId="4E09354B" w14:textId="77777777" w:rsidR="00A70992" w:rsidRPr="00582270" w:rsidRDefault="00A70992" w:rsidP="00A70992">
            <w:pPr>
              <w:pStyle w:val="iNormal"/>
            </w:pPr>
            <w:r w:rsidRPr="00582270">
              <w:t xml:space="preserve">The plus sign causes matching to one or more repetitions of the previous character. </w:t>
            </w:r>
          </w:p>
          <w:p w14:paraId="524E5BFB" w14:textId="77777777" w:rsidR="00A70992" w:rsidRPr="00582270" w:rsidRDefault="00A70992" w:rsidP="00A70992">
            <w:pPr>
              <w:pStyle w:val="iNormal"/>
            </w:pPr>
            <w:r w:rsidRPr="00582270">
              <w:rPr>
                <w:b/>
              </w:rPr>
              <w:t>Example:</w:t>
            </w:r>
            <w:r w:rsidRPr="00582270">
              <w:rPr>
                <w:rStyle w:val="iCodeChar"/>
              </w:rPr>
              <w:t xml:space="preserve"> </w:t>
            </w:r>
            <w:proofErr w:type="spellStart"/>
            <w:r w:rsidRPr="00582270">
              <w:rPr>
                <w:rStyle w:val="iCodeChar"/>
              </w:rPr>
              <w:t>ab+c</w:t>
            </w:r>
            <w:proofErr w:type="spellEnd"/>
            <w:r w:rsidRPr="00582270">
              <w:t xml:space="preserve"> will match </w:t>
            </w:r>
            <w:proofErr w:type="spellStart"/>
            <w:r w:rsidRPr="00582270">
              <w:rPr>
                <w:rStyle w:val="iCodeChar"/>
              </w:rPr>
              <w:t>abc</w:t>
            </w:r>
            <w:proofErr w:type="spellEnd"/>
            <w:r w:rsidRPr="00582270">
              <w:t xml:space="preserve">, </w:t>
            </w:r>
            <w:proofErr w:type="spellStart"/>
            <w:r w:rsidRPr="00582270">
              <w:rPr>
                <w:rStyle w:val="iCodeChar"/>
              </w:rPr>
              <w:t>abbc</w:t>
            </w:r>
            <w:proofErr w:type="spellEnd"/>
            <w:r w:rsidRPr="00582270">
              <w:rPr>
                <w:rStyle w:val="iEmphasis"/>
              </w:rPr>
              <w:t xml:space="preserve"> </w:t>
            </w:r>
            <w:r w:rsidRPr="00582270">
              <w:t xml:space="preserve">or </w:t>
            </w:r>
            <w:proofErr w:type="spellStart"/>
            <w:r w:rsidRPr="00582270">
              <w:rPr>
                <w:rStyle w:val="iCodeChar"/>
              </w:rPr>
              <w:t>abbbc</w:t>
            </w:r>
            <w:proofErr w:type="spellEnd"/>
            <w:r w:rsidRPr="00582270">
              <w:t xml:space="preserve"> but will not match </w:t>
            </w:r>
            <w:r w:rsidRPr="00582270">
              <w:rPr>
                <w:rStyle w:val="iCodeChar"/>
              </w:rPr>
              <w:t>ac</w:t>
            </w:r>
            <w:r w:rsidRPr="00582270">
              <w:t>.</w:t>
            </w:r>
          </w:p>
        </w:tc>
      </w:tr>
      <w:tr w:rsidR="00A70992" w:rsidRPr="00582270" w14:paraId="28B36A4C" w14:textId="77777777" w:rsidTr="00582270">
        <w:trPr>
          <w:cantSplit/>
        </w:trPr>
        <w:tc>
          <w:tcPr>
            <w:tcW w:w="0" w:type="auto"/>
            <w:shd w:val="clear" w:color="auto" w:fill="auto"/>
          </w:tcPr>
          <w:p w14:paraId="59177676" w14:textId="77777777" w:rsidR="00A70992" w:rsidRPr="00582270" w:rsidRDefault="00A70992" w:rsidP="00582270">
            <w:pPr>
              <w:pStyle w:val="iNormal"/>
              <w:jc w:val="left"/>
            </w:pPr>
            <w:r w:rsidRPr="00582270">
              <w:t>Alternate characters</w:t>
            </w:r>
          </w:p>
        </w:tc>
        <w:tc>
          <w:tcPr>
            <w:tcW w:w="678" w:type="dxa"/>
            <w:shd w:val="clear" w:color="auto" w:fill="auto"/>
          </w:tcPr>
          <w:p w14:paraId="74286E92" w14:textId="77777777" w:rsidR="00A70992" w:rsidRPr="00582270" w:rsidRDefault="00A70992" w:rsidP="00582270">
            <w:pPr>
              <w:pStyle w:val="iNormal"/>
              <w:jc w:val="center"/>
            </w:pPr>
            <w:proofErr w:type="gramStart"/>
            <w:r w:rsidRPr="00582270">
              <w:t>[ ]</w:t>
            </w:r>
            <w:proofErr w:type="gramEnd"/>
          </w:p>
        </w:tc>
        <w:tc>
          <w:tcPr>
            <w:tcW w:w="6904" w:type="dxa"/>
            <w:shd w:val="clear" w:color="auto" w:fill="auto"/>
          </w:tcPr>
          <w:p w14:paraId="4E26D1D9" w14:textId="77777777" w:rsidR="00A70992" w:rsidRPr="00582270" w:rsidRDefault="00A70992" w:rsidP="00A70992">
            <w:pPr>
              <w:pStyle w:val="iNormal"/>
            </w:pPr>
            <w:r w:rsidRPr="00582270">
              <w:t xml:space="preserve">Strings enclosed within square brackets will match any one of the characters within the brackets. </w:t>
            </w:r>
          </w:p>
          <w:p w14:paraId="424D4095" w14:textId="77777777" w:rsidR="00A70992" w:rsidRPr="00582270" w:rsidRDefault="00A70992" w:rsidP="00A70992">
            <w:pPr>
              <w:pStyle w:val="iNormal"/>
            </w:pPr>
            <w:r w:rsidRPr="00582270">
              <w:rPr>
                <w:b/>
              </w:rPr>
              <w:t>Example:</w:t>
            </w:r>
            <w:r w:rsidRPr="00582270">
              <w:rPr>
                <w:rStyle w:val="iCodeChar"/>
              </w:rPr>
              <w:t xml:space="preserve"> </w:t>
            </w:r>
            <w:proofErr w:type="gramStart"/>
            <w:r w:rsidRPr="00582270">
              <w:rPr>
                <w:rStyle w:val="iCodeChar"/>
              </w:rPr>
              <w:t>a[</w:t>
            </w:r>
            <w:proofErr w:type="gramEnd"/>
            <w:r w:rsidRPr="00582270">
              <w:rPr>
                <w:rStyle w:val="iCodeChar"/>
              </w:rPr>
              <w:t>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proofErr w:type="spellStart"/>
            <w:r w:rsidRPr="00582270">
              <w:rPr>
                <w:rStyle w:val="iCodeChar"/>
              </w:rPr>
              <w:t>ab</w:t>
            </w:r>
            <w:proofErr w:type="spellEnd"/>
            <w:r w:rsidRPr="00582270">
              <w:t xml:space="preserve"> or any other substring.</w:t>
            </w:r>
          </w:p>
        </w:tc>
      </w:tr>
      <w:tr w:rsidR="00A70992" w:rsidRPr="00582270" w14:paraId="4224754D" w14:textId="77777777" w:rsidTr="00582270">
        <w:trPr>
          <w:cantSplit/>
        </w:trPr>
        <w:tc>
          <w:tcPr>
            <w:tcW w:w="0" w:type="auto"/>
            <w:shd w:val="clear" w:color="auto" w:fill="auto"/>
          </w:tcPr>
          <w:p w14:paraId="0601BB1B" w14:textId="77777777" w:rsidR="00A70992" w:rsidRPr="00582270" w:rsidRDefault="00A70992" w:rsidP="00582270">
            <w:pPr>
              <w:pStyle w:val="iNormal"/>
              <w:jc w:val="left"/>
            </w:pPr>
            <w:r w:rsidRPr="00582270">
              <w:t>Character ranges</w:t>
            </w:r>
          </w:p>
        </w:tc>
        <w:tc>
          <w:tcPr>
            <w:tcW w:w="678" w:type="dxa"/>
            <w:shd w:val="clear" w:color="auto" w:fill="auto"/>
          </w:tcPr>
          <w:p w14:paraId="0B73B7F4" w14:textId="77777777" w:rsidR="00A70992" w:rsidRPr="00582270" w:rsidRDefault="00A70992" w:rsidP="00582270">
            <w:pPr>
              <w:pStyle w:val="iNormal"/>
              <w:jc w:val="center"/>
            </w:pPr>
            <w:r w:rsidRPr="00582270">
              <w:t>[-]</w:t>
            </w:r>
          </w:p>
        </w:tc>
        <w:tc>
          <w:tcPr>
            <w:tcW w:w="6904" w:type="dxa"/>
            <w:shd w:val="clear" w:color="auto" w:fill="auto"/>
          </w:tcPr>
          <w:p w14:paraId="7164C781"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4246A516"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2B381556" w14:textId="77777777" w:rsidR="00A70992" w:rsidRPr="00582270" w:rsidRDefault="00A70992" w:rsidP="00A70992">
            <w:pPr>
              <w:pStyle w:val="iNormal"/>
            </w:pPr>
            <w:r w:rsidRPr="00582270">
              <w:rPr>
                <w:rStyle w:val="iCodeChar"/>
              </w:rPr>
              <w:t>[</w:t>
            </w:r>
            <w:proofErr w:type="gramStart"/>
            <w:r w:rsidRPr="00582270">
              <w:rPr>
                <w:rStyle w:val="iCodeChar"/>
              </w:rPr>
              <w:t>a</w:t>
            </w:r>
            <w:proofErr w:type="gramEnd"/>
            <w:r w:rsidRPr="00582270">
              <w:rPr>
                <w:rStyle w:val="iCodeChar"/>
              </w:rPr>
              <w:t>-z]</w:t>
            </w:r>
            <w:r w:rsidRPr="00582270">
              <w:t xml:space="preserve"> matches any letter.</w:t>
            </w:r>
          </w:p>
          <w:p w14:paraId="21973DA4" w14:textId="77777777" w:rsidR="00A70992" w:rsidRPr="00582270" w:rsidRDefault="00A70992" w:rsidP="00A70992">
            <w:pPr>
              <w:pStyle w:val="iNormal"/>
            </w:pPr>
            <w:r w:rsidRPr="00582270">
              <w:rPr>
                <w:rStyle w:val="iCodeChar"/>
              </w:rPr>
              <w:t>[</w:t>
            </w:r>
            <w:proofErr w:type="gramStart"/>
            <w:r w:rsidRPr="00582270">
              <w:rPr>
                <w:rStyle w:val="iCodeChar"/>
              </w:rPr>
              <w:t>a</w:t>
            </w:r>
            <w:proofErr w:type="gramEnd"/>
            <w:r w:rsidRPr="00582270">
              <w:rPr>
                <w:rStyle w:val="iCodeChar"/>
              </w:rPr>
              <w:t>-z0-9]</w:t>
            </w:r>
            <w:r w:rsidRPr="00582270">
              <w:t xml:space="preserve"> matches any digit or letter.</w:t>
            </w:r>
          </w:p>
        </w:tc>
      </w:tr>
      <w:tr w:rsidR="00A70992" w:rsidRPr="00582270" w14:paraId="4FCFFEA9" w14:textId="77777777" w:rsidTr="00582270">
        <w:trPr>
          <w:cantSplit/>
        </w:trPr>
        <w:tc>
          <w:tcPr>
            <w:tcW w:w="0" w:type="auto"/>
            <w:shd w:val="clear" w:color="auto" w:fill="auto"/>
          </w:tcPr>
          <w:p w14:paraId="0BB4D1B5" w14:textId="77777777" w:rsidR="00A70992" w:rsidRPr="00582270" w:rsidRDefault="00A70992" w:rsidP="00582270">
            <w:pPr>
              <w:pStyle w:val="iNormal"/>
              <w:jc w:val="left"/>
            </w:pPr>
            <w:r w:rsidRPr="00582270">
              <w:t>Escape character</w:t>
            </w:r>
          </w:p>
        </w:tc>
        <w:tc>
          <w:tcPr>
            <w:tcW w:w="678" w:type="dxa"/>
            <w:shd w:val="clear" w:color="auto" w:fill="auto"/>
          </w:tcPr>
          <w:p w14:paraId="32DDD237" w14:textId="77777777" w:rsidR="00A70992" w:rsidRPr="00582270" w:rsidRDefault="00A70992" w:rsidP="00582270">
            <w:pPr>
              <w:pStyle w:val="iNormal"/>
              <w:jc w:val="center"/>
            </w:pPr>
            <w:r w:rsidRPr="00582270">
              <w:t>\</w:t>
            </w:r>
          </w:p>
        </w:tc>
        <w:tc>
          <w:tcPr>
            <w:tcW w:w="6904" w:type="dxa"/>
            <w:shd w:val="clear" w:color="auto" w:fill="auto"/>
          </w:tcPr>
          <w:p w14:paraId="02D64A12" w14:textId="77777777" w:rsidR="00A70992" w:rsidRPr="00582270" w:rsidRDefault="00A70992" w:rsidP="003A61D6">
            <w:pPr>
              <w:pStyle w:val="iNormal"/>
            </w:pPr>
            <w:r w:rsidRPr="00582270">
              <w:t>In order to match a special character, precede it with the backslash character.</w:t>
            </w:r>
          </w:p>
          <w:p w14:paraId="71E44FF4" w14:textId="77777777" w:rsidR="00A70992" w:rsidRPr="00582270" w:rsidRDefault="00A70992" w:rsidP="003A61D6">
            <w:pPr>
              <w:pStyle w:val="iNormal"/>
            </w:pPr>
            <w:r w:rsidRPr="00582270">
              <w:t xml:space="preserve">Special characters are </w:t>
            </w:r>
            <w:r w:rsidRPr="00582270">
              <w:rPr>
                <w:rStyle w:val="iCodeChar"/>
              </w:rPr>
              <w:t>[\^$</w:t>
            </w:r>
            <w:proofErr w:type="gramStart"/>
            <w:r w:rsidRPr="00582270">
              <w:rPr>
                <w:rStyle w:val="iCodeChar"/>
              </w:rPr>
              <w:t>.|</w:t>
            </w:r>
            <w:proofErr w:type="gramEnd"/>
            <w:r w:rsidRPr="00582270">
              <w:rPr>
                <w:rStyle w:val="iCodeChar"/>
              </w:rPr>
              <w:t>?*+(){}</w:t>
            </w:r>
          </w:p>
          <w:p w14:paraId="5EDC456B"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435FFB81"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54405157" w14:textId="77777777" w:rsidR="00A70992" w:rsidRPr="00582270" w:rsidRDefault="00A70992" w:rsidP="00A70992">
            <w:pPr>
              <w:pStyle w:val="iNormal"/>
            </w:pPr>
            <w:r w:rsidRPr="00582270">
              <w:rPr>
                <w:rStyle w:val="iCodeChar"/>
              </w:rPr>
              <w:t>\.</w:t>
            </w:r>
            <w:r w:rsidRPr="00582270">
              <w:t xml:space="preserve"> </w:t>
            </w:r>
            <w:proofErr w:type="gramStart"/>
            <w:r w:rsidRPr="00582270">
              <w:t>will</w:t>
            </w:r>
            <w:proofErr w:type="gramEnd"/>
            <w:r w:rsidRPr="00582270">
              <w:t xml:space="preserve"> match </w:t>
            </w:r>
            <w:r w:rsidRPr="00582270">
              <w:rPr>
                <w:rStyle w:val="iCodeChar"/>
              </w:rPr>
              <w:t>.</w:t>
            </w:r>
          </w:p>
          <w:p w14:paraId="427D4967" w14:textId="77777777" w:rsidR="00A70992" w:rsidRPr="00582270" w:rsidRDefault="00A70992" w:rsidP="00A70992">
            <w:pPr>
              <w:pStyle w:val="iNormal"/>
            </w:pPr>
            <w:r w:rsidRPr="00582270">
              <w:rPr>
                <w:rStyle w:val="iCodeChar"/>
              </w:rPr>
              <w:t>\*</w:t>
            </w:r>
            <w:r w:rsidRPr="00582270">
              <w:t xml:space="preserve"> </w:t>
            </w:r>
            <w:proofErr w:type="gramStart"/>
            <w:r w:rsidRPr="00582270">
              <w:t>will</w:t>
            </w:r>
            <w:proofErr w:type="gramEnd"/>
            <w:r w:rsidRPr="00582270">
              <w:t xml:space="preserve"> match </w:t>
            </w:r>
            <w:r w:rsidRPr="00582270">
              <w:rPr>
                <w:rStyle w:val="iCodeChar"/>
              </w:rPr>
              <w:t>*</w:t>
            </w:r>
          </w:p>
          <w:p w14:paraId="5B75C33E" w14:textId="77777777" w:rsidR="00A70992" w:rsidRPr="00582270" w:rsidRDefault="00A70992" w:rsidP="00A70992">
            <w:pPr>
              <w:pStyle w:val="iNormal"/>
            </w:pPr>
            <w:r w:rsidRPr="00582270">
              <w:rPr>
                <w:rStyle w:val="iCodeChar"/>
              </w:rPr>
              <w:t>\</w:t>
            </w:r>
            <w:proofErr w:type="gramStart"/>
            <w:r w:rsidRPr="00582270">
              <w:rPr>
                <w:rStyle w:val="iCodeChar"/>
              </w:rPr>
              <w:t>[</w:t>
            </w:r>
            <w:r w:rsidRPr="00582270">
              <w:t xml:space="preserve"> will</w:t>
            </w:r>
            <w:proofErr w:type="gramEnd"/>
            <w:r w:rsidRPr="00582270">
              <w:t xml:space="preserve"> match </w:t>
            </w:r>
            <w:r w:rsidRPr="00582270">
              <w:rPr>
                <w:rStyle w:val="iCodeChar"/>
              </w:rPr>
              <w:t>[</w:t>
            </w:r>
          </w:p>
        </w:tc>
      </w:tr>
      <w:tr w:rsidR="00A70992" w:rsidRPr="00582270" w14:paraId="23FE6175" w14:textId="77777777" w:rsidTr="00582270">
        <w:trPr>
          <w:cantSplit/>
        </w:trPr>
        <w:tc>
          <w:tcPr>
            <w:tcW w:w="0" w:type="auto"/>
            <w:shd w:val="clear" w:color="auto" w:fill="auto"/>
          </w:tcPr>
          <w:p w14:paraId="79696AC3" w14:textId="77777777" w:rsidR="00A70992" w:rsidRPr="00582270" w:rsidRDefault="00A70992" w:rsidP="00582270">
            <w:pPr>
              <w:pStyle w:val="iNormal"/>
              <w:jc w:val="left"/>
            </w:pPr>
            <w:r w:rsidRPr="00582270">
              <w:t>Combinations</w:t>
            </w:r>
          </w:p>
        </w:tc>
        <w:tc>
          <w:tcPr>
            <w:tcW w:w="678" w:type="dxa"/>
            <w:shd w:val="clear" w:color="auto" w:fill="auto"/>
          </w:tcPr>
          <w:p w14:paraId="5C31C515" w14:textId="77777777" w:rsidR="00A70992" w:rsidRPr="00582270" w:rsidRDefault="00A70992" w:rsidP="00582270">
            <w:pPr>
              <w:pStyle w:val="iNormal"/>
              <w:jc w:val="center"/>
            </w:pPr>
          </w:p>
        </w:tc>
        <w:tc>
          <w:tcPr>
            <w:tcW w:w="6904" w:type="dxa"/>
            <w:shd w:val="clear" w:color="auto" w:fill="auto"/>
          </w:tcPr>
          <w:p w14:paraId="7C629569" w14:textId="77777777" w:rsidR="00A70992" w:rsidRPr="00582270" w:rsidRDefault="00A70992" w:rsidP="00A70992">
            <w:pPr>
              <w:pStyle w:val="iNormal"/>
            </w:pPr>
            <w:r w:rsidRPr="00582270">
              <w:t xml:space="preserve">Any of the above search methods can be combined. </w:t>
            </w:r>
          </w:p>
          <w:p w14:paraId="6D0AD4BA" w14:textId="77777777" w:rsidR="00A70992" w:rsidRPr="00582270" w:rsidRDefault="00A70992" w:rsidP="00A70992">
            <w:pPr>
              <w:pStyle w:val="iNormal"/>
            </w:pPr>
            <w:r w:rsidRPr="00582270">
              <w:rPr>
                <w:b/>
              </w:rPr>
              <w:t>Examples:</w:t>
            </w:r>
            <w:r w:rsidRPr="00582270">
              <w:rPr>
                <w:rStyle w:val="iCodeChar"/>
              </w:rPr>
              <w:t xml:space="preserve"> ^</w:t>
            </w:r>
            <w:proofErr w:type="gramStart"/>
            <w:r w:rsidRPr="00582270">
              <w:rPr>
                <w:rStyle w:val="iCodeChar"/>
              </w:rPr>
              <w:t>.c</w:t>
            </w:r>
            <w:proofErr w:type="gramEnd"/>
            <w:r w:rsidRPr="00582270">
              <w:t xml:space="preserve"> will match any string with </w:t>
            </w:r>
            <w:r w:rsidRPr="00582270">
              <w:rPr>
                <w:rStyle w:val="iCodeChar"/>
              </w:rPr>
              <w:t>c</w:t>
            </w:r>
            <w:r w:rsidRPr="00582270">
              <w:t xml:space="preserve"> as its second character.</w:t>
            </w:r>
          </w:p>
          <w:p w14:paraId="538FDFE0" w14:textId="77777777" w:rsidR="00A70992" w:rsidRPr="00582270" w:rsidRDefault="00A70992" w:rsidP="00A70992">
            <w:pPr>
              <w:pStyle w:val="iNormal"/>
            </w:pPr>
            <w:r w:rsidRPr="00582270">
              <w:rPr>
                <w:rStyle w:val="iCodeChar"/>
              </w:rPr>
              <w:t>^</w:t>
            </w:r>
            <w:proofErr w:type="spellStart"/>
            <w:proofErr w:type="gramStart"/>
            <w:r w:rsidRPr="00582270">
              <w:rPr>
                <w:rStyle w:val="iCodeChar"/>
              </w:rPr>
              <w:t>abc</w:t>
            </w:r>
            <w:proofErr w:type="spellEnd"/>
            <w:proofErr w:type="gramEnd"/>
            <w:r w:rsidRPr="00582270">
              <w:rPr>
                <w:rStyle w:val="iCodeChar"/>
              </w:rPr>
              <w:t>$</w:t>
            </w:r>
            <w:r w:rsidRPr="00582270">
              <w:t xml:space="preserve"> will match the string </w:t>
            </w:r>
            <w:proofErr w:type="spellStart"/>
            <w:r w:rsidRPr="00582270">
              <w:rPr>
                <w:rStyle w:val="iCodeChar"/>
              </w:rPr>
              <w:t>abc</w:t>
            </w:r>
            <w:proofErr w:type="spellEnd"/>
            <w:r w:rsidRPr="00582270">
              <w:t xml:space="preserve"> only. </w:t>
            </w:r>
            <w:proofErr w:type="spellStart"/>
            <w:proofErr w:type="gramStart"/>
            <w:r w:rsidRPr="00582270">
              <w:rPr>
                <w:rStyle w:val="iCodeChar"/>
              </w:rPr>
              <w:t>abcd</w:t>
            </w:r>
            <w:proofErr w:type="spellEnd"/>
            <w:proofErr w:type="gramEnd"/>
            <w:r w:rsidRPr="00582270">
              <w:t xml:space="preserve"> or </w:t>
            </w:r>
            <w:proofErr w:type="spellStart"/>
            <w:r w:rsidRPr="00582270">
              <w:rPr>
                <w:rStyle w:val="iCodeChar"/>
              </w:rPr>
              <w:t>aabc</w:t>
            </w:r>
            <w:proofErr w:type="spellEnd"/>
            <w:r w:rsidRPr="00582270">
              <w:t xml:space="preserve"> will not be matched.</w:t>
            </w:r>
          </w:p>
          <w:p w14:paraId="518C7B67" w14:textId="77777777" w:rsidR="00A70992" w:rsidRPr="00582270" w:rsidRDefault="00A70992" w:rsidP="00A70992">
            <w:pPr>
              <w:pStyle w:val="iNormal"/>
            </w:pPr>
            <w:r w:rsidRPr="00582270">
              <w:rPr>
                <w:rStyle w:val="iCodeChar"/>
              </w:rPr>
              <w:t>1[</w:t>
            </w:r>
            <w:proofErr w:type="spellStart"/>
            <w:r w:rsidRPr="00582270">
              <w:rPr>
                <w:rStyle w:val="iCodeChar"/>
              </w:rPr>
              <w:t>abcd</w:t>
            </w:r>
            <w:proofErr w:type="spellEnd"/>
            <w:r w:rsidRPr="00582270">
              <w:rPr>
                <w:rStyle w:val="iCodeChar"/>
              </w:rPr>
              <w:t>]+2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1566EEE5" w14:textId="77777777" w:rsidR="00A70992" w:rsidRPr="00582270" w:rsidRDefault="00A70992" w:rsidP="00A70992">
            <w:pPr>
              <w:pStyle w:val="iNormal"/>
            </w:pPr>
            <w:r w:rsidRPr="00582270">
              <w:rPr>
                <w:rStyle w:val="iCodeChar"/>
              </w:rPr>
              <w:t>[\[\]]</w:t>
            </w:r>
            <w:r w:rsidRPr="00582270">
              <w:t xml:space="preserve"> </w:t>
            </w:r>
            <w:proofErr w:type="gramStart"/>
            <w:r w:rsidRPr="00582270">
              <w:t>will</w:t>
            </w:r>
            <w:proofErr w:type="gramEnd"/>
            <w:r w:rsidRPr="00582270">
              <w:t xml:space="preserve"> match either </w:t>
            </w:r>
            <w:r w:rsidRPr="00582270">
              <w:rPr>
                <w:rStyle w:val="iCodeChar"/>
              </w:rPr>
              <w:t xml:space="preserve">[ </w:t>
            </w:r>
            <w:r w:rsidRPr="00582270">
              <w:t xml:space="preserve">or </w:t>
            </w:r>
            <w:r w:rsidRPr="00582270">
              <w:rPr>
                <w:rStyle w:val="iCodeChar"/>
              </w:rPr>
              <w:t>]</w:t>
            </w:r>
            <w:r w:rsidRPr="00582270">
              <w:t>.</w:t>
            </w:r>
          </w:p>
          <w:p w14:paraId="28E77DD1" w14:textId="77777777" w:rsidR="00A70992" w:rsidRPr="00582270" w:rsidRDefault="00A70992" w:rsidP="00A70992">
            <w:pPr>
              <w:pStyle w:val="iNormal"/>
            </w:pPr>
            <w:proofErr w:type="gramStart"/>
            <w:r w:rsidRPr="00582270">
              <w:rPr>
                <w:rStyle w:val="iCodeChar"/>
              </w:rPr>
              <w:t>\.+</w:t>
            </w:r>
            <w:proofErr w:type="gramEnd"/>
            <w:r w:rsidRPr="00582270">
              <w:t xml:space="preserve"> will match any run of periods.</w:t>
            </w:r>
          </w:p>
          <w:p w14:paraId="53D27E5C" w14:textId="77777777" w:rsidR="00A70992" w:rsidRPr="00582270" w:rsidRDefault="00A70992" w:rsidP="00A70992">
            <w:pPr>
              <w:pStyle w:val="iNormal"/>
            </w:pPr>
            <w:r w:rsidRPr="00582270">
              <w:rPr>
                <w:rStyle w:val="iCodeChar"/>
              </w:rPr>
              <w:t>[0-9]+</w:t>
            </w:r>
            <w:r w:rsidRPr="00582270">
              <w:t xml:space="preserve"> will match any integer number.</w:t>
            </w:r>
          </w:p>
          <w:p w14:paraId="4D467B8B" w14:textId="77777777" w:rsidR="00A70992" w:rsidRPr="00582270" w:rsidRDefault="00A70992" w:rsidP="00A70992">
            <w:pPr>
              <w:pStyle w:val="iNormal"/>
            </w:pPr>
            <w:r w:rsidRPr="00582270">
              <w:rPr>
                <w:rStyle w:val="iCodeChar"/>
              </w:rPr>
              <w:t>[0-9]+\</w:t>
            </w:r>
            <w:proofErr w:type="gramStart"/>
            <w:r w:rsidRPr="00582270">
              <w:rPr>
                <w:rStyle w:val="iCodeChar"/>
              </w:rPr>
              <w:t>.[</w:t>
            </w:r>
            <w:proofErr w:type="gramEnd"/>
            <w:r w:rsidRPr="00582270">
              <w:rPr>
                <w:rStyle w:val="iCodeChar"/>
              </w:rPr>
              <w:t>0-9]*</w:t>
            </w:r>
            <w:r w:rsidRPr="00582270">
              <w:t xml:space="preserve"> will match any number with a decimal point.</w:t>
            </w:r>
          </w:p>
        </w:tc>
      </w:tr>
    </w:tbl>
    <w:p w14:paraId="70ED96CC" w14:textId="2DC467ED" w:rsidR="003A61D6" w:rsidRDefault="006876DE" w:rsidP="003A61D6">
      <w:pPr>
        <w:pStyle w:val="iNormal"/>
      </w:pPr>
      <w:r>
        <w:t>If an invalid regular expr</w:t>
      </w:r>
      <w:r w:rsidR="00BE06E4">
        <w:t xml:space="preserve">ession is entered, </w:t>
      </w:r>
      <w:r w:rsidR="00CF08BB">
        <w:t>DIVER</w:t>
      </w:r>
      <w:r w:rsidR="00BE06E4">
        <w:t xml:space="preserve"> will place an error message at the top of the screen, clear the search field and ignore the regular expression.</w:t>
      </w:r>
    </w:p>
    <w:p w14:paraId="65BF1362" w14:textId="77777777" w:rsidR="003E432E" w:rsidRDefault="00261558" w:rsidP="003D38B4">
      <w:pPr>
        <w:pStyle w:val="iHeading4"/>
      </w:pPr>
      <w:r>
        <w:t xml:space="preserve">Restricting by </w:t>
      </w:r>
      <w:r w:rsidR="003E432E">
        <w:t>Date</w:t>
      </w:r>
    </w:p>
    <w:p w14:paraId="6E57796E" w14:textId="77777777"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14:paraId="2CDA6134" w14:textId="77777777" w:rsidR="00BD4BAC" w:rsidRPr="005879DC" w:rsidRDefault="005F0160" w:rsidP="00E110D8">
      <w:pPr>
        <w:pStyle w:val="iFigureCaption"/>
      </w:pPr>
      <w:r>
        <w:rPr>
          <w:b w:val="0"/>
          <w:noProof/>
          <w:lang w:val="en-US"/>
        </w:rPr>
        <w:drawing>
          <wp:inline distT="0" distB="0" distL="0" distR="0" wp14:anchorId="3C835D60" wp14:editId="16A1F349">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2"/>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50CFE5A0" w14:textId="77777777"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r w:rsidR="00C23447">
        <w:fldChar w:fldCharType="begin"/>
      </w:r>
      <w:r w:rsidR="00C23447">
        <w:instrText xml:space="preserve"> REF _Ref352677247 \r \h  \* MERGEFORMAT </w:instrText>
      </w:r>
      <w:r w:rsidR="00C23447">
        <w:fldChar w:fldCharType="separate"/>
      </w:r>
      <w:r w:rsidR="004F6915" w:rsidRPr="004F6915">
        <w:rPr>
          <w:rStyle w:val="CrossReference"/>
        </w:rPr>
        <w:t>4.2</w:t>
      </w:r>
      <w:r w:rsidR="00C23447">
        <w:fldChar w:fldCharType="end"/>
      </w:r>
      <w:r w:rsidR="0002784B" w:rsidRPr="0002784B">
        <w:rPr>
          <w:rStyle w:val="CrossReference"/>
        </w:rPr>
        <w:t xml:space="preserve"> </w:t>
      </w:r>
      <w:r w:rsidR="00C23447">
        <w:fldChar w:fldCharType="begin"/>
      </w:r>
      <w:r w:rsidR="00C23447">
        <w:instrText xml:space="preserve"> REF _Ref352677249 \h  \* MERGEFORMAT </w:instrText>
      </w:r>
      <w:r w:rsidR="00C23447">
        <w:fldChar w:fldCharType="separate"/>
      </w:r>
      <w:r w:rsidR="004F6915" w:rsidRPr="004F6915">
        <w:rPr>
          <w:rStyle w:val="CrossReference"/>
        </w:rPr>
        <w:t>Entering Dates and Times</w:t>
      </w:r>
      <w:r w:rsidR="00C23447">
        <w:fldChar w:fldCharType="end"/>
      </w:r>
      <w:r w:rsidR="0002784B">
        <w:t xml:space="preserve"> </w:t>
      </w:r>
      <w:r>
        <w:t>for instructions on entering dates.</w:t>
      </w:r>
    </w:p>
    <w:p w14:paraId="52A90DE1" w14:textId="77777777" w:rsidR="007D779A" w:rsidRPr="005879DC" w:rsidRDefault="007D779A" w:rsidP="00BD4BAC">
      <w:pPr>
        <w:pStyle w:val="iNormal"/>
      </w:pPr>
      <w:r>
        <w:t xml:space="preserve">If you restrict by date, </w:t>
      </w:r>
      <w:proofErr w:type="gramStart"/>
      <w:r>
        <w:t xml:space="preserve">files which have no dates in their </w:t>
      </w:r>
      <w:r w:rsidR="003829A3">
        <w:t>Metadata</w:t>
      </w:r>
      <w:proofErr w:type="gramEnd"/>
      <w:r>
        <w:t xml:space="preserve"> will not be displayed.</w:t>
      </w:r>
    </w:p>
    <w:p w14:paraId="70A8ADA3" w14:textId="77777777" w:rsidR="004F6915" w:rsidRDefault="00261558" w:rsidP="004F6915">
      <w:pPr>
        <w:pStyle w:val="iNormal"/>
      </w:pPr>
      <w:r>
        <w:t xml:space="preserve">For TOA5 files, this search option checks the Start and End Dates in the Information from the File (see section </w:t>
      </w:r>
      <w:r w:rsidR="00C23447">
        <w:fldChar w:fldCharType="begin"/>
      </w:r>
      <w:r w:rsidR="00C23447">
        <w:instrText xml:space="preserve"> REF _Ref351730614 \r \h  \* MERGEFORMAT </w:instrText>
      </w:r>
      <w:r w:rsidR="00C23447">
        <w:fldChar w:fldCharType="separate"/>
      </w:r>
      <w:r w:rsidR="004F6915" w:rsidRPr="004F6915">
        <w:rPr>
          <w:rStyle w:val="CrossReference"/>
        </w:rPr>
        <w:t>6.2.2</w:t>
      </w:r>
      <w:r w:rsidR="00C23447">
        <w:fldChar w:fldCharType="end"/>
      </w:r>
      <w:r w:rsidR="00C63337" w:rsidRPr="00C63337">
        <w:rPr>
          <w:rStyle w:val="CrossReference"/>
        </w:rPr>
        <w:t xml:space="preserve"> </w:t>
      </w:r>
      <w:r w:rsidR="00C23447">
        <w:fldChar w:fldCharType="begin"/>
      </w:r>
      <w:r w:rsidR="00C23447">
        <w:instrText xml:space="preserve"> REF _Ref377740401 \h  \* MERGEFORMAT </w:instrText>
      </w:r>
      <w:r w:rsidR="00C23447">
        <w:fldChar w:fldCharType="separate"/>
      </w:r>
      <w:r w:rsidR="004F6915" w:rsidRPr="004F6915">
        <w:rPr>
          <w:rStyle w:val="CrossReference"/>
        </w:rPr>
        <w:t>Access Control</w:t>
      </w:r>
    </w:p>
    <w:p w14:paraId="121A44C6" w14:textId="77777777" w:rsidR="004F6915" w:rsidRDefault="004F6915" w:rsidP="00850A9C">
      <w:pPr>
        <w:pStyle w:val="iNormal"/>
      </w:pPr>
      <w:r>
        <w:t>Access Control indicates which users are authorised to access the file. Users who can access a file can view its metadata and download its contents to their computer. Following is a typical access control setup for a file:</w:t>
      </w:r>
    </w:p>
    <w:p w14:paraId="14CD0B77" w14:textId="77777777" w:rsidR="004F6915" w:rsidRDefault="004F6915" w:rsidP="00850A9C">
      <w:pPr>
        <w:pStyle w:val="iNormal"/>
      </w:pPr>
      <w:r w:rsidRPr="00850A9C">
        <w:rPr>
          <w:noProof/>
          <w:lang w:val="en-US"/>
        </w:rPr>
        <w:drawing>
          <wp:inline distT="0" distB="0" distL="0" distR="0" wp14:anchorId="070CC1C2" wp14:editId="69DC79F6">
            <wp:extent cx="5239121" cy="1431741"/>
            <wp:effectExtent l="203200" t="203200" r="196850" b="19431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193D9C2A" w14:textId="77777777" w:rsidR="004F6915" w:rsidRDefault="004F6915" w:rsidP="00955458">
      <w:pPr>
        <w:pStyle w:val="iNormal"/>
        <w:ind w:left="59"/>
      </w:pPr>
      <w:r>
        <w:t xml:space="preserve">Changing who can access a file is done using the Metadata Edit screen. See section </w:t>
      </w:r>
      <w:r w:rsidRPr="004F6915">
        <w:rPr>
          <w:rStyle w:val="CrossReference"/>
        </w:rPr>
        <w:t>8.4</w:t>
      </w:r>
      <w:r>
        <w:rPr>
          <w:rStyle w:val="CrossReference"/>
        </w:rPr>
        <w:t xml:space="preserve"> </w:t>
      </w:r>
      <w:r w:rsidRPr="004F6915">
        <w:rPr>
          <w:rStyle w:val="CrossReference"/>
        </w:rPr>
        <w:t>Viewing and Editing a File's Metadata</w:t>
      </w:r>
      <w:r>
        <w:t>.</w:t>
      </w:r>
    </w:p>
    <w:p w14:paraId="6B9CB91E" w14:textId="77777777" w:rsidR="004F6915" w:rsidRDefault="004F6915" w:rsidP="00850A9C">
      <w:pPr>
        <w:pStyle w:val="iNormal"/>
        <w:keepNext/>
        <w:keepLines/>
      </w:pPr>
    </w:p>
    <w:p w14:paraId="7676A723" w14:textId="77777777" w:rsidR="004F6915" w:rsidRDefault="004F6915" w:rsidP="00850A9C">
      <w:pPr>
        <w:pStyle w:val="iNormal"/>
        <w:keepNext/>
        <w:keepLines/>
      </w:pPr>
      <w:r>
        <w:t>The Metadata View screen has the following access control fields:</w:t>
      </w:r>
    </w:p>
    <w:tbl>
      <w:tblPr>
        <w:tblW w:w="9322" w:type="dxa"/>
        <w:tblLook w:val="04A0" w:firstRow="1" w:lastRow="0" w:firstColumn="1" w:lastColumn="0" w:noHBand="0" w:noVBand="1"/>
      </w:tblPr>
      <w:tblGrid>
        <w:gridCol w:w="2093"/>
        <w:gridCol w:w="7229"/>
      </w:tblGrid>
      <w:tr w:rsidR="004F6915" w:rsidRPr="00582270" w14:paraId="63A9413E" w14:textId="77777777" w:rsidTr="006F7939">
        <w:trPr>
          <w:cantSplit/>
        </w:trPr>
        <w:tc>
          <w:tcPr>
            <w:tcW w:w="2093" w:type="dxa"/>
            <w:shd w:val="clear" w:color="auto" w:fill="auto"/>
          </w:tcPr>
          <w:p w14:paraId="40F6D1A4" w14:textId="77777777" w:rsidR="004F6915" w:rsidRPr="00582270" w:rsidRDefault="004F6915" w:rsidP="00850A9C">
            <w:pPr>
              <w:pStyle w:val="iNormal"/>
              <w:keepNext/>
              <w:keepLines/>
              <w:jc w:val="left"/>
              <w:rPr>
                <w:rFonts w:eastAsiaTheme="minorEastAsia" w:cstheme="minorBidi"/>
              </w:rPr>
            </w:pPr>
            <w:r>
              <w:t>Access</w:t>
            </w:r>
          </w:p>
        </w:tc>
        <w:tc>
          <w:tcPr>
            <w:tcW w:w="7229" w:type="dxa"/>
            <w:shd w:val="clear" w:color="auto" w:fill="auto"/>
          </w:tcPr>
          <w:p w14:paraId="57D55805" w14:textId="77777777" w:rsidR="004F6915" w:rsidRPr="00582270" w:rsidRDefault="004F6915" w:rsidP="00850A9C">
            <w:pPr>
              <w:pStyle w:val="iNormal"/>
              <w:keepNext/>
              <w:keepLines/>
              <w:rPr>
                <w:rFonts w:eastAsiaTheme="minorEastAsia" w:cstheme="minorBidi"/>
              </w:rPr>
            </w:pPr>
            <w:r>
              <w:t xml:space="preserve">This field indicates whether the file is open to Public or Private access.  </w:t>
            </w:r>
          </w:p>
          <w:p w14:paraId="2E9E90AF" w14:textId="77777777" w:rsidR="004F6915" w:rsidRPr="00582270" w:rsidRDefault="004F6915" w:rsidP="00850A9C">
            <w:pPr>
              <w:pStyle w:val="iNormal"/>
              <w:keepNext/>
              <w:keepLines/>
              <w:ind w:left="1309" w:hanging="1309"/>
            </w:pPr>
            <w:r w:rsidRPr="00CC34BE">
              <w:rPr>
                <w:rStyle w:val="iOption"/>
              </w:rPr>
              <w:t>Public</w:t>
            </w:r>
            <w:r w:rsidRPr="00582270">
              <w:tab/>
            </w:r>
            <w:r>
              <w:t>All users can access the file.</w:t>
            </w:r>
          </w:p>
          <w:p w14:paraId="14214D63" w14:textId="77777777" w:rsidR="004F6915" w:rsidRDefault="004F6915" w:rsidP="00850A9C">
            <w:pPr>
              <w:pStyle w:val="iNormal"/>
              <w:keepNext/>
              <w:keepLines/>
              <w:ind w:left="1309" w:hanging="1309"/>
              <w:rPr>
                <w:rFonts w:eastAsiaTheme="minorEastAsia" w:cstheme="minorBidi"/>
              </w:rPr>
            </w:pPr>
            <w:r w:rsidRPr="00CC34BE">
              <w:rPr>
                <w:rStyle w:val="iOption"/>
              </w:rPr>
              <w:t>Private</w:t>
            </w:r>
            <w:r w:rsidRPr="00582270">
              <w:tab/>
            </w:r>
            <w:r>
              <w:t>Only selected users can access the file; refer Options below. This is the default option when a file is uploaded.</w:t>
            </w:r>
          </w:p>
          <w:p w14:paraId="5CA29133" w14:textId="77777777" w:rsidR="004F6915" w:rsidRPr="00582270" w:rsidRDefault="004F6915" w:rsidP="00850A9C">
            <w:pPr>
              <w:pStyle w:val="iNormal"/>
              <w:keepNext/>
              <w:keepLines/>
              <w:ind w:left="1309" w:hanging="1309"/>
              <w:rPr>
                <w:rFonts w:eastAsiaTheme="minorEastAsia" w:cstheme="minorBidi"/>
              </w:rPr>
            </w:pPr>
          </w:p>
        </w:tc>
      </w:tr>
      <w:tr w:rsidR="004F6915" w:rsidRPr="00582270" w14:paraId="66B191C8" w14:textId="77777777" w:rsidTr="006F7939">
        <w:trPr>
          <w:cantSplit/>
        </w:trPr>
        <w:tc>
          <w:tcPr>
            <w:tcW w:w="2093" w:type="dxa"/>
            <w:shd w:val="clear" w:color="auto" w:fill="auto"/>
          </w:tcPr>
          <w:p w14:paraId="6F38E10E" w14:textId="77777777" w:rsidR="004F6915" w:rsidRDefault="004F6915" w:rsidP="006F7939">
            <w:pPr>
              <w:pStyle w:val="iNormal"/>
              <w:jc w:val="left"/>
            </w:pPr>
            <w:r>
              <w:t>Options</w:t>
            </w:r>
          </w:p>
        </w:tc>
        <w:tc>
          <w:tcPr>
            <w:tcW w:w="7229" w:type="dxa"/>
            <w:shd w:val="clear" w:color="auto" w:fill="auto"/>
          </w:tcPr>
          <w:p w14:paraId="741EC7C0" w14:textId="77777777" w:rsidR="004F6915" w:rsidRPr="00850A9C" w:rsidRDefault="004F6915" w:rsidP="00850A9C">
            <w:pPr>
              <w:pStyle w:val="iNormal"/>
            </w:pPr>
            <w:r>
              <w:t>This field only applies when Private Access is specified. It will contain a list of zero or more “grant” options:</w:t>
            </w:r>
          </w:p>
          <w:p w14:paraId="5BE1FFB8" w14:textId="77777777" w:rsidR="004F6915" w:rsidRPr="00582270" w:rsidRDefault="004F6915" w:rsidP="00EF0D9A">
            <w:pPr>
              <w:pStyle w:val="iNormal"/>
              <w:ind w:left="1309" w:hanging="1309"/>
            </w:pPr>
            <w:r w:rsidRPr="004666F7">
              <w:rPr>
                <w:rStyle w:val="iOption"/>
              </w:rPr>
              <w:t>(</w:t>
            </w:r>
            <w:r w:rsidRPr="006324EB">
              <w:rPr>
                <w:rStyle w:val="iOption"/>
              </w:rPr>
              <w:t>None)</w:t>
            </w:r>
            <w:r w:rsidRPr="00582270">
              <w:tab/>
            </w:r>
            <w:r>
              <w:t>If there are no “grant” options, then only the user who added the file (see “Added By” field) and administrators can access the file.</w:t>
            </w:r>
          </w:p>
          <w:p w14:paraId="081C1023" w14:textId="77777777" w:rsidR="004F6915" w:rsidRPr="006324EB" w:rsidRDefault="004F6915" w:rsidP="00EF0D9A">
            <w:pPr>
              <w:pStyle w:val="iNormal"/>
              <w:keepNext/>
              <w:keepLines/>
              <w:ind w:left="1309" w:hanging="1309"/>
              <w:outlineLvl w:val="3"/>
              <w:rPr>
                <w:rStyle w:val="iOption"/>
              </w:rPr>
            </w:pPr>
            <w:r w:rsidRPr="004666F7">
              <w:rPr>
                <w:rStyle w:val="iOption"/>
              </w:rPr>
              <w:t>Access to all institutional users</w:t>
            </w:r>
          </w:p>
          <w:p w14:paraId="37A3BD79" w14:textId="77777777" w:rsidR="004F6915" w:rsidRPr="00582270" w:rsidRDefault="004F6915" w:rsidP="00EF0D9A">
            <w:pPr>
              <w:pStyle w:val="iNormal"/>
              <w:ind w:left="1309" w:hanging="1309"/>
            </w:pPr>
            <w:r w:rsidRPr="00582270">
              <w:tab/>
            </w:r>
            <w:r>
              <w:t>This option additionally grants all Institutional users with access to the file. This is the default “grant” option setting when a file is uploaded.</w:t>
            </w:r>
          </w:p>
          <w:p w14:paraId="1FA88B9F" w14:textId="77777777" w:rsidR="004F6915" w:rsidRPr="00CB35E7" w:rsidRDefault="004F6915" w:rsidP="00FE68E4">
            <w:pPr>
              <w:pStyle w:val="iNormal"/>
              <w:ind w:left="1309" w:hanging="1309"/>
              <w:rPr>
                <w:rStyle w:val="iOption"/>
              </w:rPr>
            </w:pPr>
            <w:r>
              <w:rPr>
                <w:rStyle w:val="iOption"/>
              </w:rPr>
              <w:t>Access to user groups</w:t>
            </w:r>
          </w:p>
          <w:p w14:paraId="2001233D" w14:textId="77777777" w:rsidR="004F6915" w:rsidRPr="00582270" w:rsidRDefault="004F6915" w:rsidP="00850A9C">
            <w:pPr>
              <w:pStyle w:val="iNormal"/>
              <w:ind w:left="1309" w:hanging="1309"/>
              <w:rPr>
                <w:rFonts w:eastAsiaTheme="minorEastAsia" w:cstheme="minorBidi"/>
              </w:rPr>
            </w:pPr>
            <w:r w:rsidRPr="00582270">
              <w:tab/>
            </w:r>
            <w:r>
              <w:t xml:space="preserve">This option additionally grants access to users who belong to one or more active Access Groups associated with the file. The list of the Access Groups is available in the </w:t>
            </w:r>
            <w:r w:rsidRPr="00850A9C">
              <w:rPr>
                <w:b/>
              </w:rPr>
              <w:t>Groups</w:t>
            </w:r>
            <w:r>
              <w:t xml:space="preserve"> field.  For more information about Access Groups, see section 11.3 Managing Access Groups.</w:t>
            </w:r>
          </w:p>
        </w:tc>
      </w:tr>
    </w:tbl>
    <w:p w14:paraId="45328F74" w14:textId="77777777" w:rsidR="004F6915" w:rsidRDefault="004F6915" w:rsidP="00850A9C">
      <w:pPr>
        <w:pStyle w:val="iNote"/>
        <w:spacing w:before="120" w:after="120"/>
      </w:pPr>
      <w:r w:rsidRPr="00472510">
        <w:t>Note</w:t>
      </w:r>
      <w:r w:rsidRPr="00472510">
        <w:tab/>
      </w:r>
      <w:r>
        <w:t>The user who added a file and Administrator users can always access the file regardless of Access Control settings.</w:t>
      </w:r>
    </w:p>
    <w:p w14:paraId="3FB64143" w14:textId="77777777" w:rsidR="004F6915" w:rsidRDefault="004F6915" w:rsidP="00850A9C">
      <w:pPr>
        <w:pStyle w:val="iNote"/>
        <w:spacing w:before="120" w:after="120"/>
      </w:pPr>
      <w:r w:rsidRPr="00472510">
        <w:t>Note</w:t>
      </w:r>
      <w:r w:rsidRPr="00472510">
        <w:tab/>
      </w:r>
      <w:r>
        <w:t xml:space="preserve">For the purposes of access control, the class of users known as “API </w:t>
      </w:r>
      <w:proofErr w:type="spellStart"/>
      <w:r>
        <w:t>Uploader</w:t>
      </w:r>
      <w:proofErr w:type="spellEnd"/>
      <w:r>
        <w:t>” are Institutional users.</w:t>
      </w:r>
    </w:p>
    <w:p w14:paraId="4DF2854D" w14:textId="77777777" w:rsidR="004F6915" w:rsidRDefault="004F6915" w:rsidP="00850A9C">
      <w:pPr>
        <w:pStyle w:val="iNote"/>
        <w:spacing w:before="120" w:after="120"/>
      </w:pPr>
      <w:r>
        <w:t>Note</w:t>
      </w:r>
      <w:r>
        <w:tab/>
        <w:t>Access control does not affect who can edit a file’s metadata – only the user who added a file and administrators can edit the metadata of a file.</w:t>
      </w:r>
    </w:p>
    <w:p w14:paraId="6BF0AC44" w14:textId="77777777" w:rsidR="004F6915" w:rsidRDefault="004F6915" w:rsidP="00850A9C">
      <w:pPr>
        <w:pStyle w:val="iNote"/>
        <w:spacing w:before="120" w:after="120"/>
      </w:pPr>
      <w:r>
        <w:t>Note:</w:t>
      </w:r>
      <w:r>
        <w:tab/>
        <w:t>All users can search for files and see all files in browse lists regardless of which files they are authorised to access.</w:t>
      </w:r>
    </w:p>
    <w:p w14:paraId="0B0DAFFB" w14:textId="77777777" w:rsidR="004F6915" w:rsidRDefault="004F6915" w:rsidP="00850A9C">
      <w:pPr>
        <w:pStyle w:val="iNormal"/>
      </w:pPr>
    </w:p>
    <w:p w14:paraId="2724ECA7" w14:textId="77777777" w:rsidR="004F6915" w:rsidRDefault="004F6915" w:rsidP="00850A9C">
      <w:pPr>
        <w:pStyle w:val="iNormal"/>
      </w:pPr>
      <w:r>
        <w:t>The following table summarises how access control applies to each class of user.</w:t>
      </w:r>
    </w:p>
    <w:p w14:paraId="4E978C8C" w14:textId="77777777" w:rsidR="004F6915" w:rsidRDefault="004F6915"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4F6915" w:rsidRPr="00FA0F11" w14:paraId="34A14173" w14:textId="77777777" w:rsidTr="0061724F">
        <w:tc>
          <w:tcPr>
            <w:tcW w:w="6238" w:type="dxa"/>
            <w:shd w:val="clear" w:color="auto" w:fill="00FFFF"/>
          </w:tcPr>
          <w:p w14:paraId="26F7B472" w14:textId="77777777" w:rsidR="004F6915" w:rsidRPr="00850A9C" w:rsidRDefault="004F6915" w:rsidP="00850A9C">
            <w:pPr>
              <w:pStyle w:val="iNormal"/>
              <w:keepNext/>
              <w:keepLines/>
              <w:jc w:val="left"/>
              <w:rPr>
                <w:b/>
                <w:sz w:val="16"/>
                <w:szCs w:val="16"/>
              </w:rPr>
            </w:pPr>
            <w:r w:rsidRPr="00850A9C">
              <w:rPr>
                <w:b/>
                <w:sz w:val="16"/>
                <w:szCs w:val="16"/>
              </w:rPr>
              <w:t>Type of Access selected</w:t>
            </w:r>
          </w:p>
        </w:tc>
        <w:tc>
          <w:tcPr>
            <w:tcW w:w="709" w:type="dxa"/>
            <w:shd w:val="clear" w:color="auto" w:fill="00FFFF"/>
          </w:tcPr>
          <w:p w14:paraId="07D24E3D" w14:textId="77777777" w:rsidR="004F6915" w:rsidRPr="00850A9C" w:rsidRDefault="004F6915" w:rsidP="00850A9C">
            <w:pPr>
              <w:pStyle w:val="iNormal"/>
              <w:keepNext/>
              <w:keepLines/>
              <w:jc w:val="center"/>
              <w:rPr>
                <w:sz w:val="16"/>
                <w:szCs w:val="16"/>
              </w:rPr>
            </w:pPr>
            <w:r w:rsidRPr="00850A9C">
              <w:rPr>
                <w:sz w:val="16"/>
                <w:szCs w:val="16"/>
              </w:rPr>
              <w:t>Public</w:t>
            </w:r>
          </w:p>
        </w:tc>
        <w:tc>
          <w:tcPr>
            <w:tcW w:w="708" w:type="dxa"/>
            <w:shd w:val="clear" w:color="auto" w:fill="00FFFF"/>
          </w:tcPr>
          <w:p w14:paraId="2A101EF4" w14:textId="77777777" w:rsidR="004F6915" w:rsidRPr="00850A9C" w:rsidRDefault="004F6915" w:rsidP="00850A9C">
            <w:pPr>
              <w:pStyle w:val="iNormal"/>
              <w:keepNext/>
              <w:keepLines/>
              <w:jc w:val="center"/>
              <w:rPr>
                <w:sz w:val="16"/>
                <w:szCs w:val="16"/>
              </w:rPr>
            </w:pPr>
            <w:r w:rsidRPr="00850A9C">
              <w:rPr>
                <w:sz w:val="16"/>
                <w:szCs w:val="16"/>
              </w:rPr>
              <w:t>Privat</w:t>
            </w:r>
            <w:r>
              <w:rPr>
                <w:sz w:val="16"/>
                <w:szCs w:val="16"/>
              </w:rPr>
              <w:t>e</w:t>
            </w:r>
          </w:p>
        </w:tc>
        <w:tc>
          <w:tcPr>
            <w:tcW w:w="709" w:type="dxa"/>
            <w:shd w:val="clear" w:color="auto" w:fill="00FFFF"/>
          </w:tcPr>
          <w:p w14:paraId="4780313C" w14:textId="77777777" w:rsidR="004F6915" w:rsidRPr="00850A9C" w:rsidRDefault="004F6915" w:rsidP="00850A9C">
            <w:pPr>
              <w:pStyle w:val="iNormal"/>
              <w:keepNext/>
              <w:keepLines/>
              <w:jc w:val="center"/>
              <w:rPr>
                <w:sz w:val="16"/>
                <w:szCs w:val="16"/>
              </w:rPr>
            </w:pPr>
            <w:r w:rsidRPr="00850A9C">
              <w:rPr>
                <w:sz w:val="16"/>
                <w:szCs w:val="16"/>
              </w:rPr>
              <w:t>Private</w:t>
            </w:r>
          </w:p>
        </w:tc>
        <w:tc>
          <w:tcPr>
            <w:tcW w:w="851" w:type="dxa"/>
            <w:shd w:val="clear" w:color="auto" w:fill="00FFFF"/>
          </w:tcPr>
          <w:p w14:paraId="1BEDA649" w14:textId="77777777" w:rsidR="004F6915" w:rsidRPr="00850A9C" w:rsidRDefault="004F6915" w:rsidP="00850A9C">
            <w:pPr>
              <w:pStyle w:val="iNormal"/>
              <w:keepNext/>
              <w:keepLines/>
              <w:jc w:val="center"/>
              <w:rPr>
                <w:sz w:val="16"/>
                <w:szCs w:val="16"/>
              </w:rPr>
            </w:pPr>
            <w:r w:rsidRPr="00850A9C">
              <w:rPr>
                <w:sz w:val="16"/>
                <w:szCs w:val="16"/>
              </w:rPr>
              <w:t>Private</w:t>
            </w:r>
          </w:p>
        </w:tc>
        <w:tc>
          <w:tcPr>
            <w:tcW w:w="708" w:type="dxa"/>
            <w:shd w:val="clear" w:color="auto" w:fill="00FFFF"/>
          </w:tcPr>
          <w:p w14:paraId="0711100C" w14:textId="77777777" w:rsidR="004F6915" w:rsidRPr="00850A9C" w:rsidRDefault="004F6915" w:rsidP="00850A9C">
            <w:pPr>
              <w:pStyle w:val="iNormal"/>
              <w:keepNext/>
              <w:keepLines/>
              <w:jc w:val="center"/>
              <w:rPr>
                <w:sz w:val="16"/>
                <w:szCs w:val="16"/>
              </w:rPr>
            </w:pPr>
            <w:r w:rsidRPr="00850A9C">
              <w:rPr>
                <w:sz w:val="16"/>
                <w:szCs w:val="16"/>
              </w:rPr>
              <w:t>Privat</w:t>
            </w:r>
            <w:r>
              <w:rPr>
                <w:sz w:val="16"/>
                <w:szCs w:val="16"/>
              </w:rPr>
              <w:t>e</w:t>
            </w:r>
          </w:p>
        </w:tc>
      </w:tr>
      <w:tr w:rsidR="004F6915" w14:paraId="5812D277" w14:textId="77777777" w:rsidTr="0061724F">
        <w:tc>
          <w:tcPr>
            <w:tcW w:w="6238" w:type="dxa"/>
            <w:shd w:val="clear" w:color="auto" w:fill="00FFFF"/>
          </w:tcPr>
          <w:p w14:paraId="2958AF3F" w14:textId="77777777" w:rsidR="004F6915" w:rsidRPr="00850A9C" w:rsidRDefault="004F6915" w:rsidP="00850A9C">
            <w:pPr>
              <w:pStyle w:val="iNormal"/>
              <w:keepNext/>
              <w:keepLines/>
              <w:jc w:val="left"/>
              <w:rPr>
                <w:b/>
                <w:sz w:val="16"/>
                <w:szCs w:val="16"/>
              </w:rPr>
            </w:pPr>
            <w:r>
              <w:rPr>
                <w:b/>
                <w:sz w:val="16"/>
                <w:szCs w:val="16"/>
              </w:rPr>
              <w:t xml:space="preserve">Is </w:t>
            </w:r>
            <w:r w:rsidRPr="00850A9C">
              <w:rPr>
                <w:b/>
                <w:sz w:val="16"/>
                <w:szCs w:val="16"/>
              </w:rPr>
              <w:t xml:space="preserve">Access to Institutional </w:t>
            </w:r>
            <w:r w:rsidRPr="00F40E2A">
              <w:rPr>
                <w:b/>
                <w:sz w:val="16"/>
                <w:szCs w:val="16"/>
              </w:rPr>
              <w:t>user’s</w:t>
            </w:r>
            <w:r w:rsidRPr="00850A9C">
              <w:rPr>
                <w:b/>
                <w:sz w:val="16"/>
                <w:szCs w:val="16"/>
              </w:rPr>
              <w:t xml:space="preserve"> option selected</w:t>
            </w:r>
            <w:r>
              <w:rPr>
                <w:b/>
                <w:sz w:val="16"/>
                <w:szCs w:val="16"/>
              </w:rPr>
              <w:t>?</w:t>
            </w:r>
          </w:p>
        </w:tc>
        <w:tc>
          <w:tcPr>
            <w:tcW w:w="709" w:type="dxa"/>
            <w:shd w:val="clear" w:color="auto" w:fill="00FFFF"/>
          </w:tcPr>
          <w:p w14:paraId="4A47CEE4" w14:textId="77777777" w:rsidR="004F6915" w:rsidRPr="00850A9C" w:rsidRDefault="004F6915"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708" w:type="dxa"/>
            <w:shd w:val="clear" w:color="auto" w:fill="00FFFF"/>
          </w:tcPr>
          <w:p w14:paraId="3FD8D3D9" w14:textId="77777777" w:rsidR="004F6915" w:rsidRPr="00850A9C" w:rsidRDefault="004F6915" w:rsidP="00850A9C">
            <w:pPr>
              <w:pStyle w:val="iNormal"/>
              <w:keepNext/>
              <w:keepLines/>
              <w:jc w:val="center"/>
              <w:rPr>
                <w:sz w:val="16"/>
                <w:szCs w:val="16"/>
              </w:rPr>
            </w:pPr>
            <w:r w:rsidRPr="00850A9C">
              <w:rPr>
                <w:sz w:val="16"/>
                <w:szCs w:val="16"/>
              </w:rPr>
              <w:t>No</w:t>
            </w:r>
          </w:p>
        </w:tc>
        <w:tc>
          <w:tcPr>
            <w:tcW w:w="709" w:type="dxa"/>
            <w:shd w:val="clear" w:color="auto" w:fill="00FFFF"/>
          </w:tcPr>
          <w:p w14:paraId="7C440F8F" w14:textId="77777777" w:rsidR="004F6915" w:rsidRPr="00850A9C" w:rsidRDefault="004F6915" w:rsidP="00850A9C">
            <w:pPr>
              <w:pStyle w:val="iNormal"/>
              <w:keepNext/>
              <w:keepLines/>
              <w:jc w:val="center"/>
              <w:rPr>
                <w:sz w:val="16"/>
                <w:szCs w:val="16"/>
              </w:rPr>
            </w:pPr>
            <w:r w:rsidRPr="00850A9C">
              <w:rPr>
                <w:sz w:val="16"/>
                <w:szCs w:val="16"/>
              </w:rPr>
              <w:t>Yes</w:t>
            </w:r>
          </w:p>
        </w:tc>
        <w:tc>
          <w:tcPr>
            <w:tcW w:w="851" w:type="dxa"/>
            <w:shd w:val="clear" w:color="auto" w:fill="00FFFF"/>
          </w:tcPr>
          <w:p w14:paraId="5A15D815" w14:textId="77777777" w:rsidR="004F6915" w:rsidRPr="00850A9C" w:rsidRDefault="004F6915" w:rsidP="00850A9C">
            <w:pPr>
              <w:pStyle w:val="iNormal"/>
              <w:keepNext/>
              <w:keepLines/>
              <w:jc w:val="center"/>
              <w:rPr>
                <w:sz w:val="16"/>
                <w:szCs w:val="16"/>
              </w:rPr>
            </w:pPr>
            <w:r w:rsidRPr="00850A9C">
              <w:rPr>
                <w:sz w:val="16"/>
                <w:szCs w:val="16"/>
              </w:rPr>
              <w:t>No</w:t>
            </w:r>
          </w:p>
        </w:tc>
        <w:tc>
          <w:tcPr>
            <w:tcW w:w="708" w:type="dxa"/>
            <w:shd w:val="clear" w:color="auto" w:fill="00FFFF"/>
          </w:tcPr>
          <w:p w14:paraId="130F96A4" w14:textId="77777777" w:rsidR="004F6915" w:rsidRPr="00850A9C" w:rsidRDefault="004F6915" w:rsidP="00850A9C">
            <w:pPr>
              <w:pStyle w:val="iNormal"/>
              <w:keepNext/>
              <w:keepLines/>
              <w:jc w:val="center"/>
              <w:rPr>
                <w:sz w:val="16"/>
                <w:szCs w:val="16"/>
              </w:rPr>
            </w:pPr>
            <w:r w:rsidRPr="00850A9C">
              <w:rPr>
                <w:sz w:val="16"/>
                <w:szCs w:val="16"/>
              </w:rPr>
              <w:t>Yes</w:t>
            </w:r>
          </w:p>
        </w:tc>
      </w:tr>
      <w:tr w:rsidR="004F6915" w14:paraId="1F3F92CB" w14:textId="77777777" w:rsidTr="0061724F">
        <w:tc>
          <w:tcPr>
            <w:tcW w:w="6238" w:type="dxa"/>
            <w:shd w:val="clear" w:color="auto" w:fill="00FFFF"/>
          </w:tcPr>
          <w:p w14:paraId="6521049B" w14:textId="77777777" w:rsidR="004F6915" w:rsidRPr="00850A9C" w:rsidRDefault="004F6915" w:rsidP="00850A9C">
            <w:pPr>
              <w:pStyle w:val="iNormal"/>
              <w:keepNext/>
              <w:keepLines/>
              <w:jc w:val="left"/>
              <w:rPr>
                <w:b/>
                <w:sz w:val="16"/>
                <w:szCs w:val="16"/>
              </w:rPr>
            </w:pPr>
            <w:r>
              <w:rPr>
                <w:b/>
                <w:sz w:val="16"/>
                <w:szCs w:val="16"/>
              </w:rPr>
              <w:t xml:space="preserve">Is </w:t>
            </w:r>
            <w:r w:rsidRPr="00850A9C">
              <w:rPr>
                <w:b/>
                <w:sz w:val="16"/>
                <w:szCs w:val="16"/>
              </w:rPr>
              <w:t xml:space="preserve">Access to users in </w:t>
            </w:r>
            <w:r w:rsidRPr="00F40E2A">
              <w:rPr>
                <w:b/>
                <w:sz w:val="16"/>
                <w:szCs w:val="16"/>
              </w:rPr>
              <w:t>group’s</w:t>
            </w:r>
            <w:r w:rsidRPr="00850A9C">
              <w:rPr>
                <w:b/>
                <w:sz w:val="16"/>
                <w:szCs w:val="16"/>
              </w:rPr>
              <w:t xml:space="preserve"> option selected</w:t>
            </w:r>
            <w:r>
              <w:rPr>
                <w:b/>
                <w:sz w:val="16"/>
                <w:szCs w:val="16"/>
              </w:rPr>
              <w:t>?</w:t>
            </w:r>
          </w:p>
        </w:tc>
        <w:tc>
          <w:tcPr>
            <w:tcW w:w="709" w:type="dxa"/>
            <w:shd w:val="clear" w:color="auto" w:fill="00FFFF"/>
          </w:tcPr>
          <w:p w14:paraId="3EBAA54C" w14:textId="77777777" w:rsidR="004F6915" w:rsidRPr="00850A9C" w:rsidRDefault="004F6915"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708" w:type="dxa"/>
            <w:shd w:val="clear" w:color="auto" w:fill="00FFFF"/>
          </w:tcPr>
          <w:p w14:paraId="1964192C" w14:textId="77777777" w:rsidR="004F6915" w:rsidRPr="00850A9C" w:rsidRDefault="004F6915" w:rsidP="00850A9C">
            <w:pPr>
              <w:pStyle w:val="iNormal"/>
              <w:keepNext/>
              <w:keepLines/>
              <w:jc w:val="center"/>
              <w:rPr>
                <w:sz w:val="16"/>
                <w:szCs w:val="16"/>
              </w:rPr>
            </w:pPr>
            <w:r w:rsidRPr="00850A9C">
              <w:rPr>
                <w:sz w:val="16"/>
                <w:szCs w:val="16"/>
              </w:rPr>
              <w:t>No</w:t>
            </w:r>
          </w:p>
        </w:tc>
        <w:tc>
          <w:tcPr>
            <w:tcW w:w="709" w:type="dxa"/>
            <w:shd w:val="clear" w:color="auto" w:fill="00FFFF"/>
          </w:tcPr>
          <w:p w14:paraId="3026682E" w14:textId="77777777" w:rsidR="004F6915" w:rsidRPr="00850A9C" w:rsidRDefault="004F6915" w:rsidP="00850A9C">
            <w:pPr>
              <w:pStyle w:val="iNormal"/>
              <w:keepNext/>
              <w:keepLines/>
              <w:jc w:val="center"/>
              <w:rPr>
                <w:sz w:val="16"/>
                <w:szCs w:val="16"/>
              </w:rPr>
            </w:pPr>
            <w:r w:rsidRPr="00850A9C">
              <w:rPr>
                <w:sz w:val="16"/>
                <w:szCs w:val="16"/>
              </w:rPr>
              <w:t>No</w:t>
            </w:r>
          </w:p>
        </w:tc>
        <w:tc>
          <w:tcPr>
            <w:tcW w:w="851" w:type="dxa"/>
            <w:shd w:val="clear" w:color="auto" w:fill="00FFFF"/>
          </w:tcPr>
          <w:p w14:paraId="4C777338" w14:textId="77777777" w:rsidR="004F6915" w:rsidRPr="00850A9C" w:rsidRDefault="004F6915" w:rsidP="00850A9C">
            <w:pPr>
              <w:pStyle w:val="iNormal"/>
              <w:keepNext/>
              <w:keepLines/>
              <w:jc w:val="center"/>
              <w:rPr>
                <w:sz w:val="16"/>
                <w:szCs w:val="16"/>
              </w:rPr>
            </w:pPr>
            <w:r w:rsidRPr="00850A9C">
              <w:rPr>
                <w:sz w:val="16"/>
                <w:szCs w:val="16"/>
              </w:rPr>
              <w:t>Yes</w:t>
            </w:r>
          </w:p>
        </w:tc>
        <w:tc>
          <w:tcPr>
            <w:tcW w:w="708" w:type="dxa"/>
            <w:shd w:val="clear" w:color="auto" w:fill="00FFFF"/>
          </w:tcPr>
          <w:p w14:paraId="1D8C0243" w14:textId="77777777" w:rsidR="004F6915" w:rsidRPr="00850A9C" w:rsidRDefault="004F6915" w:rsidP="00850A9C">
            <w:pPr>
              <w:pStyle w:val="iNormal"/>
              <w:keepNext/>
              <w:keepLines/>
              <w:jc w:val="center"/>
              <w:rPr>
                <w:sz w:val="16"/>
                <w:szCs w:val="16"/>
              </w:rPr>
            </w:pPr>
            <w:r w:rsidRPr="00850A9C">
              <w:rPr>
                <w:sz w:val="16"/>
                <w:szCs w:val="16"/>
              </w:rPr>
              <w:t>Yes</w:t>
            </w:r>
          </w:p>
        </w:tc>
      </w:tr>
      <w:tr w:rsidR="004F6915" w14:paraId="6FAF6C9B" w14:textId="77777777" w:rsidTr="0061724F">
        <w:tc>
          <w:tcPr>
            <w:tcW w:w="6238" w:type="dxa"/>
          </w:tcPr>
          <w:p w14:paraId="64EF300A" w14:textId="77777777" w:rsidR="004F6915" w:rsidRPr="00850A9C" w:rsidRDefault="004F6915"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4712D59C"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899A3AE"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79291429"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7F773D0"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B22C369"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r>
      <w:tr w:rsidR="004F6915" w14:paraId="5113841C" w14:textId="77777777" w:rsidTr="0061724F">
        <w:tc>
          <w:tcPr>
            <w:tcW w:w="6238" w:type="dxa"/>
          </w:tcPr>
          <w:p w14:paraId="37E671DE" w14:textId="77777777" w:rsidR="004F6915" w:rsidRPr="00850A9C" w:rsidRDefault="004F6915" w:rsidP="00850A9C">
            <w:pPr>
              <w:pStyle w:val="iNormal"/>
              <w:keepNext/>
              <w:keepLines/>
              <w:jc w:val="left"/>
              <w:rPr>
                <w:b/>
                <w:sz w:val="16"/>
                <w:szCs w:val="16"/>
              </w:rPr>
            </w:pPr>
            <w:r w:rsidRPr="00850A9C">
              <w:rPr>
                <w:b/>
                <w:sz w:val="16"/>
                <w:szCs w:val="16"/>
              </w:rPr>
              <w:t>Administrator</w:t>
            </w:r>
          </w:p>
        </w:tc>
        <w:tc>
          <w:tcPr>
            <w:tcW w:w="709" w:type="dxa"/>
          </w:tcPr>
          <w:p w14:paraId="1EAB195B"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4F88B61"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6E07E17A"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F61EBF9"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AA6839A"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r>
      <w:tr w:rsidR="004F6915" w14:paraId="5503D884" w14:textId="77777777" w:rsidTr="0061724F">
        <w:tc>
          <w:tcPr>
            <w:tcW w:w="6238" w:type="dxa"/>
          </w:tcPr>
          <w:p w14:paraId="74C005DA" w14:textId="77777777" w:rsidR="004F6915" w:rsidRPr="00850A9C" w:rsidRDefault="004F6915"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05AD7AAE"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B4809B3" w14:textId="77777777" w:rsidR="004F6915" w:rsidRPr="00850A9C" w:rsidRDefault="004F6915"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5A90379"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7FF72513" w14:textId="77777777" w:rsidR="004F6915" w:rsidRPr="00850A9C" w:rsidRDefault="004F6915"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47564E3A"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r>
      <w:tr w:rsidR="004F6915" w14:paraId="744DE021" w14:textId="77777777" w:rsidTr="0061724F">
        <w:tc>
          <w:tcPr>
            <w:tcW w:w="6238" w:type="dxa"/>
          </w:tcPr>
          <w:p w14:paraId="0F962ACE" w14:textId="77777777" w:rsidR="004F6915" w:rsidRPr="00850A9C" w:rsidRDefault="004F6915"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active access group assoc. </w:t>
            </w:r>
            <w:r w:rsidRPr="00850A9C">
              <w:rPr>
                <w:sz w:val="16"/>
                <w:szCs w:val="16"/>
              </w:rPr>
              <w:t>with the file</w:t>
            </w:r>
          </w:p>
        </w:tc>
        <w:tc>
          <w:tcPr>
            <w:tcW w:w="709" w:type="dxa"/>
          </w:tcPr>
          <w:p w14:paraId="0EF4D510"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19E9170" w14:textId="77777777" w:rsidR="004F6915" w:rsidRPr="00850A9C" w:rsidRDefault="004F6915"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709" w:type="dxa"/>
          </w:tcPr>
          <w:p w14:paraId="1B3E7298" w14:textId="77777777" w:rsidR="004F6915" w:rsidRPr="00850A9C" w:rsidRDefault="004F6915"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851" w:type="dxa"/>
          </w:tcPr>
          <w:p w14:paraId="45BF0331"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4BEA3DB3"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r>
      <w:tr w:rsidR="004F6915" w14:paraId="5A1C07FD" w14:textId="77777777" w:rsidTr="0061724F">
        <w:tc>
          <w:tcPr>
            <w:tcW w:w="6238" w:type="dxa"/>
          </w:tcPr>
          <w:p w14:paraId="6A9C459A" w14:textId="77777777" w:rsidR="004F6915" w:rsidRPr="00850A9C" w:rsidRDefault="004F6915" w:rsidP="00850A9C">
            <w:pPr>
              <w:pStyle w:val="iNormal"/>
              <w:keepNext/>
              <w:keepLines/>
              <w:jc w:val="left"/>
              <w:rPr>
                <w:sz w:val="16"/>
                <w:szCs w:val="16"/>
              </w:rPr>
            </w:pPr>
            <w:r w:rsidRPr="00850A9C">
              <w:rPr>
                <w:b/>
                <w:sz w:val="16"/>
                <w:szCs w:val="16"/>
              </w:rPr>
              <w:t xml:space="preserve">API </w:t>
            </w:r>
            <w:proofErr w:type="spellStart"/>
            <w:r w:rsidRPr="00850A9C">
              <w:rPr>
                <w:b/>
                <w:sz w:val="16"/>
                <w:szCs w:val="16"/>
              </w:rPr>
              <w:t>Uploader</w:t>
            </w:r>
            <w:proofErr w:type="spellEnd"/>
            <w:r w:rsidRPr="00850A9C">
              <w:rPr>
                <w:sz w:val="16"/>
                <w:szCs w:val="16"/>
              </w:rPr>
              <w:t xml:space="preserve"> who is </w:t>
            </w:r>
            <w:r w:rsidRPr="00850A9C">
              <w:rPr>
                <w:b/>
                <w:sz w:val="16"/>
                <w:szCs w:val="16"/>
              </w:rPr>
              <w:t>not</w:t>
            </w:r>
            <w:r w:rsidRPr="00850A9C">
              <w:rPr>
                <w:sz w:val="16"/>
                <w:szCs w:val="16"/>
              </w:rPr>
              <w:t xml:space="preserve"> 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08270947"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C9BA496" w14:textId="77777777" w:rsidR="004F6915" w:rsidRPr="00850A9C" w:rsidRDefault="004F6915"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5A05E662"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2F6419EA" w14:textId="77777777" w:rsidR="004F6915" w:rsidRPr="00850A9C" w:rsidRDefault="004F6915"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E42F775"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r>
      <w:tr w:rsidR="004F6915" w14:paraId="591CC199" w14:textId="77777777" w:rsidTr="0061724F">
        <w:tc>
          <w:tcPr>
            <w:tcW w:w="6238" w:type="dxa"/>
          </w:tcPr>
          <w:p w14:paraId="006B4F81" w14:textId="77777777" w:rsidR="004F6915" w:rsidRPr="00850A9C" w:rsidRDefault="004F6915" w:rsidP="00850A9C">
            <w:pPr>
              <w:pStyle w:val="iNormal"/>
              <w:keepNext/>
              <w:keepLines/>
              <w:jc w:val="left"/>
              <w:rPr>
                <w:sz w:val="16"/>
                <w:szCs w:val="16"/>
              </w:rPr>
            </w:pPr>
            <w:r w:rsidRPr="00850A9C">
              <w:rPr>
                <w:b/>
                <w:sz w:val="16"/>
                <w:szCs w:val="16"/>
              </w:rPr>
              <w:t xml:space="preserve">API </w:t>
            </w:r>
            <w:proofErr w:type="spellStart"/>
            <w:r w:rsidRPr="00850A9C">
              <w:rPr>
                <w:b/>
                <w:sz w:val="16"/>
                <w:szCs w:val="16"/>
              </w:rPr>
              <w:t>Uploader</w:t>
            </w:r>
            <w:proofErr w:type="spellEnd"/>
            <w:r w:rsidRPr="00850A9C">
              <w:rPr>
                <w:sz w:val="16"/>
                <w:szCs w:val="16"/>
              </w:rPr>
              <w:t xml:space="preserve"> who </w:t>
            </w:r>
            <w:r>
              <w:rPr>
                <w:sz w:val="16"/>
                <w:szCs w:val="16"/>
              </w:rPr>
              <w:t>is in an active access group assoc.</w:t>
            </w:r>
            <w:r w:rsidRPr="00850A9C">
              <w:rPr>
                <w:sz w:val="16"/>
                <w:szCs w:val="16"/>
              </w:rPr>
              <w:t xml:space="preserve"> with the file</w:t>
            </w:r>
          </w:p>
        </w:tc>
        <w:tc>
          <w:tcPr>
            <w:tcW w:w="709" w:type="dxa"/>
          </w:tcPr>
          <w:p w14:paraId="2FD5AC21"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3394488" w14:textId="77777777" w:rsidR="004F6915" w:rsidRPr="00850A9C" w:rsidRDefault="004F6915"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709" w:type="dxa"/>
          </w:tcPr>
          <w:p w14:paraId="3706F2E1" w14:textId="77777777" w:rsidR="004F6915" w:rsidRPr="00850A9C" w:rsidRDefault="004F6915" w:rsidP="00850A9C">
            <w:pPr>
              <w:pStyle w:val="iNormal"/>
              <w:keepNext/>
              <w:keepLines/>
              <w:jc w:val="center"/>
              <w:rPr>
                <w:sz w:val="16"/>
                <w:szCs w:val="16"/>
              </w:rPr>
            </w:pPr>
            <w:proofErr w:type="gramStart"/>
            <w:r w:rsidRPr="00850A9C">
              <w:rPr>
                <w:sz w:val="16"/>
                <w:szCs w:val="16"/>
              </w:rPr>
              <w:t>n</w:t>
            </w:r>
            <w:proofErr w:type="gramEnd"/>
            <w:r w:rsidRPr="00850A9C">
              <w:rPr>
                <w:sz w:val="16"/>
                <w:szCs w:val="16"/>
              </w:rPr>
              <w:t>/a</w:t>
            </w:r>
          </w:p>
        </w:tc>
        <w:tc>
          <w:tcPr>
            <w:tcW w:w="851" w:type="dxa"/>
          </w:tcPr>
          <w:p w14:paraId="20A07F4A"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483FF813"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r>
      <w:tr w:rsidR="004F6915" w14:paraId="1D702114" w14:textId="77777777" w:rsidTr="0061724F">
        <w:tc>
          <w:tcPr>
            <w:tcW w:w="6238" w:type="dxa"/>
          </w:tcPr>
          <w:p w14:paraId="3F3BFC79" w14:textId="77777777" w:rsidR="004F6915" w:rsidRPr="00850A9C" w:rsidRDefault="004F6915" w:rsidP="00850A9C">
            <w:pPr>
              <w:pStyle w:val="iNormal"/>
              <w:keepNext/>
              <w:keepLines/>
              <w:jc w:val="left"/>
              <w:rPr>
                <w:sz w:val="16"/>
                <w:szCs w:val="16"/>
              </w:rPr>
            </w:pPr>
            <w:r w:rsidRPr="00850A9C">
              <w:rPr>
                <w:b/>
                <w:sz w:val="16"/>
                <w:szCs w:val="16"/>
              </w:rPr>
              <w:t>Non-institutional User</w:t>
            </w:r>
            <w:r w:rsidRPr="00850A9C">
              <w:rPr>
                <w:sz w:val="16"/>
                <w:szCs w:val="16"/>
              </w:rPr>
              <w:t xml:space="preserve"> who is </w:t>
            </w:r>
            <w:r w:rsidRPr="00850A9C">
              <w:rPr>
                <w:b/>
                <w:sz w:val="16"/>
                <w:szCs w:val="16"/>
              </w:rPr>
              <w:t>not</w:t>
            </w:r>
            <w:r>
              <w:rPr>
                <w:sz w:val="16"/>
                <w:szCs w:val="16"/>
              </w:rPr>
              <w:t xml:space="preserve"> in an active access group assoc.</w:t>
            </w:r>
            <w:r w:rsidRPr="00850A9C">
              <w:rPr>
                <w:sz w:val="16"/>
                <w:szCs w:val="16"/>
              </w:rPr>
              <w:t xml:space="preserve"> with the file</w:t>
            </w:r>
          </w:p>
        </w:tc>
        <w:tc>
          <w:tcPr>
            <w:tcW w:w="709" w:type="dxa"/>
          </w:tcPr>
          <w:p w14:paraId="7B518B64" w14:textId="77777777" w:rsidR="004F6915" w:rsidRPr="00850A9C" w:rsidRDefault="004F6915"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25D6894" w14:textId="77777777" w:rsidR="004F6915" w:rsidRPr="00850A9C" w:rsidRDefault="004F6915"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5481A2F2" w14:textId="77777777" w:rsidR="004F6915" w:rsidRPr="00850A9C" w:rsidRDefault="004F6915"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0C550C11" w14:textId="77777777" w:rsidR="004F6915" w:rsidRPr="00850A9C" w:rsidRDefault="004F6915"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5BC8CBE" w14:textId="77777777" w:rsidR="004F6915" w:rsidRPr="00850A9C" w:rsidRDefault="004F6915" w:rsidP="00850A9C">
            <w:pPr>
              <w:pStyle w:val="iNormal"/>
              <w:keepNext/>
              <w:keepLines/>
              <w:jc w:val="center"/>
              <w:rPr>
                <w:sz w:val="16"/>
                <w:szCs w:val="16"/>
              </w:rPr>
            </w:pPr>
            <w:r w:rsidRPr="00850A9C">
              <w:rPr>
                <w:rFonts w:ascii="Zapf Dingbats" w:hAnsi="Zapf Dingbats"/>
                <w:sz w:val="16"/>
                <w:szCs w:val="16"/>
              </w:rPr>
              <w:t>✗</w:t>
            </w:r>
          </w:p>
        </w:tc>
      </w:tr>
      <w:tr w:rsidR="004F6915" w14:paraId="4976C60D" w14:textId="77777777" w:rsidTr="0061724F">
        <w:tc>
          <w:tcPr>
            <w:tcW w:w="6238" w:type="dxa"/>
          </w:tcPr>
          <w:p w14:paraId="71B1BDC0" w14:textId="77777777" w:rsidR="004F6915" w:rsidRPr="00850A9C" w:rsidRDefault="004F6915" w:rsidP="00850A9C">
            <w:pPr>
              <w:pStyle w:val="iNormal"/>
              <w:jc w:val="left"/>
              <w:rPr>
                <w:sz w:val="16"/>
                <w:szCs w:val="16"/>
              </w:rPr>
            </w:pPr>
            <w:r w:rsidRPr="00850A9C">
              <w:rPr>
                <w:b/>
                <w:sz w:val="16"/>
                <w:szCs w:val="16"/>
              </w:rPr>
              <w:t>Non-institutional User</w:t>
            </w:r>
            <w:r w:rsidRPr="00850A9C">
              <w:rPr>
                <w:sz w:val="16"/>
                <w:szCs w:val="16"/>
              </w:rPr>
              <w:t xml:space="preserve"> w</w:t>
            </w:r>
            <w:r>
              <w:rPr>
                <w:sz w:val="16"/>
                <w:szCs w:val="16"/>
              </w:rPr>
              <w:t>ho is in an active access group assoc.</w:t>
            </w:r>
            <w:r w:rsidRPr="00850A9C">
              <w:rPr>
                <w:sz w:val="16"/>
                <w:szCs w:val="16"/>
              </w:rPr>
              <w:t xml:space="preserve"> with the file</w:t>
            </w:r>
          </w:p>
        </w:tc>
        <w:tc>
          <w:tcPr>
            <w:tcW w:w="709" w:type="dxa"/>
          </w:tcPr>
          <w:p w14:paraId="4AC96583" w14:textId="77777777" w:rsidR="004F6915" w:rsidRPr="00850A9C" w:rsidRDefault="004F6915" w:rsidP="00850A9C">
            <w:pPr>
              <w:pStyle w:val="iNormal"/>
              <w:jc w:val="center"/>
              <w:rPr>
                <w:sz w:val="16"/>
                <w:szCs w:val="16"/>
              </w:rPr>
            </w:pPr>
            <w:r w:rsidRPr="00850A9C">
              <w:rPr>
                <w:rFonts w:ascii="Zapf Dingbats" w:hAnsi="Zapf Dingbats"/>
                <w:color w:val="000000"/>
                <w:sz w:val="16"/>
                <w:szCs w:val="16"/>
              </w:rPr>
              <w:t>✔</w:t>
            </w:r>
          </w:p>
        </w:tc>
        <w:tc>
          <w:tcPr>
            <w:tcW w:w="708" w:type="dxa"/>
          </w:tcPr>
          <w:p w14:paraId="2B4828AF" w14:textId="77777777" w:rsidR="004F6915" w:rsidRPr="00850A9C" w:rsidRDefault="004F6915" w:rsidP="00850A9C">
            <w:pPr>
              <w:pStyle w:val="iNormal"/>
              <w:jc w:val="center"/>
              <w:rPr>
                <w:sz w:val="16"/>
                <w:szCs w:val="16"/>
              </w:rPr>
            </w:pPr>
            <w:proofErr w:type="gramStart"/>
            <w:r w:rsidRPr="00850A9C">
              <w:rPr>
                <w:sz w:val="16"/>
                <w:szCs w:val="16"/>
              </w:rPr>
              <w:t>n</w:t>
            </w:r>
            <w:proofErr w:type="gramEnd"/>
            <w:r w:rsidRPr="00850A9C">
              <w:rPr>
                <w:sz w:val="16"/>
                <w:szCs w:val="16"/>
              </w:rPr>
              <w:t>/a</w:t>
            </w:r>
          </w:p>
        </w:tc>
        <w:tc>
          <w:tcPr>
            <w:tcW w:w="709" w:type="dxa"/>
          </w:tcPr>
          <w:p w14:paraId="0A4D901A" w14:textId="77777777" w:rsidR="004F6915" w:rsidRPr="00850A9C" w:rsidRDefault="004F6915" w:rsidP="00850A9C">
            <w:pPr>
              <w:pStyle w:val="iNormal"/>
              <w:jc w:val="center"/>
              <w:rPr>
                <w:sz w:val="16"/>
                <w:szCs w:val="16"/>
              </w:rPr>
            </w:pPr>
            <w:proofErr w:type="gramStart"/>
            <w:r w:rsidRPr="00850A9C">
              <w:rPr>
                <w:sz w:val="16"/>
                <w:szCs w:val="16"/>
              </w:rPr>
              <w:t>n</w:t>
            </w:r>
            <w:proofErr w:type="gramEnd"/>
            <w:r w:rsidRPr="00850A9C">
              <w:rPr>
                <w:sz w:val="16"/>
                <w:szCs w:val="16"/>
              </w:rPr>
              <w:t>/a</w:t>
            </w:r>
          </w:p>
        </w:tc>
        <w:tc>
          <w:tcPr>
            <w:tcW w:w="851" w:type="dxa"/>
          </w:tcPr>
          <w:p w14:paraId="5C9DF6B5" w14:textId="77777777" w:rsidR="004F6915" w:rsidRPr="00850A9C" w:rsidRDefault="004F6915" w:rsidP="00850A9C">
            <w:pPr>
              <w:pStyle w:val="iNormal"/>
              <w:jc w:val="center"/>
              <w:rPr>
                <w:sz w:val="16"/>
                <w:szCs w:val="16"/>
              </w:rPr>
            </w:pPr>
            <w:r w:rsidRPr="00850A9C">
              <w:rPr>
                <w:rFonts w:ascii="Zapf Dingbats" w:hAnsi="Zapf Dingbats"/>
                <w:color w:val="000000"/>
                <w:sz w:val="16"/>
                <w:szCs w:val="16"/>
              </w:rPr>
              <w:t>✔</w:t>
            </w:r>
          </w:p>
        </w:tc>
        <w:tc>
          <w:tcPr>
            <w:tcW w:w="708" w:type="dxa"/>
          </w:tcPr>
          <w:p w14:paraId="330E5F9D" w14:textId="77777777" w:rsidR="004F6915" w:rsidRPr="00850A9C" w:rsidRDefault="004F6915" w:rsidP="00850A9C">
            <w:pPr>
              <w:pStyle w:val="iNormal"/>
              <w:jc w:val="center"/>
              <w:rPr>
                <w:sz w:val="16"/>
                <w:szCs w:val="16"/>
              </w:rPr>
            </w:pPr>
            <w:r w:rsidRPr="00850A9C">
              <w:rPr>
                <w:rFonts w:ascii="Zapf Dingbats" w:hAnsi="Zapf Dingbats"/>
                <w:color w:val="000000"/>
                <w:sz w:val="16"/>
                <w:szCs w:val="16"/>
              </w:rPr>
              <w:t>✔</w:t>
            </w:r>
          </w:p>
        </w:tc>
      </w:tr>
    </w:tbl>
    <w:p w14:paraId="6C98CD84" w14:textId="77777777" w:rsidR="004F6915" w:rsidRPr="0061724F" w:rsidRDefault="004F6915" w:rsidP="00850A9C">
      <w:pPr>
        <w:pStyle w:val="iNormal"/>
        <w:jc w:val="center"/>
        <w:rPr>
          <w:b/>
        </w:rPr>
      </w:pPr>
      <w:r w:rsidRPr="0061724F">
        <w:rPr>
          <w:b/>
        </w:rPr>
        <w:t>Access Control User Permissions Table</w:t>
      </w:r>
    </w:p>
    <w:p w14:paraId="3A865A03" w14:textId="77777777" w:rsidR="00261558" w:rsidRPr="005879DC" w:rsidRDefault="004F6915" w:rsidP="00BD4BAC">
      <w:pPr>
        <w:pStyle w:val="iNormal"/>
      </w:pPr>
      <w:r>
        <w:t>File Relationships</w:t>
      </w:r>
      <w:r w:rsidR="00C23447">
        <w:fldChar w:fldCharType="end"/>
      </w:r>
      <w:r w:rsidR="00261558">
        <w:t xml:space="preserve">) and for all other files, this search option checks the Basic </w:t>
      </w:r>
      <w:r w:rsidR="003829A3">
        <w:t>Metadata</w:t>
      </w:r>
      <w:r w:rsidR="00261558">
        <w:t xml:space="preserve"> Information (see section </w:t>
      </w:r>
      <w:r w:rsidR="00C23447">
        <w:fldChar w:fldCharType="begin"/>
      </w:r>
      <w:r w:rsidR="00C23447">
        <w:instrText xml:space="preserve"> REF _Ref351730692 \r \h  \* MERGEFORMAT </w:instrText>
      </w:r>
      <w:r w:rsidR="00C23447">
        <w:fldChar w:fldCharType="separate"/>
      </w:r>
      <w:r w:rsidRPr="004F6915">
        <w:rPr>
          <w:rStyle w:val="CrossReference"/>
        </w:rPr>
        <w:t>6.2.1</w:t>
      </w:r>
      <w:r w:rsidR="00C23447">
        <w:fldChar w:fldCharType="end"/>
      </w:r>
      <w:r w:rsidR="00261558" w:rsidRPr="00261558">
        <w:rPr>
          <w:rStyle w:val="CrossReference"/>
        </w:rPr>
        <w:t xml:space="preserve"> </w:t>
      </w:r>
      <w:r w:rsidR="00C23447">
        <w:fldChar w:fldCharType="begin"/>
      </w:r>
      <w:r w:rsidR="00C23447">
        <w:instrText xml:space="preserve"> REF _Ref351730692 \h  \* MERGEFORMAT </w:instrText>
      </w:r>
      <w:r w:rsidR="00C23447">
        <w:fldChar w:fldCharType="separate"/>
      </w:r>
      <w:r w:rsidRPr="004F6915">
        <w:rPr>
          <w:rStyle w:val="CrossReference"/>
        </w:rPr>
        <w:t>Basic Information</w:t>
      </w:r>
      <w:r w:rsidR="00C23447">
        <w:fldChar w:fldCharType="end"/>
      </w:r>
      <w:r w:rsidR="00261558">
        <w:t>).</w:t>
      </w:r>
    </w:p>
    <w:p w14:paraId="4F3806CC" w14:textId="77777777" w:rsidR="00BD4BAC" w:rsidRPr="005879DC" w:rsidRDefault="003E432E" w:rsidP="003D38B4">
      <w:pPr>
        <w:pStyle w:val="iHeading4"/>
      </w:pPr>
      <w:r>
        <w:t>Restricting by Filename substring</w:t>
      </w:r>
    </w:p>
    <w:p w14:paraId="3369948E" w14:textId="77777777"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14:paraId="7474DA42" w14:textId="77777777" w:rsidR="00BD4BAC" w:rsidRPr="005879DC" w:rsidRDefault="005F0160" w:rsidP="00E110D8">
      <w:pPr>
        <w:pStyle w:val="iFigureCaption"/>
      </w:pPr>
      <w:r>
        <w:rPr>
          <w:b w:val="0"/>
          <w:noProof/>
          <w:lang w:val="en-US"/>
        </w:rPr>
        <w:drawing>
          <wp:inline distT="0" distB="0" distL="0" distR="0" wp14:anchorId="5DFEEEF7" wp14:editId="1822637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3"/>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41E60B8A" w14:textId="6FFEC5CF" w:rsidR="00BD4BAC" w:rsidRPr="00261558" w:rsidRDefault="00CF08BB" w:rsidP="00BD4BAC">
      <w:pPr>
        <w:pStyle w:val="iNormal"/>
        <w:rPr>
          <w:rStyle w:val="CrossReference"/>
        </w:rPr>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4F6915" w:rsidRPr="004F6915">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proofErr w:type="gramStart"/>
      <w:r w:rsidR="004F6915" w:rsidRPr="004F6915">
        <w:rPr>
          <w:rStyle w:val="CrossReference"/>
        </w:rPr>
        <w:t>Regular</w:t>
      </w:r>
      <w:proofErr w:type="gramEnd"/>
      <w:r w:rsidR="004F6915" w:rsidRPr="004F6915">
        <w:rPr>
          <w:rStyle w:val="CrossReference"/>
        </w:rPr>
        <w:t xml:space="preserve"> Expressions</w:t>
      </w:r>
      <w:r w:rsidR="00C23447">
        <w:fldChar w:fldCharType="end"/>
      </w:r>
      <w:r w:rsidR="00F15728" w:rsidRPr="00261558">
        <w:rPr>
          <w:rStyle w:val="CrossReference"/>
        </w:rPr>
        <w:t xml:space="preserve"> for more information</w:t>
      </w:r>
      <w:r w:rsidR="008952EB" w:rsidRPr="00261558">
        <w:rPr>
          <w:rStyle w:val="CrossReference"/>
        </w:rPr>
        <w:t>.</w:t>
      </w:r>
    </w:p>
    <w:p w14:paraId="315586D3" w14:textId="77777777" w:rsidR="003E432E" w:rsidRDefault="003E432E" w:rsidP="003D38B4">
      <w:pPr>
        <w:pStyle w:val="iHeading4"/>
      </w:pPr>
      <w:r>
        <w:t>Restricting by Description substring</w:t>
      </w:r>
    </w:p>
    <w:p w14:paraId="39221063" w14:textId="77777777"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14:paraId="6ADB8798" w14:textId="77777777" w:rsidR="00BD4BAC" w:rsidRPr="005879DC" w:rsidRDefault="005F0160" w:rsidP="00E110D8">
      <w:pPr>
        <w:pStyle w:val="iFigureCaption"/>
      </w:pPr>
      <w:r>
        <w:rPr>
          <w:b w:val="0"/>
          <w:noProof/>
          <w:lang w:val="en-US"/>
        </w:rPr>
        <w:drawing>
          <wp:inline distT="0" distB="0" distL="0" distR="0" wp14:anchorId="7A4E3E4A" wp14:editId="26B8A554">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4"/>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02EDC610" w14:textId="00D0E785"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4F6915" w:rsidRPr="004F6915">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proofErr w:type="gramStart"/>
      <w:r w:rsidR="004F6915" w:rsidRPr="004F6915">
        <w:rPr>
          <w:rStyle w:val="CrossReference"/>
        </w:rPr>
        <w:t>Regular</w:t>
      </w:r>
      <w:proofErr w:type="gramEnd"/>
      <w:r w:rsidR="004F6915" w:rsidRPr="004F6915">
        <w:rPr>
          <w:rStyle w:val="CrossReference"/>
        </w:rPr>
        <w:t xml:space="preserve"> Expressions</w:t>
      </w:r>
      <w:r w:rsidR="00C23447">
        <w:fldChar w:fldCharType="end"/>
      </w:r>
      <w:r w:rsidR="00261558" w:rsidRPr="00261558">
        <w:rPr>
          <w:rStyle w:val="CrossReference"/>
        </w:rPr>
        <w:t xml:space="preserve"> </w:t>
      </w:r>
      <w:r w:rsidR="00261558" w:rsidRPr="00261558">
        <w:t>for more information.</w:t>
      </w:r>
    </w:p>
    <w:p w14:paraId="76D40064" w14:textId="77777777" w:rsidR="00F15728" w:rsidRPr="005879DC" w:rsidRDefault="00F15728" w:rsidP="00F15728">
      <w:pPr>
        <w:pStyle w:val="iNormal"/>
      </w:pPr>
      <w:r>
        <w:t>Use the search string ^$ to search for files without any Description.</w:t>
      </w:r>
    </w:p>
    <w:p w14:paraId="3E1FFF75" w14:textId="77777777" w:rsidR="00840870" w:rsidRDefault="00840870" w:rsidP="003D38B4">
      <w:pPr>
        <w:pStyle w:val="iHeading4"/>
      </w:pPr>
      <w:r>
        <w:t>Restricting by File ID</w:t>
      </w:r>
    </w:p>
    <w:p w14:paraId="6C97F11C" w14:textId="77777777"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14:paraId="1C09B590" w14:textId="77777777" w:rsidR="0002784B" w:rsidRPr="00F15728" w:rsidRDefault="005F0160" w:rsidP="0002784B">
      <w:pPr>
        <w:pStyle w:val="iFigureCaption"/>
      </w:pPr>
      <w:r>
        <w:rPr>
          <w:b w:val="0"/>
          <w:noProof/>
          <w:lang w:val="en-US"/>
        </w:rPr>
        <w:drawing>
          <wp:inline distT="0" distB="0" distL="0" distR="0" wp14:anchorId="14AB5884" wp14:editId="0C6F80FF">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5"/>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14:paraId="3B87087D" w14:textId="77777777" w:rsidR="00840870" w:rsidRDefault="00840870" w:rsidP="003D38B4">
      <w:pPr>
        <w:pStyle w:val="iHeading4"/>
      </w:pPr>
      <w:r>
        <w:t>Restricting by ID</w:t>
      </w:r>
    </w:p>
    <w:p w14:paraId="465D7F92" w14:textId="77777777"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14:paraId="0BF3EDEB" w14:textId="77777777" w:rsidR="0002784B" w:rsidRDefault="005F0160" w:rsidP="0002784B">
      <w:pPr>
        <w:pStyle w:val="iFigureCaption"/>
      </w:pPr>
      <w:r>
        <w:rPr>
          <w:b w:val="0"/>
          <w:noProof/>
          <w:lang w:val="en-US"/>
        </w:rPr>
        <w:drawing>
          <wp:inline distT="0" distB="0" distL="0" distR="0" wp14:anchorId="2CB45D3A" wp14:editId="1E694274">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6"/>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27FAF6BC" w14:textId="03AD4E3F"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4F6915" w:rsidRPr="004F6915">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proofErr w:type="gramStart"/>
      <w:r w:rsidR="004F6915" w:rsidRPr="004F6915">
        <w:rPr>
          <w:rStyle w:val="CrossReference"/>
        </w:rPr>
        <w:t>Regular</w:t>
      </w:r>
      <w:proofErr w:type="gramEnd"/>
      <w:r w:rsidR="004F6915" w:rsidRPr="004F6915">
        <w:rPr>
          <w:rStyle w:val="CrossReference"/>
        </w:rPr>
        <w:t xml:space="preserve"> Expressions</w:t>
      </w:r>
      <w:r w:rsidR="00C23447">
        <w:fldChar w:fldCharType="end"/>
      </w:r>
      <w:r w:rsidR="00261558" w:rsidRPr="00261558">
        <w:rPr>
          <w:rStyle w:val="CrossReference"/>
        </w:rPr>
        <w:t xml:space="preserve"> </w:t>
      </w:r>
      <w:r w:rsidR="00261558" w:rsidRPr="00261558">
        <w:t>for more information.</w:t>
      </w:r>
    </w:p>
    <w:p w14:paraId="61D86422" w14:textId="77777777"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14:paraId="45866463" w14:textId="77777777" w:rsidR="00BD4BAC" w:rsidRPr="005879DC" w:rsidRDefault="00261558" w:rsidP="003D38B4">
      <w:pPr>
        <w:pStyle w:val="iHeading4"/>
      </w:pPr>
      <w:r>
        <w:t>Restricting by F</w:t>
      </w:r>
      <w:r w:rsidR="003E432E">
        <w:t>ile Type</w:t>
      </w:r>
    </w:p>
    <w:p w14:paraId="4FC6035B" w14:textId="77777777"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14:paraId="7A7B8848" w14:textId="77777777" w:rsidR="00BD4BAC" w:rsidRPr="005879DC" w:rsidRDefault="005F0160" w:rsidP="00E110D8">
      <w:pPr>
        <w:pStyle w:val="iFigureCaption"/>
      </w:pPr>
      <w:r>
        <w:rPr>
          <w:b w:val="0"/>
          <w:noProof/>
          <w:lang w:val="en-US"/>
        </w:rPr>
        <w:drawing>
          <wp:inline distT="0" distB="0" distL="0" distR="0" wp14:anchorId="47272173" wp14:editId="433B134A">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7"/>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14:paraId="70282445" w14:textId="77777777"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 xml:space="preserve">not be filtered based on their </w:t>
      </w:r>
      <w:proofErr w:type="gramStart"/>
      <w:r w:rsidR="00FB6214">
        <w:t>T</w:t>
      </w:r>
      <w:r w:rsidRPr="005879DC">
        <w:t>ype.</w:t>
      </w:r>
      <w:proofErr w:type="gramEnd"/>
      <w:r w:rsidRPr="005879DC">
        <w:t xml:space="preserv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14:paraId="4F045D7B" w14:textId="1B0172ED"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F40E2A">
        <w:t xml:space="preserve">(Clicking on the word </w:t>
      </w:r>
      <w:r w:rsidR="00F40E2A" w:rsidRPr="009A5DCE">
        <w:rPr>
          <w:rStyle w:val="iOption"/>
        </w:rPr>
        <w:t>Package</w:t>
      </w:r>
      <w:r w:rsidR="00F40E2A">
        <w:t xml:space="preserve"> sets its checkbox.) </w:t>
      </w:r>
      <w:r w:rsidR="00654F98">
        <w:t>You can click on the minus sign to close it again.</w:t>
      </w:r>
    </w:p>
    <w:p w14:paraId="75831F9B" w14:textId="77777777" w:rsidR="00654F98" w:rsidRPr="005879DC" w:rsidRDefault="005F0160" w:rsidP="00E110D8">
      <w:pPr>
        <w:pStyle w:val="iFigureCaption"/>
      </w:pPr>
      <w:r>
        <w:rPr>
          <w:b w:val="0"/>
          <w:noProof/>
          <w:lang w:val="en-US"/>
        </w:rPr>
        <w:drawing>
          <wp:inline distT="0" distB="0" distL="0" distR="0" wp14:anchorId="4C5FE7E8" wp14:editId="165089F3">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78"/>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42607B0A" w14:textId="77777777"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w:t>
      </w:r>
      <w:proofErr w:type="gramStart"/>
      <w:r>
        <w:t>files which</w:t>
      </w:r>
      <w:proofErr w:type="gramEnd"/>
      <w:r>
        <w:t xml:space="preserve">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r w:rsidR="00C23447">
        <w:fldChar w:fldCharType="begin"/>
      </w:r>
      <w:r w:rsidR="00C23447">
        <w:instrText xml:space="preserve"> REF _Ref352674884 \r \h  \* MERGEFORMAT </w:instrText>
      </w:r>
      <w:r w:rsidR="00C23447">
        <w:fldChar w:fldCharType="separate"/>
      </w:r>
      <w:r w:rsidR="004F6915" w:rsidRPr="004F6915">
        <w:rPr>
          <w:rStyle w:val="CrossReference"/>
        </w:rPr>
        <w:t>4.2</w:t>
      </w:r>
      <w:r w:rsidR="00C23447">
        <w:fldChar w:fldCharType="end"/>
      </w:r>
      <w:r w:rsidR="003D38B4" w:rsidRPr="003D38B4">
        <w:rPr>
          <w:rStyle w:val="CrossReference"/>
        </w:rPr>
        <w:t xml:space="preserve"> </w:t>
      </w:r>
      <w:r w:rsidR="00C23447">
        <w:fldChar w:fldCharType="begin"/>
      </w:r>
      <w:r w:rsidR="00C23447">
        <w:instrText xml:space="preserve"> REF _Ref352674884 \h  \* MERGEFORMAT </w:instrText>
      </w:r>
      <w:r w:rsidR="00C23447">
        <w:fldChar w:fldCharType="separate"/>
      </w:r>
      <w:r w:rsidR="004F6915" w:rsidRPr="004F6915">
        <w:rPr>
          <w:rStyle w:val="CrossReference"/>
        </w:rPr>
        <w:t>Entering Dates and Times</w:t>
      </w:r>
      <w:r w:rsidR="00C23447">
        <w:fldChar w:fldCharType="end"/>
      </w:r>
      <w:r w:rsidR="003D38B4">
        <w:rPr>
          <w:rStyle w:val="CrossReference"/>
        </w:rPr>
        <w:t xml:space="preserve"> </w:t>
      </w:r>
      <w:r w:rsidR="003D5F61">
        <w:t>for instructions on entering dates</w:t>
      </w:r>
      <w:r>
        <w:t>.</w:t>
      </w:r>
    </w:p>
    <w:p w14:paraId="71709E20" w14:textId="298769D7" w:rsidR="000A27BD" w:rsidRDefault="000A27BD" w:rsidP="003D38B4">
      <w:pPr>
        <w:pStyle w:val="iHeading4"/>
      </w:pPr>
      <w:commentRangeStart w:id="117"/>
      <w:r>
        <w:t>Restricting by Access Rights Type</w:t>
      </w:r>
      <w:commentRangeEnd w:id="117"/>
      <w:r>
        <w:rPr>
          <w:rStyle w:val="CommentReference"/>
          <w:rFonts w:asciiTheme="minorHAnsi" w:eastAsiaTheme="minorEastAsia" w:hAnsiTheme="minorHAnsi"/>
          <w:bCs w:val="0"/>
          <w:iCs w:val="0"/>
          <w:color w:val="auto"/>
        </w:rPr>
        <w:commentReference w:id="117"/>
      </w:r>
    </w:p>
    <w:p w14:paraId="086F1BBA" w14:textId="1925ACDF" w:rsidR="000A27BD" w:rsidRPr="000A27BD" w:rsidRDefault="000A27BD" w:rsidP="000A27BD">
      <w:pPr>
        <w:pStyle w:val="iNormal"/>
      </w:pPr>
      <w:r>
        <w:t xml:space="preserve">Types are – Open, Conditional, </w:t>
      </w:r>
      <w:proofErr w:type="gramStart"/>
      <w:r>
        <w:t>Restricted</w:t>
      </w:r>
      <w:proofErr w:type="gramEnd"/>
      <w:r>
        <w:t>.</w:t>
      </w:r>
    </w:p>
    <w:p w14:paraId="0A5D00AF" w14:textId="77777777" w:rsidR="001B1339" w:rsidRDefault="001B1339" w:rsidP="003D38B4">
      <w:pPr>
        <w:pStyle w:val="iHeading4"/>
      </w:pPr>
      <w:r>
        <w:t>Restricting by Automation Status</w:t>
      </w:r>
    </w:p>
    <w:p w14:paraId="2CEFE915" w14:textId="77777777"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14:paraId="0ACD8441" w14:textId="77777777" w:rsidR="001B1339" w:rsidRDefault="001B1339" w:rsidP="001B1339">
      <w:pPr>
        <w:pStyle w:val="iFigureCaption"/>
      </w:pPr>
      <w:r>
        <w:rPr>
          <w:noProof/>
          <w:lang w:val="en-US"/>
        </w:rPr>
        <w:drawing>
          <wp:inline distT="0" distB="0" distL="0" distR="0" wp14:anchorId="2AC8DA83" wp14:editId="7673A602">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14:paraId="095758E1" w14:textId="77777777"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14:paraId="76F96A1B" w14:textId="77777777"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proofErr w:type="gramStart"/>
      <w:r w:rsidR="004D0672">
        <w:t xml:space="preserve">Files which were </w:t>
      </w:r>
      <w:r w:rsidR="004D0672" w:rsidRPr="0025702F">
        <w:rPr>
          <w:rStyle w:val="iEmphasis"/>
        </w:rPr>
        <w:t>input</w:t>
      </w:r>
      <w:r w:rsidR="004D0672">
        <w:t xml:space="preserve"> to these processes</w:t>
      </w:r>
      <w:proofErr w:type="gramEnd"/>
      <w:r w:rsidR="004D0672">
        <w:t xml:space="preserve"> are not selected by these options.</w:t>
      </w:r>
    </w:p>
    <w:p w14:paraId="59687AC1" w14:textId="77777777" w:rsidR="00C63337" w:rsidRDefault="00C63337" w:rsidP="001B1339">
      <w:pPr>
        <w:pStyle w:val="iNormal"/>
      </w:pPr>
      <w:r>
        <w:t xml:space="preserve">If you select any one of these options, </w:t>
      </w:r>
      <w:proofErr w:type="gramStart"/>
      <w:r>
        <w:t>files which were not the subject of background processing</w:t>
      </w:r>
      <w:proofErr w:type="gramEnd"/>
      <w:r>
        <w:t xml:space="preserve"> will not be listed. Package </w:t>
      </w:r>
      <w:proofErr w:type="gramStart"/>
      <w:r>
        <w:t xml:space="preserve">files which were </w:t>
      </w:r>
      <w:r w:rsidR="004D0672">
        <w:t>executed without background processing</w:t>
      </w:r>
      <w:proofErr w:type="gramEnd"/>
      <w:r w:rsidR="0025702F">
        <w:t xml:space="preserve"> will also not be listed</w:t>
      </w:r>
      <w:r w:rsidR="004D0672">
        <w:t>.</w:t>
      </w:r>
    </w:p>
    <w:p w14:paraId="183A1C27" w14:textId="77777777"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8000"/>
      </w:tblGrid>
      <w:tr w:rsidR="001B1339" w14:paraId="18D3DEB9" w14:textId="77777777" w:rsidTr="001B1339">
        <w:tc>
          <w:tcPr>
            <w:tcW w:w="0" w:type="auto"/>
          </w:tcPr>
          <w:p w14:paraId="0856B613" w14:textId="77777777" w:rsidR="001B1339" w:rsidRDefault="001B1339" w:rsidP="001B1339">
            <w:pPr>
              <w:pStyle w:val="iNormal"/>
            </w:pPr>
            <w:r>
              <w:t>COMPLETE</w:t>
            </w:r>
          </w:p>
        </w:tc>
        <w:tc>
          <w:tcPr>
            <w:tcW w:w="0" w:type="auto"/>
          </w:tcPr>
          <w:p w14:paraId="0193A955" w14:textId="77777777"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14:paraId="0CFCE3E0" w14:textId="77777777" w:rsidTr="001B1339">
        <w:tc>
          <w:tcPr>
            <w:tcW w:w="0" w:type="auto"/>
          </w:tcPr>
          <w:p w14:paraId="13142592" w14:textId="77777777" w:rsidR="004D0672" w:rsidRDefault="004D0672" w:rsidP="001B1339">
            <w:pPr>
              <w:pStyle w:val="iNormal"/>
            </w:pPr>
            <w:r>
              <w:t>FAILED</w:t>
            </w:r>
          </w:p>
        </w:tc>
        <w:tc>
          <w:tcPr>
            <w:tcW w:w="0" w:type="auto"/>
          </w:tcPr>
          <w:p w14:paraId="06F20029" w14:textId="77777777" w:rsidR="004D0672" w:rsidRDefault="004D0672" w:rsidP="00244273">
            <w:pPr>
              <w:pStyle w:val="iNormal"/>
            </w:pPr>
            <w:r>
              <w:t>Those output files which have been queued for background processing and have failed to completed successfully</w:t>
            </w:r>
          </w:p>
        </w:tc>
      </w:tr>
      <w:tr w:rsidR="001B1339" w14:paraId="625C5C09" w14:textId="77777777" w:rsidTr="001B1339">
        <w:tc>
          <w:tcPr>
            <w:tcW w:w="0" w:type="auto"/>
          </w:tcPr>
          <w:p w14:paraId="5CBEC255" w14:textId="77777777" w:rsidR="001B1339" w:rsidRDefault="001B1339" w:rsidP="001B1339">
            <w:pPr>
              <w:pStyle w:val="iNormal"/>
            </w:pPr>
            <w:r>
              <w:t>WORKING</w:t>
            </w:r>
          </w:p>
        </w:tc>
        <w:tc>
          <w:tcPr>
            <w:tcW w:w="0" w:type="auto"/>
          </w:tcPr>
          <w:p w14:paraId="1D3210AF" w14:textId="77777777" w:rsidR="004D0672" w:rsidRDefault="004D0672" w:rsidP="004D0672">
            <w:pPr>
              <w:pStyle w:val="iNormal"/>
            </w:pPr>
            <w:r>
              <w:t>Those output files which are currently being created in a background process</w:t>
            </w:r>
          </w:p>
          <w:p w14:paraId="24B6C49F" w14:textId="77777777"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14:paraId="12A1C056" w14:textId="40BEEF22" w:rsidR="001B1339" w:rsidRDefault="004D0672" w:rsidP="004D0672">
            <w:pPr>
              <w:pStyle w:val="iNormal"/>
            </w:pPr>
            <w:r>
              <w:t xml:space="preserve">The current implementation of </w:t>
            </w:r>
            <w:r w:rsidR="00CF08BB">
              <w:t>DIVER</w:t>
            </w:r>
            <w:r>
              <w:t xml:space="preserve"> supports only a single simple FIFO queue and processes only one job at a time, so this option will not list more than one Data File.</w:t>
            </w:r>
          </w:p>
        </w:tc>
      </w:tr>
      <w:tr w:rsidR="001B1339" w14:paraId="5E36DE1D" w14:textId="77777777" w:rsidTr="001B1339">
        <w:tc>
          <w:tcPr>
            <w:tcW w:w="0" w:type="auto"/>
          </w:tcPr>
          <w:p w14:paraId="0C43B956" w14:textId="77777777" w:rsidR="001B1339" w:rsidRDefault="001B1339" w:rsidP="001B1339">
            <w:pPr>
              <w:pStyle w:val="iNormal"/>
            </w:pPr>
            <w:r>
              <w:t>QUEUED</w:t>
            </w:r>
          </w:p>
        </w:tc>
        <w:tc>
          <w:tcPr>
            <w:tcW w:w="0" w:type="auto"/>
          </w:tcPr>
          <w:p w14:paraId="1D29D995" w14:textId="77777777" w:rsidR="004D0672" w:rsidRDefault="004D0672" w:rsidP="004D0672">
            <w:pPr>
              <w:pStyle w:val="iNormal"/>
            </w:pPr>
            <w:r>
              <w:t>Those output files which are still in the queue waiting for background processing</w:t>
            </w:r>
          </w:p>
          <w:p w14:paraId="698CEB97" w14:textId="77777777" w:rsidR="001B1339" w:rsidRDefault="004D0672" w:rsidP="004D0672">
            <w:pPr>
              <w:pStyle w:val="iNormal"/>
            </w:pPr>
            <w:r>
              <w:t>These files will have zero file size.</w:t>
            </w:r>
            <w:r w:rsidR="008F47FF">
              <w:t xml:space="preserve"> </w:t>
            </w:r>
          </w:p>
        </w:tc>
      </w:tr>
    </w:tbl>
    <w:p w14:paraId="79F3EBB4" w14:textId="77777777" w:rsidR="001B1339" w:rsidRDefault="001B1339" w:rsidP="001B1339">
      <w:pPr>
        <w:pStyle w:val="iNormal"/>
      </w:pPr>
      <w:r>
        <w:t>If more than one Status is selected, all files with any of th</w:t>
      </w:r>
      <w:r w:rsidR="004D0672">
        <w:t>e selected</w:t>
      </w:r>
      <w:r>
        <w:t xml:space="preserve"> Statuses will be listed.</w:t>
      </w:r>
    </w:p>
    <w:p w14:paraId="1DA64B2F" w14:textId="77777777" w:rsidR="003E432E" w:rsidRDefault="003E432E" w:rsidP="003D38B4">
      <w:pPr>
        <w:pStyle w:val="iHeading4"/>
      </w:pPr>
      <w:r>
        <w:t>Restricting by Tag</w:t>
      </w:r>
      <w:r w:rsidR="00840870">
        <w:t>s</w:t>
      </w:r>
    </w:p>
    <w:p w14:paraId="0F9F080B" w14:textId="77777777"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14:paraId="630449C9" w14:textId="77777777" w:rsidR="00BD4BAC" w:rsidRPr="005879DC" w:rsidRDefault="005F0160" w:rsidP="00E110D8">
      <w:pPr>
        <w:pStyle w:val="iFigureCaption"/>
      </w:pPr>
      <w:r>
        <w:rPr>
          <w:b w:val="0"/>
          <w:noProof/>
          <w:lang w:val="en-US"/>
        </w:rPr>
        <w:drawing>
          <wp:inline distT="0" distB="0" distL="0" distR="0" wp14:anchorId="4DB4936F" wp14:editId="2388FB24">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80"/>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368FA246" w14:textId="77777777"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14:paraId="3F5133BE" w14:textId="77777777" w:rsidR="00BD4BAC" w:rsidRDefault="00F12F7D" w:rsidP="00BD4BAC">
      <w:pPr>
        <w:pStyle w:val="iNormal"/>
      </w:pPr>
      <w:r>
        <w:t>If more than one Tag is selected, all files with any of those tags will be listed.</w:t>
      </w:r>
    </w:p>
    <w:p w14:paraId="293AD179" w14:textId="37BF3C06" w:rsidR="00654F98" w:rsidRPr="005879DC" w:rsidRDefault="00CF08BB" w:rsidP="00BD4BAC">
      <w:pPr>
        <w:pStyle w:val="iNormal"/>
      </w:pPr>
      <w:r>
        <w:t>DIVER</w:t>
      </w:r>
      <w:r w:rsidR="00DB652E">
        <w:t xml:space="preserve"> does not support searches for Data Files which do not have a specific Tag or Tags, or which do not have any Tags set.</w:t>
      </w:r>
    </w:p>
    <w:p w14:paraId="5082D371" w14:textId="77777777" w:rsidR="001B1339" w:rsidRDefault="001B1339" w:rsidP="003D38B4">
      <w:pPr>
        <w:pStyle w:val="iHeading4"/>
      </w:pPr>
      <w:r>
        <w:t>Restricting by Label</w:t>
      </w:r>
    </w:p>
    <w:p w14:paraId="45F670A4" w14:textId="77777777" w:rsidR="001B1339" w:rsidRDefault="00CF4DF4" w:rsidP="001B1339">
      <w:pPr>
        <w:pStyle w:val="iNormal"/>
        <w:rPr>
          <w:lang w:eastAsia="ja-JP"/>
        </w:rPr>
      </w:pPr>
      <w:r>
        <w:rPr>
          <w:lang w:eastAsia="ja-JP"/>
        </w:rPr>
        <w:t xml:space="preserve">The Labels interface allows you to search for </w:t>
      </w:r>
      <w:proofErr w:type="gramStart"/>
      <w:r>
        <w:rPr>
          <w:lang w:eastAsia="ja-JP"/>
        </w:rPr>
        <w:t>files which</w:t>
      </w:r>
      <w:proofErr w:type="gramEnd"/>
      <w:r>
        <w:rPr>
          <w:lang w:eastAsia="ja-JP"/>
        </w:rPr>
        <w:t xml:space="preserve"> have been assigned specific Labels.</w:t>
      </w:r>
    </w:p>
    <w:p w14:paraId="1A4C0E36" w14:textId="77777777" w:rsidR="00CF4DF4" w:rsidRDefault="00CF4DF4" w:rsidP="00CF4DF4">
      <w:pPr>
        <w:pStyle w:val="iFigureCaption"/>
      </w:pPr>
      <w:r>
        <w:rPr>
          <w:noProof/>
          <w:lang w:val="en-US"/>
        </w:rPr>
        <w:drawing>
          <wp:inline distT="0" distB="0" distL="0" distR="0" wp14:anchorId="59176A8B" wp14:editId="725F47DC">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2C9DDCB" w14:textId="77777777" w:rsidR="00CF4DF4" w:rsidRDefault="00CF4DF4" w:rsidP="00CF4DF4">
      <w:pPr>
        <w:pStyle w:val="iNormal"/>
      </w:pPr>
      <w:r>
        <w:t xml:space="preserve">Clicking in the Labels search control displays a dropdown list of all </w:t>
      </w:r>
      <w:proofErr w:type="gramStart"/>
      <w:r>
        <w:t>Labels which</w:t>
      </w:r>
      <w:proofErr w:type="gramEnd"/>
      <w:r>
        <w:t xml:space="preserve"> are assigned to Data Files in your system</w:t>
      </w:r>
      <w:r w:rsidR="003A5AA2">
        <w:t>’</w:t>
      </w:r>
      <w:r>
        <w:t>s Working Store. Type characters to restrict th</w:t>
      </w:r>
      <w:r w:rsidR="003A5AA2">
        <w:t>is</w:t>
      </w:r>
      <w:r>
        <w:t xml:space="preserve"> list to only those </w:t>
      </w:r>
      <w:proofErr w:type="gramStart"/>
      <w:r w:rsidR="003A5AA2">
        <w:t xml:space="preserve">Labels </w:t>
      </w:r>
      <w:r>
        <w:t>which</w:t>
      </w:r>
      <w:proofErr w:type="gramEnd"/>
      <w:r>
        <w:t xml:space="preserve">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14:paraId="454EAD15" w14:textId="77777777"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14:paraId="7652CDAD" w14:textId="339C5ADE" w:rsidR="00CF4DF4" w:rsidRPr="001B1339" w:rsidRDefault="00CF08BB" w:rsidP="001B1339">
      <w:pPr>
        <w:pStyle w:val="iNormal"/>
        <w:rPr>
          <w:lang w:eastAsia="ja-JP"/>
        </w:rPr>
      </w:pPr>
      <w:r>
        <w:rPr>
          <w:lang w:eastAsia="ja-JP"/>
        </w:rPr>
        <w:t>DIVER</w:t>
      </w:r>
      <w:r w:rsidR="003A5AA2">
        <w:rPr>
          <w:lang w:eastAsia="ja-JP"/>
        </w:rPr>
        <w:t xml:space="preserve"> does not support searches </w:t>
      </w:r>
      <w:r w:rsidR="00CF4DF4">
        <w:rPr>
          <w:lang w:eastAsia="ja-JP"/>
        </w:rPr>
        <w:t>for Data Files which do not have a specific Label</w:t>
      </w:r>
      <w:r w:rsidR="003A5AA2">
        <w:rPr>
          <w:lang w:eastAsia="ja-JP"/>
        </w:rPr>
        <w:t xml:space="preserve"> or Labels</w:t>
      </w:r>
      <w:r w:rsidR="00CF4DF4">
        <w:rPr>
          <w:lang w:eastAsia="ja-JP"/>
        </w:rPr>
        <w:t>, or which do not have any Label.</w:t>
      </w:r>
    </w:p>
    <w:p w14:paraId="32D395F9" w14:textId="352A65BE" w:rsidR="000A27BD" w:rsidRDefault="000A27BD" w:rsidP="003D38B4">
      <w:pPr>
        <w:pStyle w:val="iHeading4"/>
      </w:pPr>
      <w:commentRangeStart w:id="118"/>
      <w:r>
        <w:t>Restricting by Grant Numbers</w:t>
      </w:r>
      <w:commentRangeEnd w:id="118"/>
      <w:r>
        <w:rPr>
          <w:rStyle w:val="CommentReference"/>
          <w:rFonts w:asciiTheme="minorHAnsi" w:eastAsiaTheme="minorEastAsia" w:hAnsiTheme="minorHAnsi"/>
          <w:bCs w:val="0"/>
          <w:iCs w:val="0"/>
          <w:color w:val="auto"/>
        </w:rPr>
        <w:commentReference w:id="118"/>
      </w:r>
    </w:p>
    <w:p w14:paraId="3B2E2B82" w14:textId="3DB6D1E5" w:rsidR="00210A36" w:rsidRDefault="00210A36" w:rsidP="00210A36">
      <w:pPr>
        <w:pStyle w:val="iNormal"/>
        <w:rPr>
          <w:lang w:eastAsia="ja-JP"/>
        </w:rPr>
      </w:pPr>
      <w:r>
        <w:rPr>
          <w:lang w:eastAsia="ja-JP"/>
        </w:rPr>
        <w:t xml:space="preserve">The Grant Numbers interface allows you to search for </w:t>
      </w:r>
      <w:proofErr w:type="gramStart"/>
      <w:r>
        <w:rPr>
          <w:lang w:eastAsia="ja-JP"/>
        </w:rPr>
        <w:t>files which</w:t>
      </w:r>
      <w:proofErr w:type="gramEnd"/>
      <w:r>
        <w:rPr>
          <w:lang w:eastAsia="ja-JP"/>
        </w:rPr>
        <w:t xml:space="preserve"> have been assigned specific Grant Numbers. This interface operates in a similar fashion to the “Labels” interface.</w:t>
      </w:r>
    </w:p>
    <w:p w14:paraId="7547F676" w14:textId="77777777" w:rsidR="00210A36" w:rsidRDefault="00210A36" w:rsidP="00210A36">
      <w:pPr>
        <w:pStyle w:val="iFigureCaption"/>
      </w:pPr>
      <w:commentRangeStart w:id="119"/>
      <w:r>
        <w:rPr>
          <w:noProof/>
          <w:lang w:val="en-US"/>
        </w:rPr>
        <w:drawing>
          <wp:inline distT="0" distB="0" distL="0" distR="0" wp14:anchorId="268D272B" wp14:editId="10246228">
            <wp:extent cx="1898495" cy="1671943"/>
            <wp:effectExtent l="190500" t="152400" r="177955" b="137807"/>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commentRangeEnd w:id="119"/>
      <w:r>
        <w:rPr>
          <w:rStyle w:val="CommentReference"/>
          <w:rFonts w:asciiTheme="minorHAnsi" w:eastAsiaTheme="minorEastAsia" w:hAnsiTheme="minorHAnsi" w:cstheme="minorBidi"/>
          <w:b w:val="0"/>
          <w:color w:val="auto"/>
        </w:rPr>
        <w:commentReference w:id="119"/>
      </w:r>
      <w:r>
        <w:t xml:space="preserve"> </w:t>
      </w:r>
    </w:p>
    <w:p w14:paraId="64C6FDB5" w14:textId="1AA975DD" w:rsidR="00210A36" w:rsidRDefault="00210A36" w:rsidP="00210A36">
      <w:pPr>
        <w:pStyle w:val="iNormal"/>
      </w:pPr>
      <w:r>
        <w:t xml:space="preserve">Clicking in the “Grant Numbers” search control displays a text box. Type characters in this text box causes suggestions to be displayed, based on all the “Grant Numbers” that have been entered for data within Diver. Select the </w:t>
      </w:r>
      <w:r w:rsidR="003575A9">
        <w:t>Grant Numbers</w:t>
      </w:r>
      <w:r>
        <w:t xml:space="preserve"> you want to add to your search using the mouse or the arrow and Tab keys. You can remove </w:t>
      </w:r>
      <w:r w:rsidR="003575A9">
        <w:t>Grant Numbers</w:t>
      </w:r>
      <w:r>
        <w:t xml:space="preserve"> from the control by clicking the X associated with them.</w:t>
      </w:r>
    </w:p>
    <w:p w14:paraId="40FFF7DF" w14:textId="21EE9EB7" w:rsidR="00210A36" w:rsidRPr="000A34DD" w:rsidRDefault="00210A36" w:rsidP="00210A36">
      <w:pPr>
        <w:pStyle w:val="iNormal"/>
      </w:pPr>
      <w:r>
        <w:t xml:space="preserve">If you leave this box empty, </w:t>
      </w:r>
      <w:proofErr w:type="gramStart"/>
      <w:r>
        <w:t xml:space="preserve">the search will not be restricted by </w:t>
      </w:r>
      <w:r w:rsidR="003575A9">
        <w:t>Grant Numbers</w:t>
      </w:r>
      <w:proofErr w:type="gramEnd"/>
      <w:r>
        <w:t>.</w:t>
      </w:r>
    </w:p>
    <w:p w14:paraId="36D50E2A" w14:textId="76057C47" w:rsidR="00210A36" w:rsidRPr="001B1339" w:rsidRDefault="00210A36" w:rsidP="00210A36">
      <w:pPr>
        <w:pStyle w:val="iNormal"/>
        <w:rPr>
          <w:lang w:eastAsia="ja-JP"/>
        </w:rPr>
      </w:pPr>
      <w:r>
        <w:rPr>
          <w:lang w:eastAsia="ja-JP"/>
        </w:rPr>
        <w:t xml:space="preserve">DIVER does not support searches for Data Files which do not have a specific </w:t>
      </w:r>
      <w:r w:rsidR="003575A9">
        <w:t>Grant Numbers</w:t>
      </w:r>
      <w:r>
        <w:rPr>
          <w:lang w:eastAsia="ja-JP"/>
        </w:rPr>
        <w:t xml:space="preserve">, or which do not have any </w:t>
      </w:r>
      <w:r w:rsidR="003575A9">
        <w:t>Grant Numbers</w:t>
      </w:r>
      <w:r>
        <w:rPr>
          <w:lang w:eastAsia="ja-JP"/>
        </w:rPr>
        <w:t>.</w:t>
      </w:r>
    </w:p>
    <w:p w14:paraId="19C87B48" w14:textId="77777777" w:rsidR="00210A36" w:rsidRPr="000A27BD" w:rsidRDefault="00210A36" w:rsidP="000A27BD">
      <w:pPr>
        <w:pStyle w:val="iNormal"/>
      </w:pPr>
    </w:p>
    <w:p w14:paraId="13D115E5" w14:textId="64E94717" w:rsidR="000A27BD" w:rsidRDefault="000A27BD" w:rsidP="000A27BD">
      <w:pPr>
        <w:pStyle w:val="iHeading4"/>
      </w:pPr>
      <w:commentRangeStart w:id="120"/>
      <w:r>
        <w:t>Restricting by Related Websites</w:t>
      </w:r>
      <w:commentRangeEnd w:id="120"/>
      <w:r>
        <w:rPr>
          <w:rStyle w:val="CommentReference"/>
          <w:rFonts w:asciiTheme="minorHAnsi" w:eastAsiaTheme="minorEastAsia" w:hAnsiTheme="minorHAnsi"/>
          <w:bCs w:val="0"/>
          <w:iCs w:val="0"/>
          <w:color w:val="auto"/>
        </w:rPr>
        <w:commentReference w:id="120"/>
      </w:r>
    </w:p>
    <w:p w14:paraId="30050F52" w14:textId="128FF480" w:rsidR="003575A9" w:rsidRDefault="003575A9" w:rsidP="003575A9">
      <w:pPr>
        <w:pStyle w:val="iNormal"/>
        <w:rPr>
          <w:lang w:eastAsia="ja-JP"/>
        </w:rPr>
      </w:pPr>
      <w:r>
        <w:rPr>
          <w:lang w:eastAsia="ja-JP"/>
        </w:rPr>
        <w:t xml:space="preserve">The Related Websites interface allows you to search for </w:t>
      </w:r>
      <w:proofErr w:type="gramStart"/>
      <w:r>
        <w:rPr>
          <w:lang w:eastAsia="ja-JP"/>
        </w:rPr>
        <w:t>files which</w:t>
      </w:r>
      <w:proofErr w:type="gramEnd"/>
      <w:r>
        <w:rPr>
          <w:lang w:eastAsia="ja-JP"/>
        </w:rPr>
        <w:t xml:space="preserve"> have been assigned specific Related Websites. This interface operates in a similar fashion to the “Labels” interface.</w:t>
      </w:r>
    </w:p>
    <w:p w14:paraId="4D298B63" w14:textId="77777777" w:rsidR="003575A9" w:rsidRDefault="003575A9" w:rsidP="003575A9">
      <w:pPr>
        <w:pStyle w:val="iFigureCaption"/>
      </w:pPr>
      <w:commentRangeStart w:id="121"/>
      <w:r>
        <w:rPr>
          <w:noProof/>
          <w:lang w:val="en-US"/>
        </w:rPr>
        <w:drawing>
          <wp:inline distT="0" distB="0" distL="0" distR="0" wp14:anchorId="3544DDCA" wp14:editId="2DFD7017">
            <wp:extent cx="1898495" cy="1671943"/>
            <wp:effectExtent l="190500" t="152400" r="177955" b="137807"/>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commentRangeEnd w:id="121"/>
      <w:r>
        <w:rPr>
          <w:rStyle w:val="CommentReference"/>
          <w:rFonts w:asciiTheme="minorHAnsi" w:eastAsiaTheme="minorEastAsia" w:hAnsiTheme="minorHAnsi" w:cstheme="minorBidi"/>
          <w:b w:val="0"/>
          <w:color w:val="auto"/>
        </w:rPr>
        <w:commentReference w:id="121"/>
      </w:r>
      <w:r>
        <w:t xml:space="preserve"> </w:t>
      </w:r>
    </w:p>
    <w:p w14:paraId="4DD5438F" w14:textId="1122DD97" w:rsidR="003575A9" w:rsidRDefault="003575A9" w:rsidP="003575A9">
      <w:pPr>
        <w:pStyle w:val="iNormal"/>
      </w:pPr>
      <w:r>
        <w:t>Clicking in the “</w:t>
      </w:r>
      <w:r>
        <w:rPr>
          <w:lang w:eastAsia="ja-JP"/>
        </w:rPr>
        <w:t>Related Websites</w:t>
      </w:r>
      <w:r>
        <w:t>” search control displays a text box. Type characters in this text box causes suggestions to be displayed, based on all the “</w:t>
      </w:r>
      <w:r>
        <w:rPr>
          <w:lang w:eastAsia="ja-JP"/>
        </w:rPr>
        <w:t>Related Websites</w:t>
      </w:r>
      <w:r>
        <w:t xml:space="preserve">” that have been entered for data within Diver. Select the </w:t>
      </w:r>
      <w:r>
        <w:rPr>
          <w:lang w:eastAsia="ja-JP"/>
        </w:rPr>
        <w:t xml:space="preserve">Related Websites </w:t>
      </w:r>
      <w:r>
        <w:t>you want to add to your search using the mouse or the arrow and Tab keys. You can remove Grant Numbers from the control by clicking the X associated with them.</w:t>
      </w:r>
    </w:p>
    <w:p w14:paraId="098DA2B0" w14:textId="4A59F2C4" w:rsidR="003575A9" w:rsidRPr="000A34DD" w:rsidRDefault="003575A9" w:rsidP="003575A9">
      <w:pPr>
        <w:pStyle w:val="iNormal"/>
      </w:pPr>
      <w:r>
        <w:t xml:space="preserve">If you leave this box empty, </w:t>
      </w:r>
      <w:proofErr w:type="gramStart"/>
      <w:r>
        <w:t xml:space="preserve">the search will not be restricted by </w:t>
      </w:r>
      <w:r>
        <w:rPr>
          <w:lang w:eastAsia="ja-JP"/>
        </w:rPr>
        <w:t>Related Websites</w:t>
      </w:r>
      <w:proofErr w:type="gramEnd"/>
      <w:r>
        <w:t>.</w:t>
      </w:r>
    </w:p>
    <w:p w14:paraId="74EFD681" w14:textId="059FBD40" w:rsidR="003575A9" w:rsidRPr="000A27BD" w:rsidRDefault="003575A9" w:rsidP="000A27BD">
      <w:pPr>
        <w:pStyle w:val="iNormal"/>
        <w:rPr>
          <w:lang w:eastAsia="ja-JP"/>
        </w:rPr>
      </w:pPr>
      <w:r>
        <w:rPr>
          <w:lang w:eastAsia="ja-JP"/>
        </w:rPr>
        <w:t>DIVER does not support searches for Data Files which do not have a specific Related Websites, or which do not have any Related Websites.</w:t>
      </w:r>
    </w:p>
    <w:p w14:paraId="61A957E3" w14:textId="77777777" w:rsidR="001B1339" w:rsidRDefault="001B1339" w:rsidP="003D38B4">
      <w:pPr>
        <w:pStyle w:val="iHeading4"/>
      </w:pPr>
      <w:r>
        <w:t>Restricting by File Format</w:t>
      </w:r>
    </w:p>
    <w:p w14:paraId="389D8AFD" w14:textId="6AC5FCE5" w:rsidR="000A34DD" w:rsidRDefault="000A34DD" w:rsidP="001B1339">
      <w:pPr>
        <w:pStyle w:val="iNormal"/>
        <w:rPr>
          <w:lang w:eastAsia="ja-JP"/>
        </w:rPr>
      </w:pPr>
      <w:r>
        <w:rPr>
          <w:lang w:eastAsia="ja-JP"/>
        </w:rPr>
        <w:t xml:space="preserve">The File Format interface allows you to search for files of specific MIME Types or </w:t>
      </w:r>
      <w:r w:rsidR="00CF08BB">
        <w:rPr>
          <w:lang w:eastAsia="ja-JP"/>
        </w:rPr>
        <w:t>DIVER</w:t>
      </w:r>
      <w:r>
        <w:rPr>
          <w:lang w:eastAsia="ja-JP"/>
        </w:rPr>
        <w:t xml:space="preserve"> </w:t>
      </w:r>
      <w:r w:rsidR="00CF4DF4">
        <w:rPr>
          <w:lang w:eastAsia="ja-JP"/>
        </w:rPr>
        <w:t>File Formats</w:t>
      </w:r>
      <w:r>
        <w:rPr>
          <w:lang w:eastAsia="ja-JP"/>
        </w:rPr>
        <w:t>, such as BAGIT, TOA5 or UNKNOWN.</w:t>
      </w:r>
    </w:p>
    <w:p w14:paraId="0EE9D87D" w14:textId="77777777" w:rsidR="000A34DD" w:rsidRDefault="000A34DD" w:rsidP="000A34DD">
      <w:pPr>
        <w:pStyle w:val="iFigureCaption"/>
      </w:pPr>
      <w:r>
        <w:rPr>
          <w:noProof/>
          <w:lang w:val="en-US"/>
        </w:rPr>
        <w:drawing>
          <wp:inline distT="0" distB="0" distL="0" distR="0" wp14:anchorId="4C54BC4E" wp14:editId="69C8E01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14:paraId="3C22FF50" w14:textId="0272E43D" w:rsidR="000A34DD" w:rsidRDefault="000A34DD" w:rsidP="000A34DD">
      <w:pPr>
        <w:pStyle w:val="iNormal"/>
      </w:pPr>
      <w:r>
        <w:t xml:space="preserve">Clicking in the File Formats search control displays a dropdown list of MIME Types, augmented with the </w:t>
      </w:r>
      <w:r w:rsidR="00CF08BB">
        <w:t>DIVER</w:t>
      </w:r>
      <w:r>
        <w:t xml:space="preserve"> defined File </w:t>
      </w:r>
      <w:r w:rsidR="00CF4DF4">
        <w:t>Formats</w:t>
      </w:r>
      <w:r>
        <w:t xml:space="preserve">. See </w:t>
      </w:r>
      <w:r w:rsidR="00C23447">
        <w:fldChar w:fldCharType="begin"/>
      </w:r>
      <w:r w:rsidR="00C23447">
        <w:instrText xml:space="preserve"> REF _Ref351730692 \r \h  \* MERGEFORMAT </w:instrText>
      </w:r>
      <w:r w:rsidR="00C23447">
        <w:fldChar w:fldCharType="separate"/>
      </w:r>
      <w:r w:rsidR="004F6915" w:rsidRPr="004F6915">
        <w:rPr>
          <w:rStyle w:val="CrossReference"/>
        </w:rPr>
        <w:t>6.2.1</w:t>
      </w:r>
      <w:r w:rsidR="00C23447">
        <w:fldChar w:fldCharType="end"/>
      </w:r>
      <w:r w:rsidRPr="000A34DD">
        <w:rPr>
          <w:rStyle w:val="CrossReference"/>
        </w:rPr>
        <w:t xml:space="preserve"> </w:t>
      </w:r>
      <w:r w:rsidR="00C23447">
        <w:fldChar w:fldCharType="begin"/>
      </w:r>
      <w:r w:rsidR="00C23447">
        <w:instrText xml:space="preserve"> REF _Ref351730692 \h  \* MERGEFORMAT </w:instrText>
      </w:r>
      <w:r w:rsidR="00C23447">
        <w:fldChar w:fldCharType="separate"/>
      </w:r>
      <w:r w:rsidR="004F6915" w:rsidRPr="004F6915">
        <w:rPr>
          <w:rStyle w:val="CrossReference"/>
        </w:rPr>
        <w:t>Basic Information</w:t>
      </w:r>
      <w:r w:rsidR="00C23447">
        <w:fldChar w:fldCharType="end"/>
      </w:r>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14:paraId="25A979FA" w14:textId="77777777" w:rsidR="00CF4DF4" w:rsidRPr="000A34DD" w:rsidRDefault="00CF4DF4" w:rsidP="000A34DD">
      <w:pPr>
        <w:pStyle w:val="iNormal"/>
      </w:pPr>
      <w:r>
        <w:t>Leaving this box empty will include all File Formats in your search output.</w:t>
      </w:r>
    </w:p>
    <w:p w14:paraId="71B94475" w14:textId="77777777" w:rsidR="003E432E" w:rsidRDefault="003E432E" w:rsidP="003D38B4">
      <w:pPr>
        <w:pStyle w:val="iHeading4"/>
      </w:pPr>
      <w:r>
        <w:t xml:space="preserve">Restricting by </w:t>
      </w:r>
      <w:r w:rsidR="00AF00D9">
        <w:t>Organisational Unit</w:t>
      </w:r>
    </w:p>
    <w:p w14:paraId="6B843822" w14:textId="77777777"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14:paraId="4A6A6577" w14:textId="77777777" w:rsidR="00BD4BAC" w:rsidRPr="005879DC" w:rsidRDefault="0025702F" w:rsidP="00E110D8">
      <w:pPr>
        <w:pStyle w:val="iFigureCaption"/>
      </w:pPr>
      <w:r>
        <w:rPr>
          <w:b w:val="0"/>
          <w:noProof/>
          <w:lang w:val="en-US"/>
        </w:rPr>
        <w:drawing>
          <wp:inline distT="0" distB="0" distL="0" distR="0" wp14:anchorId="5A48BCF2" wp14:editId="338588C6">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14:paraId="6EC35C78" w14:textId="6A779200"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w:t>
      </w:r>
      <w:r w:rsidR="00F40E2A" w:rsidRPr="005879DC">
        <w:t>an</w:t>
      </w:r>
      <w:r w:rsidRPr="005879DC">
        <w:t xml:space="preserve">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14:paraId="57BF6A6B" w14:textId="77777777"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14:paraId="65626A67" w14:textId="77777777"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14:paraId="0B98E1F7" w14:textId="5E8A697F" w:rsidR="00BD4BAC" w:rsidRPr="005879DC" w:rsidRDefault="00BD4BAC" w:rsidP="00BD4BAC">
      <w:pPr>
        <w:pStyle w:val="iNormal"/>
      </w:pPr>
      <w:r w:rsidRPr="005879DC">
        <w:t xml:space="preserve">The </w:t>
      </w:r>
      <w:r w:rsidR="003E432E">
        <w:rPr>
          <w:b/>
        </w:rPr>
        <w:t>Columns</w:t>
      </w:r>
      <w:r w:rsidRPr="005879DC">
        <w:t xml:space="preserve"> interface allows you to search for TOA5</w:t>
      </w:r>
      <w:r w:rsidR="00C45BA7">
        <w:t>, NETCDF and NCML</w:t>
      </w:r>
      <w:r w:rsidRPr="005879DC">
        <w:t xml:space="preserve"> format </w:t>
      </w:r>
      <w:r w:rsidR="00415DC9">
        <w:t>Data File</w:t>
      </w:r>
      <w:r w:rsidR="009B7E78">
        <w:t>s</w:t>
      </w:r>
      <w:r w:rsidRPr="005879DC">
        <w:t xml:space="preserve"> that contain specified </w:t>
      </w:r>
      <w:r w:rsidR="00654F98">
        <w:t>columns.</w:t>
      </w:r>
    </w:p>
    <w:p w14:paraId="03216D77" w14:textId="77777777" w:rsidR="00BD4BAC" w:rsidRPr="005879DC" w:rsidRDefault="005F0160" w:rsidP="00E110D8">
      <w:pPr>
        <w:pStyle w:val="iFigureCaption"/>
      </w:pPr>
      <w:r>
        <w:rPr>
          <w:b w:val="0"/>
          <w:noProof/>
          <w:lang w:val="en-US"/>
        </w:rPr>
        <w:drawing>
          <wp:inline distT="0" distB="0" distL="0" distR="0" wp14:anchorId="24DCED3F" wp14:editId="4A865125">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84"/>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34713291" w14:textId="7F713655"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w:t>
      </w:r>
      <w:r w:rsidR="00C45BA7">
        <w:t xml:space="preserve"> them, they show all of the</w:t>
      </w:r>
      <w:r w:rsidR="00F12F7D">
        <w:t xml:space="preserve"> column headings which map to these Names. </w:t>
      </w:r>
      <w:r w:rsidRPr="005879DC">
        <w:t>The</w:t>
      </w:r>
      <w:r w:rsidR="00524DE1">
        <w:t xml:space="preserve"> last </w:t>
      </w:r>
      <w:proofErr w:type="gramStart"/>
      <w:r w:rsidR="00524DE1">
        <w:t>top level</w:t>
      </w:r>
      <w:proofErr w:type="gramEnd"/>
      <w:r w:rsidR="00524DE1">
        <w:t xml:space="preserve"> group is an extra</w:t>
      </w:r>
      <w:r w:rsidRPr="005879DC">
        <w:t xml:space="preserve"> group called </w:t>
      </w:r>
      <w:r w:rsidRPr="005879DC">
        <w:rPr>
          <w:b/>
        </w:rPr>
        <w:t>Unmapped</w:t>
      </w:r>
      <w:r w:rsidR="00C45BA7">
        <w:t xml:space="preserve"> that contains all the</w:t>
      </w:r>
      <w:r w:rsidR="00524DE1">
        <w:t xml:space="preserve"> column headings</w:t>
      </w:r>
      <w:r w:rsidRPr="005879DC">
        <w:t xml:space="preserve"> that </w:t>
      </w:r>
      <w:r w:rsidR="00D90A68">
        <w:t>appear in any file in th</w:t>
      </w:r>
      <w:r w:rsidR="00F12F7D">
        <w:t xml:space="preserve">e entire </w:t>
      </w:r>
      <w:r w:rsidR="00CF08BB">
        <w:t>DIVER</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r w:rsidR="00C23447">
        <w:fldChar w:fldCharType="begin"/>
      </w:r>
      <w:r w:rsidR="00C23447">
        <w:instrText xml:space="preserve"> REF _Ref351729315 \r \h  \* MERGEFORMAT </w:instrText>
      </w:r>
      <w:r w:rsidR="00C23447">
        <w:fldChar w:fldCharType="separate"/>
      </w:r>
      <w:r w:rsidR="004F6915" w:rsidRPr="004F6915">
        <w:rPr>
          <w:rStyle w:val="CrossReference"/>
        </w:rPr>
        <w:t>11.4</w:t>
      </w:r>
      <w:r w:rsidR="00C23447">
        <w:fldChar w:fldCharType="end"/>
      </w:r>
      <w:r w:rsidR="006F4187" w:rsidRPr="006F4187">
        <w:rPr>
          <w:rStyle w:val="CrossReference"/>
        </w:rPr>
        <w:t xml:space="preserve"> </w:t>
      </w:r>
      <w:r w:rsidR="00C23447">
        <w:fldChar w:fldCharType="begin"/>
      </w:r>
      <w:r w:rsidR="00C23447">
        <w:instrText xml:space="preserve"> REF _Ref351729320 \h  \* MERGEFORMAT </w:instrText>
      </w:r>
      <w:r w:rsidR="00C23447">
        <w:fldChar w:fldCharType="separate"/>
      </w:r>
      <w:r w:rsidR="004F6915" w:rsidRPr="004F6915">
        <w:rPr>
          <w:rStyle w:val="CrossReference"/>
        </w:rPr>
        <w:t>Managing Column Mappings</w:t>
      </w:r>
      <w:r w:rsidR="00C23447">
        <w:fldChar w:fldCharType="end"/>
      </w:r>
      <w:r w:rsidR="006F4187">
        <w:t xml:space="preserve"> for more information.</w:t>
      </w:r>
    </w:p>
    <w:p w14:paraId="75ADB154" w14:textId="319B4496" w:rsidR="00BD4BAC" w:rsidRDefault="00BD4BAC" w:rsidP="00BD4BAC">
      <w:pPr>
        <w:pStyle w:val="iNormal"/>
      </w:pPr>
      <w:r w:rsidRPr="005879DC">
        <w:t xml:space="preserve">Selecting the checkbox for a standardised top-level </w:t>
      </w:r>
      <w:r w:rsidR="00524DE1">
        <w:t>N</w:t>
      </w:r>
      <w:r w:rsidRPr="005879DC">
        <w:t>ame will s</w:t>
      </w:r>
      <w:r w:rsidR="00C45BA7">
        <w:t>elect all the</w:t>
      </w:r>
      <w:r w:rsidRPr="005879DC">
        <w:t xml:space="preserve">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14:paraId="2378CD64" w14:textId="586E7CFC" w:rsidR="006F4187" w:rsidRDefault="006F4187" w:rsidP="00BD4BAC">
      <w:pPr>
        <w:pStyle w:val="iNormal"/>
      </w:pPr>
      <w:r>
        <w:t xml:space="preserve">Selecting more than one </w:t>
      </w:r>
      <w:r w:rsidR="00524DE1">
        <w:t>checkbox</w:t>
      </w:r>
      <w:r>
        <w:t xml:space="preserve"> will cause any file </w:t>
      </w:r>
      <w:r w:rsidR="00C45BA7">
        <w:t>that</w:t>
      </w:r>
      <w:r>
        <w:t xml:space="preserve"> has any of those </w:t>
      </w:r>
      <w:r w:rsidR="00C45BA7">
        <w:t xml:space="preserve">corresponding </w:t>
      </w:r>
      <w:r>
        <w:t>column headings to be listed.</w:t>
      </w:r>
    </w:p>
    <w:p w14:paraId="6C6C4221" w14:textId="21BDB620" w:rsidR="00197228" w:rsidRPr="005879DC" w:rsidRDefault="00197228" w:rsidP="00BD4BAC">
      <w:pPr>
        <w:pStyle w:val="iNormal"/>
      </w:pPr>
      <w:r>
        <w:t xml:space="preserve">If you </w:t>
      </w:r>
      <w:r w:rsidR="00524DE1">
        <w:t>set any checkbox</w:t>
      </w:r>
      <w:r>
        <w:t xml:space="preserve"> in this search function, only TOA5</w:t>
      </w:r>
      <w:r w:rsidR="00C45BA7">
        <w:t>, NETCDF and NCML</w:t>
      </w:r>
      <w:r>
        <w:t xml:space="preserve"> </w:t>
      </w:r>
      <w:r w:rsidR="00415DC9">
        <w:t>Data File</w:t>
      </w:r>
      <w:r w:rsidR="009B7E78">
        <w:t>s</w:t>
      </w:r>
      <w:r>
        <w:t xml:space="preserve"> will be listed.</w:t>
      </w:r>
    </w:p>
    <w:p w14:paraId="1031CCCD" w14:textId="77777777" w:rsidR="003E432E" w:rsidRDefault="00FE6F56" w:rsidP="003D38B4">
      <w:pPr>
        <w:pStyle w:val="iHeading4"/>
      </w:pPr>
      <w:r>
        <w:t>Restricting by Person Who Added the File</w:t>
      </w:r>
    </w:p>
    <w:p w14:paraId="618A7BA9" w14:textId="77777777"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14:paraId="18B6DC29" w14:textId="77777777" w:rsidR="00BD4BAC" w:rsidRPr="005879DC" w:rsidRDefault="005F0160" w:rsidP="00E110D8">
      <w:pPr>
        <w:pStyle w:val="iFigureCaption"/>
      </w:pPr>
      <w:r>
        <w:rPr>
          <w:b w:val="0"/>
          <w:noProof/>
          <w:lang w:val="en-US"/>
        </w:rPr>
        <w:drawing>
          <wp:inline distT="0" distB="0" distL="0" distR="0" wp14:anchorId="1DE3C851" wp14:editId="46889707">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85"/>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14:paraId="3A28DB99" w14:textId="5D5D22F2" w:rsidR="00BD4BAC" w:rsidRPr="005879DC" w:rsidRDefault="00197228" w:rsidP="00BD4BAC">
      <w:pPr>
        <w:pStyle w:val="iNormal"/>
      </w:pPr>
      <w:r>
        <w:t xml:space="preserve">The </w:t>
      </w:r>
      <w:r w:rsidR="001902BA">
        <w:t>User</w:t>
      </w:r>
      <w:r>
        <w:t xml:space="preserve"> must be selected from the</w:t>
      </w:r>
      <w:r w:rsidR="00BD4BAC" w:rsidRPr="005879DC">
        <w:t xml:space="preserve"> list of </w:t>
      </w:r>
      <w:r w:rsidR="00F40E2A" w:rsidRPr="005879DC">
        <w:t xml:space="preserve">a </w:t>
      </w:r>
      <w:r w:rsidR="00F40E2A">
        <w:t>User’s</w:t>
      </w:r>
      <w:r w:rsidR="00BD4BAC" w:rsidRPr="005879DC">
        <w:t xml:space="preserve"> registered in the system. </w:t>
      </w:r>
    </w:p>
    <w:p w14:paraId="4C7D5A18" w14:textId="77777777" w:rsidR="003E432E" w:rsidRDefault="003E432E" w:rsidP="003D38B4">
      <w:pPr>
        <w:pStyle w:val="iHeading4"/>
      </w:pPr>
      <w:r>
        <w:t>Restricting by Upload Date</w:t>
      </w:r>
    </w:p>
    <w:p w14:paraId="7FF61891" w14:textId="77777777"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14:paraId="1F196851" w14:textId="77777777" w:rsidR="00BD4BAC" w:rsidRPr="005879DC" w:rsidRDefault="005F0160" w:rsidP="00E110D8">
      <w:pPr>
        <w:pStyle w:val="iFigureCaption"/>
      </w:pPr>
      <w:r>
        <w:rPr>
          <w:b w:val="0"/>
          <w:noProof/>
          <w:lang w:val="en-US"/>
        </w:rPr>
        <w:drawing>
          <wp:inline distT="0" distB="0" distL="0" distR="0" wp14:anchorId="0116CBF3" wp14:editId="629AEC09">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86"/>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14:paraId="2CC3A5CC" w14:textId="77777777"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proofErr w:type="gramStart"/>
      <w:r w:rsidRPr="005879DC">
        <w:rPr>
          <w:b/>
        </w:rPr>
        <w:t>From</w:t>
      </w:r>
      <w:proofErr w:type="gramEnd"/>
      <w:r w:rsidRPr="005879DC">
        <w:rPr>
          <w:b/>
        </w:rPr>
        <w:t xml:space="preserve">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r w:rsidR="00C23447">
        <w:fldChar w:fldCharType="begin"/>
      </w:r>
      <w:r w:rsidR="00C23447">
        <w:instrText xml:space="preserve"> REF _Ref352677837 \r \h  \* MERGEFORMAT </w:instrText>
      </w:r>
      <w:r w:rsidR="00C23447">
        <w:fldChar w:fldCharType="separate"/>
      </w:r>
      <w:r w:rsidR="004F6915" w:rsidRPr="004F6915">
        <w:rPr>
          <w:rStyle w:val="CrossReference"/>
        </w:rPr>
        <w:t>4.2</w:t>
      </w:r>
      <w:r w:rsidR="00C23447">
        <w:fldChar w:fldCharType="end"/>
      </w:r>
      <w:r w:rsidR="00335FC1" w:rsidRPr="00335FC1">
        <w:rPr>
          <w:rStyle w:val="CrossReference"/>
        </w:rPr>
        <w:t xml:space="preserve"> </w:t>
      </w:r>
      <w:r w:rsidR="00C23447">
        <w:fldChar w:fldCharType="begin"/>
      </w:r>
      <w:r w:rsidR="00C23447">
        <w:instrText xml:space="preserve"> REF _Ref352677843 \h  \* MERGEFORMAT </w:instrText>
      </w:r>
      <w:r w:rsidR="00C23447">
        <w:fldChar w:fldCharType="separate"/>
      </w:r>
      <w:r w:rsidR="004F6915" w:rsidRPr="004F6915">
        <w:rPr>
          <w:rStyle w:val="CrossReference"/>
        </w:rPr>
        <w:t>Entering Dates and Times</w:t>
      </w:r>
      <w:r w:rsidR="00C23447">
        <w:fldChar w:fldCharType="end"/>
      </w:r>
      <w:r w:rsidR="00335FC1">
        <w:t xml:space="preserve"> </w:t>
      </w:r>
      <w:r w:rsidR="00FE6F56">
        <w:t>for instructions on entering dates.</w:t>
      </w:r>
    </w:p>
    <w:p w14:paraId="68BC49B1" w14:textId="77777777" w:rsidR="0058671E" w:rsidRDefault="0058671E" w:rsidP="00B6457B">
      <w:pPr>
        <w:pStyle w:val="iHeading2"/>
      </w:pPr>
      <w:bookmarkStart w:id="122" w:name="_Ref351623409"/>
      <w:bookmarkStart w:id="123" w:name="_Ref351623415"/>
      <w:bookmarkStart w:id="124" w:name="_Toc308996064"/>
      <w:r>
        <w:t>The Cart</w:t>
      </w:r>
      <w:bookmarkEnd w:id="122"/>
      <w:bookmarkEnd w:id="123"/>
      <w:bookmarkEnd w:id="124"/>
    </w:p>
    <w:p w14:paraId="1A63E930" w14:textId="27E8A343"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CF08BB">
        <w:rPr>
          <w:lang w:eastAsia="ja-JP"/>
        </w:rPr>
        <w:t>DIVER</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r w:rsidR="00C23447">
        <w:fldChar w:fldCharType="begin"/>
      </w:r>
      <w:r w:rsidR="00C23447">
        <w:instrText xml:space="preserve"> REF _Ref351561703 \r \h  \* MERGEFORMAT </w:instrText>
      </w:r>
      <w:r w:rsidR="00C23447">
        <w:fldChar w:fldCharType="separate"/>
      </w:r>
      <w:r w:rsidR="004F6915">
        <w:t>10</w:t>
      </w:r>
      <w:r w:rsidR="00C23447">
        <w:fldChar w:fldCharType="end"/>
      </w:r>
      <w:r w:rsidR="004B3EE0" w:rsidRPr="00DB652E">
        <w:t xml:space="preserve"> </w:t>
      </w:r>
      <w:r w:rsidR="00C23447">
        <w:fldChar w:fldCharType="begin"/>
      </w:r>
      <w:r w:rsidR="00C23447">
        <w:instrText xml:space="preserve"> REF _Ref351561703 \h  \* MERGEFORMAT </w:instrText>
      </w:r>
      <w:r w:rsidR="00C23447">
        <w:fldChar w:fldCharType="separate"/>
      </w:r>
      <w:r w:rsidR="004F6915" w:rsidRPr="004F6915">
        <w:rPr>
          <w:rStyle w:val="CrossReference"/>
        </w:rPr>
        <w:t>Downloading files</w:t>
      </w:r>
      <w:r w:rsidR="00C23447">
        <w:fldChar w:fldCharType="end"/>
      </w:r>
      <w:r w:rsidR="00F60BF3">
        <w:rPr>
          <w:lang w:eastAsia="ja-JP"/>
        </w:rPr>
        <w:t xml:space="preserve"> and Publishing in </w:t>
      </w:r>
      <w:r w:rsidR="00F60BF3" w:rsidRPr="002E5280">
        <w:t>Chapter</w:t>
      </w:r>
      <w:r w:rsidR="004B3EE0" w:rsidRPr="002E5280">
        <w:t xml:space="preserve"> </w:t>
      </w:r>
      <w:r w:rsidR="00C23447">
        <w:fldChar w:fldCharType="begin"/>
      </w:r>
      <w:r w:rsidR="00C23447">
        <w:instrText xml:space="preserve"> REF _Ref351648922 \r \h  \* MERGEFORMAT </w:instrText>
      </w:r>
      <w:r w:rsidR="00C23447">
        <w:fldChar w:fldCharType="separate"/>
      </w:r>
      <w:r w:rsidR="004F6915">
        <w:t>9</w:t>
      </w:r>
      <w:r w:rsidR="00C23447">
        <w:fldChar w:fldCharType="end"/>
      </w:r>
      <w:r w:rsidR="004B3EE0" w:rsidRPr="00DB652E">
        <w:t xml:space="preserve"> </w:t>
      </w:r>
      <w:r w:rsidR="00C23447">
        <w:fldChar w:fldCharType="begin"/>
      </w:r>
      <w:r w:rsidR="00C23447">
        <w:instrText xml:space="preserve"> REF _Ref351648925 \h  \* MERGEFORMAT </w:instrText>
      </w:r>
      <w:r w:rsidR="00C23447">
        <w:fldChar w:fldCharType="separate"/>
      </w:r>
      <w:r w:rsidR="004F6915" w:rsidRPr="004F6915">
        <w:rPr>
          <w:rStyle w:val="CrossReference"/>
        </w:rPr>
        <w:t>Publishing Your Data</w:t>
      </w:r>
      <w:r w:rsidR="00C23447">
        <w:fldChar w:fldCharType="end"/>
      </w:r>
      <w:r w:rsidR="00F60BF3">
        <w:rPr>
          <w:lang w:eastAsia="ja-JP"/>
        </w:rPr>
        <w:t>.</w:t>
      </w:r>
    </w:p>
    <w:p w14:paraId="05F5A0C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3B25603C" w14:textId="77777777"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14:paraId="23E9C041"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59814B03" w14:textId="77777777"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proofErr w:type="gramStart"/>
      <w:r>
        <w:rPr>
          <w:lang w:eastAsia="ja-JP"/>
        </w:rPr>
        <w:t>any</w:t>
      </w:r>
      <w:r w:rsidR="0058671E">
        <w:rPr>
          <w:lang w:eastAsia="ja-JP"/>
        </w:rPr>
        <w:t xml:space="preserve"> </w:t>
      </w:r>
      <w:r w:rsidR="00DB652E" w:rsidRPr="00DB652E">
        <w:rPr>
          <w:rStyle w:val="iButton"/>
        </w:rPr>
        <w:t> </w:t>
      </w:r>
      <w:r w:rsidR="0058671E" w:rsidRPr="00DB652E">
        <w:rPr>
          <w:rStyle w:val="iButton"/>
        </w:rPr>
        <w:t>Add</w:t>
      </w:r>
      <w:proofErr w:type="gramEnd"/>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w:t>
      </w:r>
      <w:proofErr w:type="gramStart"/>
      <w:r>
        <w:rPr>
          <w:lang w:eastAsia="ja-JP"/>
        </w:rPr>
        <w:t xml:space="preserve">are </w:t>
      </w:r>
      <w:r w:rsidR="00DB652E" w:rsidRPr="00DB652E">
        <w:rPr>
          <w:rStyle w:val="iButton"/>
        </w:rPr>
        <w:t> </w:t>
      </w:r>
      <w:r w:rsidRPr="00DB652E">
        <w:rPr>
          <w:rStyle w:val="iButton"/>
        </w:rPr>
        <w:t>Add</w:t>
      </w:r>
      <w:proofErr w:type="gramEnd"/>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14:paraId="5027A448" w14:textId="06677CFF"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CF08BB">
        <w:rPr>
          <w:lang w:eastAsia="ja-JP"/>
        </w:rPr>
        <w:t>DIVER</w:t>
      </w:r>
      <w:r w:rsidR="00FB6214">
        <w:rPr>
          <w:lang w:eastAsia="ja-JP"/>
        </w:rPr>
        <w:t xml:space="preserve"> screens.</w:t>
      </w:r>
    </w:p>
    <w:p w14:paraId="23F4948A" w14:textId="0BF959BD" w:rsidR="00860F9C" w:rsidRPr="00541AB7" w:rsidRDefault="00860F9C" w:rsidP="00860F9C">
      <w:pPr>
        <w:pStyle w:val="iNote"/>
      </w:pPr>
      <w:r>
        <w:t>Note</w:t>
      </w:r>
      <w:r>
        <w:tab/>
        <w:t xml:space="preserve">You can only add a file to your Cart if you are authorised to access that file. If you are not authorised to access the file, the “Add to Cart” button will be greyed out and not </w:t>
      </w:r>
      <w:r w:rsidR="00660639">
        <w:t>be available to click.</w:t>
      </w:r>
    </w:p>
    <w:p w14:paraId="45196E8E" w14:textId="77777777" w:rsidR="00860F9C" w:rsidRDefault="00860F9C" w:rsidP="0058671E">
      <w:pPr>
        <w:pStyle w:val="iNormal"/>
        <w:rPr>
          <w:lang w:eastAsia="ja-JP"/>
        </w:rPr>
      </w:pPr>
    </w:p>
    <w:p w14:paraId="1BD6311B" w14:textId="77777777" w:rsidR="00335FC1" w:rsidRDefault="00A5049D" w:rsidP="00335FC1">
      <w:pPr>
        <w:pStyle w:val="iFigureCaption"/>
      </w:pPr>
      <w:r>
        <w:rPr>
          <w:b w:val="0"/>
          <w:noProof/>
          <w:lang w:val="en-US"/>
        </w:rPr>
        <mc:AlternateContent>
          <mc:Choice Requires="wpg">
            <w:drawing>
              <wp:inline distT="0" distB="0" distL="0" distR="0" wp14:anchorId="6C5E0F67" wp14:editId="6F81CA91">
                <wp:extent cx="6041390" cy="3000375"/>
                <wp:effectExtent l="0" t="0" r="3810" b="0"/>
                <wp:docPr id="56" name="Group 1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41390" cy="3000375"/>
                          <a:chOff x="2354" y="10233"/>
                          <a:chExt cx="7558" cy="3754"/>
                        </a:xfrm>
                      </wpg:grpSpPr>
                      <wps:wsp>
                        <wps:cNvPr id="58" name="AutoShape 174"/>
                        <wps:cNvSpPr>
                          <a:spLocks noChangeAspect="1" noChangeArrowheads="1" noTextEdit="1"/>
                        </wps:cNvSpPr>
                        <wps: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1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pic:spPr>
                      </pic:pic>
                      <wps:wsp>
                        <wps:cNvPr id="60" name="Oval 71"/>
                        <wps:cNvSpPr>
                          <a:spLocks noChangeArrowheads="1"/>
                        </wps:cNvSpPr>
                        <wps:spPr bwMode="auto">
                          <a:xfrm>
                            <a:off x="7951" y="11319"/>
                            <a:ext cx="1640" cy="343"/>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5" o:spid="_x0000_s1026" style="width:475.7pt;height:236.25pt;mso-position-horizontal-relative:char;mso-position-vertical-relative:line" coordorigin="2354,10233" coordsize="7558,3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cg8iX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">
                <o:lock v:ext="edit" aspectratio="t"/>
                <v:rect id="AutoShape 174" o:spid="_x0000_s1027" style="position:absolute;left:2354;top:10233;width:7558;height:3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o:lock v:ext="edit" aspectratio="t" text="t"/>
                </v:rect>
                <v:shape id="Picture 178" o:spid="_x0000_s1028" type="#_x0000_t75" style="position:absolute;left:2354;top:10233;width:7558;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6&#10;LsXGAAAA2wAAAA8AAABkcnMvZG93bnJldi54bWxEj09rwkAUxO+C32F5BW+6acU/TV1FhYJCEZv2&#10;0OMj+5qEZt+mu1sT/fRdQfA4zMxvmMWqM7U4kfOVZQWPowQEcW51xYWCz4/X4RyED8gaa8uk4Ewe&#10;Vst+b4Gpti2/0ykLhYgQ9ikqKENoUil9XpJBP7INcfS+rTMYonSF1A7bCDe1fEqSqTRYcVwosaFt&#10;SflP9mcUfB3tvp1djodDN3aT300991l4U2rw0K1fQATqwj18a++0gskzXL/EH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TouxcYAAADbAAAADwAAAAAAAAAAAAAAAACc&#10;AgAAZHJzL2Rvd25yZXYueG1sUEsFBgAAAAAEAAQA9wAAAI8DAAAAAA==&#10;">
                  <v:imagedata r:id="rId88" o:title=""/>
                </v:shape>
                <v:oval id="Oval 71" o:spid="_x0000_s1029" style="position:absolute;left:7951;top:11319;width:1640;height:3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eOtwAAA&#10;ANsAAAAPAAAAZHJzL2Rvd25yZXYueG1sRE/NisIwEL4LvkMYYW+aKqxKNYruIix7WLH6AEMzttVm&#10;UpNY69tvDoLHj+9/ue5MLVpyvrKsYDxKQBDnVldcKDgdd8M5CB+QNdaWScGTPKxX/d4SU20ffKA2&#10;C4WIIexTVFCG0KRS+rwkg35kG+LIna0zGCJ0hdQOHzHc1HKSJFNpsOLYUGJDXyXl1+xuFHxeitvk&#10;b7990qz6rt24a+3tVyr1Meg2CxCBuvAWv9w/WsE0ro9f4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0eOtwAAAANsAAAAPAAAAAAAAAAAAAAAAAJcCAABkcnMvZG93bnJl&#10;di54bWxQSwUGAAAAAAQABAD1AAAAhAMAAAAA&#10;" filled="f" strokecolor="red" strokeweight="1pt"/>
                <w10:anchorlock/>
              </v:group>
            </w:pict>
          </mc:Fallback>
        </mc:AlternateContent>
      </w:r>
    </w:p>
    <w:p w14:paraId="03268F36" w14:textId="77777777" w:rsidR="00F60BF3" w:rsidRDefault="00FB6214" w:rsidP="0058671E">
      <w:pPr>
        <w:pStyle w:val="iNormal"/>
        <w:rPr>
          <w:lang w:eastAsia="ja-JP"/>
        </w:rPr>
      </w:pPr>
      <w:r>
        <w:rPr>
          <w:lang w:eastAsia="ja-JP"/>
        </w:rPr>
        <w:t xml:space="preserve">Click on the Cart status box to show a dropdown menu of </w:t>
      </w:r>
      <w:proofErr w:type="gramStart"/>
      <w:r>
        <w:rPr>
          <w:lang w:eastAsia="ja-JP"/>
        </w:rPr>
        <w:t>operations which</w:t>
      </w:r>
      <w:proofErr w:type="gramEnd"/>
      <w:r>
        <w:rPr>
          <w:lang w:eastAsia="ja-JP"/>
        </w:rPr>
        <w:t xml:space="preserve"> can be performed on the files in the Cart. </w:t>
      </w:r>
      <w:r w:rsidR="00F60BF3">
        <w:rPr>
          <w:lang w:eastAsia="ja-JP"/>
        </w:rPr>
        <w:t>These operations are:</w:t>
      </w:r>
    </w:p>
    <w:tbl>
      <w:tblPr>
        <w:tblW w:w="0" w:type="auto"/>
        <w:tblLook w:val="04A0" w:firstRow="1" w:lastRow="0" w:firstColumn="1" w:lastColumn="0" w:noHBand="0" w:noVBand="1"/>
      </w:tblPr>
      <w:tblGrid>
        <w:gridCol w:w="1526"/>
        <w:gridCol w:w="7754"/>
      </w:tblGrid>
      <w:tr w:rsidR="00F60BF3" w:rsidRPr="00582270" w14:paraId="10525004" w14:textId="77777777" w:rsidTr="00582270">
        <w:tc>
          <w:tcPr>
            <w:tcW w:w="1526" w:type="dxa"/>
            <w:shd w:val="clear" w:color="auto" w:fill="auto"/>
          </w:tcPr>
          <w:p w14:paraId="7950B925" w14:textId="77777777" w:rsidR="00F60BF3" w:rsidRPr="00582270" w:rsidRDefault="00F60BF3" w:rsidP="00F60BF3">
            <w:pPr>
              <w:pStyle w:val="iNormal"/>
            </w:pPr>
            <w:r w:rsidRPr="00582270">
              <w:t>Download</w:t>
            </w:r>
          </w:p>
        </w:tc>
        <w:tc>
          <w:tcPr>
            <w:tcW w:w="7754" w:type="dxa"/>
            <w:shd w:val="clear" w:color="auto" w:fill="auto"/>
          </w:tcPr>
          <w:p w14:paraId="28DBB8EE" w14:textId="77777777"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r w:rsidR="00C23447">
              <w:fldChar w:fldCharType="begin"/>
            </w:r>
            <w:r w:rsidR="00C23447">
              <w:instrText xml:space="preserve"> REF _Ref351561703 \r \h  \* MERGEFORMAT </w:instrText>
            </w:r>
            <w:r w:rsidR="00C23447">
              <w:fldChar w:fldCharType="separate"/>
            </w:r>
            <w:r w:rsidR="004F6915">
              <w:t>10</w:t>
            </w:r>
            <w:r w:rsidR="00C23447">
              <w:fldChar w:fldCharType="end"/>
            </w:r>
            <w:r w:rsidR="004F1EF9" w:rsidRPr="00DB652E">
              <w:t xml:space="preserve"> </w:t>
            </w:r>
            <w:r w:rsidR="00C23447">
              <w:fldChar w:fldCharType="begin"/>
            </w:r>
            <w:r w:rsidR="00C23447">
              <w:instrText xml:space="preserve"> REF _Ref351561706 \h  \* MERGEFORMAT </w:instrText>
            </w:r>
            <w:r w:rsidR="00C23447">
              <w:fldChar w:fldCharType="separate"/>
            </w:r>
            <w:r w:rsidR="004F6915" w:rsidRPr="004F6915">
              <w:rPr>
                <w:rStyle w:val="CrossReference"/>
              </w:rPr>
              <w:t>Downloading files</w:t>
            </w:r>
            <w:r w:rsidR="00C23447">
              <w:fldChar w:fldCharType="end"/>
            </w:r>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14:paraId="1278CFDA" w14:textId="77777777" w:rsidTr="00582270">
        <w:tc>
          <w:tcPr>
            <w:tcW w:w="1526" w:type="dxa"/>
            <w:shd w:val="clear" w:color="auto" w:fill="auto"/>
          </w:tcPr>
          <w:p w14:paraId="40D45CDB" w14:textId="77777777" w:rsidR="00F60BF3" w:rsidRPr="00582270" w:rsidRDefault="00F60BF3" w:rsidP="00F60BF3">
            <w:pPr>
              <w:pStyle w:val="iNormal"/>
            </w:pPr>
            <w:r w:rsidRPr="00582270">
              <w:t>Package</w:t>
            </w:r>
          </w:p>
        </w:tc>
        <w:tc>
          <w:tcPr>
            <w:tcW w:w="7754" w:type="dxa"/>
            <w:shd w:val="clear" w:color="auto" w:fill="auto"/>
          </w:tcPr>
          <w:p w14:paraId="2DFB0843"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r w:rsidR="00C23447">
              <w:fldChar w:fldCharType="begin"/>
            </w:r>
            <w:r w:rsidR="00C23447">
              <w:instrText xml:space="preserve"> REF _Ref351561807 \r \h  \* MERGEFORMAT </w:instrText>
            </w:r>
            <w:r w:rsidR="00C23447">
              <w:fldChar w:fldCharType="separate"/>
            </w:r>
            <w:r w:rsidR="004F6915" w:rsidRPr="004F6915">
              <w:rPr>
                <w:rStyle w:val="CrossReference"/>
              </w:rPr>
              <w:t>9.1</w:t>
            </w:r>
            <w:r w:rsidR="00C23447">
              <w:fldChar w:fldCharType="end"/>
            </w:r>
            <w:r w:rsidR="004F1EF9" w:rsidRPr="00582270">
              <w:rPr>
                <w:rStyle w:val="CrossReference"/>
              </w:rPr>
              <w:t xml:space="preserve"> </w:t>
            </w:r>
            <w:r w:rsidR="00C23447">
              <w:fldChar w:fldCharType="begin"/>
            </w:r>
            <w:r w:rsidR="00C23447">
              <w:instrText xml:space="preserve"> REF _Ref351561811 \h  \* MERGEFORMAT </w:instrText>
            </w:r>
            <w:r w:rsidR="00C23447">
              <w:fldChar w:fldCharType="separate"/>
            </w:r>
            <w:r w:rsidR="004F6915" w:rsidRPr="004F6915">
              <w:rPr>
                <w:rStyle w:val="CrossReference"/>
              </w:rPr>
              <w:t>Creating a Package</w:t>
            </w:r>
            <w:r w:rsidR="00C23447">
              <w:fldChar w:fldCharType="end"/>
            </w:r>
            <w:r w:rsidR="00197228" w:rsidRPr="00582270">
              <w:t xml:space="preserve"> for instructions on using this feature</w:t>
            </w:r>
            <w:r w:rsidRPr="00582270">
              <w:rPr>
                <w:lang w:eastAsia="ja-JP"/>
              </w:rPr>
              <w:t>.</w:t>
            </w:r>
          </w:p>
        </w:tc>
      </w:tr>
      <w:tr w:rsidR="00F60BF3" w:rsidRPr="00582270" w14:paraId="25928270" w14:textId="77777777" w:rsidTr="00582270">
        <w:tc>
          <w:tcPr>
            <w:tcW w:w="1526" w:type="dxa"/>
            <w:shd w:val="clear" w:color="auto" w:fill="auto"/>
          </w:tcPr>
          <w:p w14:paraId="3FCAAC0C" w14:textId="77777777" w:rsidR="00F60BF3" w:rsidRPr="00582270" w:rsidRDefault="00F60BF3" w:rsidP="00F60BF3">
            <w:pPr>
              <w:pStyle w:val="iNormal"/>
            </w:pPr>
            <w:r w:rsidRPr="00582270">
              <w:t>Clear cart</w:t>
            </w:r>
          </w:p>
        </w:tc>
        <w:tc>
          <w:tcPr>
            <w:tcW w:w="7754" w:type="dxa"/>
            <w:shd w:val="clear" w:color="auto" w:fill="auto"/>
          </w:tcPr>
          <w:p w14:paraId="5D3717A2" w14:textId="77777777"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14:paraId="6A63204E" w14:textId="77777777" w:rsidTr="00582270">
        <w:tc>
          <w:tcPr>
            <w:tcW w:w="1526" w:type="dxa"/>
            <w:shd w:val="clear" w:color="auto" w:fill="auto"/>
          </w:tcPr>
          <w:p w14:paraId="00A2BB56" w14:textId="77777777" w:rsidR="00F60BF3" w:rsidRPr="00582270" w:rsidRDefault="00F60BF3" w:rsidP="00F60BF3">
            <w:pPr>
              <w:pStyle w:val="iNormal"/>
            </w:pPr>
            <w:r w:rsidRPr="00582270">
              <w:t>Edit cart</w:t>
            </w:r>
          </w:p>
        </w:tc>
        <w:tc>
          <w:tcPr>
            <w:tcW w:w="7754" w:type="dxa"/>
            <w:shd w:val="clear" w:color="auto" w:fill="auto"/>
          </w:tcPr>
          <w:p w14:paraId="7DF99201" w14:textId="77777777"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r w:rsidR="00C23447">
              <w:fldChar w:fldCharType="begin"/>
            </w:r>
            <w:r w:rsidR="00C23447">
              <w:instrText xml:space="preserve"> REF _Ref351561914 \r \h  \* MERGEFORMAT </w:instrText>
            </w:r>
            <w:r w:rsidR="00C23447">
              <w:fldChar w:fldCharType="separate"/>
            </w:r>
            <w:r w:rsidR="004F6915" w:rsidRPr="004F6915">
              <w:rPr>
                <w:rStyle w:val="CrossReference"/>
              </w:rPr>
              <w:t>8.3.1</w:t>
            </w:r>
            <w:r w:rsidR="00C23447">
              <w:fldChar w:fldCharType="end"/>
            </w:r>
            <w:r w:rsidR="004F1EF9" w:rsidRPr="00582270">
              <w:rPr>
                <w:rStyle w:val="CrossReference"/>
              </w:rPr>
              <w:t xml:space="preserve"> </w:t>
            </w:r>
            <w:r w:rsidR="00C23447">
              <w:fldChar w:fldCharType="begin"/>
            </w:r>
            <w:r w:rsidR="00C23447">
              <w:instrText xml:space="preserve"> REF _Ref351561916 \h  \* MERGEFORMAT </w:instrText>
            </w:r>
            <w:r w:rsidR="00C23447">
              <w:fldChar w:fldCharType="separate"/>
            </w:r>
            <w:r w:rsidR="004F6915" w:rsidRPr="004F6915">
              <w:rPr>
                <w:rStyle w:val="CrossReference"/>
              </w:rPr>
              <w:t>Editing the Cart</w:t>
            </w:r>
            <w:r w:rsidR="00C23447">
              <w:fldChar w:fldCharType="end"/>
            </w:r>
            <w:r w:rsidR="00B404AC" w:rsidRPr="00582270">
              <w:rPr>
                <w:lang w:eastAsia="ja-JP"/>
              </w:rPr>
              <w:t xml:space="preserve"> for more details.</w:t>
            </w:r>
          </w:p>
        </w:tc>
      </w:tr>
    </w:tbl>
    <w:p w14:paraId="77DB43F2" w14:textId="77777777" w:rsidR="00F60BF3" w:rsidRDefault="00B404AC" w:rsidP="00B404AC">
      <w:pPr>
        <w:pStyle w:val="iHeading3"/>
      </w:pPr>
      <w:bookmarkStart w:id="125" w:name="_Ref351561914"/>
      <w:bookmarkStart w:id="126" w:name="_Ref351561916"/>
      <w:bookmarkStart w:id="127" w:name="_Toc308996065"/>
      <w:r>
        <w:t>Editing the Cart</w:t>
      </w:r>
      <w:bookmarkEnd w:id="125"/>
      <w:bookmarkEnd w:id="126"/>
      <w:r w:rsidR="00E003EE">
        <w:t xml:space="preserve"> Contents</w:t>
      </w:r>
      <w:bookmarkEnd w:id="127"/>
    </w:p>
    <w:p w14:paraId="31CAA588" w14:textId="77777777" w:rsidR="0015547E" w:rsidRDefault="00E003EE" w:rsidP="00E003EE">
      <w:pPr>
        <w:pStyle w:val="iNormal"/>
      </w:pPr>
      <w:r>
        <w:t>Selecting the Edit Cart option will display the following screen</w:t>
      </w:r>
      <w:r w:rsidR="002F37C0">
        <w:t>.</w:t>
      </w:r>
    </w:p>
    <w:p w14:paraId="463D2DBE" w14:textId="77777777" w:rsidR="00335FC1" w:rsidRPr="00335FC1" w:rsidRDefault="005F0160" w:rsidP="00335FC1">
      <w:pPr>
        <w:pStyle w:val="iFigureCaption"/>
      </w:pPr>
      <w:r>
        <w:rPr>
          <w:noProof/>
          <w:lang w:val="en-US"/>
        </w:rPr>
        <w:drawing>
          <wp:inline distT="0" distB="0" distL="0" distR="0" wp14:anchorId="61450918" wp14:editId="307AD7A1">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89"/>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3410BBF9" w14:textId="77777777" w:rsidR="00E003EE" w:rsidRDefault="00E003EE" w:rsidP="00E003EE">
      <w:pPr>
        <w:pStyle w:val="iNormal"/>
      </w:pPr>
      <w:r>
        <w:t xml:space="preserve">There is one line in the table on this screen for each file in your Cart. These files can be removed individually by clicking </w:t>
      </w:r>
      <w:proofErr w:type="gramStart"/>
      <w:r>
        <w:t xml:space="preserve">on </w:t>
      </w:r>
      <w:r w:rsidR="00AF00D9" w:rsidRPr="00AF00D9">
        <w:rPr>
          <w:rStyle w:val="iButtonRed"/>
        </w:rPr>
        <w:t> </w:t>
      </w:r>
      <w:r w:rsidRPr="00AF00D9">
        <w:rPr>
          <w:rStyle w:val="iButtonRed"/>
        </w:rPr>
        <w:t>Remove</w:t>
      </w:r>
      <w:proofErr w:type="gramEnd"/>
      <w:r w:rsidR="00AF00D9" w:rsidRPr="00AF00D9">
        <w:rPr>
          <w:rStyle w:val="iButtonRed"/>
        </w:rPr>
        <w:t> </w:t>
      </w:r>
      <w:r>
        <w:t xml:space="preserve"> on the relevant line. If </w:t>
      </w:r>
      <w:proofErr w:type="gramStart"/>
      <w:r>
        <w:t xml:space="preserve">the </w:t>
      </w:r>
      <w:r w:rsidR="00AF00D9" w:rsidRPr="00AF00D9">
        <w:rPr>
          <w:rStyle w:val="iButtonRed"/>
        </w:rPr>
        <w:t> </w:t>
      </w:r>
      <w:r w:rsidRPr="00AF00D9">
        <w:rPr>
          <w:rStyle w:val="iButtonRed"/>
        </w:rPr>
        <w:t>Remove</w:t>
      </w:r>
      <w:proofErr w:type="gramEnd"/>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14:paraId="01081328" w14:textId="77777777" w:rsidR="009708F3" w:rsidRPr="009708F3" w:rsidRDefault="00AF00D9" w:rsidP="00E003EE">
      <w:pPr>
        <w:pStyle w:val="iNormal"/>
      </w:pPr>
      <w:r w:rsidRPr="00AF00D9">
        <w:rPr>
          <w:rStyle w:val="iButtonBlue"/>
        </w:rPr>
        <w:t> </w:t>
      </w:r>
      <w:proofErr w:type="gramStart"/>
      <w:r w:rsidR="009708F3" w:rsidRPr="00AF00D9">
        <w:rPr>
          <w:rStyle w:val="iButtonBlue"/>
        </w:rPr>
        <w:t>Download</w:t>
      </w:r>
      <w:r w:rsidRPr="00AF00D9">
        <w:rPr>
          <w:rStyle w:val="iButtonBlue"/>
        </w:rPr>
        <w:t> </w:t>
      </w:r>
      <w:r w:rsidR="009708F3">
        <w:t xml:space="preserve"> </w:t>
      </w:r>
      <w:r w:rsidR="00DB652E">
        <w:t>and</w:t>
      </w:r>
      <w:proofErr w:type="gramEnd"/>
      <w:r w:rsidR="00DB652E">
        <w:t xml:space="preserve">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r w:rsidR="00C23447">
        <w:fldChar w:fldCharType="begin"/>
      </w:r>
      <w:r w:rsidR="00C23447">
        <w:instrText xml:space="preserve"> REF _Ref351561807 \r \h  \* MERGEFORMAT </w:instrText>
      </w:r>
      <w:r w:rsidR="00C23447">
        <w:fldChar w:fldCharType="separate"/>
      </w:r>
      <w:r w:rsidR="004F6915" w:rsidRPr="004F6915">
        <w:rPr>
          <w:rStyle w:val="CrossReference"/>
        </w:rPr>
        <w:t>9.1</w:t>
      </w:r>
      <w:r w:rsidR="00C23447">
        <w:fldChar w:fldCharType="end"/>
      </w:r>
      <w:r w:rsidR="009708F3" w:rsidRPr="004F1EF9">
        <w:rPr>
          <w:rStyle w:val="CrossReference"/>
        </w:rPr>
        <w:t xml:space="preserve"> </w:t>
      </w:r>
      <w:r w:rsidR="00C23447">
        <w:fldChar w:fldCharType="begin"/>
      </w:r>
      <w:r w:rsidR="00C23447">
        <w:instrText xml:space="preserve"> REF _Ref351561811 \h  \* MERGEFORMAT </w:instrText>
      </w:r>
      <w:r w:rsidR="00C23447">
        <w:fldChar w:fldCharType="separate"/>
      </w:r>
      <w:r w:rsidR="004F6915" w:rsidRPr="004F6915">
        <w:rPr>
          <w:rStyle w:val="CrossReference"/>
        </w:rPr>
        <w:t>Creating a Package</w:t>
      </w:r>
      <w:r w:rsidR="00C23447">
        <w:fldChar w:fldCharType="end"/>
      </w:r>
      <w:r w:rsidR="009708F3">
        <w:t xml:space="preserve"> and </w:t>
      </w:r>
      <w:r w:rsidR="009708F3" w:rsidRPr="002E5280">
        <w:t>Chapter</w:t>
      </w:r>
      <w:r w:rsidR="009708F3" w:rsidRPr="00DB652E">
        <w:t xml:space="preserve"> </w:t>
      </w:r>
      <w:r w:rsidR="00C23447">
        <w:fldChar w:fldCharType="begin"/>
      </w:r>
      <w:r w:rsidR="00C23447">
        <w:instrText xml:space="preserve"> REF _Ref351561703 \r \h  \* MERGEFORMAT </w:instrText>
      </w:r>
      <w:r w:rsidR="00C23447">
        <w:fldChar w:fldCharType="separate"/>
      </w:r>
      <w:r w:rsidR="004F6915">
        <w:t>10</w:t>
      </w:r>
      <w:r w:rsidR="00C23447">
        <w:fldChar w:fldCharType="end"/>
      </w:r>
      <w:r w:rsidR="009708F3" w:rsidRPr="00DB652E">
        <w:t xml:space="preserve"> </w:t>
      </w:r>
      <w:r w:rsidR="00C23447">
        <w:fldChar w:fldCharType="begin"/>
      </w:r>
      <w:r w:rsidR="00C23447">
        <w:instrText xml:space="preserve"> REF _Ref351561706 \h  \* MERGEFORMAT </w:instrText>
      </w:r>
      <w:r w:rsidR="00C23447">
        <w:fldChar w:fldCharType="separate"/>
      </w:r>
      <w:r w:rsidR="004F6915" w:rsidRPr="004F6915">
        <w:rPr>
          <w:rStyle w:val="CrossReference"/>
        </w:rPr>
        <w:t>Downloading files</w:t>
      </w:r>
      <w:r w:rsidR="00C23447">
        <w:fldChar w:fldCharType="end"/>
      </w:r>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14:paraId="2DD394E3" w14:textId="77777777" w:rsidR="00CB21AA" w:rsidRPr="00A23504" w:rsidRDefault="00CB21AA" w:rsidP="00B87A77">
      <w:pPr>
        <w:pStyle w:val="iHeading2"/>
        <w:widowControl w:val="0"/>
      </w:pPr>
      <w:bookmarkStart w:id="128" w:name="_Ref351647273"/>
      <w:bookmarkStart w:id="129" w:name="_Ref351647276"/>
      <w:bookmarkStart w:id="130" w:name="_Toc308996066"/>
      <w:r>
        <w:t xml:space="preserve">Viewing and </w:t>
      </w:r>
      <w:r w:rsidRPr="00A23504">
        <w:t xml:space="preserve">Editing a </w:t>
      </w:r>
      <w:r>
        <w:t>F</w:t>
      </w:r>
      <w:r w:rsidRPr="00A23504">
        <w:t xml:space="preserve">ile's </w:t>
      </w:r>
      <w:r w:rsidR="003829A3">
        <w:t>Metadata</w:t>
      </w:r>
      <w:bookmarkEnd w:id="128"/>
      <w:bookmarkEnd w:id="129"/>
      <w:bookmarkEnd w:id="130"/>
    </w:p>
    <w:p w14:paraId="29039A84" w14:textId="64DD9580" w:rsidR="005F5CB7" w:rsidRDefault="00010713" w:rsidP="00B87A77">
      <w:pPr>
        <w:pStyle w:val="iNormal"/>
        <w:keepNext/>
        <w:keepLines/>
        <w:widowControl w:val="0"/>
      </w:pPr>
      <w:r>
        <w:t>If you are authorised to access a particular file, c</w:t>
      </w:r>
      <w:r w:rsidR="005F5CB7">
        <w:t xml:space="preserve">licking on </w:t>
      </w:r>
      <w:r>
        <w:t>its</w:t>
      </w:r>
      <w:r w:rsidR="005F5CB7">
        <w:t xml:space="preserve"> </w:t>
      </w:r>
      <w:r w:rsidR="00586C45">
        <w:t>f</w:t>
      </w:r>
      <w:r w:rsidR="005F5CB7">
        <w:t xml:space="preserve">ilename in the </w:t>
      </w:r>
      <w:r w:rsidR="00586C45">
        <w:t xml:space="preserve">Filename </w:t>
      </w:r>
      <w:r w:rsidR="005F5CB7">
        <w:t xml:space="preserve">column </w:t>
      </w:r>
      <w:r w:rsidR="00586C45">
        <w:t xml:space="preserve">of the Dashboard </w:t>
      </w:r>
      <w:r w:rsidR="00197228">
        <w:t>tab, Explore Data tab or Edit Cart view</w:t>
      </w:r>
      <w:r w:rsidR="00586C45">
        <w:t xml:space="preserve"> </w:t>
      </w:r>
      <w:r w:rsidR="005F5CB7">
        <w:t xml:space="preserve">will display the </w:t>
      </w:r>
      <w:r w:rsidR="003829A3">
        <w:t>Metadata</w:t>
      </w:r>
      <w:r w:rsidR="005F5CB7">
        <w:t xml:space="preserve"> for that file in a </w:t>
      </w:r>
      <w:r w:rsidR="00197228">
        <w:t>screen similar to the following.</w:t>
      </w:r>
      <w:r>
        <w:t xml:space="preserve"> If you are not authorised to access the file, its filename field will not be a hyperlink. Instead, it will be a text field and you will not be able to click it.</w:t>
      </w:r>
      <w:r w:rsidR="00613B9C">
        <w:t xml:space="preserve"> Where possible, a thumbnail preview will be displayed for image files. </w:t>
      </w:r>
    </w:p>
    <w:p w14:paraId="446FA801" w14:textId="77F45FB4" w:rsidR="001D5334" w:rsidRPr="005879DC" w:rsidRDefault="00613B9C" w:rsidP="00B87A77">
      <w:pPr>
        <w:pStyle w:val="iNormal"/>
        <w:keepNext/>
        <w:keepLines/>
        <w:widowControl w:val="0"/>
      </w:pPr>
      <w:r>
        <w:rPr>
          <w:noProof/>
          <w:lang w:val="en-US"/>
        </w:rPr>
        <mc:AlternateContent>
          <mc:Choice Requires="wps">
            <w:drawing>
              <wp:anchor distT="0" distB="0" distL="114300" distR="114300" simplePos="0" relativeHeight="251712000" behindDoc="0" locked="0" layoutInCell="1" allowOverlap="1" wp14:anchorId="0E76B2BE" wp14:editId="7508777F">
                <wp:simplePos x="0" y="0"/>
                <wp:positionH relativeFrom="column">
                  <wp:posOffset>3073400</wp:posOffset>
                </wp:positionH>
                <wp:positionV relativeFrom="paragraph">
                  <wp:posOffset>1151890</wp:posOffset>
                </wp:positionV>
                <wp:extent cx="2235200" cy="1028700"/>
                <wp:effectExtent l="0" t="0" r="25400" b="38100"/>
                <wp:wrapNone/>
                <wp:docPr id="198"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10287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49" o:spid="_x0000_s1026" style="position:absolute;margin-left:242pt;margin-top:90.7pt;width:176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" filled="f" fillcolor="white [3212]" strokecolor="red" strokeweight="1pt"/>
            </w:pict>
          </mc:Fallback>
        </mc:AlternateContent>
      </w:r>
      <w:r w:rsidR="001D5334">
        <w:rPr>
          <w:noProof/>
          <w:lang w:val="en-US"/>
        </w:rPr>
        <w:drawing>
          <wp:inline distT="0" distB="0" distL="0" distR="0" wp14:anchorId="62130B8D" wp14:editId="1188C251">
            <wp:extent cx="4316095" cy="6847205"/>
            <wp:effectExtent l="203200" t="203200" r="205105" b="21399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7953" cy="6850153"/>
                    </a:xfrm>
                    <a:prstGeom prst="rect">
                      <a:avLst/>
                    </a:prstGeom>
                    <a:noFill/>
                    <a:ln>
                      <a:noFill/>
                    </a:ln>
                    <a:effectLst>
                      <a:outerShdw blurRad="190500" algn="tl" rotWithShape="0">
                        <a:srgbClr val="000000">
                          <a:alpha val="70000"/>
                        </a:srgbClr>
                      </a:outerShdw>
                    </a:effectLst>
                  </pic:spPr>
                </pic:pic>
              </a:graphicData>
            </a:graphic>
          </wp:inline>
        </w:drawing>
      </w:r>
    </w:p>
    <w:p w14:paraId="0A4B74F6" w14:textId="23BD3D92" w:rsidR="005F5CB7" w:rsidRPr="005879DC" w:rsidRDefault="005F5CB7" w:rsidP="00BF4668">
      <w:pPr>
        <w:pStyle w:val="iFigureCaption"/>
      </w:pPr>
    </w:p>
    <w:p w14:paraId="0BD2C9A4" w14:textId="312F9D2C" w:rsidR="00A42D8D" w:rsidRDefault="00197228" w:rsidP="00965CD4">
      <w:pPr>
        <w:pStyle w:val="iNormal"/>
      </w:pPr>
      <w:r>
        <w:t xml:space="preserve">Files of all types will display the </w:t>
      </w:r>
      <w:r w:rsidRPr="00DB652E">
        <w:rPr>
          <w:rStyle w:val="iOption"/>
        </w:rPr>
        <w:t>Basic Information</w:t>
      </w:r>
      <w:r>
        <w:t xml:space="preserve"> section</w:t>
      </w:r>
      <w:r w:rsidR="00DB652E">
        <w:t>,</w:t>
      </w:r>
      <w:r>
        <w:t xml:space="preserve"> showing the </w:t>
      </w:r>
      <w:r w:rsidRPr="00850A9C">
        <w:rPr>
          <w:b/>
        </w:rPr>
        <w:t xml:space="preserve">Basic </w:t>
      </w:r>
      <w:r w:rsidR="0093697D" w:rsidRPr="00850A9C">
        <w:rPr>
          <w:b/>
        </w:rPr>
        <w:t>Information</w:t>
      </w:r>
      <w:r>
        <w:t xml:space="preserve">, </w:t>
      </w:r>
      <w:r w:rsidR="00010713" w:rsidRPr="00850A9C">
        <w:rPr>
          <w:b/>
        </w:rPr>
        <w:t>Access Control</w:t>
      </w:r>
      <w:r w:rsidR="00010713">
        <w:t xml:space="preserve"> </w:t>
      </w:r>
      <w:r w:rsidR="00DB652E">
        <w:t xml:space="preserve">and the </w:t>
      </w:r>
      <w:r w:rsidR="00DB652E" w:rsidRPr="00DB652E">
        <w:rPr>
          <w:rStyle w:val="iOption"/>
        </w:rPr>
        <w:t>File Relationships</w:t>
      </w:r>
      <w:r w:rsidR="00DB652E">
        <w:t xml:space="preserve"> section</w:t>
      </w:r>
      <w:r w:rsidR="0093697D">
        <w:t>s</w:t>
      </w:r>
      <w:r w:rsidR="00DB652E">
        <w:t xml:space="preserve">, </w:t>
      </w:r>
      <w:r>
        <w:t>although some fields are not shown for some file types.</w:t>
      </w:r>
      <w:r w:rsidR="00A42D8D">
        <w:t xml:space="preserve"> TOA5</w:t>
      </w:r>
      <w:r w:rsidR="00C45BA7">
        <w:t>/NETCDF/NCML</w:t>
      </w:r>
      <w:r w:rsidR="00A42D8D">
        <w:t xml:space="preserve"> files </w:t>
      </w:r>
      <w:r w:rsidR="00010713">
        <w:t xml:space="preserve">and image files containing </w:t>
      </w:r>
      <w:proofErr w:type="spellStart"/>
      <w:r w:rsidR="00010713">
        <w:t>Exif</w:t>
      </w:r>
      <w:proofErr w:type="spellEnd"/>
      <w:r w:rsidR="00010713">
        <w:t xml:space="preserve"> data </w:t>
      </w:r>
      <w:r w:rsidR="00A42D8D">
        <w:t xml:space="preserve">also </w:t>
      </w:r>
      <w:r w:rsidR="00965CD4">
        <w:t>show</w:t>
      </w:r>
      <w:r w:rsidR="00A42D8D">
        <w:t xml:space="preserve"> </w:t>
      </w:r>
      <w:r w:rsidR="0093697D">
        <w:t xml:space="preserve">a </w:t>
      </w:r>
      <w:r w:rsidR="00A42D8D" w:rsidRPr="00A42D8D">
        <w:rPr>
          <w:b/>
        </w:rPr>
        <w:t>Information From The File</w:t>
      </w:r>
      <w:r w:rsidR="00A42D8D">
        <w:t xml:space="preserve"> </w:t>
      </w:r>
      <w:r w:rsidR="0093697D">
        <w:t xml:space="preserve">section, </w:t>
      </w:r>
      <w:r w:rsidR="00A42D8D">
        <w:t xml:space="preserve">and </w:t>
      </w:r>
      <w:r w:rsidR="0093697D">
        <w:t>TOA5</w:t>
      </w:r>
      <w:r w:rsidR="00C45BA7">
        <w:t>/NETCDF/NCML</w:t>
      </w:r>
      <w:r w:rsidR="0093697D">
        <w:t xml:space="preserve"> files have a further </w:t>
      </w:r>
      <w:proofErr w:type="gramStart"/>
      <w:r w:rsidR="00A42D8D" w:rsidRPr="00A42D8D">
        <w:rPr>
          <w:b/>
        </w:rPr>
        <w:t>Columns</w:t>
      </w:r>
      <w:r w:rsidR="00A42D8D">
        <w:t xml:space="preserve"> </w:t>
      </w:r>
      <w:r w:rsidR="0093697D">
        <w:t xml:space="preserve"> section</w:t>
      </w:r>
      <w:proofErr w:type="gramEnd"/>
      <w:r w:rsidR="0093697D">
        <w:t>.</w:t>
      </w:r>
    </w:p>
    <w:p w14:paraId="308E4041" w14:textId="77777777" w:rsidR="00D86057" w:rsidRDefault="00D86057" w:rsidP="005F5CB7">
      <w:pPr>
        <w:pStyle w:val="iNormal"/>
        <w:rPr>
          <w:lang w:eastAsia="ja-JP"/>
        </w:rPr>
      </w:pPr>
      <w:r>
        <w:rPr>
          <w:lang w:eastAsia="ja-JP"/>
        </w:rPr>
        <w:t xml:space="preserve">There are a number of </w:t>
      </w:r>
      <w:proofErr w:type="gramStart"/>
      <w:r>
        <w:rPr>
          <w:lang w:eastAsia="ja-JP"/>
        </w:rPr>
        <w:t>buttons which</w:t>
      </w:r>
      <w:proofErr w:type="gramEnd"/>
      <w:r>
        <w:rPr>
          <w:lang w:eastAsia="ja-JP"/>
        </w:rPr>
        <w:t xml:space="preserve">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2"/>
        <w:gridCol w:w="7118"/>
      </w:tblGrid>
      <w:tr w:rsidR="00D86057" w14:paraId="04764FE8" w14:textId="77777777" w:rsidTr="009906FD">
        <w:tc>
          <w:tcPr>
            <w:tcW w:w="0" w:type="auto"/>
          </w:tcPr>
          <w:p w14:paraId="5C43CB20" w14:textId="77777777" w:rsidR="00D86057" w:rsidRPr="00D86057" w:rsidRDefault="00D86057" w:rsidP="009906FD">
            <w:pPr>
              <w:pStyle w:val="iNormal"/>
              <w:rPr>
                <w:rStyle w:val="iButton"/>
              </w:rPr>
            </w:pPr>
            <w:r w:rsidRPr="00D86057">
              <w:rPr>
                <w:rStyle w:val="iButton"/>
              </w:rPr>
              <w:t> Back </w:t>
            </w:r>
          </w:p>
        </w:tc>
        <w:tc>
          <w:tcPr>
            <w:tcW w:w="0" w:type="auto"/>
          </w:tcPr>
          <w:p w14:paraId="2FD47416" w14:textId="77777777"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14:paraId="37DF752F" w14:textId="77777777" w:rsidTr="00D86057">
        <w:tc>
          <w:tcPr>
            <w:tcW w:w="0" w:type="auto"/>
          </w:tcPr>
          <w:p w14:paraId="49E41793" w14:textId="77777777" w:rsidR="00D86057" w:rsidRPr="00D86057" w:rsidRDefault="00D86057" w:rsidP="005F5CB7">
            <w:pPr>
              <w:pStyle w:val="iNormal"/>
              <w:rPr>
                <w:rStyle w:val="iButton"/>
              </w:rPr>
            </w:pPr>
            <w:r w:rsidRPr="00D86057">
              <w:rPr>
                <w:rStyle w:val="iButton"/>
              </w:rPr>
              <w:t> Add to Cart </w:t>
            </w:r>
          </w:p>
        </w:tc>
        <w:tc>
          <w:tcPr>
            <w:tcW w:w="0" w:type="auto"/>
          </w:tcPr>
          <w:p w14:paraId="4E694741"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14:paraId="40971A8F" w14:textId="77777777" w:rsidTr="00D86057">
        <w:tc>
          <w:tcPr>
            <w:tcW w:w="0" w:type="auto"/>
          </w:tcPr>
          <w:p w14:paraId="129F6D7C" w14:textId="77777777"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14:paraId="0937E69F"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14:paraId="1DA5F8D6" w14:textId="77777777" w:rsidTr="00D86057">
        <w:tc>
          <w:tcPr>
            <w:tcW w:w="0" w:type="auto"/>
          </w:tcPr>
          <w:p w14:paraId="7FE2ADA5" w14:textId="77777777" w:rsidR="00D86057" w:rsidRPr="00D86057" w:rsidRDefault="00D86057" w:rsidP="005F5CB7">
            <w:pPr>
              <w:pStyle w:val="iNormal"/>
              <w:rPr>
                <w:rStyle w:val="iButtonBlue"/>
              </w:rPr>
            </w:pPr>
            <w:r w:rsidRPr="00D86057">
              <w:rPr>
                <w:rStyle w:val="iButtonBlue"/>
              </w:rPr>
              <w:t> OCR </w:t>
            </w:r>
          </w:p>
        </w:tc>
        <w:tc>
          <w:tcPr>
            <w:tcW w:w="0" w:type="auto"/>
          </w:tcPr>
          <w:p w14:paraId="362CA102" w14:textId="77777777"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r w:rsidR="00C23447">
              <w:fldChar w:fldCharType="begin"/>
            </w:r>
            <w:r w:rsidR="00C23447">
              <w:instrText xml:space="preserve"> REF _Ref377979077 \r \h  \* MERGEFORMAT </w:instrText>
            </w:r>
            <w:r w:rsidR="00C23447">
              <w:fldChar w:fldCharType="separate"/>
            </w:r>
            <w:r w:rsidR="004F6915" w:rsidRPr="004F6915">
              <w:rPr>
                <w:rStyle w:val="CrossReference"/>
              </w:rPr>
              <w:t>11.6.2</w:t>
            </w:r>
            <w:r w:rsidR="00C23447">
              <w:fldChar w:fldCharType="end"/>
            </w:r>
            <w:r w:rsidR="00434A77" w:rsidRPr="00434A77">
              <w:rPr>
                <w:rStyle w:val="CrossReference"/>
              </w:rPr>
              <w:t xml:space="preserve"> </w:t>
            </w:r>
            <w:r w:rsidR="00C23447">
              <w:fldChar w:fldCharType="begin"/>
            </w:r>
            <w:r w:rsidR="00C23447">
              <w:instrText xml:space="preserve"> REF _Ref377979077 \h  \* MERGEFORMAT </w:instrText>
            </w:r>
            <w:r w:rsidR="00C23447">
              <w:fldChar w:fldCharType="separate"/>
            </w:r>
            <w:r w:rsidR="004F6915" w:rsidRPr="004F6915">
              <w:rPr>
                <w:rStyle w:val="CrossReference"/>
              </w:rPr>
              <w:t>OCR Processing parameters</w:t>
            </w:r>
            <w:r w:rsidR="00C23447">
              <w:fldChar w:fldCharType="end"/>
            </w:r>
            <w:r w:rsidR="003A5AA2">
              <w:rPr>
                <w:lang w:eastAsia="ja-JP"/>
              </w:rPr>
              <w:t>.)</w:t>
            </w:r>
          </w:p>
          <w:p w14:paraId="69298C30" w14:textId="77777777"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14:paraId="79F3EBB2" w14:textId="389B148C" w:rsidR="00087CBD" w:rsidRDefault="003725B4">
            <w:pPr>
              <w:pStyle w:val="iNormal"/>
              <w:rPr>
                <w:lang w:eastAsia="ja-JP"/>
              </w:rPr>
            </w:pPr>
            <w:r>
              <w:rPr>
                <w:lang w:eastAsia="ja-JP"/>
              </w:rPr>
              <w:t xml:space="preserve">Users can click </w:t>
            </w:r>
            <w:proofErr w:type="gramStart"/>
            <w:r>
              <w:rPr>
                <w:lang w:eastAsia="ja-JP"/>
              </w:rPr>
              <w:t xml:space="preserve">the </w:t>
            </w:r>
            <w:r w:rsidRPr="003725B4">
              <w:rPr>
                <w:rStyle w:val="iButtonBlue"/>
              </w:rPr>
              <w:t> OCR</w:t>
            </w:r>
            <w:proofErr w:type="gramEnd"/>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644CE708" w14:textId="77777777" w:rsidTr="00D86057">
        <w:tc>
          <w:tcPr>
            <w:tcW w:w="0" w:type="auto"/>
          </w:tcPr>
          <w:p w14:paraId="0347F63F" w14:textId="77777777" w:rsidR="00D86057" w:rsidRPr="00D86057" w:rsidRDefault="00D86057" w:rsidP="005F5CB7">
            <w:pPr>
              <w:pStyle w:val="iNormal"/>
              <w:rPr>
                <w:rStyle w:val="iButtonBlue"/>
              </w:rPr>
            </w:pPr>
            <w:r w:rsidRPr="00D86057">
              <w:rPr>
                <w:rStyle w:val="iButtonBlue"/>
              </w:rPr>
              <w:t> SR </w:t>
            </w:r>
          </w:p>
        </w:tc>
        <w:tc>
          <w:tcPr>
            <w:tcW w:w="0" w:type="auto"/>
          </w:tcPr>
          <w:p w14:paraId="7ABE93D1" w14:textId="77777777"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r w:rsidR="00C23447">
              <w:fldChar w:fldCharType="begin"/>
            </w:r>
            <w:r w:rsidR="00C23447">
              <w:instrText xml:space="preserve"> REF _Ref377979408 \r \h  \* MERGEFORMAT </w:instrText>
            </w:r>
            <w:r w:rsidR="00C23447">
              <w:fldChar w:fldCharType="separate"/>
            </w:r>
            <w:r w:rsidR="004F6915" w:rsidRPr="004F6915">
              <w:rPr>
                <w:rStyle w:val="CrossReference"/>
              </w:rPr>
              <w:t>11.6.3</w:t>
            </w:r>
            <w:r w:rsidR="00C23447">
              <w:fldChar w:fldCharType="end"/>
            </w:r>
            <w:r w:rsidR="00434A77" w:rsidRPr="00434A77">
              <w:rPr>
                <w:rStyle w:val="CrossReference"/>
              </w:rPr>
              <w:t xml:space="preserve"> </w:t>
            </w:r>
            <w:r w:rsidR="00C23447">
              <w:fldChar w:fldCharType="begin"/>
            </w:r>
            <w:r w:rsidR="00C23447">
              <w:instrText xml:space="preserve"> REF _Ref377979408 \h  \* MERGEFORMAT </w:instrText>
            </w:r>
            <w:r w:rsidR="00C23447">
              <w:fldChar w:fldCharType="separate"/>
            </w:r>
            <w:r w:rsidR="004F6915" w:rsidRPr="004F6915">
              <w:rPr>
                <w:rStyle w:val="CrossReference"/>
              </w:rPr>
              <w:t>Speech Recognition Processing parameters</w:t>
            </w:r>
            <w:r w:rsidR="00C23447">
              <w:fldChar w:fldCharType="end"/>
            </w:r>
            <w:r w:rsidR="00434A77">
              <w:rPr>
                <w:lang w:eastAsia="ja-JP"/>
              </w:rPr>
              <w:t>.)</w:t>
            </w:r>
          </w:p>
          <w:p w14:paraId="7C39BD53" w14:textId="77777777"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14:paraId="4E21086C" w14:textId="53688221" w:rsidR="00D86057" w:rsidRDefault="003725B4" w:rsidP="001D2F57">
            <w:pPr>
              <w:pStyle w:val="iNormal"/>
              <w:rPr>
                <w:lang w:eastAsia="ja-JP"/>
              </w:rPr>
            </w:pPr>
            <w:r>
              <w:rPr>
                <w:lang w:eastAsia="ja-JP"/>
              </w:rPr>
              <w:t xml:space="preserve">Users can click </w:t>
            </w:r>
            <w:proofErr w:type="gramStart"/>
            <w:r>
              <w:rPr>
                <w:lang w:eastAsia="ja-JP"/>
              </w:rPr>
              <w:t xml:space="preserve">the </w:t>
            </w:r>
            <w:r w:rsidRPr="003725B4">
              <w:rPr>
                <w:rStyle w:val="iButtonBlue"/>
              </w:rPr>
              <w:t> </w:t>
            </w:r>
            <w:r>
              <w:rPr>
                <w:rStyle w:val="iButtonBlue"/>
              </w:rPr>
              <w:t>S</w:t>
            </w:r>
            <w:r w:rsidRPr="003725B4">
              <w:rPr>
                <w:rStyle w:val="iButtonBlue"/>
              </w:rPr>
              <w:t>R</w:t>
            </w:r>
            <w:proofErr w:type="gramEnd"/>
            <w:r w:rsidRPr="003725B4">
              <w:rPr>
                <w:rStyle w:val="iButtonBlue"/>
              </w:rPr>
              <w:t> </w:t>
            </w:r>
            <w:r>
              <w:rPr>
                <w:lang w:eastAsia="ja-JP"/>
              </w:rPr>
              <w:t xml:space="preserve"> button </w:t>
            </w:r>
            <w:r w:rsidR="001D2F57">
              <w:rPr>
                <w:lang w:eastAsia="ja-JP"/>
              </w:rPr>
              <w:t>even if they do not own this Data File</w:t>
            </w:r>
            <w:r>
              <w:rPr>
                <w:lang w:eastAsia="ja-JP"/>
              </w:rPr>
              <w:t>. They will own the output .TXT file.</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73D5E8A2" w14:textId="77777777" w:rsidTr="00D86057">
        <w:tc>
          <w:tcPr>
            <w:tcW w:w="0" w:type="auto"/>
          </w:tcPr>
          <w:p w14:paraId="754808E7" w14:textId="77777777" w:rsidR="00D86057" w:rsidRPr="00D86057" w:rsidRDefault="00D86057" w:rsidP="005F5CB7">
            <w:pPr>
              <w:pStyle w:val="iNormal"/>
              <w:rPr>
                <w:rStyle w:val="iButtonBlue"/>
              </w:rPr>
            </w:pPr>
            <w:r w:rsidRPr="00D86057">
              <w:rPr>
                <w:rStyle w:val="iButtonBlue"/>
              </w:rPr>
              <w:t> Edit Metadata </w:t>
            </w:r>
          </w:p>
        </w:tc>
        <w:tc>
          <w:tcPr>
            <w:tcW w:w="0" w:type="auto"/>
          </w:tcPr>
          <w:p w14:paraId="678A6E71" w14:textId="77777777"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proofErr w:type="gramStart"/>
            <w:r w:rsidRPr="00965CD4">
              <w:t>credentials which</w:t>
            </w:r>
            <w:proofErr w:type="gramEnd"/>
            <w:r w:rsidRPr="00965CD4">
              <w:t xml:space="preserve"> were used when the file was uploaded, or you have</w:t>
            </w:r>
            <w:r>
              <w:t xml:space="preserve"> Administrator permission.</w:t>
            </w:r>
          </w:p>
          <w:p w14:paraId="44BBCDE0" w14:textId="77777777"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14:paraId="23940496" w14:textId="77777777" w:rsidTr="00D86057">
        <w:tc>
          <w:tcPr>
            <w:tcW w:w="0" w:type="auto"/>
          </w:tcPr>
          <w:p w14:paraId="704A7C05" w14:textId="77777777" w:rsidR="00126B2E" w:rsidRPr="00126B2E" w:rsidRDefault="00126B2E" w:rsidP="00126B2E">
            <w:pPr>
              <w:pStyle w:val="iNormal"/>
              <w:jc w:val="left"/>
            </w:pPr>
            <w:r w:rsidRPr="00126B2E">
              <w:t>Parents and Children</w:t>
            </w:r>
          </w:p>
        </w:tc>
        <w:tc>
          <w:tcPr>
            <w:tcW w:w="0" w:type="auto"/>
          </w:tcPr>
          <w:p w14:paraId="7484BEAE" w14:textId="69D3AF5C" w:rsidR="00126B2E" w:rsidRDefault="00126B2E" w:rsidP="00126B2E">
            <w:pPr>
              <w:pStyle w:val="iNormal"/>
            </w:pPr>
            <w:r>
              <w:t>In addition, clicking on the name of a file in the Parents or Children related file lists will jump to the Metadata View screen for that file</w:t>
            </w:r>
            <w:r w:rsidR="003F7F5F">
              <w:t>, but only if you are authorised to access that parent or child file.</w:t>
            </w:r>
          </w:p>
        </w:tc>
      </w:tr>
    </w:tbl>
    <w:p w14:paraId="0080AD36" w14:textId="77777777" w:rsidR="00F15ABE" w:rsidRPr="00F15ABE" w:rsidRDefault="00F15ABE" w:rsidP="00F15ABE">
      <w:pPr>
        <w:pStyle w:val="iNormal"/>
      </w:pPr>
      <w:r>
        <w:t xml:space="preserve">When you click </w:t>
      </w:r>
      <w:proofErr w:type="gramStart"/>
      <w:r w:rsidR="00B972CE">
        <w:t>on</w:t>
      </w:r>
      <w:r>
        <w:t xml:space="preserve"> </w:t>
      </w:r>
      <w:r w:rsidRPr="00F15ABE">
        <w:rPr>
          <w:rStyle w:val="iButtonBlue"/>
        </w:rPr>
        <w:t> Edit</w:t>
      </w:r>
      <w:proofErr w:type="gramEnd"/>
      <w:r w:rsidRPr="00F15ABE">
        <w:rPr>
          <w:rStyle w:val="iButtonBlue"/>
        </w:rPr>
        <w:t> Metadata </w:t>
      </w:r>
      <w:r>
        <w:t>, a screen similar to the one below is shown.</w:t>
      </w:r>
    </w:p>
    <w:p w14:paraId="6381A55D" w14:textId="78FB4B50" w:rsidR="00775E84" w:rsidRPr="005879DC" w:rsidRDefault="00775E84" w:rsidP="00775E84">
      <w:pPr>
        <w:pStyle w:val="iNormal"/>
        <w:jc w:val="center"/>
      </w:pPr>
    </w:p>
    <w:p w14:paraId="7F785864" w14:textId="7BC7636A" w:rsidR="00B33DE0" w:rsidRDefault="00B33DE0" w:rsidP="00850A9C">
      <w:pPr>
        <w:pStyle w:val="iNormal"/>
        <w:ind w:left="720"/>
      </w:pPr>
      <w:commentRangeStart w:id="131"/>
      <w:r>
        <w:rPr>
          <w:noProof/>
          <w:lang w:val="en-US"/>
        </w:rPr>
        <w:drawing>
          <wp:inline distT="0" distB="0" distL="0" distR="0" wp14:anchorId="6BAC9DFE" wp14:editId="6EB394CA">
            <wp:extent cx="4140419" cy="6745605"/>
            <wp:effectExtent l="203200" t="203200" r="203200" b="213995"/>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0905" cy="6746397"/>
                    </a:xfrm>
                    <a:prstGeom prst="rect">
                      <a:avLst/>
                    </a:prstGeom>
                    <a:noFill/>
                    <a:ln>
                      <a:noFill/>
                    </a:ln>
                    <a:effectLst>
                      <a:outerShdw blurRad="190500" algn="tl" rotWithShape="0">
                        <a:srgbClr val="000000">
                          <a:alpha val="70000"/>
                        </a:srgbClr>
                      </a:outerShdw>
                    </a:effectLst>
                  </pic:spPr>
                </pic:pic>
              </a:graphicData>
            </a:graphic>
          </wp:inline>
        </w:drawing>
      </w:r>
      <w:commentRangeEnd w:id="131"/>
      <w:r w:rsidR="00B24EC9">
        <w:rPr>
          <w:rStyle w:val="CommentReference"/>
          <w:rFonts w:asciiTheme="minorHAnsi" w:eastAsiaTheme="minorEastAsia" w:hAnsiTheme="minorHAnsi" w:cstheme="minorBidi"/>
          <w:color w:val="auto"/>
        </w:rPr>
        <w:commentReference w:id="131"/>
      </w:r>
    </w:p>
    <w:p w14:paraId="7FB1DC31" w14:textId="77777777" w:rsidR="009E4150" w:rsidRDefault="009E4150" w:rsidP="009E4150">
      <w:pPr>
        <w:pStyle w:val="iNormal"/>
      </w:pPr>
      <w:r>
        <w:t>The parts shown on this screen will depend on what type of file you have selected.</w:t>
      </w:r>
    </w:p>
    <w:p w14:paraId="65592F52" w14:textId="7E20FC4E" w:rsidR="009E4150" w:rsidRDefault="009E4150" w:rsidP="009E4150">
      <w:pPr>
        <w:pStyle w:val="iNormal"/>
      </w:pPr>
      <w:r>
        <w:t xml:space="preserve">Those fields shown on this screen without boxes cannot be modified. They are </w:t>
      </w:r>
      <w:proofErr w:type="gramStart"/>
      <w:r>
        <w:t>fields which</w:t>
      </w:r>
      <w:proofErr w:type="gramEnd"/>
      <w:r>
        <w:t xml:space="preserve"> are managed by </w:t>
      </w:r>
      <w:r w:rsidR="00CF08BB">
        <w:t>DIVER</w:t>
      </w:r>
      <w:r>
        <w:t>.</w:t>
      </w:r>
      <w:r w:rsidR="00450683">
        <w:t xml:space="preserve"> Those fields marked with </w:t>
      </w:r>
      <w:r w:rsidR="00450683" w:rsidRPr="00450683">
        <w:rPr>
          <w:color w:val="FF0000"/>
        </w:rPr>
        <w:t>*</w:t>
      </w:r>
      <w:r w:rsidR="00450683">
        <w:t xml:space="preserve"> must not be left blank.</w:t>
      </w:r>
    </w:p>
    <w:p w14:paraId="29794FCE" w14:textId="77777777" w:rsidR="009E4150" w:rsidRDefault="009E4150" w:rsidP="009E4150">
      <w:pPr>
        <w:pStyle w:val="iNormal"/>
      </w:pPr>
      <w:r>
        <w:t xml:space="preserve">The Labels assigned to this file can be modified on this screen. The method of modifying is the same as that for entering labels. See section </w:t>
      </w:r>
      <w:r w:rsidR="00C23447">
        <w:fldChar w:fldCharType="begin"/>
      </w:r>
      <w:r w:rsidR="00C23447">
        <w:instrText xml:space="preserve"> REF _Ref377648367 \r \h  \* MERGEFORMAT </w:instrText>
      </w:r>
      <w:r w:rsidR="00C23447">
        <w:fldChar w:fldCharType="separate"/>
      </w:r>
      <w:r w:rsidR="004F6915" w:rsidRPr="004F6915">
        <w:rPr>
          <w:rStyle w:val="CrossReference"/>
        </w:rPr>
        <w:t>4.3</w:t>
      </w:r>
      <w:r w:rsidR="00C23447">
        <w:fldChar w:fldCharType="end"/>
      </w:r>
      <w:r w:rsidRPr="009E4150">
        <w:rPr>
          <w:rStyle w:val="CrossReference"/>
        </w:rPr>
        <w:t xml:space="preserve"> </w:t>
      </w:r>
      <w:r w:rsidR="00C23447">
        <w:fldChar w:fldCharType="begin"/>
      </w:r>
      <w:r w:rsidR="00C23447">
        <w:instrText xml:space="preserve"> REF _Ref377648367 \h  \* MERGEFORMAT </w:instrText>
      </w:r>
      <w:r w:rsidR="00C23447">
        <w:fldChar w:fldCharType="separate"/>
      </w:r>
      <w:r w:rsidR="004F6915" w:rsidRPr="004F6915">
        <w:rPr>
          <w:rStyle w:val="CrossReference"/>
        </w:rPr>
        <w:t>Entering Labels</w:t>
      </w:r>
      <w:r w:rsidR="00C23447">
        <w:fldChar w:fldCharType="end"/>
      </w:r>
      <w:r>
        <w:t xml:space="preserve"> for </w:t>
      </w:r>
      <w:commentRangeStart w:id="132"/>
      <w:r>
        <w:t>instructions</w:t>
      </w:r>
      <w:commentRangeEnd w:id="132"/>
      <w:r w:rsidR="00B24EC9">
        <w:rPr>
          <w:rStyle w:val="CommentReference"/>
          <w:rFonts w:asciiTheme="minorHAnsi" w:eastAsiaTheme="minorEastAsia" w:hAnsiTheme="minorHAnsi" w:cstheme="minorBidi"/>
          <w:color w:val="auto"/>
        </w:rPr>
        <w:commentReference w:id="132"/>
      </w:r>
      <w:r>
        <w:t>.</w:t>
      </w:r>
    </w:p>
    <w:p w14:paraId="30CDD73B" w14:textId="63C6C441" w:rsidR="004853A9" w:rsidRDefault="00450683" w:rsidP="009E4150">
      <w:pPr>
        <w:pStyle w:val="iNormal"/>
      </w:pPr>
      <w:r>
        <w:t xml:space="preserve">Dates or Times can be modified using the method described in section </w:t>
      </w:r>
      <w:r w:rsidR="00C23447">
        <w:fldChar w:fldCharType="begin"/>
      </w:r>
      <w:r w:rsidR="00C23447">
        <w:instrText xml:space="preserve"> REF _Ref352674884 \r \h  \* MERGEFORMAT </w:instrText>
      </w:r>
      <w:r w:rsidR="00C23447">
        <w:fldChar w:fldCharType="separate"/>
      </w:r>
      <w:r w:rsidR="004F6915" w:rsidRPr="004F6915">
        <w:rPr>
          <w:rStyle w:val="CrossReference"/>
        </w:rPr>
        <w:t>4.2</w:t>
      </w:r>
      <w:r w:rsidR="00C23447">
        <w:fldChar w:fldCharType="end"/>
      </w:r>
      <w:r w:rsidRPr="00450683">
        <w:rPr>
          <w:rStyle w:val="CrossReference"/>
        </w:rPr>
        <w:t xml:space="preserve"> </w:t>
      </w:r>
      <w:r w:rsidR="00C23447">
        <w:fldChar w:fldCharType="begin"/>
      </w:r>
      <w:r w:rsidR="00C23447">
        <w:instrText xml:space="preserve"> REF _Ref352674884 \h  \* MERGEFORMAT </w:instrText>
      </w:r>
      <w:r w:rsidR="00C23447">
        <w:fldChar w:fldCharType="separate"/>
      </w:r>
      <w:r w:rsidR="004F6915" w:rsidRPr="004F6915">
        <w:rPr>
          <w:rStyle w:val="CrossReference"/>
        </w:rPr>
        <w:t>Entering Dates and Times</w:t>
      </w:r>
      <w:r w:rsidR="00C23447">
        <w:fldChar w:fldCharType="end"/>
      </w:r>
      <w:r>
        <w:t>.</w:t>
      </w:r>
    </w:p>
    <w:p w14:paraId="154082D3" w14:textId="60DD2DC2" w:rsidR="004853A9" w:rsidRDefault="004853A9" w:rsidP="009E4150">
      <w:pPr>
        <w:pStyle w:val="iNormal"/>
      </w:pPr>
      <w:commentRangeStart w:id="133"/>
      <w:r>
        <w:t>Access Contro</w:t>
      </w:r>
      <w:commentRangeEnd w:id="133"/>
      <w:r w:rsidR="00D8382D">
        <w:rPr>
          <w:rStyle w:val="CommentReference"/>
          <w:rFonts w:asciiTheme="minorHAnsi" w:eastAsiaTheme="minorEastAsia" w:hAnsiTheme="minorHAnsi" w:cstheme="minorBidi"/>
          <w:color w:val="auto"/>
        </w:rPr>
        <w:commentReference w:id="133"/>
      </w:r>
      <w:r>
        <w:t>l settings for this file can be changed on this screen.</w:t>
      </w:r>
    </w:p>
    <w:p w14:paraId="041D2BFE" w14:textId="2D68B6D6" w:rsidR="004853A9" w:rsidRDefault="004853A9" w:rsidP="00850A9C">
      <w:pPr>
        <w:pStyle w:val="iNormal"/>
        <w:ind w:left="1440"/>
      </w:pPr>
      <w:r>
        <w:rPr>
          <w:noProof/>
          <w:lang w:val="en-US"/>
        </w:rPr>
        <w:drawing>
          <wp:inline distT="0" distB="0" distL="0" distR="0" wp14:anchorId="5ABBC44C" wp14:editId="0C3DF0F2">
            <wp:extent cx="3565313" cy="1317477"/>
            <wp:effectExtent l="203200" t="203200" r="194310" b="20701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0202" cy="1319284"/>
                    </a:xfrm>
                    <a:prstGeom prst="rect">
                      <a:avLst/>
                    </a:prstGeom>
                    <a:noFill/>
                    <a:ln>
                      <a:noFill/>
                    </a:ln>
                    <a:effectLst>
                      <a:outerShdw blurRad="190500" algn="tl" rotWithShape="0">
                        <a:srgbClr val="000000">
                          <a:alpha val="70000"/>
                        </a:srgbClr>
                      </a:outerShdw>
                    </a:effectLst>
                  </pic:spPr>
                </pic:pic>
              </a:graphicData>
            </a:graphic>
          </wp:inline>
        </w:drawing>
      </w:r>
    </w:p>
    <w:p w14:paraId="2321E800" w14:textId="3605F0C5" w:rsidR="004853A9" w:rsidRDefault="004853A9" w:rsidP="009E4150">
      <w:pPr>
        <w:pStyle w:val="iNormal"/>
      </w:pPr>
      <w:r>
        <w:t>The Public and Private tick-boxes are mutually exclusive. If you tick one, the other instantly becomes un</w:t>
      </w:r>
      <w:r w:rsidR="00170540">
        <w:t>-</w:t>
      </w:r>
      <w:r>
        <w:t xml:space="preserve">ticked. There are two sub-options available under Private – either, both or neither of these sub-options can be ticked. If the “Users in Group” </w:t>
      </w:r>
      <w:r w:rsidR="00170540">
        <w:t>sub-</w:t>
      </w:r>
      <w:r>
        <w:t>option is ticked, the Groups box is displayed</w:t>
      </w:r>
      <w:r w:rsidR="00170540">
        <w:t>. You can add Access Groups by placing the cursor in the box using the mouse and then either by selecting from the Access Groups displayed or partially typing the name of an Access Group.</w:t>
      </w:r>
      <w:r>
        <w:t xml:space="preserve"> </w:t>
      </w:r>
      <w:r w:rsidR="00170540">
        <w:t>You can remove an Access Group by clicking on the X within the relevant Group name box.</w:t>
      </w:r>
      <w:r w:rsidR="00F70A84">
        <w:t xml:space="preserve"> Note that the “All Institutional Users” and “Users in Groups” sub-options, along with the Groups box, are not displayed when the Public option is ticked.</w:t>
      </w:r>
    </w:p>
    <w:p w14:paraId="2FBE9AE6" w14:textId="71EE0E24" w:rsidR="00DF1E9B" w:rsidRPr="00850A9C" w:rsidRDefault="00DF1E9B" w:rsidP="00850A9C">
      <w:pPr>
        <w:pStyle w:val="iNote"/>
        <w:rPr>
          <w:rFonts w:ascii="Times New Roman" w:hAnsi="Times New Roman"/>
          <w:i/>
          <w:sz w:val="26"/>
        </w:rPr>
      </w:pPr>
      <w:r>
        <w:t>Note</w:t>
      </w:r>
      <w:r>
        <w:tab/>
        <w:t>Only active Access Groups can be selected</w:t>
      </w:r>
      <w:r w:rsidR="001D04AC">
        <w:t xml:space="preserve"> in the Groups box.</w:t>
      </w:r>
    </w:p>
    <w:p w14:paraId="06DF498D" w14:textId="77777777" w:rsidR="009E4150" w:rsidRDefault="009E4150" w:rsidP="009E4150">
      <w:pPr>
        <w:pStyle w:val="iNormal"/>
      </w:pPr>
      <w:r>
        <w:t>The Parent-Child Relationships in which this file participates can also be changed on this screen.</w:t>
      </w:r>
    </w:p>
    <w:p w14:paraId="3F1558E0" w14:textId="77777777" w:rsidR="009E4150" w:rsidRDefault="009E4150" w:rsidP="009E4150">
      <w:pPr>
        <w:pStyle w:val="iFigureCaption"/>
      </w:pPr>
      <w:r>
        <w:rPr>
          <w:noProof/>
          <w:lang w:val="en-US"/>
        </w:rPr>
        <w:drawing>
          <wp:inline distT="0" distB="0" distL="0" distR="0" wp14:anchorId="69352E3D" wp14:editId="383BB786">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14:paraId="30FF5B1F" w14:textId="00AD8201" w:rsidR="009E4150" w:rsidRPr="009E4150" w:rsidRDefault="00170540" w:rsidP="009E4150">
      <w:pPr>
        <w:pStyle w:val="iNormal"/>
      </w:pPr>
      <w:r>
        <w:t xml:space="preserve">Operation is similar to the Groups box described above. </w:t>
      </w:r>
      <w:r w:rsidR="009E4150">
        <w:t xml:space="preserve">Remove a Relationship by clicking on the X within the relevant filename box. Add a relationship by clicking within the Parents or Children boxes with the mouse and starting to type the related file name. Once you have typed three characters, all data files within the </w:t>
      </w:r>
      <w:proofErr w:type="gramStart"/>
      <w:r w:rsidR="009E4150">
        <w:t>system which match those characters</w:t>
      </w:r>
      <w:proofErr w:type="gramEnd"/>
      <w:r w:rsidR="009E4150">
        <w:t xml:space="preserve">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14:paraId="4F57949E" w14:textId="77777777" w:rsidR="00775E84" w:rsidRDefault="00775E84" w:rsidP="00775E84">
      <w:pPr>
        <w:pStyle w:val="iNormal"/>
      </w:pPr>
      <w:r w:rsidRPr="005879DC">
        <w:t xml:space="preserve">Once you have finished editing the </w:t>
      </w:r>
      <w:r w:rsidR="003829A3">
        <w:t>Metadata</w:t>
      </w:r>
      <w:r w:rsidRPr="005879DC">
        <w:t xml:space="preserve">, click </w:t>
      </w:r>
      <w:proofErr w:type="gramStart"/>
      <w:r w:rsidR="00450683">
        <w:t>on</w:t>
      </w:r>
      <w:r w:rsidRPr="005879DC">
        <w:t xml:space="preserve"> </w:t>
      </w:r>
      <w:r w:rsidR="00F15ABE" w:rsidRPr="00F15ABE">
        <w:rPr>
          <w:rStyle w:val="iButtonBlue"/>
        </w:rPr>
        <w:t> </w:t>
      </w:r>
      <w:r w:rsidRPr="00F15ABE">
        <w:rPr>
          <w:rStyle w:val="iButtonBlue"/>
        </w:rPr>
        <w:t>Update</w:t>
      </w:r>
      <w:proofErr w:type="gramEnd"/>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14:paraId="6DED61DD" w14:textId="77777777" w:rsidR="00A23504" w:rsidRPr="00A23504" w:rsidRDefault="00A23504" w:rsidP="00B6457B">
      <w:pPr>
        <w:pStyle w:val="iHeading2"/>
      </w:pPr>
      <w:bookmarkStart w:id="134" w:name="_Ref377635257"/>
      <w:bookmarkStart w:id="135" w:name="_Ref377635260"/>
      <w:bookmarkStart w:id="136" w:name="_Toc308996067"/>
      <w:r w:rsidRPr="00A23504">
        <w:t xml:space="preserve">Deleting a </w:t>
      </w:r>
      <w:r w:rsidR="00415DC9">
        <w:t>Data File</w:t>
      </w:r>
      <w:bookmarkEnd w:id="134"/>
      <w:bookmarkEnd w:id="135"/>
      <w:bookmarkEnd w:id="136"/>
    </w:p>
    <w:p w14:paraId="46D04DC7" w14:textId="03C684E6"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CF08BB">
        <w:t>DIVER</w:t>
      </w:r>
      <w:r>
        <w:t xml:space="preserve">. </w:t>
      </w:r>
      <w:r w:rsidRPr="00FF6F0F">
        <w:rPr>
          <w:rStyle w:val="iEmphasis"/>
        </w:rPr>
        <w:t>It is irreversible.</w:t>
      </w:r>
    </w:p>
    <w:p w14:paraId="404493C0" w14:textId="00038F24" w:rsidR="005F5CB7" w:rsidRDefault="005F5CB7" w:rsidP="00775E84">
      <w:pPr>
        <w:pStyle w:val="iNormal"/>
      </w:pPr>
      <w:r>
        <w:t xml:space="preserve">In order to delete a file from the </w:t>
      </w:r>
      <w:r w:rsidR="00CF08BB">
        <w:t>DIVER</w:t>
      </w:r>
      <w:r>
        <w:t xml:space="preserve"> database, first view the </w:t>
      </w:r>
      <w:r w:rsidR="003829A3">
        <w:t>Metadata</w:t>
      </w:r>
      <w:r>
        <w:t xml:space="preserve"> for that file by clicking on the file name in either the Dashboard or Explore Data views. If you have permission to delete that file, </w:t>
      </w:r>
      <w:proofErr w:type="gramStart"/>
      <w:r>
        <w:t xml:space="preserve">a </w:t>
      </w:r>
      <w:r w:rsidR="00F15ABE" w:rsidRPr="00F15ABE">
        <w:rPr>
          <w:rStyle w:val="iButtonRed"/>
        </w:rPr>
        <w:t> </w:t>
      </w:r>
      <w:r w:rsidRPr="00F15ABE">
        <w:rPr>
          <w:rStyle w:val="iButtonRed"/>
        </w:rPr>
        <w:t>Delete</w:t>
      </w:r>
      <w:proofErr w:type="gramEnd"/>
      <w:r w:rsidRPr="00F15ABE">
        <w:rPr>
          <w:rStyle w:val="iButtonRed"/>
        </w:rPr>
        <w:t xml:space="preserve"> This File</w:t>
      </w:r>
      <w:r w:rsidR="00F15ABE" w:rsidRPr="00F15ABE">
        <w:rPr>
          <w:rStyle w:val="iButtonRed"/>
        </w:rPr>
        <w:t> </w:t>
      </w:r>
      <w:r>
        <w:t xml:space="preserve"> button will appear at the top of the </w:t>
      </w:r>
      <w:r w:rsidR="003829A3">
        <w:t>Metadata</w:t>
      </w:r>
      <w:r>
        <w:t xml:space="preserve"> View screen.</w:t>
      </w:r>
    </w:p>
    <w:p w14:paraId="21E4F907" w14:textId="77777777" w:rsidR="00383ECD" w:rsidRPr="00383ECD" w:rsidRDefault="00383ECD" w:rsidP="00383ECD">
      <w:pPr>
        <w:pStyle w:val="iFigureCaption"/>
      </w:pPr>
      <w:r w:rsidRPr="00383ECD">
        <w:rPr>
          <w:noProof/>
          <w:lang w:val="en-US"/>
        </w:rPr>
        <w:drawing>
          <wp:inline distT="0" distB="0" distL="0" distR="0" wp14:anchorId="65FC4F97" wp14:editId="1B8651BD">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94"/>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14:paraId="683257EF" w14:textId="77777777" w:rsidR="002F113A" w:rsidRDefault="002F113A" w:rsidP="002F113A">
      <w:pPr>
        <w:pStyle w:val="iNormal"/>
      </w:pPr>
      <w:r>
        <w:t xml:space="preserve">When you click </w:t>
      </w:r>
      <w:proofErr w:type="gramStart"/>
      <w:r>
        <w:t xml:space="preserve">on </w:t>
      </w:r>
      <w:r w:rsidRPr="00F15ABE">
        <w:rPr>
          <w:rStyle w:val="iButtonRed"/>
        </w:rPr>
        <w:t> Delete</w:t>
      </w:r>
      <w:proofErr w:type="gramEnd"/>
      <w:r w:rsidRPr="00F15ABE">
        <w:rPr>
          <w:rStyle w:val="iButtonRed"/>
        </w:rPr>
        <w:t xml:space="preserve"> This File </w:t>
      </w:r>
      <w:r>
        <w:t>, you will be asked to confirm that you do wish to delete the file.</w:t>
      </w:r>
    </w:p>
    <w:p w14:paraId="6E645638"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proofErr w:type="gramStart"/>
      <w:r w:rsidRPr="00965CD4">
        <w:t>credentials which</w:t>
      </w:r>
      <w:proofErr w:type="gramEnd"/>
      <w:r w:rsidRPr="00965CD4">
        <w:t xml:space="preserve">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14:paraId="1A4C9FDA" w14:textId="72D72CF3" w:rsidR="0073599A" w:rsidRDefault="0073599A" w:rsidP="0073599A">
      <w:pPr>
        <w:pStyle w:val="iNote"/>
      </w:pPr>
      <w:r>
        <w:t>Note</w:t>
      </w:r>
      <w:r>
        <w:tab/>
        <w:t xml:space="preserve">In versions of </w:t>
      </w:r>
      <w:r w:rsidR="00CF08BB">
        <w:t>DIVER</w:t>
      </w:r>
      <w:r w:rsidR="002F113A">
        <w:t xml:space="preserve"> before Version 2.0</w:t>
      </w:r>
      <w:r>
        <w:t>, it was not possible to delete a file with a non-null ID</w:t>
      </w:r>
      <w:r w:rsidR="002F113A">
        <w:t xml:space="preserve"> without first clearing the ID field</w:t>
      </w:r>
      <w:r>
        <w:t>. This restriction has been eliminated.</w:t>
      </w:r>
    </w:p>
    <w:p w14:paraId="089D2B44" w14:textId="77777777" w:rsidR="00A23504" w:rsidRPr="00A23504" w:rsidRDefault="00A23504" w:rsidP="00B6457B">
      <w:pPr>
        <w:pStyle w:val="iHeading1"/>
      </w:pPr>
      <w:bookmarkStart w:id="137" w:name="_Ref351648922"/>
      <w:bookmarkStart w:id="138" w:name="_Ref351648925"/>
      <w:bookmarkStart w:id="139" w:name="_Toc308996068"/>
      <w:r w:rsidRPr="00A23504">
        <w:t xml:space="preserve">Publishing </w:t>
      </w:r>
      <w:r w:rsidR="0015547E">
        <w:t>Your Data</w:t>
      </w:r>
      <w:bookmarkEnd w:id="137"/>
      <w:bookmarkEnd w:id="138"/>
      <w:bookmarkEnd w:id="139"/>
    </w:p>
    <w:p w14:paraId="1091849B" w14:textId="5B8535AB" w:rsidR="00167284" w:rsidRDefault="00E42BF2" w:rsidP="008134A3">
      <w:pPr>
        <w:pStyle w:val="iNormal"/>
      </w:pPr>
      <w:bookmarkStart w:id="140" w:name="_Toc215047182"/>
      <w:r>
        <w:t xml:space="preserve">When enough data has been produced from a facility to warrant publishing or a researcher wants to publish their research paper and </w:t>
      </w:r>
      <w:r w:rsidR="00B73871">
        <w:t>c</w:t>
      </w:r>
      <w:r>
        <w:t>ite their research data package</w:t>
      </w:r>
      <w:r w:rsidR="0015547E">
        <w:t xml:space="preserve">, the data collected can be </w:t>
      </w:r>
      <w:proofErr w:type="gramStart"/>
      <w:r w:rsidR="009708F3">
        <w:t>P</w:t>
      </w:r>
      <w:r w:rsidR="0015547E">
        <w:t>ublished</w:t>
      </w:r>
      <w:proofErr w:type="gramEnd"/>
      <w:r w:rsidR="0015547E">
        <w:t xml:space="preserve"> to </w:t>
      </w:r>
      <w:r w:rsidR="001D2F57">
        <w:t xml:space="preserve">an institutional repository and/or </w:t>
      </w:r>
      <w:r w:rsidR="0015547E">
        <w:t xml:space="preserve">the </w:t>
      </w:r>
      <w:hyperlink r:id="rId95" w:anchor="ardc" w:history="1">
        <w:r w:rsidR="0015547E" w:rsidRPr="00535098">
          <w:rPr>
            <w:rStyle w:val="Hyperlink"/>
          </w:rPr>
          <w:t>Australian Research Data Commons</w:t>
        </w:r>
      </w:hyperlink>
      <w:r w:rsidR="00167284">
        <w:t>.</w:t>
      </w:r>
    </w:p>
    <w:p w14:paraId="3998EAED" w14:textId="77777777"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w:t>
      </w:r>
      <w:proofErr w:type="gramStart"/>
      <w:r w:rsidR="00167284">
        <w:t>files which</w:t>
      </w:r>
      <w:proofErr w:type="gramEnd"/>
      <w:r w:rsidR="00167284">
        <w:t xml:space="preserve"> use the </w:t>
      </w:r>
      <w:proofErr w:type="spellStart"/>
      <w:r w:rsidR="00167284">
        <w:t>Bagit</w:t>
      </w:r>
      <w:proofErr w:type="spellEnd"/>
      <w:r w:rsidR="00167284">
        <w:t xml:space="preserve"> format, which is described in </w:t>
      </w:r>
      <w:r w:rsidR="00C23447">
        <w:fldChar w:fldCharType="begin"/>
      </w:r>
      <w:r w:rsidR="00C23447">
        <w:instrText xml:space="preserve"> REF _Ref351732800 \r \h  \* MERGEFORMAT </w:instrText>
      </w:r>
      <w:r w:rsidR="00C23447">
        <w:fldChar w:fldCharType="separate"/>
      </w:r>
      <w:r w:rsidR="004F6915" w:rsidRPr="004F6915">
        <w:rPr>
          <w:rStyle w:val="CrossReference"/>
        </w:rPr>
        <w:t>Appendix A -</w:t>
      </w:r>
      <w:r w:rsidR="00C23447">
        <w:fldChar w:fldCharType="end"/>
      </w:r>
      <w:r w:rsidR="00C23447">
        <w:fldChar w:fldCharType="begin"/>
      </w:r>
      <w:r w:rsidR="00C23447">
        <w:instrText xml:space="preserve"> REF _Ref351732803 \h  \* MERGEFORMAT </w:instrText>
      </w:r>
      <w:r w:rsidR="00C23447">
        <w:fldChar w:fldCharType="separate"/>
      </w:r>
      <w:r w:rsidR="004F6915" w:rsidRPr="004F6915">
        <w:rPr>
          <w:rStyle w:val="CrossReference"/>
        </w:rPr>
        <w:t xml:space="preserve">The </w:t>
      </w:r>
      <w:proofErr w:type="spellStart"/>
      <w:r w:rsidR="004F6915" w:rsidRPr="004F6915">
        <w:rPr>
          <w:rStyle w:val="CrossReference"/>
        </w:rPr>
        <w:t>Bagit</w:t>
      </w:r>
      <w:proofErr w:type="spellEnd"/>
      <w:r w:rsidR="004F6915" w:rsidRPr="004F6915">
        <w:rPr>
          <w:rStyle w:val="CrossReference"/>
        </w:rPr>
        <w:t xml:space="preserve"> format</w:t>
      </w:r>
      <w:r w:rsidR="00C23447">
        <w:fldChar w:fldCharType="end"/>
      </w:r>
      <w:r>
        <w:t>.</w:t>
      </w:r>
    </w:p>
    <w:p w14:paraId="3A795DEA" w14:textId="77777777"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w:t>
      </w:r>
      <w:proofErr w:type="gramStart"/>
      <w:r>
        <w:t>list which</w:t>
      </w:r>
      <w:proofErr w:type="gramEnd"/>
      <w:r>
        <w:t xml:space="preserve"> is displayed on the Explore Data tab.</w:t>
      </w:r>
    </w:p>
    <w:p w14:paraId="5D14AF5A" w14:textId="77777777"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w:t>
      </w:r>
      <w:proofErr w:type="gramStart"/>
      <w:r>
        <w:t>question.</w:t>
      </w:r>
      <w:proofErr w:type="gramEnd"/>
      <w:r>
        <w:t xml:space="preserve">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14:paraId="7D97E543" w14:textId="77777777"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96" w:history="1">
        <w:r w:rsidRPr="00027B23">
          <w:rPr>
            <w:rStyle w:val="Hyperlink"/>
          </w:rPr>
          <w:t>Research Data Australia</w:t>
        </w:r>
      </w:hyperlink>
      <w:r>
        <w:t>.</w:t>
      </w:r>
    </w:p>
    <w:p w14:paraId="474325D0" w14:textId="77777777" w:rsidR="00B92535" w:rsidRDefault="00B92535" w:rsidP="002D0F86">
      <w:pPr>
        <w:pStyle w:val="iNormal"/>
      </w:pPr>
      <w:r>
        <w:t>The process of Publishing involves a few steps:</w:t>
      </w:r>
    </w:p>
    <w:p w14:paraId="760E7ABF" w14:textId="29919D1C"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w:t>
      </w:r>
      <w:proofErr w:type="gramStart"/>
      <w:r w:rsidR="00B92535">
        <w:t xml:space="preserve">Package which contains the </w:t>
      </w:r>
      <w:r w:rsidR="00415DC9">
        <w:t>Data File</w:t>
      </w:r>
      <w:r w:rsidR="009B7E78">
        <w:t>s</w:t>
      </w:r>
      <w:proofErr w:type="gramEnd"/>
      <w:r w:rsidR="00B92535">
        <w:t xml:space="preserve"> to be Published</w:t>
      </w:r>
      <w:r>
        <w:t xml:space="preserve"> using the </w:t>
      </w:r>
      <w:r w:rsidR="00CF08BB">
        <w:t>DIVER</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14:paraId="2487D797" w14:textId="3CEB20CB"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CF08BB">
        <w:t>DIVER</w:t>
      </w:r>
      <w:r w:rsidR="00B92535">
        <w:t xml:space="preserve">’s Publish function. This copies the RIF-CS file into a </w:t>
      </w:r>
      <w:r w:rsidR="00173985">
        <w:t xml:space="preserve">specific </w:t>
      </w:r>
      <w:r w:rsidR="00B92535">
        <w:t xml:space="preserve">location so that </w:t>
      </w:r>
      <w:proofErr w:type="gramStart"/>
      <w:r w:rsidR="00B92535">
        <w:t>it can be harvested by the OAI-PHM harvester</w:t>
      </w:r>
      <w:proofErr w:type="gramEnd"/>
      <w:r w:rsidR="00B92535">
        <w:t xml:space="preserve">. It also sets the Published flag </w:t>
      </w:r>
      <w:r w:rsidR="007953A5">
        <w:t xml:space="preserve">and Published Date field in the ZIP file’s </w:t>
      </w:r>
      <w:r w:rsidR="003829A3">
        <w:t>Metadata</w:t>
      </w:r>
      <w:r w:rsidR="00B92535">
        <w:t>.</w:t>
      </w:r>
    </w:p>
    <w:p w14:paraId="0A668C68" w14:textId="2E1C8248"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CF08BB">
        <w:t>DIVER</w:t>
      </w:r>
      <w:r w:rsidR="00490429">
        <w:t xml:space="preserve"> </w:t>
      </w:r>
      <w:r w:rsidR="003829A3">
        <w:t>Metadata</w:t>
      </w:r>
      <w:r w:rsidR="00490429">
        <w:t xml:space="preserve"> when or if this has occurred.</w:t>
      </w:r>
    </w:p>
    <w:p w14:paraId="25A24E59" w14:textId="1FCAA6BA" w:rsidR="00985BA4"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CF08BB">
        <w:t>DIVER</w:t>
      </w:r>
      <w:r w:rsidR="00192D5F">
        <w:t xml:space="preserve">. Changing the files in </w:t>
      </w:r>
      <w:r w:rsidR="00CF08BB">
        <w:t>DIVER</w:t>
      </w:r>
      <w:r w:rsidR="00192D5F">
        <w:t xml:space="preserve"> will not affect the files in the Packaged ZIP file</w:t>
      </w:r>
      <w:r w:rsidR="00985BA4">
        <w:t xml:space="preserve">, including any Access Control settings. </w:t>
      </w:r>
    </w:p>
    <w:p w14:paraId="1B252F60" w14:textId="643CB3CB" w:rsidR="00490429" w:rsidRDefault="00985BA4" w:rsidP="00D04F1A">
      <w:pPr>
        <w:pStyle w:val="iNote"/>
      </w:pPr>
      <w:r>
        <w:t>Note</w:t>
      </w:r>
      <w:r>
        <w:tab/>
      </w:r>
      <w:r w:rsidR="00157EAD">
        <w:t>When a Package is created, its Access Control setting</w:t>
      </w:r>
      <w:r w:rsidR="00241901">
        <w:t>s</w:t>
      </w:r>
      <w:r w:rsidR="00157EAD">
        <w:t xml:space="preserve"> defaults to Private/All Institutional user access. </w:t>
      </w:r>
      <w:r>
        <w:t>You should be careful to ensure that the Package has appropriate Access Control settings c</w:t>
      </w:r>
      <w:r w:rsidR="00157EAD">
        <w:t>onsistent with that of the data</w:t>
      </w:r>
      <w:r>
        <w:t xml:space="preserve"> it contains.</w:t>
      </w:r>
      <w:r w:rsidR="00157EAD">
        <w:t xml:space="preserve"> You can change the package’s Access Control settings using the Metadata Edit screen.</w:t>
      </w:r>
    </w:p>
    <w:p w14:paraId="7C973530" w14:textId="77777777"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14:paraId="4FE05EEF" w14:textId="77777777" w:rsidR="00274F43" w:rsidRDefault="00274F43" w:rsidP="00274F43">
      <w:pPr>
        <w:pStyle w:val="iNote"/>
      </w:pPr>
      <w:r>
        <w:t>Note</w:t>
      </w:r>
      <w:r>
        <w:tab/>
        <w:t xml:space="preserve">The RIF-CS file is created when the Package is created, and the RIF-CS file is the file that is </w:t>
      </w:r>
      <w:proofErr w:type="gramStart"/>
      <w:r>
        <w:t>Published</w:t>
      </w:r>
      <w:proofErr w:type="gramEnd"/>
      <w:r>
        <w:t xml:space="preserve">. Therefore, changes to the Package </w:t>
      </w:r>
      <w:r w:rsidR="00FB6214">
        <w:t xml:space="preserve">Metadata </w:t>
      </w:r>
      <w:r>
        <w:t>after creation do not affect what is Published.</w:t>
      </w:r>
    </w:p>
    <w:p w14:paraId="32FEA28F" w14:textId="0712581C" w:rsidR="003E6DFF" w:rsidRDefault="003E6DFF" w:rsidP="00975172">
      <w:pPr>
        <w:pStyle w:val="iNote"/>
      </w:pPr>
      <w:r>
        <w:rPr>
          <w:noProof/>
          <w:lang w:val="en-US"/>
        </w:rPr>
        <mc:AlternateContent>
          <mc:Choice Requires="wps">
            <w:drawing>
              <wp:anchor distT="0" distB="0" distL="114300" distR="114300" simplePos="0" relativeHeight="251741696" behindDoc="0" locked="0" layoutInCell="1" allowOverlap="1" wp14:anchorId="7730237D" wp14:editId="7D1559E9">
                <wp:simplePos x="0" y="0"/>
                <wp:positionH relativeFrom="column">
                  <wp:posOffset>-698500</wp:posOffset>
                </wp:positionH>
                <wp:positionV relativeFrom="paragraph">
                  <wp:posOffset>27305</wp:posOffset>
                </wp:positionV>
                <wp:extent cx="579120" cy="375285"/>
                <wp:effectExtent l="0" t="0" r="0" b="5715"/>
                <wp:wrapNone/>
                <wp:docPr id="67" name="Text Box 6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3E155E" w14:textId="77777777" w:rsidR="00C9460A" w:rsidRPr="00850A9C" w:rsidRDefault="00C9460A" w:rsidP="003E6DF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7" o:spid="_x0000_s1079" type="#_x0000_t202" style="position:absolute;left:0;text-align:left;margin-left:-54.95pt;margin-top:2.15pt;width:45.6pt;height:29.55pt;z-index:25174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d1Pr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O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" filled="f" stroked="f">
                <v:textbox style="mso-fit-shape-to-text:t">
                  <w:txbxContent>
                    <w:p w14:paraId="573E155E" w14:textId="77777777" w:rsidR="00C9460A" w:rsidRPr="00850A9C" w:rsidRDefault="00C9460A" w:rsidP="003E6DF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Note</w:t>
      </w:r>
      <w:r>
        <w:tab/>
        <w:t>This section describes how to package and publish data using the web UI. Instructions to create and publish packages via the API can be found</w:t>
      </w:r>
      <w:r w:rsidRPr="003E6DFF">
        <w:t xml:space="preserve"> </w:t>
      </w:r>
      <w:r>
        <w:t xml:space="preserve">in the dc21-doc </w:t>
      </w:r>
      <w:proofErr w:type="spellStart"/>
      <w:r>
        <w:t>github</w:t>
      </w:r>
      <w:proofErr w:type="spellEnd"/>
      <w:r>
        <w:t xml:space="preserve"> documentation.</w:t>
      </w:r>
    </w:p>
    <w:p w14:paraId="6DA6D143" w14:textId="77777777" w:rsidR="00167284" w:rsidRPr="0015547E" w:rsidRDefault="00167284" w:rsidP="00B6457B">
      <w:pPr>
        <w:pStyle w:val="iHeading2"/>
      </w:pPr>
      <w:bookmarkStart w:id="141" w:name="_Ref351561800"/>
      <w:bookmarkStart w:id="142" w:name="_Ref351561807"/>
      <w:bookmarkStart w:id="143" w:name="_Ref351561811"/>
      <w:bookmarkStart w:id="144" w:name="_Toc308996069"/>
      <w:r w:rsidRPr="0015547E">
        <w:t>Creating a Package</w:t>
      </w:r>
      <w:bookmarkEnd w:id="141"/>
      <w:bookmarkEnd w:id="142"/>
      <w:bookmarkEnd w:id="143"/>
      <w:bookmarkEnd w:id="144"/>
    </w:p>
    <w:p w14:paraId="33B6DA65" w14:textId="77777777" w:rsidR="00A430DE" w:rsidRDefault="00A430DE" w:rsidP="008134A3">
      <w:pPr>
        <w:pStyle w:val="iNormal"/>
      </w:pPr>
      <w: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F4C9E39" w14:textId="77777777" w:rsidTr="00582270">
        <w:tc>
          <w:tcPr>
            <w:tcW w:w="2376" w:type="dxa"/>
            <w:shd w:val="clear" w:color="auto" w:fill="auto"/>
          </w:tcPr>
          <w:p w14:paraId="08E533A1" w14:textId="77777777" w:rsidR="00A430DE" w:rsidRPr="00582270" w:rsidRDefault="00A430DE" w:rsidP="008134A3">
            <w:pPr>
              <w:pStyle w:val="iNormal"/>
            </w:pPr>
            <w:proofErr w:type="spellStart"/>
            <w:r w:rsidRPr="00582270">
              <w:t>Bagit</w:t>
            </w:r>
            <w:proofErr w:type="spellEnd"/>
            <w:r w:rsidRPr="00582270">
              <w:t xml:space="preserve"> </w:t>
            </w:r>
            <w:r w:rsidR="00173985" w:rsidRPr="00582270">
              <w:t xml:space="preserve">ZIP </w:t>
            </w:r>
            <w:r w:rsidRPr="00582270">
              <w:t>File</w:t>
            </w:r>
          </w:p>
        </w:tc>
        <w:tc>
          <w:tcPr>
            <w:tcW w:w="6904" w:type="dxa"/>
            <w:shd w:val="clear" w:color="auto" w:fill="auto"/>
          </w:tcPr>
          <w:p w14:paraId="5BFA6048" w14:textId="77777777"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w:t>
            </w:r>
            <w:proofErr w:type="gramStart"/>
            <w:r w:rsidR="00192D5F" w:rsidRPr="00582270">
              <w:t>machine readable</w:t>
            </w:r>
            <w:proofErr w:type="gramEnd"/>
            <w:r w:rsidR="00192D5F" w:rsidRPr="00582270">
              <w:t xml:space="preserve">. See </w:t>
            </w:r>
            <w:r w:rsidR="00C23447">
              <w:fldChar w:fldCharType="begin"/>
            </w:r>
            <w:r w:rsidR="00C23447">
              <w:instrText xml:space="preserve"> REF _Ref351732800 \r \h  \* MERGEFORMAT </w:instrText>
            </w:r>
            <w:r w:rsidR="00C23447">
              <w:fldChar w:fldCharType="separate"/>
            </w:r>
            <w:r w:rsidR="004F6915" w:rsidRPr="004F6915">
              <w:rPr>
                <w:rStyle w:val="CrossReference"/>
              </w:rPr>
              <w:t>Appendix A -</w:t>
            </w:r>
            <w:r w:rsidR="00C23447">
              <w:fldChar w:fldCharType="end"/>
            </w:r>
            <w:r w:rsidR="00192D5F"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4F6915" w:rsidRPr="004F6915">
              <w:rPr>
                <w:rStyle w:val="CrossReference"/>
              </w:rPr>
              <w:t xml:space="preserve">The </w:t>
            </w:r>
            <w:proofErr w:type="spellStart"/>
            <w:r w:rsidR="004F6915" w:rsidRPr="004F6915">
              <w:rPr>
                <w:rStyle w:val="CrossReference"/>
              </w:rPr>
              <w:t>Bagit</w:t>
            </w:r>
            <w:proofErr w:type="spellEnd"/>
            <w:r w:rsidR="004F6915" w:rsidRPr="004F6915">
              <w:rPr>
                <w:rStyle w:val="CrossReference"/>
              </w:rPr>
              <w:t xml:space="preserve"> format</w:t>
            </w:r>
            <w:r w:rsidR="00C23447">
              <w:fldChar w:fldCharType="end"/>
            </w:r>
            <w:r w:rsidR="00192D5F" w:rsidRPr="00582270">
              <w:t xml:space="preserve"> for more information.</w:t>
            </w:r>
          </w:p>
        </w:tc>
      </w:tr>
      <w:tr w:rsidR="00A430DE" w:rsidRPr="00582270" w14:paraId="4B4DAE8C" w14:textId="77777777" w:rsidTr="00582270">
        <w:tc>
          <w:tcPr>
            <w:tcW w:w="2376" w:type="dxa"/>
            <w:shd w:val="clear" w:color="auto" w:fill="auto"/>
          </w:tcPr>
          <w:p w14:paraId="295EB20C" w14:textId="44DFCE94" w:rsidR="00A430DE" w:rsidRPr="00582270" w:rsidRDefault="00A430DE" w:rsidP="008134A3">
            <w:pPr>
              <w:pStyle w:val="iNormal"/>
            </w:pPr>
            <w:r w:rsidRPr="00582270">
              <w:t>Matching RIF-CS File</w:t>
            </w:r>
          </w:p>
        </w:tc>
        <w:tc>
          <w:tcPr>
            <w:tcW w:w="6904" w:type="dxa"/>
            <w:shd w:val="clear" w:color="auto" w:fill="auto"/>
          </w:tcPr>
          <w:p w14:paraId="30E138D2" w14:textId="77777777" w:rsidR="00A430DE" w:rsidRPr="00582270" w:rsidRDefault="00A430DE" w:rsidP="00FB6214">
            <w:pPr>
              <w:pStyle w:val="iNormal"/>
            </w:pPr>
            <w:r w:rsidRPr="00582270">
              <w:t xml:space="preserve">This file contains a copy of the Package </w:t>
            </w:r>
            <w:proofErr w:type="gramStart"/>
            <w:r w:rsidR="003829A3" w:rsidRPr="00582270">
              <w:t>Metadata</w:t>
            </w:r>
            <w:r w:rsidRPr="00582270">
              <w:t xml:space="preserve"> which</w:t>
            </w:r>
            <w:proofErr w:type="gramEnd"/>
            <w:r w:rsidRPr="00582270">
              <w:t xml:space="preserve">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r w:rsidR="00C23447">
              <w:fldChar w:fldCharType="begin"/>
            </w:r>
            <w:r w:rsidR="00C23447">
              <w:instrText xml:space="preserve"> REF _Ref352768976 \r \h  \* MERGEFORMAT </w:instrText>
            </w:r>
            <w:r w:rsidR="00C23447">
              <w:fldChar w:fldCharType="separate"/>
            </w:r>
            <w:r w:rsidR="004F6915" w:rsidRPr="004F6915">
              <w:rPr>
                <w:rStyle w:val="CrossReference"/>
              </w:rPr>
              <w:t>Appendix B -</w:t>
            </w:r>
            <w:r w:rsidR="00C23447">
              <w:fldChar w:fldCharType="end"/>
            </w:r>
            <w:r w:rsidR="00FB6214" w:rsidRPr="00582270">
              <w:rPr>
                <w:rStyle w:val="CrossReference"/>
              </w:rPr>
              <w:t xml:space="preserve"> </w:t>
            </w:r>
            <w:r w:rsidR="00C23447">
              <w:fldChar w:fldCharType="begin"/>
            </w:r>
            <w:r w:rsidR="00C23447">
              <w:instrText xml:space="preserve"> REF _Ref352768976 \h  \* MERGEFORMAT </w:instrText>
            </w:r>
            <w:r w:rsidR="00C23447">
              <w:fldChar w:fldCharType="separate"/>
            </w:r>
            <w:r w:rsidR="004F6915" w:rsidRPr="004F6915">
              <w:rPr>
                <w:rStyle w:val="CrossReference"/>
              </w:rPr>
              <w:t>RIF-CS</w:t>
            </w:r>
            <w:r w:rsidR="00C23447">
              <w:fldChar w:fldCharType="end"/>
            </w:r>
            <w:r w:rsidR="00FB6214" w:rsidRPr="00582270">
              <w:t xml:space="preserve"> </w:t>
            </w:r>
            <w:r w:rsidR="00286B7E" w:rsidRPr="00582270">
              <w:t>for more information.</w:t>
            </w:r>
          </w:p>
        </w:tc>
      </w:tr>
    </w:tbl>
    <w:p w14:paraId="7E2E1E07" w14:textId="77777777" w:rsidR="00A404B6" w:rsidRDefault="00A404B6" w:rsidP="008134A3">
      <w:pPr>
        <w:pStyle w:val="iNormal"/>
      </w:pPr>
      <w:r>
        <w:t>To create a Package containing one or more files:</w:t>
      </w:r>
    </w:p>
    <w:p w14:paraId="4A42E555" w14:textId="77777777"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14:paraId="0364D236" w14:textId="6C426FC7"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r w:rsidR="00C23447">
        <w:fldChar w:fldCharType="begin"/>
      </w:r>
      <w:r w:rsidR="00C23447">
        <w:instrText xml:space="preserve"> REF _Ref351623409 \r \h  \* MERGEFORMAT </w:instrText>
      </w:r>
      <w:r w:rsidR="00C23447">
        <w:fldChar w:fldCharType="separate"/>
      </w:r>
      <w:r w:rsidR="004F6915" w:rsidRPr="004F6915">
        <w:rPr>
          <w:rStyle w:val="CrossReference"/>
        </w:rPr>
        <w:t>8.3</w:t>
      </w:r>
      <w:r w:rsidR="00C23447">
        <w:fldChar w:fldCharType="end"/>
      </w:r>
      <w:r w:rsidR="008A12F6" w:rsidRPr="008A12F6">
        <w:rPr>
          <w:rStyle w:val="CrossReference"/>
        </w:rPr>
        <w:t xml:space="preserve"> </w:t>
      </w:r>
      <w:r w:rsidR="00C23447">
        <w:fldChar w:fldCharType="begin"/>
      </w:r>
      <w:r w:rsidR="00C23447">
        <w:instrText xml:space="preserve"> REF _Ref351623409 \h  \* MERGEFORMAT </w:instrText>
      </w:r>
      <w:r w:rsidR="00C23447">
        <w:fldChar w:fldCharType="separate"/>
      </w:r>
      <w:r w:rsidR="004F6915" w:rsidRPr="004F6915">
        <w:rPr>
          <w:rStyle w:val="CrossReference"/>
        </w:rPr>
        <w:t>The Cart</w:t>
      </w:r>
      <w:r w:rsidR="00C23447">
        <w:fldChar w:fldCharType="end"/>
      </w:r>
      <w:r>
        <w:t xml:space="preserve"> for instructions on using the </w:t>
      </w:r>
      <w:r w:rsidR="00CF08BB">
        <w:t>DIVER</w:t>
      </w:r>
      <w:r>
        <w:t xml:space="preserve"> Cart</w:t>
      </w:r>
      <w:r w:rsidR="008A4C11" w:rsidRPr="00582270">
        <w:rPr>
          <w:rStyle w:val="CommentReference"/>
          <w:rFonts w:ascii="Cambria" w:eastAsia="Cambria" w:hAnsi="Cambria"/>
          <w:color w:val="auto"/>
        </w:rPr>
        <w:t>.</w:t>
      </w:r>
    </w:p>
    <w:p w14:paraId="4DE11D69" w14:textId="77777777" w:rsidR="00A404B6" w:rsidRDefault="00A404B6" w:rsidP="00A1160F">
      <w:pPr>
        <w:pStyle w:val="iNormal"/>
        <w:numPr>
          <w:ilvl w:val="0"/>
          <w:numId w:val="6"/>
        </w:numPr>
      </w:pPr>
      <w:r>
        <w:t>Click on the Cart status box to open the Cart dropdown menu.</w:t>
      </w:r>
    </w:p>
    <w:p w14:paraId="50321D09" w14:textId="77777777"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w:t>
      </w:r>
      <w:proofErr w:type="gramStart"/>
      <w:r w:rsidR="00FB6CE1">
        <w:t xml:space="preserve">on </w:t>
      </w:r>
      <w:r w:rsidR="00383ECD">
        <w:rPr>
          <w:rStyle w:val="iButtonBlue"/>
        </w:rPr>
        <w:t> P</w:t>
      </w:r>
      <w:r w:rsidR="00FB6CE1" w:rsidRPr="00383ECD">
        <w:rPr>
          <w:rStyle w:val="iButtonBlue"/>
        </w:rPr>
        <w:t>ackage</w:t>
      </w:r>
      <w:proofErr w:type="gramEnd"/>
      <w:r w:rsidR="00965A28">
        <w:rPr>
          <w:rStyle w:val="iButtonBlue"/>
        </w:rPr>
        <w:t> </w:t>
      </w:r>
      <w:r w:rsidR="00FB6CE1">
        <w:t xml:space="preserve"> on that screen. If this method is used, the Cart can be reviewed prior to Packaging.</w:t>
      </w:r>
    </w:p>
    <w:p w14:paraId="2D90BE95" w14:textId="77777777"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14:paraId="24EC2B94" w14:textId="77777777" w:rsidR="00FB6214" w:rsidRDefault="00CB4BA5" w:rsidP="00FB6214">
      <w:pPr>
        <w:pStyle w:val="iFigureCaption"/>
      </w:pPr>
      <w:commentRangeStart w:id="145"/>
      <w:r>
        <w:rPr>
          <w:b w:val="0"/>
          <w:noProof/>
          <w:lang w:val="en-US"/>
        </w:rPr>
        <w:drawing>
          <wp:inline distT="0" distB="0" distL="0" distR="0" wp14:anchorId="0AFA7922" wp14:editId="4605CD0A">
            <wp:extent cx="5355373" cy="5582444"/>
            <wp:effectExtent l="190500" t="152400" r="169127" b="132556"/>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srcRect l="2262" t="14306" r="4502" b="4570"/>
                    <a:stretch>
                      <a:fillRect/>
                    </a:stretch>
                  </pic:blipFill>
                  <pic:spPr bwMode="auto">
                    <a:xfrm>
                      <a:off x="0" y="0"/>
                      <a:ext cx="5359986" cy="5587253"/>
                    </a:xfrm>
                    <a:prstGeom prst="rect">
                      <a:avLst/>
                    </a:prstGeom>
                    <a:ln>
                      <a:noFill/>
                    </a:ln>
                    <a:effectLst>
                      <a:outerShdw blurRad="190500" algn="tl" rotWithShape="0">
                        <a:srgbClr val="000000">
                          <a:alpha val="70000"/>
                        </a:srgbClr>
                      </a:outerShdw>
                    </a:effectLst>
                  </pic:spPr>
                </pic:pic>
              </a:graphicData>
            </a:graphic>
          </wp:inline>
        </w:drawing>
      </w:r>
      <w:commentRangeEnd w:id="145"/>
      <w:r w:rsidR="00975172">
        <w:rPr>
          <w:rStyle w:val="CommentReference"/>
          <w:rFonts w:asciiTheme="minorHAnsi" w:eastAsiaTheme="minorEastAsia" w:hAnsiTheme="minorHAnsi" w:cstheme="minorBidi"/>
          <w:b w:val="0"/>
          <w:color w:val="auto"/>
        </w:rPr>
        <w:commentReference w:id="145"/>
      </w:r>
    </w:p>
    <w:p w14:paraId="13509141" w14:textId="77777777"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r w:rsidR="00C23447">
        <w:fldChar w:fldCharType="begin"/>
      </w:r>
      <w:r w:rsidR="00C23447">
        <w:instrText xml:space="preserve"> REF _Ref351730692 \r \h  \* MERGEFORMAT </w:instrText>
      </w:r>
      <w:r w:rsidR="00C23447">
        <w:fldChar w:fldCharType="separate"/>
      </w:r>
      <w:r w:rsidR="004F6915" w:rsidRPr="004F6915">
        <w:rPr>
          <w:rStyle w:val="CrossReference"/>
        </w:rPr>
        <w:t>6.2.1</w:t>
      </w:r>
      <w:r w:rsidR="00C23447">
        <w:fldChar w:fldCharType="end"/>
      </w:r>
      <w:r w:rsidR="00173985" w:rsidRPr="00173985">
        <w:rPr>
          <w:rStyle w:val="CrossReference"/>
        </w:rPr>
        <w:t xml:space="preserve"> </w:t>
      </w:r>
      <w:r w:rsidR="00C23447">
        <w:fldChar w:fldCharType="begin"/>
      </w:r>
      <w:r w:rsidR="00C23447">
        <w:instrText xml:space="preserve"> REF _Ref351730692 \h  \* MERGEFORMAT </w:instrText>
      </w:r>
      <w:r w:rsidR="00C23447">
        <w:fldChar w:fldCharType="separate"/>
      </w:r>
      <w:r w:rsidR="004F6915" w:rsidRPr="004F6915">
        <w:rPr>
          <w:rStyle w:val="CrossReference"/>
        </w:rPr>
        <w:t>Basic Information</w:t>
      </w:r>
      <w:r w:rsidR="00C23447">
        <w:fldChar w:fldCharType="end"/>
      </w:r>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14:paraId="14E11ED7" w14:textId="77777777"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proofErr w:type="gramStart"/>
      <w:r w:rsidR="00B01005">
        <w:t>checkbox</w:t>
      </w:r>
      <w:proofErr w:type="gramEnd"/>
      <w:r w:rsidR="00B01005">
        <w:t xml:space="preserve"> (this is the default).</w:t>
      </w:r>
    </w:p>
    <w:p w14:paraId="1B68E8BD" w14:textId="2FE8427A" w:rsidR="00B01005" w:rsidRDefault="004C5E3A" w:rsidP="00B01005">
      <w:pPr>
        <w:pStyle w:val="iListBullet"/>
        <w:ind w:left="822" w:hanging="11"/>
      </w:pPr>
      <w:r>
        <w:t xml:space="preserve">You should run the package creation as a background task if you think it might take a long time to create the package. </w:t>
      </w:r>
      <w:r w:rsidR="00B01005">
        <w:t xml:space="preserve">You will then be able to continue other </w:t>
      </w:r>
      <w:r w:rsidR="00CF08BB">
        <w:t>DIVER</w:t>
      </w:r>
      <w:r w:rsidR="00B01005">
        <w:t xml:space="preserve">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14:paraId="22B54AD7" w14:textId="667BD9F9"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CF08BB">
        <w:t>DIVER</w:t>
      </w:r>
      <w:r w:rsidR="00383ECD">
        <w:t xml:space="preserve"> </w:t>
      </w:r>
      <w:r>
        <w:t>application.</w:t>
      </w:r>
    </w:p>
    <w:p w14:paraId="2004EC14" w14:textId="77777777" w:rsidR="00A404B6" w:rsidRPr="003E021C" w:rsidRDefault="00A404B6" w:rsidP="00A1160F">
      <w:pPr>
        <w:pStyle w:val="iNormal"/>
        <w:numPr>
          <w:ilvl w:val="0"/>
          <w:numId w:val="6"/>
        </w:numPr>
        <w:rPr>
          <w:rStyle w:val="DocActionChar"/>
          <w:i w:val="0"/>
          <w:color w:val="404040"/>
          <w:lang w:val="en-AU"/>
        </w:rPr>
      </w:pPr>
      <w:r>
        <w:t xml:space="preserve">Click </w:t>
      </w:r>
      <w:proofErr w:type="gramStart"/>
      <w:r w:rsidR="00AF00D9">
        <w:t xml:space="preserve">on </w:t>
      </w:r>
      <w:r w:rsidR="00AF00D9" w:rsidRPr="00AF00D9">
        <w:rPr>
          <w:rStyle w:val="iButtonBlue"/>
        </w:rPr>
        <w:t> </w:t>
      </w:r>
      <w:r w:rsidR="004C5E3A" w:rsidRPr="00AF00D9">
        <w:rPr>
          <w:rStyle w:val="iButtonBlue"/>
        </w:rPr>
        <w:t>Create</w:t>
      </w:r>
      <w:proofErr w:type="gramEnd"/>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w:t>
      </w:r>
      <w:proofErr w:type="gramStart"/>
      <w:r>
        <w:t xml:space="preserve">on </w:t>
      </w:r>
      <w:r w:rsidR="00AF00D9" w:rsidRPr="00AF00D9">
        <w:rPr>
          <w:rStyle w:val="iButton"/>
        </w:rPr>
        <w:t> </w:t>
      </w:r>
      <w:r w:rsidRPr="00AF00D9">
        <w:rPr>
          <w:rStyle w:val="iButton"/>
        </w:rPr>
        <w:t>Back</w:t>
      </w:r>
      <w:proofErr w:type="gramEnd"/>
      <w:r w:rsidR="00AF00D9" w:rsidRPr="00AF00D9">
        <w:rPr>
          <w:rStyle w:val="iButton"/>
        </w:rPr>
        <w:t> </w:t>
      </w:r>
      <w:r>
        <w:t>, you will be returned to the Explore Data tab and the Package will not be created.</w:t>
      </w:r>
    </w:p>
    <w:p w14:paraId="77E18A29" w14:textId="77777777" w:rsidR="00B01005" w:rsidRDefault="00B01005" w:rsidP="00B01005">
      <w:pPr>
        <w:pStyle w:val="iNormal"/>
      </w:pPr>
      <w:r>
        <w:t xml:space="preserve">It is possible to create a </w:t>
      </w:r>
      <w:proofErr w:type="gramStart"/>
      <w:r>
        <w:t>Package which</w:t>
      </w:r>
      <w:proofErr w:type="gramEnd"/>
      <w:r>
        <w:t xml:space="preserve"> contains other Packages. There may be circumstances when this is meaningful.</w:t>
      </w:r>
    </w:p>
    <w:p w14:paraId="227E515D" w14:textId="77702518" w:rsidR="00B01005" w:rsidRPr="003E021C" w:rsidRDefault="00B01005" w:rsidP="00B01005">
      <w:pPr>
        <w:pStyle w:val="iNote"/>
        <w:rPr>
          <w:rStyle w:val="DocActionChar"/>
          <w:i w:val="0"/>
          <w:color w:val="404040"/>
          <w:lang w:val="en-AU"/>
        </w:rPr>
      </w:pPr>
      <w:r>
        <w:t>Note</w:t>
      </w:r>
      <w:r>
        <w:tab/>
        <w:t xml:space="preserve">If you do not run a large packaging task in background, the </w:t>
      </w:r>
      <w:r w:rsidR="00CF08BB">
        <w:t>DIVER</w:t>
      </w:r>
      <w:r>
        <w:t xml:space="preserve"> server will allocate the maximum permitted processing capability to this task until it is completed. This could result in all server processor cores becoming dedicated and stalling the </w:t>
      </w:r>
      <w:r w:rsidR="00CF08BB">
        <w:t>DIVER</w:t>
      </w:r>
      <w:r>
        <w:t xml:space="preserve"> server for all other users, especially if a number of users simultaneously do this.</w:t>
      </w:r>
    </w:p>
    <w:p w14:paraId="63042A09" w14:textId="77777777" w:rsidR="00903FBC" w:rsidRDefault="00903FBC" w:rsidP="00903FBC">
      <w:pPr>
        <w:pStyle w:val="iNote"/>
      </w:pPr>
      <w:r>
        <w:t>Note</w:t>
      </w:r>
      <w:r>
        <w:tab/>
        <w:t xml:space="preserve">It is very important to check the Package Metadata </w:t>
      </w:r>
      <w:r w:rsidR="00383ECD">
        <w:t xml:space="preserve">before clicking </w:t>
      </w:r>
      <w:proofErr w:type="gramStart"/>
      <w:r w:rsidR="00383ECD">
        <w:t xml:space="preserve">on </w:t>
      </w:r>
      <w:r w:rsidR="00383ECD" w:rsidRPr="00383ECD">
        <w:rPr>
          <w:rStyle w:val="iButtonBlue"/>
        </w:rPr>
        <w:t> </w:t>
      </w:r>
      <w:r w:rsidR="004C5E3A" w:rsidRPr="00383ECD">
        <w:rPr>
          <w:rStyle w:val="iButtonBlue"/>
        </w:rPr>
        <w:t>Create</w:t>
      </w:r>
      <w:proofErr w:type="gramEnd"/>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14:paraId="31CD7F86" w14:textId="77777777"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23447">
        <w:fldChar w:fldCharType="begin"/>
      </w:r>
      <w:r w:rsidR="00C23447">
        <w:instrText xml:space="preserve"> REF _Ref359436042 \r \h  \* MERGEFORMAT </w:instrText>
      </w:r>
      <w:r w:rsidR="00C23447">
        <w:fldChar w:fldCharType="separate"/>
      </w:r>
      <w:r w:rsidR="004F6915" w:rsidRPr="004F6915">
        <w:rPr>
          <w:rStyle w:val="CrossReference"/>
        </w:rPr>
        <w:t>11.5</w:t>
      </w:r>
      <w:r w:rsidR="00C23447">
        <w:fldChar w:fldCharType="end"/>
      </w:r>
      <w:r w:rsidR="002B4C33" w:rsidRPr="00DB652E">
        <w:rPr>
          <w:rStyle w:val="CrossReference"/>
        </w:rPr>
        <w:t xml:space="preserve"> </w:t>
      </w:r>
      <w:r w:rsidR="00C23447">
        <w:fldChar w:fldCharType="begin"/>
      </w:r>
      <w:r w:rsidR="00C23447">
        <w:instrText xml:space="preserve"> REF _Ref359436042 \h  \* MERGEFORMAT </w:instrText>
      </w:r>
      <w:r w:rsidR="00C23447">
        <w:fldChar w:fldCharType="separate"/>
      </w:r>
      <w:r w:rsidR="004F6915" w:rsidRPr="004F6915">
        <w:rPr>
          <w:rStyle w:val="CrossReference"/>
        </w:rPr>
        <w:t>Managing Background Tasks</w:t>
      </w:r>
      <w:r w:rsidR="00C23447">
        <w:fldChar w:fldCharType="end"/>
      </w:r>
      <w:r w:rsidR="002B4C33">
        <w:t xml:space="preserve"> for details.</w:t>
      </w:r>
    </w:p>
    <w:p w14:paraId="33A212DE" w14:textId="77777777" w:rsidR="0015547E" w:rsidRDefault="0015547E" w:rsidP="00B6457B">
      <w:pPr>
        <w:pStyle w:val="iHeading2"/>
      </w:pPr>
      <w:bookmarkStart w:id="146" w:name="_Toc308996070"/>
      <w:r w:rsidRPr="0015547E">
        <w:t>Publishing a Package</w:t>
      </w:r>
      <w:bookmarkEnd w:id="146"/>
    </w:p>
    <w:p w14:paraId="6BBAAAA8" w14:textId="77777777"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w:t>
      </w:r>
      <w:proofErr w:type="gramStart"/>
      <w:r>
        <w:rPr>
          <w:lang w:eastAsia="ja-JP"/>
        </w:rPr>
        <w:t>Published</w:t>
      </w:r>
      <w:proofErr w:type="gramEnd"/>
      <w:r>
        <w:rPr>
          <w:lang w:eastAsia="ja-JP"/>
        </w:rPr>
        <w:t>.</w:t>
      </w:r>
    </w:p>
    <w:p w14:paraId="7331F154" w14:textId="77777777" w:rsidR="00FB6214" w:rsidRDefault="00FB6214" w:rsidP="007831FD">
      <w:pPr>
        <w:pStyle w:val="iNormal"/>
        <w:rPr>
          <w:lang w:eastAsia="ja-JP"/>
        </w:rPr>
      </w:pPr>
      <w:proofErr w:type="gramStart"/>
      <w:r>
        <w:rPr>
          <w:lang w:eastAsia="ja-JP"/>
        </w:rPr>
        <w:t>Publishing can be done by Users</w:t>
      </w:r>
      <w:proofErr w:type="gramEnd"/>
      <w:r>
        <w:rPr>
          <w:lang w:eastAsia="ja-JP"/>
        </w:rPr>
        <w:t xml:space="preserve"> </w:t>
      </w:r>
      <w:r w:rsidRPr="00B01005">
        <w:t>with Admin</w:t>
      </w:r>
      <w:r w:rsidR="001953C3" w:rsidRPr="00B01005">
        <w:t>i</w:t>
      </w:r>
      <w:r w:rsidRPr="00B01005">
        <w:t>strator permissions</w:t>
      </w:r>
      <w:r>
        <w:rPr>
          <w:lang w:eastAsia="ja-JP"/>
        </w:rPr>
        <w:t xml:space="preserve"> only.</w:t>
      </w:r>
    </w:p>
    <w:p w14:paraId="5E041EEC" w14:textId="77777777" w:rsidR="007831FD" w:rsidRDefault="007831FD" w:rsidP="007831FD">
      <w:pPr>
        <w:pStyle w:val="iNormal"/>
        <w:rPr>
          <w:lang w:eastAsia="ja-JP"/>
        </w:rPr>
      </w:pPr>
      <w:r>
        <w:rPr>
          <w:lang w:eastAsia="ja-JP"/>
        </w:rPr>
        <w:t>To Publish a Package:</w:t>
      </w:r>
    </w:p>
    <w:p w14:paraId="5F2323DE" w14:textId="77777777"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commentRangeStart w:id="147"/>
    <w:p w14:paraId="6223D736" w14:textId="77777777" w:rsidR="00CB4BA5" w:rsidRDefault="00A5049D" w:rsidP="008C167F">
      <w:pPr>
        <w:pStyle w:val="iFigureCaption"/>
        <w:rPr>
          <w:noProof/>
          <w:lang w:val="en-US"/>
        </w:rPr>
      </w:pPr>
      <w:r>
        <w:rPr>
          <w:b w:val="0"/>
          <w:noProof/>
          <w:lang w:val="en-US"/>
        </w:rPr>
        <mc:AlternateContent>
          <mc:Choice Requires="wpg">
            <w:drawing>
              <wp:inline distT="0" distB="0" distL="0" distR="0" wp14:anchorId="6797E19B" wp14:editId="48B6E381">
                <wp:extent cx="4963160" cy="4194175"/>
                <wp:effectExtent l="0" t="0" r="2540" b="0"/>
                <wp:docPr id="49" name="Group 1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3160" cy="4194175"/>
                          <a:chOff x="2354" y="12541"/>
                          <a:chExt cx="6209" cy="5247"/>
                        </a:xfrm>
                      </wpg:grpSpPr>
                      <wps:wsp>
                        <wps:cNvPr id="50" name="AutoShape 188"/>
                        <wps:cNvSpPr>
                          <a:spLocks noChangeAspect="1" noChangeArrowheads="1" noTextEdit="1"/>
                        </wps:cNvSpPr>
                        <wps: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9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pic:spPr>
                      </pic:pic>
                      <wps:wsp>
                        <wps:cNvPr id="55" name="Oval 191"/>
                        <wps:cNvSpPr>
                          <a:spLocks noChangeArrowheads="1"/>
                        </wps:cNvSpPr>
                        <wps:spPr bwMode="auto">
                          <a:xfrm>
                            <a:off x="3167" y="12799"/>
                            <a:ext cx="463" cy="25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89" o:spid="_x0000_s1026" style="width:390.8pt;height:330.25pt;mso-position-horizontal-relative:char;mso-position-vertical-relative:line" coordorigin="2354,12541" coordsize="6209,52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">
                <o:lock v:ext="edit" aspectratio="t"/>
                <v:rect id="AutoShape 188" o:spid="_x0000_s1027" style="position:absolute;left:2354;top:12541;width:6209;height: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o:lock v:ext="edit" aspectratio="t" text="t"/>
                </v:rect>
                <v:shape id="Picture 190" o:spid="_x0000_s1028" type="#_x0000_t75" style="position:absolute;left:2354;top:12541;width:6209;height:52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TsvEAAAA2wAAAA8AAABkcnMvZG93bnJldi54bWxEj0FrAjEUhO+F/ofwCl6KZrdgkdW4lMpC8SDW&#10;6v2xee6uTV7CJtXVX28KhR6HmfmGWZSDNeJMfegcK8gnGQji2umOGwX7r2o8AxEiskbjmBRcKUC5&#10;fHxYYKHdhT/pvIuNSBAOBSpoY/SFlKFuyWKYOE+cvKPrLcYk+0bqHi8Jbo18ybJXabHjtNCip/eW&#10;6u/dj1VQmWZ1vdmMnteHzcqcpoet95VSo6fhbQ4i0hD/w3/tD61gmsPvl/QD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C/TsvEAAAA2wAAAA8AAAAAAAAAAAAAAAAAnAIA&#10;AGRycy9kb3ducmV2LnhtbFBLBQYAAAAABAAEAPcAAACNAwAAAAA=&#10;">
                  <v:imagedata r:id="rId99" o:title=""/>
                </v:shape>
                <v:oval id="Oval 191" o:spid="_x0000_s1029" style="position:absolute;left:3167;top:12799;width:463;height:2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sawgAA&#10;ANsAAAAPAAAAZHJzL2Rvd25yZXYueG1sRI9Pi8IwFMTvgt8hPMGbpiso0jUti6IoeHD9c380b9vS&#10;5qU0sdZvbwRhj8PM/IZZpb2pRUetKy0r+JpGIIgzq0vOFVwv28kShPPIGmvLpOBJDtJkOFhhrO2D&#10;f6k7+1wECLsYFRTeN7GULivIoJvahjh4f7Y16INsc6lbfAS4qeUsihbSYMlhocCG1gVl1fluFJyu&#10;l80tW1J02BzL/rjedlW165Qaj/qfbxCeev8f/rT3WsF8Du8v4QfI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1yxrCAAAA2wAAAA8AAAAAAAAAAAAAAAAAlwIAAGRycy9kb3du&#10;cmV2LnhtbFBLBQYAAAAABAAEAPUAAACGAwAAAAA=&#10;" filled="f" fillcolor="white [3212]" strokecolor="red" strokeweight="1pt"/>
                <w10:anchorlock/>
              </v:group>
            </w:pict>
          </mc:Fallback>
        </mc:AlternateContent>
      </w:r>
      <w:commentRangeEnd w:id="147"/>
      <w:r w:rsidR="00975172">
        <w:rPr>
          <w:rStyle w:val="CommentReference"/>
          <w:rFonts w:asciiTheme="minorHAnsi" w:eastAsiaTheme="minorEastAsia" w:hAnsiTheme="minorHAnsi" w:cstheme="minorBidi"/>
          <w:b w:val="0"/>
          <w:color w:val="auto"/>
        </w:rPr>
        <w:commentReference w:id="147"/>
      </w:r>
    </w:p>
    <w:p w14:paraId="14040B1C" w14:textId="77777777"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14:paraId="7A2AF880" w14:textId="77777777" w:rsidR="007831FD" w:rsidRDefault="007831FD" w:rsidP="00B01005">
      <w:pPr>
        <w:pStyle w:val="iListBullet"/>
        <w:numPr>
          <w:ilvl w:val="0"/>
          <w:numId w:val="7"/>
        </w:numPr>
      </w:pPr>
      <w:r>
        <w:t xml:space="preserve">Click on </w:t>
      </w:r>
      <w:proofErr w:type="gramStart"/>
      <w:r>
        <w:t xml:space="preserve">the </w:t>
      </w:r>
      <w:r w:rsidR="00AF00D9" w:rsidRPr="00AF00D9">
        <w:rPr>
          <w:rStyle w:val="iButtonBlue"/>
        </w:rPr>
        <w:t> </w:t>
      </w:r>
      <w:r w:rsidRPr="00AF00D9">
        <w:rPr>
          <w:rStyle w:val="iButtonBlue"/>
        </w:rPr>
        <w:t>Publish</w:t>
      </w:r>
      <w:proofErr w:type="gramEnd"/>
      <w:r w:rsidR="00AF00D9" w:rsidRPr="00AF00D9">
        <w:rPr>
          <w:rStyle w:val="iButtonBlue"/>
        </w:rPr>
        <w:t> </w:t>
      </w:r>
      <w:r>
        <w:t xml:space="preserve"> action button at the top of the </w:t>
      </w:r>
      <w:r w:rsidR="003829A3">
        <w:t>Metadata</w:t>
      </w:r>
      <w:r>
        <w:t xml:space="preserve"> screen. </w:t>
      </w:r>
      <w:proofErr w:type="gramStart"/>
      <w:r>
        <w:t xml:space="preserve">This </w:t>
      </w:r>
      <w:r w:rsidR="00AF00D9" w:rsidRPr="00AF00D9">
        <w:rPr>
          <w:rStyle w:val="iButtonBlue"/>
        </w:rPr>
        <w:t> </w:t>
      </w:r>
      <w:r w:rsidRPr="00AF00D9">
        <w:rPr>
          <w:rStyle w:val="iButtonBlue"/>
        </w:rPr>
        <w:t>Publish</w:t>
      </w:r>
      <w:proofErr w:type="gramEnd"/>
      <w:r w:rsidR="00AF00D9" w:rsidRPr="00AF00D9">
        <w:rPr>
          <w:rStyle w:val="iButtonBlue"/>
        </w:rPr>
        <w:t> </w:t>
      </w:r>
      <w:r>
        <w:t xml:space="preserve"> button will not appear if the Package has already been Published.</w:t>
      </w:r>
      <w:r w:rsidR="00490429">
        <w:t xml:space="preserve"> A Package cannot be </w:t>
      </w:r>
      <w:proofErr w:type="gramStart"/>
      <w:r w:rsidR="00490429">
        <w:t>Published</w:t>
      </w:r>
      <w:proofErr w:type="gramEnd"/>
      <w:r w:rsidR="00490429">
        <w:t xml:space="preserve"> twice.</w:t>
      </w:r>
    </w:p>
    <w:p w14:paraId="5D8C43B4" w14:textId="77777777"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14:paraId="690E3E4F" w14:textId="77777777" w:rsidR="002D0F86" w:rsidRDefault="002D0F86" w:rsidP="00B6457B">
      <w:pPr>
        <w:pStyle w:val="iHeading2"/>
      </w:pPr>
      <w:bookmarkStart w:id="148" w:name="_Ref351642104"/>
      <w:bookmarkStart w:id="149" w:name="_Ref351642107"/>
      <w:bookmarkStart w:id="150" w:name="_Ref351646777"/>
      <w:bookmarkStart w:id="151" w:name="_Ref351646781"/>
      <w:bookmarkStart w:id="152" w:name="_Ref351732854"/>
      <w:bookmarkStart w:id="153" w:name="_Ref351732856"/>
      <w:bookmarkStart w:id="154" w:name="_Ref352075511"/>
      <w:bookmarkStart w:id="155" w:name="_Ref352075515"/>
      <w:bookmarkStart w:id="156" w:name="_Ref352075536"/>
      <w:bookmarkStart w:id="157" w:name="_Toc308996071"/>
      <w:r>
        <w:t>Managing Published Packages</w:t>
      </w:r>
      <w:bookmarkEnd w:id="148"/>
      <w:bookmarkEnd w:id="149"/>
      <w:bookmarkEnd w:id="150"/>
      <w:bookmarkEnd w:id="151"/>
      <w:bookmarkEnd w:id="152"/>
      <w:bookmarkEnd w:id="153"/>
      <w:bookmarkEnd w:id="154"/>
      <w:bookmarkEnd w:id="155"/>
      <w:bookmarkEnd w:id="156"/>
      <w:bookmarkEnd w:id="157"/>
    </w:p>
    <w:p w14:paraId="62794872"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61DD1EE5" w14:textId="1C1F8401" w:rsidR="00781290" w:rsidRDefault="00D04F1A" w:rsidP="00742C98">
      <w:pPr>
        <w:pStyle w:val="iNormal"/>
      </w:pPr>
      <w:r>
        <w:t>Once Packages a</w:t>
      </w:r>
      <w:r w:rsidR="0092412F">
        <w:t>re</w:t>
      </w:r>
      <w:r>
        <w:t xml:space="preserve"> </w:t>
      </w:r>
      <w:proofErr w:type="gramStart"/>
      <w:r>
        <w:t>Published</w:t>
      </w:r>
      <w:proofErr w:type="gramEnd"/>
      <w:r>
        <w:t xml:space="preserve"> using the </w:t>
      </w:r>
      <w:r w:rsidR="00CF08BB">
        <w:t>DIVER</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CF08BB">
        <w:t>DIVER</w:t>
      </w:r>
      <w:r>
        <w:t xml:space="preserve"> if the Package has </w:t>
      </w:r>
      <w:r w:rsidR="00537508">
        <w:t xml:space="preserve">already </w:t>
      </w:r>
      <w:r>
        <w:t>been harvested or not.</w:t>
      </w:r>
    </w:p>
    <w:p w14:paraId="7AF71D17" w14:textId="77777777" w:rsidR="0092412F" w:rsidRDefault="0092412F" w:rsidP="0092412F">
      <w:pPr>
        <w:pStyle w:val="iHeading3"/>
      </w:pPr>
      <w:bookmarkStart w:id="158" w:name="_Toc308996072"/>
      <w:r>
        <w:t>Publishing a second time</w:t>
      </w:r>
      <w:bookmarkEnd w:id="158"/>
    </w:p>
    <w:p w14:paraId="7523FCC1" w14:textId="3045947B" w:rsidR="0092412F" w:rsidRPr="0092412F" w:rsidRDefault="00CF08BB" w:rsidP="0092412F">
      <w:pPr>
        <w:pStyle w:val="iNormal"/>
        <w:rPr>
          <w:lang w:eastAsia="ja-JP"/>
        </w:rPr>
      </w:pPr>
      <w:r>
        <w:rPr>
          <w:lang w:eastAsia="ja-JP"/>
        </w:rPr>
        <w:t>DIVER</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14:paraId="00A46CA2" w14:textId="77777777" w:rsidR="00D04F1A" w:rsidRDefault="00D04F1A" w:rsidP="00D04F1A">
      <w:pPr>
        <w:pStyle w:val="iHeading3"/>
      </w:pPr>
      <w:bookmarkStart w:id="159" w:name="_Toc308996073"/>
      <w:r>
        <w:t>Deleting Published Packages</w:t>
      </w:r>
      <w:bookmarkEnd w:id="159"/>
    </w:p>
    <w:p w14:paraId="3EE82159" w14:textId="12C241A8"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CF08BB">
        <w:t>DIVER</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CF08BB">
        <w:t>DIVER</w:t>
      </w:r>
      <w:r w:rsidR="00843229" w:rsidRPr="00843229">
        <w:t xml:space="preserve"> server. If necessary, a system administrator can recover these files</w:t>
      </w:r>
      <w:r w:rsidR="00843229">
        <w:t xml:space="preserve"> for you</w:t>
      </w:r>
      <w:r w:rsidR="00E84B19">
        <w:t>.</w:t>
      </w:r>
    </w:p>
    <w:p w14:paraId="6A542A66" w14:textId="77777777"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39EB72E8" w14:textId="77777777"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14:paraId="18A3FEAF" w14:textId="3D2E58AC" w:rsidR="00C33C9A" w:rsidRDefault="00274F43" w:rsidP="00274F43">
      <w:pPr>
        <w:pStyle w:val="iNote"/>
      </w:pPr>
      <w:r>
        <w:t>Note</w:t>
      </w:r>
      <w:r>
        <w:tab/>
        <w:t xml:space="preserve">On sites where the harvesting process copies only the RIF-CS file and external users reference the </w:t>
      </w:r>
      <w:proofErr w:type="spellStart"/>
      <w:r>
        <w:t>Bagit</w:t>
      </w:r>
      <w:proofErr w:type="spellEnd"/>
      <w:r>
        <w:t xml:space="preserve"> ZIP directly on </w:t>
      </w:r>
      <w:r w:rsidR="00CF08BB">
        <w:t>DIVER</w:t>
      </w:r>
      <w:r>
        <w:t xml:space="preserve">, you must be wary of </w:t>
      </w:r>
      <w:r w:rsidR="004874D6">
        <w:t xml:space="preserve">deleting a Published Package as it </w:t>
      </w:r>
      <w:r>
        <w:t>will invalidate the links in the harvested RIF-CS file.</w:t>
      </w:r>
    </w:p>
    <w:p w14:paraId="666E2F3A" w14:textId="77777777" w:rsidR="00D04F1A" w:rsidRDefault="00D04F1A" w:rsidP="00D04F1A">
      <w:pPr>
        <w:pStyle w:val="iHeading3"/>
      </w:pPr>
      <w:bookmarkStart w:id="160" w:name="_Toc308996074"/>
      <w:r>
        <w:t>Editing Published Packages</w:t>
      </w:r>
      <w:bookmarkEnd w:id="160"/>
    </w:p>
    <w:p w14:paraId="2C16B1FE" w14:textId="77777777"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14:paraId="7DB722A7" w14:textId="77777777"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14:paraId="75B96883" w14:textId="77777777"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14:paraId="64EB4F91" w14:textId="77777777"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14:paraId="32584FC2" w14:textId="77777777" w:rsidR="0092412F" w:rsidRPr="00E84B19" w:rsidRDefault="0092412F" w:rsidP="00E84B19">
      <w:pPr>
        <w:pStyle w:val="iHeading3"/>
      </w:pPr>
      <w:bookmarkStart w:id="161" w:name="_Toc308996075"/>
      <w:r w:rsidRPr="00E84B19">
        <w:t>Correcting Published Packages</w:t>
      </w:r>
      <w:bookmarkEnd w:id="161"/>
    </w:p>
    <w:p w14:paraId="00F89667" w14:textId="77777777" w:rsidR="0092412F" w:rsidRPr="0077033E" w:rsidRDefault="0092412F" w:rsidP="0077033E">
      <w:pPr>
        <w:pStyle w:val="iNormal"/>
      </w:pPr>
      <w:r w:rsidRPr="0077033E">
        <w:t xml:space="preserve">If a Package is </w:t>
      </w:r>
      <w:proofErr w:type="gramStart"/>
      <w:r w:rsidRPr="0077033E">
        <w:t>Published</w:t>
      </w:r>
      <w:proofErr w:type="gramEnd"/>
      <w:r w:rsidRPr="0077033E">
        <w:t xml:space="preserve">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5BAEA77C" w14:textId="77777777"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565C377C"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2AC96385" w14:textId="77777777" w:rsidR="0015547E" w:rsidRDefault="0015547E" w:rsidP="00B6457B">
      <w:pPr>
        <w:pStyle w:val="iHeading2"/>
      </w:pPr>
      <w:bookmarkStart w:id="162" w:name="_Toc308996076"/>
      <w:r>
        <w:t xml:space="preserve">Viewing Published </w:t>
      </w:r>
      <w:r w:rsidR="002D0F86">
        <w:t>data</w:t>
      </w:r>
      <w:bookmarkEnd w:id="162"/>
    </w:p>
    <w:p w14:paraId="0AFBA622" w14:textId="43B7AF36" w:rsidR="0092412F" w:rsidRPr="0092412F" w:rsidRDefault="00CF08BB" w:rsidP="0092412F">
      <w:pPr>
        <w:pStyle w:val="iNormal"/>
      </w:pPr>
      <w:r>
        <w:t>DIVER</w:t>
      </w:r>
      <w:r w:rsidR="00617563">
        <w:t xml:space="preserve"> Implementation</w:t>
      </w:r>
      <w:r w:rsidR="0092412F">
        <w:t xml:space="preserve">s use the Java Open Archives Initiative </w:t>
      </w:r>
      <w:r w:rsidR="0077033E">
        <w:t>(</w:t>
      </w:r>
      <w:proofErr w:type="spellStart"/>
      <w:r w:rsidR="0077033E">
        <w:t>jOAI</w:t>
      </w:r>
      <w:proofErr w:type="spellEnd"/>
      <w:r w:rsidR="0077033E">
        <w:t xml:space="preserve">)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t>DIVER</w:t>
      </w:r>
      <w:r w:rsidR="00D546C3">
        <w:t xml:space="preserve"> server.</w:t>
      </w:r>
    </w:p>
    <w:p w14:paraId="73211E65" w14:textId="672D3FB0" w:rsidR="00CB564C" w:rsidRDefault="00CB564C" w:rsidP="008134A3">
      <w:pPr>
        <w:pStyle w:val="iNormal"/>
      </w:pPr>
      <w:r w:rsidRPr="005879DC">
        <w:t xml:space="preserve">The descriptions of published </w:t>
      </w:r>
      <w:r w:rsidR="002D0F86">
        <w:t>Packages</w:t>
      </w:r>
      <w:r w:rsidRPr="005879DC">
        <w:t xml:space="preserve"> can be viewed by going to the </w:t>
      </w:r>
      <w:proofErr w:type="spellStart"/>
      <w:r w:rsidRPr="005879DC">
        <w:t>jOAI</w:t>
      </w:r>
      <w:proofErr w:type="spellEnd"/>
      <w:r w:rsidRPr="005879DC">
        <w:t xml:space="preserve"> web interface at </w:t>
      </w:r>
      <w:r w:rsidRPr="005879DC">
        <w:rPr>
          <w:b/>
        </w:rPr>
        <w:t>http://</w:t>
      </w:r>
      <w:r>
        <w:rPr>
          <w:b/>
        </w:rPr>
        <w:t>&lt;</w:t>
      </w:r>
      <w:r w:rsidRPr="005879DC">
        <w:rPr>
          <w:i/>
        </w:rPr>
        <w:t>your.</w:t>
      </w:r>
      <w:r w:rsidR="00CF08BB">
        <w:rPr>
          <w:i/>
        </w:rPr>
        <w:t>DIVER</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14:paraId="589803CC" w14:textId="77777777" w:rsidR="00CB564C" w:rsidRDefault="00CB564C" w:rsidP="008134A3">
      <w:pPr>
        <w:pStyle w:val="iNormal"/>
        <w:jc w:val="center"/>
      </w:pPr>
    </w:p>
    <w:p w14:paraId="5AD693BB" w14:textId="77777777" w:rsidR="00CB564C" w:rsidRDefault="005F0160" w:rsidP="008134A3">
      <w:pPr>
        <w:pStyle w:val="iNormal"/>
        <w:jc w:val="center"/>
      </w:pPr>
      <w:r>
        <w:rPr>
          <w:noProof/>
          <w:lang w:val="en-US"/>
        </w:rPr>
        <w:drawing>
          <wp:inline distT="0" distB="0" distL="0" distR="0" wp14:anchorId="2B42B0CB" wp14:editId="388528EC">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74EE58FA" w14:textId="77777777"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14:paraId="76D86C2C" w14:textId="77777777" w:rsidR="00CB564C" w:rsidRDefault="005F0160" w:rsidP="008134A3">
      <w:pPr>
        <w:pStyle w:val="iNormal"/>
        <w:jc w:val="center"/>
      </w:pPr>
      <w:commentRangeStart w:id="163"/>
      <w:r>
        <w:rPr>
          <w:noProof/>
          <w:lang w:val="en-US"/>
        </w:rPr>
        <w:drawing>
          <wp:inline distT="0" distB="0" distL="0" distR="0" wp14:anchorId="677FC305" wp14:editId="2B69762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commentRangeEnd w:id="163"/>
      <w:r w:rsidR="00A945C2">
        <w:rPr>
          <w:rStyle w:val="CommentReference"/>
          <w:rFonts w:asciiTheme="minorHAnsi" w:eastAsiaTheme="minorEastAsia" w:hAnsiTheme="minorHAnsi" w:cstheme="minorBidi"/>
          <w:color w:val="auto"/>
        </w:rPr>
        <w:commentReference w:id="163"/>
      </w:r>
    </w:p>
    <w:p w14:paraId="67BACFD7" w14:textId="77777777" w:rsidR="00680F00" w:rsidRPr="00A23504" w:rsidRDefault="00680F00" w:rsidP="00B6457B">
      <w:pPr>
        <w:pStyle w:val="iHeading1"/>
      </w:pPr>
      <w:bookmarkStart w:id="164" w:name="_Ref351561703"/>
      <w:bookmarkStart w:id="165" w:name="_Ref351561706"/>
      <w:bookmarkStart w:id="166" w:name="_Toc308996077"/>
      <w:r w:rsidRPr="00A23504">
        <w:t>Downloading files</w:t>
      </w:r>
      <w:bookmarkEnd w:id="164"/>
      <w:bookmarkEnd w:id="165"/>
      <w:bookmarkEnd w:id="166"/>
    </w:p>
    <w:p w14:paraId="04C44EB0" w14:textId="3B701056" w:rsidR="00680F00" w:rsidRDefault="00CF08BB" w:rsidP="0015547E">
      <w:pPr>
        <w:pStyle w:val="iNormal"/>
      </w:pPr>
      <w:r>
        <w:t>DIVER</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0A7956">
        <w:t xml:space="preserve"> to which you are authorised to access</w:t>
      </w:r>
      <w:r w:rsidR="00303267">
        <w:t>,</w:t>
      </w:r>
      <w:r w:rsidR="00680F00">
        <w:t xml:space="preserve"> to your local computer.</w:t>
      </w:r>
    </w:p>
    <w:p w14:paraId="7A0B78C5" w14:textId="77777777"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w:t>
      </w:r>
      <w:proofErr w:type="spellStart"/>
      <w:r w:rsidR="00303267">
        <w:t>Bagit</w:t>
      </w:r>
      <w:proofErr w:type="spellEnd"/>
      <w:r w:rsidR="00303267">
        <w:t xml:space="preserve"> format ZIP file.)</w:t>
      </w:r>
    </w:p>
    <w:p w14:paraId="25251EAB" w14:textId="77777777" w:rsidR="00680F00" w:rsidRDefault="00680F00" w:rsidP="0015547E">
      <w:pPr>
        <w:pStyle w:val="iNormal"/>
      </w:pPr>
      <w:r>
        <w:t>To download one or more files:</w:t>
      </w:r>
    </w:p>
    <w:p w14:paraId="1C165EC4" w14:textId="77777777" w:rsidR="00680F00" w:rsidRDefault="00680F00" w:rsidP="00A1160F">
      <w:pPr>
        <w:pStyle w:val="iNormal"/>
        <w:numPr>
          <w:ilvl w:val="0"/>
          <w:numId w:val="6"/>
        </w:numPr>
      </w:pPr>
      <w:r>
        <w:t xml:space="preserve">Add those files to your Cart, ensuring that the Cart contains only those files you wish to download. See section </w:t>
      </w:r>
      <w:r w:rsidR="00C23447">
        <w:fldChar w:fldCharType="begin"/>
      </w:r>
      <w:r w:rsidR="00C23447">
        <w:instrText xml:space="preserve"> REF _Ref351623409 \r \h  \* MERGEFORMAT </w:instrText>
      </w:r>
      <w:r w:rsidR="00C23447">
        <w:fldChar w:fldCharType="separate"/>
      </w:r>
      <w:r w:rsidR="004F6915" w:rsidRPr="004F6915">
        <w:rPr>
          <w:rStyle w:val="CrossReference"/>
        </w:rPr>
        <w:t>8.3</w:t>
      </w:r>
      <w:r w:rsidR="00C23447">
        <w:fldChar w:fldCharType="end"/>
      </w:r>
      <w:r w:rsidR="0077033E" w:rsidRPr="0077033E">
        <w:rPr>
          <w:rStyle w:val="CrossReference"/>
        </w:rPr>
        <w:t xml:space="preserve"> </w:t>
      </w:r>
      <w:r w:rsidR="00C23447">
        <w:fldChar w:fldCharType="begin"/>
      </w:r>
      <w:r w:rsidR="00C23447">
        <w:instrText xml:space="preserve"> REF _Ref351623409 \h  \* MERGEFORMAT </w:instrText>
      </w:r>
      <w:r w:rsidR="00C23447">
        <w:fldChar w:fldCharType="separate"/>
      </w:r>
      <w:r w:rsidR="004F6915" w:rsidRPr="004F6915">
        <w:rPr>
          <w:rStyle w:val="CrossReference"/>
        </w:rPr>
        <w:t>The Cart</w:t>
      </w:r>
      <w:r w:rsidR="00C23447">
        <w:fldChar w:fldCharType="end"/>
      </w:r>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14:paraId="213E341C" w14:textId="77777777" w:rsidR="0095335A" w:rsidRDefault="0095335A" w:rsidP="0095335A">
      <w:pPr>
        <w:pStyle w:val="iNormal"/>
        <w:numPr>
          <w:ilvl w:val="0"/>
          <w:numId w:val="6"/>
        </w:numPr>
      </w:pPr>
      <w:r>
        <w:t>Click on the Cart status box to open the Cart dropdown menu.</w:t>
      </w:r>
    </w:p>
    <w:p w14:paraId="6A61E4C5" w14:textId="77777777" w:rsidR="0089491D" w:rsidRDefault="00A5049D" w:rsidP="0089491D">
      <w:pPr>
        <w:pStyle w:val="iFigureCaption"/>
      </w:pPr>
      <w:r>
        <w:rPr>
          <w:noProof/>
          <w:lang w:val="en-US"/>
        </w:rPr>
        <mc:AlternateContent>
          <mc:Choice Requires="wpg">
            <w:drawing>
              <wp:inline distT="0" distB="0" distL="0" distR="0" wp14:anchorId="07E58544" wp14:editId="0B363ACD">
                <wp:extent cx="4908550" cy="1261110"/>
                <wp:effectExtent l="0" t="0" r="6350" b="0"/>
                <wp:docPr id="41"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08550" cy="1261110"/>
                          <a:chOff x="2203" y="6446"/>
                          <a:chExt cx="7730" cy="1986"/>
                        </a:xfrm>
                      </wpg:grpSpPr>
                      <wps:wsp>
                        <wps:cNvPr id="45" name="AutoShape 192"/>
                        <wps:cNvSpPr>
                          <a:spLocks noChangeAspect="1" noChangeArrowheads="1" noTextEdit="1"/>
                        </wps:cNvSpPr>
                        <wps: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1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pic:spPr>
                      </pic:pic>
                      <wps:wsp>
                        <wps:cNvPr id="48" name="Oval 74"/>
                        <wps:cNvSpPr>
                          <a:spLocks noChangeArrowheads="1"/>
                        </wps:cNvSpPr>
                        <wps:spPr bwMode="auto">
                          <a:xfrm>
                            <a:off x="7916" y="7018"/>
                            <a:ext cx="1814" cy="31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93" o:spid="_x0000_s1026" style="width:386.5pt;height:99.3pt;mso-position-horizontal-relative:char;mso-position-vertical-relative:line" coordorigin="2203,6446" coordsize="7730,19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">
                <o:lock v:ext="edit" aspectratio="t"/>
                <v:rect id="AutoShape 192" o:spid="_x0000_s1027" style="position:absolute;left:2203;top:6446;width:7730;height:1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Picture 194" o:spid="_x0000_s1028" type="#_x0000_t75" style="position:absolute;left:2203;top:6446;width:7730;height:19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m&#10;oIXEAAAA2wAAAA8AAABkcnMvZG93bnJldi54bWxEj91qwkAUhO8LfYflCN7pJkVbTV2lVJT+XBRj&#10;HuCwe5oEs2dDdo3x7d2C0MthZr5hVpvBNqKnzteOFaTTBASxdqbmUkFx3E0WIHxANtg4JgVX8rBZ&#10;Pz6sMDPuwgfq81CKCGGfoYIqhDaT0uuKLPqpa4mj9+s6iyHKrpSmw0uE20Y+JcmztFhzXKiwpfeK&#10;9Ck/WwXzov92234/18WXTz/Dj8lTvVRqPBreXkEEGsJ/+N7+MApmL/D3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7moIXEAAAA2wAAAA8AAAAAAAAAAAAAAAAAnAIA&#10;AGRycy9kb3ducmV2LnhtbFBLBQYAAAAABAAEAPcAAACNAwAAAAA=&#10;">
                  <v:imagedata r:id="rId103" o:title=""/>
                </v:shape>
                <v:oval id="Oval 74" o:spid="_x0000_s1029" style="position:absolute;left:7916;top:7018;width:1814;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PLwAAA&#10;ANsAAAAPAAAAZHJzL2Rvd25yZXYueG1sRE/LisIwFN0L8w/hDrjTVFFnqEbxgSAuFJ35gEtzbTvT&#10;3NQk1vr3ZiG4PJz3bNGaSjTkfGlZwaCfgCDOrC45V/D7s+19g/ABWWNlmRQ8yMNi/tGZYartnU/U&#10;nEMuYgj7FBUUIdSplD4ryKDv25o4chfrDIYIXS61w3sMN5UcJslEGiw5NhRY07qg7P98MwrGf/l1&#10;eDiuHvRVbio3aBt73Uulup/tcgoiUBve4pd7pxWM4tj4Jf4A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rPLwAAAANsAAAAPAAAAAAAAAAAAAAAAAJcCAABkcnMvZG93bnJl&#10;di54bWxQSwUGAAAAAAQABAD1AAAAhAMAAAAA&#10;" filled="f" strokecolor="red" strokeweight="1pt"/>
                <w10:anchorlock/>
              </v:group>
            </w:pict>
          </mc:Fallback>
        </mc:AlternateContent>
      </w:r>
    </w:p>
    <w:p w14:paraId="48924829" w14:textId="77777777"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w:t>
      </w:r>
      <w:proofErr w:type="gramStart"/>
      <w:r w:rsidR="00FB6CE1">
        <w:t xml:space="preserve">the </w:t>
      </w:r>
      <w:r w:rsidR="00244273" w:rsidRPr="00244273">
        <w:rPr>
          <w:rStyle w:val="iButtonBlue"/>
        </w:rPr>
        <w:t> </w:t>
      </w:r>
      <w:proofErr w:type="spellStart"/>
      <w:r w:rsidR="00244273" w:rsidRPr="00244273">
        <w:rPr>
          <w:rStyle w:val="iButtonBlue"/>
        </w:rPr>
        <w:t>Dowload</w:t>
      </w:r>
      <w:proofErr w:type="spellEnd"/>
      <w:proofErr w:type="gramEnd"/>
      <w:r w:rsidR="00244273" w:rsidRPr="00244273">
        <w:rPr>
          <w:rStyle w:val="iButtonBlue"/>
        </w:rPr>
        <w:t> </w:t>
      </w:r>
      <w:r w:rsidR="00FB6CE1">
        <w:t xml:space="preserve"> button on that screen, as shown below. If this method is used, the Cart can be reviewed prior to </w:t>
      </w:r>
      <w:r w:rsidR="00244273">
        <w:t>Downloading</w:t>
      </w:r>
      <w:r w:rsidR="00FB6CE1">
        <w:t>.</w:t>
      </w:r>
    </w:p>
    <w:p w14:paraId="2EE72AA2" w14:textId="77777777"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14:paraId="755B453E" w14:textId="77777777"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14:paraId="497C44CC" w14:textId="77777777"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r w:rsidR="00C23447">
        <w:fldChar w:fldCharType="begin"/>
      </w:r>
      <w:r w:rsidR="00C23447">
        <w:instrText xml:space="preserve"> REF _Ref351561800 \r \h  \* MERGEFORMAT </w:instrText>
      </w:r>
      <w:r w:rsidR="00C23447">
        <w:fldChar w:fldCharType="separate"/>
      </w:r>
      <w:r w:rsidR="004F6915" w:rsidRPr="004F6915">
        <w:rPr>
          <w:rStyle w:val="CrossReference"/>
        </w:rPr>
        <w:t>9.1</w:t>
      </w:r>
      <w:r w:rsidR="00C23447">
        <w:fldChar w:fldCharType="end"/>
      </w:r>
      <w:r w:rsidRPr="0077033E">
        <w:rPr>
          <w:rStyle w:val="CrossReference"/>
        </w:rPr>
        <w:t xml:space="preserve"> </w:t>
      </w:r>
      <w:r w:rsidR="00C23447">
        <w:fldChar w:fldCharType="begin"/>
      </w:r>
      <w:r w:rsidR="00C23447">
        <w:instrText xml:space="preserve"> REF _Ref351561800 \h  \* MERGEFORMAT </w:instrText>
      </w:r>
      <w:r w:rsidR="00C23447">
        <w:fldChar w:fldCharType="separate"/>
      </w:r>
      <w:r w:rsidR="004F6915" w:rsidRPr="004F6915">
        <w:rPr>
          <w:rStyle w:val="CrossReference"/>
        </w:rPr>
        <w:t>Creating a Package</w:t>
      </w:r>
      <w:r w:rsidR="00C23447">
        <w:fldChar w:fldCharType="end"/>
      </w:r>
      <w:r w:rsidR="0077033E">
        <w:t xml:space="preserve"> </w:t>
      </w:r>
      <w:r>
        <w:t xml:space="preserve">for instructions on creating a Packaged ZIP file and </w:t>
      </w:r>
      <w:r w:rsidR="00C23447">
        <w:fldChar w:fldCharType="begin"/>
      </w:r>
      <w:r w:rsidR="00C23447">
        <w:instrText xml:space="preserve"> REF _Ref351732800 \r \h  \* MERGEFORMAT </w:instrText>
      </w:r>
      <w:r w:rsidR="00C23447">
        <w:fldChar w:fldCharType="separate"/>
      </w:r>
      <w:r w:rsidR="004F6915" w:rsidRPr="004F6915">
        <w:rPr>
          <w:rStyle w:val="CrossReference"/>
        </w:rPr>
        <w:t>Appendix A -</w:t>
      </w:r>
      <w:r w:rsidR="00C23447">
        <w:fldChar w:fldCharType="end"/>
      </w:r>
      <w:r w:rsidR="0077033E" w:rsidRPr="0077033E">
        <w:rPr>
          <w:rStyle w:val="CrossReference"/>
        </w:rPr>
        <w:t xml:space="preserve"> </w:t>
      </w:r>
      <w:r w:rsidR="00C23447">
        <w:fldChar w:fldCharType="begin"/>
      </w:r>
      <w:r w:rsidR="00C23447">
        <w:instrText xml:space="preserve"> REF _Ref351732800 \h  \* MERGEFORMAT </w:instrText>
      </w:r>
      <w:r w:rsidR="00C23447">
        <w:fldChar w:fldCharType="separate"/>
      </w:r>
      <w:r w:rsidR="004F6915" w:rsidRPr="004F6915">
        <w:rPr>
          <w:rStyle w:val="CrossReference"/>
        </w:rPr>
        <w:t xml:space="preserve">The </w:t>
      </w:r>
      <w:proofErr w:type="spellStart"/>
      <w:r w:rsidR="004F6915" w:rsidRPr="004F6915">
        <w:rPr>
          <w:rStyle w:val="CrossReference"/>
        </w:rPr>
        <w:t>Bagit</w:t>
      </w:r>
      <w:proofErr w:type="spellEnd"/>
      <w:r w:rsidR="004F6915" w:rsidRPr="004F6915">
        <w:rPr>
          <w:rStyle w:val="CrossReference"/>
        </w:rPr>
        <w:t xml:space="preserve"> format</w:t>
      </w:r>
      <w:r w:rsidR="00C23447">
        <w:fldChar w:fldCharType="end"/>
      </w:r>
      <w:r w:rsidR="0077033E">
        <w:rPr>
          <w:rStyle w:val="CrossReference"/>
        </w:rPr>
        <w:t xml:space="preserve"> </w:t>
      </w:r>
      <w:r>
        <w:t xml:space="preserve">for details of the </w:t>
      </w:r>
      <w:proofErr w:type="spellStart"/>
      <w:r>
        <w:t>Bagit</w:t>
      </w:r>
      <w:proofErr w:type="spellEnd"/>
      <w:r>
        <w:t xml:space="preserve"> format, which is used for Packaged ZIP files.</w:t>
      </w:r>
    </w:p>
    <w:p w14:paraId="3F6827E4" w14:textId="1D0D6740" w:rsidR="00A13A20" w:rsidRPr="00B6457B" w:rsidRDefault="00CF08BB" w:rsidP="00B6457B">
      <w:pPr>
        <w:pStyle w:val="iHeading1"/>
      </w:pPr>
      <w:bookmarkStart w:id="167" w:name="_Toc215047191"/>
      <w:bookmarkStart w:id="168" w:name="_Ref351623216"/>
      <w:bookmarkStart w:id="169" w:name="_Ref351623218"/>
      <w:bookmarkStart w:id="170" w:name="_Toc308996078"/>
      <w:bookmarkEnd w:id="140"/>
      <w:r>
        <w:t>DIVER</w:t>
      </w:r>
      <w:r w:rsidR="00286B7E">
        <w:t xml:space="preserve"> </w:t>
      </w:r>
      <w:r w:rsidR="00A13A20" w:rsidRPr="00B6457B">
        <w:t>Administration</w:t>
      </w:r>
      <w:bookmarkEnd w:id="167"/>
      <w:bookmarkEnd w:id="168"/>
      <w:bookmarkEnd w:id="169"/>
      <w:bookmarkEnd w:id="170"/>
    </w:p>
    <w:p w14:paraId="19CF313E" w14:textId="51805334"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CF08BB">
        <w:t>DIVER</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14:paraId="3CA0E214" w14:textId="5EF360F9"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D919EA">
        <w:t xml:space="preserve">seven </w:t>
      </w:r>
      <w:r>
        <w:t>tabs:</w:t>
      </w:r>
    </w:p>
    <w:tbl>
      <w:tblPr>
        <w:tblW w:w="0" w:type="auto"/>
        <w:tblLook w:val="04A0" w:firstRow="1" w:lastRow="0" w:firstColumn="1" w:lastColumn="0" w:noHBand="0" w:noVBand="1"/>
      </w:tblPr>
      <w:tblGrid>
        <w:gridCol w:w="2092"/>
        <w:gridCol w:w="7188"/>
      </w:tblGrid>
      <w:tr w:rsidR="0071425A" w:rsidRPr="00582270" w14:paraId="6CB9B10D" w14:textId="77777777" w:rsidTr="00582270">
        <w:tc>
          <w:tcPr>
            <w:tcW w:w="2093" w:type="dxa"/>
            <w:shd w:val="clear" w:color="auto" w:fill="auto"/>
          </w:tcPr>
          <w:p w14:paraId="030DE8D8" w14:textId="77777777" w:rsidR="0071425A" w:rsidRPr="00582270" w:rsidRDefault="0071425A" w:rsidP="00B01005">
            <w:pPr>
              <w:pStyle w:val="iNormal"/>
              <w:jc w:val="left"/>
            </w:pPr>
            <w:r w:rsidRPr="00582270">
              <w:t>Users</w:t>
            </w:r>
          </w:p>
        </w:tc>
        <w:tc>
          <w:tcPr>
            <w:tcW w:w="7195" w:type="dxa"/>
            <w:shd w:val="clear" w:color="auto" w:fill="auto"/>
          </w:tcPr>
          <w:p w14:paraId="47AA5633" w14:textId="77777777"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14:paraId="06E4C6FF" w14:textId="77777777" w:rsidTr="00582270">
        <w:tc>
          <w:tcPr>
            <w:tcW w:w="2093" w:type="dxa"/>
            <w:shd w:val="clear" w:color="auto" w:fill="auto"/>
          </w:tcPr>
          <w:p w14:paraId="2ACA3E5A" w14:textId="77777777" w:rsidR="0071425A" w:rsidRPr="00582270" w:rsidRDefault="0071425A" w:rsidP="00B01005">
            <w:pPr>
              <w:pStyle w:val="iNormal"/>
              <w:jc w:val="left"/>
            </w:pPr>
            <w:r w:rsidRPr="00582270">
              <w:t>Access Requests</w:t>
            </w:r>
          </w:p>
        </w:tc>
        <w:tc>
          <w:tcPr>
            <w:tcW w:w="7195" w:type="dxa"/>
            <w:shd w:val="clear" w:color="auto" w:fill="auto"/>
          </w:tcPr>
          <w:p w14:paraId="2BC6DBA3" w14:textId="77777777"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D919EA" w:rsidRPr="00582270" w14:paraId="403CB007" w14:textId="77777777" w:rsidTr="00582270">
        <w:tc>
          <w:tcPr>
            <w:tcW w:w="2093" w:type="dxa"/>
            <w:shd w:val="clear" w:color="auto" w:fill="auto"/>
          </w:tcPr>
          <w:p w14:paraId="46251966" w14:textId="07CA4FA9" w:rsidR="00D919EA" w:rsidRPr="00582270" w:rsidRDefault="00D919EA" w:rsidP="00B01005">
            <w:pPr>
              <w:pStyle w:val="iNormal"/>
              <w:jc w:val="left"/>
            </w:pPr>
            <w:r>
              <w:t>Access Groups</w:t>
            </w:r>
          </w:p>
        </w:tc>
        <w:tc>
          <w:tcPr>
            <w:tcW w:w="7195" w:type="dxa"/>
            <w:shd w:val="clear" w:color="auto" w:fill="auto"/>
          </w:tcPr>
          <w:p w14:paraId="184C3FEA" w14:textId="0F838734" w:rsidR="00D919EA" w:rsidRPr="00582270" w:rsidRDefault="00D919EA" w:rsidP="000F128B">
            <w:pPr>
              <w:pStyle w:val="iNormal"/>
            </w:pPr>
            <w:r>
              <w:t xml:space="preserve">This tab is used to </w:t>
            </w:r>
            <w:r w:rsidR="00613403">
              <w:t xml:space="preserve">manage Access Groups, </w:t>
            </w:r>
            <w:proofErr w:type="spellStart"/>
            <w:r w:rsidR="00613403">
              <w:t>ie</w:t>
            </w:r>
            <w:proofErr w:type="spellEnd"/>
            <w:r w:rsidR="00613403">
              <w:t xml:space="preserve">: </w:t>
            </w:r>
            <w:r>
              <w:t xml:space="preserve">groups of users who have authorised access to </w:t>
            </w:r>
            <w:r w:rsidR="00643A5E">
              <w:t>one or more files</w:t>
            </w:r>
            <w:r w:rsidR="00B32D1F">
              <w:t>.</w:t>
            </w:r>
          </w:p>
        </w:tc>
      </w:tr>
      <w:tr w:rsidR="0071425A" w:rsidRPr="00582270" w14:paraId="3E7F611E" w14:textId="77777777" w:rsidTr="00582270">
        <w:tc>
          <w:tcPr>
            <w:tcW w:w="2093" w:type="dxa"/>
            <w:shd w:val="clear" w:color="auto" w:fill="auto"/>
          </w:tcPr>
          <w:p w14:paraId="11B2E2C1" w14:textId="77777777" w:rsidR="0071425A" w:rsidRPr="00582270" w:rsidRDefault="0071425A" w:rsidP="00B01005">
            <w:pPr>
              <w:pStyle w:val="iNormal"/>
              <w:jc w:val="left"/>
            </w:pPr>
            <w:r w:rsidRPr="00582270">
              <w:t>Column Mappings</w:t>
            </w:r>
          </w:p>
        </w:tc>
        <w:tc>
          <w:tcPr>
            <w:tcW w:w="7195" w:type="dxa"/>
            <w:shd w:val="clear" w:color="auto" w:fill="auto"/>
          </w:tcPr>
          <w:p w14:paraId="16B1CFD8" w14:textId="77777777" w:rsidR="0071425A" w:rsidRPr="00582270" w:rsidRDefault="0071425A" w:rsidP="000F128B">
            <w:pPr>
              <w:pStyle w:val="iNormal"/>
            </w:pPr>
            <w:r w:rsidRPr="00582270">
              <w:t>This tab is one method of managing the list of defined Column Mappings.</w:t>
            </w:r>
          </w:p>
        </w:tc>
      </w:tr>
      <w:tr w:rsidR="00244273" w:rsidRPr="00582270" w14:paraId="00127092" w14:textId="77777777" w:rsidTr="00582270">
        <w:tc>
          <w:tcPr>
            <w:tcW w:w="2093" w:type="dxa"/>
            <w:shd w:val="clear" w:color="auto" w:fill="auto"/>
          </w:tcPr>
          <w:p w14:paraId="37BD98F6" w14:textId="77777777" w:rsidR="00244273" w:rsidRPr="00582270" w:rsidRDefault="00244273" w:rsidP="00582270">
            <w:pPr>
              <w:pStyle w:val="iNormal"/>
              <w:jc w:val="left"/>
            </w:pPr>
            <w:proofErr w:type="spellStart"/>
            <w:r>
              <w:t>Resque</w:t>
            </w:r>
            <w:proofErr w:type="spellEnd"/>
          </w:p>
        </w:tc>
        <w:tc>
          <w:tcPr>
            <w:tcW w:w="7195" w:type="dxa"/>
            <w:shd w:val="clear" w:color="auto" w:fill="auto"/>
          </w:tcPr>
          <w:p w14:paraId="7FA1DFC4" w14:textId="77777777" w:rsidR="00244273" w:rsidRPr="00582270" w:rsidRDefault="00244273" w:rsidP="000F128B">
            <w:pPr>
              <w:pStyle w:val="iNormal"/>
            </w:pPr>
            <w:proofErr w:type="spellStart"/>
            <w:r>
              <w:t>Resque</w:t>
            </w:r>
            <w:proofErr w:type="spellEnd"/>
            <w:r>
              <w:t xml:space="preserve"> is the background process manager for Ruby on Rails. This tab shows a list of background tasks and allows them to be managed.</w:t>
            </w:r>
          </w:p>
        </w:tc>
      </w:tr>
      <w:tr w:rsidR="00244273" w:rsidRPr="00582270" w14:paraId="1E79AB98" w14:textId="77777777" w:rsidTr="00582270">
        <w:tc>
          <w:tcPr>
            <w:tcW w:w="2093" w:type="dxa"/>
            <w:shd w:val="clear" w:color="auto" w:fill="auto"/>
          </w:tcPr>
          <w:p w14:paraId="5E754902" w14:textId="77777777" w:rsidR="00244273" w:rsidRDefault="00244273" w:rsidP="00582270">
            <w:pPr>
              <w:pStyle w:val="iNormal"/>
              <w:jc w:val="left"/>
            </w:pPr>
            <w:r>
              <w:t>System Configuration</w:t>
            </w:r>
          </w:p>
        </w:tc>
        <w:tc>
          <w:tcPr>
            <w:tcW w:w="7195" w:type="dxa"/>
            <w:shd w:val="clear" w:color="auto" w:fill="auto"/>
          </w:tcPr>
          <w:p w14:paraId="547EC5DE" w14:textId="2B3948E6" w:rsidR="00244273" w:rsidRPr="00582270" w:rsidRDefault="00CF08BB" w:rsidP="007E2081">
            <w:pPr>
              <w:pStyle w:val="iNormal"/>
            </w:pPr>
            <w:r>
              <w:t>DIVER</w:t>
            </w:r>
            <w:r w:rsidR="00244273">
              <w:t xml:space="preserve">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r w:rsidR="00643A5E" w:rsidRPr="00582270" w14:paraId="3A0D25CA" w14:textId="77777777" w:rsidTr="00582270">
        <w:tc>
          <w:tcPr>
            <w:tcW w:w="2093" w:type="dxa"/>
            <w:shd w:val="clear" w:color="auto" w:fill="auto"/>
          </w:tcPr>
          <w:p w14:paraId="7CFBEF98" w14:textId="37D0C2FE" w:rsidR="00643A5E" w:rsidRDefault="00643A5E" w:rsidP="00582270">
            <w:pPr>
              <w:pStyle w:val="iNormal"/>
              <w:jc w:val="left"/>
            </w:pPr>
            <w:r>
              <w:t>Dashboard Contents</w:t>
            </w:r>
          </w:p>
        </w:tc>
        <w:tc>
          <w:tcPr>
            <w:tcW w:w="7195" w:type="dxa"/>
            <w:shd w:val="clear" w:color="auto" w:fill="auto"/>
          </w:tcPr>
          <w:p w14:paraId="6823A210" w14:textId="28E3D093" w:rsidR="00643A5E" w:rsidRDefault="00643A5E" w:rsidP="007E2081">
            <w:pPr>
              <w:pStyle w:val="iNormal"/>
            </w:pPr>
            <w:r>
              <w:t>This tab allows an administrator to set up a message-of-the-day or important communication to all users to be displayed on the Dashboard</w:t>
            </w:r>
            <w:r w:rsidR="00074F9B">
              <w:t>.</w:t>
            </w:r>
            <w:r>
              <w:t xml:space="preserve"> </w:t>
            </w:r>
          </w:p>
        </w:tc>
      </w:tr>
    </w:tbl>
    <w:p w14:paraId="3CB8A6CF" w14:textId="77777777" w:rsidR="00A13A20" w:rsidRPr="00B6457B" w:rsidRDefault="00B359E3" w:rsidP="00B6457B">
      <w:pPr>
        <w:pStyle w:val="iHeading2"/>
      </w:pPr>
      <w:bookmarkStart w:id="171" w:name="_Toc215047192"/>
      <w:bookmarkStart w:id="172" w:name="_Toc308996079"/>
      <w:r w:rsidRPr="00B6457B">
        <w:t>Managing</w:t>
      </w:r>
      <w:r w:rsidR="00C86942" w:rsidRPr="00B6457B">
        <w:t xml:space="preserve"> Users’ Details</w:t>
      </w:r>
      <w:bookmarkEnd w:id="171"/>
      <w:bookmarkEnd w:id="172"/>
    </w:p>
    <w:p w14:paraId="12E41CB5" w14:textId="77777777" w:rsidR="00A13A20"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14:paraId="18C28FF6" w14:textId="5B23677C" w:rsidR="00B32D1F" w:rsidRPr="005879DC" w:rsidRDefault="00B32D1F" w:rsidP="00A13A20">
      <w:pPr>
        <w:pStyle w:val="iNormal"/>
      </w:pPr>
      <w:r>
        <w:rPr>
          <w:noProof/>
          <w:lang w:val="en-US"/>
        </w:rPr>
        <w:drawing>
          <wp:inline distT="0" distB="0" distL="0" distR="0" wp14:anchorId="4F4BB489" wp14:editId="4620E9EB">
            <wp:extent cx="5381413" cy="2427250"/>
            <wp:effectExtent l="203200" t="203200" r="207010" b="21463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1751" cy="2427402"/>
                    </a:xfrm>
                    <a:prstGeom prst="rect">
                      <a:avLst/>
                    </a:prstGeom>
                    <a:noFill/>
                    <a:ln>
                      <a:noFill/>
                    </a:ln>
                    <a:effectLst>
                      <a:outerShdw blurRad="190500" dir="2700000" algn="tl" rotWithShape="0">
                        <a:srgbClr val="000000">
                          <a:alpha val="70000"/>
                        </a:srgbClr>
                      </a:outerShdw>
                    </a:effectLst>
                  </pic:spPr>
                </pic:pic>
              </a:graphicData>
            </a:graphic>
          </wp:inline>
        </w:drawing>
      </w:r>
    </w:p>
    <w:p w14:paraId="542E067F" w14:textId="39DC2605" w:rsidR="00A13A20" w:rsidRPr="005879DC" w:rsidRDefault="00A13A20" w:rsidP="00A82551">
      <w:pPr>
        <w:pStyle w:val="iNormal"/>
        <w:jc w:val="center"/>
      </w:pPr>
    </w:p>
    <w:p w14:paraId="04BC1F91" w14:textId="77777777" w:rsidR="00A13A20" w:rsidRDefault="00C86942" w:rsidP="00A13A20">
      <w:pPr>
        <w:pStyle w:val="iNormal"/>
      </w:pPr>
      <w:r>
        <w:t xml:space="preserve">Click on a User’s email address to open a screen showing that User’s details. </w:t>
      </w:r>
    </w:p>
    <w:p w14:paraId="4013A098" w14:textId="4DAB676E" w:rsidR="00A13A20" w:rsidRPr="005879DC" w:rsidRDefault="00B32D1F" w:rsidP="00A82551">
      <w:pPr>
        <w:pStyle w:val="iNormal"/>
        <w:jc w:val="center"/>
      </w:pPr>
      <w:r>
        <w:rPr>
          <w:noProof/>
          <w:lang w:val="en-US"/>
        </w:rPr>
        <w:drawing>
          <wp:inline distT="0" distB="0" distL="0" distR="0" wp14:anchorId="44E18880" wp14:editId="1E9AF02C">
            <wp:extent cx="5248063" cy="4140003"/>
            <wp:effectExtent l="203200" t="203200" r="213360" b="20383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50" cy="4140151"/>
                    </a:xfrm>
                    <a:prstGeom prst="rect">
                      <a:avLst/>
                    </a:prstGeom>
                    <a:noFill/>
                    <a:ln>
                      <a:noFill/>
                    </a:ln>
                    <a:effectLst>
                      <a:outerShdw blurRad="190500" algn="tl" rotWithShape="0">
                        <a:srgbClr val="000000">
                          <a:alpha val="70000"/>
                        </a:srgbClr>
                      </a:outerShdw>
                    </a:effectLst>
                  </pic:spPr>
                </pic:pic>
              </a:graphicData>
            </a:graphic>
          </wp:inline>
        </w:drawing>
      </w:r>
    </w:p>
    <w:p w14:paraId="4C04B36C" w14:textId="43ABCA17" w:rsidR="00C86942" w:rsidRDefault="00C86942" w:rsidP="00A13A20">
      <w:pPr>
        <w:pStyle w:val="iNormal"/>
      </w:pPr>
      <w:r>
        <w:t>T</w:t>
      </w:r>
      <w:r w:rsidR="00514540">
        <w:t xml:space="preserve">he following </w:t>
      </w:r>
      <w:r>
        <w:t>functions are provided:</w:t>
      </w:r>
    </w:p>
    <w:tbl>
      <w:tblPr>
        <w:tblW w:w="0" w:type="auto"/>
        <w:tblLook w:val="04A0" w:firstRow="1" w:lastRow="0" w:firstColumn="1" w:lastColumn="0" w:noHBand="0" w:noVBand="1"/>
      </w:tblPr>
      <w:tblGrid>
        <w:gridCol w:w="1384"/>
        <w:gridCol w:w="7896"/>
      </w:tblGrid>
      <w:tr w:rsidR="00C86942" w:rsidRPr="00582270" w14:paraId="0434B412" w14:textId="77777777" w:rsidTr="00B972CE">
        <w:tc>
          <w:tcPr>
            <w:tcW w:w="1384" w:type="dxa"/>
            <w:shd w:val="clear" w:color="auto" w:fill="auto"/>
          </w:tcPr>
          <w:p w14:paraId="6B6405A8" w14:textId="77777777"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14:paraId="7739EC8C" w14:textId="77777777"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14:paraId="26C330D8" w14:textId="77777777" w:rsidTr="00B972CE">
        <w:tc>
          <w:tcPr>
            <w:tcW w:w="1384" w:type="dxa"/>
            <w:shd w:val="clear" w:color="auto" w:fill="auto"/>
          </w:tcPr>
          <w:p w14:paraId="74ECB7BB" w14:textId="77777777" w:rsidR="00B01005" w:rsidRPr="00B972CE" w:rsidRDefault="00FD2043" w:rsidP="006F4187">
            <w:pPr>
              <w:pStyle w:val="iNormal"/>
              <w:rPr>
                <w:rStyle w:val="iButtonBlue"/>
              </w:rPr>
            </w:pPr>
            <w:r>
              <w:rPr>
                <w:rStyle w:val="iButtonBlue"/>
              </w:rPr>
              <w:t> Activate </w:t>
            </w:r>
          </w:p>
        </w:tc>
        <w:tc>
          <w:tcPr>
            <w:tcW w:w="7896" w:type="dxa"/>
            <w:shd w:val="clear" w:color="auto" w:fill="auto"/>
          </w:tcPr>
          <w:p w14:paraId="38516CAE" w14:textId="77777777" w:rsidR="00B01005" w:rsidRPr="00582270" w:rsidRDefault="00FD2043" w:rsidP="006F4187">
            <w:pPr>
              <w:pStyle w:val="iNormal"/>
            </w:pPr>
            <w:r>
              <w:t xml:space="preserve">Re-activate a User’s </w:t>
            </w:r>
            <w:proofErr w:type="gramStart"/>
            <w:r>
              <w:t>account which</w:t>
            </w:r>
            <w:proofErr w:type="gramEnd"/>
            <w:r>
              <w:t xml:space="preserve"> has been previously deactivated. This button is not displayed for active Users.</w:t>
            </w:r>
          </w:p>
        </w:tc>
      </w:tr>
      <w:tr w:rsidR="00C86942" w:rsidRPr="00582270" w14:paraId="2F8FB050" w14:textId="77777777" w:rsidTr="00B972CE">
        <w:tc>
          <w:tcPr>
            <w:tcW w:w="1384" w:type="dxa"/>
            <w:shd w:val="clear" w:color="auto" w:fill="auto"/>
          </w:tcPr>
          <w:p w14:paraId="29359BF2" w14:textId="77777777"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14:paraId="08AC65B7" w14:textId="77777777"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r w:rsidR="00C23447">
              <w:fldChar w:fldCharType="begin"/>
            </w:r>
            <w:r w:rsidR="00C23447">
              <w:instrText xml:space="preserve"> REF _Ref351724673 \r \h  \* MERGEFORMAT </w:instrText>
            </w:r>
            <w:r w:rsidR="00C23447">
              <w:fldChar w:fldCharType="separate"/>
            </w:r>
            <w:r w:rsidR="004F6915" w:rsidRPr="004F6915">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4F6915" w:rsidRPr="004F6915">
              <w:rPr>
                <w:rStyle w:val="CrossReference"/>
              </w:rPr>
              <w:t>Classes of Users</w:t>
            </w:r>
            <w:r w:rsidR="00C23447">
              <w:fldChar w:fldCharType="end"/>
            </w:r>
            <w:r w:rsidRPr="00582270">
              <w:t xml:space="preserve"> for information on roles.</w:t>
            </w:r>
          </w:p>
          <w:p w14:paraId="58C6C5F1" w14:textId="77777777" w:rsidR="00B972CE" w:rsidRDefault="00B972CE" w:rsidP="00B972CE">
            <w:pPr>
              <w:pStyle w:val="iFigureCaption"/>
            </w:pPr>
            <w:r>
              <w:rPr>
                <w:noProof/>
                <w:lang w:val="en-US"/>
              </w:rPr>
              <w:drawing>
                <wp:inline distT="0" distB="0" distL="0" distR="0" wp14:anchorId="16D29294" wp14:editId="61782FC9">
                  <wp:extent cx="2637155" cy="931712"/>
                  <wp:effectExtent l="203200" t="203200" r="207645" b="211455"/>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06"/>
                          <a:srcRect l="9552" t="42399" r="8458" b="18435"/>
                          <a:stretch>
                            <a:fillRect/>
                          </a:stretch>
                        </pic:blipFill>
                        <pic:spPr bwMode="auto">
                          <a:xfrm>
                            <a:off x="0" y="0"/>
                            <a:ext cx="2637155" cy="931712"/>
                          </a:xfrm>
                          <a:prstGeom prst="rect">
                            <a:avLst/>
                          </a:prstGeom>
                          <a:ln>
                            <a:noFill/>
                          </a:ln>
                          <a:effectLst>
                            <a:outerShdw blurRad="190500" algn="tl" rotWithShape="0">
                              <a:srgbClr val="000000">
                                <a:alpha val="70000"/>
                              </a:srgbClr>
                            </a:outerShdw>
                          </a:effectLst>
                        </pic:spPr>
                      </pic:pic>
                    </a:graphicData>
                  </a:graphic>
                </wp:inline>
              </w:drawing>
            </w:r>
          </w:p>
          <w:p w14:paraId="5CA48BAF" w14:textId="77777777" w:rsidR="00B972CE" w:rsidRPr="00582270" w:rsidRDefault="00B972CE" w:rsidP="00B972CE">
            <w:pPr>
              <w:pStyle w:val="iNormal"/>
            </w:pPr>
            <w:r>
              <w:t xml:space="preserve">You can click on the pen </w:t>
            </w:r>
            <w:r>
              <w:rPr>
                <w:noProof/>
                <w:lang w:val="en-US"/>
              </w:rPr>
              <w:drawing>
                <wp:inline distT="0" distB="0" distL="0" distR="0" wp14:anchorId="72636569" wp14:editId="6A36593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r w:rsidR="007F499E" w:rsidRPr="00582270" w14:paraId="38BEBE25" w14:textId="77777777" w:rsidTr="00B972CE">
        <w:tc>
          <w:tcPr>
            <w:tcW w:w="1384" w:type="dxa"/>
            <w:shd w:val="clear" w:color="auto" w:fill="auto"/>
          </w:tcPr>
          <w:p w14:paraId="4BF38B4D" w14:textId="5ED56D07" w:rsidR="007F499E" w:rsidRPr="00B972CE" w:rsidRDefault="007F499E" w:rsidP="006F4187">
            <w:pPr>
              <w:pStyle w:val="iNormal"/>
              <w:rPr>
                <w:rStyle w:val="iButtonBlue"/>
              </w:rPr>
            </w:pPr>
            <w:r>
              <w:rPr>
                <w:rStyle w:val="iButtonBlue"/>
              </w:rPr>
              <w:t>Add Access Group</w:t>
            </w:r>
          </w:p>
        </w:tc>
        <w:tc>
          <w:tcPr>
            <w:tcW w:w="7896" w:type="dxa"/>
            <w:shd w:val="clear" w:color="auto" w:fill="auto"/>
          </w:tcPr>
          <w:p w14:paraId="1A12A190" w14:textId="04FEF5D3" w:rsidR="00AF4CF6" w:rsidRDefault="007F499E">
            <w:pPr>
              <w:pStyle w:val="iNormal"/>
            </w:pPr>
            <w:r>
              <w:t xml:space="preserve">The table displays the list of Access Groups to which this user belongs. To associate another Access Group with the user, click on the selection box next to the Add Access Group button and choose the Access Group </w:t>
            </w:r>
            <w:r w:rsidR="00AF4CF6">
              <w:t>you wish to add</w:t>
            </w:r>
            <w:r w:rsidR="00FF3FDC">
              <w:t xml:space="preserve"> from the list displayed</w:t>
            </w:r>
            <w:r w:rsidR="00AF4CF6">
              <w:t>.</w:t>
            </w:r>
            <w:r w:rsidR="00F21AD3">
              <w:t xml:space="preserve"> Following are some usage notes:</w:t>
            </w:r>
          </w:p>
          <w:p w14:paraId="33B08ADF" w14:textId="77777777" w:rsidR="00AF4CF6" w:rsidRDefault="007F499E" w:rsidP="00850A9C">
            <w:pPr>
              <w:pStyle w:val="iNormal"/>
              <w:numPr>
                <w:ilvl w:val="0"/>
                <w:numId w:val="41"/>
              </w:numPr>
              <w:rPr>
                <w:rFonts w:eastAsiaTheme="minorHAnsi" w:cstheme="minorBidi"/>
              </w:rPr>
            </w:pPr>
            <w:r>
              <w:t xml:space="preserve">Only </w:t>
            </w:r>
            <w:r w:rsidR="003F3FFA">
              <w:t xml:space="preserve">those </w:t>
            </w:r>
            <w:r>
              <w:t xml:space="preserve">Access Groups </w:t>
            </w:r>
            <w:r w:rsidR="003F3FFA">
              <w:t>that</w:t>
            </w:r>
            <w:r>
              <w:t xml:space="preserve"> are not already in the list can be selected.</w:t>
            </w:r>
          </w:p>
          <w:p w14:paraId="526EE879" w14:textId="32ED75D9" w:rsidR="00AF4CF6" w:rsidRDefault="00AF4CF6" w:rsidP="00850A9C">
            <w:pPr>
              <w:pStyle w:val="iNormal"/>
              <w:numPr>
                <w:ilvl w:val="0"/>
                <w:numId w:val="41"/>
              </w:numPr>
              <w:rPr>
                <w:rFonts w:eastAsiaTheme="minorHAnsi" w:cstheme="minorBidi"/>
              </w:rPr>
            </w:pPr>
            <w:r>
              <w:t xml:space="preserve">You can add </w:t>
            </w:r>
            <w:r w:rsidR="00F21AD3">
              <w:t>an Access Group to a user regardless of whether the Access group is Active or Inactive.</w:t>
            </w:r>
          </w:p>
          <w:p w14:paraId="5933F159" w14:textId="79D4D5AC" w:rsidR="00AF4CF6" w:rsidRPr="00850A9C" w:rsidRDefault="003F3FFA" w:rsidP="00850A9C">
            <w:pPr>
              <w:pStyle w:val="iNormal"/>
              <w:numPr>
                <w:ilvl w:val="0"/>
                <w:numId w:val="41"/>
              </w:numPr>
            </w:pPr>
            <w:r>
              <w:t>You can remove an Access Group from the list by pressing the Remove X. However, the system will not allow you to remove an Access Group for which the user in question is the Primary User of the Access Group.</w:t>
            </w:r>
          </w:p>
        </w:tc>
      </w:tr>
    </w:tbl>
    <w:p w14:paraId="366BAA94" w14:textId="55BC0D0F" w:rsidR="00C86942" w:rsidRPr="005879DC" w:rsidRDefault="00F21AD3" w:rsidP="00850A9C">
      <w:pPr>
        <w:pStyle w:val="iNote"/>
      </w:pPr>
      <w:r>
        <w:t>Note</w:t>
      </w:r>
      <w:r>
        <w:tab/>
      </w:r>
      <w:r w:rsidR="00C86942">
        <w:t xml:space="preserve">It is not possible to delete a User’s entry. This ensures that historical information relating to that User remains meaningful. Instead of deletion, a User’s login account should be </w:t>
      </w:r>
      <w:proofErr w:type="gramStart"/>
      <w:r w:rsidR="00C86942">
        <w:t>Deactivated</w:t>
      </w:r>
      <w:proofErr w:type="gramEnd"/>
      <w:r w:rsidR="00C86942">
        <w:t>.</w:t>
      </w:r>
    </w:p>
    <w:p w14:paraId="5B7BCE79" w14:textId="77777777" w:rsidR="00A13A20" w:rsidRPr="005879DC" w:rsidRDefault="001240AD" w:rsidP="00B6457B">
      <w:pPr>
        <w:pStyle w:val="iHeading2"/>
      </w:pPr>
      <w:bookmarkStart w:id="173" w:name="_Toc308996080"/>
      <w:r>
        <w:t>Authorising New Users</w:t>
      </w:r>
      <w:r w:rsidR="00C86942">
        <w:t xml:space="preserve"> – The Access Requests Tab</w:t>
      </w:r>
      <w:bookmarkEnd w:id="173"/>
    </w:p>
    <w:p w14:paraId="37ACE893" w14:textId="5C274E44"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14:paraId="7F632976" w14:textId="3074BA1C" w:rsidR="00A13A20" w:rsidRPr="005879DC" w:rsidRDefault="00A135E1" w:rsidP="0095335A">
      <w:pPr>
        <w:pStyle w:val="iFigureCaption"/>
      </w:pPr>
      <w:r>
        <w:rPr>
          <w:noProof/>
          <w:lang w:val="en-US"/>
        </w:rPr>
        <w:drawing>
          <wp:inline distT="0" distB="0" distL="0" distR="0" wp14:anchorId="07F80AFC" wp14:editId="3C61F986">
            <wp:extent cx="5326380" cy="1570831"/>
            <wp:effectExtent l="203200" t="203200" r="210820" b="207645"/>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7068" cy="1571034"/>
                    </a:xfrm>
                    <a:prstGeom prst="rect">
                      <a:avLst/>
                    </a:prstGeom>
                    <a:noFill/>
                    <a:ln>
                      <a:noFill/>
                    </a:ln>
                    <a:effectLst>
                      <a:outerShdw blurRad="190500" algn="tl" rotWithShape="0">
                        <a:srgbClr val="000000">
                          <a:alpha val="70000"/>
                        </a:srgbClr>
                      </a:outerShdw>
                    </a:effectLst>
                  </pic:spPr>
                </pic:pic>
              </a:graphicData>
            </a:graphic>
          </wp:inline>
        </w:drawing>
      </w:r>
    </w:p>
    <w:p w14:paraId="1A3AA0CF" w14:textId="77777777" w:rsidR="00C86942" w:rsidRDefault="00C86942" w:rsidP="00A13A20">
      <w:pPr>
        <w:pStyle w:val="iNormal"/>
      </w:pPr>
      <w: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1EC9DC51" w14:textId="77777777" w:rsidTr="00582270">
        <w:tc>
          <w:tcPr>
            <w:tcW w:w="1384" w:type="dxa"/>
            <w:shd w:val="clear" w:color="auto" w:fill="auto"/>
          </w:tcPr>
          <w:p w14:paraId="5637F24D" w14:textId="77777777"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14:paraId="3B574A4A" w14:textId="77777777"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14:paraId="1D61FB2C" w14:textId="77777777" w:rsidTr="00582270">
        <w:tc>
          <w:tcPr>
            <w:tcW w:w="1384" w:type="dxa"/>
            <w:shd w:val="clear" w:color="auto" w:fill="auto"/>
          </w:tcPr>
          <w:p w14:paraId="4115C453" w14:textId="77777777"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14:paraId="7B198721" w14:textId="77777777"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14:paraId="193C0016" w14:textId="77777777" w:rsidTr="00582270">
        <w:tc>
          <w:tcPr>
            <w:tcW w:w="1384" w:type="dxa"/>
            <w:shd w:val="clear" w:color="auto" w:fill="auto"/>
          </w:tcPr>
          <w:p w14:paraId="52ED75F7" w14:textId="77777777"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14:paraId="7AD35A4C" w14:textId="77777777"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r w:rsidR="00C23447">
              <w:fldChar w:fldCharType="begin"/>
            </w:r>
            <w:r w:rsidR="00C23447">
              <w:instrText xml:space="preserve"> REF _Ref351724673 \r \h  \* MERGEFORMAT </w:instrText>
            </w:r>
            <w:r w:rsidR="00C23447">
              <w:fldChar w:fldCharType="separate"/>
            </w:r>
            <w:r w:rsidR="004F6915" w:rsidRPr="004F6915">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4F6915" w:rsidRPr="004F6915">
              <w:rPr>
                <w:rStyle w:val="CrossReference"/>
              </w:rPr>
              <w:t>Classes of Users</w:t>
            </w:r>
            <w:r w:rsidR="00C23447">
              <w:fldChar w:fldCharType="end"/>
            </w:r>
            <w:r w:rsidRPr="00582270">
              <w:t xml:space="preserve"> for information on the permissions of the three available roles.</w:t>
            </w:r>
          </w:p>
        </w:tc>
      </w:tr>
    </w:tbl>
    <w:p w14:paraId="2DDC03D1" w14:textId="23ACBA6D" w:rsidR="00870446" w:rsidRDefault="00870446" w:rsidP="00870446">
      <w:pPr>
        <w:pStyle w:val="iNormal"/>
      </w:pPr>
      <w:r>
        <w:t>Clicking any of these three buttons will remove the request from the Access Requests table.</w:t>
      </w:r>
    </w:p>
    <w:p w14:paraId="07AA4752" w14:textId="4EEF204C" w:rsidR="00643A5E" w:rsidRDefault="00643A5E" w:rsidP="00850A9C">
      <w:pPr>
        <w:pStyle w:val="iHeading2"/>
        <w:ind w:left="709" w:hanging="709"/>
      </w:pPr>
      <w:bookmarkStart w:id="174" w:name="_Ref259887537"/>
      <w:bookmarkStart w:id="175" w:name="_Ref259887545"/>
      <w:bookmarkStart w:id="176" w:name="_Toc308996081"/>
      <w:r>
        <w:t>Managing Access Groups</w:t>
      </w:r>
      <w:bookmarkEnd w:id="174"/>
      <w:bookmarkEnd w:id="175"/>
      <w:bookmarkEnd w:id="176"/>
    </w:p>
    <w:p w14:paraId="7D920A1F" w14:textId="3C8CDD0A" w:rsidR="00C94FA8" w:rsidRDefault="00613403" w:rsidP="00850A9C">
      <w:pPr>
        <w:pStyle w:val="iNormal"/>
        <w:keepNext/>
        <w:keepLines/>
      </w:pPr>
      <w:r>
        <w:t xml:space="preserve">An Access </w:t>
      </w:r>
      <w:r w:rsidR="008974D9">
        <w:t xml:space="preserve">Control </w:t>
      </w:r>
      <w:r>
        <w:t xml:space="preserve">Group </w:t>
      </w:r>
      <w:r w:rsidR="00C747B1">
        <w:t>(</w:t>
      </w:r>
      <w:r w:rsidR="008974D9">
        <w:t xml:space="preserve">also known as an Access </w:t>
      </w:r>
      <w:r w:rsidR="00C747B1">
        <w:t xml:space="preserve">Group) </w:t>
      </w:r>
      <w:r>
        <w:t xml:space="preserve">is a grouping of users who are authorised to access one or more Private files. </w:t>
      </w:r>
      <w:r w:rsidR="00C94FA8">
        <w:t xml:space="preserve">The Access Groups tab lists all Access Groups </w:t>
      </w:r>
      <w:r w:rsidR="00A72090">
        <w:t>that</w:t>
      </w:r>
      <w:r w:rsidR="00C94FA8">
        <w:t xml:space="preserve"> are in the system.</w:t>
      </w:r>
      <w:r w:rsidR="009C479B">
        <w:t xml:space="preserve"> This tab allows an administrator to manage Access Groups.</w:t>
      </w:r>
    </w:p>
    <w:p w14:paraId="1E23828F" w14:textId="0A4C090F" w:rsidR="00C94FA8" w:rsidRDefault="001C5498">
      <w:pPr>
        <w:pStyle w:val="iNormal"/>
      </w:pPr>
      <w:r>
        <w:rPr>
          <w:noProof/>
          <w:lang w:val="en-US"/>
        </w:rPr>
        <w:drawing>
          <wp:inline distT="0" distB="0" distL="0" distR="0" wp14:anchorId="2930997D" wp14:editId="6D10BE77">
            <wp:extent cx="5755640" cy="2274509"/>
            <wp:effectExtent l="203200" t="203200" r="213360" b="215265"/>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5640" cy="2274509"/>
                    </a:xfrm>
                    <a:prstGeom prst="rect">
                      <a:avLst/>
                    </a:prstGeom>
                    <a:noFill/>
                    <a:ln>
                      <a:noFill/>
                    </a:ln>
                    <a:effectLst>
                      <a:outerShdw blurRad="190500" algn="tl" rotWithShape="0">
                        <a:srgbClr val="000000">
                          <a:alpha val="70000"/>
                        </a:srgbClr>
                      </a:outerShdw>
                    </a:effectLst>
                  </pic:spPr>
                </pic:pic>
              </a:graphicData>
            </a:graphic>
          </wp:inline>
        </w:drawing>
      </w:r>
    </w:p>
    <w:p w14:paraId="0E780E42" w14:textId="5C132CF8" w:rsidR="00A72090" w:rsidRDefault="00A72090" w:rsidP="00A72090">
      <w:pPr>
        <w:pStyle w:val="iNormal"/>
      </w:pPr>
      <w:r>
        <w:t>Following are the actions available:</w:t>
      </w:r>
    </w:p>
    <w:tbl>
      <w:tblPr>
        <w:tblW w:w="0" w:type="auto"/>
        <w:tblLook w:val="04A0" w:firstRow="1" w:lastRow="0" w:firstColumn="1" w:lastColumn="0" w:noHBand="0" w:noVBand="1"/>
      </w:tblPr>
      <w:tblGrid>
        <w:gridCol w:w="1333"/>
        <w:gridCol w:w="7947"/>
      </w:tblGrid>
      <w:tr w:rsidR="00A72090" w:rsidRPr="00582270" w14:paraId="367A007F" w14:textId="77777777" w:rsidTr="00A72090">
        <w:tc>
          <w:tcPr>
            <w:tcW w:w="1526" w:type="dxa"/>
            <w:shd w:val="clear" w:color="auto" w:fill="auto"/>
          </w:tcPr>
          <w:p w14:paraId="35D412E4" w14:textId="77777777" w:rsidR="00A72090" w:rsidRPr="00B972CE" w:rsidRDefault="00A72090" w:rsidP="00A72090">
            <w:pPr>
              <w:pStyle w:val="iNormal"/>
              <w:rPr>
                <w:rStyle w:val="iButtonBlue"/>
              </w:rPr>
            </w:pPr>
            <w:r>
              <w:rPr>
                <w:rStyle w:val="iButtonBlue"/>
              </w:rPr>
              <w:t>New Access Group</w:t>
            </w:r>
          </w:p>
        </w:tc>
        <w:tc>
          <w:tcPr>
            <w:tcW w:w="7754" w:type="dxa"/>
            <w:shd w:val="clear" w:color="auto" w:fill="auto"/>
          </w:tcPr>
          <w:p w14:paraId="20C6F7DB" w14:textId="3D4ADF56" w:rsidR="00613403" w:rsidRDefault="00A72090">
            <w:pPr>
              <w:pStyle w:val="iNormal"/>
            </w:pPr>
            <w:r>
              <w:t>Click on this button to add a new Access Group.</w:t>
            </w:r>
            <w:r w:rsidR="00CA471B">
              <w:t xml:space="preserve"> When clicked, the following form will be displayed</w:t>
            </w:r>
            <w:r w:rsidR="00280213">
              <w:t xml:space="preserve"> which will allow you to enter details about the new Access Group</w:t>
            </w:r>
            <w:r w:rsidR="00CA471B">
              <w:t xml:space="preserve">. </w:t>
            </w:r>
          </w:p>
          <w:p w14:paraId="44BA9A9C" w14:textId="6085379C" w:rsidR="00CA471B" w:rsidRDefault="00CA471B">
            <w:pPr>
              <w:pStyle w:val="iNormal"/>
            </w:pPr>
            <w:r w:rsidRPr="00CA471B">
              <w:rPr>
                <w:noProof/>
                <w:lang w:val="en-US"/>
              </w:rPr>
              <w:drawing>
                <wp:inline distT="0" distB="0" distL="0" distR="0" wp14:anchorId="71B345B1" wp14:editId="05859855">
                  <wp:extent cx="4675573" cy="2666223"/>
                  <wp:effectExtent l="203200" t="203200" r="201295" b="20447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5573" cy="2666223"/>
                          </a:xfrm>
                          <a:prstGeom prst="rect">
                            <a:avLst/>
                          </a:prstGeom>
                          <a:noFill/>
                          <a:ln>
                            <a:noFill/>
                          </a:ln>
                          <a:effectLst>
                            <a:outerShdw blurRad="190500" algn="tl" rotWithShape="0">
                              <a:srgbClr val="000000">
                                <a:alpha val="70000"/>
                              </a:srgbClr>
                            </a:outerShdw>
                          </a:effectLst>
                        </pic:spPr>
                      </pic:pic>
                    </a:graphicData>
                  </a:graphic>
                </wp:inline>
              </w:drawing>
            </w:r>
          </w:p>
          <w:p w14:paraId="7C66C985" w14:textId="3B3F79CB" w:rsidR="00280213" w:rsidRPr="006273E1" w:rsidRDefault="00280213" w:rsidP="00850A9C">
            <w:pPr>
              <w:pStyle w:val="iNormal"/>
            </w:pPr>
            <w:r>
              <w:t xml:space="preserve">Enter the details </w:t>
            </w:r>
            <w:r w:rsidRPr="006273E1">
              <w:t xml:space="preserve">for the </w:t>
            </w:r>
            <w:r>
              <w:t>new Access Group</w:t>
            </w:r>
            <w:r w:rsidRPr="006273E1">
              <w:t>.</w:t>
            </w:r>
          </w:p>
          <w:tbl>
            <w:tblPr>
              <w:tblW w:w="0" w:type="auto"/>
              <w:tblInd w:w="612" w:type="dxa"/>
              <w:tblLook w:val="04A0" w:firstRow="1" w:lastRow="0" w:firstColumn="1" w:lastColumn="0" w:noHBand="0" w:noVBand="1"/>
            </w:tblPr>
            <w:tblGrid>
              <w:gridCol w:w="1479"/>
              <w:gridCol w:w="5436"/>
            </w:tblGrid>
            <w:tr w:rsidR="00280213" w:rsidRPr="00582270" w14:paraId="771DDD8E" w14:textId="77777777" w:rsidTr="00850A9C">
              <w:tc>
                <w:tcPr>
                  <w:tcW w:w="1479" w:type="dxa"/>
                  <w:shd w:val="clear" w:color="auto" w:fill="auto"/>
                </w:tcPr>
                <w:p w14:paraId="0E4DE702" w14:textId="77777777" w:rsidR="00280213" w:rsidRPr="00582270" w:rsidRDefault="00280213" w:rsidP="00280213">
                  <w:pPr>
                    <w:pStyle w:val="iNormal"/>
                    <w:jc w:val="left"/>
                  </w:pPr>
                  <w:r w:rsidRPr="00582270">
                    <w:t>Name</w:t>
                  </w:r>
                </w:p>
              </w:tc>
              <w:tc>
                <w:tcPr>
                  <w:tcW w:w="5436" w:type="dxa"/>
                  <w:shd w:val="clear" w:color="auto" w:fill="auto"/>
                </w:tcPr>
                <w:p w14:paraId="5DA3FC96" w14:textId="344C402A" w:rsidR="00280213" w:rsidRPr="00582270" w:rsidRDefault="00280213">
                  <w:pPr>
                    <w:pStyle w:val="iNormal"/>
                    <w:jc w:val="left"/>
                  </w:pPr>
                  <w:r w:rsidRPr="00582270">
                    <w:t xml:space="preserve">The Name </w:t>
                  </w:r>
                  <w:r>
                    <w:t>of the Access Group</w:t>
                  </w:r>
                  <w:r w:rsidRPr="006273E1">
                    <w:t xml:space="preserve"> is a short</w:t>
                  </w:r>
                  <w:r w:rsidRPr="00582270">
                    <w:t xml:space="preserve">, plain-English title that will be used in the application interface to refer to </w:t>
                  </w:r>
                  <w:r w:rsidRPr="006273E1">
                    <w:t xml:space="preserve">the </w:t>
                  </w:r>
                  <w:r>
                    <w:t>Access Group</w:t>
                  </w:r>
                  <w:r w:rsidRPr="006273E1">
                    <w:t>.</w:t>
                  </w:r>
                  <w:r w:rsidRPr="00582270">
                    <w:t xml:space="preserve"> The Name must be unique.</w:t>
                  </w:r>
                </w:p>
              </w:tc>
            </w:tr>
            <w:tr w:rsidR="00280213" w:rsidRPr="00582270" w14:paraId="690F4DA0" w14:textId="77777777" w:rsidTr="00850A9C">
              <w:tc>
                <w:tcPr>
                  <w:tcW w:w="1479" w:type="dxa"/>
                  <w:shd w:val="clear" w:color="auto" w:fill="auto"/>
                </w:tcPr>
                <w:p w14:paraId="4FC99356" w14:textId="638A42C9" w:rsidR="00280213" w:rsidRPr="00582270" w:rsidRDefault="00280213" w:rsidP="00280213">
                  <w:pPr>
                    <w:pStyle w:val="iNormal"/>
                    <w:jc w:val="left"/>
                  </w:pPr>
                  <w:r>
                    <w:t>Active</w:t>
                  </w:r>
                </w:p>
              </w:tc>
              <w:tc>
                <w:tcPr>
                  <w:tcW w:w="5436" w:type="dxa"/>
                  <w:shd w:val="clear" w:color="auto" w:fill="auto"/>
                </w:tcPr>
                <w:p w14:paraId="032622BD" w14:textId="690C85A8" w:rsidR="00280213" w:rsidRPr="00582270" w:rsidRDefault="00D174D4">
                  <w:pPr>
                    <w:pStyle w:val="iNormal"/>
                    <w:jc w:val="left"/>
                  </w:pPr>
                  <w:r>
                    <w:t>A tick-box</w:t>
                  </w:r>
                  <w:r w:rsidR="00280213">
                    <w:t xml:space="preserve"> indicating whether the Access Group should initially be Active or Inactive.</w:t>
                  </w:r>
                </w:p>
              </w:tc>
            </w:tr>
            <w:tr w:rsidR="00164750" w:rsidRPr="00582270" w14:paraId="298798E9" w14:textId="77777777" w:rsidTr="00280213">
              <w:tc>
                <w:tcPr>
                  <w:tcW w:w="1479" w:type="dxa"/>
                  <w:shd w:val="clear" w:color="auto" w:fill="auto"/>
                </w:tcPr>
                <w:p w14:paraId="5CDBD3A4" w14:textId="523E9E12" w:rsidR="00164750" w:rsidRPr="00582270" w:rsidRDefault="00164750" w:rsidP="00280213">
                  <w:pPr>
                    <w:pStyle w:val="iNormal"/>
                    <w:jc w:val="left"/>
                  </w:pPr>
                  <w:r w:rsidRPr="00582270">
                    <w:t>Description</w:t>
                  </w:r>
                </w:p>
              </w:tc>
              <w:tc>
                <w:tcPr>
                  <w:tcW w:w="5436" w:type="dxa"/>
                  <w:shd w:val="clear" w:color="auto" w:fill="auto"/>
                </w:tcPr>
                <w:p w14:paraId="0850DAD7" w14:textId="77777777" w:rsidR="00164750" w:rsidRPr="00582270" w:rsidRDefault="00164750" w:rsidP="008E34C5">
                  <w:pPr>
                    <w:pStyle w:val="iNormal"/>
                  </w:pPr>
                  <w:r w:rsidRPr="00582270">
                    <w:t xml:space="preserve">The Description of the </w:t>
                  </w:r>
                  <w:r>
                    <w:t>Access Group s</w:t>
                  </w:r>
                  <w:r w:rsidRPr="00582270">
                    <w:t xml:space="preserve">hould </w:t>
                  </w:r>
                  <w:r>
                    <w:t>provide information about the group of users as a whole and their purpose, including:</w:t>
                  </w:r>
                </w:p>
                <w:p w14:paraId="20E80E13" w14:textId="77777777" w:rsidR="00164750" w:rsidRDefault="00164750" w:rsidP="008E34C5">
                  <w:pPr>
                    <w:pStyle w:val="iNormal"/>
                    <w:numPr>
                      <w:ilvl w:val="0"/>
                      <w:numId w:val="2"/>
                    </w:numPr>
                    <w:jc w:val="left"/>
                  </w:pPr>
                  <w:r>
                    <w:t>The list of collaborating research organisations or centres</w:t>
                  </w:r>
                </w:p>
                <w:p w14:paraId="0170A993" w14:textId="77777777" w:rsidR="00164750" w:rsidRDefault="00164750" w:rsidP="008E34C5">
                  <w:pPr>
                    <w:pStyle w:val="iNormal"/>
                    <w:numPr>
                      <w:ilvl w:val="0"/>
                      <w:numId w:val="2"/>
                    </w:numPr>
                    <w:jc w:val="left"/>
                  </w:pPr>
                  <w:r>
                    <w:t>Summary of the types of data being collected and made available under this Access Group</w:t>
                  </w:r>
                </w:p>
                <w:p w14:paraId="78532A38" w14:textId="682EADE0" w:rsidR="00164750" w:rsidRPr="00582270" w:rsidRDefault="00164750" w:rsidP="00D4048B">
                  <w:pPr>
                    <w:pStyle w:val="iNormal"/>
                  </w:pPr>
                  <w:r>
                    <w:t>Timeframe / life expectancy of the Access Group (</w:t>
                  </w:r>
                  <w:r w:rsidR="00F40E2A">
                    <w:t>e.g.</w:t>
                  </w:r>
                  <w:r>
                    <w:t>: on-going, or for a particular time period).</w:t>
                  </w:r>
                </w:p>
              </w:tc>
            </w:tr>
            <w:tr w:rsidR="00164750" w:rsidRPr="00582270" w14:paraId="698435E1" w14:textId="77777777" w:rsidTr="00280213">
              <w:tc>
                <w:tcPr>
                  <w:tcW w:w="1479" w:type="dxa"/>
                  <w:shd w:val="clear" w:color="auto" w:fill="auto"/>
                </w:tcPr>
                <w:p w14:paraId="0CECD71E" w14:textId="04EC5D8B" w:rsidR="00164750" w:rsidRPr="00582270" w:rsidRDefault="00164750" w:rsidP="00280213">
                  <w:pPr>
                    <w:pStyle w:val="iNormal"/>
                    <w:jc w:val="left"/>
                  </w:pPr>
                  <w:r>
                    <w:t>Primary User</w:t>
                  </w:r>
                </w:p>
              </w:tc>
              <w:tc>
                <w:tcPr>
                  <w:tcW w:w="5436" w:type="dxa"/>
                  <w:shd w:val="clear" w:color="auto" w:fill="auto"/>
                </w:tcPr>
                <w:p w14:paraId="75055B15" w14:textId="7ACD4E6C" w:rsidR="00164750" w:rsidRPr="00582270" w:rsidRDefault="00164750" w:rsidP="00850A9C">
                  <w:pPr>
                    <w:pStyle w:val="iNormal"/>
                    <w:numPr>
                      <w:ilvl w:val="0"/>
                      <w:numId w:val="2"/>
                    </w:numPr>
                  </w:pPr>
                  <w:r>
                    <w:t>The primary contact point for the Access Group. Click in this field and choose from a drop-down list of all users.</w:t>
                  </w:r>
                </w:p>
              </w:tc>
            </w:tr>
            <w:tr w:rsidR="00164750" w:rsidRPr="00582270" w14:paraId="1ADC7C02" w14:textId="77777777" w:rsidTr="00280213">
              <w:tc>
                <w:tcPr>
                  <w:tcW w:w="1479" w:type="dxa"/>
                  <w:shd w:val="clear" w:color="auto" w:fill="auto"/>
                </w:tcPr>
                <w:p w14:paraId="0BBD42F9" w14:textId="1CA427B1" w:rsidR="00164750" w:rsidRPr="00582270" w:rsidRDefault="00164750" w:rsidP="00280213">
                  <w:pPr>
                    <w:pStyle w:val="iNormal"/>
                    <w:jc w:val="left"/>
                  </w:pPr>
                  <w:r>
                    <w:t>Other Users</w:t>
                  </w:r>
                </w:p>
              </w:tc>
              <w:tc>
                <w:tcPr>
                  <w:tcW w:w="5436" w:type="dxa"/>
                  <w:shd w:val="clear" w:color="auto" w:fill="auto"/>
                </w:tcPr>
                <w:p w14:paraId="76BF102D" w14:textId="60937961" w:rsidR="00164750" w:rsidRPr="00582270" w:rsidRDefault="00164750" w:rsidP="00280213">
                  <w:pPr>
                    <w:pStyle w:val="iNormal"/>
                  </w:pPr>
                  <w:r>
                    <w:t xml:space="preserve">The list of all other users. Click in this field, choose from a drop-down list and press </w:t>
                  </w:r>
                  <w:proofErr w:type="gramStart"/>
                  <w:r>
                    <w:t xml:space="preserve">the </w:t>
                  </w:r>
                  <w:r w:rsidRPr="00B972CE">
                    <w:rPr>
                      <w:rStyle w:val="iButtonBlue"/>
                    </w:rPr>
                    <w:t> </w:t>
                  </w:r>
                  <w:r>
                    <w:rPr>
                      <w:rStyle w:val="iButtonBlue"/>
                    </w:rPr>
                    <w:t>Add</w:t>
                  </w:r>
                  <w:proofErr w:type="gramEnd"/>
                  <w:r w:rsidRPr="00B972CE">
                    <w:rPr>
                      <w:rStyle w:val="iButtonBlue"/>
                    </w:rPr>
                    <w:t> </w:t>
                  </w:r>
                  <w:r>
                    <w:t xml:space="preserve"> button to add multiple users to the list which will appear below.</w:t>
                  </w:r>
                </w:p>
              </w:tc>
            </w:tr>
          </w:tbl>
          <w:p w14:paraId="796172BF" w14:textId="5A30FBCA" w:rsidR="00164750" w:rsidRDefault="00164750">
            <w:r w:rsidRPr="00C01FBB">
              <w:rPr>
                <w:rFonts w:ascii="Tahoma" w:eastAsia="MS Mincho" w:hAnsi="Tahoma" w:cs="Times New Roman"/>
                <w:color w:val="404040"/>
              </w:rPr>
              <w:t xml:space="preserve">Once all fields are entered, press the  </w:t>
            </w:r>
            <w:r w:rsidRPr="00850A9C">
              <w:rPr>
                <w:rFonts w:ascii="Tahoma" w:eastAsia="MS Mincho" w:hAnsi="Tahoma" w:cs="Times New Roman"/>
                <w:color w:val="404040"/>
              </w:rPr>
              <w:t> </w:t>
            </w:r>
            <w:r>
              <w:rPr>
                <w:rStyle w:val="iButtonBlue"/>
              </w:rPr>
              <w:t>Save Access Group</w:t>
            </w:r>
            <w:r w:rsidRPr="00B972CE">
              <w:rPr>
                <w:rStyle w:val="iButtonBlue"/>
              </w:rPr>
              <w:t> </w:t>
            </w:r>
            <w:r>
              <w:rPr>
                <w:rStyle w:val="iButtonBlue"/>
              </w:rPr>
              <w:t xml:space="preserve"> </w:t>
            </w:r>
            <w:r w:rsidRPr="00850A9C">
              <w:t xml:space="preserve"> </w:t>
            </w:r>
            <w:r w:rsidRPr="00C01FBB">
              <w:rPr>
                <w:rFonts w:ascii="Tahoma" w:eastAsia="MS Mincho" w:hAnsi="Tahoma" w:cs="Times New Roman"/>
                <w:color w:val="404040"/>
              </w:rPr>
              <w:t>button.</w:t>
            </w:r>
          </w:p>
          <w:p w14:paraId="23E5805C" w14:textId="388C44C7" w:rsidR="007334A4" w:rsidRPr="00582270" w:rsidRDefault="007334A4">
            <w:pPr>
              <w:pStyle w:val="iNormal"/>
            </w:pPr>
          </w:p>
        </w:tc>
      </w:tr>
      <w:tr w:rsidR="00A72090" w:rsidRPr="00582270" w14:paraId="7B8715EE" w14:textId="77777777" w:rsidTr="00850A9C">
        <w:tc>
          <w:tcPr>
            <w:tcW w:w="1526" w:type="dxa"/>
            <w:shd w:val="clear" w:color="auto" w:fill="auto"/>
          </w:tcPr>
          <w:p w14:paraId="5433690A" w14:textId="427D8C0E" w:rsidR="00A72090" w:rsidRPr="00B972CE" w:rsidRDefault="00A72090" w:rsidP="00A72090">
            <w:pPr>
              <w:pStyle w:val="iNormal"/>
              <w:jc w:val="left"/>
              <w:rPr>
                <w:rStyle w:val="iButtonRed"/>
              </w:rPr>
            </w:pPr>
            <w:r w:rsidRPr="00B972CE">
              <w:rPr>
                <w:rStyle w:val="iButtonRed"/>
              </w:rPr>
              <w:t> </w:t>
            </w:r>
            <w:r>
              <w:rPr>
                <w:rStyle w:val="iButtonRed"/>
              </w:rPr>
              <w:t>Deactivate</w:t>
            </w:r>
            <w:r w:rsidRPr="00B972CE">
              <w:rPr>
                <w:rStyle w:val="iButtonRed"/>
              </w:rPr>
              <w:t> </w:t>
            </w:r>
          </w:p>
        </w:tc>
        <w:tc>
          <w:tcPr>
            <w:tcW w:w="7754" w:type="dxa"/>
            <w:shd w:val="clear" w:color="auto" w:fill="auto"/>
          </w:tcPr>
          <w:p w14:paraId="421069A4" w14:textId="5B8BEF13" w:rsidR="00325D89" w:rsidRDefault="00A72090" w:rsidP="00850A9C">
            <w:pPr>
              <w:pStyle w:val="iNormal"/>
              <w:rPr>
                <w:rFonts w:eastAsiaTheme="minorHAnsi" w:cstheme="minorBidi"/>
              </w:rPr>
            </w:pPr>
            <w:r>
              <w:t xml:space="preserve">This button is displayed </w:t>
            </w:r>
            <w:r w:rsidR="00325D89">
              <w:t xml:space="preserve">under the Edit Status column </w:t>
            </w:r>
            <w:r>
              <w:t xml:space="preserve">for each active Access Group in the list. </w:t>
            </w:r>
            <w:r w:rsidRPr="00582270">
              <w:t xml:space="preserve">Click on this button to </w:t>
            </w:r>
            <w:r>
              <w:t xml:space="preserve">deactivate the </w:t>
            </w:r>
            <w:r w:rsidR="005B75E1">
              <w:t xml:space="preserve">corresponding </w:t>
            </w:r>
            <w:r>
              <w:t xml:space="preserve">Access </w:t>
            </w:r>
            <w:proofErr w:type="gramStart"/>
            <w:r>
              <w:t xml:space="preserve">Group </w:t>
            </w:r>
            <w:r w:rsidR="00325D89">
              <w:t>.</w:t>
            </w:r>
            <w:proofErr w:type="gramEnd"/>
            <w:r w:rsidR="00325D89">
              <w:t xml:space="preserve"> Once an Access Group has been deactivated:</w:t>
            </w:r>
          </w:p>
          <w:p w14:paraId="671B3DCC" w14:textId="225F8B37" w:rsidR="00325D89" w:rsidRDefault="00325D89" w:rsidP="00850A9C">
            <w:pPr>
              <w:pStyle w:val="iNormal"/>
              <w:numPr>
                <w:ilvl w:val="0"/>
                <w:numId w:val="42"/>
              </w:numPr>
              <w:rPr>
                <w:rFonts w:eastAsiaTheme="minorHAnsi" w:cstheme="minorBidi"/>
              </w:rPr>
            </w:pPr>
            <w:proofErr w:type="gramStart"/>
            <w:r>
              <w:t>it</w:t>
            </w:r>
            <w:proofErr w:type="gramEnd"/>
            <w:r>
              <w:t xml:space="preserve"> will no longe</w:t>
            </w:r>
            <w:r w:rsidR="005B75E1">
              <w:softHyphen/>
            </w:r>
            <w:r>
              <w:t>r be displayed in the Groups table in the Metadata View for a particular file.</w:t>
            </w:r>
          </w:p>
          <w:p w14:paraId="497B4874" w14:textId="0C534165" w:rsidR="00325D89" w:rsidRDefault="00325D89" w:rsidP="00850A9C">
            <w:pPr>
              <w:pStyle w:val="iNormal"/>
              <w:numPr>
                <w:ilvl w:val="0"/>
                <w:numId w:val="42"/>
              </w:numPr>
              <w:rPr>
                <w:rFonts w:eastAsiaTheme="minorHAnsi" w:cstheme="minorBidi"/>
              </w:rPr>
            </w:pPr>
            <w:r>
              <w:t xml:space="preserve">Users will no longer be able to access a file’s metadata using this </w:t>
            </w:r>
            <w:r w:rsidR="00EB5277">
              <w:t>Access G</w:t>
            </w:r>
            <w:r>
              <w:t>roup.</w:t>
            </w:r>
          </w:p>
          <w:p w14:paraId="53519327" w14:textId="3A549E86" w:rsidR="00A72090" w:rsidRPr="00582270" w:rsidRDefault="00325D89" w:rsidP="00850A9C">
            <w:pPr>
              <w:pStyle w:val="iNormal"/>
              <w:numPr>
                <w:ilvl w:val="0"/>
                <w:numId w:val="42"/>
              </w:numPr>
              <w:rPr>
                <w:rFonts w:eastAsiaTheme="minorHAnsi" w:cstheme="minorBidi"/>
              </w:rPr>
            </w:pPr>
            <w:r>
              <w:t xml:space="preserve">It will not be a selectable </w:t>
            </w:r>
            <w:r w:rsidR="00EB5277">
              <w:t>Access G</w:t>
            </w:r>
            <w:r>
              <w:t xml:space="preserve">roup when in Metadata Edit mode. </w:t>
            </w:r>
          </w:p>
        </w:tc>
      </w:tr>
      <w:tr w:rsidR="00A72090" w:rsidRPr="00582270" w14:paraId="78CA5031" w14:textId="77777777" w:rsidTr="00850A9C">
        <w:tc>
          <w:tcPr>
            <w:tcW w:w="1526" w:type="dxa"/>
            <w:shd w:val="clear" w:color="auto" w:fill="auto"/>
          </w:tcPr>
          <w:p w14:paraId="086158B4" w14:textId="0AB18FE0" w:rsidR="00A72090" w:rsidRPr="00B972CE" w:rsidRDefault="00A72090" w:rsidP="00A72090">
            <w:pPr>
              <w:pStyle w:val="iNormal"/>
              <w:rPr>
                <w:rStyle w:val="iButtonBlue"/>
              </w:rPr>
            </w:pPr>
            <w:r w:rsidRPr="00B972CE">
              <w:rPr>
                <w:rStyle w:val="iButtonBlue"/>
              </w:rPr>
              <w:t> </w:t>
            </w:r>
            <w:r>
              <w:rPr>
                <w:rStyle w:val="iButtonBlue"/>
              </w:rPr>
              <w:t>Activate</w:t>
            </w:r>
            <w:r w:rsidRPr="00B972CE">
              <w:rPr>
                <w:rStyle w:val="iButtonBlue"/>
              </w:rPr>
              <w:t> </w:t>
            </w:r>
          </w:p>
        </w:tc>
        <w:tc>
          <w:tcPr>
            <w:tcW w:w="7754" w:type="dxa"/>
            <w:shd w:val="clear" w:color="auto" w:fill="auto"/>
          </w:tcPr>
          <w:p w14:paraId="1994B401" w14:textId="0913CBE6" w:rsidR="00A72090" w:rsidRPr="00582270" w:rsidRDefault="00325D89">
            <w:pPr>
              <w:pStyle w:val="iNormal"/>
            </w:pPr>
            <w:r>
              <w:t xml:space="preserve">This button is displayed under the Edit Status column for each inactive Access Group in the list. </w:t>
            </w:r>
            <w:r w:rsidRPr="00582270">
              <w:t xml:space="preserve">Click on this button to </w:t>
            </w:r>
            <w:r>
              <w:t>activate the Access Group.  Once an Access Group has been activated</w:t>
            </w:r>
            <w:r w:rsidR="00EB5277">
              <w:t xml:space="preserve">, users who can edit the metadata of a file can add it to the </w:t>
            </w:r>
            <w:r w:rsidR="00EB5277" w:rsidRPr="00850A9C">
              <w:rPr>
                <w:b/>
              </w:rPr>
              <w:t xml:space="preserve">Groups </w:t>
            </w:r>
            <w:r w:rsidR="00EB5277">
              <w:t xml:space="preserve">list for files with an Access Control setting of Private/Access to users in groups. If a deactivated Access Group is reactivated, and it had previously appeared in the </w:t>
            </w:r>
            <w:r w:rsidR="00EB5277" w:rsidRPr="00850A9C">
              <w:rPr>
                <w:b/>
              </w:rPr>
              <w:t>Groups</w:t>
            </w:r>
            <w:r w:rsidR="00EB5277">
              <w:t xml:space="preserve"> list for a file before it was </w:t>
            </w:r>
            <w:r w:rsidR="00066066">
              <w:t>deactivated</w:t>
            </w:r>
            <w:r w:rsidR="00EB5277">
              <w:t>, it will reappear in the Groups list and any previous access will be restored.</w:t>
            </w:r>
          </w:p>
        </w:tc>
      </w:tr>
    </w:tbl>
    <w:p w14:paraId="6C8B28C3" w14:textId="77777777" w:rsidR="00A13A20" w:rsidRPr="005879DC" w:rsidRDefault="00B359E3" w:rsidP="00B6457B">
      <w:pPr>
        <w:pStyle w:val="iHeading2"/>
      </w:pPr>
      <w:bookmarkStart w:id="177" w:name="_Toc386623968"/>
      <w:bookmarkStart w:id="178" w:name="_Toc386636228"/>
      <w:bookmarkStart w:id="179" w:name="_Toc215047194"/>
      <w:bookmarkStart w:id="180" w:name="_Ref351729315"/>
      <w:bookmarkStart w:id="181" w:name="_Ref351729320"/>
      <w:bookmarkStart w:id="182" w:name="_Ref351736394"/>
      <w:bookmarkStart w:id="183" w:name="_Ref351736397"/>
      <w:bookmarkStart w:id="184" w:name="_Toc308996082"/>
      <w:bookmarkEnd w:id="177"/>
      <w:bookmarkEnd w:id="178"/>
      <w:r>
        <w:t>Managing</w:t>
      </w:r>
      <w:r w:rsidR="00A13A20" w:rsidRPr="005879DC">
        <w:t xml:space="preserve"> Column Mappings</w:t>
      </w:r>
      <w:bookmarkEnd w:id="179"/>
      <w:bookmarkEnd w:id="180"/>
      <w:bookmarkEnd w:id="181"/>
      <w:bookmarkEnd w:id="182"/>
      <w:bookmarkEnd w:id="183"/>
      <w:bookmarkEnd w:id="184"/>
    </w:p>
    <w:p w14:paraId="31A7B7C1" w14:textId="11776976"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00C45BA7">
        <w:t xml:space="preserve">s in TOA5/NETCDF/NCML </w:t>
      </w:r>
      <w:r w:rsidR="00415DC9">
        <w:t>Data File</w:t>
      </w:r>
      <w:r w:rsidR="009B7E78">
        <w:t>s</w:t>
      </w:r>
      <w:r w:rsidRPr="005879DC">
        <w:t xml:space="preserve"> (the Code part of the mapping) to a standard name from a defined ontology (the Name part of the mapping.)</w:t>
      </w:r>
    </w:p>
    <w:p w14:paraId="0A4124C8" w14:textId="712983BE"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00CF08BB">
        <w:t>DIVER</w:t>
      </w:r>
      <w:r w:rsidRPr="003D58D1">
        <w:t xml:space="preserve"> sites will use this device, so this section may not be relevant to you.)</w:t>
      </w:r>
    </w:p>
    <w:p w14:paraId="002CD2F1" w14:textId="77777777" w:rsidR="00B359E3" w:rsidRDefault="00B359E3" w:rsidP="00A13A20">
      <w:pPr>
        <w:pStyle w:val="iNormal"/>
      </w:pPr>
      <w:r>
        <w:t xml:space="preserve">The Column Mappings are stored once for the whole system and all </w:t>
      </w:r>
      <w:r w:rsidR="001902BA">
        <w:t>Users</w:t>
      </w:r>
      <w:r>
        <w:t xml:space="preserve"> share the one set of mappings.</w:t>
      </w:r>
    </w:p>
    <w:p w14:paraId="52A52990" w14:textId="5CDB9948" w:rsidR="00B359E3" w:rsidRDefault="00B359E3" w:rsidP="00A13A20">
      <w:pPr>
        <w:pStyle w:val="iNormal"/>
      </w:pPr>
      <w:r>
        <w:t xml:space="preserve">A basic set of Column Mappings is defined as part of the configuration of </w:t>
      </w:r>
      <w:r w:rsidR="00CF08BB">
        <w:t>DIVER</w:t>
      </w:r>
      <w:r>
        <w:t xml:space="preserve"> at installation. In addition, further mappings can be </w:t>
      </w:r>
      <w:proofErr w:type="gramStart"/>
      <w:r>
        <w:t>added</w:t>
      </w:r>
      <w:proofErr w:type="gramEnd"/>
      <w:r>
        <w:t xml:space="preserve"> as they are needed.</w:t>
      </w:r>
    </w:p>
    <w:p w14:paraId="25385421" w14:textId="27779C7D" w:rsidR="006F4187" w:rsidRDefault="006F4187" w:rsidP="00A13A20">
      <w:pPr>
        <w:pStyle w:val="iNormal"/>
      </w:pPr>
      <w:proofErr w:type="gramStart"/>
      <w:r>
        <w:t xml:space="preserve">These Columns Mappings are used </w:t>
      </w:r>
      <w:r w:rsidR="00524DE1">
        <w:t xml:space="preserve">by </w:t>
      </w:r>
      <w:r w:rsidR="00CF08BB">
        <w:t>DIVER</w:t>
      </w:r>
      <w:proofErr w:type="gramEnd"/>
      <w:r w:rsidR="00524DE1">
        <w:t xml:space="preserve"> for two purposes</w:t>
      </w:r>
      <w:r>
        <w:t>:</w:t>
      </w:r>
    </w:p>
    <w:p w14:paraId="7D003D8B" w14:textId="04911DDC" w:rsidR="006F4187" w:rsidRDefault="00B359E3" w:rsidP="006F4187">
      <w:pPr>
        <w:pStyle w:val="iNormal"/>
        <w:numPr>
          <w:ilvl w:val="0"/>
          <w:numId w:val="13"/>
        </w:numPr>
      </w:pPr>
      <w:r>
        <w:t xml:space="preserve">When the </w:t>
      </w:r>
      <w:r w:rsidR="003829A3">
        <w:t>Metadata</w:t>
      </w:r>
      <w:r>
        <w:t xml:space="preserve"> for a TOA5</w:t>
      </w:r>
      <w:r w:rsidR="00152FF2">
        <w:t>/NETCDF/NCML</w:t>
      </w:r>
      <w:r>
        <w:t xml:space="preserve"> file is displayed, the Column Mappings table is checked agai</w:t>
      </w:r>
      <w:r w:rsidR="00152FF2">
        <w:t>nst the column names in the</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14:paraId="0D45E93F" w14:textId="4E3323EA"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the column headings from all TOA5</w:t>
      </w:r>
      <w:r w:rsidR="00152FF2">
        <w:t>/NETCDF/NCML</w:t>
      </w:r>
      <w:r w:rsidR="00524DE1">
        <w:t xml:space="preserve"> </w:t>
      </w:r>
      <w:r w:rsidR="00415DC9">
        <w:t>Data File</w:t>
      </w:r>
      <w:r w:rsidR="009B7E78">
        <w:t>s</w:t>
      </w:r>
      <w:r w:rsidR="00524DE1">
        <w:t xml:space="preserve"> stored in </w:t>
      </w:r>
      <w:r w:rsidR="00CF08BB">
        <w:t>DIVER</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14:paraId="4E11D128" w14:textId="77777777" w:rsidR="00B359E3" w:rsidRDefault="001B0637" w:rsidP="00B359E3">
      <w:pPr>
        <w:pStyle w:val="iHeading3"/>
      </w:pPr>
      <w:bookmarkStart w:id="185" w:name="_Toc308996083"/>
      <w:r w:rsidRPr="005879DC">
        <w:t>The Column Mappings tab</w:t>
      </w:r>
      <w:bookmarkEnd w:id="185"/>
    </w:p>
    <w:p w14:paraId="1C91B902" w14:textId="77777777"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14:paraId="1D735486" w14:textId="71998CF4"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14:paraId="6C7E6780" w14:textId="09149147" w:rsidR="009A0BD5" w:rsidRPr="005879DC" w:rsidRDefault="00A364D6" w:rsidP="00B6457B">
      <w:pPr>
        <w:pStyle w:val="iFigureCaption"/>
      </w:pPr>
      <w:r>
        <w:rPr>
          <w:noProof/>
          <w:lang w:val="en-US"/>
        </w:rPr>
        <w:drawing>
          <wp:inline distT="0" distB="0" distL="0" distR="0" wp14:anchorId="74FBC6C5" wp14:editId="4F1F4AF6">
            <wp:extent cx="4932680" cy="2683287"/>
            <wp:effectExtent l="203200" t="203200" r="198120" b="212725"/>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33882" cy="2683941"/>
                    </a:xfrm>
                    <a:prstGeom prst="rect">
                      <a:avLst/>
                    </a:prstGeom>
                    <a:noFill/>
                    <a:ln>
                      <a:noFill/>
                    </a:ln>
                    <a:effectLst>
                      <a:outerShdw blurRad="190500" algn="tl" rotWithShape="0">
                        <a:srgbClr val="000000">
                          <a:alpha val="70000"/>
                        </a:srgbClr>
                      </a:outerShdw>
                    </a:effectLst>
                  </pic:spPr>
                </pic:pic>
              </a:graphicData>
            </a:graphic>
          </wp:inline>
        </w:drawing>
      </w:r>
    </w:p>
    <w:p w14:paraId="48559D00" w14:textId="44CCF4FF"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proofErr w:type="gramStart"/>
      <w:r w:rsidR="00B972CE">
        <w:t>on</w:t>
      </w:r>
      <w:r w:rsidRPr="005879DC">
        <w:t xml:space="preserve"> </w:t>
      </w:r>
      <w:r w:rsidR="00B972CE" w:rsidRPr="00B972CE">
        <w:rPr>
          <w:rStyle w:val="iButton"/>
        </w:rPr>
        <w:t> </w:t>
      </w:r>
      <w:r w:rsidRPr="00B972CE">
        <w:rPr>
          <w:rStyle w:val="iButton"/>
        </w:rPr>
        <w:t>Add</w:t>
      </w:r>
      <w:proofErr w:type="gramEnd"/>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14:paraId="1774DA73" w14:textId="751600BF" w:rsidR="00216693" w:rsidRDefault="00D55E5E" w:rsidP="00A82551">
      <w:pPr>
        <w:pStyle w:val="iNormal"/>
        <w:jc w:val="center"/>
      </w:pPr>
      <w:r>
        <w:rPr>
          <w:noProof/>
          <w:lang w:val="en-US"/>
        </w:rPr>
        <w:drawing>
          <wp:inline distT="0" distB="0" distL="0" distR="0" wp14:anchorId="192EEC77" wp14:editId="716F05C0">
            <wp:extent cx="4806421" cy="4231005"/>
            <wp:effectExtent l="0" t="0" r="0" b="1079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07430" cy="4231894"/>
                    </a:xfrm>
                    <a:prstGeom prst="rect">
                      <a:avLst/>
                    </a:prstGeom>
                    <a:noFill/>
                    <a:ln>
                      <a:noFill/>
                    </a:ln>
                  </pic:spPr>
                </pic:pic>
              </a:graphicData>
            </a:graphic>
          </wp:inline>
        </w:drawing>
      </w:r>
    </w:p>
    <w:p w14:paraId="1965CDFF" w14:textId="77777777" w:rsidR="00D55E5E" w:rsidRDefault="00D55E5E" w:rsidP="00B359E3">
      <w:pPr>
        <w:pStyle w:val="iNormal"/>
      </w:pPr>
    </w:p>
    <w:p w14:paraId="78ED3242" w14:textId="1AF59B2E" w:rsidR="00B359E3" w:rsidRDefault="00B359E3" w:rsidP="00B359E3">
      <w:pPr>
        <w:pStyle w:val="iNormal"/>
      </w:pPr>
      <w:r w:rsidRPr="005879DC">
        <w:t xml:space="preserve">On the left of each row the code from </w:t>
      </w:r>
      <w:r>
        <w:t>a</w:t>
      </w:r>
      <w:r w:rsidRPr="005879DC">
        <w:t xml:space="preserve"> TOA5</w:t>
      </w:r>
      <w:r w:rsidR="00152FF2">
        <w:t>/NETCDF/NCML</w:t>
      </w:r>
      <w:r w:rsidRPr="005879DC">
        <w:t xml:space="preserve"> column header can be entered and on the right the standard </w:t>
      </w:r>
      <w:r>
        <w:t>N</w:t>
      </w:r>
      <w:r w:rsidRPr="005879DC">
        <w:t>ame to map to can be sel</w:t>
      </w:r>
      <w:r>
        <w:t>ected from a drop-down list.</w:t>
      </w:r>
    </w:p>
    <w:p w14:paraId="3EAE0EEE" w14:textId="77777777" w:rsidR="000849C9" w:rsidRDefault="000849C9" w:rsidP="00A13A20">
      <w:pPr>
        <w:pStyle w:val="iNormal"/>
      </w:pPr>
      <w:r w:rsidRPr="005879DC">
        <w:t>Once the mappings are defined</w:t>
      </w:r>
      <w:r w:rsidR="00B359E3">
        <w:t>,</w:t>
      </w:r>
      <w:r w:rsidRPr="005879DC">
        <w:t xml:space="preserve"> click </w:t>
      </w:r>
      <w:proofErr w:type="gramStart"/>
      <w:r w:rsidR="00B972CE">
        <w:t>on</w:t>
      </w:r>
      <w:r w:rsidRPr="005879DC">
        <w:t xml:space="preserve"> </w:t>
      </w:r>
      <w:r w:rsidR="00B972CE" w:rsidRPr="00B972CE">
        <w:rPr>
          <w:rStyle w:val="iButtonBlue"/>
        </w:rPr>
        <w:t> </w:t>
      </w:r>
      <w:r w:rsidRPr="00B972CE">
        <w:rPr>
          <w:rStyle w:val="iButtonBlue"/>
        </w:rPr>
        <w:t>Submit</w:t>
      </w:r>
      <w:proofErr w:type="gramEnd"/>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14:paraId="367F8B2A" w14:textId="77777777" w:rsidR="004A5641" w:rsidRDefault="004A5641" w:rsidP="004A5641">
      <w:pPr>
        <w:pStyle w:val="iHeading3"/>
      </w:pPr>
      <w:bookmarkStart w:id="186" w:name="_Toc308996084"/>
      <w:r>
        <w:t>Updating from the Explore Data tab</w:t>
      </w:r>
      <w:bookmarkEnd w:id="186"/>
    </w:p>
    <w:p w14:paraId="560AA7C4" w14:textId="77777777" w:rsidR="00146B2F" w:rsidRDefault="00146B2F" w:rsidP="00146B2F">
      <w:pPr>
        <w:pStyle w:val="iNormal"/>
      </w:pPr>
      <w:r w:rsidRPr="005879DC">
        <w:t xml:space="preserve">Column mappings may also be defined </w:t>
      </w:r>
      <w:proofErr w:type="gramStart"/>
      <w:r w:rsidRPr="005879DC">
        <w:t xml:space="preserve">using </w:t>
      </w:r>
      <w:r w:rsidR="00B972CE" w:rsidRPr="00B972CE">
        <w:rPr>
          <w:rStyle w:val="iButtonBlue"/>
        </w:rPr>
        <w:t> </w:t>
      </w:r>
      <w:r w:rsidRPr="00B972CE">
        <w:rPr>
          <w:rStyle w:val="iButtonBlue"/>
        </w:rPr>
        <w:t>Fill</w:t>
      </w:r>
      <w:proofErr w:type="gramEnd"/>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14:paraId="71D2FE6A" w14:textId="77777777" w:rsidR="00FD2043" w:rsidRDefault="00FD2043" w:rsidP="00FD2043">
      <w:pPr>
        <w:pStyle w:val="iFigureCaption"/>
      </w:pPr>
      <w:r>
        <w:rPr>
          <w:noProof/>
          <w:lang w:val="en-US"/>
        </w:rPr>
        <w:drawing>
          <wp:inline distT="0" distB="0" distL="0" distR="0" wp14:anchorId="60594892" wp14:editId="5C41ED84">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3"/>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14:paraId="46771E25" w14:textId="5B4EFF03"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w:t>
      </w:r>
      <w:r w:rsidR="00152FF2">
        <w:t>/NETCDF/NCML</w:t>
      </w:r>
      <w:r>
        <w:t xml:space="preserve"> </w:t>
      </w:r>
      <w:r w:rsidR="00415DC9">
        <w:t>Data File</w:t>
      </w:r>
      <w:r>
        <w:t xml:space="preserve"> only.</w:t>
      </w:r>
    </w:p>
    <w:p w14:paraId="62CC522C" w14:textId="313A5D75" w:rsidR="00146B2F" w:rsidRDefault="00146B2F" w:rsidP="00146B2F">
      <w:pPr>
        <w:pStyle w:val="iNormal"/>
      </w:pPr>
      <w:r>
        <w:t>All Users can perform this function.</w:t>
      </w:r>
    </w:p>
    <w:p w14:paraId="53794EEE" w14:textId="77777777" w:rsidR="004A5641" w:rsidRPr="0060795C" w:rsidRDefault="00EC5DEA" w:rsidP="0060795C">
      <w:pPr>
        <w:pStyle w:val="iFigureCaption"/>
      </w:pPr>
      <w:r>
        <w:rPr>
          <w:b w:val="0"/>
          <w:noProof/>
          <w:lang w:val="en-US"/>
        </w:rPr>
        <w:drawing>
          <wp:inline distT="0" distB="0" distL="0" distR="0" wp14:anchorId="6841D10B" wp14:editId="3FFD8902">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4"/>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14:paraId="6FD5DE58" w14:textId="28B0E005" w:rsidR="004A5641" w:rsidRDefault="004A5641" w:rsidP="00A13A20">
      <w:pPr>
        <w:pStyle w:val="iNormal"/>
      </w:pPr>
      <w:r>
        <w:t xml:space="preserve">The list of unmapped </w:t>
      </w:r>
      <w:r w:rsidR="00146B2F">
        <w:t>column headings</w:t>
      </w:r>
      <w:r>
        <w:t xml:space="preserve"> in this TOA5</w:t>
      </w:r>
      <w:r w:rsidR="00152FF2">
        <w:t>/NETCDF/NCML</w:t>
      </w:r>
      <w:r>
        <w:t xml:space="preserve">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w:t>
      </w:r>
      <w:proofErr w:type="gramStart"/>
      <w:r>
        <w:t xml:space="preserve">on </w:t>
      </w:r>
      <w:r w:rsidR="00404EFB" w:rsidRPr="00404EFB">
        <w:rPr>
          <w:rStyle w:val="iButtonBlue"/>
        </w:rPr>
        <w:t> </w:t>
      </w:r>
      <w:r w:rsidRPr="00404EFB">
        <w:rPr>
          <w:rStyle w:val="iButtonBlue"/>
        </w:rPr>
        <w:t>Submit</w:t>
      </w:r>
      <w:proofErr w:type="gramEnd"/>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rsidR="00152FF2">
        <w:t xml:space="preserve"> display for that</w:t>
      </w:r>
      <w:r>
        <w:t xml:space="preserve"> file.</w:t>
      </w:r>
    </w:p>
    <w:p w14:paraId="7ABFC6A8" w14:textId="608F5A61" w:rsidR="00E85419" w:rsidRDefault="00E85419" w:rsidP="00E7135E">
      <w:pPr>
        <w:pStyle w:val="iHeading2"/>
      </w:pPr>
      <w:bookmarkStart w:id="187" w:name="_Ref359436042"/>
      <w:bookmarkStart w:id="188" w:name="_Ref377737721"/>
      <w:bookmarkStart w:id="189" w:name="_Ref377737725"/>
      <w:bookmarkStart w:id="190" w:name="_Toc308996085"/>
      <w:r>
        <w:t>Managing Background Tasks</w:t>
      </w:r>
      <w:bookmarkEnd w:id="187"/>
      <w:r w:rsidR="00404EFB">
        <w:t xml:space="preserve"> </w:t>
      </w:r>
      <w:r w:rsidR="00066066">
        <w:t>–</w:t>
      </w:r>
      <w:r w:rsidR="00404EFB">
        <w:t xml:space="preserve"> </w:t>
      </w:r>
      <w:bookmarkEnd w:id="188"/>
      <w:bookmarkEnd w:id="189"/>
      <w:proofErr w:type="spellStart"/>
      <w:r w:rsidR="00066066">
        <w:t>Resque</w:t>
      </w:r>
      <w:bookmarkEnd w:id="190"/>
      <w:proofErr w:type="spellEnd"/>
    </w:p>
    <w:p w14:paraId="2A35226E" w14:textId="158BE9EF" w:rsidR="003F5A03" w:rsidRDefault="00CF08BB">
      <w:pPr>
        <w:pStyle w:val="iNormal"/>
      </w:pPr>
      <w:r>
        <w:t>DIVER</w:t>
      </w:r>
      <w:r w:rsidR="003F5A03">
        <w:t xml:space="preserve"> incorporates a </w:t>
      </w:r>
      <w:proofErr w:type="spellStart"/>
      <w:r w:rsidR="003F5A03">
        <w:t>Resque</w:t>
      </w:r>
      <w:proofErr w:type="spellEnd"/>
      <w:r w:rsidR="003F5A03">
        <w:t xml:space="preserve"> server. </w:t>
      </w:r>
      <w:proofErr w:type="spellStart"/>
      <w:r w:rsidR="003F5A03">
        <w:t>Resque</w:t>
      </w:r>
      <w:proofErr w:type="spellEnd"/>
      <w:r w:rsidR="003F5A03">
        <w:t xml:space="preserve"> is the Ruby background task administration system and normally runs on the same server as </w:t>
      </w:r>
      <w:r>
        <w:t>DIVER</w:t>
      </w:r>
      <w:r w:rsidR="003F5A03">
        <w:t>.</w:t>
      </w:r>
    </w:p>
    <w:p w14:paraId="53769221" w14:textId="3C6E7DCD"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proofErr w:type="spellStart"/>
      <w:r w:rsidR="003F5A03">
        <w:t>Resque</w:t>
      </w:r>
      <w:proofErr w:type="spellEnd"/>
      <w:r w:rsidR="003F5A03">
        <w:t xml:space="preserve"> administration screen by </w:t>
      </w:r>
      <w:r w:rsidR="00404EFB">
        <w:t xml:space="preserve">selecting </w:t>
      </w:r>
      <w:r w:rsidR="00404EFB" w:rsidRPr="00404EFB">
        <w:rPr>
          <w:rStyle w:val="iOption"/>
        </w:rPr>
        <w:t>Admin</w:t>
      </w:r>
      <w:r w:rsidR="00404EFB">
        <w:t xml:space="preserve"> at the top of the </w:t>
      </w:r>
      <w:r w:rsidR="00CF08BB">
        <w:t>DIVER</w:t>
      </w:r>
      <w:r w:rsidR="00404EFB">
        <w:t xml:space="preserve"> main screen and then selecting the </w:t>
      </w:r>
      <w:proofErr w:type="spellStart"/>
      <w:r w:rsidR="00404EFB" w:rsidRPr="00404EFB">
        <w:rPr>
          <w:rStyle w:val="iOption"/>
        </w:rPr>
        <w:t>Resque</w:t>
      </w:r>
      <w:proofErr w:type="spellEnd"/>
      <w:r w:rsidR="00404EFB">
        <w:t xml:space="preserve"> tab.</w:t>
      </w:r>
      <w:r w:rsidR="00FE7628" w:rsidRPr="00FE7628">
        <w:rPr>
          <w:highlight w:val="yellow"/>
        </w:rPr>
        <w:t xml:space="preserve"> </w:t>
      </w:r>
    </w:p>
    <w:p w14:paraId="06D0D05D" w14:textId="682782D0" w:rsidR="00404EFB" w:rsidRDefault="003B6B35" w:rsidP="00404EFB">
      <w:pPr>
        <w:pStyle w:val="iFigureCaption"/>
      </w:pPr>
      <w:r>
        <w:rPr>
          <w:noProof/>
          <w:lang w:val="en-US"/>
        </w:rPr>
        <w:drawing>
          <wp:inline distT="0" distB="0" distL="0" distR="0" wp14:anchorId="65330D9D" wp14:editId="328EA5AB">
            <wp:extent cx="5016960" cy="1329055"/>
            <wp:effectExtent l="203200" t="203200" r="215900" b="194945"/>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18996" cy="1329594"/>
                    </a:xfrm>
                    <a:prstGeom prst="rect">
                      <a:avLst/>
                    </a:prstGeom>
                    <a:noFill/>
                    <a:ln>
                      <a:noFill/>
                    </a:ln>
                    <a:effectLst>
                      <a:outerShdw blurRad="190500" algn="tl" rotWithShape="0">
                        <a:srgbClr val="000000">
                          <a:alpha val="70000"/>
                        </a:srgbClr>
                      </a:outerShdw>
                    </a:effectLst>
                  </pic:spPr>
                </pic:pic>
              </a:graphicData>
            </a:graphic>
          </wp:inline>
        </w:drawing>
      </w:r>
    </w:p>
    <w:p w14:paraId="13D62122" w14:textId="77777777" w:rsidR="00115F10" w:rsidRDefault="00404EFB">
      <w:pPr>
        <w:pStyle w:val="iNormal"/>
      </w:pPr>
      <w:r>
        <w:t xml:space="preserve">Click </w:t>
      </w:r>
      <w:proofErr w:type="gramStart"/>
      <w:r>
        <w:t xml:space="preserve">on </w:t>
      </w:r>
      <w:r w:rsidRPr="00404EFB">
        <w:rPr>
          <w:rStyle w:val="iButtonBlue"/>
        </w:rPr>
        <w:t> Go</w:t>
      </w:r>
      <w:proofErr w:type="gramEnd"/>
      <w:r w:rsidRPr="00404EFB">
        <w:rPr>
          <w:rStyle w:val="iButtonBlue"/>
        </w:rPr>
        <w:t> to </w:t>
      </w:r>
      <w:proofErr w:type="spellStart"/>
      <w:r w:rsidRPr="00404EFB">
        <w:rPr>
          <w:rStyle w:val="iButtonBlue"/>
        </w:rPr>
        <w:t>Resque</w:t>
      </w:r>
      <w:proofErr w:type="spellEnd"/>
      <w:r w:rsidRPr="00404EFB">
        <w:rPr>
          <w:rStyle w:val="iButtonBlue"/>
        </w:rPr>
        <w:t> admin </w:t>
      </w:r>
      <w:r>
        <w:t xml:space="preserve"> to display the following </w:t>
      </w:r>
      <w:proofErr w:type="spellStart"/>
      <w:r w:rsidR="003F5A03">
        <w:t>Resque</w:t>
      </w:r>
      <w:proofErr w:type="spellEnd"/>
      <w:r w:rsidR="003F5A03">
        <w:t xml:space="preserve"> </w:t>
      </w:r>
      <w:r>
        <w:t>screen in a new browser tab.</w:t>
      </w:r>
    </w:p>
    <w:p w14:paraId="18C1C250" w14:textId="77777777" w:rsidR="00404EFB" w:rsidRDefault="00404EFB" w:rsidP="00EC5DEA">
      <w:pPr>
        <w:pStyle w:val="iFigureCaption"/>
        <w:rPr>
          <w:noProof/>
        </w:rPr>
      </w:pPr>
      <w:r>
        <w:rPr>
          <w:noProof/>
          <w:lang w:val="en-US"/>
        </w:rPr>
        <w:drawing>
          <wp:inline distT="0" distB="0" distL="0" distR="0" wp14:anchorId="279F5819" wp14:editId="27037606">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5C4829F0" w14:textId="377A1691"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CF08BB">
        <w:t>DIVER</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r w:rsidR="00C23447">
        <w:fldChar w:fldCharType="begin"/>
      </w:r>
      <w:r w:rsidR="00C23447">
        <w:instrText xml:space="preserve"> REF _Ref377635257 \r \h  \* MERGEFORMAT </w:instrText>
      </w:r>
      <w:r w:rsidR="00C23447">
        <w:fldChar w:fldCharType="separate"/>
      </w:r>
      <w:r w:rsidR="004F6915" w:rsidRPr="004F6915">
        <w:rPr>
          <w:rStyle w:val="CrossReference"/>
        </w:rPr>
        <w:t>8.5</w:t>
      </w:r>
      <w:r w:rsidR="00C23447">
        <w:fldChar w:fldCharType="end"/>
      </w:r>
      <w:r w:rsidR="00404EFB" w:rsidRPr="00404EFB">
        <w:rPr>
          <w:rStyle w:val="CrossReference"/>
        </w:rPr>
        <w:t xml:space="preserve"> </w:t>
      </w:r>
      <w:r w:rsidR="00C23447">
        <w:fldChar w:fldCharType="begin"/>
      </w:r>
      <w:r w:rsidR="00C23447">
        <w:instrText xml:space="preserve"> REF _Ref377635260 \h  \* MERGEFORMAT </w:instrText>
      </w:r>
      <w:r w:rsidR="00C23447">
        <w:fldChar w:fldCharType="separate"/>
      </w:r>
      <w:r w:rsidR="004F6915" w:rsidRPr="004F6915">
        <w:rPr>
          <w:rStyle w:val="CrossReference"/>
        </w:rPr>
        <w:t>Deleting a Data File</w:t>
      </w:r>
      <w:r w:rsidR="00C23447">
        <w:fldChar w:fldCharType="end"/>
      </w:r>
      <w:r w:rsidR="00404EFB">
        <w:t>.</w:t>
      </w:r>
    </w:p>
    <w:p w14:paraId="577DC2D7"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proofErr w:type="spellStart"/>
      <w:r w:rsidR="003F5A03">
        <w:t>Resque</w:t>
      </w:r>
      <w:proofErr w:type="spellEnd"/>
      <w:r w:rsidR="003F5A03">
        <w:t xml:space="preserve"> </w:t>
      </w:r>
      <w:r w:rsidR="003B19AD">
        <w:t xml:space="preserve">job entry for this task should </w:t>
      </w:r>
      <w:r w:rsidR="003F5A03">
        <w:t xml:space="preserve">also </w:t>
      </w:r>
      <w:r w:rsidR="003B19AD">
        <w:t>provide an indication as to why the failure occurred.</w:t>
      </w:r>
    </w:p>
    <w:p w14:paraId="0EA8861A" w14:textId="318E3CF9" w:rsidR="00193F46" w:rsidRDefault="001A575C" w:rsidP="009D4AC6">
      <w:pPr>
        <w:pStyle w:val="iHeading2"/>
      </w:pPr>
      <w:bookmarkStart w:id="191" w:name="_Ref377568044"/>
      <w:bookmarkStart w:id="192" w:name="_Ref377568063"/>
      <w:bookmarkStart w:id="193" w:name="_Ref378348192"/>
      <w:bookmarkStart w:id="194" w:name="_Toc308996086"/>
      <w:bookmarkStart w:id="195" w:name="_Ref378348055"/>
      <w:r>
        <w:t xml:space="preserve">Tailoring </w:t>
      </w:r>
      <w:r w:rsidR="00CF08BB">
        <w:t>DIVER</w:t>
      </w:r>
      <w:r>
        <w:t xml:space="preserve"> for Your Organisation’s Needs</w:t>
      </w:r>
      <w:bookmarkEnd w:id="191"/>
      <w:bookmarkEnd w:id="192"/>
      <w:bookmarkEnd w:id="193"/>
      <w:bookmarkEnd w:id="194"/>
    </w:p>
    <w:bookmarkEnd w:id="195"/>
    <w:p w14:paraId="722D5EAC" w14:textId="73A94F8B" w:rsidR="005D5820" w:rsidRDefault="00CF08BB" w:rsidP="0024133A">
      <w:pPr>
        <w:pStyle w:val="iNormal"/>
      </w:pPr>
      <w:r>
        <w:t>DIVER</w:t>
      </w:r>
      <w:r w:rsidR="005D5820">
        <w:t xml:space="preserve"> is designed to be installed at different sites and to be used for different types of research data files. Therefore, </w:t>
      </w:r>
      <w:r>
        <w:t>DIVER</w:t>
      </w:r>
      <w:r w:rsidR="005D5820">
        <w:t xml:space="preserve"> offers facilities to change a number of System Configuration parameters to tailor it for each site.</w:t>
      </w:r>
    </w:p>
    <w:p w14:paraId="5195D469" w14:textId="77777777"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14:paraId="7C029795" w14:textId="04F18D79" w:rsidR="003F0751" w:rsidRDefault="003F0751" w:rsidP="0024133A">
      <w:pPr>
        <w:pStyle w:val="iNormal"/>
      </w:pPr>
      <w:r>
        <w:t xml:space="preserve">After installation of </w:t>
      </w:r>
      <w:r w:rsidR="00CF08BB">
        <w:t>DIVER</w:t>
      </w:r>
      <w:r>
        <w:t xml:space="preserve">,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 xml:space="preserve">detailed instructions on tailoring </w:t>
      </w:r>
      <w:r w:rsidR="00CF08BB">
        <w:t>DIVER</w:t>
      </w:r>
      <w:r>
        <w:t xml:space="preserve"> for operation on your site.</w:t>
      </w:r>
      <w:r w:rsidR="00991BC1">
        <w:t xml:space="preserve"> </w:t>
      </w:r>
      <w:r w:rsidR="00AD3714">
        <w:t>T</w:t>
      </w:r>
      <w:r w:rsidR="00991BC1">
        <w:t xml:space="preserve">he System Administrators installing </w:t>
      </w:r>
      <w:r w:rsidR="00CF08BB">
        <w:t>DIVER</w:t>
      </w:r>
      <w:r w:rsidR="00991BC1">
        <w:t xml:space="preserve"> must negotiate with the </w:t>
      </w:r>
      <w:r w:rsidR="00FD2043">
        <w:t xml:space="preserve">Users </w:t>
      </w:r>
      <w:r w:rsidR="00991BC1">
        <w:t xml:space="preserve">of the </w:t>
      </w:r>
      <w:r w:rsidR="00CF08BB">
        <w:t>DIVER</w:t>
      </w:r>
      <w:r w:rsidR="00AD3714">
        <w:t xml:space="preserve"> </w:t>
      </w:r>
      <w:r w:rsidR="00991BC1">
        <w:t xml:space="preserve">system to determine many of the parameters that are set in </w:t>
      </w:r>
      <w:r w:rsidR="00FD2043">
        <w:t>these steps</w:t>
      </w:r>
      <w:r w:rsidR="00991BC1">
        <w:t>.</w:t>
      </w:r>
    </w:p>
    <w:p w14:paraId="0A7E2E5C" w14:textId="73A99EBE"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w:t>
      </w:r>
      <w:r w:rsidR="00CF08BB">
        <w:t>DIVER</w:t>
      </w:r>
      <w:r>
        <w:t>.</w:t>
      </w:r>
    </w:p>
    <w:p w14:paraId="25C54362" w14:textId="0AE17D6A"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 xml:space="preserve">accesses </w:t>
      </w:r>
      <w:r w:rsidR="00CF08BB">
        <w:t>DIVER</w:t>
      </w:r>
      <w:r>
        <w:t>.</w:t>
      </w:r>
    </w:p>
    <w:p w14:paraId="1BB6D6C7" w14:textId="77777777" w:rsidR="00351BB3" w:rsidRDefault="00AD3714">
      <w:pPr>
        <w:pStyle w:val="iNormal"/>
        <w:numPr>
          <w:ilvl w:val="0"/>
          <w:numId w:val="36"/>
        </w:numPr>
      </w:pPr>
      <w:r>
        <w:t>Configure RIF-CS harvesting.</w:t>
      </w:r>
    </w:p>
    <w:p w14:paraId="505A5168" w14:textId="080A61D3" w:rsidR="00AD3714" w:rsidRDefault="00AD3714" w:rsidP="00AD3714">
      <w:pPr>
        <w:pStyle w:val="iNormal"/>
        <w:numPr>
          <w:ilvl w:val="0"/>
          <w:numId w:val="36"/>
        </w:numPr>
      </w:pPr>
      <w:r>
        <w:t xml:space="preserve">Install and configure the </w:t>
      </w:r>
      <w:proofErr w:type="spellStart"/>
      <w:r>
        <w:t>RESTful</w:t>
      </w:r>
      <w:proofErr w:type="spellEnd"/>
      <w:r>
        <w:t xml:space="preserve"> API </w:t>
      </w:r>
      <w:proofErr w:type="spellStart"/>
      <w:r>
        <w:t>Uploader</w:t>
      </w:r>
      <w:proofErr w:type="spellEnd"/>
      <w:r>
        <w:t>.</w:t>
      </w:r>
      <w:r w:rsidR="00E05588">
        <w:t xml:space="preserve"> Follow the links </w:t>
      </w:r>
      <w:r w:rsidR="00CD3F64">
        <w:t>to this tool</w:t>
      </w:r>
      <w:r w:rsidR="00CD3F64">
        <w:br/>
      </w:r>
      <w:r w:rsidR="00E05588">
        <w:t xml:space="preserve">for your version of </w:t>
      </w:r>
      <w:r w:rsidR="00CF08BB">
        <w:t>DIVER</w:t>
      </w:r>
      <w:r w:rsidR="00E05588">
        <w:t xml:space="preserve"> </w:t>
      </w:r>
      <w:r w:rsidR="00CD0140">
        <w:t xml:space="preserve">in the ReadMe and Release Notes </w:t>
      </w:r>
      <w:r w:rsidR="00E05588">
        <w:t xml:space="preserve">at </w:t>
      </w:r>
      <w:hyperlink r:id="rId117"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r w:rsidR="00E05588">
        <w:t>.</w:t>
      </w:r>
    </w:p>
    <w:p w14:paraId="33F1D6B4" w14:textId="68EC0CA4" w:rsidR="00AD3714" w:rsidRDefault="00AD3714" w:rsidP="00AD3714">
      <w:pPr>
        <w:pStyle w:val="iNormal"/>
        <w:numPr>
          <w:ilvl w:val="0"/>
          <w:numId w:val="36"/>
        </w:numPr>
      </w:pPr>
      <w:r>
        <w:t xml:space="preserve">If required, install and configure the </w:t>
      </w:r>
      <w:r w:rsidR="00CF08BB">
        <w:t>DIVER</w:t>
      </w:r>
      <w:r>
        <w:t>-</w:t>
      </w:r>
      <w:proofErr w:type="spellStart"/>
      <w:r>
        <w:t>eyetracker</w:t>
      </w:r>
      <w:proofErr w:type="spellEnd"/>
      <w:r>
        <w:t>-packager.</w:t>
      </w:r>
      <w:r w:rsidR="00CD3F64">
        <w:t xml:space="preserve"> </w:t>
      </w:r>
      <w:proofErr w:type="spellStart"/>
      <w:proofErr w:type="gramStart"/>
      <w:r w:rsidR="00CD3F64">
        <w:t>eyeTracker</w:t>
      </w:r>
      <w:proofErr w:type="spellEnd"/>
      <w:proofErr w:type="gramEnd"/>
      <w:r w:rsidR="00CD3F64">
        <w:br/>
      </w:r>
      <w:r w:rsidR="00E05588">
        <w:t xml:space="preserve">is a stand-alone commercial product </w:t>
      </w:r>
      <w:r w:rsidR="00FD2043">
        <w:t>published</w:t>
      </w:r>
      <w:r w:rsidR="00E05588">
        <w:t xml:space="preserve"> by </w:t>
      </w:r>
      <w:proofErr w:type="spellStart"/>
      <w:r w:rsidR="00E05588">
        <w:t>Tobii</w:t>
      </w:r>
      <w:proofErr w:type="spellEnd"/>
      <w:r w:rsidR="00E05588">
        <w:t xml:space="preserve">. (See </w:t>
      </w:r>
      <w:hyperlink r:id="rId118" w:history="1">
        <w:r w:rsidR="00E05588" w:rsidRPr="005A2324">
          <w:rPr>
            <w:rStyle w:val="Hyperlink"/>
          </w:rPr>
          <w:t>http://www.tobii.com/en/eye-tracking-research/global/products/</w:t>
        </w:r>
      </w:hyperlink>
      <w:r w:rsidR="00E05588">
        <w:t xml:space="preserve">.) </w:t>
      </w:r>
      <w:r w:rsidR="00CF08BB">
        <w:t>DIVER</w:t>
      </w:r>
      <w:r w:rsidR="00E05588" w:rsidRPr="00D31DF5">
        <w:t>-</w:t>
      </w:r>
      <w:proofErr w:type="spellStart"/>
      <w:r w:rsidR="00E05588" w:rsidRPr="00D31DF5">
        <w:t>eyetracker</w:t>
      </w:r>
      <w:proofErr w:type="spellEnd"/>
      <w:r w:rsidR="00E05588" w:rsidRPr="00D31DF5">
        <w:t>-packager</w:t>
      </w:r>
      <w:r w:rsidR="00E05588">
        <w:t xml:space="preserve"> integrates </w:t>
      </w:r>
      <w:proofErr w:type="spellStart"/>
      <w:r w:rsidR="00E05588">
        <w:t>eyeTracker</w:t>
      </w:r>
      <w:proofErr w:type="spellEnd"/>
      <w:r w:rsidR="00E05588">
        <w:t xml:space="preserve"> into </w:t>
      </w:r>
      <w:r w:rsidR="00CF08BB">
        <w:t>DIVER</w:t>
      </w:r>
      <w:r w:rsidR="00E05588">
        <w:t xml:space="preserve">. Follow the links </w:t>
      </w:r>
      <w:r w:rsidR="00CD3F64">
        <w:t>to this tool</w:t>
      </w:r>
      <w:r w:rsidR="00CD3F64">
        <w:br/>
      </w:r>
      <w:r w:rsidR="00CD0140">
        <w:t xml:space="preserve">for your version of </w:t>
      </w:r>
      <w:r w:rsidR="00CF08BB">
        <w:t>DIVER</w:t>
      </w:r>
      <w:r w:rsidR="00CD0140">
        <w:t xml:space="preserve"> in the ReadMe and Release Notes </w:t>
      </w:r>
      <w:r w:rsidR="00E05588">
        <w:t xml:space="preserve">at </w:t>
      </w:r>
      <w:hyperlink r:id="rId119"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p>
    <w:p w14:paraId="5FC67BA6" w14:textId="77777777" w:rsidR="00E05588" w:rsidRDefault="00E05588" w:rsidP="00E05588">
      <w:pPr>
        <w:pStyle w:val="iNormal"/>
        <w:numPr>
          <w:ilvl w:val="0"/>
          <w:numId w:val="36"/>
        </w:numPr>
      </w:pPr>
      <w:r>
        <w:t xml:space="preserve">If required, create an ABBYY user account to be used for Optical Character Recognition (OCR) services.  See section </w:t>
      </w:r>
      <w:r w:rsidR="00C23447">
        <w:fldChar w:fldCharType="begin"/>
      </w:r>
      <w:r w:rsidR="00C23447">
        <w:instrText xml:space="preserve"> REF _Ref377979077 \r \h  \* MERGEFORMAT </w:instrText>
      </w:r>
      <w:r w:rsidR="00C23447">
        <w:fldChar w:fldCharType="separate"/>
      </w:r>
      <w:r w:rsidR="004F6915" w:rsidRPr="004F6915">
        <w:rPr>
          <w:rStyle w:val="CrossReference"/>
        </w:rPr>
        <w:t>11.6.2</w:t>
      </w:r>
      <w:r w:rsidR="00C23447">
        <w:fldChar w:fldCharType="end"/>
      </w:r>
      <w:r w:rsidR="00147E07" w:rsidRPr="00147E07">
        <w:rPr>
          <w:rStyle w:val="CrossReference"/>
        </w:rPr>
        <w:t xml:space="preserve"> </w:t>
      </w:r>
      <w:r w:rsidR="00C23447">
        <w:fldChar w:fldCharType="begin"/>
      </w:r>
      <w:r w:rsidR="00C23447">
        <w:instrText xml:space="preserve"> REF _Ref377979077 \h  \* MERGEFORMAT </w:instrText>
      </w:r>
      <w:r w:rsidR="00C23447">
        <w:fldChar w:fldCharType="separate"/>
      </w:r>
      <w:r w:rsidR="004F6915" w:rsidRPr="004F6915">
        <w:rPr>
          <w:rStyle w:val="CrossReference"/>
        </w:rPr>
        <w:t>OCR Processing parameters</w:t>
      </w:r>
      <w:r w:rsidR="00C23447">
        <w:fldChar w:fldCharType="end"/>
      </w:r>
      <w:r>
        <w:t xml:space="preserve"> </w:t>
      </w:r>
      <w:r w:rsidR="00FE17CB">
        <w:fldChar w:fldCharType="begin"/>
      </w:r>
      <w:r>
        <w:instrText xml:space="preserve"> REF _Ref377979077 \p \h </w:instrText>
      </w:r>
      <w:r w:rsidR="00FE17CB">
        <w:fldChar w:fldCharType="separate"/>
      </w:r>
      <w:r w:rsidR="004F6915">
        <w:t>below</w:t>
      </w:r>
      <w:r w:rsidR="00FE17CB">
        <w:fldChar w:fldCharType="end"/>
      </w:r>
      <w:r>
        <w:t>.</w:t>
      </w:r>
    </w:p>
    <w:p w14:paraId="5C827B5A" w14:textId="77777777" w:rsidR="00AD3714" w:rsidRDefault="00E05588" w:rsidP="00AD3714">
      <w:pPr>
        <w:pStyle w:val="iNormal"/>
        <w:numPr>
          <w:ilvl w:val="0"/>
          <w:numId w:val="36"/>
        </w:numPr>
      </w:pPr>
      <w:r>
        <w:t>If required, c</w:t>
      </w:r>
      <w:r w:rsidR="00AD3714">
        <w:t xml:space="preserve">reate a KOEMEI user account to be used for Speech Recognition (SR) services. See section </w:t>
      </w:r>
      <w:r w:rsidR="00C23447">
        <w:fldChar w:fldCharType="begin"/>
      </w:r>
      <w:r w:rsidR="00C23447">
        <w:instrText xml:space="preserve"> REF _Ref377979408 \r \h  \* MERGEFORMAT </w:instrText>
      </w:r>
      <w:r w:rsidR="00C23447">
        <w:fldChar w:fldCharType="separate"/>
      </w:r>
      <w:r w:rsidR="004F6915" w:rsidRPr="004F6915">
        <w:rPr>
          <w:rStyle w:val="CrossReference"/>
        </w:rPr>
        <w:t>11.6.3</w:t>
      </w:r>
      <w:r w:rsidR="00C23447">
        <w:fldChar w:fldCharType="end"/>
      </w:r>
      <w:r w:rsidR="00147E07" w:rsidRPr="00147E07">
        <w:rPr>
          <w:rStyle w:val="CrossReference"/>
        </w:rPr>
        <w:t xml:space="preserve"> </w:t>
      </w:r>
      <w:r w:rsidR="00C23447">
        <w:fldChar w:fldCharType="begin"/>
      </w:r>
      <w:r w:rsidR="00C23447">
        <w:instrText xml:space="preserve"> REF _Ref377979408 \h  \* MERGEFORMAT </w:instrText>
      </w:r>
      <w:r w:rsidR="00C23447">
        <w:fldChar w:fldCharType="separate"/>
      </w:r>
      <w:r w:rsidR="004F6915" w:rsidRPr="004F6915">
        <w:rPr>
          <w:rStyle w:val="CrossReference"/>
        </w:rPr>
        <w:t>Speech Recognition Processing parameters</w:t>
      </w:r>
      <w:r w:rsidR="00C23447">
        <w:fldChar w:fldCharType="end"/>
      </w:r>
      <w:r w:rsidR="00AD3714">
        <w:t xml:space="preserve"> </w:t>
      </w:r>
      <w:r w:rsidR="00FE17CB">
        <w:fldChar w:fldCharType="begin"/>
      </w:r>
      <w:r w:rsidR="00AD3714">
        <w:instrText xml:space="preserve"> REF _Ref377979408 \p \h </w:instrText>
      </w:r>
      <w:r w:rsidR="00FE17CB">
        <w:fldChar w:fldCharType="separate"/>
      </w:r>
      <w:r w:rsidR="004F6915">
        <w:t>below</w:t>
      </w:r>
      <w:r w:rsidR="00FE17CB">
        <w:fldChar w:fldCharType="end"/>
      </w:r>
      <w:r w:rsidR="00AD3714">
        <w:t>.</w:t>
      </w:r>
    </w:p>
    <w:p w14:paraId="14C302B1" w14:textId="77777777" w:rsidR="00351BB3" w:rsidRDefault="00991BC1">
      <w:pPr>
        <w:pStyle w:val="iNormal"/>
        <w:numPr>
          <w:ilvl w:val="0"/>
          <w:numId w:val="36"/>
        </w:numPr>
      </w:pPr>
      <w:r>
        <w:t>Set the local Logo image</w:t>
      </w:r>
    </w:p>
    <w:p w14:paraId="184AEF5C" w14:textId="69CF882F"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CF08BB">
        <w:t>DIVER</w:t>
      </w:r>
      <w:r w:rsidR="00E05588">
        <w:t xml:space="preserve"> </w:t>
      </w:r>
      <w:r w:rsidR="005D5820">
        <w:t>System Configuration parameters</w:t>
      </w:r>
      <w:r w:rsidR="003F0751">
        <w:t>. Y</w:t>
      </w:r>
      <w:r w:rsidR="005D5820">
        <w:t xml:space="preserve">ou must be a </w:t>
      </w:r>
      <w:r w:rsidR="00CF08BB">
        <w:t>DIVER</w:t>
      </w:r>
      <w:r w:rsidR="00E05588">
        <w:t xml:space="preserve"> </w:t>
      </w:r>
      <w:r w:rsidR="005D5820">
        <w:t>User with Administrator permissions</w:t>
      </w:r>
      <w:r w:rsidR="00CD0140">
        <w:t xml:space="preserve"> to do this</w:t>
      </w:r>
      <w:r w:rsidR="005D5820">
        <w:t>.</w:t>
      </w:r>
      <w:r w:rsidR="00CD0140">
        <w:t xml:space="preserve"> </w:t>
      </w:r>
      <w:r w:rsidR="00E05588">
        <w:t xml:space="preserve">There is an initial </w:t>
      </w:r>
      <w:r w:rsidR="00CF08BB">
        <w:t>DIVER</w:t>
      </w:r>
      <w:r w:rsidR="00E05588">
        <w:t xml:space="preserve"> Administrator user account set up as part of </w:t>
      </w:r>
      <w:r w:rsidR="00CF08BB">
        <w:t>DIVER</w:t>
      </w:r>
      <w:r w:rsidR="00E05588">
        <w:t xml:space="preserve"> installation. </w:t>
      </w:r>
      <w:proofErr w:type="gramStart"/>
      <w:r w:rsidR="00EC5DEA">
        <w:t>Its</w:t>
      </w:r>
      <w:r w:rsidR="00E05588">
        <w:t xml:space="preserve"> email address and </w:t>
      </w:r>
      <w:r w:rsidR="00CD0140">
        <w:t>p</w:t>
      </w:r>
      <w:r w:rsidR="00E05588">
        <w:t>assword</w:t>
      </w:r>
      <w:r w:rsidR="00CD0140">
        <w:t xml:space="preserve"> are selected by the installer</w:t>
      </w:r>
      <w:proofErr w:type="gramEnd"/>
      <w:r w:rsidR="00CD3F64">
        <w:t>.</w:t>
      </w:r>
    </w:p>
    <w:p w14:paraId="0DCD5299" w14:textId="2D080BBA"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w:t>
      </w:r>
      <w:r w:rsidR="00CF08BB">
        <w:t>DIVER</w:t>
      </w:r>
      <w:r>
        <w:t xml:space="preserve"> main screen. Then </w:t>
      </w:r>
      <w:r w:rsidR="00A45305">
        <w:t xml:space="preserve">click </w:t>
      </w:r>
      <w:r>
        <w:t>on the System Configuration tab to see the following view.</w:t>
      </w:r>
      <w:r w:rsidR="00FE7628">
        <w:t xml:space="preserve"> </w:t>
      </w:r>
    </w:p>
    <w:p w14:paraId="18E67793" w14:textId="2B4A22E0" w:rsidR="009D4AC6" w:rsidDel="00C20F69" w:rsidRDefault="00C20F69" w:rsidP="005D5820">
      <w:pPr>
        <w:pStyle w:val="iFigureCaption"/>
        <w:rPr>
          <w:del w:id="196" w:author="Cathryn Chamley" w:date="2015-12-09T17:03:00Z"/>
        </w:rPr>
      </w:pPr>
      <w:ins w:id="197" w:author="Cathryn Chamley" w:date="2015-12-09T17:04:00Z">
        <w:r>
          <w:rPr>
            <w:noProof/>
            <w:lang w:val="en-US"/>
          </w:rPr>
          <mc:AlternateContent>
            <mc:Choice Requires="wps">
              <w:drawing>
                <wp:anchor distT="0" distB="0" distL="114300" distR="114300" simplePos="0" relativeHeight="251743744" behindDoc="0" locked="0" layoutInCell="1" allowOverlap="1" wp14:anchorId="42A67AA1" wp14:editId="6EC0F6DA">
                  <wp:simplePos x="0" y="0"/>
                  <wp:positionH relativeFrom="column">
                    <wp:posOffset>-838200</wp:posOffset>
                  </wp:positionH>
                  <wp:positionV relativeFrom="paragraph">
                    <wp:posOffset>1714500</wp:posOffset>
                  </wp:positionV>
                  <wp:extent cx="579120" cy="375285"/>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539DB6"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 o:spid="_x0000_s1080" type="#_x0000_t202" style="position:absolute;left:0;text-align:left;margin-left:-65.95pt;margin-top:135pt;width:45.6pt;height:29.55pt;z-index:25174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P+q7E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" filled="f" stroked="f">
                  <v:textbox style="mso-fit-shape-to-text:t">
                    <w:txbxContent>
                      <w:p w14:paraId="75539DB6"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commentRangeStart w:id="198"/>
      <w:r w:rsidR="003B6B35">
        <w:rPr>
          <w:noProof/>
          <w:lang w:val="en-US"/>
        </w:rPr>
        <w:drawing>
          <wp:inline distT="0" distB="0" distL="0" distR="0" wp14:anchorId="243D3A25" wp14:editId="490A14E0">
            <wp:extent cx="5209332" cy="5374611"/>
            <wp:effectExtent l="203200" t="203200" r="201295" b="213995"/>
            <wp:docPr id="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209332" cy="5374611"/>
                    </a:xfrm>
                    <a:prstGeom prst="rect">
                      <a:avLst/>
                    </a:prstGeom>
                    <a:noFill/>
                    <a:ln>
                      <a:noFill/>
                    </a:ln>
                    <a:effectLst>
                      <a:outerShdw blurRad="190500" algn="tl" rotWithShape="0">
                        <a:srgbClr val="000000">
                          <a:alpha val="70000"/>
                        </a:srgbClr>
                      </a:outerShdw>
                    </a:effectLst>
                  </pic:spPr>
                </pic:pic>
              </a:graphicData>
            </a:graphic>
          </wp:inline>
        </w:drawing>
      </w:r>
      <w:commentRangeEnd w:id="198"/>
      <w:r w:rsidR="00A945C2">
        <w:rPr>
          <w:rStyle w:val="CommentReference"/>
          <w:rFonts w:asciiTheme="minorHAnsi" w:eastAsiaTheme="minorEastAsia" w:hAnsiTheme="minorHAnsi" w:cstheme="minorBidi"/>
          <w:b w:val="0"/>
          <w:color w:val="auto"/>
        </w:rPr>
        <w:commentReference w:id="198"/>
      </w:r>
      <w:r w:rsidR="00E05588" w:rsidDel="00E05588">
        <w:rPr>
          <w:noProof/>
          <w:lang w:eastAsia="ja-JP"/>
        </w:rPr>
        <w:t xml:space="preserve"> </w:t>
      </w:r>
    </w:p>
    <w:p w14:paraId="719ACD8A" w14:textId="77777777" w:rsidR="008D32C5" w:rsidRDefault="008D32C5" w:rsidP="00C20F69">
      <w:pPr>
        <w:pStyle w:val="iFigureCaption"/>
        <w:rPr>
          <w:ins w:id="199" w:author="Cathryn Chamley" w:date="2015-12-09T16:34:00Z"/>
        </w:rPr>
        <w:pPrChange w:id="200" w:author="Cathryn Chamley" w:date="2015-12-09T17:03:00Z">
          <w:pPr>
            <w:pStyle w:val="iNormal"/>
          </w:pPr>
        </w:pPrChange>
      </w:pPr>
      <w:bookmarkStart w:id="201" w:name="_Ref377550384"/>
      <w:bookmarkStart w:id="202" w:name="_Ref377550387"/>
      <w:bookmarkStart w:id="203" w:name="_Ref377550402"/>
      <w:bookmarkStart w:id="204" w:name="_Ref377551302"/>
      <w:bookmarkStart w:id="205" w:name="_Ref377551306"/>
    </w:p>
    <w:p w14:paraId="5C85FA86" w14:textId="77058EF4" w:rsidR="005D5820" w:rsidRDefault="005D5820" w:rsidP="005D5820">
      <w:pPr>
        <w:pStyle w:val="iNormal"/>
      </w:pPr>
      <w:r>
        <w:t xml:space="preserve">To modify these parameters, click </w:t>
      </w:r>
      <w:proofErr w:type="gramStart"/>
      <w:r>
        <w:t xml:space="preserve">on </w:t>
      </w:r>
      <w:r w:rsidR="00EE78B5" w:rsidRPr="00EE78B5">
        <w:rPr>
          <w:rStyle w:val="iButtonBlue"/>
        </w:rPr>
        <w:t> </w:t>
      </w:r>
      <w:r w:rsidRPr="00EE78B5">
        <w:rPr>
          <w:rStyle w:val="iButtonBlue"/>
        </w:rPr>
        <w:t>Edit</w:t>
      </w:r>
      <w:proofErr w:type="gramEnd"/>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14:paraId="1AE8C265" w14:textId="77777777" w:rsidR="005D5820" w:rsidRDefault="005D5820" w:rsidP="005D5820">
      <w:pPr>
        <w:pStyle w:val="iNormal"/>
      </w:pPr>
      <w:r>
        <w:t>There are three categories of parameters shown in this view</w:t>
      </w:r>
      <w:r w:rsidR="00EE78B5">
        <w:t>, which are explained in the following three sections</w:t>
      </w:r>
      <w:r>
        <w:t>.</w:t>
      </w:r>
    </w:p>
    <w:p w14:paraId="6E765CC1" w14:textId="77777777" w:rsidR="00090949" w:rsidRDefault="00090949" w:rsidP="00090949">
      <w:pPr>
        <w:pStyle w:val="iHeading3"/>
      </w:pPr>
      <w:bookmarkStart w:id="206" w:name="_Ref377982293"/>
      <w:bookmarkStart w:id="207" w:name="_Toc308996087"/>
      <w:commentRangeStart w:id="208"/>
      <w:r>
        <w:t xml:space="preserve">System </w:t>
      </w:r>
      <w:r w:rsidR="00041730">
        <w:t>Configuration</w:t>
      </w:r>
      <w:bookmarkEnd w:id="201"/>
      <w:bookmarkEnd w:id="202"/>
      <w:bookmarkEnd w:id="203"/>
      <w:bookmarkEnd w:id="204"/>
      <w:bookmarkEnd w:id="205"/>
      <w:r w:rsidR="005D5820">
        <w:t xml:space="preserve"> parameters</w:t>
      </w:r>
      <w:bookmarkEnd w:id="206"/>
      <w:bookmarkEnd w:id="207"/>
      <w:commentRangeEnd w:id="208"/>
      <w:r w:rsidR="00A945C2">
        <w:rPr>
          <w:rStyle w:val="CommentReference"/>
          <w:rFonts w:asciiTheme="minorHAnsi" w:eastAsiaTheme="minorEastAsia" w:hAnsiTheme="minorHAnsi"/>
          <w:bCs w:val="0"/>
          <w:color w:val="auto"/>
        </w:rPr>
        <w:commentReference w:id="208"/>
      </w:r>
    </w:p>
    <w:p w14:paraId="4DD13D91" w14:textId="77777777"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14:paraId="6F33BB6A" w14:textId="77777777"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04"/>
      </w:tblGrid>
      <w:tr w:rsidR="007D6A85" w:rsidRPr="007D6A85" w14:paraId="304768EA" w14:textId="77777777" w:rsidTr="00C762D4">
        <w:tc>
          <w:tcPr>
            <w:tcW w:w="2376" w:type="dxa"/>
          </w:tcPr>
          <w:p w14:paraId="2EA9C63F" w14:textId="77777777" w:rsidR="00041730" w:rsidRPr="007D6A85" w:rsidRDefault="00041730" w:rsidP="00C762D4">
            <w:pPr>
              <w:pStyle w:val="iNormal"/>
              <w:jc w:val="left"/>
            </w:pPr>
            <w:r w:rsidRPr="007D6A85">
              <w:t>Local System Name:</w:t>
            </w:r>
          </w:p>
        </w:tc>
        <w:tc>
          <w:tcPr>
            <w:tcW w:w="6904" w:type="dxa"/>
          </w:tcPr>
          <w:p w14:paraId="422738BA" w14:textId="02DEFC11" w:rsidR="00EE78B5" w:rsidRDefault="00041730" w:rsidP="00EE78B5">
            <w:pPr>
              <w:pStyle w:val="iNormal"/>
            </w:pPr>
            <w:r w:rsidRPr="007D6A85">
              <w:t>This name appears at the top of each screen, replacing the string “</w:t>
            </w:r>
            <w:r w:rsidR="00CF08BB">
              <w:t>DIVER</w:t>
            </w:r>
            <w:r w:rsidRPr="007D6A85">
              <w:t>” in all scree</w:t>
            </w:r>
            <w:r w:rsidR="00EE78B5">
              <w:t>n shots shown in this document.</w:t>
            </w:r>
          </w:p>
          <w:p w14:paraId="75B8093D" w14:textId="77777777" w:rsidR="00041730" w:rsidRPr="007D6A85" w:rsidRDefault="00041730" w:rsidP="00EE78B5">
            <w:pPr>
              <w:pStyle w:val="iNormal"/>
            </w:pPr>
            <w:r w:rsidRPr="007D6A85">
              <w:t>Enter the short name by which your system is commonly known.</w:t>
            </w:r>
          </w:p>
        </w:tc>
      </w:tr>
      <w:tr w:rsidR="007D6A85" w:rsidRPr="007D6A85" w14:paraId="20067B18" w14:textId="77777777" w:rsidTr="00C762D4">
        <w:tc>
          <w:tcPr>
            <w:tcW w:w="2376" w:type="dxa"/>
          </w:tcPr>
          <w:p w14:paraId="3E90A74F" w14:textId="77777777" w:rsidR="00041730" w:rsidRPr="007D6A85" w:rsidRDefault="00041730" w:rsidP="003F5A03">
            <w:pPr>
              <w:pStyle w:val="iNormal"/>
              <w:jc w:val="left"/>
            </w:pPr>
            <w:r w:rsidRPr="007D6A85">
              <w:t>Research Centre Name:</w:t>
            </w:r>
            <w:r w:rsidR="003F5A03">
              <w:t xml:space="preserve"> </w:t>
            </w:r>
          </w:p>
        </w:tc>
        <w:tc>
          <w:tcPr>
            <w:tcW w:w="6904" w:type="dxa"/>
          </w:tcPr>
          <w:p w14:paraId="4E6F546B" w14:textId="77777777" w:rsidR="00041730" w:rsidRPr="007D6A85" w:rsidRDefault="00041730" w:rsidP="00B511EF">
            <w:pPr>
              <w:pStyle w:val="iNormal"/>
            </w:pPr>
            <w:r w:rsidRPr="007D6A85">
              <w:t xml:space="preserve">Enter the name of the </w:t>
            </w:r>
            <w:proofErr w:type="gramStart"/>
            <w:r w:rsidRPr="007D6A85">
              <w:t>organisation which</w:t>
            </w:r>
            <w:proofErr w:type="gramEnd"/>
            <w:r w:rsidRPr="007D6A85">
              <w:t xml:space="preserve"> will own the data uploaded to your system.</w:t>
            </w:r>
          </w:p>
        </w:tc>
      </w:tr>
      <w:tr w:rsidR="007D6A85" w:rsidRPr="007D6A85" w14:paraId="27A2A44F" w14:textId="77777777" w:rsidTr="00C762D4">
        <w:tc>
          <w:tcPr>
            <w:tcW w:w="2376" w:type="dxa"/>
          </w:tcPr>
          <w:p w14:paraId="33AD029D" w14:textId="519F5407" w:rsidR="00041730" w:rsidRPr="007D6A85" w:rsidRDefault="00C20F69" w:rsidP="003F5A03">
            <w:pPr>
              <w:pStyle w:val="iNormal"/>
              <w:jc w:val="left"/>
            </w:pPr>
            <w:ins w:id="209" w:author="Cathryn Chamley" w:date="2015-12-09T17:05:00Z">
              <w:r>
                <w:rPr>
                  <w:noProof/>
                  <w:lang w:val="en-US"/>
                </w:rPr>
                <mc:AlternateContent>
                  <mc:Choice Requires="wps">
                    <w:drawing>
                      <wp:anchor distT="0" distB="0" distL="114300" distR="114300" simplePos="0" relativeHeight="251745792" behindDoc="0" locked="0" layoutInCell="1" allowOverlap="1" wp14:anchorId="456FD3AD" wp14:editId="68678308">
                        <wp:simplePos x="0" y="0"/>
                        <wp:positionH relativeFrom="column">
                          <wp:posOffset>-838200</wp:posOffset>
                        </wp:positionH>
                        <wp:positionV relativeFrom="paragraph">
                          <wp:posOffset>386715</wp:posOffset>
                        </wp:positionV>
                        <wp:extent cx="579120" cy="375285"/>
                        <wp:effectExtent l="0" t="0" r="0" b="5715"/>
                        <wp:wrapNone/>
                        <wp:docPr id="27" name="Text Box 2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C1909E"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7" o:spid="_x0000_s1081" type="#_x0000_t202" style="position:absolute;margin-left:-65.95pt;margin-top:30.45pt;width:45.6pt;height:29.55pt;z-index:25174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Q7bICAACu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" filled="f" stroked="f">
                        <v:textbox style="mso-fit-shape-to-text:t">
                          <w:txbxContent>
                            <w:p w14:paraId="5BC1909E"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041730" w:rsidRPr="007D6A85">
              <w:t>Overarching Entity:</w:t>
            </w:r>
            <w:r w:rsidR="003F5A03">
              <w:t xml:space="preserve"> </w:t>
            </w:r>
          </w:p>
        </w:tc>
        <w:tc>
          <w:tcPr>
            <w:tcW w:w="6904" w:type="dxa"/>
          </w:tcPr>
          <w:p w14:paraId="0F4A1209" w14:textId="34713F9E" w:rsidR="00C20F69"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C20F69" w:rsidRPr="007D6A85" w14:paraId="6D5E477C" w14:textId="77777777" w:rsidTr="00C762D4">
        <w:trPr>
          <w:ins w:id="210" w:author="Cathryn Chamley" w:date="2015-12-09T17:05:00Z"/>
        </w:trPr>
        <w:tc>
          <w:tcPr>
            <w:tcW w:w="2376" w:type="dxa"/>
          </w:tcPr>
          <w:p w14:paraId="64A2CA4A" w14:textId="54E944C0" w:rsidR="00C20F69" w:rsidRPr="007D6A85" w:rsidRDefault="00C20F69" w:rsidP="003F5A03">
            <w:pPr>
              <w:pStyle w:val="iNormal"/>
              <w:jc w:val="left"/>
              <w:rPr>
                <w:ins w:id="211" w:author="Cathryn Chamley" w:date="2015-12-09T17:05:00Z"/>
              </w:rPr>
            </w:pPr>
            <w:ins w:id="212" w:author="Cathryn Chamley" w:date="2015-12-09T17:05:00Z">
              <w:r>
                <w:t>Electronic Landing Page Title:</w:t>
              </w:r>
            </w:ins>
          </w:p>
        </w:tc>
        <w:tc>
          <w:tcPr>
            <w:tcW w:w="6904" w:type="dxa"/>
          </w:tcPr>
          <w:p w14:paraId="54376D05" w14:textId="71DEE451" w:rsidR="00C20F69" w:rsidRPr="007D6A85" w:rsidRDefault="00656297" w:rsidP="00545182">
            <w:pPr>
              <w:pStyle w:val="iNormal"/>
              <w:rPr>
                <w:ins w:id="213" w:author="Cathryn Chamley" w:date="2015-12-09T17:05:00Z"/>
              </w:rPr>
            </w:pPr>
            <w:ins w:id="214" w:author="Cathryn Chamley" w:date="2015-12-10T09:12:00Z">
              <w:r>
                <w:t xml:space="preserve">Enter </w:t>
              </w:r>
            </w:ins>
            <w:ins w:id="215" w:author="Cathryn Chamley" w:date="2015-12-10T09:14:00Z">
              <w:r w:rsidR="00545182">
                <w:t xml:space="preserve">a description of the resource that is pointed to by </w:t>
              </w:r>
            </w:ins>
            <w:ins w:id="216" w:author="Cathryn Chamley" w:date="2015-12-10T09:12:00Z">
              <w:r w:rsidR="00545182">
                <w:t xml:space="preserve">this Diver </w:t>
              </w:r>
            </w:ins>
            <w:ins w:id="217" w:author="Cathryn Chamley" w:date="2015-12-10T09:16:00Z">
              <w:r w:rsidR="00545182">
                <w:t>URL</w:t>
              </w:r>
            </w:ins>
            <w:ins w:id="218" w:author="Cathryn Chamley" w:date="2015-12-10T09:12:00Z">
              <w:r w:rsidR="00545182">
                <w:t xml:space="preserve">. This will typically be </w:t>
              </w:r>
            </w:ins>
            <w:ins w:id="219" w:author="Cathryn Chamley" w:date="2015-12-10T09:16:00Z">
              <w:r w:rsidR="00545182">
                <w:t>a combination of the “Research Centre Name”, and a brief description of the data source.</w:t>
              </w:r>
            </w:ins>
          </w:p>
        </w:tc>
      </w:tr>
      <w:tr w:rsidR="007D6A85" w:rsidRPr="007D6A85" w14:paraId="2A811A08" w14:textId="77777777" w:rsidTr="00C762D4">
        <w:tc>
          <w:tcPr>
            <w:tcW w:w="2376" w:type="dxa"/>
          </w:tcPr>
          <w:p w14:paraId="258637A7" w14:textId="77777777" w:rsidR="00041730" w:rsidRPr="007D6A85" w:rsidRDefault="00041730" w:rsidP="003F5A03">
            <w:pPr>
              <w:pStyle w:val="iNormal"/>
              <w:jc w:val="left"/>
            </w:pPr>
            <w:r w:rsidRPr="007D6A85">
              <w:t>Address:</w:t>
            </w:r>
            <w:r w:rsidR="003F5A03">
              <w:t xml:space="preserve"> </w:t>
            </w:r>
          </w:p>
        </w:tc>
        <w:tc>
          <w:tcPr>
            <w:tcW w:w="6904" w:type="dxa"/>
          </w:tcPr>
          <w:p w14:paraId="2911CA0D" w14:textId="77777777"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14:paraId="3015CCDB" w14:textId="77777777" w:rsidTr="00C762D4">
        <w:tc>
          <w:tcPr>
            <w:tcW w:w="2376" w:type="dxa"/>
          </w:tcPr>
          <w:p w14:paraId="35D07F6C" w14:textId="77777777" w:rsidR="00041730" w:rsidRPr="007D6A85" w:rsidRDefault="00041730" w:rsidP="00C762D4">
            <w:pPr>
              <w:pStyle w:val="iNormal"/>
              <w:jc w:val="left"/>
            </w:pPr>
            <w:r w:rsidRPr="007D6A85">
              <w:t>Telephone Numbers:</w:t>
            </w:r>
          </w:p>
        </w:tc>
        <w:tc>
          <w:tcPr>
            <w:tcW w:w="6904" w:type="dxa"/>
          </w:tcPr>
          <w:p w14:paraId="1AB515E6" w14:textId="77777777"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14:paraId="7CDFE9FC" w14:textId="77777777" w:rsidTr="00C762D4">
        <w:tc>
          <w:tcPr>
            <w:tcW w:w="2376" w:type="dxa"/>
          </w:tcPr>
          <w:p w14:paraId="4F60BF28" w14:textId="77777777" w:rsidR="00041730" w:rsidRPr="007D6A85" w:rsidRDefault="00041730" w:rsidP="00C762D4">
            <w:pPr>
              <w:pStyle w:val="iNormal"/>
              <w:jc w:val="left"/>
            </w:pPr>
            <w:r w:rsidRPr="007D6A85">
              <w:t>Email:</w:t>
            </w:r>
          </w:p>
        </w:tc>
        <w:tc>
          <w:tcPr>
            <w:tcW w:w="6904" w:type="dxa"/>
          </w:tcPr>
          <w:p w14:paraId="4D9233F4" w14:textId="77777777"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14:paraId="3DCC7678" w14:textId="77777777" w:rsidTr="00C762D4">
        <w:tc>
          <w:tcPr>
            <w:tcW w:w="2376" w:type="dxa"/>
          </w:tcPr>
          <w:p w14:paraId="35205A4A" w14:textId="77777777" w:rsidR="00041730" w:rsidRPr="007D6A85" w:rsidRDefault="00041730" w:rsidP="00C762D4">
            <w:pPr>
              <w:pStyle w:val="iNormal"/>
              <w:jc w:val="left"/>
            </w:pPr>
            <w:r w:rsidRPr="007D6A85">
              <w:t>Description:</w:t>
            </w:r>
          </w:p>
        </w:tc>
        <w:tc>
          <w:tcPr>
            <w:tcW w:w="6904" w:type="dxa"/>
          </w:tcPr>
          <w:p w14:paraId="35349888" w14:textId="77777777" w:rsidR="00041730" w:rsidRPr="007D6A85" w:rsidRDefault="00DB2AB8" w:rsidP="004231C0">
            <w:pPr>
              <w:pStyle w:val="iNormal"/>
            </w:pPr>
            <w:r>
              <w:t>Enter a brief description of your Research Centre.</w:t>
            </w:r>
          </w:p>
        </w:tc>
      </w:tr>
      <w:tr w:rsidR="007D6A85" w:rsidRPr="007D6A85" w14:paraId="43F32C8D" w14:textId="77777777" w:rsidTr="00C762D4">
        <w:tc>
          <w:tcPr>
            <w:tcW w:w="2376" w:type="dxa"/>
          </w:tcPr>
          <w:p w14:paraId="67E9A3FF" w14:textId="77777777" w:rsidR="00041730" w:rsidRPr="007D6A85" w:rsidRDefault="00041730" w:rsidP="00C762D4">
            <w:pPr>
              <w:pStyle w:val="iNormal"/>
              <w:jc w:val="left"/>
            </w:pPr>
            <w:r w:rsidRPr="007D6A85">
              <w:t>URLs:</w:t>
            </w:r>
          </w:p>
        </w:tc>
        <w:tc>
          <w:tcPr>
            <w:tcW w:w="6904" w:type="dxa"/>
          </w:tcPr>
          <w:p w14:paraId="094555A4" w14:textId="77777777" w:rsidR="00EE78B5" w:rsidRPr="00EE78B5" w:rsidRDefault="00DB2AB8" w:rsidP="00B511EF">
            <w:pPr>
              <w:pStyle w:val="iNormal"/>
            </w:pPr>
            <w:r>
              <w:t>Enter the public URL for your Research</w:t>
            </w:r>
            <w:r w:rsidR="00B511EF">
              <w:t xml:space="preserve"> Centre.</w:t>
            </w:r>
          </w:p>
        </w:tc>
      </w:tr>
      <w:tr w:rsidR="007D6A85" w:rsidRPr="007D6A85" w14:paraId="12A4C00B" w14:textId="77777777" w:rsidTr="00C762D4">
        <w:tc>
          <w:tcPr>
            <w:tcW w:w="2376" w:type="dxa"/>
          </w:tcPr>
          <w:p w14:paraId="6300EAFF" w14:textId="77777777"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14:paraId="3544274F" w14:textId="77777777"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r w:rsidR="00C23447">
              <w:fldChar w:fldCharType="begin"/>
            </w:r>
            <w:r w:rsidR="00C23447">
              <w:instrText xml:space="preserve"> REF _Ref377645911 \r \h  \* MERGEFORMAT </w:instrText>
            </w:r>
            <w:r w:rsidR="00C23447">
              <w:fldChar w:fldCharType="separate"/>
            </w:r>
            <w:r w:rsidR="004F6915">
              <w:t>5</w:t>
            </w:r>
            <w:r w:rsidR="00C23447">
              <w:fldChar w:fldCharType="end"/>
            </w:r>
            <w:r w:rsidRPr="00CD3F64">
              <w:t xml:space="preserve"> </w:t>
            </w:r>
            <w:r w:rsidR="00C23447">
              <w:fldChar w:fldCharType="begin"/>
            </w:r>
            <w:r w:rsidR="00C23447">
              <w:instrText xml:space="preserve"> REF _Ref377645911 \h  \* MERGEFORMAT </w:instrText>
            </w:r>
            <w:r w:rsidR="00C23447">
              <w:fldChar w:fldCharType="separate"/>
            </w:r>
            <w:r w:rsidR="004F6915" w:rsidRPr="004F6915">
              <w:rPr>
                <w:rStyle w:val="CrossReference"/>
              </w:rPr>
              <w:t>Organisational Units and Projects</w:t>
            </w:r>
            <w:r w:rsidR="00C23447">
              <w:fldChar w:fldCharType="end"/>
            </w:r>
            <w:r>
              <w:t xml:space="preserve"> for more information on how these strings are used.</w:t>
            </w:r>
          </w:p>
        </w:tc>
      </w:tr>
      <w:tr w:rsidR="007D6A85" w:rsidRPr="007D6A85" w14:paraId="2F405AE2" w14:textId="77777777" w:rsidTr="00C762D4">
        <w:tc>
          <w:tcPr>
            <w:tcW w:w="2376" w:type="dxa"/>
          </w:tcPr>
          <w:p w14:paraId="55681E44" w14:textId="41953337"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14:paraId="165E005B" w14:textId="77777777"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r w:rsidR="00C23447">
              <w:fldChar w:fldCharType="begin"/>
            </w:r>
            <w:r w:rsidR="00C23447">
              <w:instrText xml:space="preserve"> REF _Ref377645911 \r \h  \* MERGEFORMAT </w:instrText>
            </w:r>
            <w:r w:rsidR="00C23447">
              <w:fldChar w:fldCharType="separate"/>
            </w:r>
            <w:r w:rsidR="004F6915">
              <w:t>5</w:t>
            </w:r>
            <w:r w:rsidR="00C23447">
              <w:fldChar w:fldCharType="end"/>
            </w:r>
            <w:r w:rsidRPr="00C762D4">
              <w:rPr>
                <w:rStyle w:val="CrossReference"/>
              </w:rPr>
              <w:t xml:space="preserve"> </w:t>
            </w:r>
            <w:r w:rsidR="00C23447">
              <w:fldChar w:fldCharType="begin"/>
            </w:r>
            <w:r w:rsidR="00C23447">
              <w:instrText xml:space="preserve"> REF _Ref377645911 \h  \* MERGEFORMAT </w:instrText>
            </w:r>
            <w:r w:rsidR="00C23447">
              <w:fldChar w:fldCharType="separate"/>
            </w:r>
            <w:r w:rsidR="004F6915" w:rsidRPr="004F6915">
              <w:rPr>
                <w:rStyle w:val="CrossReference"/>
              </w:rPr>
              <w:t>Organisational Units and Projects</w:t>
            </w:r>
            <w:r w:rsidR="00C23447">
              <w:fldChar w:fldCharType="end"/>
            </w:r>
            <w:r>
              <w:t xml:space="preserve"> for more information on how these </w:t>
            </w:r>
            <w:r w:rsidR="004231C0">
              <w:t>terms</w:t>
            </w:r>
            <w:r>
              <w:t xml:space="preserve"> are used.</w:t>
            </w:r>
          </w:p>
        </w:tc>
      </w:tr>
      <w:tr w:rsidR="007D6A85" w:rsidRPr="007D6A85" w14:paraId="04BCDEF3" w14:textId="77777777" w:rsidTr="00C762D4">
        <w:tc>
          <w:tcPr>
            <w:tcW w:w="2376" w:type="dxa"/>
          </w:tcPr>
          <w:p w14:paraId="52EB4FF1" w14:textId="5CA764AF" w:rsidR="007D6A85" w:rsidRPr="007D6A85" w:rsidRDefault="00C20F69" w:rsidP="00C762D4">
            <w:pPr>
              <w:pStyle w:val="iNormal"/>
              <w:jc w:val="left"/>
            </w:pPr>
            <w:ins w:id="220" w:author="Cathryn Chamley" w:date="2015-12-09T17:09:00Z">
              <w:r>
                <w:rPr>
                  <w:noProof/>
                  <w:lang w:val="en-US"/>
                </w:rPr>
                <mc:AlternateContent>
                  <mc:Choice Requires="wps">
                    <w:drawing>
                      <wp:anchor distT="0" distB="0" distL="114300" distR="114300" simplePos="0" relativeHeight="251747840" behindDoc="0" locked="0" layoutInCell="1" allowOverlap="1" wp14:anchorId="12E64F23" wp14:editId="381F7FA0">
                        <wp:simplePos x="0" y="0"/>
                        <wp:positionH relativeFrom="column">
                          <wp:posOffset>-838200</wp:posOffset>
                        </wp:positionH>
                        <wp:positionV relativeFrom="paragraph">
                          <wp:posOffset>1140460</wp:posOffset>
                        </wp:positionV>
                        <wp:extent cx="579120" cy="375285"/>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56E00B"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2" o:spid="_x0000_s1082" type="#_x0000_t202" style="position:absolute;margin-left:-65.95pt;margin-top:89.8pt;width:45.6pt;height:29.55pt;z-index:25174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7eeL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C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" filled="f" stroked="f">
                        <v:textbox style="mso-fit-shape-to-text:t">
                          <w:txbxContent>
                            <w:p w14:paraId="5B56E00B"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r w:rsidR="00C762D4">
              <w:t>Project</w:t>
            </w:r>
            <w:r w:rsidR="007D6A85" w:rsidRPr="007D6A85">
              <w:t xml:space="preserve"> Parameters:</w:t>
            </w:r>
          </w:p>
        </w:tc>
        <w:tc>
          <w:tcPr>
            <w:tcW w:w="6904" w:type="dxa"/>
          </w:tcPr>
          <w:p w14:paraId="2866A11A" w14:textId="07C3D6BF"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066066">
              <w:t>Project Parameters</w:t>
            </w:r>
            <w:r w:rsidR="00DB2AB8">
              <w:t xml:space="preserve"> </w:t>
            </w:r>
            <w:r w:rsidR="008B3F5A">
              <w:t xml:space="preserve">is </w:t>
            </w:r>
            <w:r w:rsidR="00DB2AB8">
              <w:t xml:space="preserve">generally appropriate for </w:t>
            </w:r>
            <w:proofErr w:type="gramStart"/>
            <w:r w:rsidR="00DB2AB8">
              <w:t>systems which</w:t>
            </w:r>
            <w:proofErr w:type="gramEnd"/>
            <w:r w:rsidR="00DB2AB8">
              <w:t xml:space="preserve"> will hold environmental research data.</w:t>
            </w:r>
          </w:p>
          <w:p w14:paraId="043F200A" w14:textId="77777777" w:rsidR="00C762D4" w:rsidRPr="007D6A85" w:rsidRDefault="00C762D4" w:rsidP="00CD3F64">
            <w:pPr>
              <w:pStyle w:val="iNormal"/>
            </w:pPr>
            <w:r>
              <w:t xml:space="preserve">If this </w:t>
            </w:r>
            <w:r w:rsidR="00CD3F64">
              <w:t>parameter</w:t>
            </w:r>
            <w:r>
              <w:t xml:space="preserve"> is </w:t>
            </w:r>
            <w:r w:rsidR="00CD3F64">
              <w:t>En</w:t>
            </w:r>
            <w:r>
              <w:t xml:space="preserve">abled, </w:t>
            </w:r>
            <w:proofErr w:type="gramStart"/>
            <w:r>
              <w:t xml:space="preserve">the </w:t>
            </w:r>
            <w:r w:rsidR="00DB2AB8" w:rsidRPr="00DB2AB8">
              <w:rPr>
                <w:rStyle w:val="iButton"/>
              </w:rPr>
              <w:t> Add</w:t>
            </w:r>
            <w:proofErr w:type="gramEnd"/>
            <w:r w:rsidR="00DB2AB8" w:rsidRPr="00DB2AB8">
              <w:rPr>
                <w:rStyle w:val="iButton"/>
              </w:rPr>
              <w:t> New Parameter </w:t>
            </w:r>
            <w:r w:rsidR="00DB2AB8">
              <w:t xml:space="preserve"> button on the Project details screen will be displayed. See section </w:t>
            </w:r>
            <w:r w:rsidR="00C23447">
              <w:fldChar w:fldCharType="begin"/>
            </w:r>
            <w:r w:rsidR="00C23447">
              <w:instrText xml:space="preserve"> REF _Ref377736666 \r \h  \* MERGEFORMAT </w:instrText>
            </w:r>
            <w:r w:rsidR="00C23447">
              <w:fldChar w:fldCharType="separate"/>
            </w:r>
            <w:r w:rsidR="004F6915" w:rsidRPr="004F6915">
              <w:rPr>
                <w:rStyle w:val="CrossReference"/>
              </w:rPr>
              <w:t>5.5</w:t>
            </w:r>
            <w:r w:rsidR="00C23447">
              <w:fldChar w:fldCharType="end"/>
            </w:r>
            <w:r w:rsidR="00DB2AB8" w:rsidRPr="00DB2AB8">
              <w:rPr>
                <w:rStyle w:val="CrossReference"/>
              </w:rPr>
              <w:t xml:space="preserve"> </w:t>
            </w:r>
            <w:r w:rsidR="00C23447">
              <w:fldChar w:fldCharType="begin"/>
            </w:r>
            <w:r w:rsidR="00C23447">
              <w:instrText xml:space="preserve"> REF _Ref377736669 \h  \* MERGEFORMAT </w:instrText>
            </w:r>
            <w:r w:rsidR="00C23447">
              <w:fldChar w:fldCharType="separate"/>
            </w:r>
            <w:r w:rsidR="004F6915" w:rsidRPr="004F6915">
              <w:rPr>
                <w:rStyle w:val="CrossReference"/>
              </w:rPr>
              <w:t>Setting Up Project Parameters</w:t>
            </w:r>
            <w:r w:rsidR="00C23447">
              <w:fldChar w:fldCharType="end"/>
            </w:r>
            <w:r w:rsidR="00DB2AB8">
              <w:t>.</w:t>
            </w:r>
          </w:p>
        </w:tc>
      </w:tr>
      <w:tr w:rsidR="00C20F69" w:rsidRPr="007D6A85" w14:paraId="6C12E684" w14:textId="77777777" w:rsidTr="00C762D4">
        <w:trPr>
          <w:ins w:id="221" w:author="Cathryn Chamley" w:date="2015-12-09T17:08:00Z"/>
        </w:trPr>
        <w:tc>
          <w:tcPr>
            <w:tcW w:w="2376" w:type="dxa"/>
          </w:tcPr>
          <w:p w14:paraId="78186F29" w14:textId="5ABB8739" w:rsidR="00C20F69" w:rsidRDefault="00C20F69" w:rsidP="00C762D4">
            <w:pPr>
              <w:pStyle w:val="iNormal"/>
              <w:jc w:val="left"/>
              <w:rPr>
                <w:ins w:id="222" w:author="Cathryn Chamley" w:date="2015-12-09T17:08:00Z"/>
              </w:rPr>
            </w:pPr>
            <w:ins w:id="223" w:author="Cathryn Chamley" w:date="2015-12-09T17:08:00Z">
              <w:r>
                <w:t>Language:</w:t>
              </w:r>
              <w:r>
                <w:rPr>
                  <w:noProof/>
                  <w:lang w:val="en-US"/>
                </w:rPr>
                <w:t xml:space="preserve"> </w:t>
              </w:r>
            </w:ins>
          </w:p>
        </w:tc>
        <w:tc>
          <w:tcPr>
            <w:tcW w:w="6904" w:type="dxa"/>
          </w:tcPr>
          <w:p w14:paraId="5C6D66F0" w14:textId="022FB7FC" w:rsidR="00C20F69" w:rsidRDefault="00545182" w:rsidP="00DB2AB8">
            <w:pPr>
              <w:pStyle w:val="iNormal"/>
              <w:rPr>
                <w:ins w:id="224" w:author="Cathryn Chamley" w:date="2015-12-09T17:08:00Z"/>
              </w:rPr>
            </w:pPr>
            <w:ins w:id="225" w:author="Cathryn Chamley" w:date="2015-12-10T09:17:00Z">
              <w:r>
                <w:t xml:space="preserve">Enter the language that the metadata will be entered in – for example, “English”. This field does not alter the content of the metadata fields, but does appear in the RIF-CS as the </w:t>
              </w:r>
            </w:ins>
            <w:ins w:id="226" w:author="Cathryn Chamley" w:date="2015-12-10T09:18:00Z">
              <w:r>
                <w:t>“Language” field in various elements.</w:t>
              </w:r>
            </w:ins>
          </w:p>
        </w:tc>
      </w:tr>
      <w:tr w:rsidR="00C20F69" w:rsidRPr="007D6A85" w14:paraId="38782B21" w14:textId="77777777" w:rsidTr="00C762D4">
        <w:trPr>
          <w:ins w:id="227" w:author="Cathryn Chamley" w:date="2015-12-09T17:08:00Z"/>
        </w:trPr>
        <w:tc>
          <w:tcPr>
            <w:tcW w:w="2376" w:type="dxa"/>
          </w:tcPr>
          <w:p w14:paraId="5EE1A34B" w14:textId="2039CDA4" w:rsidR="00C20F69" w:rsidRDefault="00C20F69" w:rsidP="00C762D4">
            <w:pPr>
              <w:pStyle w:val="iNormal"/>
              <w:jc w:val="left"/>
              <w:rPr>
                <w:ins w:id="228" w:author="Cathryn Chamley" w:date="2015-12-09T17:08:00Z"/>
              </w:rPr>
            </w:pPr>
            <w:ins w:id="229" w:author="Cathryn Chamley" w:date="2015-12-09T17:09:00Z">
              <w:r>
                <w:rPr>
                  <w:noProof/>
                  <w:lang w:val="en-US"/>
                </w:rPr>
                <mc:AlternateContent>
                  <mc:Choice Requires="wps">
                    <w:drawing>
                      <wp:anchor distT="0" distB="0" distL="114300" distR="114300" simplePos="0" relativeHeight="251749888" behindDoc="0" locked="0" layoutInCell="1" allowOverlap="1" wp14:anchorId="5D611A85" wp14:editId="71D479A5">
                        <wp:simplePos x="0" y="0"/>
                        <wp:positionH relativeFrom="column">
                          <wp:posOffset>-838200</wp:posOffset>
                        </wp:positionH>
                        <wp:positionV relativeFrom="paragraph">
                          <wp:posOffset>70485</wp:posOffset>
                        </wp:positionV>
                        <wp:extent cx="579120" cy="375285"/>
                        <wp:effectExtent l="0" t="0" r="0" b="5715"/>
                        <wp:wrapNone/>
                        <wp:docPr id="63" name="Text Box 6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452492"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3" o:spid="_x0000_s1083" type="#_x0000_t202" style="position:absolute;margin-left:-65.95pt;margin-top:5.55pt;width:45.6pt;height:29.5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" filled="f" stroked="f">
                        <v:textbox style="mso-fit-shape-to-text:t">
                          <w:txbxContent>
                            <w:p w14:paraId="71452492"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230" w:author="Cathryn Chamley" w:date="2015-12-09T17:08:00Z">
              <w:r>
                <w:t>Open Access Rights Text:</w:t>
              </w:r>
            </w:ins>
          </w:p>
        </w:tc>
        <w:tc>
          <w:tcPr>
            <w:tcW w:w="6904" w:type="dxa"/>
          </w:tcPr>
          <w:p w14:paraId="11425309" w14:textId="683C36E1" w:rsidR="00C20F69" w:rsidRDefault="00545182" w:rsidP="00545182">
            <w:pPr>
              <w:pStyle w:val="iNormal"/>
              <w:rPr>
                <w:ins w:id="231" w:author="Cathryn Chamley" w:date="2015-12-09T17:08:00Z"/>
              </w:rPr>
            </w:pPr>
            <w:ins w:id="232" w:author="Cathryn Chamley" w:date="2015-12-10T09:18:00Z">
              <w:r>
                <w:t>Enter the text that describes the rights associated with</w:t>
              </w:r>
            </w:ins>
            <w:ins w:id="233" w:author="Cathryn Chamley" w:date="2015-12-10T09:19:00Z">
              <w:r>
                <w:t xml:space="preserve"> data </w:t>
              </w:r>
              <w:proofErr w:type="gramStart"/>
              <w:r>
                <w:t xml:space="preserve">when </w:t>
              </w:r>
            </w:ins>
            <w:ins w:id="234" w:author="Cathryn Chamley" w:date="2015-12-10T09:18:00Z">
              <w:r>
                <w:t xml:space="preserve"> </w:t>
              </w:r>
            </w:ins>
            <w:ins w:id="235" w:author="Cathryn Chamley" w:date="2015-12-10T09:19:00Z">
              <w:r>
                <w:t>the</w:t>
              </w:r>
              <w:proofErr w:type="gramEnd"/>
              <w:r>
                <w:t xml:space="preserve"> Access Rights type of “Open” </w:t>
              </w:r>
            </w:ins>
            <w:ins w:id="236" w:author="Cathryn Chamley" w:date="2015-12-10T09:20:00Z">
              <w:r>
                <w:t>is selected for a package. This should include a brief statement on how the data can be obtained, and any conditions that apply to the data.</w:t>
              </w:r>
            </w:ins>
            <w:ins w:id="237" w:author="Cathryn Chamley" w:date="2015-12-10T09:19:00Z">
              <w:r>
                <w:t xml:space="preserve"> </w:t>
              </w:r>
            </w:ins>
          </w:p>
        </w:tc>
      </w:tr>
      <w:tr w:rsidR="00C20F69" w:rsidRPr="007D6A85" w14:paraId="334165F4" w14:textId="77777777" w:rsidTr="00C762D4">
        <w:trPr>
          <w:ins w:id="238" w:author="Cathryn Chamley" w:date="2015-12-09T17:06:00Z"/>
        </w:trPr>
        <w:tc>
          <w:tcPr>
            <w:tcW w:w="2376" w:type="dxa"/>
          </w:tcPr>
          <w:p w14:paraId="2F27F23A" w14:textId="3066540F" w:rsidR="00C20F69" w:rsidRDefault="00C20F69" w:rsidP="00C762D4">
            <w:pPr>
              <w:pStyle w:val="iNormal"/>
              <w:jc w:val="left"/>
              <w:rPr>
                <w:ins w:id="239" w:author="Cathryn Chamley" w:date="2015-12-09T17:06:00Z"/>
              </w:rPr>
            </w:pPr>
            <w:ins w:id="240" w:author="Cathryn Chamley" w:date="2015-12-09T17:09:00Z">
              <w:r>
                <w:rPr>
                  <w:noProof/>
                  <w:lang w:val="en-US"/>
                </w:rPr>
                <mc:AlternateContent>
                  <mc:Choice Requires="wps">
                    <w:drawing>
                      <wp:anchor distT="0" distB="0" distL="114300" distR="114300" simplePos="0" relativeHeight="251751936" behindDoc="0" locked="0" layoutInCell="1" allowOverlap="1" wp14:anchorId="556789DF" wp14:editId="658652FA">
                        <wp:simplePos x="0" y="0"/>
                        <wp:positionH relativeFrom="column">
                          <wp:posOffset>-838200</wp:posOffset>
                        </wp:positionH>
                        <wp:positionV relativeFrom="paragraph">
                          <wp:posOffset>114300</wp:posOffset>
                        </wp:positionV>
                        <wp:extent cx="579120" cy="375285"/>
                        <wp:effectExtent l="0" t="0" r="0" b="5715"/>
                        <wp:wrapNone/>
                        <wp:docPr id="65" name="Text Box 6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228DDD"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5" o:spid="_x0000_s1084" type="#_x0000_t202" style="position:absolute;margin-left:-65.95pt;margin-top:9pt;width:45.6pt;height:29.5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Ps4LM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" filled="f" stroked="f">
                        <v:textbox style="mso-fit-shape-to-text:t">
                          <w:txbxContent>
                            <w:p w14:paraId="7B228DDD"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241" w:author="Cathryn Chamley" w:date="2015-12-09T17:07:00Z">
              <w:r>
                <w:t>Conditional Access Rights Text:</w:t>
              </w:r>
            </w:ins>
          </w:p>
        </w:tc>
        <w:tc>
          <w:tcPr>
            <w:tcW w:w="6904" w:type="dxa"/>
          </w:tcPr>
          <w:p w14:paraId="2A845F1B" w14:textId="4B819E95" w:rsidR="00C20F69" w:rsidRDefault="00545182" w:rsidP="00545182">
            <w:pPr>
              <w:pStyle w:val="iNormal"/>
              <w:rPr>
                <w:ins w:id="242" w:author="Cathryn Chamley" w:date="2015-12-09T17:06:00Z"/>
              </w:rPr>
            </w:pPr>
            <w:ins w:id="243" w:author="Cathryn Chamley" w:date="2015-12-10T09:20:00Z">
              <w:r>
                <w:t xml:space="preserve">Enter the text that describes the rights associated with data </w:t>
              </w:r>
              <w:proofErr w:type="gramStart"/>
              <w:r>
                <w:t>when  the</w:t>
              </w:r>
              <w:proofErr w:type="gramEnd"/>
              <w:r>
                <w:t xml:space="preserve"> Access Rights type of “Conditional” is selected for a package. This should include a brief statement on how the data can be obtained, and any conditions that apply to the data.</w:t>
              </w:r>
            </w:ins>
          </w:p>
        </w:tc>
      </w:tr>
      <w:tr w:rsidR="00C20F69" w:rsidRPr="007D6A85" w14:paraId="607CBFF2" w14:textId="77777777" w:rsidTr="00C762D4">
        <w:trPr>
          <w:ins w:id="244" w:author="Cathryn Chamley" w:date="2015-12-09T17:06:00Z"/>
        </w:trPr>
        <w:tc>
          <w:tcPr>
            <w:tcW w:w="2376" w:type="dxa"/>
          </w:tcPr>
          <w:p w14:paraId="024CAF9F" w14:textId="2B3C481F" w:rsidR="00C20F69" w:rsidRDefault="00C20F69" w:rsidP="00C762D4">
            <w:pPr>
              <w:pStyle w:val="iNormal"/>
              <w:jc w:val="left"/>
              <w:rPr>
                <w:ins w:id="245" w:author="Cathryn Chamley" w:date="2015-12-09T17:06:00Z"/>
              </w:rPr>
            </w:pPr>
            <w:ins w:id="246" w:author="Cathryn Chamley" w:date="2015-12-09T17:09:00Z">
              <w:r>
                <w:rPr>
                  <w:noProof/>
                  <w:lang w:val="en-US"/>
                </w:rPr>
                <mc:AlternateContent>
                  <mc:Choice Requires="wps">
                    <w:drawing>
                      <wp:anchor distT="0" distB="0" distL="114300" distR="114300" simplePos="0" relativeHeight="251756032" behindDoc="0" locked="0" layoutInCell="1" allowOverlap="1" wp14:anchorId="4FBE6951" wp14:editId="332194DF">
                        <wp:simplePos x="0" y="0"/>
                        <wp:positionH relativeFrom="column">
                          <wp:posOffset>-838200</wp:posOffset>
                        </wp:positionH>
                        <wp:positionV relativeFrom="paragraph">
                          <wp:posOffset>386715</wp:posOffset>
                        </wp:positionV>
                        <wp:extent cx="579120" cy="375285"/>
                        <wp:effectExtent l="0" t="0" r="0" b="5715"/>
                        <wp:wrapNone/>
                        <wp:docPr id="68" name="Text Box 6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A6ED939"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65.95pt;margin-top:30.45pt;width:45.6pt;height:29.55pt;z-index:25175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UNsrI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" filled="f" stroked="f">
                        <v:textbox style="mso-fit-shape-to-text:t">
                          <w:txbxContent>
                            <w:p w14:paraId="1A6ED939"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noProof/>
                  <w:lang w:val="en-US"/>
                </w:rPr>
                <mc:AlternateContent>
                  <mc:Choice Requires="wps">
                    <w:drawing>
                      <wp:anchor distT="0" distB="0" distL="114300" distR="114300" simplePos="0" relativeHeight="251753984" behindDoc="0" locked="0" layoutInCell="1" allowOverlap="1" wp14:anchorId="10B9852E" wp14:editId="4C973D21">
                        <wp:simplePos x="0" y="0"/>
                        <wp:positionH relativeFrom="column">
                          <wp:posOffset>-838200</wp:posOffset>
                        </wp:positionH>
                        <wp:positionV relativeFrom="paragraph">
                          <wp:posOffset>43815</wp:posOffset>
                        </wp:positionV>
                        <wp:extent cx="579120" cy="375285"/>
                        <wp:effectExtent l="0" t="0" r="0" b="5715"/>
                        <wp:wrapNone/>
                        <wp:docPr id="66" name="Text Box 6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99C72EC"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6" o:spid="_x0000_s1086" type="#_x0000_t202" style="position:absolute;margin-left:-65.95pt;margin-top:3.45pt;width:45.6pt;height:29.55pt;z-index:25175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Hl+b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" filled="f" stroked="f">
                        <v:textbox style="mso-fit-shape-to-text:t">
                          <w:txbxContent>
                            <w:p w14:paraId="499C72EC"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247" w:author="Cathryn Chamley" w:date="2015-12-09T17:07:00Z">
              <w:r>
                <w:t>Restricted Access Rights Text:</w:t>
              </w:r>
            </w:ins>
          </w:p>
        </w:tc>
        <w:tc>
          <w:tcPr>
            <w:tcW w:w="6904" w:type="dxa"/>
          </w:tcPr>
          <w:p w14:paraId="52FA1ECF" w14:textId="09DEFC1E" w:rsidR="00C20F69" w:rsidRDefault="00545182" w:rsidP="00545182">
            <w:pPr>
              <w:pStyle w:val="iNormal"/>
              <w:rPr>
                <w:ins w:id="248" w:author="Cathryn Chamley" w:date="2015-12-09T17:06:00Z"/>
              </w:rPr>
            </w:pPr>
            <w:ins w:id="249" w:author="Cathryn Chamley" w:date="2015-12-10T09:20:00Z">
              <w:r>
                <w:t xml:space="preserve">Enter the text that describes the rights associated with data </w:t>
              </w:r>
              <w:proofErr w:type="gramStart"/>
              <w:r>
                <w:t>when  the</w:t>
              </w:r>
              <w:proofErr w:type="gramEnd"/>
              <w:r>
                <w:t xml:space="preserve"> Access Rights type of “Restricted” is selected for a package. This should include a brief statement on how the data can be obtained, and any conditions that apply to the data.</w:t>
              </w:r>
            </w:ins>
          </w:p>
        </w:tc>
      </w:tr>
      <w:tr w:rsidR="00C20F69" w:rsidRPr="007D6A85" w14:paraId="0016380F" w14:textId="77777777" w:rsidTr="00C762D4">
        <w:trPr>
          <w:ins w:id="250" w:author="Cathryn Chamley" w:date="2015-12-09T17:06:00Z"/>
        </w:trPr>
        <w:tc>
          <w:tcPr>
            <w:tcW w:w="2376" w:type="dxa"/>
          </w:tcPr>
          <w:p w14:paraId="6FF69370" w14:textId="540A4225" w:rsidR="00C20F69" w:rsidRDefault="00C20F69" w:rsidP="00C762D4">
            <w:pPr>
              <w:pStyle w:val="iNormal"/>
              <w:jc w:val="left"/>
              <w:rPr>
                <w:ins w:id="251" w:author="Cathryn Chamley" w:date="2015-12-09T17:06:00Z"/>
              </w:rPr>
            </w:pPr>
            <w:ins w:id="252" w:author="Cathryn Chamley" w:date="2015-12-09T17:07:00Z">
              <w:r>
                <w:t>Rights Statement:</w:t>
              </w:r>
            </w:ins>
          </w:p>
        </w:tc>
        <w:tc>
          <w:tcPr>
            <w:tcW w:w="6904" w:type="dxa"/>
          </w:tcPr>
          <w:p w14:paraId="61832B05" w14:textId="051E74B3" w:rsidR="00C20F69" w:rsidRDefault="00C9460A" w:rsidP="00DB2AB8">
            <w:pPr>
              <w:pStyle w:val="iNormal"/>
              <w:rPr>
                <w:ins w:id="253" w:author="Cathryn Chamley" w:date="2015-12-09T17:06:00Z"/>
              </w:rPr>
            </w:pPr>
            <w:ins w:id="254" w:author="Cathryn Chamley" w:date="2015-12-10T09:22:00Z">
              <w:r>
                <w:t xml:space="preserve">Enter a statement that asserts your copyright. This field will typically contain something like: </w:t>
              </w:r>
            </w:ins>
            <w:ins w:id="255" w:author="Cathryn Chamley" w:date="2015-12-10T09:23:00Z">
              <w:r>
                <w:t>“</w:t>
              </w:r>
              <w:r w:rsidR="0040205A">
                <w:t>Copyright &lt;institution name&gt;.”</w:t>
              </w:r>
            </w:ins>
          </w:p>
        </w:tc>
      </w:tr>
      <w:tr w:rsidR="00C20F69" w:rsidRPr="007D6A85" w14:paraId="7EDD6346" w14:textId="77777777" w:rsidTr="00C762D4">
        <w:trPr>
          <w:ins w:id="256" w:author="Cathryn Chamley" w:date="2015-12-09T17:06:00Z"/>
        </w:trPr>
        <w:tc>
          <w:tcPr>
            <w:tcW w:w="2376" w:type="dxa"/>
          </w:tcPr>
          <w:p w14:paraId="2AF522F9" w14:textId="16FFAA44" w:rsidR="00C20F69" w:rsidRDefault="00C20F69" w:rsidP="00C762D4">
            <w:pPr>
              <w:pStyle w:val="iNormal"/>
              <w:jc w:val="left"/>
              <w:rPr>
                <w:ins w:id="257" w:author="Cathryn Chamley" w:date="2015-12-09T17:06:00Z"/>
              </w:rPr>
            </w:pPr>
            <w:ins w:id="258" w:author="Cathryn Chamley" w:date="2015-12-09T17:10:00Z">
              <w:r>
                <w:rPr>
                  <w:noProof/>
                  <w:lang w:val="en-US"/>
                </w:rPr>
                <mc:AlternateContent>
                  <mc:Choice Requires="wps">
                    <w:drawing>
                      <wp:anchor distT="0" distB="0" distL="114300" distR="114300" simplePos="0" relativeHeight="251760128" behindDoc="0" locked="0" layoutInCell="1" allowOverlap="1" wp14:anchorId="5D72069D" wp14:editId="7DD7003E">
                        <wp:simplePos x="0" y="0"/>
                        <wp:positionH relativeFrom="column">
                          <wp:posOffset>-838200</wp:posOffset>
                        </wp:positionH>
                        <wp:positionV relativeFrom="paragraph">
                          <wp:posOffset>71120</wp:posOffset>
                        </wp:positionV>
                        <wp:extent cx="579120" cy="375285"/>
                        <wp:effectExtent l="0" t="0" r="0" b="5715"/>
                        <wp:wrapNone/>
                        <wp:docPr id="89" name="Text Box 8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921B647"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9" o:spid="_x0000_s1087" type="#_x0000_t202" style="position:absolute;margin-left:-65.95pt;margin-top:5.6pt;width:45.6pt;height:29.55pt;z-index:25176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" filled="f" stroked="f">
                        <v:textbox style="mso-fit-shape-to-text:t">
                          <w:txbxContent>
                            <w:p w14:paraId="0921B647"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Pr>
                  <w:noProof/>
                  <w:lang w:val="en-US"/>
                </w:rPr>
                <mc:AlternateContent>
                  <mc:Choice Requires="wps">
                    <w:drawing>
                      <wp:anchor distT="0" distB="0" distL="114300" distR="114300" simplePos="0" relativeHeight="251758080" behindDoc="0" locked="0" layoutInCell="1" allowOverlap="1" wp14:anchorId="0B3FF91C" wp14:editId="1A5E4BE5">
                        <wp:simplePos x="0" y="0"/>
                        <wp:positionH relativeFrom="column">
                          <wp:posOffset>-838200</wp:posOffset>
                        </wp:positionH>
                        <wp:positionV relativeFrom="paragraph">
                          <wp:posOffset>414020</wp:posOffset>
                        </wp:positionV>
                        <wp:extent cx="579120" cy="375285"/>
                        <wp:effectExtent l="0" t="0" r="0" b="5715"/>
                        <wp:wrapNone/>
                        <wp:docPr id="83" name="Text Box 8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518B70"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3" o:spid="_x0000_s1088" type="#_x0000_t202" style="position:absolute;margin-left:-65.95pt;margin-top:32.6pt;width:45.6pt;height:29.55pt;z-index:25175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4n5LICAACu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" filled="f" stroked="f">
                        <v:textbox style="mso-fit-shape-to-text:t">
                          <w:txbxContent>
                            <w:p w14:paraId="41518B70"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259" w:author="Cathryn Chamley" w:date="2015-12-09T17:07:00Z">
              <w:r>
                <w:t>Maximum Package Size:</w:t>
              </w:r>
            </w:ins>
          </w:p>
        </w:tc>
        <w:tc>
          <w:tcPr>
            <w:tcW w:w="6904" w:type="dxa"/>
          </w:tcPr>
          <w:p w14:paraId="194B753D" w14:textId="77777777" w:rsidR="00C20F69" w:rsidRDefault="00C20F69" w:rsidP="00DB2AB8">
            <w:pPr>
              <w:pStyle w:val="iNormal"/>
              <w:rPr>
                <w:ins w:id="260" w:author="Cathryn Chamley" w:date="2015-12-09T17:06:00Z"/>
              </w:rPr>
            </w:pPr>
            <w:bookmarkStart w:id="261" w:name="_GoBack"/>
            <w:bookmarkEnd w:id="261"/>
          </w:p>
        </w:tc>
      </w:tr>
      <w:tr w:rsidR="00C20F69" w:rsidRPr="007D6A85" w14:paraId="27E1D4A0" w14:textId="77777777" w:rsidTr="00C762D4">
        <w:trPr>
          <w:ins w:id="262" w:author="Cathryn Chamley" w:date="2015-12-09T17:06:00Z"/>
        </w:trPr>
        <w:tc>
          <w:tcPr>
            <w:tcW w:w="2376" w:type="dxa"/>
          </w:tcPr>
          <w:p w14:paraId="446CCB94" w14:textId="5746898D" w:rsidR="00C20F69" w:rsidRDefault="00C20F69" w:rsidP="00C762D4">
            <w:pPr>
              <w:pStyle w:val="iNormal"/>
              <w:jc w:val="left"/>
              <w:rPr>
                <w:ins w:id="263" w:author="Cathryn Chamley" w:date="2015-12-09T17:06:00Z"/>
              </w:rPr>
            </w:pPr>
            <w:ins w:id="264" w:author="Cathryn Chamley" w:date="2015-12-09T17:07:00Z">
              <w:r>
                <w:t>Email Level:</w:t>
              </w:r>
            </w:ins>
          </w:p>
        </w:tc>
        <w:tc>
          <w:tcPr>
            <w:tcW w:w="6904" w:type="dxa"/>
          </w:tcPr>
          <w:p w14:paraId="1CCAB72C" w14:textId="77777777" w:rsidR="00C20F69" w:rsidRDefault="00C20F69" w:rsidP="00DB2AB8">
            <w:pPr>
              <w:pStyle w:val="iNormal"/>
              <w:rPr>
                <w:ins w:id="265" w:author="Cathryn Chamley" w:date="2015-12-09T17:06:00Z"/>
              </w:rPr>
            </w:pPr>
          </w:p>
        </w:tc>
      </w:tr>
      <w:tr w:rsidR="00C20F69" w:rsidRPr="007D6A85" w14:paraId="64D2BD90" w14:textId="77777777" w:rsidTr="00C762D4">
        <w:trPr>
          <w:ins w:id="266" w:author="Cathryn Chamley" w:date="2015-12-09T17:06:00Z"/>
        </w:trPr>
        <w:tc>
          <w:tcPr>
            <w:tcW w:w="2376" w:type="dxa"/>
          </w:tcPr>
          <w:p w14:paraId="0B3B823B" w14:textId="6933A893" w:rsidR="00C20F69" w:rsidRDefault="00C20F69" w:rsidP="00C762D4">
            <w:pPr>
              <w:pStyle w:val="iNormal"/>
              <w:jc w:val="left"/>
              <w:rPr>
                <w:ins w:id="267" w:author="Cathryn Chamley" w:date="2015-12-09T17:06:00Z"/>
              </w:rPr>
            </w:pPr>
            <w:ins w:id="268" w:author="Cathryn Chamley" w:date="2015-12-09T17:10:00Z">
              <w:r>
                <w:rPr>
                  <w:noProof/>
                  <w:lang w:val="en-US"/>
                </w:rPr>
                <mc:AlternateContent>
                  <mc:Choice Requires="wps">
                    <w:drawing>
                      <wp:anchor distT="0" distB="0" distL="114300" distR="114300" simplePos="0" relativeHeight="251762176" behindDoc="0" locked="0" layoutInCell="1" allowOverlap="1" wp14:anchorId="0A62FE7A" wp14:editId="3C31397E">
                        <wp:simplePos x="0" y="0"/>
                        <wp:positionH relativeFrom="column">
                          <wp:posOffset>-768350</wp:posOffset>
                        </wp:positionH>
                        <wp:positionV relativeFrom="paragraph">
                          <wp:posOffset>0</wp:posOffset>
                        </wp:positionV>
                        <wp:extent cx="579120" cy="375285"/>
                        <wp:effectExtent l="0" t="0" r="0" b="5715"/>
                        <wp:wrapNone/>
                        <wp:docPr id="92" name="Text Box 9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CA8799"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92" o:spid="_x0000_s1089" type="#_x0000_t202" style="position:absolute;margin-left:-60.45pt;margin-top:0;width:45.6pt;height:29.55pt;z-index:25176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" filled="f" stroked="f">
                        <v:textbox style="mso-fit-shape-to-text:t">
                          <w:txbxContent>
                            <w:p w14:paraId="57CA8799" w14:textId="77777777" w:rsidR="00C9460A" w:rsidRPr="00850A9C" w:rsidRDefault="00C9460A"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ins>
            <w:ins w:id="269" w:author="Cathryn Chamley" w:date="2015-12-09T17:07:00Z">
              <w:r>
                <w:t>Research Librarian Email List:</w:t>
              </w:r>
            </w:ins>
          </w:p>
        </w:tc>
        <w:tc>
          <w:tcPr>
            <w:tcW w:w="6904" w:type="dxa"/>
          </w:tcPr>
          <w:p w14:paraId="04FFCFC7" w14:textId="77777777" w:rsidR="00C20F69" w:rsidRDefault="00C20F69" w:rsidP="00DB2AB8">
            <w:pPr>
              <w:pStyle w:val="iNormal"/>
              <w:rPr>
                <w:ins w:id="270" w:author="Cathryn Chamley" w:date="2015-12-09T17:06:00Z"/>
              </w:rPr>
            </w:pPr>
          </w:p>
        </w:tc>
      </w:tr>
    </w:tbl>
    <w:p w14:paraId="5CC1D669" w14:textId="77777777" w:rsidR="00090949" w:rsidRDefault="00090949" w:rsidP="00090949">
      <w:pPr>
        <w:pStyle w:val="iHeading3"/>
      </w:pPr>
      <w:bookmarkStart w:id="271" w:name="_Ref377979077"/>
      <w:bookmarkStart w:id="272" w:name="_Toc308996088"/>
      <w:r>
        <w:t>OCR Processing</w:t>
      </w:r>
      <w:r w:rsidR="005D5820">
        <w:t xml:space="preserve"> parameters</w:t>
      </w:r>
      <w:bookmarkEnd w:id="271"/>
      <w:bookmarkEnd w:id="272"/>
    </w:p>
    <w:p w14:paraId="134B5496" w14:textId="1515FAC8" w:rsidR="00C762D4" w:rsidRDefault="00CF08BB" w:rsidP="00C762D4">
      <w:pPr>
        <w:pStyle w:val="iNormal"/>
      </w:pPr>
      <w:r>
        <w:t>DIVER</w:t>
      </w:r>
      <w:r w:rsidR="00C762D4">
        <w:t xml:space="preserve"> supports processing of image files to extract text and write it to a .TXT file which can then be viewed, edited or processed </w:t>
      </w:r>
      <w:r w:rsidR="004231C0">
        <w:t>as required.</w:t>
      </w:r>
    </w:p>
    <w:p w14:paraId="4BF8BB2F" w14:textId="1F51B47F" w:rsidR="00C57AB1" w:rsidRDefault="00CF08BB" w:rsidP="00C762D4">
      <w:pPr>
        <w:pStyle w:val="iNormal"/>
      </w:pPr>
      <w:r>
        <w:t>DIVER</w:t>
      </w:r>
      <w:r w:rsidR="00DB2AB8">
        <w:t xml:space="preserve"> supports </w:t>
      </w:r>
      <w:r w:rsidR="00E87D70">
        <w:t xml:space="preserve">the </w:t>
      </w:r>
      <w:r w:rsidR="00DB2AB8">
        <w:t xml:space="preserve">use of </w:t>
      </w:r>
      <w:r w:rsidR="00E87D70">
        <w:t xml:space="preserve">two OCR engines: </w:t>
      </w:r>
      <w:proofErr w:type="spellStart"/>
      <w:r w:rsidR="00E87D70">
        <w:t>Tesseract</w:t>
      </w:r>
      <w:proofErr w:type="spellEnd"/>
      <w:r w:rsidR="00E87D70">
        <w:t xml:space="preserve"> (</w:t>
      </w:r>
      <w:r w:rsidR="00E87D70" w:rsidRPr="00A01DCB">
        <w:t>see</w:t>
      </w:r>
      <w:r w:rsidR="00A01DCB">
        <w:t xml:space="preserve"> </w:t>
      </w:r>
      <w:hyperlink r:id="rId121" w:history="1">
        <w:r w:rsidR="00A01DCB" w:rsidRPr="005967CE">
          <w:rPr>
            <w:rStyle w:val="Hyperlink"/>
          </w:rPr>
          <w:t>https://code.google.com/p/tesseract-ocr/</w:t>
        </w:r>
      </w:hyperlink>
      <w:r w:rsidR="00E87D70" w:rsidRPr="00A01DCB">
        <w:t>)</w:t>
      </w:r>
      <w:r w:rsidR="00E87D70">
        <w:t xml:space="preserve"> and </w:t>
      </w:r>
      <w:r w:rsidR="00DB2AB8">
        <w:t>ABBYY</w:t>
      </w:r>
      <w:r w:rsidR="00E87D70">
        <w:t xml:space="preserve"> (</w:t>
      </w:r>
      <w:r w:rsidR="002172B2">
        <w:t xml:space="preserve">see </w:t>
      </w:r>
      <w:hyperlink r:id="rId122" w:history="1">
        <w:r w:rsidR="002172B2" w:rsidRPr="0051767D">
          <w:rPr>
            <w:rStyle w:val="Hyperlink"/>
          </w:rPr>
          <w:t>http://abbyy.com</w:t>
        </w:r>
      </w:hyperlink>
      <w:r w:rsidR="002172B2">
        <w:t xml:space="preserve"> and </w:t>
      </w:r>
      <w:hyperlink r:id="rId123" w:history="1">
        <w:r w:rsidR="002172B2" w:rsidRPr="0051767D">
          <w:rPr>
            <w:rStyle w:val="Hyperlink"/>
            <w:lang w:val="en-US"/>
          </w:rPr>
          <w:t>http://ocrsdk.com/</w:t>
        </w:r>
      </w:hyperlink>
      <w:r w:rsidR="00E87D70">
        <w:t xml:space="preserve">). </w:t>
      </w:r>
      <w:proofErr w:type="spellStart"/>
      <w:r w:rsidR="00E87D70">
        <w:t>Tesseract</w:t>
      </w:r>
      <w:proofErr w:type="spellEnd"/>
      <w:r w:rsidR="00DB2AB8">
        <w:t xml:space="preserve"> </w:t>
      </w:r>
      <w:r w:rsidR="00E87D70">
        <w:t xml:space="preserve">is a free, open source OCR engine </w:t>
      </w:r>
      <w:proofErr w:type="gramStart"/>
      <w:r w:rsidR="00E87D70">
        <w:t>which</w:t>
      </w:r>
      <w:proofErr w:type="gramEnd"/>
      <w:r w:rsidR="00E87D70">
        <w:t xml:space="preserve"> has been directly integrated into </w:t>
      </w:r>
      <w:r>
        <w:t>DIVER</w:t>
      </w:r>
      <w:r w:rsidR="00E87D70">
        <w:t>.</w:t>
      </w:r>
      <w:r w:rsidR="002172B2">
        <w:t xml:space="preserve"> As an alternative to </w:t>
      </w:r>
      <w:proofErr w:type="spellStart"/>
      <w:r w:rsidR="002172B2">
        <w:t>Tesseract</w:t>
      </w:r>
      <w:proofErr w:type="spellEnd"/>
      <w:r w:rsidR="002172B2">
        <w:t>, users can subscribe to the ABBYY</w:t>
      </w:r>
      <w:r w:rsidR="00E87D70">
        <w:t xml:space="preserve"> </w:t>
      </w:r>
      <w:r w:rsidR="00DB2AB8">
        <w:t xml:space="preserve">cloud service. </w:t>
      </w:r>
      <w:r w:rsidR="00C57AB1">
        <w:t>Intersect recommends the use of the ABBYY OCR engine.</w:t>
      </w:r>
    </w:p>
    <w:p w14:paraId="2031D8DC" w14:textId="77777777"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w:t>
      </w:r>
      <w:proofErr w:type="spellStart"/>
      <w:r>
        <w:t>Resque</w:t>
      </w:r>
      <w:proofErr w:type="spellEnd"/>
      <w:r>
        <w:t xml:space="preserve"> (see </w:t>
      </w:r>
      <w:r w:rsidR="00C57AB1">
        <w:t xml:space="preserve">section </w:t>
      </w:r>
      <w:r w:rsidR="00C23447">
        <w:fldChar w:fldCharType="begin"/>
      </w:r>
      <w:r w:rsidR="00C23447">
        <w:instrText xml:space="preserve"> REF _Ref377737721 \r \h  \* MERGEFORMAT </w:instrText>
      </w:r>
      <w:r w:rsidR="00C23447">
        <w:fldChar w:fldCharType="separate"/>
      </w:r>
      <w:r w:rsidR="004F6915" w:rsidRPr="004F6915">
        <w:rPr>
          <w:rStyle w:val="CrossReference"/>
        </w:rPr>
        <w:t>11.5</w:t>
      </w:r>
      <w:r w:rsidR="00C23447">
        <w:fldChar w:fldCharType="end"/>
      </w:r>
      <w:r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4F6915" w:rsidRPr="004F6915">
        <w:rPr>
          <w:rStyle w:val="CrossReference"/>
        </w:rPr>
        <w:t xml:space="preserve">Managing Background Tasks – </w:t>
      </w:r>
      <w:r w:rsidR="00C23447">
        <w:fldChar w:fldCharType="end"/>
      </w:r>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r w:rsidR="00C23447">
        <w:fldChar w:fldCharType="begin"/>
      </w:r>
      <w:r w:rsidR="00C23447">
        <w:instrText xml:space="preserve"> REF _Ref351647273 \r \h  \* MERGEFORMAT </w:instrText>
      </w:r>
      <w:r w:rsidR="00C23447">
        <w:fldChar w:fldCharType="separate"/>
      </w:r>
      <w:r w:rsidR="004F6915" w:rsidRPr="004F6915">
        <w:rPr>
          <w:rStyle w:val="CrossReference"/>
        </w:rPr>
        <w:t>8.4</w:t>
      </w:r>
      <w:r w:rsidR="00C23447">
        <w:fldChar w:fldCharType="end"/>
      </w:r>
      <w:r w:rsidR="00A01DC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4F6915" w:rsidRPr="004F6915">
        <w:rPr>
          <w:rStyle w:val="CrossReference"/>
        </w:rPr>
        <w:t>Viewing and Editing a File's Metadata</w:t>
      </w:r>
      <w:r w:rsidR="00C23447">
        <w:fldChar w:fldCharType="end"/>
      </w:r>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14:paraId="33594125" w14:textId="77777777" w:rsidR="00C762D4" w:rsidRDefault="00C762D4" w:rsidP="00C762D4">
      <w:pPr>
        <w:pStyle w:val="iNormal"/>
      </w:pPr>
      <w:r>
        <w:t>These parameters control whether this function is supported and sets parameters for its operation.</w:t>
      </w:r>
    </w:p>
    <w:p w14:paraId="0224FE63" w14:textId="77777777"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7D6A85" w14:paraId="1C3CDC97" w14:textId="77777777" w:rsidTr="007D6A85">
        <w:tc>
          <w:tcPr>
            <w:tcW w:w="1809" w:type="dxa"/>
          </w:tcPr>
          <w:p w14:paraId="603FDC8D" w14:textId="77777777" w:rsidR="007D6A85" w:rsidRDefault="007D6A85" w:rsidP="00EC4675">
            <w:pPr>
              <w:pStyle w:val="iNormal"/>
              <w:jc w:val="left"/>
              <w:rPr>
                <w:lang w:eastAsia="ja-JP"/>
              </w:rPr>
            </w:pPr>
            <w:r>
              <w:t>Auto OCR on Upload:</w:t>
            </w:r>
          </w:p>
        </w:tc>
        <w:tc>
          <w:tcPr>
            <w:tcW w:w="7471" w:type="dxa"/>
          </w:tcPr>
          <w:p w14:paraId="0CFCFD19" w14:textId="77777777"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14:paraId="60865377" w14:textId="77777777"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14:paraId="5BE2F866" w14:textId="77777777" w:rsidTr="007D6A85">
        <w:tc>
          <w:tcPr>
            <w:tcW w:w="1809" w:type="dxa"/>
          </w:tcPr>
          <w:p w14:paraId="65E756F5" w14:textId="77777777" w:rsidR="007D6A85" w:rsidRPr="00F86107" w:rsidRDefault="007D6A85" w:rsidP="00EC4675">
            <w:pPr>
              <w:pStyle w:val="iNormal"/>
              <w:jc w:val="left"/>
            </w:pPr>
            <w:r w:rsidRPr="00F86107">
              <w:t>Auto OCR Regular Expression:</w:t>
            </w:r>
          </w:p>
        </w:tc>
        <w:tc>
          <w:tcPr>
            <w:tcW w:w="7471" w:type="dxa"/>
          </w:tcPr>
          <w:p w14:paraId="76FFE77E" w14:textId="77777777"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14:paraId="5260BB97" w14:textId="77777777"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14:paraId="64098292" w14:textId="77777777" w:rsidR="007D6A85" w:rsidRPr="00F86107" w:rsidRDefault="00F86107" w:rsidP="00EC4675">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4F6915" w:rsidRPr="004F6915">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4F6915" w:rsidRPr="004F6915">
              <w:rPr>
                <w:rStyle w:val="CrossReference"/>
              </w:rPr>
              <w:t>Regular Expressions</w:t>
            </w:r>
            <w:r w:rsidR="00C23447">
              <w:fldChar w:fldCharType="end"/>
            </w:r>
            <w:r w:rsidRPr="00F86107">
              <w:t xml:space="preserve"> for information on regular expressions and how they are matched.</w:t>
            </w:r>
          </w:p>
        </w:tc>
      </w:tr>
      <w:tr w:rsidR="007D6A85" w14:paraId="0B0D462F" w14:textId="77777777" w:rsidTr="007D6A85">
        <w:tc>
          <w:tcPr>
            <w:tcW w:w="1809" w:type="dxa"/>
          </w:tcPr>
          <w:p w14:paraId="2D604755" w14:textId="77777777" w:rsidR="007D6A85" w:rsidRDefault="007D6A85" w:rsidP="00EC4675">
            <w:pPr>
              <w:pStyle w:val="iNormal"/>
              <w:jc w:val="left"/>
              <w:rPr>
                <w:lang w:eastAsia="ja-JP"/>
              </w:rPr>
            </w:pPr>
            <w:r>
              <w:t>OCR Supported MIME Types:</w:t>
            </w:r>
          </w:p>
        </w:tc>
        <w:tc>
          <w:tcPr>
            <w:tcW w:w="7471" w:type="dxa"/>
          </w:tcPr>
          <w:p w14:paraId="619D5F65" w14:textId="77777777"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14:paraId="6D618586" w14:textId="77777777" w:rsidR="00AE1859" w:rsidRDefault="00AE1859" w:rsidP="00AE1859">
            <w:pPr>
              <w:pStyle w:val="iNormal"/>
            </w:pPr>
            <w:r>
              <w:t xml:space="preserve">To turn off </w:t>
            </w:r>
            <w:r w:rsidR="00EC4675">
              <w:t xml:space="preserve">all </w:t>
            </w:r>
            <w:r>
              <w:t>OCR processing, leave this field blank.</w:t>
            </w:r>
            <w:r w:rsidR="00EC4675">
              <w:t xml:space="preserve"> </w:t>
            </w:r>
            <w:proofErr w:type="gramStart"/>
            <w:r w:rsidR="00EC4675">
              <w:t xml:space="preserve">The </w:t>
            </w:r>
            <w:r w:rsidR="00EC4675" w:rsidRPr="00EC4675">
              <w:rPr>
                <w:rStyle w:val="iButtonBlue"/>
              </w:rPr>
              <w:t> OCR</w:t>
            </w:r>
            <w:proofErr w:type="gramEnd"/>
            <w:r w:rsidR="00EC4675" w:rsidRPr="00EC4675">
              <w:rPr>
                <w:rStyle w:val="iButtonBlue"/>
              </w:rPr>
              <w:t> </w:t>
            </w:r>
            <w:r w:rsidR="00EC4675">
              <w:t xml:space="preserve"> button in the Metadata view screen will also be suppressed.</w:t>
            </w:r>
          </w:p>
          <w:p w14:paraId="514C4BBB" w14:textId="77777777" w:rsidR="00F86107" w:rsidRDefault="009D2602" w:rsidP="00AE1859">
            <w:pPr>
              <w:pStyle w:val="iNormal"/>
            </w:pPr>
            <w:r>
              <w:t>MIME Type</w:t>
            </w:r>
            <w:r w:rsidR="00F86107">
              <w:t xml:space="preserve">s must be selected from the dropdown </w:t>
            </w:r>
            <w:proofErr w:type="gramStart"/>
            <w:r w:rsidR="00F86107">
              <w:t>list which</w:t>
            </w:r>
            <w:proofErr w:type="gramEnd"/>
            <w:r w:rsidR="00F86107">
              <w:t xml:space="preserve"> appears when you click in this control. Type at least three characters to reduce the list to those </w:t>
            </w:r>
            <w:r>
              <w:t xml:space="preserve">MIME </w:t>
            </w:r>
            <w:proofErr w:type="gramStart"/>
            <w:r>
              <w:t>Type</w:t>
            </w:r>
            <w:r w:rsidR="00F86107">
              <w:t>s which</w:t>
            </w:r>
            <w:proofErr w:type="gramEnd"/>
            <w:r w:rsidR="00F86107">
              <w:t xml:space="preserve"> include those characters.</w:t>
            </w:r>
          </w:p>
          <w:p w14:paraId="77022E0E" w14:textId="77777777"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14:paraId="29ADC939" w14:textId="640C9273" w:rsidR="007D6A85" w:rsidRPr="00574241" w:rsidRDefault="00A01DCB" w:rsidP="002B25BB">
            <w:pPr>
              <w:pStyle w:val="iNormal"/>
              <w:rPr>
                <w:lang w:eastAsia="ja-JP"/>
              </w:rPr>
            </w:pPr>
            <w:proofErr w:type="spellStart"/>
            <w:r>
              <w:t>Tesseract</w:t>
            </w:r>
            <w:proofErr w:type="spellEnd"/>
            <w:r>
              <w:t xml:space="preserve"> as integrated into </w:t>
            </w:r>
            <w:r w:rsidR="00CF08BB">
              <w:t>DIVER</w:t>
            </w:r>
            <w:r>
              <w:t xml:space="preserve"> supports </w:t>
            </w:r>
            <w:r w:rsidR="007D6A85">
              <w:t>image/jpeg</w:t>
            </w:r>
            <w:r w:rsidR="002B25BB">
              <w:t>,</w:t>
            </w:r>
            <w:r w:rsidR="00F86107">
              <w:t xml:space="preserve"> </w:t>
            </w:r>
            <w:r w:rsidR="007D6A85">
              <w:t>image/</w:t>
            </w:r>
            <w:proofErr w:type="spellStart"/>
            <w:r w:rsidR="007D6A85">
              <w:t>png</w:t>
            </w:r>
            <w:proofErr w:type="spellEnd"/>
            <w:r w:rsidR="00317A45">
              <w:t xml:space="preserve"> </w:t>
            </w:r>
            <w:r w:rsidR="002B25BB">
              <w:t xml:space="preserve">and image/tiff </w:t>
            </w:r>
            <w:r>
              <w:t>files. Refer to the ABBYY web site for more information on its supported MIME Types.</w:t>
            </w:r>
          </w:p>
        </w:tc>
      </w:tr>
      <w:tr w:rsidR="007D6A85" w14:paraId="6AB1B7D4" w14:textId="77777777" w:rsidTr="007D6A85">
        <w:tc>
          <w:tcPr>
            <w:tcW w:w="1809" w:type="dxa"/>
          </w:tcPr>
          <w:p w14:paraId="174A2E93" w14:textId="77777777" w:rsidR="007D6A85" w:rsidRDefault="007D6A85" w:rsidP="00EC4675">
            <w:pPr>
              <w:pStyle w:val="iNormal"/>
              <w:jc w:val="left"/>
            </w:pPr>
            <w:r>
              <w:t>ABBYY Host:</w:t>
            </w:r>
          </w:p>
        </w:tc>
        <w:tc>
          <w:tcPr>
            <w:tcW w:w="7471" w:type="dxa"/>
          </w:tcPr>
          <w:p w14:paraId="13E98B68" w14:textId="77777777"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14:paraId="0195CBA2" w14:textId="33FD725A" w:rsidR="00756AA6" w:rsidRPr="00574241" w:rsidRDefault="00EC4675" w:rsidP="009D2602">
            <w:pPr>
              <w:pStyle w:val="iNormal"/>
            </w:pPr>
            <w:r>
              <w:t>To use</w:t>
            </w:r>
            <w:r w:rsidR="00AE1859">
              <w:t xml:space="preserve"> the </w:t>
            </w:r>
            <w:proofErr w:type="spellStart"/>
            <w:r w:rsidR="00AE1859">
              <w:t>Tesseract</w:t>
            </w:r>
            <w:proofErr w:type="spellEnd"/>
            <w:r w:rsidR="00AE1859">
              <w:t xml:space="preserve"> OCR </w:t>
            </w:r>
            <w:proofErr w:type="gramStart"/>
            <w:r w:rsidR="00AE1859">
              <w:t>engine</w:t>
            </w:r>
            <w:r>
              <w:t xml:space="preserve"> which</w:t>
            </w:r>
            <w:proofErr w:type="gramEnd"/>
            <w:r>
              <w:t xml:space="preserve"> is integrated into </w:t>
            </w:r>
            <w:r w:rsidR="00CF08BB">
              <w:t>DIVER</w:t>
            </w:r>
            <w:r w:rsidR="00AE1859">
              <w:t xml:space="preserve">, leave this field </w:t>
            </w:r>
            <w:r>
              <w:t>empty</w:t>
            </w:r>
            <w:r w:rsidR="00AE1859">
              <w:t>.</w:t>
            </w:r>
          </w:p>
        </w:tc>
      </w:tr>
      <w:tr w:rsidR="00574241" w14:paraId="5501DE2B" w14:textId="77777777" w:rsidTr="007D6A85">
        <w:tc>
          <w:tcPr>
            <w:tcW w:w="1809" w:type="dxa"/>
          </w:tcPr>
          <w:p w14:paraId="3EE61FC7" w14:textId="77777777" w:rsidR="00574241" w:rsidRDefault="00574241" w:rsidP="00EC4675">
            <w:pPr>
              <w:pStyle w:val="iNormal"/>
              <w:jc w:val="left"/>
            </w:pPr>
            <w:r>
              <w:t>ABBYY App Name:</w:t>
            </w:r>
          </w:p>
        </w:tc>
        <w:tc>
          <w:tcPr>
            <w:tcW w:w="7471" w:type="dxa"/>
          </w:tcPr>
          <w:p w14:paraId="1D5DD97B" w14:textId="77777777"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14:paraId="346D0266" w14:textId="77777777" w:rsidR="00EC4675" w:rsidRDefault="00EC4675" w:rsidP="009D2602">
            <w:pPr>
              <w:pStyle w:val="iNormal"/>
            </w:pPr>
            <w:r>
              <w:t xml:space="preserve">This field is ignored if </w:t>
            </w:r>
            <w:r w:rsidRPr="00EC4675">
              <w:rPr>
                <w:rStyle w:val="iOption"/>
              </w:rPr>
              <w:t>ABBYY Host</w:t>
            </w:r>
            <w:r>
              <w:t xml:space="preserve"> is empty.</w:t>
            </w:r>
          </w:p>
        </w:tc>
      </w:tr>
      <w:tr w:rsidR="00574241" w14:paraId="3E8815EE" w14:textId="77777777" w:rsidTr="007D6A85">
        <w:tc>
          <w:tcPr>
            <w:tcW w:w="1809" w:type="dxa"/>
          </w:tcPr>
          <w:p w14:paraId="43B4ECAA" w14:textId="77777777" w:rsidR="00574241" w:rsidRDefault="00574241" w:rsidP="00EC4675">
            <w:pPr>
              <w:pStyle w:val="iNormal"/>
              <w:jc w:val="left"/>
            </w:pPr>
            <w:r>
              <w:t>ABBYY Password:</w:t>
            </w:r>
          </w:p>
        </w:tc>
        <w:tc>
          <w:tcPr>
            <w:tcW w:w="7471" w:type="dxa"/>
          </w:tcPr>
          <w:p w14:paraId="0EE815D2" w14:textId="77777777" w:rsidR="00574241" w:rsidRDefault="00EC4675" w:rsidP="00EC4675">
            <w:pPr>
              <w:pStyle w:val="iNormal"/>
            </w:pPr>
            <w:r>
              <w:t>See you System Administrator to find out your organisation’s ABBYY password to match the ABBYY account name given in the question above.</w:t>
            </w:r>
          </w:p>
          <w:p w14:paraId="7899C784" w14:textId="77777777" w:rsidR="00EC4675" w:rsidRDefault="00EC4675" w:rsidP="009D2602">
            <w:pPr>
              <w:pStyle w:val="iNormal"/>
            </w:pPr>
            <w:r>
              <w:t xml:space="preserve">This field is ignored if </w:t>
            </w:r>
            <w:r w:rsidRPr="00EC4675">
              <w:rPr>
                <w:rStyle w:val="iOption"/>
              </w:rPr>
              <w:t>ABBYY Host</w:t>
            </w:r>
            <w:r>
              <w:t xml:space="preserve"> is empty.</w:t>
            </w:r>
          </w:p>
        </w:tc>
      </w:tr>
    </w:tbl>
    <w:p w14:paraId="05BE126C" w14:textId="77777777" w:rsidR="00090949" w:rsidRDefault="00090949" w:rsidP="00090949">
      <w:pPr>
        <w:pStyle w:val="iHeading3"/>
      </w:pPr>
      <w:bookmarkStart w:id="273" w:name="_Ref377979408"/>
      <w:bookmarkStart w:id="274" w:name="_Ref378325623"/>
      <w:bookmarkStart w:id="275" w:name="_Toc308996089"/>
      <w:r>
        <w:t>Speech Recognition Processing</w:t>
      </w:r>
      <w:r w:rsidR="005D5820">
        <w:t xml:space="preserve"> parameters</w:t>
      </w:r>
      <w:bookmarkEnd w:id="273"/>
      <w:bookmarkEnd w:id="274"/>
      <w:bookmarkEnd w:id="275"/>
    </w:p>
    <w:p w14:paraId="67D56D3C" w14:textId="55E1E482" w:rsidR="00EC4675" w:rsidRDefault="00CF08BB" w:rsidP="00EC4675">
      <w:pPr>
        <w:pStyle w:val="iNormal"/>
      </w:pPr>
      <w:r>
        <w:t>DIVER</w:t>
      </w:r>
      <w:r w:rsidR="00EC4675">
        <w:t xml:space="preserve"> supports processing of </w:t>
      </w:r>
      <w:r w:rsidR="00756AA6">
        <w:t>audio</w:t>
      </w:r>
      <w:r w:rsidR="00EC4675">
        <w:t xml:space="preserve"> </w:t>
      </w:r>
      <w:r w:rsidR="00CD3F64">
        <w:t xml:space="preserve">and video </w:t>
      </w:r>
      <w:r w:rsidR="00EC4675">
        <w:t xml:space="preserve">files to extract spoken words as text and write them to a .TXT file which can then be viewed, edited or processed </w:t>
      </w:r>
      <w:r w:rsidR="002B25BB">
        <w:t>as required</w:t>
      </w:r>
      <w:r w:rsidR="00EC4675">
        <w:t>.</w:t>
      </w:r>
    </w:p>
    <w:p w14:paraId="01CC72E3" w14:textId="73C3C7FD" w:rsidR="00756AA6" w:rsidRDefault="00CF08BB" w:rsidP="00EC4675">
      <w:pPr>
        <w:pStyle w:val="iNormal"/>
      </w:pPr>
      <w:r>
        <w:t>DIVER</w:t>
      </w:r>
      <w:r w:rsidR="00EC4675">
        <w:t xml:space="preserve"> supports use of the </w:t>
      </w:r>
      <w:proofErr w:type="spellStart"/>
      <w:r w:rsidR="00EC4675">
        <w:t>Koemei</w:t>
      </w:r>
      <w:proofErr w:type="spellEnd"/>
      <w:r w:rsidR="00EC4675">
        <w:t xml:space="preserve"> Speech Recognition (SR) engine, which is a subscription cloud service. Refer to </w:t>
      </w:r>
      <w:hyperlink r:id="rId124" w:history="1">
        <w:r w:rsidR="00EC4675" w:rsidRPr="0051767D">
          <w:rPr>
            <w:rStyle w:val="Hyperlink"/>
            <w:lang w:val="en-US"/>
          </w:rPr>
          <w:t>http://</w:t>
        </w:r>
        <w:hyperlink r:id="rId125" w:history="1">
          <w:r w:rsidR="00EC4675" w:rsidRPr="00EC4675">
            <w:rPr>
              <w:rStyle w:val="Hyperlink"/>
            </w:rPr>
            <w:t>www.koemei.com</w:t>
          </w:r>
        </w:hyperlink>
        <w:r w:rsidR="00EC4675" w:rsidRPr="0051767D">
          <w:rPr>
            <w:rStyle w:val="Hyperlink"/>
            <w:lang w:val="en-US"/>
          </w:rPr>
          <w:t>/</w:t>
        </w:r>
      </w:hyperlink>
      <w:r w:rsidR="00EC4675" w:rsidRPr="00DB2AB8">
        <w:t xml:space="preserve"> for more information about this service.</w:t>
      </w:r>
      <w:r w:rsidR="00EC4675">
        <w:t xml:space="preserve"> If you do not have an account for the </w:t>
      </w:r>
      <w:proofErr w:type="spellStart"/>
      <w:r w:rsidR="00EC4675">
        <w:t>Koemei</w:t>
      </w:r>
      <w:proofErr w:type="spellEnd"/>
      <w:r w:rsidR="00EC4675">
        <w:t xml:space="preserve"> service, you will not be able to perform Speech Recognition. </w:t>
      </w:r>
      <w:r>
        <w:t>DIVER</w:t>
      </w:r>
      <w:r w:rsidR="00756AA6">
        <w:t xml:space="preserve"> does not </w:t>
      </w:r>
      <w:r w:rsidR="009744A8">
        <w:t>provide</w:t>
      </w:r>
      <w:r w:rsidR="00756AA6">
        <w:t xml:space="preserve"> any </w:t>
      </w:r>
      <w:proofErr w:type="gramStart"/>
      <w:r w:rsidR="00756AA6">
        <w:t>fall-back</w:t>
      </w:r>
      <w:proofErr w:type="gramEnd"/>
      <w:r w:rsidR="00756AA6">
        <w:t xml:space="preserve"> integrated SR engine.</w:t>
      </w:r>
    </w:p>
    <w:p w14:paraId="1B602B02" w14:textId="77777777" w:rsidR="00EC4675" w:rsidRPr="00DB2AB8" w:rsidRDefault="00756AA6" w:rsidP="00EC4675">
      <w:pPr>
        <w:pStyle w:val="iNormal"/>
      </w:pPr>
      <w:r>
        <w:t>S</w:t>
      </w:r>
      <w:r w:rsidR="00EC4675">
        <w:t xml:space="preserve">R processing is always queued and executed in background processing under control of </w:t>
      </w:r>
      <w:proofErr w:type="spellStart"/>
      <w:r w:rsidR="00EC4675">
        <w:t>Resque</w:t>
      </w:r>
      <w:proofErr w:type="spellEnd"/>
      <w:r w:rsidR="00EC4675">
        <w:t xml:space="preserve"> (see </w:t>
      </w:r>
      <w:r w:rsidR="00C23447">
        <w:fldChar w:fldCharType="begin"/>
      </w:r>
      <w:r w:rsidR="00C23447">
        <w:instrText xml:space="preserve"> REF _Ref377737721 \r \h  \* MERGEFORMAT </w:instrText>
      </w:r>
      <w:r w:rsidR="00C23447">
        <w:fldChar w:fldCharType="separate"/>
      </w:r>
      <w:r w:rsidR="004F6915" w:rsidRPr="004F6915">
        <w:rPr>
          <w:rStyle w:val="CrossReference"/>
        </w:rPr>
        <w:t>11.5</w:t>
      </w:r>
      <w:r w:rsidR="00C23447">
        <w:fldChar w:fldCharType="end"/>
      </w:r>
      <w:r w:rsidR="00EC4675"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4F6915" w:rsidRPr="004F6915">
        <w:rPr>
          <w:rStyle w:val="CrossReference"/>
        </w:rPr>
        <w:t xml:space="preserve">Managing Background Tasks – </w:t>
      </w:r>
      <w:r w:rsidR="00C23447">
        <w:fldChar w:fldCharType="end"/>
      </w:r>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r w:rsidR="00C23447">
        <w:fldChar w:fldCharType="begin"/>
      </w:r>
      <w:r w:rsidR="00C23447">
        <w:instrText xml:space="preserve"> REF _Ref351647273 \r \h  \* MERGEFORMAT </w:instrText>
      </w:r>
      <w:r w:rsidR="00C23447">
        <w:fldChar w:fldCharType="separate"/>
      </w:r>
      <w:r w:rsidR="004F6915" w:rsidRPr="004F6915">
        <w:rPr>
          <w:rStyle w:val="CrossReference"/>
        </w:rPr>
        <w:t>8.4</w:t>
      </w:r>
      <w:r w:rsidR="00C23447">
        <w:fldChar w:fldCharType="end"/>
      </w:r>
      <w:r w:rsidR="002B25B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4F6915" w:rsidRPr="004F6915">
        <w:rPr>
          <w:rStyle w:val="CrossReference"/>
        </w:rPr>
        <w:t>Viewing and Editing a File's Metadata</w:t>
      </w:r>
      <w:r w:rsidR="00C23447">
        <w:fldChar w:fldCharType="end"/>
      </w:r>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r w:rsidR="00C23447">
        <w:fldChar w:fldCharType="begin"/>
      </w:r>
      <w:r w:rsidR="00C23447">
        <w:instrText xml:space="preserve"> REF _Ref351647273 \r \h  \* MERGEFORMAT </w:instrText>
      </w:r>
      <w:r w:rsidR="00C23447">
        <w:fldChar w:fldCharType="separate"/>
      </w:r>
      <w:r w:rsidR="004F6915" w:rsidRPr="004F6915">
        <w:rPr>
          <w:rStyle w:val="CrossReference"/>
        </w:rPr>
        <w:t>8.4</w:t>
      </w:r>
      <w:r w:rsidR="00C23447">
        <w:fldChar w:fldCharType="end"/>
      </w:r>
      <w:r w:rsidR="00EC4675"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4F6915" w:rsidRPr="004F6915">
        <w:rPr>
          <w:rStyle w:val="CrossReference"/>
        </w:rPr>
        <w:t>Viewing and Editing a File's Metadata</w:t>
      </w:r>
      <w:r w:rsidR="00C23447">
        <w:fldChar w:fldCharType="end"/>
      </w:r>
      <w:r w:rsidR="00EC4675">
        <w:t>). The output file will always exist but may be empty, even if processing failed.</w:t>
      </w:r>
    </w:p>
    <w:p w14:paraId="535EBC93" w14:textId="77777777" w:rsidR="00EC4675" w:rsidRDefault="00EC4675" w:rsidP="00EC4675">
      <w:pPr>
        <w:pStyle w:val="iNormal"/>
      </w:pPr>
      <w:r>
        <w:t>These parameters control whether this function is supported and sets parameters for its operation.</w:t>
      </w:r>
    </w:p>
    <w:p w14:paraId="747543DE" w14:textId="77777777"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574241" w14:paraId="41B041C0" w14:textId="77777777" w:rsidTr="00574241">
        <w:tc>
          <w:tcPr>
            <w:tcW w:w="1809" w:type="dxa"/>
          </w:tcPr>
          <w:p w14:paraId="51B98E23" w14:textId="77777777" w:rsidR="00574241" w:rsidRPr="00574241" w:rsidRDefault="00574241" w:rsidP="009D2602">
            <w:pPr>
              <w:pStyle w:val="iNormal"/>
              <w:jc w:val="left"/>
              <w:rPr>
                <w:lang w:eastAsia="ja-JP"/>
              </w:rPr>
            </w:pPr>
            <w:r>
              <w:t>Auto SR on Upload:</w:t>
            </w:r>
          </w:p>
        </w:tc>
        <w:tc>
          <w:tcPr>
            <w:tcW w:w="7471" w:type="dxa"/>
          </w:tcPr>
          <w:p w14:paraId="568EC388" w14:textId="77777777"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14:paraId="3DF02B0C" w14:textId="77777777"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14:paraId="19A77387" w14:textId="77777777" w:rsidTr="00574241">
        <w:tc>
          <w:tcPr>
            <w:tcW w:w="1809" w:type="dxa"/>
          </w:tcPr>
          <w:p w14:paraId="21D74D26" w14:textId="77777777" w:rsidR="00574241" w:rsidRPr="00574241" w:rsidRDefault="00574241" w:rsidP="009D2602">
            <w:pPr>
              <w:pStyle w:val="iNormal"/>
              <w:jc w:val="left"/>
              <w:rPr>
                <w:lang w:eastAsia="ja-JP"/>
              </w:rPr>
            </w:pPr>
            <w:r>
              <w:t>Auto SR Regular Expression:</w:t>
            </w:r>
          </w:p>
        </w:tc>
        <w:tc>
          <w:tcPr>
            <w:tcW w:w="7471" w:type="dxa"/>
          </w:tcPr>
          <w:p w14:paraId="5BB781F2" w14:textId="77777777"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14:paraId="2A010445" w14:textId="77777777"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14:paraId="040D9F5D" w14:textId="77777777" w:rsidR="00574241" w:rsidRDefault="00756AA6" w:rsidP="009D2602">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4F6915" w:rsidRPr="004F6915">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4F6915" w:rsidRPr="004F6915">
              <w:rPr>
                <w:rStyle w:val="CrossReference"/>
              </w:rPr>
              <w:t>Regular Expressions</w:t>
            </w:r>
            <w:r w:rsidR="00C23447">
              <w:fldChar w:fldCharType="end"/>
            </w:r>
            <w:r w:rsidRPr="00F86107">
              <w:t xml:space="preserve"> for information on regular expressions and how they are matched.</w:t>
            </w:r>
          </w:p>
        </w:tc>
      </w:tr>
      <w:tr w:rsidR="00574241" w14:paraId="5F90CD4A" w14:textId="77777777" w:rsidTr="00574241">
        <w:tc>
          <w:tcPr>
            <w:tcW w:w="1809" w:type="dxa"/>
          </w:tcPr>
          <w:p w14:paraId="4807B31F" w14:textId="77777777" w:rsidR="00574241" w:rsidRPr="00574241" w:rsidRDefault="00574241" w:rsidP="009D2602">
            <w:pPr>
              <w:pStyle w:val="iNormal"/>
              <w:jc w:val="left"/>
              <w:rPr>
                <w:lang w:eastAsia="ja-JP"/>
              </w:rPr>
            </w:pPr>
            <w:r>
              <w:t>SR Supported MIME Types:</w:t>
            </w:r>
          </w:p>
        </w:tc>
        <w:tc>
          <w:tcPr>
            <w:tcW w:w="7471" w:type="dxa"/>
          </w:tcPr>
          <w:p w14:paraId="6A6F8520" w14:textId="77777777"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14:paraId="535306CC" w14:textId="77777777" w:rsidR="00756AA6" w:rsidRDefault="00756AA6" w:rsidP="009D2602">
            <w:pPr>
              <w:pStyle w:val="iNormal"/>
            </w:pPr>
            <w:r>
              <w:t xml:space="preserve">To turn off all SR processing, leave this field blank. </w:t>
            </w:r>
            <w:proofErr w:type="gramStart"/>
            <w:r>
              <w:t xml:space="preserve">The </w:t>
            </w:r>
            <w:r w:rsidRPr="00EC4675">
              <w:rPr>
                <w:rStyle w:val="iButtonBlue"/>
              </w:rPr>
              <w:t> </w:t>
            </w:r>
            <w:r>
              <w:rPr>
                <w:rStyle w:val="iButtonBlue"/>
              </w:rPr>
              <w:t>S</w:t>
            </w:r>
            <w:r w:rsidRPr="00EC4675">
              <w:rPr>
                <w:rStyle w:val="iButtonBlue"/>
              </w:rPr>
              <w:t>R</w:t>
            </w:r>
            <w:proofErr w:type="gramEnd"/>
            <w:r w:rsidRPr="00EC4675">
              <w:rPr>
                <w:rStyle w:val="iButtonBlue"/>
              </w:rPr>
              <w:t> </w:t>
            </w:r>
            <w:r>
              <w:t xml:space="preserve"> button in the Metadata view screen will also be suppressed.</w:t>
            </w:r>
          </w:p>
          <w:p w14:paraId="3338A8B6" w14:textId="77777777" w:rsidR="00756AA6" w:rsidRDefault="009D2602" w:rsidP="009D2602">
            <w:pPr>
              <w:pStyle w:val="iNormal"/>
            </w:pPr>
            <w:r>
              <w:t>MIME Type</w:t>
            </w:r>
            <w:r w:rsidR="00756AA6">
              <w:t xml:space="preserve">s must be selected from the dropdown </w:t>
            </w:r>
            <w:proofErr w:type="gramStart"/>
            <w:r w:rsidR="00756AA6">
              <w:t>list which</w:t>
            </w:r>
            <w:proofErr w:type="gramEnd"/>
            <w:r w:rsidR="00756AA6">
              <w:t xml:space="preserve"> appears when you click in this control. Type at least three characters to reduce the list to those </w:t>
            </w:r>
            <w:r>
              <w:t xml:space="preserve">MIME </w:t>
            </w:r>
            <w:proofErr w:type="gramStart"/>
            <w:r>
              <w:t>Type</w:t>
            </w:r>
            <w:r w:rsidR="00756AA6">
              <w:t>s which</w:t>
            </w:r>
            <w:proofErr w:type="gramEnd"/>
            <w:r w:rsidR="00756AA6">
              <w:t xml:space="preserve"> include those characters.</w:t>
            </w:r>
          </w:p>
          <w:p w14:paraId="1FAD1779" w14:textId="77777777"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w:t>
            </w:r>
            <w:proofErr w:type="spellStart"/>
            <w:r>
              <w:t>Koemei</w:t>
            </w:r>
            <w:proofErr w:type="spellEnd"/>
            <w:r>
              <w:t xml:space="preserve"> engine, will result in processing errors.</w:t>
            </w:r>
          </w:p>
          <w:p w14:paraId="4E6A5020" w14:textId="77777777" w:rsidR="004D0672" w:rsidRPr="00574241" w:rsidRDefault="00756AA6" w:rsidP="009B01E2">
            <w:pPr>
              <w:pStyle w:val="iNormal"/>
              <w:rPr>
                <w:lang w:eastAsia="ja-JP"/>
              </w:rPr>
            </w:pPr>
            <w:r>
              <w:t>Typically, selecting audio/mpeg and audio/x-wav may be appropriate</w:t>
            </w:r>
            <w:r w:rsidR="009B01E2">
              <w:t>.</w:t>
            </w:r>
          </w:p>
        </w:tc>
      </w:tr>
      <w:tr w:rsidR="00574241" w14:paraId="7FA65F67" w14:textId="77777777" w:rsidTr="00574241">
        <w:tc>
          <w:tcPr>
            <w:tcW w:w="1809" w:type="dxa"/>
          </w:tcPr>
          <w:p w14:paraId="51207EC7" w14:textId="77777777" w:rsidR="00574241" w:rsidRPr="00574241" w:rsidRDefault="00574241" w:rsidP="009D2602">
            <w:pPr>
              <w:pStyle w:val="iNormal"/>
              <w:jc w:val="left"/>
              <w:rPr>
                <w:lang w:eastAsia="ja-JP"/>
              </w:rPr>
            </w:pPr>
            <w:proofErr w:type="spellStart"/>
            <w:r>
              <w:t>Koemei</w:t>
            </w:r>
            <w:proofErr w:type="spellEnd"/>
            <w:r>
              <w:t xml:space="preserve"> Host:</w:t>
            </w:r>
          </w:p>
        </w:tc>
        <w:tc>
          <w:tcPr>
            <w:tcW w:w="7471" w:type="dxa"/>
          </w:tcPr>
          <w:p w14:paraId="66AC6B89" w14:textId="77777777" w:rsidR="00574241" w:rsidRPr="00574241" w:rsidRDefault="00756AA6" w:rsidP="004D0672">
            <w:pPr>
              <w:pStyle w:val="iNormal"/>
            </w:pPr>
            <w:r>
              <w:t xml:space="preserve">Enter here the URL of the </w:t>
            </w:r>
            <w:proofErr w:type="spellStart"/>
            <w:r>
              <w:t>Koemei</w:t>
            </w:r>
            <w:proofErr w:type="spellEnd"/>
            <w:r>
              <w:t xml:space="preserve"> host. The standard </w:t>
            </w:r>
            <w:proofErr w:type="spellStart"/>
            <w:r w:rsidR="004D0672">
              <w:t>Koemei</w:t>
            </w:r>
            <w:proofErr w:type="spellEnd"/>
            <w:r>
              <w:t xml:space="preserve"> subscription service is at </w:t>
            </w:r>
            <w:hyperlink r:id="rId126" w:history="1">
              <w:r w:rsidRPr="00756AA6">
                <w:rPr>
                  <w:rStyle w:val="Hyperlink"/>
                </w:rPr>
                <w:t>www.koemei.com</w:t>
              </w:r>
            </w:hyperlink>
            <w:r>
              <w:t>.</w:t>
            </w:r>
          </w:p>
        </w:tc>
      </w:tr>
      <w:tr w:rsidR="00574241" w14:paraId="130201DC" w14:textId="77777777" w:rsidTr="00574241">
        <w:tc>
          <w:tcPr>
            <w:tcW w:w="1809" w:type="dxa"/>
          </w:tcPr>
          <w:p w14:paraId="2CA6DD31" w14:textId="77777777" w:rsidR="00574241" w:rsidRPr="00574241" w:rsidRDefault="00574241" w:rsidP="009D2602">
            <w:pPr>
              <w:pStyle w:val="iNormal"/>
              <w:jc w:val="left"/>
              <w:rPr>
                <w:lang w:eastAsia="ja-JP"/>
              </w:rPr>
            </w:pPr>
            <w:proofErr w:type="spellStart"/>
            <w:r>
              <w:t>Koemei</w:t>
            </w:r>
            <w:proofErr w:type="spellEnd"/>
            <w:r>
              <w:t xml:space="preserve"> Login:</w:t>
            </w:r>
          </w:p>
        </w:tc>
        <w:tc>
          <w:tcPr>
            <w:tcW w:w="7471" w:type="dxa"/>
          </w:tcPr>
          <w:p w14:paraId="18807480" w14:textId="77777777" w:rsidR="00574241" w:rsidRPr="00574241" w:rsidRDefault="00756AA6" w:rsidP="009D2602">
            <w:pPr>
              <w:pStyle w:val="iNormal"/>
            </w:pPr>
            <w:r>
              <w:t xml:space="preserve">See your System Administrator to find out your organisation’s </w:t>
            </w:r>
            <w:proofErr w:type="spellStart"/>
            <w:r>
              <w:t>Koemei</w:t>
            </w:r>
            <w:proofErr w:type="spellEnd"/>
            <w:r>
              <w:t xml:space="preserve"> account name. This name authorises access to your </w:t>
            </w:r>
            <w:proofErr w:type="spellStart"/>
            <w:r>
              <w:t>Koemei</w:t>
            </w:r>
            <w:proofErr w:type="spellEnd"/>
            <w:r>
              <w:t xml:space="preserve"> account.</w:t>
            </w:r>
          </w:p>
        </w:tc>
      </w:tr>
      <w:tr w:rsidR="00574241" w14:paraId="398B6E55" w14:textId="77777777" w:rsidTr="00574241">
        <w:tc>
          <w:tcPr>
            <w:tcW w:w="1809" w:type="dxa"/>
          </w:tcPr>
          <w:p w14:paraId="4F0E009B" w14:textId="77777777" w:rsidR="00574241" w:rsidRDefault="00574241" w:rsidP="009D2602">
            <w:pPr>
              <w:pStyle w:val="iNormal"/>
              <w:jc w:val="left"/>
            </w:pPr>
            <w:proofErr w:type="spellStart"/>
            <w:r>
              <w:t>Koemei</w:t>
            </w:r>
            <w:proofErr w:type="spellEnd"/>
            <w:r>
              <w:t xml:space="preserve"> Password:</w:t>
            </w:r>
          </w:p>
        </w:tc>
        <w:tc>
          <w:tcPr>
            <w:tcW w:w="7471" w:type="dxa"/>
          </w:tcPr>
          <w:p w14:paraId="673A102D" w14:textId="77777777" w:rsidR="00574241" w:rsidRDefault="00756AA6" w:rsidP="009D2602">
            <w:pPr>
              <w:pStyle w:val="iNormal"/>
            </w:pPr>
            <w:r>
              <w:t>See you</w:t>
            </w:r>
            <w:r w:rsidR="00A45305">
              <w:t>r</w:t>
            </w:r>
            <w:r>
              <w:t xml:space="preserve"> System Administrator to find out your organisation’s </w:t>
            </w:r>
            <w:proofErr w:type="spellStart"/>
            <w:r>
              <w:t>Koemei</w:t>
            </w:r>
            <w:proofErr w:type="spellEnd"/>
            <w:r>
              <w:t xml:space="preserve"> password to match the </w:t>
            </w:r>
            <w:proofErr w:type="spellStart"/>
            <w:r>
              <w:t>Koemei</w:t>
            </w:r>
            <w:proofErr w:type="spellEnd"/>
            <w:r>
              <w:t xml:space="preserve"> account name given in the question above.</w:t>
            </w:r>
          </w:p>
        </w:tc>
      </w:tr>
    </w:tbl>
    <w:p w14:paraId="7F747484" w14:textId="46B6D249" w:rsidR="00643A5E" w:rsidRDefault="00643A5E" w:rsidP="00850A9C">
      <w:pPr>
        <w:pStyle w:val="iHeading2"/>
      </w:pPr>
      <w:bookmarkStart w:id="276" w:name="_Toc308996090"/>
      <w:r>
        <w:t>Managing the Dashboard message</w:t>
      </w:r>
      <w:bookmarkEnd w:id="276"/>
    </w:p>
    <w:p w14:paraId="7EFEC8A2" w14:textId="231A4740" w:rsidR="00643A5E" w:rsidRDefault="00DA0131" w:rsidP="00850A9C">
      <w:pPr>
        <w:pStyle w:val="iNormal"/>
      </w:pPr>
      <w:r>
        <w:t>The Dashboard Contents tab allows an Administrator to add a message to the Dashboard.</w:t>
      </w:r>
    </w:p>
    <w:p w14:paraId="5AA6C320" w14:textId="422C28D5" w:rsidR="00DA0131" w:rsidRDefault="00DA0131">
      <w:pPr>
        <w:pStyle w:val="iNormal"/>
      </w:pPr>
      <w:r>
        <w:rPr>
          <w:noProof/>
          <w:lang w:val="en-US"/>
        </w:rPr>
        <w:drawing>
          <wp:inline distT="0" distB="0" distL="0" distR="0" wp14:anchorId="276D592E" wp14:editId="78F8F172">
            <wp:extent cx="5169271" cy="2797037"/>
            <wp:effectExtent l="203200" t="203200" r="190500" b="20066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69727" cy="2797284"/>
                    </a:xfrm>
                    <a:prstGeom prst="rect">
                      <a:avLst/>
                    </a:prstGeom>
                    <a:noFill/>
                    <a:ln>
                      <a:noFill/>
                    </a:ln>
                    <a:effectLst>
                      <a:outerShdw blurRad="190500" algn="tl" rotWithShape="0">
                        <a:srgbClr val="000000">
                          <a:alpha val="70000"/>
                        </a:srgbClr>
                      </a:outerShdw>
                    </a:effectLst>
                  </pic:spPr>
                </pic:pic>
              </a:graphicData>
            </a:graphic>
          </wp:inline>
        </w:drawing>
      </w:r>
    </w:p>
    <w:p w14:paraId="33275144" w14:textId="47AD68CA" w:rsidR="00DA0131" w:rsidRDefault="00730CFB" w:rsidP="00850A9C">
      <w:pPr>
        <w:jc w:val="both"/>
      </w:pPr>
      <w:r>
        <w:t xml:space="preserve">The text editor supports </w:t>
      </w:r>
      <w:r w:rsidR="00DA0131">
        <w:t xml:space="preserve">attributes such as bold, underline and font colour, with simple indent and bullet </w:t>
      </w:r>
      <w:r>
        <w:t>functionality</w:t>
      </w:r>
      <w:r w:rsidR="00DA0131">
        <w:t>.</w:t>
      </w:r>
      <w:r>
        <w:t xml:space="preserve"> It will convert most forms of uniform resource locators to hypertext. Up to 10,000 characters can be added to the message. Once you are happy with the message, press </w:t>
      </w:r>
      <w:proofErr w:type="gramStart"/>
      <w:r>
        <w:t xml:space="preserve">the </w:t>
      </w:r>
      <w:r w:rsidRPr="00EC4675">
        <w:rPr>
          <w:rStyle w:val="iButtonBlue"/>
        </w:rPr>
        <w:t> </w:t>
      </w:r>
      <w:r>
        <w:rPr>
          <w:rStyle w:val="iButtonBlue"/>
        </w:rPr>
        <w:t>Update</w:t>
      </w:r>
      <w:proofErr w:type="gramEnd"/>
      <w:r w:rsidRPr="00EC4675">
        <w:rPr>
          <w:rStyle w:val="iButtonBlue"/>
        </w:rPr>
        <w:t> </w:t>
      </w:r>
      <w:r>
        <w:t xml:space="preserve"> button.</w:t>
      </w:r>
    </w:p>
    <w:p w14:paraId="1C694F7F" w14:textId="77777777" w:rsidR="00DA0131" w:rsidRPr="005770E1" w:rsidRDefault="00DA0131" w:rsidP="00850A9C">
      <w:pPr>
        <w:ind w:firstLine="720"/>
      </w:pPr>
    </w:p>
    <w:p w14:paraId="35148081" w14:textId="77777777" w:rsidR="00A13A20" w:rsidRPr="005879DC" w:rsidRDefault="009D46EC" w:rsidP="00B6457B">
      <w:pPr>
        <w:pStyle w:val="iHeading1"/>
      </w:pPr>
      <w:bookmarkStart w:id="277" w:name="_Toc215047195"/>
      <w:bookmarkStart w:id="278" w:name="_Toc308996091"/>
      <w:commentRangeStart w:id="279"/>
      <w:r>
        <w:t>Configur</w:t>
      </w:r>
      <w:r w:rsidR="00A13A20" w:rsidRPr="005879DC">
        <w:t>ing Tags, Column Mappings and Experiment Parameters</w:t>
      </w:r>
      <w:bookmarkEnd w:id="277"/>
      <w:bookmarkEnd w:id="278"/>
      <w:commentRangeEnd w:id="279"/>
      <w:r w:rsidR="00C747D3">
        <w:rPr>
          <w:rStyle w:val="CommentReference"/>
          <w:rFonts w:asciiTheme="minorHAnsi" w:eastAsiaTheme="minorEastAsia" w:hAnsiTheme="minorHAnsi"/>
          <w:bCs w:val="0"/>
          <w:color w:val="auto"/>
        </w:rPr>
        <w:commentReference w:id="279"/>
      </w:r>
    </w:p>
    <w:p w14:paraId="6E92B598" w14:textId="1E3FB569" w:rsidR="008F1A05" w:rsidRDefault="008F1A05" w:rsidP="008F1A05">
      <w:pPr>
        <w:pStyle w:val="iNormal"/>
      </w:pPr>
      <w:r w:rsidRPr="005879DC">
        <w:t xml:space="preserve">When </w:t>
      </w:r>
      <w:r w:rsidR="00CF08BB">
        <w:t>DIVER</w:t>
      </w:r>
      <w:r w:rsidRPr="005879DC">
        <w:t xml:space="preserve"> is first installed, the available Tags, Column Mappings and Experiment Parameters are populated in the database from </w:t>
      </w:r>
      <w:r>
        <w:t>the configuration file</w:t>
      </w:r>
      <w:r w:rsidRPr="005879DC">
        <w:t xml:space="preserve"> </w:t>
      </w:r>
      <w:proofErr w:type="spellStart"/>
      <w:r w:rsidR="00CF08BB">
        <w:t>DIVER</w:t>
      </w:r>
      <w:r>
        <w:t>app_config.yml</w:t>
      </w:r>
      <w:proofErr w:type="spellEnd"/>
      <w:r w:rsidRPr="005879DC">
        <w:t>. Once the system has been installed</w:t>
      </w:r>
      <w:r>
        <w:t>,</w:t>
      </w:r>
      <w:r w:rsidRPr="005879DC">
        <w:t xml:space="preserve"> </w:t>
      </w:r>
      <w:proofErr w:type="gramStart"/>
      <w:r w:rsidRPr="005879DC">
        <w:t xml:space="preserve">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w:t>
      </w:r>
      <w:proofErr w:type="gramEnd"/>
      <w:r>
        <w:t>. This can be done directly using a tool like PSQL. Another convenient way to do this is to use the Rails console. The instructions below use the Rails console to add rows to the tables.</w:t>
      </w:r>
    </w:p>
    <w:p w14:paraId="0D4D752B" w14:textId="77777777" w:rsidR="008F1A05" w:rsidRPr="005879DC" w:rsidRDefault="008F1A05" w:rsidP="008F1A05">
      <w:pPr>
        <w:pStyle w:val="iNormal"/>
      </w:pPr>
      <w:r>
        <w:t>If you wish to delete or modify existing rows in these tables, make sure you maintain referential integrity with existing records.</w:t>
      </w:r>
    </w:p>
    <w:p w14:paraId="6F94AA4A" w14:textId="4D0F22B9" w:rsidR="008F1A05" w:rsidRPr="005879DC" w:rsidRDefault="008F1A05" w:rsidP="008F1A05">
      <w:pPr>
        <w:pStyle w:val="iNormal"/>
      </w:pPr>
      <w:r w:rsidRPr="005879DC">
        <w:t xml:space="preserve">To begin, </w:t>
      </w:r>
      <w:proofErr w:type="spellStart"/>
      <w:proofErr w:type="gramStart"/>
      <w:r w:rsidRPr="005879DC">
        <w:t>ssh</w:t>
      </w:r>
      <w:proofErr w:type="spellEnd"/>
      <w:proofErr w:type="gramEnd"/>
      <w:r w:rsidRPr="005879DC">
        <w:t xml:space="preserve"> to the server </w:t>
      </w:r>
      <w:r w:rsidR="00146B2F">
        <w:t xml:space="preserve">on which </w:t>
      </w:r>
      <w:r w:rsidR="00CF08BB">
        <w:t>DIVER</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 xml:space="preserve">y looking for a </w:t>
      </w:r>
      <w:proofErr w:type="spellStart"/>
      <w:r w:rsidRPr="005879DC">
        <w:t>RailsEnv</w:t>
      </w:r>
      <w:proofErr w:type="spellEnd"/>
      <w:r w:rsidRPr="005879DC">
        <w:t xml:space="preserve"> line in the Apache Rail</w:t>
      </w:r>
      <w:r>
        <w:t>s</w:t>
      </w:r>
      <w:r w:rsidRPr="005879DC">
        <w:t xml:space="preserve"> configuration (e</w:t>
      </w:r>
      <w:r w:rsidR="000F128B">
        <w:t>.</w:t>
      </w:r>
      <w:r w:rsidRPr="005879DC">
        <w:t xml:space="preserve">g. </w:t>
      </w:r>
      <w:r>
        <w:t>&lt;root&gt;</w:t>
      </w:r>
      <w:r w:rsidRPr="005879DC">
        <w:t>/</w:t>
      </w:r>
      <w:proofErr w:type="spellStart"/>
      <w:r w:rsidRPr="005879DC">
        <w:t>etc</w:t>
      </w:r>
      <w:proofErr w:type="spellEnd"/>
      <w:r w:rsidRPr="005879DC">
        <w:t>/</w:t>
      </w:r>
      <w:proofErr w:type="spellStart"/>
      <w:r w:rsidRPr="005879DC">
        <w:t>httpd</w:t>
      </w:r>
      <w:proofErr w:type="spellEnd"/>
      <w:r w:rsidRPr="005879DC">
        <w:t>/</w:t>
      </w:r>
      <w:proofErr w:type="spellStart"/>
      <w:r w:rsidRPr="005879DC">
        <w:t>conf.d</w:t>
      </w:r>
      <w:proofErr w:type="spellEnd"/>
      <w:r w:rsidRPr="005879DC">
        <w:t>/</w:t>
      </w:r>
      <w:proofErr w:type="spellStart"/>
      <w:r w:rsidRPr="005879DC">
        <w:t>rails_</w:t>
      </w:r>
      <w:r w:rsidR="00CF08BB">
        <w:t>DIVER</w:t>
      </w:r>
      <w:r w:rsidRPr="005879DC">
        <w:t>app.conf</w:t>
      </w:r>
      <w:proofErr w:type="spellEnd"/>
      <w:r w:rsidRPr="005879DC">
        <w:t>). This will look something like the following</w:t>
      </w:r>
      <w:r w:rsidR="002F37C0">
        <w:t>.</w:t>
      </w:r>
    </w:p>
    <w:p w14:paraId="3555D783" w14:textId="77777777" w:rsidR="008F1A05" w:rsidRPr="005879DC" w:rsidRDefault="008F1A05" w:rsidP="00DA3353">
      <w:pPr>
        <w:pStyle w:val="iCode"/>
      </w:pPr>
      <w:proofErr w:type="spellStart"/>
      <w:r w:rsidRPr="005879DC">
        <w:t>RailsEnv</w:t>
      </w:r>
      <w:proofErr w:type="spellEnd"/>
      <w:r w:rsidRPr="005879DC">
        <w:t xml:space="preserve"> </w:t>
      </w:r>
      <w:r>
        <w:t>production</w:t>
      </w:r>
    </w:p>
    <w:p w14:paraId="39399588" w14:textId="1E202CB1"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w:t>
      </w:r>
      <w:proofErr w:type="spellStart"/>
      <w:r>
        <w:t>devel</w:t>
      </w:r>
      <w:proofErr w:type="spellEnd"/>
      <w:r>
        <w:t>/</w:t>
      </w:r>
      <w:proofErr w:type="spellStart"/>
      <w:r w:rsidR="00CF08BB">
        <w:t>DIVER</w:t>
      </w:r>
      <w:r>
        <w:t>app</w:t>
      </w:r>
      <w:proofErr w:type="spellEnd"/>
      <w:r>
        <w:t xml:space="preserve">/current) </w:t>
      </w:r>
      <w:r w:rsidRPr="005879DC">
        <w:t>and enter the directory "</w:t>
      </w:r>
      <w:proofErr w:type="spellStart"/>
      <w:r w:rsidR="00CF08BB">
        <w:t>DIVER</w:t>
      </w:r>
      <w:r w:rsidRPr="005879DC">
        <w:t>app</w:t>
      </w:r>
      <w:proofErr w:type="spellEnd"/>
      <w:r w:rsidRPr="005879DC">
        <w:t xml:space="preserve">/current". From here you can start the Rails </w:t>
      </w:r>
      <w:r w:rsidR="002F37C0">
        <w:t>Console using this</w:t>
      </w:r>
      <w:r w:rsidRPr="005879DC">
        <w:t xml:space="preserve"> command</w:t>
      </w:r>
      <w:r w:rsidR="002F37C0">
        <w:t>.</w:t>
      </w:r>
    </w:p>
    <w:p w14:paraId="712A4D2F" w14:textId="77777777" w:rsidR="008F1A05" w:rsidRPr="005879DC" w:rsidRDefault="008F1A05" w:rsidP="00DA3353">
      <w:pPr>
        <w:pStyle w:val="iCode"/>
      </w:pPr>
      <w:r w:rsidRPr="005879DC">
        <w:t>RAILS_ENV=&lt;</w:t>
      </w:r>
      <w:proofErr w:type="spellStart"/>
      <w:r w:rsidRPr="005879DC">
        <w:t>RailsEnv</w:t>
      </w:r>
      <w:proofErr w:type="spellEnd"/>
      <w:r w:rsidRPr="005879DC">
        <w:t>&gt; bundle exec rails console</w:t>
      </w:r>
    </w:p>
    <w:p w14:paraId="7EDFE88D" w14:textId="77777777" w:rsidR="008F1A05" w:rsidRPr="005879DC" w:rsidRDefault="008F1A05" w:rsidP="008F1A05">
      <w:pPr>
        <w:pStyle w:val="iNormal"/>
      </w:pPr>
      <w:proofErr w:type="gramStart"/>
      <w:r w:rsidRPr="005879DC">
        <w:t>e</w:t>
      </w:r>
      <w:proofErr w:type="gramEnd"/>
      <w:r w:rsidRPr="005879DC">
        <w:t>.g.</w:t>
      </w:r>
    </w:p>
    <w:p w14:paraId="6EE95963"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09172806" w14:textId="77777777" w:rsidR="008F1A05" w:rsidRPr="005879DC" w:rsidRDefault="008F1A05" w:rsidP="008F1A05">
      <w:pPr>
        <w:pStyle w:val="iNormal"/>
      </w:pPr>
      <w:r w:rsidRPr="005879DC">
        <w:t>This will give you a prompt similar to:</w:t>
      </w:r>
    </w:p>
    <w:p w14:paraId="586727CC" w14:textId="77777777" w:rsidR="008F1A05" w:rsidRPr="005879DC" w:rsidRDefault="008F1A05" w:rsidP="00DA3353">
      <w:pPr>
        <w:pStyle w:val="iCode"/>
      </w:pPr>
      <w:r w:rsidRPr="005879DC">
        <w:t xml:space="preserve">Loading </w:t>
      </w:r>
      <w:r>
        <w:t>production</w:t>
      </w:r>
      <w:r w:rsidRPr="005879DC">
        <w:t xml:space="preserve"> environment (Rails 3.1.1)</w:t>
      </w:r>
    </w:p>
    <w:p w14:paraId="086EB11A" w14:textId="77777777" w:rsidR="008F1A05" w:rsidRPr="005879DC" w:rsidRDefault="008F1A05" w:rsidP="00DA3353">
      <w:pPr>
        <w:pStyle w:val="iCode"/>
      </w:pPr>
      <w:r w:rsidRPr="005879DC">
        <w:t>1.9.2p290 :001 &gt;</w:t>
      </w:r>
    </w:p>
    <w:p w14:paraId="198CECD1" w14:textId="77777777" w:rsidR="00A13A20" w:rsidRPr="005879DC" w:rsidRDefault="00A13A20" w:rsidP="00A13A20">
      <w:pPr>
        <w:pStyle w:val="iNormal"/>
      </w:pPr>
      <w:r w:rsidRPr="005879DC">
        <w:t xml:space="preserve">From this prompt you can issue commands to add Tags and Experiment Parameters. </w:t>
      </w:r>
    </w:p>
    <w:p w14:paraId="4E65D482" w14:textId="77777777" w:rsidR="00A13A20" w:rsidRPr="005879DC" w:rsidRDefault="00A13A20" w:rsidP="00A13A20">
      <w:pPr>
        <w:pStyle w:val="iNormal"/>
      </w:pPr>
      <w:r w:rsidRPr="005879DC">
        <w:t xml:space="preserve">To add a Tag </w:t>
      </w:r>
      <w:proofErr w:type="gramStart"/>
      <w:r w:rsidRPr="005879DC">
        <w:t>use</w:t>
      </w:r>
      <w:proofErr w:type="gramEnd"/>
      <w:r w:rsidRPr="005879DC">
        <w:t xml:space="preserve"> th</w:t>
      </w:r>
      <w:r w:rsidR="002F37C0">
        <w:t>is</w:t>
      </w:r>
      <w:r w:rsidRPr="005879DC">
        <w:t xml:space="preserve"> command</w:t>
      </w:r>
      <w:r w:rsidR="002F37C0">
        <w:t>.</w:t>
      </w:r>
    </w:p>
    <w:p w14:paraId="33965D1D" w14:textId="77777777"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'&lt;Tag name&gt;')</w:t>
      </w:r>
    </w:p>
    <w:p w14:paraId="2A7EEBDE" w14:textId="77777777" w:rsidR="00A13A20" w:rsidRPr="005879DC" w:rsidRDefault="00A13A20" w:rsidP="00A13A20">
      <w:pPr>
        <w:pStyle w:val="iNormal"/>
      </w:pPr>
      <w:proofErr w:type="gramStart"/>
      <w:r w:rsidRPr="005879DC">
        <w:t>e</w:t>
      </w:r>
      <w:proofErr w:type="gramEnd"/>
      <w:r w:rsidR="009D46EC">
        <w:t>.</w:t>
      </w:r>
      <w:r w:rsidRPr="005879DC">
        <w:t>g.</w:t>
      </w:r>
    </w:p>
    <w:p w14:paraId="622B5E51" w14:textId="77777777" w:rsidR="00A13A20" w:rsidRPr="005879DC" w:rsidRDefault="00A13A20" w:rsidP="00DA3353">
      <w:pPr>
        <w:pStyle w:val="iCode"/>
      </w:pPr>
      <w:proofErr w:type="spellStart"/>
      <w:r w:rsidRPr="005879DC">
        <w:t>Tag.create</w:t>
      </w:r>
      <w:proofErr w:type="spellEnd"/>
      <w:proofErr w:type="gramStart"/>
      <w:r w:rsidRPr="005879DC">
        <w:t>!(</w:t>
      </w:r>
      <w:proofErr w:type="gramEnd"/>
      <w:r w:rsidRPr="005879DC">
        <w:t>name: 'Analysed')</w:t>
      </w:r>
    </w:p>
    <w:p w14:paraId="34CE2BE2" w14:textId="77777777" w:rsidR="00A13A20" w:rsidRPr="005879DC" w:rsidRDefault="00A13A20" w:rsidP="00A13A20">
      <w:pPr>
        <w:pStyle w:val="iNormal"/>
      </w:pPr>
      <w:r w:rsidRPr="005879DC">
        <w:t>This will result in output similar to:</w:t>
      </w:r>
    </w:p>
    <w:p w14:paraId="64764A80" w14:textId="77777777" w:rsidR="00A13A20" w:rsidRPr="009D46EC" w:rsidRDefault="00A13A20" w:rsidP="009D46EC">
      <w:pPr>
        <w:pStyle w:val="iCodeSmall"/>
      </w:pPr>
      <w:r w:rsidRPr="009D46EC">
        <w:t>(0.3ms</w:t>
      </w:r>
      <w:proofErr w:type="gramStart"/>
      <w:r w:rsidRPr="009D46EC">
        <w:t>)  BEGIN</w:t>
      </w:r>
      <w:proofErr w:type="gramEnd"/>
    </w:p>
    <w:p w14:paraId="291502B1" w14:textId="77777777" w:rsidR="00A13A20" w:rsidRPr="009D46EC" w:rsidRDefault="00A13A20" w:rsidP="009D46EC">
      <w:pPr>
        <w:pStyle w:val="iCodeSmall"/>
      </w:pPr>
      <w:r w:rsidRPr="009D46EC">
        <w:t>(1.3ms</w:t>
      </w:r>
      <w:proofErr w:type="gramStart"/>
      <w:r w:rsidRPr="009D46EC">
        <w:t>)  SELECT</w:t>
      </w:r>
      <w:proofErr w:type="gramEnd"/>
      <w:r w:rsidRPr="009D46EC">
        <w:t xml:space="preserve"> 1 FROM "tags" WHERE LOWER("</w:t>
      </w:r>
      <w:proofErr w:type="spellStart"/>
      <w:r w:rsidRPr="009D46EC">
        <w:t>tags"."</w:t>
      </w:r>
      <w:proofErr w:type="gramStart"/>
      <w:r w:rsidRPr="009D46EC">
        <w:t>name</w:t>
      </w:r>
      <w:proofErr w:type="spellEnd"/>
      <w:proofErr w:type="gramEnd"/>
      <w:r w:rsidRPr="009D46EC">
        <w:t>") = LOWER('Analysed') LIMIT 1</w:t>
      </w:r>
    </w:p>
    <w:p w14:paraId="26151340" w14:textId="77777777" w:rsidR="00A13A20" w:rsidRPr="009D46EC" w:rsidRDefault="00A13A20" w:rsidP="009D46EC">
      <w:pPr>
        <w:pStyle w:val="iCodeSmall"/>
      </w:pPr>
      <w:r w:rsidRPr="009D46EC">
        <w:t>SQL (8.7ms</w:t>
      </w:r>
      <w:proofErr w:type="gramStart"/>
      <w:r w:rsidRPr="009D46EC">
        <w:t>)  INSERT</w:t>
      </w:r>
      <w:proofErr w:type="gramEnd"/>
      <w:r w:rsidRPr="009D46EC">
        <w:t xml:space="preserve"> INTO "tags" ("</w:t>
      </w:r>
      <w:proofErr w:type="spellStart"/>
      <w:r w:rsidRPr="009D46EC">
        <w:t>created_at</w:t>
      </w:r>
      <w:proofErr w:type="spellEnd"/>
      <w:r w:rsidRPr="009D46EC">
        <w:t>", "name", "</w:t>
      </w:r>
      <w:proofErr w:type="spellStart"/>
      <w:r w:rsidRPr="009D46EC">
        <w:t>updated_at</w:t>
      </w:r>
      <w:proofErr w:type="spellEnd"/>
      <w:r w:rsidRPr="009D46EC">
        <w:t>") VALUES ($1, $2, $3) RETURNING "id"  [["</w:t>
      </w:r>
      <w:proofErr w:type="spellStart"/>
      <w:r w:rsidRPr="009D46EC">
        <w:t>created_at</w:t>
      </w:r>
      <w:proofErr w:type="spellEnd"/>
      <w:r w:rsidRPr="009D46EC">
        <w:t>", Fri, 14 Sep 2012 10:55:24 EST +10:00], ["name", "Analysed"], ["</w:t>
      </w:r>
      <w:proofErr w:type="spellStart"/>
      <w:r w:rsidRPr="009D46EC">
        <w:t>updated_at</w:t>
      </w:r>
      <w:proofErr w:type="spellEnd"/>
      <w:r w:rsidRPr="009D46EC">
        <w:t>", Fri, 14 Sep 2012 10:55:24 EST +10:00]]</w:t>
      </w:r>
    </w:p>
    <w:p w14:paraId="119034A7" w14:textId="77777777" w:rsidR="00A13A20" w:rsidRPr="009D46EC" w:rsidRDefault="00A13A20" w:rsidP="009D46EC">
      <w:pPr>
        <w:pStyle w:val="iCodeSmall"/>
      </w:pPr>
      <w:r w:rsidRPr="009D46EC">
        <w:t>(0.6ms</w:t>
      </w:r>
      <w:proofErr w:type="gramStart"/>
      <w:r w:rsidRPr="009D46EC">
        <w:t>)  COMMIT</w:t>
      </w:r>
      <w:proofErr w:type="gramEnd"/>
    </w:p>
    <w:p w14:paraId="64409932" w14:textId="77777777" w:rsidR="00A13A20" w:rsidRPr="009D46EC" w:rsidRDefault="00A13A20" w:rsidP="009D46EC">
      <w:pPr>
        <w:pStyle w:val="iCodeSmall"/>
      </w:pPr>
      <w:r w:rsidRPr="009D46EC">
        <w:t xml:space="preserve">=&gt; #&lt;Tag id: 6, name: "Analysed", </w:t>
      </w:r>
      <w:proofErr w:type="spellStart"/>
      <w:r w:rsidRPr="009D46EC">
        <w:t>created_at</w:t>
      </w:r>
      <w:proofErr w:type="spellEnd"/>
      <w:r w:rsidRPr="009D46EC">
        <w:t xml:space="preserve">: "2012-09-14 00:55:24", </w:t>
      </w:r>
      <w:proofErr w:type="spellStart"/>
      <w:r w:rsidRPr="009D46EC">
        <w:t>updated_at</w:t>
      </w:r>
      <w:proofErr w:type="spellEnd"/>
      <w:r w:rsidRPr="009D46EC">
        <w:t>: "2012-09-14 00:55:24"&gt;</w:t>
      </w:r>
    </w:p>
    <w:p w14:paraId="1D420BA7" w14:textId="77777777" w:rsidR="00A13A20" w:rsidRPr="005879DC" w:rsidRDefault="00A13A20" w:rsidP="00A13A20">
      <w:pPr>
        <w:pStyle w:val="iNormal"/>
      </w:pPr>
      <w:r w:rsidRPr="005879DC">
        <w:t>To add a Modification or a Unit for an Experiment Parameter, use the commands:</w:t>
      </w:r>
    </w:p>
    <w:p w14:paraId="09C5BC25" w14:textId="77777777" w:rsidR="00A13A20" w:rsidRPr="005879DC" w:rsidRDefault="00A13A20" w:rsidP="00DA3353">
      <w:pPr>
        <w:pStyle w:val="iCode"/>
      </w:pPr>
      <w:proofErr w:type="spellStart"/>
      <w:r w:rsidRPr="005879DC">
        <w:t>ParameterModification.create</w:t>
      </w:r>
      <w:proofErr w:type="spellEnd"/>
      <w:proofErr w:type="gramStart"/>
      <w:r w:rsidRPr="005879DC">
        <w:t>!(</w:t>
      </w:r>
      <w:proofErr w:type="gramEnd"/>
      <w:r w:rsidRPr="005879DC">
        <w:t>name: 'Above average')</w:t>
      </w:r>
    </w:p>
    <w:p w14:paraId="01CF8CF2" w14:textId="77777777" w:rsidR="00A13A20" w:rsidRPr="005879DC" w:rsidRDefault="00A13A20" w:rsidP="00DA3353">
      <w:pPr>
        <w:pStyle w:val="iCode"/>
      </w:pPr>
      <w:proofErr w:type="spellStart"/>
      <w:r w:rsidRPr="005879DC">
        <w:t>ParameterUnit.create</w:t>
      </w:r>
      <w:proofErr w:type="spellEnd"/>
      <w:proofErr w:type="gramStart"/>
      <w:r w:rsidRPr="005879DC">
        <w:t>!(</w:t>
      </w:r>
      <w:proofErr w:type="gramEnd"/>
      <w:r w:rsidRPr="005879DC">
        <w:t>name: 'PSI')</w:t>
      </w:r>
    </w:p>
    <w:p w14:paraId="125EC78E" w14:textId="77777777" w:rsidR="00A13A20" w:rsidRPr="005879DC" w:rsidRDefault="00A13A20" w:rsidP="00A13A20">
      <w:pPr>
        <w:pStyle w:val="iNormal"/>
      </w:pPr>
      <w:r w:rsidRPr="005879DC">
        <w:t>Parameter Categories and Sub Categories require an extra step to define the relationship between the two</w:t>
      </w:r>
      <w:r w:rsidR="002F37C0">
        <w:t>.</w:t>
      </w:r>
    </w:p>
    <w:p w14:paraId="591A496F" w14:textId="77777777" w:rsidR="00A13A20" w:rsidRPr="005879DC" w:rsidRDefault="00A13A20" w:rsidP="00DA3353">
      <w:pPr>
        <w:pStyle w:val="iCode"/>
      </w:pPr>
      <w:proofErr w:type="spellStart"/>
      <w:proofErr w:type="gramStart"/>
      <w:r w:rsidRPr="005879DC">
        <w:t>parameter</w:t>
      </w:r>
      <w:proofErr w:type="gramEnd"/>
      <w:r w:rsidRPr="005879DC">
        <w:t>_category</w:t>
      </w:r>
      <w:proofErr w:type="spellEnd"/>
      <w:r w:rsidRPr="005879DC">
        <w:t xml:space="preserve"> = </w:t>
      </w:r>
      <w:proofErr w:type="spellStart"/>
      <w:r w:rsidRPr="005879DC">
        <w:t>ParameterCategory.create</w:t>
      </w:r>
      <w:proofErr w:type="spellEnd"/>
      <w:r w:rsidRPr="005879DC">
        <w:t>(name: 'Light')</w:t>
      </w:r>
    </w:p>
    <w:p w14:paraId="608016AA" w14:textId="77777777" w:rsidR="00A13A20" w:rsidRPr="005879DC" w:rsidRDefault="00A13A20" w:rsidP="00DA3353">
      <w:pPr>
        <w:pStyle w:val="iCode"/>
      </w:pPr>
      <w:proofErr w:type="spellStart"/>
      <w:proofErr w:type="gramStart"/>
      <w:r w:rsidRPr="005879DC">
        <w:t>parameter</w:t>
      </w:r>
      <w:proofErr w:type="gramEnd"/>
      <w:r w:rsidRPr="005879DC">
        <w:t>_category.parameter_sub_categories</w:t>
      </w:r>
      <w:proofErr w:type="spellEnd"/>
      <w:r w:rsidRPr="005879DC">
        <w:t xml:space="preserve"> &lt;&lt;</w:t>
      </w:r>
    </w:p>
    <w:p w14:paraId="2CF274D1" w14:textId="77777777" w:rsidR="00A13A20" w:rsidRPr="005879DC" w:rsidRDefault="00A13A20" w:rsidP="00DA3353">
      <w:pPr>
        <w:pStyle w:val="iCode"/>
      </w:pPr>
      <w:proofErr w:type="spellStart"/>
      <w:proofErr w:type="gramStart"/>
      <w:r w:rsidRPr="005879DC">
        <w:t>ParameterSubCategory.create</w:t>
      </w:r>
      <w:proofErr w:type="spellEnd"/>
      <w:r w:rsidRPr="005879DC">
        <w:t>(</w:t>
      </w:r>
      <w:proofErr w:type="gramEnd"/>
      <w:r w:rsidRPr="005879DC">
        <w:t xml:space="preserve">name: 'Brightness') </w:t>
      </w:r>
    </w:p>
    <w:p w14:paraId="6C782F78" w14:textId="77777777" w:rsidR="00A13A20" w:rsidRPr="005879DC" w:rsidRDefault="00A13A20" w:rsidP="00A13A20">
      <w:pPr>
        <w:pStyle w:val="iNormal"/>
      </w:pPr>
      <w:r w:rsidRPr="005879DC">
        <w:t>This will result in output similar to:</w:t>
      </w:r>
    </w:p>
    <w:p w14:paraId="59C1FB9D" w14:textId="77777777" w:rsidR="00A13A20" w:rsidRPr="005879DC" w:rsidRDefault="00A13A20" w:rsidP="009D46EC">
      <w:pPr>
        <w:pStyle w:val="iCodeSmall"/>
      </w:pPr>
      <w:r w:rsidRPr="005879DC">
        <w:t xml:space="preserve">1.9.2p290 :001 &gt; </w:t>
      </w:r>
      <w:proofErr w:type="spellStart"/>
      <w:r w:rsidRPr="005879DC">
        <w:t>parameter_category</w:t>
      </w:r>
      <w:proofErr w:type="spellEnd"/>
      <w:r w:rsidRPr="005879DC">
        <w:t xml:space="preserve"> = </w:t>
      </w:r>
      <w:proofErr w:type="spellStart"/>
      <w:proofErr w:type="gramStart"/>
      <w:r w:rsidRPr="005879DC">
        <w:t>ParameterCategory.create</w:t>
      </w:r>
      <w:proofErr w:type="spellEnd"/>
      <w:r w:rsidRPr="005879DC">
        <w:t>(</w:t>
      </w:r>
      <w:proofErr w:type="gramEnd"/>
      <w:r w:rsidRPr="005879DC">
        <w:t>name: 'Light')</w:t>
      </w:r>
    </w:p>
    <w:p w14:paraId="01DE9AF8" w14:textId="77777777" w:rsidR="00A13A20" w:rsidRPr="005879DC" w:rsidRDefault="00A13A20" w:rsidP="009D46EC">
      <w:pPr>
        <w:pStyle w:val="iCodeSmall"/>
      </w:pPr>
      <w:r w:rsidRPr="005879DC">
        <w:t>(0.4ms</w:t>
      </w:r>
      <w:proofErr w:type="gramStart"/>
      <w:r w:rsidRPr="005879DC">
        <w:t>)  BEGIN</w:t>
      </w:r>
      <w:proofErr w:type="gramEnd"/>
    </w:p>
    <w:p w14:paraId="53EBC2E8" w14:textId="77777777" w:rsidR="00A13A20" w:rsidRPr="005879DC" w:rsidRDefault="00A13A20" w:rsidP="009D46EC">
      <w:pPr>
        <w:pStyle w:val="iCodeSmall"/>
      </w:pPr>
      <w:r w:rsidRPr="005879DC">
        <w:t>SQL (121.5ms</w:t>
      </w:r>
      <w:proofErr w:type="gramStart"/>
      <w:r w:rsidRPr="005879DC">
        <w:t>)  INSERT</w:t>
      </w:r>
      <w:proofErr w:type="gramEnd"/>
      <w:r w:rsidRPr="005879DC">
        <w:t xml:space="preserve"> INTO "</w:t>
      </w:r>
      <w:proofErr w:type="spellStart"/>
      <w:r w:rsidRPr="005879DC">
        <w:t>parameter_categories</w:t>
      </w:r>
      <w:proofErr w:type="spellEnd"/>
      <w:r w:rsidRPr="005879DC">
        <w:t>" ("</w:t>
      </w:r>
      <w:proofErr w:type="spellStart"/>
      <w:r w:rsidRPr="005879DC">
        <w:t>created_at</w:t>
      </w:r>
      <w:proofErr w:type="spellEnd"/>
      <w:r w:rsidRPr="005879DC">
        <w:t>", "name", "</w:t>
      </w:r>
      <w:proofErr w:type="spellStart"/>
      <w:r w:rsidRPr="005879DC">
        <w:t>updated_at</w:t>
      </w:r>
      <w:proofErr w:type="spellEnd"/>
      <w:r w:rsidRPr="005879DC">
        <w:t>") VALUES ($1, $2, $3) RETURNING "id"  [["</w:t>
      </w:r>
      <w:proofErr w:type="spellStart"/>
      <w:r w:rsidRPr="005879DC">
        <w:t>created_at</w:t>
      </w:r>
      <w:proofErr w:type="spellEnd"/>
      <w:r w:rsidRPr="005879DC">
        <w:t>", Fri, 14 Sep 2012 16:14:26 EST +10:00], ["name", "Light"], ["</w:t>
      </w:r>
      <w:proofErr w:type="spellStart"/>
      <w:r w:rsidRPr="005879DC">
        <w:t>updated_at</w:t>
      </w:r>
      <w:proofErr w:type="spellEnd"/>
      <w:r w:rsidRPr="005879DC">
        <w:t>", Fri, 14 Sep 2012 16:14:26 EST +10:00]]</w:t>
      </w:r>
    </w:p>
    <w:p w14:paraId="16A11B92" w14:textId="77777777" w:rsidR="00A13A20" w:rsidRPr="005879DC" w:rsidRDefault="00A13A20" w:rsidP="009D46EC">
      <w:pPr>
        <w:pStyle w:val="iCodeSmall"/>
      </w:pPr>
      <w:r w:rsidRPr="005879DC">
        <w:t>(0.5ms</w:t>
      </w:r>
      <w:proofErr w:type="gramStart"/>
      <w:r w:rsidRPr="005879DC">
        <w:t>)  COMMIT</w:t>
      </w:r>
      <w:proofErr w:type="gramEnd"/>
    </w:p>
    <w:p w14:paraId="3DAB7FFD" w14:textId="77777777" w:rsidR="00A13A20" w:rsidRPr="005879DC" w:rsidRDefault="00A13A20" w:rsidP="009D46EC">
      <w:pPr>
        <w:pStyle w:val="iCodeSmall"/>
      </w:pPr>
      <w:r w:rsidRPr="005879DC">
        <w:t xml:space="preserve"> =&gt; #&lt;</w:t>
      </w:r>
      <w:proofErr w:type="spellStart"/>
      <w:r w:rsidRPr="005879DC">
        <w:t>ParameterCategory</w:t>
      </w:r>
      <w:proofErr w:type="spellEnd"/>
      <w:r w:rsidRPr="005879DC">
        <w:t xml:space="preserve"> id: 8, name: "Light", </w:t>
      </w:r>
      <w:proofErr w:type="spellStart"/>
      <w:r w:rsidRPr="005879DC">
        <w:t>created_at</w:t>
      </w:r>
      <w:proofErr w:type="spellEnd"/>
      <w:r w:rsidRPr="005879DC">
        <w:t xml:space="preserve">: "2012-09-14 06:14:26", </w:t>
      </w:r>
      <w:proofErr w:type="spellStart"/>
      <w:r w:rsidRPr="005879DC">
        <w:t>updated_at</w:t>
      </w:r>
      <w:proofErr w:type="spellEnd"/>
      <w:r w:rsidRPr="005879DC">
        <w:t xml:space="preserve">: "2012-09-14 06:14:26"&gt; </w:t>
      </w:r>
    </w:p>
    <w:p w14:paraId="7759DF7A" w14:textId="77777777" w:rsidR="00A13A20" w:rsidRPr="005879DC" w:rsidRDefault="00A13A20" w:rsidP="009D46EC">
      <w:pPr>
        <w:pStyle w:val="iCodeSmall"/>
      </w:pPr>
      <w:r w:rsidRPr="005879DC">
        <w:t xml:space="preserve">1.9.2p290 :002 &gt; </w:t>
      </w:r>
      <w:proofErr w:type="spellStart"/>
      <w:r w:rsidRPr="005879DC">
        <w:t>parameter_category.parameter_sub_categories</w:t>
      </w:r>
      <w:proofErr w:type="spellEnd"/>
      <w:r w:rsidRPr="005879DC">
        <w:t xml:space="preserve"> &lt;&lt;</w:t>
      </w:r>
    </w:p>
    <w:p w14:paraId="4DDF51F7" w14:textId="77777777" w:rsidR="00A13A20" w:rsidRPr="005879DC" w:rsidRDefault="00A13A20" w:rsidP="009D46EC">
      <w:pPr>
        <w:pStyle w:val="iCodeSmall"/>
      </w:pPr>
      <w:r w:rsidRPr="005879DC">
        <w:t xml:space="preserve">1.9.2p290 :003 </w:t>
      </w:r>
      <w:proofErr w:type="gramStart"/>
      <w:r w:rsidRPr="005879DC">
        <w:t xml:space="preserve">&gt;   </w:t>
      </w:r>
      <w:proofErr w:type="spellStart"/>
      <w:r w:rsidRPr="005879DC">
        <w:t>ParameterSubCategory.create</w:t>
      </w:r>
      <w:proofErr w:type="spellEnd"/>
      <w:proofErr w:type="gramEnd"/>
      <w:r w:rsidRPr="005879DC">
        <w:t xml:space="preserve">(name: 'Brightness') </w:t>
      </w:r>
    </w:p>
    <w:p w14:paraId="0B585A4F" w14:textId="77777777" w:rsidR="00A13A20" w:rsidRPr="005879DC" w:rsidRDefault="00A13A20" w:rsidP="009D46EC">
      <w:pPr>
        <w:pStyle w:val="iCodeSmall"/>
      </w:pPr>
      <w:r w:rsidRPr="005879DC">
        <w:t>(0.3ms</w:t>
      </w:r>
      <w:proofErr w:type="gramStart"/>
      <w:r w:rsidRPr="005879DC">
        <w:t>)  BEGIN</w:t>
      </w:r>
      <w:proofErr w:type="gramEnd"/>
    </w:p>
    <w:p w14:paraId="578D398D" w14:textId="77777777" w:rsidR="00A13A20" w:rsidRPr="005879DC" w:rsidRDefault="00A13A20" w:rsidP="009D46EC">
      <w:pPr>
        <w:pStyle w:val="iCodeSmall"/>
      </w:pPr>
      <w:r w:rsidRPr="005879DC">
        <w:t>(0.3ms</w:t>
      </w:r>
      <w:proofErr w:type="gramStart"/>
      <w:r w:rsidRPr="005879DC">
        <w:t>)  ROLLBACK</w:t>
      </w:r>
      <w:proofErr w:type="gramEnd"/>
    </w:p>
    <w:p w14:paraId="5FE5C08B" w14:textId="77777777" w:rsidR="00A13A20" w:rsidRPr="005879DC" w:rsidRDefault="00A13A20" w:rsidP="009D46EC">
      <w:pPr>
        <w:pStyle w:val="iCodeSmall"/>
      </w:pPr>
      <w:r w:rsidRPr="005879DC">
        <w:t>(0.2ms</w:t>
      </w:r>
      <w:proofErr w:type="gramStart"/>
      <w:r w:rsidRPr="005879DC">
        <w:t>)  BEGIN</w:t>
      </w:r>
      <w:proofErr w:type="gramEnd"/>
    </w:p>
    <w:p w14:paraId="0C188B09" w14:textId="77777777" w:rsidR="00A13A20" w:rsidRPr="005879DC" w:rsidRDefault="00A13A20" w:rsidP="009D46EC">
      <w:pPr>
        <w:pStyle w:val="iCodeSmall"/>
      </w:pPr>
      <w:proofErr w:type="spellStart"/>
      <w:r w:rsidRPr="005879DC">
        <w:t>ParameterCategory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parameter_categories</w:t>
      </w:r>
      <w:proofErr w:type="spellEnd"/>
      <w:r w:rsidRPr="005879DC">
        <w:t>".* FROM "</w:t>
      </w:r>
      <w:proofErr w:type="spellStart"/>
      <w:r w:rsidRPr="005879DC">
        <w:t>parameter_categories</w:t>
      </w:r>
      <w:proofErr w:type="spellEnd"/>
      <w:r w:rsidRPr="005879DC">
        <w:t>" WHERE "</w:t>
      </w:r>
      <w:proofErr w:type="spellStart"/>
      <w:r w:rsidRPr="005879DC">
        <w:t>parameter_categories"."</w:t>
      </w:r>
      <w:proofErr w:type="gramStart"/>
      <w:r w:rsidRPr="005879DC">
        <w:t>id</w:t>
      </w:r>
      <w:proofErr w:type="spellEnd"/>
      <w:proofErr w:type="gramEnd"/>
      <w:r w:rsidRPr="005879DC">
        <w:t>" = 8 LIMIT 1</w:t>
      </w:r>
    </w:p>
    <w:p w14:paraId="249A9962" w14:textId="77777777" w:rsidR="00A13A20" w:rsidRPr="005879DC" w:rsidRDefault="00A13A20" w:rsidP="009D46EC">
      <w:pPr>
        <w:pStyle w:val="iCodeSmall"/>
      </w:pPr>
      <w:r w:rsidRPr="005879DC">
        <w:t>SQL (1.2ms</w:t>
      </w:r>
      <w:proofErr w:type="gramStart"/>
      <w:r w:rsidRPr="005879DC">
        <w:t>)  INSERT</w:t>
      </w:r>
      <w:proofErr w:type="gramEnd"/>
      <w:r w:rsidRPr="005879DC">
        <w:t xml:space="preserve"> INTO "</w:t>
      </w:r>
      <w:proofErr w:type="spellStart"/>
      <w:r w:rsidRPr="005879DC">
        <w:t>parameter_sub_categories</w:t>
      </w:r>
      <w:proofErr w:type="spellEnd"/>
      <w:r w:rsidRPr="005879DC">
        <w:t>" ("</w:t>
      </w:r>
      <w:proofErr w:type="spellStart"/>
      <w:r w:rsidRPr="005879DC">
        <w:t>created_at</w:t>
      </w:r>
      <w:proofErr w:type="spellEnd"/>
      <w:r w:rsidRPr="005879DC">
        <w:t>", "name", "</w:t>
      </w:r>
      <w:proofErr w:type="spellStart"/>
      <w:r w:rsidRPr="005879DC">
        <w:t>parameter_category_id</w:t>
      </w:r>
      <w:proofErr w:type="spellEnd"/>
      <w:r w:rsidRPr="005879DC">
        <w:t>", "</w:t>
      </w:r>
      <w:proofErr w:type="spellStart"/>
      <w:r w:rsidRPr="005879DC">
        <w:t>updated_at</w:t>
      </w:r>
      <w:proofErr w:type="spellEnd"/>
      <w:r w:rsidRPr="005879DC">
        <w:t>") VALUES ($1, $2, $3, $4) RETURNING "id"  [["</w:t>
      </w:r>
      <w:proofErr w:type="spellStart"/>
      <w:r w:rsidRPr="005879DC">
        <w:t>created_at</w:t>
      </w:r>
      <w:proofErr w:type="spellEnd"/>
      <w:r w:rsidRPr="005879DC">
        <w:t>", Fri, 14 Sep 2012 16:14:27 EST +10:00], ["name", "Brightness"], ["</w:t>
      </w:r>
      <w:proofErr w:type="spellStart"/>
      <w:r w:rsidRPr="005879DC">
        <w:t>parameter_category_id</w:t>
      </w:r>
      <w:proofErr w:type="spellEnd"/>
      <w:r w:rsidRPr="005879DC">
        <w:t>", 8], ["</w:t>
      </w:r>
      <w:proofErr w:type="spellStart"/>
      <w:r w:rsidRPr="005879DC">
        <w:t>updated_at</w:t>
      </w:r>
      <w:proofErr w:type="spellEnd"/>
      <w:r w:rsidRPr="005879DC">
        <w:t>", Fri, 14 Sep 2012 16:14:27 EST +10:00]]</w:t>
      </w:r>
    </w:p>
    <w:p w14:paraId="59FB1885" w14:textId="77777777" w:rsidR="00A13A20" w:rsidRPr="005879DC" w:rsidRDefault="00A13A20" w:rsidP="009D46EC">
      <w:pPr>
        <w:pStyle w:val="iCodeSmall"/>
      </w:pPr>
      <w:r w:rsidRPr="005879DC">
        <w:t>(0.5ms</w:t>
      </w:r>
      <w:proofErr w:type="gramStart"/>
      <w:r w:rsidRPr="005879DC">
        <w:t>)  COMMIT</w:t>
      </w:r>
      <w:proofErr w:type="gramEnd"/>
    </w:p>
    <w:p w14:paraId="10E890F1" w14:textId="77777777" w:rsidR="00A13A20" w:rsidRPr="005879DC" w:rsidRDefault="00A13A20" w:rsidP="009D46EC">
      <w:pPr>
        <w:pStyle w:val="iCodeSmall"/>
      </w:pPr>
      <w:proofErr w:type="spellStart"/>
      <w:r w:rsidRPr="005879DC">
        <w:t>ParameterSubCategory</w:t>
      </w:r>
      <w:proofErr w:type="spellEnd"/>
      <w:r w:rsidRPr="005879DC">
        <w:t xml:space="preserve"> Load (0.7ms</w:t>
      </w:r>
      <w:proofErr w:type="gramStart"/>
      <w:r w:rsidRPr="005879DC">
        <w:t>)  SELECT</w:t>
      </w:r>
      <w:proofErr w:type="gramEnd"/>
      <w:r w:rsidRPr="005879DC">
        <w:t xml:space="preserve"> "</w:t>
      </w:r>
      <w:proofErr w:type="spellStart"/>
      <w:r w:rsidRPr="005879DC">
        <w:t>parameter_sub_categories</w:t>
      </w:r>
      <w:proofErr w:type="spellEnd"/>
      <w:r w:rsidRPr="005879DC">
        <w:t>".* FROM "</w:t>
      </w:r>
      <w:proofErr w:type="spellStart"/>
      <w:r w:rsidRPr="005879DC">
        <w:t>parameter_sub_categories</w:t>
      </w:r>
      <w:proofErr w:type="spellEnd"/>
      <w:r w:rsidRPr="005879DC">
        <w:t>" WHERE "parameter_sub_categories"."</w:t>
      </w:r>
      <w:proofErr w:type="spellStart"/>
      <w:proofErr w:type="gramStart"/>
      <w:r w:rsidRPr="005879DC">
        <w:t>parameter</w:t>
      </w:r>
      <w:proofErr w:type="gramEnd"/>
      <w:r w:rsidRPr="005879DC">
        <w:t>_category_id</w:t>
      </w:r>
      <w:proofErr w:type="spellEnd"/>
      <w:r w:rsidRPr="005879DC">
        <w:t>" = 8 ORDER BY "</w:t>
      </w:r>
      <w:proofErr w:type="spellStart"/>
      <w:r w:rsidRPr="005879DC">
        <w:t>parameter_sub_categories"."</w:t>
      </w:r>
      <w:proofErr w:type="gramStart"/>
      <w:r w:rsidRPr="005879DC">
        <w:t>name</w:t>
      </w:r>
      <w:proofErr w:type="spellEnd"/>
      <w:proofErr w:type="gramEnd"/>
      <w:r w:rsidRPr="005879DC">
        <w:t>"</w:t>
      </w:r>
    </w:p>
    <w:p w14:paraId="450D333C" w14:textId="77777777" w:rsidR="00A13A20" w:rsidRPr="005879DC" w:rsidRDefault="00A13A20" w:rsidP="009D46EC">
      <w:pPr>
        <w:pStyle w:val="iCodeSmall"/>
      </w:pPr>
      <w:r w:rsidRPr="005879DC">
        <w:t>=&gt; [#&lt;</w:t>
      </w:r>
      <w:proofErr w:type="spellStart"/>
      <w:r w:rsidRPr="005879DC">
        <w:t>ParameterSubCategory</w:t>
      </w:r>
      <w:proofErr w:type="spellEnd"/>
      <w:r w:rsidRPr="005879DC">
        <w:t xml:space="preserve"> id: 27, name: "Brightness", </w:t>
      </w:r>
      <w:proofErr w:type="spellStart"/>
      <w:r w:rsidRPr="005879DC">
        <w:t>parameter_category_id</w:t>
      </w:r>
      <w:proofErr w:type="spellEnd"/>
      <w:r w:rsidRPr="005879DC">
        <w:t xml:space="preserve">: 8, </w:t>
      </w:r>
      <w:proofErr w:type="spellStart"/>
      <w:r w:rsidRPr="005879DC">
        <w:t>created_at</w:t>
      </w:r>
      <w:proofErr w:type="spellEnd"/>
      <w:r w:rsidRPr="005879DC">
        <w:t xml:space="preserve">: "2012-09-14 06:14:27", </w:t>
      </w:r>
      <w:proofErr w:type="spellStart"/>
      <w:r w:rsidRPr="005879DC">
        <w:t>updated_at</w:t>
      </w:r>
      <w:proofErr w:type="spellEnd"/>
      <w:r w:rsidRPr="005879DC">
        <w:t xml:space="preserve">: "2012-09-14 06:14:27"&gt;] </w:t>
      </w:r>
    </w:p>
    <w:p w14:paraId="26735BCA" w14:textId="77777777" w:rsidR="00A13A20" w:rsidRPr="005879DC" w:rsidRDefault="00A13A20" w:rsidP="00A13A20">
      <w:pPr>
        <w:pStyle w:val="iNormal"/>
      </w:pPr>
      <w:r w:rsidRPr="005879DC">
        <w:t xml:space="preserve">To add a Column Mapping </w:t>
      </w:r>
      <w:r w:rsidR="001E1BC9">
        <w:t xml:space="preserve">name </w:t>
      </w:r>
      <w:r w:rsidR="002F37C0">
        <w:t>use this command.</w:t>
      </w:r>
    </w:p>
    <w:p w14:paraId="329529CD" w14:textId="77777777" w:rsidR="00A13A20" w:rsidRPr="005879DC" w:rsidRDefault="00A13A20" w:rsidP="00146B2F">
      <w:pPr>
        <w:pStyle w:val="iCode"/>
      </w:pPr>
      <w:proofErr w:type="spellStart"/>
      <w:r w:rsidRPr="005879DC">
        <w:t>ColumnMapping.create</w:t>
      </w:r>
      <w:proofErr w:type="spellEnd"/>
      <w:proofErr w:type="gramStart"/>
      <w:r w:rsidRPr="005879DC">
        <w:t>!(</w:t>
      </w:r>
      <w:proofErr w:type="gramEnd"/>
      <w:r w:rsidRPr="005879DC">
        <w:t>code:'&lt;Code&gt;', name:'&lt;Name&gt;')</w:t>
      </w:r>
    </w:p>
    <w:p w14:paraId="1F717A03" w14:textId="77777777" w:rsidR="00A13A20" w:rsidRPr="005879DC" w:rsidRDefault="00A13A20" w:rsidP="00A13A20">
      <w:pPr>
        <w:pStyle w:val="iNormal"/>
      </w:pPr>
      <w:r w:rsidRPr="005879DC">
        <w:t>This will result in output similar to:</w:t>
      </w:r>
    </w:p>
    <w:p w14:paraId="5F628514" w14:textId="77777777" w:rsidR="00A13A20" w:rsidRPr="009D46EC" w:rsidRDefault="00A13A20" w:rsidP="009D46EC">
      <w:pPr>
        <w:pStyle w:val="iCodeSmall"/>
      </w:pPr>
      <w:r w:rsidRPr="009D46EC">
        <w:t xml:space="preserve">1.9.2p290 :001 &gt; </w:t>
      </w:r>
      <w:proofErr w:type="spellStart"/>
      <w:r w:rsidRPr="009D46EC">
        <w:t>ColumnMapping.create</w:t>
      </w:r>
      <w:proofErr w:type="spellEnd"/>
      <w:proofErr w:type="gramStart"/>
      <w:r w:rsidRPr="009D46EC">
        <w:t>!(</w:t>
      </w:r>
      <w:proofErr w:type="spellStart"/>
      <w:proofErr w:type="gramEnd"/>
      <w:r w:rsidRPr="009D46EC">
        <w:t>code:'VOL</w:t>
      </w:r>
      <w:proofErr w:type="spellEnd"/>
      <w:r w:rsidRPr="009D46EC">
        <w:t xml:space="preserve">', </w:t>
      </w:r>
      <w:proofErr w:type="spellStart"/>
      <w:r w:rsidRPr="009D46EC">
        <w:t>name:'Volume</w:t>
      </w:r>
      <w:proofErr w:type="spellEnd"/>
      <w:r w:rsidRPr="009D46EC">
        <w:t>')</w:t>
      </w:r>
    </w:p>
    <w:p w14:paraId="61982EC0" w14:textId="77777777" w:rsidR="00A13A20" w:rsidRPr="009D46EC" w:rsidRDefault="00A13A20" w:rsidP="009D46EC">
      <w:pPr>
        <w:pStyle w:val="iCodeSmall"/>
      </w:pPr>
      <w:r w:rsidRPr="009D46EC">
        <w:t xml:space="preserve">   (0.1ms) BEGIN</w:t>
      </w:r>
    </w:p>
    <w:p w14:paraId="26465777" w14:textId="77777777" w:rsidR="00A13A20" w:rsidRPr="009D46EC" w:rsidRDefault="00A13A20" w:rsidP="009D46EC">
      <w:pPr>
        <w:pStyle w:val="iCodeSmall"/>
      </w:pPr>
      <w:r w:rsidRPr="009D46EC">
        <w:t xml:space="preserve">   (1.0ms) SELECT 1 FROM "</w:t>
      </w:r>
      <w:proofErr w:type="spellStart"/>
      <w:r w:rsidRPr="009D46EC">
        <w:t>column_mappings</w:t>
      </w:r>
      <w:proofErr w:type="spellEnd"/>
      <w:r w:rsidRPr="009D46EC">
        <w:t xml:space="preserve">" WHERE </w:t>
      </w:r>
      <w:proofErr w:type="gramStart"/>
      <w:r w:rsidRPr="009D46EC">
        <w:t>LOWER(</w:t>
      </w:r>
      <w:proofErr w:type="gramEnd"/>
      <w:r w:rsidRPr="009D46EC">
        <w:t>"</w:t>
      </w:r>
      <w:proofErr w:type="spellStart"/>
      <w:r w:rsidRPr="009D46EC">
        <w:t>column_mappings"."</w:t>
      </w:r>
      <w:proofErr w:type="gramStart"/>
      <w:r w:rsidRPr="009D46EC">
        <w:t>code</w:t>
      </w:r>
      <w:proofErr w:type="spellEnd"/>
      <w:proofErr w:type="gramEnd"/>
      <w:r w:rsidRPr="009D46EC">
        <w:t>") = LOWER('VOL') LIMIT 1</w:t>
      </w:r>
    </w:p>
    <w:p w14:paraId="7396304B" w14:textId="77777777" w:rsidR="00A13A20" w:rsidRPr="009D46EC" w:rsidRDefault="00A13A20" w:rsidP="009D46EC">
      <w:pPr>
        <w:pStyle w:val="iCodeSmall"/>
      </w:pPr>
      <w:r w:rsidRPr="009D46EC">
        <w:t xml:space="preserve">  SQL (8.5ms</w:t>
      </w:r>
      <w:proofErr w:type="gramStart"/>
      <w:r w:rsidRPr="009D46EC">
        <w:t>)  INSERT</w:t>
      </w:r>
      <w:proofErr w:type="gramEnd"/>
      <w:r w:rsidRPr="009D46EC">
        <w:t xml:space="preserve"> INTO "</w:t>
      </w:r>
      <w:proofErr w:type="spellStart"/>
      <w:r w:rsidRPr="009D46EC">
        <w:t>column_mappings</w:t>
      </w:r>
      <w:proofErr w:type="spellEnd"/>
      <w:r w:rsidRPr="009D46EC">
        <w:t>" ("code", "</w:t>
      </w:r>
      <w:proofErr w:type="spellStart"/>
      <w:r w:rsidRPr="009D46EC">
        <w:t>created_at</w:t>
      </w:r>
      <w:proofErr w:type="spellEnd"/>
      <w:r w:rsidRPr="009D46EC">
        <w:t>", "name", "</w:t>
      </w:r>
      <w:proofErr w:type="spellStart"/>
      <w:r w:rsidRPr="009D46EC">
        <w:t>updated_at</w:t>
      </w:r>
      <w:proofErr w:type="spellEnd"/>
      <w:r w:rsidRPr="009D46EC">
        <w:t>") VALUES ($1, $2, $3, $4) RETURNING "id"  [["code", "VOL"], ["</w:t>
      </w:r>
      <w:proofErr w:type="spellStart"/>
      <w:r w:rsidRPr="009D46EC">
        <w:t>created_at</w:t>
      </w:r>
      <w:proofErr w:type="spellEnd"/>
      <w:r w:rsidRPr="009D46EC">
        <w:t>", Wed, 31 Oct 2012 14:18:53 EST +11:00], ["name", "Volume"], ["</w:t>
      </w:r>
      <w:proofErr w:type="spellStart"/>
      <w:r w:rsidRPr="009D46EC">
        <w:t>updated_at</w:t>
      </w:r>
      <w:proofErr w:type="spellEnd"/>
      <w:r w:rsidRPr="009D46EC">
        <w:t>", Wed, 31 Oct 2012 14:18:53 EST +11:00]]</w:t>
      </w:r>
    </w:p>
    <w:p w14:paraId="63C792B2" w14:textId="77777777" w:rsidR="00A13A20" w:rsidRPr="009D46EC" w:rsidRDefault="00A13A20" w:rsidP="009D46EC">
      <w:pPr>
        <w:pStyle w:val="iCodeSmall"/>
      </w:pPr>
      <w:r w:rsidRPr="009D46EC">
        <w:t xml:space="preserve">   (0.9ms</w:t>
      </w:r>
      <w:proofErr w:type="gramStart"/>
      <w:r w:rsidRPr="009D46EC">
        <w:t>)  COMMIT</w:t>
      </w:r>
      <w:proofErr w:type="gramEnd"/>
    </w:p>
    <w:p w14:paraId="7A53B4C4" w14:textId="77777777" w:rsidR="00A13A20" w:rsidRPr="009D46EC" w:rsidRDefault="00A13A20" w:rsidP="009D46EC">
      <w:pPr>
        <w:pStyle w:val="iCodeSmall"/>
      </w:pPr>
      <w:r w:rsidRPr="009D46EC">
        <w:t xml:space="preserve"> =&gt; #&lt;</w:t>
      </w:r>
      <w:proofErr w:type="spellStart"/>
      <w:r w:rsidRPr="009D46EC">
        <w:t>ColumnMapping</w:t>
      </w:r>
      <w:proofErr w:type="spellEnd"/>
      <w:r w:rsidRPr="009D46EC">
        <w:t xml:space="preserve"> id: 6, code: "VOL", name: "Volume", </w:t>
      </w:r>
      <w:proofErr w:type="spellStart"/>
      <w:r w:rsidRPr="009D46EC">
        <w:t>created_at</w:t>
      </w:r>
      <w:proofErr w:type="spellEnd"/>
      <w:r w:rsidRPr="009D46EC">
        <w:t xml:space="preserve">: "2012-10-31 03:18:53", </w:t>
      </w:r>
      <w:proofErr w:type="spellStart"/>
      <w:r w:rsidRPr="009D46EC">
        <w:t>updated_at</w:t>
      </w:r>
      <w:proofErr w:type="spellEnd"/>
      <w:r w:rsidRPr="009D46EC">
        <w:t xml:space="preserve">: "2012-10-31 03:18:53"&gt; </w:t>
      </w:r>
    </w:p>
    <w:p w14:paraId="784AB7F0" w14:textId="77777777" w:rsidR="00A13A20" w:rsidRPr="005879DC" w:rsidRDefault="00A13A20" w:rsidP="00B6457B">
      <w:pPr>
        <w:pStyle w:val="iHeading1"/>
      </w:pPr>
      <w:bookmarkStart w:id="280" w:name="_Toc215047196"/>
      <w:bookmarkStart w:id="281" w:name="_Toc308996092"/>
      <w:r w:rsidRPr="005879DC">
        <w:t>Migrating data to a new system</w:t>
      </w:r>
      <w:bookmarkEnd w:id="280"/>
      <w:bookmarkEnd w:id="281"/>
    </w:p>
    <w:p w14:paraId="657F7263" w14:textId="77777777" w:rsidR="00A13A20" w:rsidRPr="005879DC" w:rsidRDefault="00A13A20" w:rsidP="00A13A20">
      <w:pPr>
        <w:pStyle w:val="iNormal"/>
      </w:pPr>
      <w:r w:rsidRPr="005879DC">
        <w:t xml:space="preserve">To restore a </w:t>
      </w:r>
      <w:proofErr w:type="spellStart"/>
      <w:r w:rsidRPr="005879DC">
        <w:rPr>
          <w:b/>
        </w:rPr>
        <w:t>pg_dump</w:t>
      </w:r>
      <w:proofErr w:type="spellEnd"/>
      <w:r w:rsidRPr="005879DC">
        <w:t xml:space="preserve"> you pass the file to </w:t>
      </w:r>
      <w:proofErr w:type="spellStart"/>
      <w:r w:rsidRPr="005879DC">
        <w:t>psql</w:t>
      </w:r>
      <w:proofErr w:type="spellEnd"/>
      <w:r w:rsidRPr="005879DC">
        <w:t xml:space="preserve"> with an empty database. If you have an existing database with the same name, you need to drop it first and recreate it.</w:t>
      </w:r>
    </w:p>
    <w:p w14:paraId="65543813" w14:textId="77777777" w:rsidR="00A13A20" w:rsidRPr="005879DC" w:rsidRDefault="00A13A20" w:rsidP="00A13A20">
      <w:pPr>
        <w:pStyle w:val="iNormal"/>
      </w:pPr>
      <w:r w:rsidRPr="005879DC">
        <w:t xml:space="preserve">The command to drop the database is </w:t>
      </w:r>
      <w:proofErr w:type="spellStart"/>
      <w:r w:rsidRPr="005879DC">
        <w:rPr>
          <w:b/>
        </w:rPr>
        <w:t>dropdb</w:t>
      </w:r>
      <w:proofErr w:type="spellEnd"/>
      <w:r w:rsidRPr="005879DC">
        <w:t>. So you '</w:t>
      </w:r>
      <w:proofErr w:type="spellStart"/>
      <w:r w:rsidRPr="005879DC">
        <w:t>su</w:t>
      </w:r>
      <w:proofErr w:type="spellEnd"/>
      <w:r w:rsidRPr="005879DC">
        <w:t xml:space="preserve">' to the </w:t>
      </w:r>
      <w:proofErr w:type="spellStart"/>
      <w:r w:rsidRPr="005879DC">
        <w:rPr>
          <w:b/>
        </w:rPr>
        <w:t>postgres</w:t>
      </w:r>
      <w:proofErr w:type="spellEnd"/>
      <w:r w:rsidRPr="005879DC">
        <w:t xml:space="preserve"> user and run the</w:t>
      </w:r>
      <w:r w:rsidR="002F37C0">
        <w:t>se</w:t>
      </w:r>
      <w:r w:rsidRPr="005879DC">
        <w:t xml:space="preserve"> command</w:t>
      </w:r>
      <w:r w:rsidR="002F37C0">
        <w:t>s.</w:t>
      </w:r>
    </w:p>
    <w:p w14:paraId="6AF81142" w14:textId="77777777" w:rsidR="00A13A20" w:rsidRPr="005879DC" w:rsidRDefault="00A13A20" w:rsidP="00146B2F">
      <w:pPr>
        <w:pStyle w:val="iCode"/>
      </w:pPr>
      <w:r w:rsidRPr="005879DC">
        <w:t xml:space="preserve">$ </w:t>
      </w:r>
      <w:proofErr w:type="spellStart"/>
      <w:proofErr w:type="gramStart"/>
      <w:r w:rsidRPr="005879DC">
        <w:t>sudo</w:t>
      </w:r>
      <w:proofErr w:type="spellEnd"/>
      <w:proofErr w:type="gramEnd"/>
      <w:r w:rsidRPr="005879DC">
        <w:t xml:space="preserve"> </w:t>
      </w:r>
      <w:proofErr w:type="spellStart"/>
      <w:r w:rsidRPr="005879DC">
        <w:t>su</w:t>
      </w:r>
      <w:proofErr w:type="spellEnd"/>
      <w:r w:rsidRPr="005879DC">
        <w:t xml:space="preserve"> - </w:t>
      </w:r>
      <w:proofErr w:type="spellStart"/>
      <w:r w:rsidRPr="005879DC">
        <w:t>postgres</w:t>
      </w:r>
      <w:proofErr w:type="spellEnd"/>
    </w:p>
    <w:p w14:paraId="49BB0172" w14:textId="77777777" w:rsidR="00A13A20" w:rsidRPr="005879DC" w:rsidRDefault="00A13A20" w:rsidP="00146B2F">
      <w:pPr>
        <w:pStyle w:val="iCode"/>
      </w:pPr>
      <w:r w:rsidRPr="005879DC">
        <w:t xml:space="preserve">$ </w:t>
      </w:r>
      <w:proofErr w:type="spellStart"/>
      <w:proofErr w:type="gramStart"/>
      <w:r w:rsidRPr="005879DC">
        <w:t>dropdb</w:t>
      </w:r>
      <w:proofErr w:type="spellEnd"/>
      <w:proofErr w:type="gramEnd"/>
      <w:r w:rsidRPr="005879DC">
        <w:t xml:space="preserve"> &lt;database name&gt;</w:t>
      </w:r>
    </w:p>
    <w:p w14:paraId="26333E9E" w14:textId="77777777" w:rsidR="00A13A20" w:rsidRPr="005879DC" w:rsidRDefault="00A13A20" w:rsidP="00146B2F">
      <w:pPr>
        <w:pStyle w:val="iCode"/>
      </w:pPr>
      <w:r w:rsidRPr="005879DC">
        <w:t xml:space="preserve">$ </w:t>
      </w:r>
      <w:proofErr w:type="spellStart"/>
      <w:proofErr w:type="gramStart"/>
      <w:r w:rsidRPr="005879DC">
        <w:t>createdb</w:t>
      </w:r>
      <w:proofErr w:type="spellEnd"/>
      <w:proofErr w:type="gramEnd"/>
      <w:r w:rsidRPr="005879DC">
        <w:t xml:space="preserve"> &lt;database name&gt;</w:t>
      </w:r>
    </w:p>
    <w:p w14:paraId="16F602D3" w14:textId="77777777" w:rsidR="00A13A20" w:rsidRPr="005879DC" w:rsidRDefault="00A13A20" w:rsidP="00A13A20">
      <w:pPr>
        <w:pStyle w:val="iNormal"/>
      </w:pPr>
      <w:r w:rsidRPr="005879DC">
        <w:t xml:space="preserve">Once you have done that, you can exit the </w:t>
      </w:r>
      <w:proofErr w:type="spellStart"/>
      <w:r w:rsidRPr="005879DC">
        <w:rPr>
          <w:b/>
        </w:rPr>
        <w:t>postgres</w:t>
      </w:r>
      <w:proofErr w:type="spellEnd"/>
      <w:r w:rsidRPr="005879DC">
        <w:t xml:space="preserve"> user, and restore the database dump</w:t>
      </w:r>
      <w:r w:rsidR="002F37C0">
        <w:t>.</w:t>
      </w:r>
    </w:p>
    <w:p w14:paraId="76D720CE" w14:textId="77777777" w:rsidR="00A13A20" w:rsidRPr="005879DC" w:rsidRDefault="00A13A20" w:rsidP="00146B2F">
      <w:pPr>
        <w:pStyle w:val="iCode"/>
      </w:pPr>
      <w:r w:rsidRPr="005879DC">
        <w:t xml:space="preserve">$ </w:t>
      </w:r>
      <w:proofErr w:type="gramStart"/>
      <w:r w:rsidRPr="005879DC">
        <w:t>exit</w:t>
      </w:r>
      <w:proofErr w:type="gramEnd"/>
    </w:p>
    <w:p w14:paraId="36127BF8" w14:textId="77777777" w:rsidR="00A13A20" w:rsidRPr="005879DC" w:rsidRDefault="00A13A20" w:rsidP="00146B2F">
      <w:pPr>
        <w:pStyle w:val="iCode"/>
      </w:pPr>
      <w:r w:rsidRPr="005879DC">
        <w:t xml:space="preserve">$ </w:t>
      </w:r>
      <w:proofErr w:type="spellStart"/>
      <w:proofErr w:type="gramStart"/>
      <w:r w:rsidRPr="005879DC">
        <w:t>psql</w:t>
      </w:r>
      <w:proofErr w:type="spellEnd"/>
      <w:proofErr w:type="gramEnd"/>
      <w:r w:rsidRPr="005879DC">
        <w:t xml:space="preserve"> -U &lt;user&gt; &lt;database name&gt; &lt; </w:t>
      </w:r>
      <w:proofErr w:type="spellStart"/>
      <w:r w:rsidRPr="005879DC">
        <w:t>sql_dump.sql</w:t>
      </w:r>
      <w:proofErr w:type="spellEnd"/>
    </w:p>
    <w:p w14:paraId="7E2A99C1" w14:textId="77777777" w:rsidR="00A13A20" w:rsidRPr="005879DC" w:rsidRDefault="00A13A20" w:rsidP="00A13A20">
      <w:pPr>
        <w:pStyle w:val="iNormal"/>
      </w:pPr>
      <w:r w:rsidRPr="005879DC">
        <w:t xml:space="preserve">To restore the data, you need to </w:t>
      </w:r>
      <w:proofErr w:type="spellStart"/>
      <w:r w:rsidRPr="005879DC">
        <w:t>untar</w:t>
      </w:r>
      <w:proofErr w:type="spellEnd"/>
      <w:r w:rsidRPr="005879DC">
        <w:t xml:space="preserve"> it into your root directory. It is likely that your permission system won't allow you to create a directory under root, so you should create it manually, and assign the right permissions to it</w:t>
      </w:r>
      <w:r w:rsidR="002F37C0">
        <w:t>.</w:t>
      </w:r>
    </w:p>
    <w:p w14:paraId="435977F3" w14:textId="77777777" w:rsidR="00A13A20" w:rsidRPr="005879DC" w:rsidRDefault="00A13A20" w:rsidP="00146B2F">
      <w:pPr>
        <w:pStyle w:val="iCode"/>
      </w:pPr>
      <w:r w:rsidRPr="005879DC">
        <w:t xml:space="preserve">$ </w:t>
      </w:r>
      <w:proofErr w:type="spellStart"/>
      <w:proofErr w:type="gramStart"/>
      <w:r w:rsidRPr="005879DC">
        <w:t>sudo</w:t>
      </w:r>
      <w:proofErr w:type="spellEnd"/>
      <w:proofErr w:type="gramEnd"/>
      <w:r w:rsidRPr="005879DC">
        <w:t xml:space="preserve"> </w:t>
      </w:r>
      <w:proofErr w:type="spellStart"/>
      <w:r w:rsidRPr="005879DC">
        <w:t>mkdir</w:t>
      </w:r>
      <w:proofErr w:type="spellEnd"/>
      <w:r w:rsidRPr="005879DC">
        <w:t xml:space="preserve"> /data</w:t>
      </w:r>
    </w:p>
    <w:p w14:paraId="5A5B8269" w14:textId="77777777" w:rsidR="00A13A20" w:rsidRPr="005879DC" w:rsidRDefault="00A13A20" w:rsidP="00146B2F">
      <w:pPr>
        <w:pStyle w:val="iCode"/>
      </w:pPr>
      <w:r w:rsidRPr="005879DC">
        <w:t xml:space="preserve">$ </w:t>
      </w:r>
      <w:proofErr w:type="spellStart"/>
      <w:proofErr w:type="gramStart"/>
      <w:r w:rsidRPr="005879DC">
        <w:t>sudo</w:t>
      </w:r>
      <w:proofErr w:type="spellEnd"/>
      <w:proofErr w:type="gramEnd"/>
      <w:r w:rsidRPr="005879DC">
        <w:t xml:space="preserve"> </w:t>
      </w:r>
      <w:proofErr w:type="spellStart"/>
      <w:r w:rsidRPr="005879DC">
        <w:t>chown</w:t>
      </w:r>
      <w:proofErr w:type="spellEnd"/>
      <w:r w:rsidRPr="005879DC">
        <w:t xml:space="preserve"> &lt;user&gt;:&lt;group&gt; /data</w:t>
      </w:r>
    </w:p>
    <w:p w14:paraId="03A6EDE2" w14:textId="77777777" w:rsidR="00A13A20" w:rsidRPr="005879DC" w:rsidRDefault="00A13A20" w:rsidP="00146B2F">
      <w:pPr>
        <w:pStyle w:val="iCode"/>
      </w:pPr>
      <w:r w:rsidRPr="005879DC">
        <w:t>$ cd /</w:t>
      </w:r>
    </w:p>
    <w:p w14:paraId="3600B49E" w14:textId="77777777" w:rsidR="00A13A20" w:rsidRDefault="00A13A20" w:rsidP="00146B2F">
      <w:pPr>
        <w:pStyle w:val="iCode"/>
      </w:pPr>
      <w:r w:rsidRPr="005879DC">
        <w:t xml:space="preserve">$ </w:t>
      </w:r>
      <w:proofErr w:type="gramStart"/>
      <w:r w:rsidRPr="005879DC">
        <w:t>tar</w:t>
      </w:r>
      <w:proofErr w:type="gramEnd"/>
      <w:r w:rsidRPr="005879DC">
        <w:t xml:space="preserve"> </w:t>
      </w:r>
      <w:proofErr w:type="spellStart"/>
      <w:r w:rsidRPr="005879DC">
        <w:t>xvf</w:t>
      </w:r>
      <w:proofErr w:type="spellEnd"/>
      <w:r w:rsidRPr="005879DC">
        <w:t xml:space="preserve"> &lt;tar file&gt;</w:t>
      </w:r>
    </w:p>
    <w:p w14:paraId="541DF01B" w14:textId="77777777" w:rsidR="00A23504" w:rsidRPr="005879DC" w:rsidRDefault="00A23504" w:rsidP="00B6457B">
      <w:pPr>
        <w:pStyle w:val="iHeading1"/>
      </w:pPr>
      <w:bookmarkStart w:id="282" w:name="_Toc308996093"/>
      <w:bookmarkStart w:id="283" w:name="_Toc215047198"/>
      <w:r w:rsidRPr="005879DC">
        <w:t>Revision History</w:t>
      </w:r>
      <w:bookmarkEnd w:id="282"/>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83C8565" w14:textId="77777777" w:rsidTr="00F60BF3">
        <w:tc>
          <w:tcPr>
            <w:tcW w:w="1418" w:type="dxa"/>
            <w:shd w:val="clear" w:color="auto" w:fill="F2F2F2"/>
          </w:tcPr>
          <w:p w14:paraId="1B912C6E" w14:textId="77777777" w:rsidR="00A23504" w:rsidRPr="00582270" w:rsidRDefault="00A23504" w:rsidP="00F60BF3">
            <w:pPr>
              <w:pStyle w:val="iTableHeading"/>
              <w:spacing w:after="120"/>
              <w:jc w:val="both"/>
            </w:pPr>
            <w:r w:rsidRPr="00582270">
              <w:t>Version No.</w:t>
            </w:r>
          </w:p>
        </w:tc>
        <w:tc>
          <w:tcPr>
            <w:tcW w:w="1701" w:type="dxa"/>
            <w:shd w:val="clear" w:color="auto" w:fill="F2F2F2"/>
          </w:tcPr>
          <w:p w14:paraId="2B622BAA" w14:textId="77777777" w:rsidR="00A23504" w:rsidRPr="00582270" w:rsidRDefault="00A23504" w:rsidP="00F60BF3">
            <w:pPr>
              <w:pStyle w:val="iTableHeading"/>
              <w:spacing w:after="120"/>
              <w:jc w:val="both"/>
            </w:pPr>
            <w:r w:rsidRPr="00582270">
              <w:t>Revision Date</w:t>
            </w:r>
          </w:p>
        </w:tc>
        <w:tc>
          <w:tcPr>
            <w:tcW w:w="3969" w:type="dxa"/>
            <w:shd w:val="clear" w:color="auto" w:fill="F2F2F2"/>
          </w:tcPr>
          <w:p w14:paraId="7031D8F8" w14:textId="77777777" w:rsidR="00A23504" w:rsidRPr="00582270" w:rsidRDefault="00A23504" w:rsidP="00F60BF3">
            <w:pPr>
              <w:pStyle w:val="iTableHeading"/>
              <w:spacing w:after="120"/>
              <w:jc w:val="both"/>
            </w:pPr>
            <w:r w:rsidRPr="00582270">
              <w:t>Summary of Changes</w:t>
            </w:r>
          </w:p>
        </w:tc>
        <w:tc>
          <w:tcPr>
            <w:tcW w:w="1984" w:type="dxa"/>
            <w:shd w:val="clear" w:color="auto" w:fill="F2F2F2"/>
          </w:tcPr>
          <w:p w14:paraId="435D957C" w14:textId="77777777" w:rsidR="00A23504" w:rsidRPr="00582270" w:rsidRDefault="00A23504" w:rsidP="00F60BF3">
            <w:pPr>
              <w:pStyle w:val="iTableHeading"/>
              <w:spacing w:after="120"/>
              <w:jc w:val="both"/>
            </w:pPr>
            <w:r w:rsidRPr="00582270">
              <w:t>Revised by</w:t>
            </w:r>
          </w:p>
        </w:tc>
      </w:tr>
      <w:tr w:rsidR="00853342" w:rsidRPr="00582270" w14:paraId="0513A77B" w14:textId="77777777" w:rsidTr="00F60BF3">
        <w:tc>
          <w:tcPr>
            <w:tcW w:w="1418" w:type="dxa"/>
          </w:tcPr>
          <w:p w14:paraId="44D65B3E" w14:textId="77777777" w:rsidR="00853342" w:rsidRPr="00582270" w:rsidRDefault="00853342" w:rsidP="00F60BF3">
            <w:pPr>
              <w:pStyle w:val="iTableBody"/>
              <w:spacing w:after="120"/>
              <w:jc w:val="both"/>
            </w:pPr>
            <w:r w:rsidRPr="00582270">
              <w:t>V1.8</w:t>
            </w:r>
          </w:p>
        </w:tc>
        <w:tc>
          <w:tcPr>
            <w:tcW w:w="1701" w:type="dxa"/>
          </w:tcPr>
          <w:p w14:paraId="6E77348F" w14:textId="77777777" w:rsidR="00853342" w:rsidRPr="00582270" w:rsidRDefault="00853342" w:rsidP="00E21465">
            <w:pPr>
              <w:pStyle w:val="iTableBody"/>
              <w:spacing w:after="120"/>
              <w:jc w:val="both"/>
            </w:pPr>
            <w:r w:rsidRPr="00582270">
              <w:t>4 Apr 2013</w:t>
            </w:r>
          </w:p>
        </w:tc>
        <w:tc>
          <w:tcPr>
            <w:tcW w:w="3969" w:type="dxa"/>
          </w:tcPr>
          <w:p w14:paraId="6E284663" w14:textId="4B4CBD3E" w:rsidR="00853342" w:rsidRPr="00582270" w:rsidRDefault="00853342" w:rsidP="00853342">
            <w:pPr>
              <w:pStyle w:val="iTableBody"/>
              <w:spacing w:after="120"/>
              <w:jc w:val="both"/>
            </w:pPr>
            <w:r w:rsidRPr="00582270">
              <w:t xml:space="preserve">Initial </w:t>
            </w:r>
            <w:r w:rsidR="00CF08BB">
              <w:t>DIVER</w:t>
            </w:r>
            <w:r w:rsidRPr="00582270">
              <w:t xml:space="preserve"> version. (Copied and substantially updated from User Manual Version 1.1 for </w:t>
            </w:r>
            <w:r w:rsidR="00CF08BB">
              <w:t>DIVER</w:t>
            </w:r>
            <w:r w:rsidRPr="00582270">
              <w:t xml:space="preserve"> V1.6b.)</w:t>
            </w:r>
          </w:p>
        </w:tc>
        <w:tc>
          <w:tcPr>
            <w:tcW w:w="1984" w:type="dxa"/>
          </w:tcPr>
          <w:p w14:paraId="1A21284C" w14:textId="77777777" w:rsidR="00853342" w:rsidRPr="00582270" w:rsidRDefault="00853342" w:rsidP="00853342">
            <w:pPr>
              <w:pStyle w:val="iTableBody"/>
              <w:spacing w:after="120"/>
              <w:jc w:val="both"/>
            </w:pPr>
            <w:r w:rsidRPr="00582270">
              <w:t>Peter Roberts</w:t>
            </w:r>
          </w:p>
        </w:tc>
      </w:tr>
      <w:tr w:rsidR="003136A4" w:rsidRPr="00582270" w14:paraId="5D0BA9E4" w14:textId="77777777" w:rsidTr="00F60BF3">
        <w:tc>
          <w:tcPr>
            <w:tcW w:w="1418" w:type="dxa"/>
          </w:tcPr>
          <w:p w14:paraId="5E0CD22E" w14:textId="77777777" w:rsidR="003136A4" w:rsidRPr="00582270" w:rsidRDefault="003136A4" w:rsidP="00F60BF3">
            <w:pPr>
              <w:pStyle w:val="iTableBody"/>
              <w:spacing w:after="120"/>
              <w:jc w:val="both"/>
            </w:pPr>
            <w:r w:rsidRPr="00582270">
              <w:t>V1.9</w:t>
            </w:r>
          </w:p>
        </w:tc>
        <w:tc>
          <w:tcPr>
            <w:tcW w:w="1701" w:type="dxa"/>
          </w:tcPr>
          <w:p w14:paraId="2CE806E7" w14:textId="77777777" w:rsidR="003136A4" w:rsidRPr="00582270" w:rsidRDefault="003136A4" w:rsidP="00E21465">
            <w:pPr>
              <w:pStyle w:val="iTableBody"/>
              <w:spacing w:after="120"/>
              <w:jc w:val="both"/>
            </w:pPr>
            <w:r w:rsidRPr="00582270">
              <w:t>19 Jun 2013</w:t>
            </w:r>
          </w:p>
        </w:tc>
        <w:tc>
          <w:tcPr>
            <w:tcW w:w="3969" w:type="dxa"/>
          </w:tcPr>
          <w:p w14:paraId="5C5D9DBD" w14:textId="77777777" w:rsidR="003136A4" w:rsidRPr="00582270" w:rsidRDefault="003136A4" w:rsidP="00853342">
            <w:pPr>
              <w:pStyle w:val="iTableBody"/>
              <w:spacing w:after="120"/>
              <w:jc w:val="both"/>
            </w:pPr>
            <w:r w:rsidRPr="00582270">
              <w:t>Updates for version release 1.9</w:t>
            </w:r>
            <w:r w:rsidR="00D84760">
              <w:t>.</w:t>
            </w:r>
          </w:p>
        </w:tc>
        <w:tc>
          <w:tcPr>
            <w:tcW w:w="1984" w:type="dxa"/>
          </w:tcPr>
          <w:p w14:paraId="0E7942FD" w14:textId="77777777" w:rsidR="003136A4" w:rsidRPr="00582270" w:rsidRDefault="003136A4" w:rsidP="00853342">
            <w:pPr>
              <w:pStyle w:val="iTableBody"/>
              <w:spacing w:after="120"/>
              <w:jc w:val="both"/>
            </w:pPr>
            <w:r w:rsidRPr="00582270">
              <w:t xml:space="preserve">Peter </w:t>
            </w:r>
            <w:proofErr w:type="spellStart"/>
            <w:r w:rsidRPr="00582270">
              <w:t>Bugeia</w:t>
            </w:r>
            <w:proofErr w:type="spellEnd"/>
          </w:p>
        </w:tc>
      </w:tr>
      <w:tr w:rsidR="00DB6BC7" w:rsidRPr="00582270" w14:paraId="083AFD8A" w14:textId="77777777" w:rsidTr="00F60BF3">
        <w:tc>
          <w:tcPr>
            <w:tcW w:w="1418" w:type="dxa"/>
          </w:tcPr>
          <w:p w14:paraId="238182B2" w14:textId="77777777" w:rsidR="00DB6BC7" w:rsidRPr="00582270" w:rsidRDefault="00DB6BC7" w:rsidP="00F60BF3">
            <w:pPr>
              <w:pStyle w:val="iTableBody"/>
              <w:spacing w:after="120"/>
              <w:jc w:val="both"/>
            </w:pPr>
            <w:r>
              <w:t>V2.0</w:t>
            </w:r>
          </w:p>
        </w:tc>
        <w:tc>
          <w:tcPr>
            <w:tcW w:w="1701" w:type="dxa"/>
          </w:tcPr>
          <w:p w14:paraId="3A7FAB99" w14:textId="77777777" w:rsidR="00DB6BC7" w:rsidRPr="00582270" w:rsidRDefault="00CD3F64" w:rsidP="00E21465">
            <w:pPr>
              <w:pStyle w:val="iTableBody"/>
              <w:spacing w:after="120"/>
              <w:jc w:val="both"/>
            </w:pPr>
            <w:r>
              <w:t>3</w:t>
            </w:r>
            <w:r w:rsidR="0014034F">
              <w:t>0 Jan 2014</w:t>
            </w:r>
          </w:p>
        </w:tc>
        <w:tc>
          <w:tcPr>
            <w:tcW w:w="3969" w:type="dxa"/>
          </w:tcPr>
          <w:p w14:paraId="4EE6EA9E" w14:textId="05DCB3BC" w:rsidR="00EC5DEA" w:rsidRDefault="00EC5DEA" w:rsidP="00853342">
            <w:pPr>
              <w:pStyle w:val="iTableBody"/>
              <w:spacing w:after="120"/>
              <w:jc w:val="both"/>
            </w:pPr>
            <w:r>
              <w:t xml:space="preserve">Updated </w:t>
            </w:r>
            <w:r w:rsidR="00CD3F64">
              <w:t xml:space="preserve">for version </w:t>
            </w:r>
            <w:r w:rsidR="00CF08BB">
              <w:t>DIVER</w:t>
            </w:r>
            <w:r>
              <w:t xml:space="preserve"> V2.0.</w:t>
            </w:r>
          </w:p>
          <w:p w14:paraId="0BC387AB" w14:textId="77777777" w:rsidR="00DB6BC7" w:rsidRDefault="00DB6BC7" w:rsidP="00853342">
            <w:pPr>
              <w:pStyle w:val="iTableBody"/>
              <w:spacing w:after="120"/>
              <w:jc w:val="both"/>
            </w:pPr>
            <w:r>
              <w:t>New functionality introduced for MU DIVER system.</w:t>
            </w:r>
          </w:p>
          <w:p w14:paraId="67385D8C" w14:textId="77777777" w:rsidR="00DB6BC7" w:rsidRPr="00582270" w:rsidRDefault="00DB6BC7" w:rsidP="00853342">
            <w:pPr>
              <w:pStyle w:val="iTableBody"/>
              <w:spacing w:after="120"/>
              <w:jc w:val="both"/>
            </w:pPr>
            <w:r>
              <w:t xml:space="preserve">Document is now generic and not based on the </w:t>
            </w:r>
            <w:proofErr w:type="spellStart"/>
            <w:r>
              <w:t>HIEv</w:t>
            </w:r>
            <w:proofErr w:type="spellEnd"/>
            <w:r>
              <w:t xml:space="preserve"> system.</w:t>
            </w:r>
          </w:p>
        </w:tc>
        <w:tc>
          <w:tcPr>
            <w:tcW w:w="1984" w:type="dxa"/>
          </w:tcPr>
          <w:p w14:paraId="7869A710" w14:textId="77777777" w:rsidR="00DB6BC7" w:rsidRPr="00582270" w:rsidRDefault="00DB6BC7" w:rsidP="00853342">
            <w:pPr>
              <w:pStyle w:val="iTableBody"/>
              <w:spacing w:after="120"/>
              <w:jc w:val="both"/>
            </w:pPr>
            <w:r>
              <w:t>Peter Roberts</w:t>
            </w:r>
          </w:p>
        </w:tc>
      </w:tr>
      <w:tr w:rsidR="00730CFB" w:rsidRPr="00582270" w14:paraId="41CD28D7" w14:textId="77777777" w:rsidTr="00F60BF3">
        <w:tc>
          <w:tcPr>
            <w:tcW w:w="1418" w:type="dxa"/>
          </w:tcPr>
          <w:p w14:paraId="69413BD1" w14:textId="76A492E6" w:rsidR="00730CFB" w:rsidRDefault="00730CFB" w:rsidP="00F60BF3">
            <w:pPr>
              <w:pStyle w:val="iTableBody"/>
              <w:spacing w:after="120"/>
              <w:jc w:val="both"/>
            </w:pPr>
            <w:r>
              <w:t>V2.1</w:t>
            </w:r>
          </w:p>
        </w:tc>
        <w:tc>
          <w:tcPr>
            <w:tcW w:w="1701" w:type="dxa"/>
          </w:tcPr>
          <w:p w14:paraId="06A0C0FB" w14:textId="22A476BF" w:rsidR="00730CFB" w:rsidRDefault="00730CFB" w:rsidP="00E21465">
            <w:pPr>
              <w:pStyle w:val="iTableBody"/>
              <w:spacing w:after="120"/>
              <w:jc w:val="both"/>
            </w:pPr>
            <w:r>
              <w:t>28 Apr 2014</w:t>
            </w:r>
          </w:p>
        </w:tc>
        <w:tc>
          <w:tcPr>
            <w:tcW w:w="3969" w:type="dxa"/>
          </w:tcPr>
          <w:p w14:paraId="601820EB" w14:textId="23DD30F6" w:rsidR="00730CFB" w:rsidRDefault="00730CFB" w:rsidP="00853342">
            <w:pPr>
              <w:pStyle w:val="iTableBody"/>
              <w:spacing w:after="120"/>
              <w:jc w:val="both"/>
            </w:pPr>
            <w:r>
              <w:t xml:space="preserve">Updated for version </w:t>
            </w:r>
            <w:r w:rsidR="00CF08BB">
              <w:t>DIVER</w:t>
            </w:r>
            <w:r>
              <w:t xml:space="preserve"> V2.1.</w:t>
            </w:r>
          </w:p>
        </w:tc>
        <w:tc>
          <w:tcPr>
            <w:tcW w:w="1984" w:type="dxa"/>
          </w:tcPr>
          <w:p w14:paraId="18B3B901" w14:textId="0C30FD7D" w:rsidR="00730CFB" w:rsidRDefault="00730CFB" w:rsidP="00853342">
            <w:pPr>
              <w:pStyle w:val="iTableBody"/>
              <w:spacing w:after="120"/>
              <w:jc w:val="both"/>
            </w:pPr>
            <w:r>
              <w:t xml:space="preserve">Peter </w:t>
            </w:r>
            <w:proofErr w:type="spellStart"/>
            <w:r>
              <w:t>Bugeia</w:t>
            </w:r>
            <w:proofErr w:type="spellEnd"/>
          </w:p>
        </w:tc>
      </w:tr>
      <w:tr w:rsidR="002001A6" w:rsidRPr="00582270" w14:paraId="7B3A5087" w14:textId="77777777" w:rsidTr="00F60BF3">
        <w:tc>
          <w:tcPr>
            <w:tcW w:w="1418" w:type="dxa"/>
          </w:tcPr>
          <w:p w14:paraId="7C48F1BE" w14:textId="07304A93" w:rsidR="002001A6" w:rsidRDefault="002001A6" w:rsidP="00F60BF3">
            <w:pPr>
              <w:pStyle w:val="iTableBody"/>
              <w:spacing w:after="120"/>
              <w:jc w:val="both"/>
            </w:pPr>
            <w:r>
              <w:t>V2.2</w:t>
            </w:r>
          </w:p>
        </w:tc>
        <w:tc>
          <w:tcPr>
            <w:tcW w:w="1701" w:type="dxa"/>
          </w:tcPr>
          <w:p w14:paraId="156EF8E4" w14:textId="62A9A2DF" w:rsidR="002001A6" w:rsidRDefault="002001A6" w:rsidP="00E21465">
            <w:pPr>
              <w:pStyle w:val="iTableBody"/>
              <w:spacing w:after="120"/>
              <w:jc w:val="both"/>
            </w:pPr>
            <w:r>
              <w:t>13 Nov 2015</w:t>
            </w:r>
          </w:p>
        </w:tc>
        <w:tc>
          <w:tcPr>
            <w:tcW w:w="3969" w:type="dxa"/>
          </w:tcPr>
          <w:p w14:paraId="5D4F07D6" w14:textId="257A55D3" w:rsidR="002001A6" w:rsidRDefault="002001A6" w:rsidP="00853342">
            <w:pPr>
              <w:pStyle w:val="iTableBody"/>
              <w:spacing w:after="120"/>
              <w:jc w:val="both"/>
            </w:pPr>
            <w:r>
              <w:t>Updated for version DIVER V2.2</w:t>
            </w:r>
          </w:p>
        </w:tc>
        <w:tc>
          <w:tcPr>
            <w:tcW w:w="1984" w:type="dxa"/>
          </w:tcPr>
          <w:p w14:paraId="3BEC81BF" w14:textId="7D5515C0" w:rsidR="002001A6" w:rsidRDefault="002001A6" w:rsidP="00853342">
            <w:pPr>
              <w:pStyle w:val="iTableBody"/>
              <w:spacing w:after="120"/>
              <w:jc w:val="both"/>
            </w:pPr>
            <w:r>
              <w:t xml:space="preserve">Peter </w:t>
            </w:r>
            <w:proofErr w:type="spellStart"/>
            <w:r>
              <w:t>Bugeia</w:t>
            </w:r>
            <w:proofErr w:type="spellEnd"/>
          </w:p>
        </w:tc>
      </w:tr>
      <w:tr w:rsidR="00C747D3" w:rsidRPr="00582270" w14:paraId="1D255D5A" w14:textId="77777777" w:rsidTr="00F60BF3">
        <w:tc>
          <w:tcPr>
            <w:tcW w:w="1418" w:type="dxa"/>
          </w:tcPr>
          <w:p w14:paraId="37D51ACD" w14:textId="3D7AF460" w:rsidR="00C747D3" w:rsidRDefault="00C747D3" w:rsidP="00F60BF3">
            <w:pPr>
              <w:pStyle w:val="iTableBody"/>
              <w:spacing w:after="120"/>
              <w:jc w:val="both"/>
            </w:pPr>
            <w:r>
              <w:t>V2.3</w:t>
            </w:r>
          </w:p>
        </w:tc>
        <w:tc>
          <w:tcPr>
            <w:tcW w:w="1701" w:type="dxa"/>
          </w:tcPr>
          <w:p w14:paraId="05720EBB" w14:textId="30FDE6EF" w:rsidR="00C747D3" w:rsidRDefault="00C747D3" w:rsidP="00E21465">
            <w:pPr>
              <w:pStyle w:val="iTableBody"/>
              <w:spacing w:after="120"/>
              <w:jc w:val="both"/>
            </w:pPr>
            <w:r>
              <w:t>4 Dec 2015</w:t>
            </w:r>
          </w:p>
        </w:tc>
        <w:tc>
          <w:tcPr>
            <w:tcW w:w="3969" w:type="dxa"/>
          </w:tcPr>
          <w:p w14:paraId="03ABD0C3" w14:textId="1791336C" w:rsidR="00C747D3" w:rsidRDefault="00C747D3" w:rsidP="00853342">
            <w:pPr>
              <w:pStyle w:val="iTableBody"/>
              <w:spacing w:after="120"/>
              <w:jc w:val="both"/>
            </w:pPr>
            <w:r>
              <w:t>Updated for version DIVER V2.3</w:t>
            </w:r>
          </w:p>
        </w:tc>
        <w:tc>
          <w:tcPr>
            <w:tcW w:w="1984" w:type="dxa"/>
          </w:tcPr>
          <w:p w14:paraId="71747E7C" w14:textId="386E6C7C" w:rsidR="00C747D3" w:rsidRDefault="00C747D3" w:rsidP="00853342">
            <w:pPr>
              <w:pStyle w:val="iTableBody"/>
              <w:spacing w:after="120"/>
              <w:jc w:val="both"/>
            </w:pPr>
            <w:r>
              <w:t>Cathy Chamley</w:t>
            </w:r>
          </w:p>
        </w:tc>
      </w:tr>
    </w:tbl>
    <w:p w14:paraId="5A1D39D3" w14:textId="77777777" w:rsidR="00680CE3" w:rsidRDefault="00680CE3" w:rsidP="00B6457B">
      <w:pPr>
        <w:pStyle w:val="Appendix1"/>
      </w:pPr>
      <w:bookmarkStart w:id="284" w:name="_Ref351732800"/>
      <w:bookmarkStart w:id="285" w:name="_Ref351732803"/>
      <w:bookmarkStart w:id="286" w:name="_Toc308996094"/>
      <w:r>
        <w:t xml:space="preserve">The </w:t>
      </w:r>
      <w:proofErr w:type="spellStart"/>
      <w:r>
        <w:t>Bagit</w:t>
      </w:r>
      <w:proofErr w:type="spellEnd"/>
      <w:r>
        <w:t xml:space="preserve"> format</w:t>
      </w:r>
      <w:bookmarkEnd w:id="284"/>
      <w:bookmarkEnd w:id="285"/>
      <w:bookmarkEnd w:id="286"/>
    </w:p>
    <w:p w14:paraId="2E403150" w14:textId="77777777" w:rsidR="003C7A76" w:rsidRPr="003C7A76" w:rsidRDefault="003C7A76" w:rsidP="003C7A76">
      <w:pPr>
        <w:pStyle w:val="iNormal"/>
      </w:pPr>
      <w:proofErr w:type="spellStart"/>
      <w:r w:rsidRPr="003C7A76">
        <w:t>BagIt</w:t>
      </w:r>
      <w:proofErr w:type="spellEnd"/>
      <w:r w:rsidRPr="003C7A76">
        <w:t xml:space="preserve"> is currently defined in an</w:t>
      </w:r>
      <w:r w:rsidR="003F21C6">
        <w:t xml:space="preserve"> Internet Engineering Task Force (</w:t>
      </w:r>
      <w:hyperlink r:id="rId128" w:tooltip="IETF" w:history="1">
        <w:r w:rsidRPr="003C7A76">
          <w:t>IETF</w:t>
        </w:r>
      </w:hyperlink>
      <w:r w:rsidR="003F21C6">
        <w:t xml:space="preserve">) </w:t>
      </w:r>
      <w:proofErr w:type="gramStart"/>
      <w:r w:rsidRPr="003C7A76">
        <w:t>internet</w:t>
      </w:r>
      <w:proofErr w:type="gramEnd"/>
      <w:r w:rsidRPr="003C7A76">
        <w:t xml:space="preserve"> draft</w:t>
      </w:r>
      <w:r w:rsidR="003F21C6">
        <w:t>.</w:t>
      </w:r>
    </w:p>
    <w:p w14:paraId="6FB0A5D9" w14:textId="77777777" w:rsidR="003C7A76" w:rsidRDefault="003C7A76" w:rsidP="003C7A76">
      <w:pPr>
        <w:pStyle w:val="iNormal"/>
      </w:pPr>
      <w:r>
        <w:t xml:space="preserve">Quoting from the preamble of the </w:t>
      </w:r>
      <w:proofErr w:type="spellStart"/>
      <w:r>
        <w:t>Bagit</w:t>
      </w:r>
      <w:proofErr w:type="spellEnd"/>
      <w:r>
        <w:t xml:space="preserve"> entry on Wikipedia:</w:t>
      </w:r>
    </w:p>
    <w:p w14:paraId="66D7633A" w14:textId="77777777" w:rsidR="003C7A76" w:rsidRPr="003F21C6" w:rsidRDefault="003C7A76" w:rsidP="003F21C6">
      <w:pPr>
        <w:pStyle w:val="iQuotation"/>
      </w:pPr>
      <w:proofErr w:type="spellStart"/>
      <w:r w:rsidRPr="003F21C6">
        <w:t>BagIt</w:t>
      </w:r>
      <w:proofErr w:type="spellEnd"/>
      <w:r w:rsidR="0095335A">
        <w:t xml:space="preserve"> </w:t>
      </w:r>
      <w:r w:rsidRPr="003F21C6">
        <w:t xml:space="preserve">is a hierarchical </w:t>
      </w:r>
      <w:proofErr w:type="gramStart"/>
      <w:r w:rsidRPr="003F21C6">
        <w:t>file packaging</w:t>
      </w:r>
      <w:proofErr w:type="gramEnd"/>
      <w:r w:rsidRPr="003F21C6">
        <w:t xml:space="preserve"> format designed to support disk-based storage and network transfer of arbitrary digital content. A "bag" consists of a "payload" (the arbitrary content) and "tags", which are </w:t>
      </w:r>
      <w:proofErr w:type="spellStart"/>
      <w:r w:rsidR="003829A3">
        <w:t>Meta</w:t>
      </w:r>
      <w:r w:rsidR="00415DC9">
        <w:t>Data</w:t>
      </w:r>
      <w:proofErr w:type="spellEnd"/>
      <w:r w:rsidR="00415DC9">
        <w:t xml:space="preserve">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proofErr w:type="spellStart"/>
      <w:r w:rsidRPr="003F21C6">
        <w:t>BagIt</w:t>
      </w:r>
      <w:proofErr w:type="spellEnd"/>
      <w:r w:rsidRPr="003F21C6">
        <w:t>, is inspired by the "enclose and deposit" method,</w:t>
      </w:r>
      <w:hyperlink r:id="rId129" w:anchor="cite_note-ENCDEP-1" w:history="1">
        <w:r w:rsidRPr="003F21C6">
          <w:t>[1]</w:t>
        </w:r>
      </w:hyperlink>
      <w:r w:rsidRPr="003F21C6">
        <w:t> sometimes referred to as "bag it and tag it".</w:t>
      </w:r>
    </w:p>
    <w:p w14:paraId="70068966" w14:textId="77777777" w:rsidR="003C7A76" w:rsidRPr="003F21C6" w:rsidRDefault="003C7A76" w:rsidP="003F21C6">
      <w:pPr>
        <w:pStyle w:val="iQuotation"/>
      </w:pPr>
      <w:r w:rsidRPr="003F21C6">
        <w:t xml:space="preserve">Bags are ideal for digital content normally kept as a collection of files. They are also </w:t>
      </w:r>
      <w:proofErr w:type="gramStart"/>
      <w:r w:rsidRPr="003F21C6">
        <w:t>well-suited</w:t>
      </w:r>
      <w:proofErr w:type="gramEnd"/>
      <w:r w:rsidRPr="003F21C6">
        <w:t xml:space="preserve"> to the export, for archival purposes, of content normally kept in database structures that receiving parties are unlikely to support. Relying on cross-platform (Windows and Unix) </w:t>
      </w:r>
      <w:proofErr w:type="spellStart"/>
      <w:r w:rsidRPr="003F21C6">
        <w:t>filesystem</w:t>
      </w:r>
      <w:proofErr w:type="spellEnd"/>
      <w:r w:rsidRPr="003F21C6">
        <w:t xml:space="preserve">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t>
      </w:r>
      <w:proofErr w:type="spellStart"/>
      <w:r w:rsidRPr="003F21C6">
        <w:t>wget</w:t>
      </w:r>
      <w:proofErr w:type="spellEnd"/>
      <w:r w:rsidRPr="003F21C6">
        <w:t>") can exploit this feature to transfer large bags very quickly. Benefits of bags include</w:t>
      </w:r>
    </w:p>
    <w:p w14:paraId="45D20C62" w14:textId="77777777" w:rsidR="003C7A76" w:rsidRPr="003C7A76" w:rsidRDefault="003C7A76" w:rsidP="00A1160F">
      <w:pPr>
        <w:pStyle w:val="iQuotation"/>
        <w:numPr>
          <w:ilvl w:val="0"/>
          <w:numId w:val="9"/>
        </w:numPr>
      </w:pPr>
      <w:r w:rsidRPr="003C7A76">
        <w:t>Wide adoption in digital libraries (e.g., the Library of Congress).</w:t>
      </w:r>
    </w:p>
    <w:p w14:paraId="2631EF09" w14:textId="77777777" w:rsidR="003C7A76" w:rsidRPr="003C7A76" w:rsidRDefault="003C7A76" w:rsidP="00A1160F">
      <w:pPr>
        <w:pStyle w:val="iQuotation"/>
        <w:numPr>
          <w:ilvl w:val="0"/>
          <w:numId w:val="9"/>
        </w:numPr>
      </w:pPr>
      <w:r w:rsidRPr="003C7A76">
        <w:t xml:space="preserve">Easy to implement using ubiquitous and ordinary </w:t>
      </w:r>
      <w:proofErr w:type="spellStart"/>
      <w:r w:rsidRPr="003C7A76">
        <w:t>filesystem</w:t>
      </w:r>
      <w:proofErr w:type="spellEnd"/>
      <w:r w:rsidRPr="003C7A76">
        <w:t xml:space="preserve"> tools.</w:t>
      </w:r>
    </w:p>
    <w:p w14:paraId="64ABE12B"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30EA119A"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1EB218C3" w14:textId="77777777" w:rsidR="003C7A76" w:rsidRPr="003C7A76" w:rsidRDefault="003C7A76" w:rsidP="00A1160F">
      <w:pPr>
        <w:pStyle w:val="iQuotation"/>
        <w:numPr>
          <w:ilvl w:val="0"/>
          <w:numId w:val="9"/>
        </w:numPr>
      </w:pPr>
      <w:r w:rsidRPr="003C7A76">
        <w:t xml:space="preserve">Received content is ready-to-go in a familiar </w:t>
      </w:r>
      <w:proofErr w:type="spellStart"/>
      <w:r w:rsidRPr="003C7A76">
        <w:t>filesystem</w:t>
      </w:r>
      <w:proofErr w:type="spellEnd"/>
      <w:r w:rsidRPr="003C7A76">
        <w:t xml:space="preserve"> tree.</w:t>
      </w:r>
    </w:p>
    <w:p w14:paraId="316CC62F"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34FBCEA5" w14:textId="77777777" w:rsidR="00C050D7" w:rsidRDefault="00C050D7" w:rsidP="003C7A76">
      <w:pPr>
        <w:pStyle w:val="iNormal"/>
      </w:pPr>
      <w:r>
        <w:t xml:space="preserve">Further information about the </w:t>
      </w:r>
      <w:proofErr w:type="spellStart"/>
      <w:r>
        <w:t>Bagit</w:t>
      </w:r>
      <w:proofErr w:type="spellEnd"/>
      <w:r>
        <w:t xml:space="preserve"> </w:t>
      </w:r>
      <w:r w:rsidR="003C7A76">
        <w:t>hierarchical file packaging format can be found at various places on the Internet, including</w:t>
      </w:r>
      <w:r w:rsidR="00146B2F">
        <w:t>:</w:t>
      </w:r>
    </w:p>
    <w:p w14:paraId="3B33540D" w14:textId="77777777" w:rsidR="003F21C6" w:rsidRDefault="003F21C6" w:rsidP="003C7A76">
      <w:pPr>
        <w:pStyle w:val="iNormal"/>
      </w:pPr>
      <w:r>
        <w:t xml:space="preserve">Internet Engineering Task Force – </w:t>
      </w:r>
      <w:hyperlink r:id="rId130" w:history="1">
        <w:r w:rsidRPr="00A049A0">
          <w:rPr>
            <w:rStyle w:val="Hyperlink"/>
          </w:rPr>
          <w:t>http://www.ietf.org</w:t>
        </w:r>
      </w:hyperlink>
    </w:p>
    <w:p w14:paraId="3B2C54D5" w14:textId="77777777" w:rsidR="003C7A76" w:rsidRDefault="003C7A76" w:rsidP="003C7A76">
      <w:pPr>
        <w:pStyle w:val="iNormal"/>
      </w:pPr>
      <w:r>
        <w:t xml:space="preserve">Wikipedia – </w:t>
      </w:r>
      <w:hyperlink r:id="rId131" w:history="1">
        <w:r w:rsidR="003F21C6" w:rsidRPr="00A049A0">
          <w:rPr>
            <w:rStyle w:val="Hyperlink"/>
          </w:rPr>
          <w:t>http://en.wikipedia.org/wiki/BagIt</w:t>
        </w:r>
      </w:hyperlink>
    </w:p>
    <w:p w14:paraId="2EBF4E9D" w14:textId="77777777" w:rsidR="003F21C6" w:rsidRDefault="003F21C6" w:rsidP="003C7A76">
      <w:pPr>
        <w:pStyle w:val="iNormal"/>
      </w:pPr>
      <w:r>
        <w:t xml:space="preserve">Version 0.97 of the </w:t>
      </w:r>
      <w:proofErr w:type="spellStart"/>
      <w:r>
        <w:t>Bagit</w:t>
      </w:r>
      <w:proofErr w:type="spellEnd"/>
      <w:r>
        <w:t xml:space="preserve"> specification - </w:t>
      </w:r>
      <w:hyperlink r:id="rId132" w:history="1">
        <w:r w:rsidRPr="00A049A0">
          <w:rPr>
            <w:rStyle w:val="Hyperlink"/>
          </w:rPr>
          <w:t>http://tools.ietf.org/html/draft-kunze-bagit-08</w:t>
        </w:r>
      </w:hyperlink>
      <w:r>
        <w:t xml:space="preserve"> </w:t>
      </w:r>
    </w:p>
    <w:p w14:paraId="7C37B1B3" w14:textId="77777777" w:rsidR="00286B7E" w:rsidRDefault="00D546C3" w:rsidP="00D546C3">
      <w:pPr>
        <w:pStyle w:val="iHeading2nolist"/>
      </w:pPr>
      <w:bookmarkStart w:id="287" w:name="_Toc308996095"/>
      <w:r>
        <w:t>README.HTML file</w:t>
      </w:r>
      <w:bookmarkEnd w:id="287"/>
    </w:p>
    <w:p w14:paraId="7FA929F7" w14:textId="77777777" w:rsidR="00D546C3" w:rsidRDefault="00D546C3" w:rsidP="003C7A76">
      <w:pPr>
        <w:pStyle w:val="iNormal"/>
      </w:pPr>
      <w:r>
        <w:t xml:space="preserve">Within the data subdirectory of the </w:t>
      </w:r>
      <w:proofErr w:type="spellStart"/>
      <w:r>
        <w:t>Bagit</w:t>
      </w:r>
      <w:proofErr w:type="spellEnd"/>
      <w:r>
        <w:t xml:space="preserve">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14:paraId="17BBF85F" w14:textId="77777777" w:rsidR="00520A3C" w:rsidRDefault="00D546C3" w:rsidP="00B06BFE">
      <w:pPr>
        <w:pStyle w:val="iNormal"/>
      </w:pPr>
      <w:r>
        <w:t xml:space="preserve">The </w:t>
      </w:r>
      <w:proofErr w:type="gramStart"/>
      <w:r>
        <w:t>machine readable</w:t>
      </w:r>
      <w:proofErr w:type="gramEnd"/>
      <w:r>
        <w:t xml:space="preserve"> parts of this </w:t>
      </w:r>
      <w:r w:rsidRPr="003F3FE3">
        <w:t xml:space="preserve">file </w:t>
      </w:r>
      <w:r w:rsidR="00286B7E" w:rsidRPr="003F3FE3">
        <w:t xml:space="preserve">conform to the </w:t>
      </w:r>
      <w:proofErr w:type="spellStart"/>
      <w:r w:rsidR="00286B7E" w:rsidRPr="003F3FE3">
        <w:t>RDF</w:t>
      </w:r>
      <w:r w:rsidR="00146B2F" w:rsidRPr="003F3FE3">
        <w:t>a</w:t>
      </w:r>
      <w:proofErr w:type="spellEnd"/>
      <w:r w:rsidR="00146B2F" w:rsidRPr="003F3FE3">
        <w:t xml:space="preserve"> </w:t>
      </w:r>
      <w:proofErr w:type="spellStart"/>
      <w:r w:rsidR="00146B2F" w:rsidRPr="003F3FE3">
        <w:t>L</w:t>
      </w:r>
      <w:r w:rsidR="00286B7E" w:rsidRPr="003F3FE3">
        <w:t>ite</w:t>
      </w:r>
      <w:proofErr w:type="spellEnd"/>
      <w:r w:rsidR="00286B7E" w:rsidRPr="003F3FE3">
        <w:t xml:space="preserve"> </w:t>
      </w:r>
      <w:r w:rsidR="003F3FE3" w:rsidRPr="003F3FE3">
        <w:t xml:space="preserve">(Resource Description Framework in attributes </w:t>
      </w:r>
      <w:proofErr w:type="spellStart"/>
      <w:r w:rsidR="003F3FE3" w:rsidRPr="003F3FE3">
        <w:t>Lite</w:t>
      </w:r>
      <w:proofErr w:type="spellEnd"/>
      <w:r w:rsidR="003F3FE3" w:rsidRPr="003F3FE3">
        <w:t xml:space="preserve">) </w:t>
      </w:r>
      <w:r w:rsidR="00286B7E" w:rsidRPr="003F3FE3">
        <w:t>specification</w:t>
      </w:r>
      <w:r w:rsidR="00286B7E">
        <w:t xml:space="preserve"> described </w:t>
      </w:r>
      <w:r>
        <w:t xml:space="preserve">at </w:t>
      </w:r>
      <w:hyperlink r:id="rId133" w:history="1">
        <w:r w:rsidR="00286B7E" w:rsidRPr="00ED3740">
          <w:rPr>
            <w:rStyle w:val="Hyperlink"/>
          </w:rPr>
          <w:t>http://www.w3.org/TR/rdfa-lite/</w:t>
        </w:r>
      </w:hyperlink>
      <w:r w:rsidR="00286B7E">
        <w:t xml:space="preserve">. This semantic information can be parsed by a </w:t>
      </w:r>
      <w:proofErr w:type="gramStart"/>
      <w:r w:rsidR="00286B7E">
        <w:t>program which</w:t>
      </w:r>
      <w:proofErr w:type="gramEnd"/>
      <w:r w:rsidR="00286B7E">
        <w:t xml:space="preserve"> can then build discoverable facets of information </w:t>
      </w:r>
      <w:r w:rsidR="00520A3C">
        <w:t>for</w:t>
      </w:r>
      <w:r w:rsidR="00286B7E">
        <w:t xml:space="preserve"> a search engine.</w:t>
      </w:r>
      <w:bookmarkStart w:id="288" w:name="_Ref352747131"/>
      <w:bookmarkStart w:id="289" w:name="_Ref352747134"/>
      <w:bookmarkStart w:id="290" w:name="_Ref352753679"/>
      <w:bookmarkStart w:id="291" w:name="_Ref352753682"/>
    </w:p>
    <w:p w14:paraId="21340FEF" w14:textId="77777777" w:rsidR="00680CE3" w:rsidRDefault="00680CE3" w:rsidP="00B6457B">
      <w:pPr>
        <w:pStyle w:val="Appendix1"/>
      </w:pPr>
      <w:bookmarkStart w:id="292" w:name="_Ref352768976"/>
      <w:bookmarkStart w:id="293" w:name="_Ref352769006"/>
      <w:bookmarkStart w:id="294" w:name="_Ref352769272"/>
      <w:bookmarkStart w:id="295" w:name="_Ref352769275"/>
      <w:bookmarkStart w:id="296" w:name="_Toc308996096"/>
      <w:r>
        <w:t>RIF-CS</w:t>
      </w:r>
      <w:bookmarkEnd w:id="288"/>
      <w:bookmarkEnd w:id="289"/>
      <w:bookmarkEnd w:id="290"/>
      <w:bookmarkEnd w:id="291"/>
      <w:bookmarkEnd w:id="292"/>
      <w:bookmarkEnd w:id="293"/>
      <w:bookmarkEnd w:id="294"/>
      <w:bookmarkEnd w:id="295"/>
      <w:bookmarkEnd w:id="296"/>
    </w:p>
    <w:p w14:paraId="6553F8DF" w14:textId="77777777" w:rsidR="003F21C6" w:rsidRDefault="003F21C6" w:rsidP="003F21C6">
      <w:pPr>
        <w:pStyle w:val="iNormal"/>
      </w:pPr>
      <w:r>
        <w:t>Quoting from the Global Registries website (</w:t>
      </w:r>
      <w:hyperlink r:id="rId134" w:history="1">
        <w:r w:rsidRPr="00A049A0">
          <w:rPr>
            <w:rStyle w:val="Hyperlink"/>
          </w:rPr>
          <w:t>http://globalregistries.org/rifcs.html</w:t>
        </w:r>
      </w:hyperlink>
      <w:r>
        <w:t>):</w:t>
      </w:r>
    </w:p>
    <w:p w14:paraId="617F73ED"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8F4108"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w:t>
      </w:r>
      <w:proofErr w:type="gramStart"/>
      <w:r w:rsidRPr="003F21C6">
        <w:t>are able to</w:t>
      </w:r>
      <w:proofErr w:type="gramEnd"/>
      <w:r w:rsidRPr="003F21C6">
        <w:t xml:space="preserve"> be expressed in RIF-CS format.</w:t>
      </w:r>
    </w:p>
    <w:p w14:paraId="1FBECC5D" w14:textId="77777777" w:rsidR="00B14753" w:rsidRDefault="003F21C6" w:rsidP="00A23504">
      <w:pPr>
        <w:pStyle w:val="iNormal"/>
      </w:pPr>
      <w:r>
        <w:t>The Australian National Data Service (ANDS</w:t>
      </w:r>
      <w:r w:rsidR="00B14753">
        <w:t xml:space="preserve"> – </w:t>
      </w:r>
      <w:hyperlink r:id="rId135"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36" w:history="1">
        <w:r w:rsidR="00B14753" w:rsidRPr="00A049A0">
          <w:rPr>
            <w:rStyle w:val="Hyperlink"/>
          </w:rPr>
          <w:t>http://www.ands.org.au/training/rif-cs/index.html</w:t>
        </w:r>
      </w:hyperlink>
      <w:r w:rsidR="00B14753">
        <w:t>.</w:t>
      </w:r>
    </w:p>
    <w:p w14:paraId="75B2DA62" w14:textId="77777777" w:rsidR="00841307" w:rsidRDefault="00B14753" w:rsidP="00E21465">
      <w:pPr>
        <w:pStyle w:val="iNormal"/>
      </w:pPr>
      <w:r>
        <w:t xml:space="preserve">ANDS uses the Open Archives Initiative Protocol for </w:t>
      </w:r>
      <w:r w:rsidR="003829A3">
        <w:t>Metadata</w:t>
      </w:r>
      <w:r>
        <w:t xml:space="preserve"> Harvesting (OAI-PMH – see </w:t>
      </w:r>
      <w:hyperlink r:id="rId137" w:history="1">
        <w:r w:rsidRPr="00A049A0">
          <w:rPr>
            <w:rStyle w:val="Hyperlink"/>
          </w:rPr>
          <w:t>http://www.openarchives.org/pmh/tools/tools.php</w:t>
        </w:r>
      </w:hyperlink>
      <w:r>
        <w:t>) to collect RIF-CS data.</w:t>
      </w:r>
      <w:bookmarkEnd w:id="283"/>
    </w:p>
    <w:p w14:paraId="6970D032" w14:textId="77777777" w:rsidR="00286B7E" w:rsidRDefault="00FC577E" w:rsidP="00FC577E">
      <w:pPr>
        <w:pStyle w:val="iHeading2nolist"/>
      </w:pPr>
      <w:bookmarkStart w:id="297" w:name="_Toc308996097"/>
      <w:commentRangeStart w:id="298"/>
      <w:r>
        <w:t>Example RIF-CS file</w:t>
      </w:r>
      <w:bookmarkEnd w:id="297"/>
      <w:commentRangeEnd w:id="298"/>
      <w:r w:rsidR="00C747D3">
        <w:rPr>
          <w:rStyle w:val="CommentReference"/>
          <w:rFonts w:asciiTheme="minorHAnsi" w:eastAsiaTheme="minorEastAsia" w:hAnsiTheme="minorHAnsi"/>
          <w:bCs w:val="0"/>
          <w:color w:val="auto"/>
        </w:rPr>
        <w:commentReference w:id="298"/>
      </w:r>
    </w:p>
    <w:p w14:paraId="27EFEBE7" w14:textId="77777777" w:rsidR="00FC577E" w:rsidRDefault="00FC577E" w:rsidP="00FC577E">
      <w:pPr>
        <w:pStyle w:val="iCodeSmall"/>
      </w:pPr>
      <w:r>
        <w:t>&lt;</w:t>
      </w:r>
      <w:proofErr w:type="gramStart"/>
      <w:r>
        <w:t>?xml</w:t>
      </w:r>
      <w:proofErr w:type="gramEnd"/>
      <w:r>
        <w:t xml:space="preserve"> version="1.0" encoding="UTF-8"?&gt;</w:t>
      </w:r>
    </w:p>
    <w:p w14:paraId="3A39B950" w14:textId="77777777" w:rsidR="00FC577E" w:rsidRDefault="00FC577E" w:rsidP="00FC577E">
      <w:pPr>
        <w:pStyle w:val="iCodeSmall"/>
      </w:pPr>
      <w:r>
        <w:t>&lt;</w:t>
      </w:r>
      <w:proofErr w:type="spellStart"/>
      <w:proofErr w:type="gramStart"/>
      <w:r>
        <w:t>registryObjects</w:t>
      </w:r>
      <w:proofErr w:type="spellEnd"/>
      <w:proofErr w:type="gramEnd"/>
      <w:r>
        <w:t xml:space="preserve"> </w:t>
      </w:r>
      <w:proofErr w:type="spellStart"/>
      <w:r>
        <w:t>xmlns</w:t>
      </w:r>
      <w:proofErr w:type="spellEnd"/>
      <w:r>
        <w:t xml:space="preserve">="http://ands.org.au/standards/rif-cs/registryObjects" </w:t>
      </w:r>
      <w:proofErr w:type="spellStart"/>
      <w:r>
        <w:t>xmlns:xsi</w:t>
      </w:r>
      <w:proofErr w:type="spellEnd"/>
      <w:r>
        <w:t>="http://www.w3.org/2001/XMLSchema-instance" xsi:schemaLocation="http://ands.org.au/standards/rif-cs/registryObjects http://services.ands.org.au/documentation/rifcs/1.3/schema/registryObjects.xsd"&gt;</w:t>
      </w:r>
    </w:p>
    <w:p w14:paraId="5386F4F9" w14:textId="77777777" w:rsidR="00FC577E" w:rsidRDefault="00FC577E" w:rsidP="00FC577E">
      <w:pPr>
        <w:pStyle w:val="iCodeSmall"/>
      </w:pPr>
      <w:r>
        <w:t xml:space="preserve">  &lt;</w:t>
      </w:r>
      <w:proofErr w:type="spellStart"/>
      <w:proofErr w:type="gramStart"/>
      <w:r>
        <w:t>registryObject</w:t>
      </w:r>
      <w:proofErr w:type="spellEnd"/>
      <w:proofErr w:type="gramEnd"/>
      <w:r>
        <w:t xml:space="preserve"> group="University of Western Sydney"&gt;</w:t>
      </w:r>
    </w:p>
    <w:p w14:paraId="7B70D629" w14:textId="77777777" w:rsidR="00FC577E" w:rsidRDefault="00FC577E" w:rsidP="00FC577E">
      <w:pPr>
        <w:pStyle w:val="iCodeSmall"/>
      </w:pPr>
      <w:r>
        <w:t xml:space="preserve">    &lt;</w:t>
      </w:r>
      <w:proofErr w:type="gramStart"/>
      <w:r>
        <w:t>key</w:t>
      </w:r>
      <w:proofErr w:type="gramEnd"/>
      <w:r>
        <w:t>&gt;/</w:t>
      </w:r>
      <w:proofErr w:type="spellStart"/>
      <w:r>
        <w:t>data_files</w:t>
      </w:r>
      <w:proofErr w:type="spellEnd"/>
      <w:r>
        <w:t>/2734&lt;/key&gt;</w:t>
      </w:r>
    </w:p>
    <w:p w14:paraId="32D4DDB4" w14:textId="2199F73D" w:rsidR="00FC577E" w:rsidRDefault="00FC577E" w:rsidP="00FC577E">
      <w:pPr>
        <w:pStyle w:val="iCodeSmall"/>
      </w:pPr>
      <w:r>
        <w:t xml:space="preserve">    &lt;</w:t>
      </w:r>
      <w:proofErr w:type="gramStart"/>
      <w:r>
        <w:t>originatingSource</w:t>
      </w:r>
      <w:proofErr w:type="gramEnd"/>
      <w:r>
        <w:t>&gt;https://jp-</w:t>
      </w:r>
      <w:r w:rsidR="00CF08BB">
        <w:t>DIVER</w:t>
      </w:r>
      <w:r>
        <w:t>-staging.intersect.org.au/&lt;/originatingSource&gt;</w:t>
      </w:r>
    </w:p>
    <w:p w14:paraId="2B4A1124" w14:textId="77777777" w:rsidR="00FC577E" w:rsidRDefault="00FC577E" w:rsidP="00FC577E">
      <w:pPr>
        <w:pStyle w:val="iCodeSmall"/>
      </w:pPr>
      <w:r>
        <w:t xml:space="preserve">    &lt;</w:t>
      </w:r>
      <w:proofErr w:type="gramStart"/>
      <w:r>
        <w:t>collection</w:t>
      </w:r>
      <w:proofErr w:type="gramEnd"/>
      <w:r>
        <w:t xml:space="preserve"> type="dataset"&gt;</w:t>
      </w:r>
    </w:p>
    <w:p w14:paraId="5380683F" w14:textId="77777777" w:rsidR="00FC577E" w:rsidRDefault="00FC577E" w:rsidP="00FC577E">
      <w:pPr>
        <w:pStyle w:val="iCodeSmall"/>
      </w:pPr>
      <w:r>
        <w:t xml:space="preserve">      &lt;</w:t>
      </w:r>
      <w:proofErr w:type="gramStart"/>
      <w:r>
        <w:t>name</w:t>
      </w:r>
      <w:proofErr w:type="gramEnd"/>
      <w:r>
        <w:t xml:space="preserve"> type="primary"&gt;</w:t>
      </w:r>
    </w:p>
    <w:p w14:paraId="002C0E62" w14:textId="77777777" w:rsidR="00FC577E" w:rsidRDefault="00FC577E" w:rsidP="00FC577E">
      <w:pPr>
        <w:pStyle w:val="iCodeSmall"/>
      </w:pPr>
      <w:r>
        <w:t xml:space="preserve">        &lt;</w:t>
      </w:r>
      <w:proofErr w:type="spellStart"/>
      <w:proofErr w:type="gramStart"/>
      <w:r>
        <w:t>namePart</w:t>
      </w:r>
      <w:proofErr w:type="spellEnd"/>
      <w:proofErr w:type="gramEnd"/>
      <w:r>
        <w:t>&gt;PB-ROS.zip&lt;/</w:t>
      </w:r>
      <w:proofErr w:type="spellStart"/>
      <w:r>
        <w:t>namePart</w:t>
      </w:r>
      <w:proofErr w:type="spellEnd"/>
      <w:r>
        <w:t>&gt;</w:t>
      </w:r>
    </w:p>
    <w:p w14:paraId="353082BE" w14:textId="77777777" w:rsidR="00FC577E" w:rsidRDefault="00FC577E" w:rsidP="00FC577E">
      <w:pPr>
        <w:pStyle w:val="iCodeSmall"/>
      </w:pPr>
      <w:r>
        <w:t xml:space="preserve">      &lt;/name&gt;</w:t>
      </w:r>
    </w:p>
    <w:p w14:paraId="21149542" w14:textId="77777777" w:rsidR="00FC577E" w:rsidRDefault="00FC577E" w:rsidP="00FC577E">
      <w:pPr>
        <w:pStyle w:val="iCodeSmall"/>
      </w:pPr>
      <w:r>
        <w:t xml:space="preserve">      &lt;</w:t>
      </w:r>
      <w:proofErr w:type="gramStart"/>
      <w:r>
        <w:t>location</w:t>
      </w:r>
      <w:proofErr w:type="gramEnd"/>
      <w:r>
        <w:t>&gt;</w:t>
      </w:r>
    </w:p>
    <w:p w14:paraId="2DAECBDC" w14:textId="77777777" w:rsidR="00FC577E" w:rsidRDefault="00FC577E" w:rsidP="00FC577E">
      <w:pPr>
        <w:pStyle w:val="iCodeSmall"/>
      </w:pPr>
      <w:r>
        <w:t xml:space="preserve">        &lt;</w:t>
      </w:r>
      <w:proofErr w:type="gramStart"/>
      <w:r>
        <w:t>address</w:t>
      </w:r>
      <w:proofErr w:type="gramEnd"/>
      <w:r>
        <w:t>&gt;</w:t>
      </w:r>
    </w:p>
    <w:p w14:paraId="25CF8A52" w14:textId="77777777" w:rsidR="00FC577E" w:rsidRDefault="00FC577E" w:rsidP="00FC577E">
      <w:pPr>
        <w:pStyle w:val="iCodeSmall"/>
      </w:pPr>
      <w:r>
        <w:t xml:space="preserve">          &lt;</w:t>
      </w:r>
      <w:proofErr w:type="gramStart"/>
      <w:r>
        <w:t>electronic</w:t>
      </w:r>
      <w:proofErr w:type="gramEnd"/>
      <w:r>
        <w:t xml:space="preserve"> type="</w:t>
      </w:r>
      <w:proofErr w:type="spellStart"/>
      <w:r>
        <w:t>url</w:t>
      </w:r>
      <w:proofErr w:type="spellEnd"/>
      <w:r>
        <w:t>"&gt;</w:t>
      </w:r>
    </w:p>
    <w:p w14:paraId="25FA25A3" w14:textId="0A6998C8" w:rsidR="00FC577E" w:rsidRDefault="00FC577E" w:rsidP="00FC577E">
      <w:pPr>
        <w:pStyle w:val="iCodeSmall"/>
      </w:pPr>
      <w:r>
        <w:t xml:space="preserve">            &lt;</w:t>
      </w:r>
      <w:proofErr w:type="gramStart"/>
      <w:r>
        <w:t>value</w:t>
      </w:r>
      <w:proofErr w:type="gramEnd"/>
      <w:r>
        <w:t>&gt;https://jp-</w:t>
      </w:r>
      <w:r w:rsidR="00CF08BB">
        <w:t>DIVER</w:t>
      </w:r>
      <w:r>
        <w:t>-staging.intersect.org.au/data_files/2734/download&lt;/value&gt;</w:t>
      </w:r>
    </w:p>
    <w:p w14:paraId="08829A63" w14:textId="77777777" w:rsidR="00FC577E" w:rsidRDefault="00FC577E" w:rsidP="00FC577E">
      <w:pPr>
        <w:pStyle w:val="iCodeSmall"/>
      </w:pPr>
      <w:r>
        <w:t xml:space="preserve">          &lt;/electronic&gt;</w:t>
      </w:r>
    </w:p>
    <w:p w14:paraId="156975F9" w14:textId="77777777" w:rsidR="00FC577E" w:rsidRDefault="00FC577E" w:rsidP="00FC577E">
      <w:pPr>
        <w:pStyle w:val="iCodeSmall"/>
      </w:pPr>
      <w:r>
        <w:t xml:space="preserve">        &lt;/address&gt;</w:t>
      </w:r>
    </w:p>
    <w:p w14:paraId="09DF992B" w14:textId="77777777" w:rsidR="00FC577E" w:rsidRDefault="00FC577E" w:rsidP="00FC577E">
      <w:pPr>
        <w:pStyle w:val="iCodeSmall"/>
      </w:pPr>
      <w:r>
        <w:t xml:space="preserve">      &lt;/location&gt;</w:t>
      </w:r>
    </w:p>
    <w:p w14:paraId="6203B394" w14:textId="77777777" w:rsidR="00FC577E" w:rsidRDefault="00FC577E" w:rsidP="00FC577E">
      <w:pPr>
        <w:pStyle w:val="iCodeSmall"/>
      </w:pPr>
      <w:r>
        <w:t xml:space="preserve">      &lt;</w:t>
      </w:r>
      <w:proofErr w:type="gramStart"/>
      <w:r>
        <w:t>subject</w:t>
      </w:r>
      <w:proofErr w:type="gramEnd"/>
      <w:r>
        <w:t xml:space="preserve"> type="local" </w:t>
      </w:r>
      <w:proofErr w:type="spellStart"/>
      <w:r>
        <w:t>xml:lang</w:t>
      </w:r>
      <w:proofErr w:type="spellEnd"/>
      <w:r>
        <w:t>="en"&gt;Meteorological data&lt;/subject&gt;</w:t>
      </w:r>
    </w:p>
    <w:p w14:paraId="430D0E01" w14:textId="77777777" w:rsidR="00FC577E" w:rsidRDefault="00FC577E" w:rsidP="00FC577E">
      <w:pPr>
        <w:pStyle w:val="iCodeSmall"/>
      </w:pPr>
      <w:r>
        <w:t xml:space="preserve">      &lt;</w:t>
      </w:r>
      <w:proofErr w:type="gramStart"/>
      <w:r>
        <w:t>subject</w:t>
      </w:r>
      <w:proofErr w:type="gramEnd"/>
      <w:r>
        <w:t xml:space="preserve"> type="</w:t>
      </w:r>
      <w:proofErr w:type="spellStart"/>
      <w:r>
        <w:t>anzsrc</w:t>
      </w:r>
      <w:proofErr w:type="spellEnd"/>
      <w:r>
        <w:t>-for"&gt;05&lt;/subject&gt;</w:t>
      </w:r>
    </w:p>
    <w:p w14:paraId="66DF2303" w14:textId="77777777" w:rsidR="00FC577E" w:rsidRDefault="00FC577E" w:rsidP="00FC577E">
      <w:pPr>
        <w:pStyle w:val="iCodeSmall"/>
      </w:pPr>
      <w:r>
        <w:t xml:space="preserve">      &lt;</w:t>
      </w:r>
      <w:proofErr w:type="gramStart"/>
      <w:r>
        <w:t>subject</w:t>
      </w:r>
      <w:proofErr w:type="gramEnd"/>
      <w:r>
        <w:t xml:space="preserve"> type="</w:t>
      </w:r>
      <w:proofErr w:type="spellStart"/>
      <w:r>
        <w:t>anzsrc</w:t>
      </w:r>
      <w:proofErr w:type="spellEnd"/>
      <w:r>
        <w:t>-for"&gt;0502&lt;/subject&gt;</w:t>
      </w:r>
    </w:p>
    <w:p w14:paraId="194F2473" w14:textId="77777777" w:rsidR="00FC577E" w:rsidRDefault="00FC577E" w:rsidP="00FC577E">
      <w:pPr>
        <w:pStyle w:val="iCodeSmall"/>
      </w:pPr>
      <w:r>
        <w:t xml:space="preserve">      &lt;</w:t>
      </w:r>
      <w:proofErr w:type="gramStart"/>
      <w:r>
        <w:t>description</w:t>
      </w:r>
      <w:proofErr w:type="gramEnd"/>
      <w:r>
        <w:t xml:space="preserve"> type="brief"&gt;Rain Out Shelter data for a couple of years. Rest of the description</w:t>
      </w:r>
      <w:proofErr w:type="gramStart"/>
      <w:r>
        <w:t>.&lt;</w:t>
      </w:r>
      <w:proofErr w:type="gramEnd"/>
      <w:r>
        <w:t>/description&gt;</w:t>
      </w:r>
    </w:p>
    <w:p w14:paraId="0C361B02" w14:textId="77777777" w:rsidR="00FC577E" w:rsidRDefault="00FC577E" w:rsidP="00FC577E">
      <w:pPr>
        <w:pStyle w:val="iCodeSmall"/>
      </w:pPr>
      <w:r>
        <w:t xml:space="preserve">      &lt;</w:t>
      </w:r>
      <w:proofErr w:type="gramStart"/>
      <w:r>
        <w:t>description</w:t>
      </w:r>
      <w:proofErr w:type="gramEnd"/>
      <w:r>
        <w:t xml:space="preserve"> type="rights"&gt;http://creativecommons.org/licenses/by-nc-nd/3.0/au&lt;/description&gt;</w:t>
      </w:r>
    </w:p>
    <w:p w14:paraId="12B6DD4B" w14:textId="77777777" w:rsidR="00FC577E" w:rsidRDefault="00FC577E" w:rsidP="00FC577E">
      <w:pPr>
        <w:pStyle w:val="iCodeSmall"/>
      </w:pPr>
      <w:r>
        <w:t xml:space="preserve">      &lt;</w:t>
      </w:r>
      <w:proofErr w:type="gramStart"/>
      <w:r>
        <w:t>coverage</w:t>
      </w:r>
      <w:proofErr w:type="gramEnd"/>
      <w:r>
        <w:t>&gt;</w:t>
      </w:r>
    </w:p>
    <w:p w14:paraId="0C543741" w14:textId="77777777" w:rsidR="00FC577E" w:rsidRDefault="00FC577E" w:rsidP="00FC577E">
      <w:pPr>
        <w:pStyle w:val="iCodeSmall"/>
      </w:pPr>
      <w:r>
        <w:t xml:space="preserve">        &lt;</w:t>
      </w:r>
      <w:proofErr w:type="gramStart"/>
      <w:r>
        <w:t>temporal</w:t>
      </w:r>
      <w:proofErr w:type="gramEnd"/>
      <w:r>
        <w:t>&gt;</w:t>
      </w:r>
    </w:p>
    <w:p w14:paraId="15D86426" w14:textId="77777777" w:rsidR="00FC577E" w:rsidRDefault="00FC577E" w:rsidP="00FC577E">
      <w:pPr>
        <w:pStyle w:val="iCodeSmall"/>
      </w:pPr>
      <w:r>
        <w:t xml:space="preserve">          &lt;</w:t>
      </w:r>
      <w:proofErr w:type="gramStart"/>
      <w:r>
        <w:t>date</w:t>
      </w:r>
      <w:proofErr w:type="gramEnd"/>
      <w:r>
        <w:t xml:space="preserve"> type="</w:t>
      </w:r>
      <w:proofErr w:type="spellStart"/>
      <w:r>
        <w:t>dateFrom</w:t>
      </w:r>
      <w:proofErr w:type="spellEnd"/>
      <w:r>
        <w:t xml:space="preserve">" </w:t>
      </w:r>
      <w:proofErr w:type="spellStart"/>
      <w:r>
        <w:t>date_format</w:t>
      </w:r>
      <w:proofErr w:type="spellEnd"/>
      <w:r>
        <w:t>="W3CDTF"&gt;2011-06-19T21:05:00+10:00&lt;/date&gt;</w:t>
      </w:r>
    </w:p>
    <w:p w14:paraId="2986CDBD" w14:textId="77777777" w:rsidR="00FC577E" w:rsidRDefault="00FC577E" w:rsidP="00FC577E">
      <w:pPr>
        <w:pStyle w:val="iCodeSmall"/>
      </w:pPr>
      <w:r>
        <w:t xml:space="preserve">          &lt;</w:t>
      </w:r>
      <w:proofErr w:type="gramStart"/>
      <w:r>
        <w:t>date</w:t>
      </w:r>
      <w:proofErr w:type="gramEnd"/>
      <w:r>
        <w:t xml:space="preserve"> type="</w:t>
      </w:r>
      <w:proofErr w:type="spellStart"/>
      <w:r>
        <w:t>dateTo</w:t>
      </w:r>
      <w:proofErr w:type="spellEnd"/>
      <w:r>
        <w:t xml:space="preserve">" </w:t>
      </w:r>
      <w:proofErr w:type="spellStart"/>
      <w:r>
        <w:t>date_format</w:t>
      </w:r>
      <w:proofErr w:type="spellEnd"/>
      <w:r>
        <w:t>="W3CDTF"&gt;2013-03-28T11:00:00+11:00&lt;/date&gt;</w:t>
      </w:r>
    </w:p>
    <w:p w14:paraId="338F8D86" w14:textId="77777777" w:rsidR="00FC577E" w:rsidRDefault="00FC577E" w:rsidP="00FC577E">
      <w:pPr>
        <w:pStyle w:val="iCodeSmall"/>
      </w:pPr>
      <w:r>
        <w:t xml:space="preserve">        &lt;/temporal&gt;</w:t>
      </w:r>
    </w:p>
    <w:p w14:paraId="25351A8F" w14:textId="77777777" w:rsidR="00FC577E" w:rsidRDefault="00FC577E" w:rsidP="00FC577E">
      <w:pPr>
        <w:pStyle w:val="iCodeSmall"/>
      </w:pPr>
      <w:r>
        <w:t xml:space="preserve">      &lt;/coverage&gt;</w:t>
      </w:r>
    </w:p>
    <w:p w14:paraId="0148A15E" w14:textId="77777777" w:rsidR="00FC577E" w:rsidRDefault="00FC577E" w:rsidP="00FC577E">
      <w:pPr>
        <w:pStyle w:val="iCodeSmall"/>
      </w:pPr>
      <w:r>
        <w:t xml:space="preserve">      &lt;</w:t>
      </w:r>
      <w:proofErr w:type="gramStart"/>
      <w:r>
        <w:t>coverage</w:t>
      </w:r>
      <w:proofErr w:type="gramEnd"/>
      <w:r>
        <w:t>&gt;</w:t>
      </w:r>
    </w:p>
    <w:p w14:paraId="5A633637" w14:textId="77777777" w:rsidR="00FC577E" w:rsidRDefault="00FC577E" w:rsidP="00FC577E">
      <w:pPr>
        <w:pStyle w:val="iCodeSmall"/>
      </w:pPr>
      <w:r>
        <w:t xml:space="preserve">        &lt;</w:t>
      </w:r>
      <w:proofErr w:type="gramStart"/>
      <w:r>
        <w:t>spatial</w:t>
      </w:r>
      <w:proofErr w:type="gramEnd"/>
      <w:r>
        <w:t xml:space="preserve"> type="</w:t>
      </w:r>
      <w:proofErr w:type="spellStart"/>
      <w:r>
        <w:t>gmlKmlPolyCoords</w:t>
      </w:r>
      <w:proofErr w:type="spellEnd"/>
      <w:r>
        <w:t>"&gt;150.73946,-33.61006&lt;/spatial&gt;</w:t>
      </w:r>
    </w:p>
    <w:p w14:paraId="2B23B61F" w14:textId="77777777" w:rsidR="00FC577E" w:rsidRDefault="00FC577E" w:rsidP="00FC577E">
      <w:pPr>
        <w:pStyle w:val="iCodeSmall"/>
      </w:pPr>
      <w:r>
        <w:t xml:space="preserve">      &lt;/coverage&gt;</w:t>
      </w:r>
    </w:p>
    <w:p w14:paraId="140E95E9" w14:textId="77777777" w:rsidR="00FC577E" w:rsidRDefault="00FC577E" w:rsidP="00FC577E">
      <w:pPr>
        <w:pStyle w:val="iCodeSmall"/>
      </w:pPr>
      <w:r>
        <w:t xml:space="preserve">      &lt;</w:t>
      </w:r>
      <w:proofErr w:type="spellStart"/>
      <w:proofErr w:type="gramStart"/>
      <w:r>
        <w:t>relatedInfo</w:t>
      </w:r>
      <w:proofErr w:type="spellEnd"/>
      <w:proofErr w:type="gramEnd"/>
      <w:r>
        <w:t>&gt;</w:t>
      </w:r>
    </w:p>
    <w:p w14:paraId="0E99CC89" w14:textId="77777777" w:rsidR="00FC577E" w:rsidRDefault="00FC577E" w:rsidP="00FC577E">
      <w:pPr>
        <w:pStyle w:val="iCodeSmall"/>
      </w:pPr>
      <w:r>
        <w:t xml:space="preserve">        &lt;</w:t>
      </w:r>
      <w:proofErr w:type="gramStart"/>
      <w:r>
        <w:t>notes</w:t>
      </w:r>
      <w:proofErr w:type="gramEnd"/>
      <w:r>
        <w:t xml:space="preserve">&gt;Published by Peter </w:t>
      </w:r>
      <w:proofErr w:type="spellStart"/>
      <w:r>
        <w:t>Bugeia</w:t>
      </w:r>
      <w:proofErr w:type="spellEnd"/>
      <w:r>
        <w:t xml:space="preserve"> (peter.bugeia@intersect.org.au)&lt;/notes&gt;</w:t>
      </w:r>
    </w:p>
    <w:p w14:paraId="3D4862C9" w14:textId="77777777" w:rsidR="00FC577E" w:rsidRDefault="00FC577E" w:rsidP="00FC577E">
      <w:pPr>
        <w:pStyle w:val="iCodeSmall"/>
      </w:pPr>
      <w:r>
        <w:t xml:space="preserve">      &lt;/</w:t>
      </w:r>
      <w:proofErr w:type="spellStart"/>
      <w:r>
        <w:t>relatedInfo</w:t>
      </w:r>
      <w:proofErr w:type="spellEnd"/>
      <w:r>
        <w:t>&gt;</w:t>
      </w:r>
    </w:p>
    <w:p w14:paraId="1D0289A5" w14:textId="77777777" w:rsidR="00FC577E" w:rsidRDefault="00FC577E" w:rsidP="00FC577E">
      <w:pPr>
        <w:pStyle w:val="iCodeSmall"/>
      </w:pPr>
      <w:r>
        <w:t xml:space="preserve">      &lt;</w:t>
      </w:r>
      <w:proofErr w:type="spellStart"/>
      <w:proofErr w:type="gramStart"/>
      <w:r>
        <w:t>relatedInfo</w:t>
      </w:r>
      <w:proofErr w:type="spellEnd"/>
      <w:proofErr w:type="gramEnd"/>
      <w:r>
        <w:t>&gt;</w:t>
      </w:r>
    </w:p>
    <w:p w14:paraId="05674381" w14:textId="77777777" w:rsidR="00FC577E" w:rsidRDefault="00FC577E" w:rsidP="00FC577E">
      <w:pPr>
        <w:pStyle w:val="iCodeSmall"/>
      </w:pPr>
      <w:r>
        <w:t xml:space="preserve">        &lt;</w:t>
      </w:r>
      <w:proofErr w:type="gramStart"/>
      <w:r>
        <w:t>notes</w:t>
      </w:r>
      <w:proofErr w:type="gramEnd"/>
      <w:r>
        <w:t>&gt;Unique ID: HIE-ID-0001&lt;/notes&gt;</w:t>
      </w:r>
    </w:p>
    <w:p w14:paraId="6595670E" w14:textId="77777777" w:rsidR="00FC577E" w:rsidRDefault="00FC577E" w:rsidP="00FC577E">
      <w:pPr>
        <w:pStyle w:val="iCodeSmall"/>
      </w:pPr>
      <w:r>
        <w:t xml:space="preserve">      &lt;/</w:t>
      </w:r>
      <w:proofErr w:type="spellStart"/>
      <w:r>
        <w:t>relatedInfo</w:t>
      </w:r>
      <w:proofErr w:type="spellEnd"/>
      <w:r>
        <w:t>&gt;</w:t>
      </w:r>
    </w:p>
    <w:p w14:paraId="2F9F70F5" w14:textId="77777777" w:rsidR="00FC577E" w:rsidRDefault="00FC577E" w:rsidP="00FC577E">
      <w:pPr>
        <w:pStyle w:val="iCodeSmall"/>
      </w:pPr>
      <w:r>
        <w:t xml:space="preserve">      &lt;</w:t>
      </w:r>
      <w:proofErr w:type="spellStart"/>
      <w:proofErr w:type="gramStart"/>
      <w:r>
        <w:t>relatedInfo</w:t>
      </w:r>
      <w:proofErr w:type="spellEnd"/>
      <w:proofErr w:type="gramEnd"/>
      <w:r>
        <w:t>&gt;</w:t>
      </w:r>
    </w:p>
    <w:p w14:paraId="12BD3DEC" w14:textId="77777777" w:rsidR="00FC577E" w:rsidRDefault="00FC577E" w:rsidP="00FC577E">
      <w:pPr>
        <w:pStyle w:val="iCodeSmall"/>
      </w:pPr>
      <w:r>
        <w:t xml:space="preserve">        &lt;</w:t>
      </w:r>
      <w:proofErr w:type="gramStart"/>
      <w:r>
        <w:t>notes</w:t>
      </w:r>
      <w:proofErr w:type="gramEnd"/>
      <w:r>
        <w:t>&gt;Primary contact for ROS Weather Station is Craig Barton (c.barton@uws.edu.au)&lt;/notes&gt;</w:t>
      </w:r>
    </w:p>
    <w:p w14:paraId="00FD5530" w14:textId="77777777" w:rsidR="00FC577E" w:rsidRDefault="00FC577E" w:rsidP="00FC577E">
      <w:pPr>
        <w:pStyle w:val="iCodeSmall"/>
      </w:pPr>
      <w:r>
        <w:t xml:space="preserve">      &lt;/</w:t>
      </w:r>
      <w:proofErr w:type="spellStart"/>
      <w:r>
        <w:t>relatedInfo</w:t>
      </w:r>
      <w:proofErr w:type="spellEnd"/>
      <w:r>
        <w:t>&gt;</w:t>
      </w:r>
    </w:p>
    <w:p w14:paraId="11B9CCBC" w14:textId="77777777" w:rsidR="00FC577E" w:rsidRDefault="00FC577E" w:rsidP="00FC577E">
      <w:pPr>
        <w:pStyle w:val="iCodeSmall"/>
      </w:pPr>
      <w:r>
        <w:t xml:space="preserve">    &lt;/collection&gt;</w:t>
      </w:r>
    </w:p>
    <w:p w14:paraId="1FF007EA" w14:textId="77777777" w:rsidR="00FC577E" w:rsidRDefault="00FC577E" w:rsidP="00FC577E">
      <w:pPr>
        <w:pStyle w:val="iCodeSmall"/>
      </w:pPr>
      <w:r>
        <w:t xml:space="preserve">  &lt;/</w:t>
      </w:r>
      <w:proofErr w:type="spellStart"/>
      <w:r>
        <w:t>registryObject</w:t>
      </w:r>
      <w:proofErr w:type="spellEnd"/>
      <w:r>
        <w:t>&gt;</w:t>
      </w:r>
    </w:p>
    <w:p w14:paraId="566C6327" w14:textId="77777777" w:rsidR="00FC577E" w:rsidRDefault="00FC577E" w:rsidP="00FC577E">
      <w:pPr>
        <w:pStyle w:val="iCodeSmall"/>
      </w:pPr>
      <w:r>
        <w:t>&lt;/</w:t>
      </w:r>
      <w:proofErr w:type="spellStart"/>
      <w:r>
        <w:t>registryObjects</w:t>
      </w:r>
      <w:proofErr w:type="spellEnd"/>
      <w:r>
        <w:t>&gt;</w:t>
      </w:r>
    </w:p>
    <w:p w14:paraId="1724A7C6" w14:textId="77777777" w:rsidR="00FC577E" w:rsidRDefault="00FC577E" w:rsidP="00FC577E">
      <w:pPr>
        <w:pStyle w:val="iCodeSmall"/>
      </w:pPr>
    </w:p>
    <w:p w14:paraId="74451591" w14:textId="77777777" w:rsidR="00FC577E" w:rsidRDefault="00FC577E" w:rsidP="00FC577E">
      <w:pPr>
        <w:pStyle w:val="iNormal"/>
      </w:pPr>
    </w:p>
    <w:sectPr w:rsidR="00FC577E" w:rsidSect="00850A9C">
      <w:headerReference w:type="default" r:id="rId138"/>
      <w:footerReference w:type="default" r:id="rId139"/>
      <w:footerReference w:type="first" r:id="rId140"/>
      <w:pgSz w:w="11900" w:h="16840"/>
      <w:pgMar w:top="1843" w:right="1418" w:bottom="1134" w:left="1418" w:header="426" w:footer="189" w:gutter="0"/>
      <w:cols w:space="708"/>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7" w:author="Cathryn Chamley" w:date="2015-12-04T12:56:00Z" w:initials="CC">
    <w:p w14:paraId="71C0C5BB" w14:textId="67FB0E17" w:rsidR="00C9460A" w:rsidRDefault="00C9460A">
      <w:pPr>
        <w:pStyle w:val="CommentText"/>
      </w:pPr>
      <w:r>
        <w:rPr>
          <w:rStyle w:val="CommentReference"/>
        </w:rPr>
        <w:annotationRef/>
      </w:r>
      <w:r>
        <w:t>Add section for Grant Numbers and Related Websites.</w:t>
      </w:r>
    </w:p>
  </w:comment>
  <w:comment w:id="75" w:author="Cathryn Chamley" w:date="2015-12-04T14:25:00Z" w:initials="CC">
    <w:p w14:paraId="0FA2593D" w14:textId="556B520F" w:rsidR="00C9460A" w:rsidRDefault="00C9460A">
      <w:pPr>
        <w:pStyle w:val="CommentText"/>
      </w:pPr>
      <w:r>
        <w:rPr>
          <w:rStyle w:val="CommentReference"/>
        </w:rPr>
        <w:annotationRef/>
      </w:r>
      <w:r>
        <w:t>Update this to include new fields (whether entered or derived). I think this isn’t referring to any specific screen, but rather describing the metadata itself; and so it should include all the new and derived fields – such as:</w:t>
      </w:r>
    </w:p>
    <w:p w14:paraId="0FC00ACF" w14:textId="50FBE4EC" w:rsidR="00C9460A" w:rsidRDefault="00C9460A">
      <w:pPr>
        <w:pStyle w:val="CommentText"/>
      </w:pPr>
      <w:r>
        <w:t>Related Websites</w:t>
      </w:r>
    </w:p>
    <w:p w14:paraId="78543180" w14:textId="751EC8AD" w:rsidR="00C9460A" w:rsidRDefault="00C9460A">
      <w:pPr>
        <w:pStyle w:val="CommentText"/>
      </w:pPr>
      <w:r>
        <w:t>Grant Numbers</w:t>
      </w:r>
    </w:p>
    <w:p w14:paraId="30C0F25E" w14:textId="2536F0DA" w:rsidR="00C9460A" w:rsidRDefault="00C9460A">
      <w:pPr>
        <w:pStyle w:val="CommentText"/>
      </w:pPr>
      <w:r>
        <w:t>Access Type</w:t>
      </w:r>
    </w:p>
    <w:p w14:paraId="39058E75" w14:textId="4FF636B1" w:rsidR="00C9460A" w:rsidRDefault="00C9460A">
      <w:pPr>
        <w:pStyle w:val="CommentText"/>
      </w:pPr>
      <w:r>
        <w:t>…</w:t>
      </w:r>
      <w:proofErr w:type="gramStart"/>
      <w:r>
        <w:t>and</w:t>
      </w:r>
      <w:proofErr w:type="gramEnd"/>
      <w:r>
        <w:t xml:space="preserve"> all the derived fields.</w:t>
      </w:r>
    </w:p>
  </w:comment>
  <w:comment w:id="106" w:author="Cathryn Chamley" w:date="2015-12-04T10:52:00Z" w:initials="CC">
    <w:p w14:paraId="7509232F" w14:textId="078877C6" w:rsidR="00C9460A" w:rsidRDefault="00C9460A">
      <w:pPr>
        <w:pStyle w:val="CommentText"/>
      </w:pPr>
      <w:r>
        <w:rPr>
          <w:rStyle w:val="CommentReference"/>
        </w:rPr>
        <w:annotationRef/>
      </w:r>
      <w:r>
        <w:rPr>
          <w:rStyle w:val="CommentReference"/>
        </w:rPr>
        <w:t>Have not added anything about changes to TOA5 files (</w:t>
      </w:r>
      <w:proofErr w:type="spellStart"/>
      <w:r>
        <w:rPr>
          <w:rStyle w:val="CommentReference"/>
        </w:rPr>
        <w:t>ie</w:t>
      </w:r>
      <w:proofErr w:type="spellEnd"/>
      <w:r>
        <w:rPr>
          <w:rStyle w:val="CommentReference"/>
        </w:rPr>
        <w:t>: we fixed the bug) because the behaviour for the UI is unchanged; only the API has been updated.</w:t>
      </w:r>
    </w:p>
    <w:p w14:paraId="74F66E59" w14:textId="7A97B4DC" w:rsidR="00C9460A" w:rsidRDefault="00C9460A">
      <w:pPr>
        <w:pStyle w:val="CommentText"/>
      </w:pPr>
    </w:p>
  </w:comment>
  <w:comment w:id="115" w:author="Cathryn Chamley" w:date="2015-12-04T10:58:00Z" w:initials="CC">
    <w:p w14:paraId="51C334C6" w14:textId="181F9F7E" w:rsidR="00C9460A" w:rsidRDefault="00C9460A">
      <w:pPr>
        <w:pStyle w:val="CommentText"/>
      </w:pPr>
      <w:r>
        <w:rPr>
          <w:rStyle w:val="CommentReference"/>
        </w:rPr>
        <w:annotationRef/>
      </w:r>
      <w:r>
        <w:t>Replace, to show new fields but unexpanded</w:t>
      </w:r>
    </w:p>
  </w:comment>
  <w:comment w:id="117" w:author="Cathryn Chamley" w:date="2015-12-04T11:44:00Z" w:initials="CC">
    <w:p w14:paraId="5565B862" w14:textId="1F3AEE45" w:rsidR="00C9460A" w:rsidRDefault="00C9460A">
      <w:pPr>
        <w:pStyle w:val="CommentText"/>
      </w:pPr>
      <w:r>
        <w:rPr>
          <w:rStyle w:val="CommentReference"/>
        </w:rPr>
        <w:annotationRef/>
      </w:r>
      <w:r>
        <w:t>Add more detail for the Access Rights Type.</w:t>
      </w:r>
    </w:p>
  </w:comment>
  <w:comment w:id="118" w:author="Cathryn Chamley" w:date="2015-12-04T11:45:00Z" w:initials="CC">
    <w:p w14:paraId="7E4BA894" w14:textId="02DF20E0" w:rsidR="00C9460A" w:rsidRDefault="00C9460A">
      <w:pPr>
        <w:pStyle w:val="CommentText"/>
      </w:pPr>
      <w:r>
        <w:rPr>
          <w:rStyle w:val="CommentReference"/>
        </w:rPr>
        <w:annotationRef/>
      </w:r>
      <w:r>
        <w:t xml:space="preserve">Add section for grant numbers. Base </w:t>
      </w:r>
      <w:proofErr w:type="gramStart"/>
      <w:r>
        <w:t>on  Current</w:t>
      </w:r>
      <w:proofErr w:type="gramEnd"/>
      <w:r>
        <w:t xml:space="preserve"> description for Label.</w:t>
      </w:r>
    </w:p>
  </w:comment>
  <w:comment w:id="119" w:author="Cathryn Chamley" w:date="2015-12-04T12:10:00Z" w:initials="CC">
    <w:p w14:paraId="50E8D4F4" w14:textId="739E74BB" w:rsidR="00C9460A" w:rsidRDefault="00C9460A">
      <w:pPr>
        <w:pStyle w:val="CommentText"/>
      </w:pPr>
      <w:r>
        <w:rPr>
          <w:rStyle w:val="CommentReference"/>
        </w:rPr>
        <w:annotationRef/>
      </w:r>
      <w:r>
        <w:t>Replace with “Grant Numbers” expanded screenshot</w:t>
      </w:r>
    </w:p>
  </w:comment>
  <w:comment w:id="120" w:author="Cathryn Chamley" w:date="2015-12-04T11:47:00Z" w:initials="CC">
    <w:p w14:paraId="4EAC027C" w14:textId="4F96B81D" w:rsidR="00C9460A" w:rsidRDefault="00C9460A">
      <w:pPr>
        <w:pStyle w:val="CommentText"/>
      </w:pPr>
      <w:r>
        <w:rPr>
          <w:rStyle w:val="CommentReference"/>
        </w:rPr>
        <w:annotationRef/>
      </w:r>
      <w:r>
        <w:t>Add section for “Related Website”</w:t>
      </w:r>
    </w:p>
  </w:comment>
  <w:comment w:id="121" w:author="Cathryn Chamley" w:date="2015-12-04T12:19:00Z" w:initials="CC">
    <w:p w14:paraId="6EC1F6CC" w14:textId="67BB92BB" w:rsidR="00C9460A" w:rsidRDefault="00C9460A" w:rsidP="003575A9">
      <w:pPr>
        <w:pStyle w:val="CommentText"/>
      </w:pPr>
      <w:r>
        <w:rPr>
          <w:rStyle w:val="CommentReference"/>
        </w:rPr>
        <w:annotationRef/>
      </w:r>
      <w:r>
        <w:t>Replace with “Related Websites” expanded screenshot</w:t>
      </w:r>
    </w:p>
  </w:comment>
  <w:comment w:id="131" w:author="Cathryn Chamley" w:date="2015-12-04T12:52:00Z" w:initials="CC">
    <w:p w14:paraId="3F662267" w14:textId="6B701382" w:rsidR="00C9460A" w:rsidRDefault="00C9460A">
      <w:pPr>
        <w:pStyle w:val="CommentText"/>
      </w:pPr>
      <w:r>
        <w:rPr>
          <w:rStyle w:val="CommentReference"/>
        </w:rPr>
        <w:annotationRef/>
      </w:r>
      <w:r>
        <w:t>Check if this has changed? I think it will have.</w:t>
      </w:r>
    </w:p>
  </w:comment>
  <w:comment w:id="132" w:author="Cathryn Chamley" w:date="2015-12-04T13:57:00Z" w:initials="CC">
    <w:p w14:paraId="45A96161" w14:textId="07313D89" w:rsidR="00C9460A" w:rsidRDefault="00C9460A">
      <w:pPr>
        <w:pStyle w:val="CommentText"/>
      </w:pPr>
      <w:r>
        <w:rPr>
          <w:rStyle w:val="CommentReference"/>
        </w:rPr>
        <w:annotationRef/>
      </w:r>
      <w:r>
        <w:t xml:space="preserve">Check if related websites and grant numbers are visible on the edit metadata for </w:t>
      </w:r>
      <w:proofErr w:type="gramStart"/>
      <w:r>
        <w:t>FILE  page</w:t>
      </w:r>
      <w:proofErr w:type="gramEnd"/>
      <w:r>
        <w:t>; if so, Add stuff for Related Websites and Grant numbers.</w:t>
      </w:r>
    </w:p>
  </w:comment>
  <w:comment w:id="133" w:author="Cathryn Chamley" w:date="2015-12-04T13:56:00Z" w:initials="CC">
    <w:p w14:paraId="25586F75" w14:textId="3949916F" w:rsidR="00C9460A" w:rsidRDefault="00C9460A">
      <w:pPr>
        <w:pStyle w:val="CommentText"/>
      </w:pPr>
      <w:r>
        <w:rPr>
          <w:rStyle w:val="CommentReference"/>
        </w:rPr>
        <w:annotationRef/>
      </w:r>
      <w:r>
        <w:t>Check if access type is visible on the edit metadata page for FILE, Add section for Access Type</w:t>
      </w:r>
    </w:p>
  </w:comment>
  <w:comment w:id="145" w:author="Cathryn Chamley" w:date="2015-12-04T14:03:00Z" w:initials="CC">
    <w:p w14:paraId="65CAEB82" w14:textId="33AB6960" w:rsidR="00C9460A" w:rsidRDefault="00C9460A">
      <w:pPr>
        <w:pStyle w:val="CommentText"/>
      </w:pPr>
      <w:r>
        <w:rPr>
          <w:rStyle w:val="CommentReference"/>
        </w:rPr>
        <w:annotationRef/>
      </w:r>
      <w:r>
        <w:t>Replace with new screenshot showing new ordering of fields and also grant numbers and related websites.</w:t>
      </w:r>
    </w:p>
  </w:comment>
  <w:comment w:id="147" w:author="Cathryn Chamley" w:date="2015-12-04T14:04:00Z" w:initials="CC">
    <w:p w14:paraId="51F66A08" w14:textId="14F5A439" w:rsidR="00C9460A" w:rsidRDefault="00C9460A">
      <w:pPr>
        <w:pStyle w:val="CommentText"/>
      </w:pPr>
      <w:r>
        <w:rPr>
          <w:rStyle w:val="CommentReference"/>
        </w:rPr>
        <w:annotationRef/>
      </w:r>
      <w:r>
        <w:t>Replace with new screenshot showing new field ordering and new fields.</w:t>
      </w:r>
    </w:p>
  </w:comment>
  <w:comment w:id="163" w:author="Cathryn Chamley" w:date="2015-12-04T14:06:00Z" w:initials="CC">
    <w:p w14:paraId="03B219DA" w14:textId="0BBAB4EF" w:rsidR="00C9460A" w:rsidRDefault="00C9460A">
      <w:pPr>
        <w:pStyle w:val="CommentText"/>
      </w:pPr>
      <w:r>
        <w:rPr>
          <w:rStyle w:val="CommentReference"/>
        </w:rPr>
        <w:annotationRef/>
      </w:r>
      <w:r>
        <w:t xml:space="preserve">Replace with new version – if changed? Since this is a </w:t>
      </w:r>
      <w:proofErr w:type="gramStart"/>
      <w:r>
        <w:t>summary ,</w:t>
      </w:r>
      <w:proofErr w:type="gramEnd"/>
      <w:r>
        <w:t xml:space="preserve"> it may not look any different.</w:t>
      </w:r>
    </w:p>
  </w:comment>
  <w:comment w:id="198" w:author="Cathryn Chamley" w:date="2015-12-04T14:08:00Z" w:initials="CC">
    <w:p w14:paraId="14BBE229" w14:textId="2FE8E9DD" w:rsidR="00C9460A" w:rsidRDefault="00C9460A">
      <w:pPr>
        <w:pStyle w:val="CommentText"/>
      </w:pPr>
      <w:r>
        <w:rPr>
          <w:rStyle w:val="CommentReference"/>
        </w:rPr>
        <w:annotationRef/>
      </w:r>
      <w:r>
        <w:t xml:space="preserve">Replace with screenshot showing new content, but where system </w:t>
      </w:r>
      <w:proofErr w:type="spellStart"/>
      <w:r>
        <w:t>config</w:t>
      </w:r>
      <w:proofErr w:type="spellEnd"/>
      <w:r>
        <w:t xml:space="preserve"> has been updated so it shows the following data where appropriate (rather than the current “test” values.</w:t>
      </w:r>
    </w:p>
  </w:comment>
  <w:comment w:id="208" w:author="Cathryn Chamley" w:date="2015-12-04T14:11:00Z" w:initials="CC">
    <w:p w14:paraId="1560A2AC" w14:textId="6F5DE288" w:rsidR="00C9460A" w:rsidRDefault="00C9460A">
      <w:pPr>
        <w:pStyle w:val="CommentText"/>
      </w:pPr>
      <w:r>
        <w:rPr>
          <w:rStyle w:val="CommentReference"/>
        </w:rPr>
        <w:annotationRef/>
      </w:r>
      <w:r>
        <w:t>Update and re-</w:t>
      </w:r>
      <w:proofErr w:type="spellStart"/>
      <w:r>
        <w:t>rder</w:t>
      </w:r>
      <w:proofErr w:type="spellEnd"/>
      <w:r>
        <w:t xml:space="preserve"> with new system </w:t>
      </w:r>
      <w:proofErr w:type="spellStart"/>
      <w:r>
        <w:t>config</w:t>
      </w:r>
      <w:proofErr w:type="spellEnd"/>
      <w:r>
        <w:t xml:space="preserve"> parameters, </w:t>
      </w:r>
      <w:proofErr w:type="gramStart"/>
      <w:r>
        <w:t>and  re</w:t>
      </w:r>
      <w:proofErr w:type="gramEnd"/>
      <w:r>
        <w:t>-order so that it matches the order of fields on screen</w:t>
      </w:r>
    </w:p>
  </w:comment>
  <w:comment w:id="279" w:author="Cathryn Chamley" w:date="2015-12-04T14:16:00Z" w:initials="CC">
    <w:p w14:paraId="3692DE3B" w14:textId="77777777" w:rsidR="00C9460A" w:rsidRDefault="00C9460A">
      <w:pPr>
        <w:pStyle w:val="CommentText"/>
      </w:pPr>
      <w:r>
        <w:rPr>
          <w:rStyle w:val="CommentReference"/>
        </w:rPr>
        <w:annotationRef/>
      </w:r>
      <w:r>
        <w:t xml:space="preserve">Check with Dan about which new fields we added to the YAML file. Include </w:t>
      </w:r>
      <w:proofErr w:type="spellStart"/>
      <w:r>
        <w:t>writeup</w:t>
      </w:r>
      <w:proofErr w:type="spellEnd"/>
      <w:r>
        <w:t xml:space="preserve"> of those fields here.</w:t>
      </w:r>
    </w:p>
    <w:p w14:paraId="1A87D1D8" w14:textId="3B644810" w:rsidR="00C9460A" w:rsidRDefault="00C9460A">
      <w:pPr>
        <w:pStyle w:val="CommentText"/>
      </w:pPr>
    </w:p>
  </w:comment>
  <w:comment w:id="298" w:author="Cathryn Chamley" w:date="2015-12-04T14:20:00Z" w:initials="CC">
    <w:p w14:paraId="7F449800" w14:textId="490C1097" w:rsidR="00C9460A" w:rsidRDefault="00C9460A">
      <w:pPr>
        <w:pStyle w:val="CommentText"/>
      </w:pPr>
      <w:r>
        <w:rPr>
          <w:rStyle w:val="CommentReference"/>
        </w:rPr>
        <w:annotationRef/>
      </w:r>
      <w:r>
        <w:t xml:space="preserve">Update with new example RIF-CS file including the new tags; preferably for one generated from the examples and system </w:t>
      </w:r>
      <w:proofErr w:type="spellStart"/>
      <w:r>
        <w:t>config</w:t>
      </w:r>
      <w:proofErr w:type="spellEnd"/>
      <w:r>
        <w:t xml:space="preserve"> displayed earlier in this document.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D6C2" w14:textId="77777777" w:rsidR="00C9460A" w:rsidRDefault="00C9460A">
      <w:r>
        <w:separator/>
      </w:r>
    </w:p>
  </w:endnote>
  <w:endnote w:type="continuationSeparator" w:id="0">
    <w:p w14:paraId="67215EEE" w14:textId="77777777" w:rsidR="00C9460A" w:rsidRDefault="00C94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75E8B" w14:textId="77777777" w:rsidR="00C9460A" w:rsidRDefault="00C9460A" w:rsidP="00E21465">
    <w:pPr>
      <w:pStyle w:val="iFooterText"/>
    </w:pPr>
  </w:p>
  <w:tbl>
    <w:tblPr>
      <w:tblW w:w="0" w:type="auto"/>
      <w:tblInd w:w="108" w:type="dxa"/>
      <w:tblLook w:val="04A0" w:firstRow="1" w:lastRow="0" w:firstColumn="1" w:lastColumn="0" w:noHBand="0" w:noVBand="1"/>
    </w:tblPr>
    <w:tblGrid>
      <w:gridCol w:w="4253"/>
      <w:gridCol w:w="4919"/>
    </w:tblGrid>
    <w:tr w:rsidR="00C9460A" w:rsidRPr="00582270" w14:paraId="7D8F92D9" w14:textId="77777777" w:rsidTr="00926D18">
      <w:trPr>
        <w:cantSplit/>
        <w:trHeight w:val="20"/>
      </w:trPr>
      <w:tc>
        <w:tcPr>
          <w:tcW w:w="4253" w:type="dxa"/>
          <w:tcBorders>
            <w:top w:val="single" w:sz="24" w:space="0" w:color="F79646"/>
          </w:tcBorders>
        </w:tcPr>
        <w:p w14:paraId="7E22BA08" w14:textId="77777777" w:rsidR="00C9460A" w:rsidRPr="00582270" w:rsidRDefault="00C9460A" w:rsidP="00926D18">
          <w:pPr>
            <w:pStyle w:val="iFooterText"/>
            <w:jc w:val="left"/>
            <w:rPr>
              <w:sz w:val="12"/>
              <w:szCs w:val="12"/>
            </w:rPr>
          </w:pPr>
        </w:p>
      </w:tc>
      <w:tc>
        <w:tcPr>
          <w:tcW w:w="4919" w:type="dxa"/>
          <w:tcBorders>
            <w:top w:val="single" w:sz="24" w:space="0" w:color="F79646"/>
          </w:tcBorders>
        </w:tcPr>
        <w:p w14:paraId="1547C64F" w14:textId="77777777" w:rsidR="00C9460A" w:rsidRPr="0014034F" w:rsidRDefault="00C9460A" w:rsidP="00926D18">
          <w:pPr>
            <w:pStyle w:val="iFooterText"/>
            <w:rPr>
              <w:b/>
              <w:sz w:val="22"/>
              <w:szCs w:val="22"/>
            </w:rPr>
          </w:pPr>
        </w:p>
      </w:tc>
    </w:tr>
    <w:tr w:rsidR="00C9460A" w:rsidRPr="00582270" w14:paraId="1F1A0468" w14:textId="77777777" w:rsidTr="002663E1">
      <w:tc>
        <w:tcPr>
          <w:tcW w:w="4253" w:type="dxa"/>
        </w:tcPr>
        <w:p w14:paraId="080179FC" w14:textId="77A5924C" w:rsidR="00C9460A" w:rsidRPr="00582270" w:rsidRDefault="00C9460A" w:rsidP="0079144C">
          <w:pPr>
            <w:pStyle w:val="iFooterText"/>
            <w:jc w:val="left"/>
          </w:pPr>
          <w:r>
            <w:t>DIVER</w:t>
          </w:r>
          <w:r w:rsidRPr="00582270">
            <w:t xml:space="preserve"> User Manual</w:t>
          </w:r>
          <w:r>
            <w:t xml:space="preserve"> Version 2.3</w:t>
          </w:r>
          <w:r>
            <w:br/>
          </w:r>
          <w:r>
            <w:fldChar w:fldCharType="begin"/>
          </w:r>
          <w:r>
            <w:instrText xml:space="preserve"> SAVEDATE  \@ "d MMMM yyyy"  \* MERGEFORMAT </w:instrText>
          </w:r>
          <w:r>
            <w:fldChar w:fldCharType="separate"/>
          </w:r>
          <w:r>
            <w:rPr>
              <w:noProof/>
            </w:rPr>
            <w:t>4 December 2015</w:t>
          </w:r>
          <w:r>
            <w:rPr>
              <w:noProof/>
            </w:rPr>
            <w:fldChar w:fldCharType="end"/>
          </w:r>
        </w:p>
      </w:tc>
      <w:tc>
        <w:tcPr>
          <w:tcW w:w="4919" w:type="dxa"/>
        </w:tcPr>
        <w:p w14:paraId="3BB1626F" w14:textId="77777777" w:rsidR="00C9460A" w:rsidRPr="00582270" w:rsidRDefault="00C9460A" w:rsidP="00A13A20">
          <w:pPr>
            <w:pStyle w:val="iFooterText"/>
          </w:pPr>
          <w:r w:rsidRPr="00582270">
            <w:t xml:space="preserve">Page </w:t>
          </w:r>
          <w:r>
            <w:fldChar w:fldCharType="begin"/>
          </w:r>
          <w:r>
            <w:instrText xml:space="preserve"> PAGE </w:instrText>
          </w:r>
          <w:r>
            <w:fldChar w:fldCharType="separate"/>
          </w:r>
          <w:r w:rsidR="0040205A">
            <w:rPr>
              <w:noProof/>
            </w:rPr>
            <w:t>86</w:t>
          </w:r>
          <w:r>
            <w:rPr>
              <w:noProof/>
            </w:rPr>
            <w:fldChar w:fldCharType="end"/>
          </w:r>
          <w:r w:rsidRPr="00582270">
            <w:t xml:space="preserve"> of </w:t>
          </w:r>
          <w:fldSimple w:instr=" NUMPAGES  ">
            <w:r w:rsidR="0040205A">
              <w:rPr>
                <w:noProof/>
              </w:rPr>
              <w:t>96</w:t>
            </w:r>
          </w:fldSimple>
        </w:p>
      </w:tc>
    </w:tr>
  </w:tbl>
  <w:p w14:paraId="4427D994" w14:textId="77777777" w:rsidR="00C9460A" w:rsidRDefault="00C9460A" w:rsidP="00926D18">
    <w:pPr>
      <w:pStyle w:val="iFooterText"/>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83A5E" w14:textId="77777777" w:rsidR="00C9460A" w:rsidRDefault="00C9460A"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C9460A" w:rsidRPr="00582270" w14:paraId="04A96111" w14:textId="77777777">
      <w:tc>
        <w:tcPr>
          <w:tcW w:w="9072" w:type="dxa"/>
        </w:tcPr>
        <w:p w14:paraId="2AE3EA89" w14:textId="77777777" w:rsidR="00C9460A" w:rsidRPr="00582270" w:rsidRDefault="00C9460A" w:rsidP="00A13A20">
          <w:pPr>
            <w:pStyle w:val="iFooterText"/>
          </w:pPr>
        </w:p>
      </w:tc>
    </w:tr>
  </w:tbl>
  <w:p w14:paraId="70FD84BE" w14:textId="77777777" w:rsidR="00C9460A" w:rsidRDefault="00C9460A" w:rsidP="00A13A20">
    <w:pPr>
      <w:pStyle w:val="iFooterText"/>
    </w:pPr>
  </w:p>
  <w:tbl>
    <w:tblPr>
      <w:tblW w:w="0" w:type="auto"/>
      <w:tblInd w:w="108" w:type="dxa"/>
      <w:tblLook w:val="04A0" w:firstRow="1" w:lastRow="0" w:firstColumn="1" w:lastColumn="0" w:noHBand="0" w:noVBand="1"/>
    </w:tblPr>
    <w:tblGrid>
      <w:gridCol w:w="4532"/>
      <w:gridCol w:w="4540"/>
    </w:tblGrid>
    <w:tr w:rsidR="00C9460A" w:rsidRPr="00582270" w14:paraId="0A5FB881" w14:textId="77777777">
      <w:tc>
        <w:tcPr>
          <w:tcW w:w="4532" w:type="dxa"/>
        </w:tcPr>
        <w:p w14:paraId="48DA565F" w14:textId="6CFEF3B6" w:rsidR="00C9460A" w:rsidRPr="00582270" w:rsidRDefault="00C9460A" w:rsidP="00A13A20">
          <w:pPr>
            <w:pStyle w:val="iFooterText"/>
            <w:jc w:val="left"/>
          </w:pPr>
          <w:r>
            <w:t>DIVER</w:t>
          </w:r>
          <w:r w:rsidRPr="00582270">
            <w:t xml:space="preserve"> User Manual</w:t>
          </w:r>
        </w:p>
      </w:tc>
      <w:tc>
        <w:tcPr>
          <w:tcW w:w="4540" w:type="dxa"/>
        </w:tcPr>
        <w:p w14:paraId="7B306355" w14:textId="77777777" w:rsidR="00C9460A" w:rsidRPr="00582270" w:rsidRDefault="00C9460A" w:rsidP="00A13A20">
          <w:pPr>
            <w:pStyle w:val="iFooterText"/>
          </w:pPr>
          <w:r w:rsidRPr="00582270">
            <w:t xml:space="preserve">Page </w:t>
          </w:r>
          <w:r>
            <w:fldChar w:fldCharType="begin"/>
          </w:r>
          <w:r>
            <w:instrText xml:space="preserve"> PAGE </w:instrText>
          </w:r>
          <w:r>
            <w:fldChar w:fldCharType="separate"/>
          </w:r>
          <w:r w:rsidRPr="00582270">
            <w:rPr>
              <w:noProof/>
            </w:rPr>
            <w:t>48</w:t>
          </w:r>
          <w:r>
            <w:rPr>
              <w:noProof/>
            </w:rPr>
            <w:fldChar w:fldCharType="end"/>
          </w:r>
          <w:r w:rsidRPr="00582270">
            <w:t xml:space="preserve"> of </w:t>
          </w:r>
          <w:fldSimple w:instr=" NUMPAGES  ">
            <w:r>
              <w:rPr>
                <w:noProof/>
              </w:rPr>
              <w:t>1</w:t>
            </w:r>
          </w:fldSimple>
        </w:p>
      </w:tc>
    </w:tr>
  </w:tbl>
  <w:p w14:paraId="1535F3D3" w14:textId="77777777" w:rsidR="00C9460A" w:rsidRDefault="00C9460A" w:rsidP="00A13A20">
    <w:pPr>
      <w:pStyle w:val="iFooter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E7DDD" w14:textId="77777777" w:rsidR="00C9460A" w:rsidRDefault="00C9460A">
      <w:r>
        <w:separator/>
      </w:r>
    </w:p>
  </w:footnote>
  <w:footnote w:type="continuationSeparator" w:id="0">
    <w:p w14:paraId="5F04B827" w14:textId="77777777" w:rsidR="00C9460A" w:rsidRDefault="00C9460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46F4C" w14:textId="77777777" w:rsidR="00C9460A" w:rsidRDefault="00C9460A" w:rsidP="00992402">
    <w:pPr>
      <w:pStyle w:val="Header"/>
      <w:jc w:val="right"/>
    </w:pPr>
    <w:r>
      <w:rPr>
        <w:noProof/>
        <w:lang w:val="en-US"/>
      </w:rPr>
      <w:drawing>
        <wp:inline distT="0" distB="0" distL="0" distR="0" wp14:anchorId="2CB50A05" wp14:editId="384E32AA">
          <wp:extent cx="1139825" cy="774700"/>
          <wp:effectExtent l="19050" t="0" r="317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99" w:name="_Toc351989259"/>
    <w:bookmarkStart w:id="300" w:name="_Toc215047180"/>
    <w:r>
      <w:rPr>
        <w:noProof/>
        <w:lang w:val="en-US"/>
      </w:rPr>
      <mc:AlternateContent>
        <mc:Choice Requires="wpg">
          <w:drawing>
            <wp:anchor distT="0" distB="0" distL="114300" distR="114300" simplePos="0" relativeHeight="251657216" behindDoc="0" locked="0" layoutInCell="1" allowOverlap="1" wp14:anchorId="2AFA7D39" wp14:editId="66A2C8E6">
              <wp:simplePos x="0" y="0"/>
              <wp:positionH relativeFrom="column">
                <wp:posOffset>4516755</wp:posOffset>
              </wp:positionH>
              <wp:positionV relativeFrom="paragraph">
                <wp:posOffset>0</wp:posOffset>
              </wp:positionV>
              <wp:extent cx="1240790" cy="869315"/>
              <wp:effectExtent l="0" t="0" r="0" b="0"/>
              <wp:wrapSquare wrapText="bothSides"/>
              <wp:docPr id="2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31"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9Q7kxAAA&#10;ANsAAAAPAAAAZHJzL2Rvd25yZXYueG1sRI9Ba8JAFITvhf6H5RV6KbpRQU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O5MQAAADbAAAADwAAAAAAAAAAAAAAAACXAgAAZHJzL2Rv&#10;d25yZXYueG1sUEsFBgAAAAAEAAQA9QAAAIgDAAAAAA==&#10;" filled="f" stroked="f">
                <o:lock v:ext="edit" aspectratio="t" text="t"/>
              </v:rect>
              <w10:wrap type="square"/>
            </v:group>
          </w:pict>
        </mc:Fallback>
      </mc:AlternateContent>
    </w:r>
    <w:bookmarkEnd w:id="299"/>
    <w:bookmarkEnd w:id="300"/>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045CCD"/>
    <w:multiLevelType w:val="multilevel"/>
    <w:tmpl w:val="2778876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0EFF7687"/>
    <w:multiLevelType w:val="hybridMultilevel"/>
    <w:tmpl w:val="4B3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1">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31501929"/>
    <w:multiLevelType w:val="hybridMultilevel"/>
    <w:tmpl w:val="D95E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nsid w:val="44234606"/>
    <w:multiLevelType w:val="hybridMultilevel"/>
    <w:tmpl w:val="1F24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3F528C3"/>
    <w:multiLevelType w:val="hybridMultilevel"/>
    <w:tmpl w:val="19982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E803D4"/>
    <w:multiLevelType w:val="hybridMultilevel"/>
    <w:tmpl w:val="102C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1">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8"/>
  </w:num>
  <w:num w:numId="3">
    <w:abstractNumId w:val="36"/>
  </w:num>
  <w:num w:numId="4">
    <w:abstractNumId w:val="15"/>
  </w:num>
  <w:num w:numId="5">
    <w:abstractNumId w:val="38"/>
  </w:num>
  <w:num w:numId="6">
    <w:abstractNumId w:val="4"/>
  </w:num>
  <w:num w:numId="7">
    <w:abstractNumId w:val="35"/>
  </w:num>
  <w:num w:numId="8">
    <w:abstractNumId w:val="12"/>
  </w:num>
  <w:num w:numId="9">
    <w:abstractNumId w:val="30"/>
  </w:num>
  <w:num w:numId="10">
    <w:abstractNumId w:val="29"/>
  </w:num>
  <w:num w:numId="11">
    <w:abstractNumId w:val="6"/>
  </w:num>
  <w:num w:numId="12">
    <w:abstractNumId w:val="3"/>
  </w:num>
  <w:num w:numId="13">
    <w:abstractNumId w:val="34"/>
  </w:num>
  <w:num w:numId="14">
    <w:abstractNumId w:val="27"/>
  </w:num>
  <w:num w:numId="15">
    <w:abstractNumId w:val="5"/>
  </w:num>
  <w:num w:numId="16">
    <w:abstractNumId w:val="37"/>
  </w:num>
  <w:num w:numId="17">
    <w:abstractNumId w:val="9"/>
  </w:num>
  <w:num w:numId="18">
    <w:abstractNumId w:val="2"/>
  </w:num>
  <w:num w:numId="19">
    <w:abstractNumId w:val="33"/>
  </w:num>
  <w:num w:numId="20">
    <w:abstractNumId w:val="31"/>
  </w:num>
  <w:num w:numId="21">
    <w:abstractNumId w:val="22"/>
  </w:num>
  <w:num w:numId="22">
    <w:abstractNumId w:val="14"/>
  </w:num>
  <w:num w:numId="23">
    <w:abstractNumId w:val="1"/>
  </w:num>
  <w:num w:numId="24">
    <w:abstractNumId w:val="10"/>
  </w:num>
  <w:num w:numId="25">
    <w:abstractNumId w:val="17"/>
  </w:num>
  <w:num w:numId="26">
    <w:abstractNumId w:val="19"/>
  </w:num>
  <w:num w:numId="27">
    <w:abstractNumId w:val="21"/>
  </w:num>
  <w:num w:numId="28">
    <w:abstractNumId w:val="0"/>
  </w:num>
  <w:num w:numId="29">
    <w:abstractNumId w:val="2"/>
  </w:num>
  <w:num w:numId="30">
    <w:abstractNumId w:val="16"/>
  </w:num>
  <w:num w:numId="31">
    <w:abstractNumId w:val="18"/>
  </w:num>
  <w:num w:numId="32">
    <w:abstractNumId w:val="39"/>
  </w:num>
  <w:num w:numId="33">
    <w:abstractNumId w:val="23"/>
  </w:num>
  <w:num w:numId="34">
    <w:abstractNumId w:val="28"/>
  </w:num>
  <w:num w:numId="35">
    <w:abstractNumId w:val="24"/>
  </w:num>
  <w:num w:numId="36">
    <w:abstractNumId w:val="32"/>
  </w:num>
  <w:num w:numId="37">
    <w:abstractNumId w:val="11"/>
  </w:num>
  <w:num w:numId="38">
    <w:abstractNumId w:val="13"/>
  </w:num>
  <w:num w:numId="39">
    <w:abstractNumId w:val="2"/>
  </w:num>
  <w:num w:numId="40">
    <w:abstractNumId w:val="2"/>
  </w:num>
  <w:num w:numId="41">
    <w:abstractNumId w:val="20"/>
  </w:num>
  <w:num w:numId="42">
    <w:abstractNumId w:val="26"/>
  </w:num>
  <w:num w:numId="43">
    <w:abstractNumId w:val="2"/>
  </w:num>
  <w:num w:numId="44">
    <w:abstractNumId w:val="25"/>
  </w:num>
  <w:num w:numId="45">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AU" w:vendorID="64" w:dllVersion="131078" w:nlCheck="1" w:checkStyle="1"/>
  <w:proofState w:spelling="clean" w:grammar="clean"/>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10"/>
  <w:displayHorizontalDrawingGridEvery w:val="2"/>
  <w:displayVerticalDrawingGridEvery w:val="2"/>
  <w:characterSpacingControl w:val="doNotCompress"/>
  <w:hdrShapeDefaults>
    <o:shapedefaults v:ext="edit" spidmax="2050" fill="f" fillcolor="none [3212]" strokecolor="red">
      <v:fill color="none [3212]" on="f"/>
      <v:stroke color="red" weight="1pt"/>
      <o:colormru v:ext="edit" colors="white,#bfbfb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10167"/>
    <w:rsid w:val="00010713"/>
    <w:rsid w:val="00014A10"/>
    <w:rsid w:val="00020351"/>
    <w:rsid w:val="00023111"/>
    <w:rsid w:val="000240E2"/>
    <w:rsid w:val="0002548D"/>
    <w:rsid w:val="00026D86"/>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66066"/>
    <w:rsid w:val="0007358E"/>
    <w:rsid w:val="0007387A"/>
    <w:rsid w:val="00074E53"/>
    <w:rsid w:val="00074F9B"/>
    <w:rsid w:val="00074FAC"/>
    <w:rsid w:val="00076161"/>
    <w:rsid w:val="000777CE"/>
    <w:rsid w:val="00081164"/>
    <w:rsid w:val="000823F8"/>
    <w:rsid w:val="000849C9"/>
    <w:rsid w:val="000864A8"/>
    <w:rsid w:val="00087CBD"/>
    <w:rsid w:val="00090949"/>
    <w:rsid w:val="00093921"/>
    <w:rsid w:val="00096D6A"/>
    <w:rsid w:val="000A09D0"/>
    <w:rsid w:val="000A27BD"/>
    <w:rsid w:val="000A34DD"/>
    <w:rsid w:val="000A3583"/>
    <w:rsid w:val="000A3A71"/>
    <w:rsid w:val="000A4D21"/>
    <w:rsid w:val="000A7956"/>
    <w:rsid w:val="000B0553"/>
    <w:rsid w:val="000B3D60"/>
    <w:rsid w:val="000C4E82"/>
    <w:rsid w:val="000C75C4"/>
    <w:rsid w:val="000D099A"/>
    <w:rsid w:val="000D0C18"/>
    <w:rsid w:val="000D273B"/>
    <w:rsid w:val="000D358B"/>
    <w:rsid w:val="000D565B"/>
    <w:rsid w:val="000E08A1"/>
    <w:rsid w:val="000E0C1C"/>
    <w:rsid w:val="000E19B3"/>
    <w:rsid w:val="000E1AEB"/>
    <w:rsid w:val="000E4B57"/>
    <w:rsid w:val="000E5282"/>
    <w:rsid w:val="000E6160"/>
    <w:rsid w:val="000E6429"/>
    <w:rsid w:val="000E6B8D"/>
    <w:rsid w:val="000E72C5"/>
    <w:rsid w:val="000F128B"/>
    <w:rsid w:val="000F1936"/>
    <w:rsid w:val="000F1B90"/>
    <w:rsid w:val="000F34EC"/>
    <w:rsid w:val="000F52A1"/>
    <w:rsid w:val="001004CD"/>
    <w:rsid w:val="00105C76"/>
    <w:rsid w:val="0011300D"/>
    <w:rsid w:val="00114445"/>
    <w:rsid w:val="00115F10"/>
    <w:rsid w:val="00116DA7"/>
    <w:rsid w:val="0011779C"/>
    <w:rsid w:val="001221D3"/>
    <w:rsid w:val="001240AD"/>
    <w:rsid w:val="00126B2E"/>
    <w:rsid w:val="0013230E"/>
    <w:rsid w:val="00132436"/>
    <w:rsid w:val="00135581"/>
    <w:rsid w:val="0013578A"/>
    <w:rsid w:val="0013580F"/>
    <w:rsid w:val="00136D84"/>
    <w:rsid w:val="0014015C"/>
    <w:rsid w:val="0014034F"/>
    <w:rsid w:val="0014396B"/>
    <w:rsid w:val="00143C20"/>
    <w:rsid w:val="00146B2F"/>
    <w:rsid w:val="00147E07"/>
    <w:rsid w:val="00152FF2"/>
    <w:rsid w:val="0015477C"/>
    <w:rsid w:val="00155121"/>
    <w:rsid w:val="0015547E"/>
    <w:rsid w:val="00155D24"/>
    <w:rsid w:val="00157EAD"/>
    <w:rsid w:val="00164207"/>
    <w:rsid w:val="00164750"/>
    <w:rsid w:val="00166B3C"/>
    <w:rsid w:val="00166B7F"/>
    <w:rsid w:val="00167284"/>
    <w:rsid w:val="00170540"/>
    <w:rsid w:val="001724F0"/>
    <w:rsid w:val="0017290D"/>
    <w:rsid w:val="00172D09"/>
    <w:rsid w:val="00173985"/>
    <w:rsid w:val="00180156"/>
    <w:rsid w:val="00180EE4"/>
    <w:rsid w:val="0018102D"/>
    <w:rsid w:val="00182079"/>
    <w:rsid w:val="0018300E"/>
    <w:rsid w:val="001902BA"/>
    <w:rsid w:val="00191D1E"/>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5498"/>
    <w:rsid w:val="001C7AF6"/>
    <w:rsid w:val="001D04AC"/>
    <w:rsid w:val="001D193E"/>
    <w:rsid w:val="001D295A"/>
    <w:rsid w:val="001D2F57"/>
    <w:rsid w:val="001D5334"/>
    <w:rsid w:val="001D5E6F"/>
    <w:rsid w:val="001D72ED"/>
    <w:rsid w:val="001E1BC9"/>
    <w:rsid w:val="001E66C6"/>
    <w:rsid w:val="001E69B1"/>
    <w:rsid w:val="001F42B2"/>
    <w:rsid w:val="001F75CF"/>
    <w:rsid w:val="001F7B3B"/>
    <w:rsid w:val="002001A6"/>
    <w:rsid w:val="00200AC4"/>
    <w:rsid w:val="00210A36"/>
    <w:rsid w:val="00212181"/>
    <w:rsid w:val="00216693"/>
    <w:rsid w:val="00216A4B"/>
    <w:rsid w:val="002172B2"/>
    <w:rsid w:val="00222542"/>
    <w:rsid w:val="00231261"/>
    <w:rsid w:val="00237A92"/>
    <w:rsid w:val="0024061A"/>
    <w:rsid w:val="00240D2B"/>
    <w:rsid w:val="0024133A"/>
    <w:rsid w:val="00241901"/>
    <w:rsid w:val="00243E9C"/>
    <w:rsid w:val="00244273"/>
    <w:rsid w:val="00252AFA"/>
    <w:rsid w:val="002547F5"/>
    <w:rsid w:val="002557BD"/>
    <w:rsid w:val="0025702F"/>
    <w:rsid w:val="00261558"/>
    <w:rsid w:val="002663E1"/>
    <w:rsid w:val="00270B3F"/>
    <w:rsid w:val="00270F36"/>
    <w:rsid w:val="00271822"/>
    <w:rsid w:val="00272FA7"/>
    <w:rsid w:val="00272FD9"/>
    <w:rsid w:val="00274DD3"/>
    <w:rsid w:val="00274F43"/>
    <w:rsid w:val="00280213"/>
    <w:rsid w:val="002826C1"/>
    <w:rsid w:val="0028365F"/>
    <w:rsid w:val="002844F9"/>
    <w:rsid w:val="00286B7E"/>
    <w:rsid w:val="0029194A"/>
    <w:rsid w:val="002935F2"/>
    <w:rsid w:val="00294634"/>
    <w:rsid w:val="002A1DC6"/>
    <w:rsid w:val="002A4DA6"/>
    <w:rsid w:val="002A570D"/>
    <w:rsid w:val="002A5FE6"/>
    <w:rsid w:val="002A63B5"/>
    <w:rsid w:val="002A6F22"/>
    <w:rsid w:val="002B25BB"/>
    <w:rsid w:val="002B44AE"/>
    <w:rsid w:val="002B4C33"/>
    <w:rsid w:val="002B6003"/>
    <w:rsid w:val="002B635C"/>
    <w:rsid w:val="002B6AB3"/>
    <w:rsid w:val="002C1C6E"/>
    <w:rsid w:val="002C383E"/>
    <w:rsid w:val="002C518C"/>
    <w:rsid w:val="002D0F86"/>
    <w:rsid w:val="002D15A5"/>
    <w:rsid w:val="002D4059"/>
    <w:rsid w:val="002D4319"/>
    <w:rsid w:val="002D4ED0"/>
    <w:rsid w:val="002D7B2C"/>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5D89"/>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575A9"/>
    <w:rsid w:val="00363F41"/>
    <w:rsid w:val="00370C94"/>
    <w:rsid w:val="00371148"/>
    <w:rsid w:val="0037153C"/>
    <w:rsid w:val="00371769"/>
    <w:rsid w:val="003719EB"/>
    <w:rsid w:val="00372225"/>
    <w:rsid w:val="003725B4"/>
    <w:rsid w:val="003829A3"/>
    <w:rsid w:val="00382CF3"/>
    <w:rsid w:val="00383ECD"/>
    <w:rsid w:val="00386CF0"/>
    <w:rsid w:val="003876D3"/>
    <w:rsid w:val="00390305"/>
    <w:rsid w:val="00390ED5"/>
    <w:rsid w:val="00394782"/>
    <w:rsid w:val="003A5AA2"/>
    <w:rsid w:val="003A61D6"/>
    <w:rsid w:val="003A79B4"/>
    <w:rsid w:val="003B096F"/>
    <w:rsid w:val="003B19AD"/>
    <w:rsid w:val="003B1F24"/>
    <w:rsid w:val="003B6B35"/>
    <w:rsid w:val="003C2D92"/>
    <w:rsid w:val="003C31B6"/>
    <w:rsid w:val="003C57E0"/>
    <w:rsid w:val="003C5D80"/>
    <w:rsid w:val="003C7A76"/>
    <w:rsid w:val="003D1057"/>
    <w:rsid w:val="003D38B4"/>
    <w:rsid w:val="003D58D1"/>
    <w:rsid w:val="003D5F61"/>
    <w:rsid w:val="003D6957"/>
    <w:rsid w:val="003D73D6"/>
    <w:rsid w:val="003D7626"/>
    <w:rsid w:val="003E021C"/>
    <w:rsid w:val="003E0240"/>
    <w:rsid w:val="003E432E"/>
    <w:rsid w:val="003E4BDB"/>
    <w:rsid w:val="003E5CA6"/>
    <w:rsid w:val="003E6DFF"/>
    <w:rsid w:val="003F0145"/>
    <w:rsid w:val="003F0651"/>
    <w:rsid w:val="003F0751"/>
    <w:rsid w:val="003F21C6"/>
    <w:rsid w:val="003F285B"/>
    <w:rsid w:val="003F3FE3"/>
    <w:rsid w:val="003F3FFA"/>
    <w:rsid w:val="003F5A03"/>
    <w:rsid w:val="003F6B19"/>
    <w:rsid w:val="003F740D"/>
    <w:rsid w:val="003F7743"/>
    <w:rsid w:val="003F77CE"/>
    <w:rsid w:val="003F7F5F"/>
    <w:rsid w:val="00400BFF"/>
    <w:rsid w:val="00401F72"/>
    <w:rsid w:val="0040205A"/>
    <w:rsid w:val="00402958"/>
    <w:rsid w:val="00402AB6"/>
    <w:rsid w:val="00403267"/>
    <w:rsid w:val="0040459E"/>
    <w:rsid w:val="004049F4"/>
    <w:rsid w:val="00404EFB"/>
    <w:rsid w:val="00406340"/>
    <w:rsid w:val="004105E1"/>
    <w:rsid w:val="00410D84"/>
    <w:rsid w:val="00412CEB"/>
    <w:rsid w:val="00414BFA"/>
    <w:rsid w:val="00415DC9"/>
    <w:rsid w:val="00416888"/>
    <w:rsid w:val="004219D1"/>
    <w:rsid w:val="00422C63"/>
    <w:rsid w:val="004231C0"/>
    <w:rsid w:val="00425AC1"/>
    <w:rsid w:val="00425F0D"/>
    <w:rsid w:val="00430835"/>
    <w:rsid w:val="004308C9"/>
    <w:rsid w:val="00430906"/>
    <w:rsid w:val="00432A20"/>
    <w:rsid w:val="00434A77"/>
    <w:rsid w:val="00437397"/>
    <w:rsid w:val="00441421"/>
    <w:rsid w:val="00442099"/>
    <w:rsid w:val="00443106"/>
    <w:rsid w:val="0044381D"/>
    <w:rsid w:val="0044439F"/>
    <w:rsid w:val="00444818"/>
    <w:rsid w:val="00450683"/>
    <w:rsid w:val="00454056"/>
    <w:rsid w:val="0046091E"/>
    <w:rsid w:val="00463990"/>
    <w:rsid w:val="00464176"/>
    <w:rsid w:val="00464C98"/>
    <w:rsid w:val="00465CA3"/>
    <w:rsid w:val="004666F7"/>
    <w:rsid w:val="004668C5"/>
    <w:rsid w:val="00470887"/>
    <w:rsid w:val="00472510"/>
    <w:rsid w:val="004725C5"/>
    <w:rsid w:val="004733F3"/>
    <w:rsid w:val="00474394"/>
    <w:rsid w:val="004853A9"/>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C7214"/>
    <w:rsid w:val="004D0672"/>
    <w:rsid w:val="004D18B0"/>
    <w:rsid w:val="004D26F5"/>
    <w:rsid w:val="004D2D9E"/>
    <w:rsid w:val="004D304C"/>
    <w:rsid w:val="004D394D"/>
    <w:rsid w:val="004D4F44"/>
    <w:rsid w:val="004E137E"/>
    <w:rsid w:val="004E21FB"/>
    <w:rsid w:val="004E3F53"/>
    <w:rsid w:val="004F0C68"/>
    <w:rsid w:val="004F18A5"/>
    <w:rsid w:val="004F1EF9"/>
    <w:rsid w:val="004F2258"/>
    <w:rsid w:val="004F4F42"/>
    <w:rsid w:val="004F6915"/>
    <w:rsid w:val="004F779E"/>
    <w:rsid w:val="00513123"/>
    <w:rsid w:val="00514540"/>
    <w:rsid w:val="00516BD1"/>
    <w:rsid w:val="005174D7"/>
    <w:rsid w:val="00520A3C"/>
    <w:rsid w:val="00523659"/>
    <w:rsid w:val="0052442D"/>
    <w:rsid w:val="00524DE1"/>
    <w:rsid w:val="00530311"/>
    <w:rsid w:val="00534F0E"/>
    <w:rsid w:val="00535098"/>
    <w:rsid w:val="00535218"/>
    <w:rsid w:val="005368E5"/>
    <w:rsid w:val="00537508"/>
    <w:rsid w:val="00541AB7"/>
    <w:rsid w:val="0054211C"/>
    <w:rsid w:val="00544DAA"/>
    <w:rsid w:val="00545182"/>
    <w:rsid w:val="00546445"/>
    <w:rsid w:val="005513A3"/>
    <w:rsid w:val="00552732"/>
    <w:rsid w:val="0055574E"/>
    <w:rsid w:val="0055670B"/>
    <w:rsid w:val="00563D4D"/>
    <w:rsid w:val="0056706C"/>
    <w:rsid w:val="00567326"/>
    <w:rsid w:val="00570C6A"/>
    <w:rsid w:val="0057241E"/>
    <w:rsid w:val="00574241"/>
    <w:rsid w:val="005743B6"/>
    <w:rsid w:val="005770E1"/>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A74D5"/>
    <w:rsid w:val="005B3B2D"/>
    <w:rsid w:val="005B3CAE"/>
    <w:rsid w:val="005B75E1"/>
    <w:rsid w:val="005C21E0"/>
    <w:rsid w:val="005C6831"/>
    <w:rsid w:val="005D02E4"/>
    <w:rsid w:val="005D217F"/>
    <w:rsid w:val="005D5134"/>
    <w:rsid w:val="005D5820"/>
    <w:rsid w:val="005D59E8"/>
    <w:rsid w:val="005D6FD2"/>
    <w:rsid w:val="005E23FA"/>
    <w:rsid w:val="005E5373"/>
    <w:rsid w:val="005E5EAB"/>
    <w:rsid w:val="005F0160"/>
    <w:rsid w:val="005F4623"/>
    <w:rsid w:val="005F5CB7"/>
    <w:rsid w:val="005F6049"/>
    <w:rsid w:val="005F674A"/>
    <w:rsid w:val="005F6944"/>
    <w:rsid w:val="006023F5"/>
    <w:rsid w:val="006024EB"/>
    <w:rsid w:val="00605F47"/>
    <w:rsid w:val="00606C7B"/>
    <w:rsid w:val="0060795C"/>
    <w:rsid w:val="00607A99"/>
    <w:rsid w:val="00613403"/>
    <w:rsid w:val="00613B9C"/>
    <w:rsid w:val="006152C9"/>
    <w:rsid w:val="00617164"/>
    <w:rsid w:val="0061724F"/>
    <w:rsid w:val="00617563"/>
    <w:rsid w:val="00622AA1"/>
    <w:rsid w:val="00623959"/>
    <w:rsid w:val="0062531E"/>
    <w:rsid w:val="006273E1"/>
    <w:rsid w:val="006277B8"/>
    <w:rsid w:val="00627AA6"/>
    <w:rsid w:val="0063157A"/>
    <w:rsid w:val="006324EB"/>
    <w:rsid w:val="006333D7"/>
    <w:rsid w:val="00633426"/>
    <w:rsid w:val="00634E8F"/>
    <w:rsid w:val="0063576F"/>
    <w:rsid w:val="006359EA"/>
    <w:rsid w:val="00635B90"/>
    <w:rsid w:val="006417B8"/>
    <w:rsid w:val="00642186"/>
    <w:rsid w:val="00643A5E"/>
    <w:rsid w:val="00643BAD"/>
    <w:rsid w:val="00644903"/>
    <w:rsid w:val="00650CEC"/>
    <w:rsid w:val="00652FF5"/>
    <w:rsid w:val="00654AA2"/>
    <w:rsid w:val="00654F98"/>
    <w:rsid w:val="00656297"/>
    <w:rsid w:val="00660639"/>
    <w:rsid w:val="00661024"/>
    <w:rsid w:val="006621B7"/>
    <w:rsid w:val="006637DB"/>
    <w:rsid w:val="006652E7"/>
    <w:rsid w:val="006717FC"/>
    <w:rsid w:val="0067235A"/>
    <w:rsid w:val="0067311B"/>
    <w:rsid w:val="00673878"/>
    <w:rsid w:val="00680CE3"/>
    <w:rsid w:val="00680F00"/>
    <w:rsid w:val="0068100A"/>
    <w:rsid w:val="00682209"/>
    <w:rsid w:val="006847C1"/>
    <w:rsid w:val="006848D6"/>
    <w:rsid w:val="00685C77"/>
    <w:rsid w:val="006876DE"/>
    <w:rsid w:val="006878FA"/>
    <w:rsid w:val="0069000E"/>
    <w:rsid w:val="0069021C"/>
    <w:rsid w:val="00690E1D"/>
    <w:rsid w:val="006921A1"/>
    <w:rsid w:val="00693895"/>
    <w:rsid w:val="0069394E"/>
    <w:rsid w:val="006968DD"/>
    <w:rsid w:val="006A003C"/>
    <w:rsid w:val="006A0399"/>
    <w:rsid w:val="006A1CB2"/>
    <w:rsid w:val="006A31A7"/>
    <w:rsid w:val="006A68E2"/>
    <w:rsid w:val="006A7227"/>
    <w:rsid w:val="006A7845"/>
    <w:rsid w:val="006A79AC"/>
    <w:rsid w:val="006B547E"/>
    <w:rsid w:val="006C0CB8"/>
    <w:rsid w:val="006C0CE0"/>
    <w:rsid w:val="006C43A4"/>
    <w:rsid w:val="006D29DF"/>
    <w:rsid w:val="006D4E9C"/>
    <w:rsid w:val="006D7734"/>
    <w:rsid w:val="006E18BD"/>
    <w:rsid w:val="006E1CF8"/>
    <w:rsid w:val="006E4178"/>
    <w:rsid w:val="006F040E"/>
    <w:rsid w:val="006F4187"/>
    <w:rsid w:val="006F672E"/>
    <w:rsid w:val="006F7939"/>
    <w:rsid w:val="006F79A1"/>
    <w:rsid w:val="00704099"/>
    <w:rsid w:val="007051A8"/>
    <w:rsid w:val="007105DB"/>
    <w:rsid w:val="0071425A"/>
    <w:rsid w:val="007178D2"/>
    <w:rsid w:val="00720B99"/>
    <w:rsid w:val="00721229"/>
    <w:rsid w:val="00727721"/>
    <w:rsid w:val="00727DCC"/>
    <w:rsid w:val="00730CFB"/>
    <w:rsid w:val="00731E98"/>
    <w:rsid w:val="007334A4"/>
    <w:rsid w:val="0073599A"/>
    <w:rsid w:val="00736815"/>
    <w:rsid w:val="00737687"/>
    <w:rsid w:val="007412D2"/>
    <w:rsid w:val="00742C98"/>
    <w:rsid w:val="00743B5A"/>
    <w:rsid w:val="00745B82"/>
    <w:rsid w:val="00750B3E"/>
    <w:rsid w:val="00753788"/>
    <w:rsid w:val="007549DF"/>
    <w:rsid w:val="00755A69"/>
    <w:rsid w:val="00756AA6"/>
    <w:rsid w:val="00756D93"/>
    <w:rsid w:val="007661EE"/>
    <w:rsid w:val="00766948"/>
    <w:rsid w:val="0077033E"/>
    <w:rsid w:val="00772951"/>
    <w:rsid w:val="00773004"/>
    <w:rsid w:val="00775E84"/>
    <w:rsid w:val="007800A4"/>
    <w:rsid w:val="00780AF6"/>
    <w:rsid w:val="00781028"/>
    <w:rsid w:val="00781290"/>
    <w:rsid w:val="00782154"/>
    <w:rsid w:val="007831FD"/>
    <w:rsid w:val="00786F85"/>
    <w:rsid w:val="0079144C"/>
    <w:rsid w:val="007953A5"/>
    <w:rsid w:val="007955B8"/>
    <w:rsid w:val="0079659E"/>
    <w:rsid w:val="00796D8E"/>
    <w:rsid w:val="007A49B7"/>
    <w:rsid w:val="007A5102"/>
    <w:rsid w:val="007A6AF4"/>
    <w:rsid w:val="007B088E"/>
    <w:rsid w:val="007B1524"/>
    <w:rsid w:val="007B25DB"/>
    <w:rsid w:val="007C30A4"/>
    <w:rsid w:val="007C4295"/>
    <w:rsid w:val="007C5337"/>
    <w:rsid w:val="007D1C5F"/>
    <w:rsid w:val="007D45BA"/>
    <w:rsid w:val="007D6A85"/>
    <w:rsid w:val="007D779A"/>
    <w:rsid w:val="007D7D65"/>
    <w:rsid w:val="007E08C4"/>
    <w:rsid w:val="007E12BD"/>
    <w:rsid w:val="007E2081"/>
    <w:rsid w:val="007E3DC6"/>
    <w:rsid w:val="007E629E"/>
    <w:rsid w:val="007E6F6C"/>
    <w:rsid w:val="007E72B8"/>
    <w:rsid w:val="007E73C4"/>
    <w:rsid w:val="007F12ED"/>
    <w:rsid w:val="007F3954"/>
    <w:rsid w:val="007F499E"/>
    <w:rsid w:val="007F5FFF"/>
    <w:rsid w:val="007F709C"/>
    <w:rsid w:val="007F79A3"/>
    <w:rsid w:val="00803603"/>
    <w:rsid w:val="008049C7"/>
    <w:rsid w:val="008062AC"/>
    <w:rsid w:val="00806E67"/>
    <w:rsid w:val="008128AD"/>
    <w:rsid w:val="008134A3"/>
    <w:rsid w:val="00814062"/>
    <w:rsid w:val="008144D8"/>
    <w:rsid w:val="0081621F"/>
    <w:rsid w:val="00821484"/>
    <w:rsid w:val="00823111"/>
    <w:rsid w:val="00825103"/>
    <w:rsid w:val="00825C1F"/>
    <w:rsid w:val="00826B57"/>
    <w:rsid w:val="00827A8C"/>
    <w:rsid w:val="00830CB4"/>
    <w:rsid w:val="0083199E"/>
    <w:rsid w:val="00832036"/>
    <w:rsid w:val="0083777E"/>
    <w:rsid w:val="00840065"/>
    <w:rsid w:val="00840870"/>
    <w:rsid w:val="00840B2E"/>
    <w:rsid w:val="00841307"/>
    <w:rsid w:val="00843229"/>
    <w:rsid w:val="00844015"/>
    <w:rsid w:val="008455C3"/>
    <w:rsid w:val="00850A9C"/>
    <w:rsid w:val="00853342"/>
    <w:rsid w:val="00854757"/>
    <w:rsid w:val="00856BF3"/>
    <w:rsid w:val="008570E9"/>
    <w:rsid w:val="008572AF"/>
    <w:rsid w:val="00857325"/>
    <w:rsid w:val="00860D34"/>
    <w:rsid w:val="00860F9C"/>
    <w:rsid w:val="0086393B"/>
    <w:rsid w:val="00865706"/>
    <w:rsid w:val="00870319"/>
    <w:rsid w:val="00870446"/>
    <w:rsid w:val="0087276C"/>
    <w:rsid w:val="00872C62"/>
    <w:rsid w:val="00876BDD"/>
    <w:rsid w:val="008775BE"/>
    <w:rsid w:val="0088464C"/>
    <w:rsid w:val="00884D48"/>
    <w:rsid w:val="008910BD"/>
    <w:rsid w:val="00891FA2"/>
    <w:rsid w:val="008935D5"/>
    <w:rsid w:val="0089491D"/>
    <w:rsid w:val="00895031"/>
    <w:rsid w:val="008952EB"/>
    <w:rsid w:val="008974D9"/>
    <w:rsid w:val="008A12F6"/>
    <w:rsid w:val="008A3D10"/>
    <w:rsid w:val="008A44A8"/>
    <w:rsid w:val="008A4B10"/>
    <w:rsid w:val="008A4C11"/>
    <w:rsid w:val="008A61D3"/>
    <w:rsid w:val="008A7191"/>
    <w:rsid w:val="008A74D4"/>
    <w:rsid w:val="008B0B3B"/>
    <w:rsid w:val="008B25DB"/>
    <w:rsid w:val="008B2AC8"/>
    <w:rsid w:val="008B3F5A"/>
    <w:rsid w:val="008B48AF"/>
    <w:rsid w:val="008B722F"/>
    <w:rsid w:val="008C158D"/>
    <w:rsid w:val="008C167F"/>
    <w:rsid w:val="008C2F02"/>
    <w:rsid w:val="008C4852"/>
    <w:rsid w:val="008C56E1"/>
    <w:rsid w:val="008C6A7D"/>
    <w:rsid w:val="008D0D3A"/>
    <w:rsid w:val="008D2DE3"/>
    <w:rsid w:val="008D32C5"/>
    <w:rsid w:val="008E2484"/>
    <w:rsid w:val="008E34C5"/>
    <w:rsid w:val="008E3B5F"/>
    <w:rsid w:val="008E7CAC"/>
    <w:rsid w:val="008F1A05"/>
    <w:rsid w:val="008F47FF"/>
    <w:rsid w:val="008F4A23"/>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5C4D"/>
    <w:rsid w:val="009265DD"/>
    <w:rsid w:val="00926CF4"/>
    <w:rsid w:val="00926D18"/>
    <w:rsid w:val="00930F37"/>
    <w:rsid w:val="00931A4B"/>
    <w:rsid w:val="009363A1"/>
    <w:rsid w:val="0093697D"/>
    <w:rsid w:val="00937FCE"/>
    <w:rsid w:val="00941C07"/>
    <w:rsid w:val="00942FD8"/>
    <w:rsid w:val="0094399D"/>
    <w:rsid w:val="00943B80"/>
    <w:rsid w:val="00944032"/>
    <w:rsid w:val="009448AB"/>
    <w:rsid w:val="00946101"/>
    <w:rsid w:val="00946B09"/>
    <w:rsid w:val="009474F3"/>
    <w:rsid w:val="00952EB1"/>
    <w:rsid w:val="0095335A"/>
    <w:rsid w:val="009553ED"/>
    <w:rsid w:val="00955458"/>
    <w:rsid w:val="0096588F"/>
    <w:rsid w:val="00965A28"/>
    <w:rsid w:val="00965CD4"/>
    <w:rsid w:val="0096630F"/>
    <w:rsid w:val="009708F3"/>
    <w:rsid w:val="009739AB"/>
    <w:rsid w:val="009744A8"/>
    <w:rsid w:val="00975172"/>
    <w:rsid w:val="00980657"/>
    <w:rsid w:val="00981E27"/>
    <w:rsid w:val="00983B4F"/>
    <w:rsid w:val="0098444C"/>
    <w:rsid w:val="00985BA4"/>
    <w:rsid w:val="00987977"/>
    <w:rsid w:val="009906FD"/>
    <w:rsid w:val="00991BC1"/>
    <w:rsid w:val="00992402"/>
    <w:rsid w:val="00996851"/>
    <w:rsid w:val="009A0965"/>
    <w:rsid w:val="009A0BD5"/>
    <w:rsid w:val="009A1E48"/>
    <w:rsid w:val="009A3BE9"/>
    <w:rsid w:val="009A4328"/>
    <w:rsid w:val="009A5DCE"/>
    <w:rsid w:val="009A79AB"/>
    <w:rsid w:val="009B01E2"/>
    <w:rsid w:val="009B17F4"/>
    <w:rsid w:val="009B57E9"/>
    <w:rsid w:val="009B5F1F"/>
    <w:rsid w:val="009B602C"/>
    <w:rsid w:val="009B7E78"/>
    <w:rsid w:val="009C3BE9"/>
    <w:rsid w:val="009C451D"/>
    <w:rsid w:val="009C479B"/>
    <w:rsid w:val="009C7418"/>
    <w:rsid w:val="009C7582"/>
    <w:rsid w:val="009D2602"/>
    <w:rsid w:val="009D46EC"/>
    <w:rsid w:val="009D4AC6"/>
    <w:rsid w:val="009D6863"/>
    <w:rsid w:val="009E0B15"/>
    <w:rsid w:val="009E213C"/>
    <w:rsid w:val="009E4150"/>
    <w:rsid w:val="009E553E"/>
    <w:rsid w:val="009E59A7"/>
    <w:rsid w:val="009E6CB1"/>
    <w:rsid w:val="009F225D"/>
    <w:rsid w:val="009F50DE"/>
    <w:rsid w:val="009F6E37"/>
    <w:rsid w:val="00A016A7"/>
    <w:rsid w:val="00A01DCB"/>
    <w:rsid w:val="00A034D9"/>
    <w:rsid w:val="00A03885"/>
    <w:rsid w:val="00A04BDA"/>
    <w:rsid w:val="00A1160F"/>
    <w:rsid w:val="00A11A24"/>
    <w:rsid w:val="00A11F3A"/>
    <w:rsid w:val="00A135E1"/>
    <w:rsid w:val="00A13A20"/>
    <w:rsid w:val="00A13D70"/>
    <w:rsid w:val="00A202FA"/>
    <w:rsid w:val="00A2115C"/>
    <w:rsid w:val="00A23504"/>
    <w:rsid w:val="00A27642"/>
    <w:rsid w:val="00A364D6"/>
    <w:rsid w:val="00A404B6"/>
    <w:rsid w:val="00A42D8D"/>
    <w:rsid w:val="00A430DE"/>
    <w:rsid w:val="00A45305"/>
    <w:rsid w:val="00A5049D"/>
    <w:rsid w:val="00A51C3F"/>
    <w:rsid w:val="00A572F2"/>
    <w:rsid w:val="00A60711"/>
    <w:rsid w:val="00A6285B"/>
    <w:rsid w:val="00A67ED3"/>
    <w:rsid w:val="00A703CF"/>
    <w:rsid w:val="00A70992"/>
    <w:rsid w:val="00A71AA9"/>
    <w:rsid w:val="00A72090"/>
    <w:rsid w:val="00A727E8"/>
    <w:rsid w:val="00A75926"/>
    <w:rsid w:val="00A760C2"/>
    <w:rsid w:val="00A771CB"/>
    <w:rsid w:val="00A82551"/>
    <w:rsid w:val="00A86128"/>
    <w:rsid w:val="00A87DD0"/>
    <w:rsid w:val="00A945C2"/>
    <w:rsid w:val="00AA0ED1"/>
    <w:rsid w:val="00AA3FFD"/>
    <w:rsid w:val="00AA4009"/>
    <w:rsid w:val="00AB1626"/>
    <w:rsid w:val="00AB1D68"/>
    <w:rsid w:val="00AB789F"/>
    <w:rsid w:val="00AB78D2"/>
    <w:rsid w:val="00AB7BC5"/>
    <w:rsid w:val="00AC081A"/>
    <w:rsid w:val="00AC10EF"/>
    <w:rsid w:val="00AC18CD"/>
    <w:rsid w:val="00AC286E"/>
    <w:rsid w:val="00AC3B35"/>
    <w:rsid w:val="00AC562D"/>
    <w:rsid w:val="00AD2843"/>
    <w:rsid w:val="00AD3714"/>
    <w:rsid w:val="00AD62B4"/>
    <w:rsid w:val="00AD7336"/>
    <w:rsid w:val="00AE1859"/>
    <w:rsid w:val="00AE382E"/>
    <w:rsid w:val="00AE3EAB"/>
    <w:rsid w:val="00AE50F9"/>
    <w:rsid w:val="00AE541B"/>
    <w:rsid w:val="00AF00D9"/>
    <w:rsid w:val="00AF0C96"/>
    <w:rsid w:val="00AF2047"/>
    <w:rsid w:val="00AF4CF6"/>
    <w:rsid w:val="00B01005"/>
    <w:rsid w:val="00B033AC"/>
    <w:rsid w:val="00B067EA"/>
    <w:rsid w:val="00B06BFE"/>
    <w:rsid w:val="00B13CD6"/>
    <w:rsid w:val="00B144F6"/>
    <w:rsid w:val="00B14753"/>
    <w:rsid w:val="00B22976"/>
    <w:rsid w:val="00B23053"/>
    <w:rsid w:val="00B23A66"/>
    <w:rsid w:val="00B24EC9"/>
    <w:rsid w:val="00B30D40"/>
    <w:rsid w:val="00B3167D"/>
    <w:rsid w:val="00B31E6B"/>
    <w:rsid w:val="00B32D1F"/>
    <w:rsid w:val="00B33550"/>
    <w:rsid w:val="00B33947"/>
    <w:rsid w:val="00B33DE0"/>
    <w:rsid w:val="00B341D6"/>
    <w:rsid w:val="00B35946"/>
    <w:rsid w:val="00B359E3"/>
    <w:rsid w:val="00B36A90"/>
    <w:rsid w:val="00B404AC"/>
    <w:rsid w:val="00B421EA"/>
    <w:rsid w:val="00B439E1"/>
    <w:rsid w:val="00B442AD"/>
    <w:rsid w:val="00B469EA"/>
    <w:rsid w:val="00B511EF"/>
    <w:rsid w:val="00B514C7"/>
    <w:rsid w:val="00B52A77"/>
    <w:rsid w:val="00B56898"/>
    <w:rsid w:val="00B607E3"/>
    <w:rsid w:val="00B61412"/>
    <w:rsid w:val="00B61EC8"/>
    <w:rsid w:val="00B6457B"/>
    <w:rsid w:val="00B67645"/>
    <w:rsid w:val="00B67F50"/>
    <w:rsid w:val="00B73871"/>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114C"/>
    <w:rsid w:val="00BC4348"/>
    <w:rsid w:val="00BC665F"/>
    <w:rsid w:val="00BD4BAC"/>
    <w:rsid w:val="00BD4CF9"/>
    <w:rsid w:val="00BD76E3"/>
    <w:rsid w:val="00BE06E4"/>
    <w:rsid w:val="00BE118B"/>
    <w:rsid w:val="00BE157C"/>
    <w:rsid w:val="00BE236C"/>
    <w:rsid w:val="00BE5455"/>
    <w:rsid w:val="00BF4300"/>
    <w:rsid w:val="00BF4668"/>
    <w:rsid w:val="00BF55EE"/>
    <w:rsid w:val="00C01FBB"/>
    <w:rsid w:val="00C03BF9"/>
    <w:rsid w:val="00C04D43"/>
    <w:rsid w:val="00C050D7"/>
    <w:rsid w:val="00C06E57"/>
    <w:rsid w:val="00C07EE9"/>
    <w:rsid w:val="00C10AB9"/>
    <w:rsid w:val="00C11712"/>
    <w:rsid w:val="00C1645D"/>
    <w:rsid w:val="00C16D96"/>
    <w:rsid w:val="00C20398"/>
    <w:rsid w:val="00C20F69"/>
    <w:rsid w:val="00C22104"/>
    <w:rsid w:val="00C23447"/>
    <w:rsid w:val="00C27150"/>
    <w:rsid w:val="00C27EAA"/>
    <w:rsid w:val="00C33C9A"/>
    <w:rsid w:val="00C341BE"/>
    <w:rsid w:val="00C34CCC"/>
    <w:rsid w:val="00C34DDC"/>
    <w:rsid w:val="00C414DD"/>
    <w:rsid w:val="00C434C1"/>
    <w:rsid w:val="00C45BA7"/>
    <w:rsid w:val="00C46560"/>
    <w:rsid w:val="00C5062D"/>
    <w:rsid w:val="00C54965"/>
    <w:rsid w:val="00C57AB1"/>
    <w:rsid w:val="00C60B8B"/>
    <w:rsid w:val="00C62181"/>
    <w:rsid w:val="00C63059"/>
    <w:rsid w:val="00C63337"/>
    <w:rsid w:val="00C63CBE"/>
    <w:rsid w:val="00C63D73"/>
    <w:rsid w:val="00C648DD"/>
    <w:rsid w:val="00C67350"/>
    <w:rsid w:val="00C73851"/>
    <w:rsid w:val="00C747B1"/>
    <w:rsid w:val="00C747D3"/>
    <w:rsid w:val="00C762D4"/>
    <w:rsid w:val="00C77478"/>
    <w:rsid w:val="00C8137B"/>
    <w:rsid w:val="00C84273"/>
    <w:rsid w:val="00C8522E"/>
    <w:rsid w:val="00C85339"/>
    <w:rsid w:val="00C86942"/>
    <w:rsid w:val="00C87F89"/>
    <w:rsid w:val="00C900D8"/>
    <w:rsid w:val="00C928C3"/>
    <w:rsid w:val="00C9460A"/>
    <w:rsid w:val="00C94FA8"/>
    <w:rsid w:val="00C95B48"/>
    <w:rsid w:val="00CA08C8"/>
    <w:rsid w:val="00CA1C6B"/>
    <w:rsid w:val="00CA22F3"/>
    <w:rsid w:val="00CA471B"/>
    <w:rsid w:val="00CA54AA"/>
    <w:rsid w:val="00CA5E51"/>
    <w:rsid w:val="00CA6296"/>
    <w:rsid w:val="00CA6870"/>
    <w:rsid w:val="00CB1F16"/>
    <w:rsid w:val="00CB21AA"/>
    <w:rsid w:val="00CB2E39"/>
    <w:rsid w:val="00CB4610"/>
    <w:rsid w:val="00CB4BA5"/>
    <w:rsid w:val="00CB4F24"/>
    <w:rsid w:val="00CB564C"/>
    <w:rsid w:val="00CB5F0C"/>
    <w:rsid w:val="00CC0F2E"/>
    <w:rsid w:val="00CC34BE"/>
    <w:rsid w:val="00CC474D"/>
    <w:rsid w:val="00CC5B10"/>
    <w:rsid w:val="00CC71B2"/>
    <w:rsid w:val="00CD0140"/>
    <w:rsid w:val="00CD3B6A"/>
    <w:rsid w:val="00CD3E69"/>
    <w:rsid w:val="00CD3F64"/>
    <w:rsid w:val="00CE0A35"/>
    <w:rsid w:val="00CE0D33"/>
    <w:rsid w:val="00CE19A2"/>
    <w:rsid w:val="00CE5F2F"/>
    <w:rsid w:val="00CE7E45"/>
    <w:rsid w:val="00CF023F"/>
    <w:rsid w:val="00CF08BB"/>
    <w:rsid w:val="00CF4DF4"/>
    <w:rsid w:val="00D02B5A"/>
    <w:rsid w:val="00D02C2C"/>
    <w:rsid w:val="00D038AF"/>
    <w:rsid w:val="00D03DCD"/>
    <w:rsid w:val="00D04F1A"/>
    <w:rsid w:val="00D07335"/>
    <w:rsid w:val="00D17255"/>
    <w:rsid w:val="00D174D4"/>
    <w:rsid w:val="00D20A3D"/>
    <w:rsid w:val="00D2127E"/>
    <w:rsid w:val="00D21B1A"/>
    <w:rsid w:val="00D26271"/>
    <w:rsid w:val="00D31DF5"/>
    <w:rsid w:val="00D3492F"/>
    <w:rsid w:val="00D35DC3"/>
    <w:rsid w:val="00D4048B"/>
    <w:rsid w:val="00D43E36"/>
    <w:rsid w:val="00D53619"/>
    <w:rsid w:val="00D546C3"/>
    <w:rsid w:val="00D54A04"/>
    <w:rsid w:val="00D55E5E"/>
    <w:rsid w:val="00D55E76"/>
    <w:rsid w:val="00D60CB8"/>
    <w:rsid w:val="00D61E73"/>
    <w:rsid w:val="00D639C4"/>
    <w:rsid w:val="00D6600F"/>
    <w:rsid w:val="00D6709F"/>
    <w:rsid w:val="00D76210"/>
    <w:rsid w:val="00D779D2"/>
    <w:rsid w:val="00D77BF5"/>
    <w:rsid w:val="00D800FD"/>
    <w:rsid w:val="00D815BE"/>
    <w:rsid w:val="00D8356B"/>
    <w:rsid w:val="00D8382D"/>
    <w:rsid w:val="00D8405F"/>
    <w:rsid w:val="00D84760"/>
    <w:rsid w:val="00D86057"/>
    <w:rsid w:val="00D90A68"/>
    <w:rsid w:val="00D919EA"/>
    <w:rsid w:val="00D92929"/>
    <w:rsid w:val="00D92CAD"/>
    <w:rsid w:val="00D930DA"/>
    <w:rsid w:val="00D936D1"/>
    <w:rsid w:val="00D942F4"/>
    <w:rsid w:val="00DA0131"/>
    <w:rsid w:val="00DA1310"/>
    <w:rsid w:val="00DA20A1"/>
    <w:rsid w:val="00DA3353"/>
    <w:rsid w:val="00DA5E86"/>
    <w:rsid w:val="00DB25E0"/>
    <w:rsid w:val="00DB2AB8"/>
    <w:rsid w:val="00DB57D3"/>
    <w:rsid w:val="00DB652E"/>
    <w:rsid w:val="00DB6BC7"/>
    <w:rsid w:val="00DC178D"/>
    <w:rsid w:val="00DC197F"/>
    <w:rsid w:val="00DC52D5"/>
    <w:rsid w:val="00DD0964"/>
    <w:rsid w:val="00DD2448"/>
    <w:rsid w:val="00DD6D0B"/>
    <w:rsid w:val="00DE3FA1"/>
    <w:rsid w:val="00DE5926"/>
    <w:rsid w:val="00DE5B3F"/>
    <w:rsid w:val="00DE6DC8"/>
    <w:rsid w:val="00DF1E9B"/>
    <w:rsid w:val="00DF36E6"/>
    <w:rsid w:val="00DF3BF0"/>
    <w:rsid w:val="00E003EE"/>
    <w:rsid w:val="00E00C57"/>
    <w:rsid w:val="00E052CF"/>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151D"/>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A6BE0"/>
    <w:rsid w:val="00EB14D8"/>
    <w:rsid w:val="00EB3456"/>
    <w:rsid w:val="00EB3EDB"/>
    <w:rsid w:val="00EB5277"/>
    <w:rsid w:val="00EB7E83"/>
    <w:rsid w:val="00EC0F97"/>
    <w:rsid w:val="00EC3A33"/>
    <w:rsid w:val="00EC4675"/>
    <w:rsid w:val="00EC4CAB"/>
    <w:rsid w:val="00EC5DEA"/>
    <w:rsid w:val="00EE19CC"/>
    <w:rsid w:val="00EE1BB2"/>
    <w:rsid w:val="00EE2243"/>
    <w:rsid w:val="00EE6DE2"/>
    <w:rsid w:val="00EE78B5"/>
    <w:rsid w:val="00EF07AF"/>
    <w:rsid w:val="00EF0D9A"/>
    <w:rsid w:val="00EF239C"/>
    <w:rsid w:val="00EF3099"/>
    <w:rsid w:val="00EF6FF7"/>
    <w:rsid w:val="00F05E8C"/>
    <w:rsid w:val="00F12853"/>
    <w:rsid w:val="00F12F7D"/>
    <w:rsid w:val="00F15436"/>
    <w:rsid w:val="00F15728"/>
    <w:rsid w:val="00F15ABE"/>
    <w:rsid w:val="00F20788"/>
    <w:rsid w:val="00F208FF"/>
    <w:rsid w:val="00F21AD3"/>
    <w:rsid w:val="00F24EB0"/>
    <w:rsid w:val="00F3406B"/>
    <w:rsid w:val="00F35566"/>
    <w:rsid w:val="00F40E2A"/>
    <w:rsid w:val="00F4121B"/>
    <w:rsid w:val="00F412C8"/>
    <w:rsid w:val="00F537DD"/>
    <w:rsid w:val="00F537EB"/>
    <w:rsid w:val="00F55654"/>
    <w:rsid w:val="00F55930"/>
    <w:rsid w:val="00F577A2"/>
    <w:rsid w:val="00F60BF3"/>
    <w:rsid w:val="00F64921"/>
    <w:rsid w:val="00F70A84"/>
    <w:rsid w:val="00F740F9"/>
    <w:rsid w:val="00F80368"/>
    <w:rsid w:val="00F81EE4"/>
    <w:rsid w:val="00F84DA7"/>
    <w:rsid w:val="00F86107"/>
    <w:rsid w:val="00F87FF4"/>
    <w:rsid w:val="00F959FC"/>
    <w:rsid w:val="00FA0A3A"/>
    <w:rsid w:val="00FA0F11"/>
    <w:rsid w:val="00FA3435"/>
    <w:rsid w:val="00FA4DFE"/>
    <w:rsid w:val="00FA4EBF"/>
    <w:rsid w:val="00FA6D10"/>
    <w:rsid w:val="00FA7629"/>
    <w:rsid w:val="00FB3E01"/>
    <w:rsid w:val="00FB4651"/>
    <w:rsid w:val="00FB6214"/>
    <w:rsid w:val="00FB6CE1"/>
    <w:rsid w:val="00FB7C63"/>
    <w:rsid w:val="00FC3972"/>
    <w:rsid w:val="00FC577E"/>
    <w:rsid w:val="00FD097D"/>
    <w:rsid w:val="00FD2043"/>
    <w:rsid w:val="00FD3846"/>
    <w:rsid w:val="00FD3C1C"/>
    <w:rsid w:val="00FD4115"/>
    <w:rsid w:val="00FD432F"/>
    <w:rsid w:val="00FD7CB0"/>
    <w:rsid w:val="00FD7F3B"/>
    <w:rsid w:val="00FE17CB"/>
    <w:rsid w:val="00FE6391"/>
    <w:rsid w:val="00FE68E4"/>
    <w:rsid w:val="00FE6F56"/>
    <w:rsid w:val="00FE7628"/>
    <w:rsid w:val="00FF1BC4"/>
    <w:rsid w:val="00FF3FDC"/>
    <w:rsid w:val="00FF50E5"/>
    <w:rsid w:val="00FF52DD"/>
    <w:rsid w:val="00FF6F0F"/>
    <w:rsid w:val="00FF7E8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none [3212]" strokecolor="red">
      <v:fill color="none [3212]" on="f"/>
      <v:stroke color="red" weight="1pt"/>
      <o:colormru v:ext="edit" colors="white,#bfbfbf"/>
    </o:shapedefaults>
    <o:shapelayout v:ext="edit">
      <o:idmap v:ext="edit" data="1"/>
    </o:shapelayout>
  </w:shapeDefaults>
  <w:decimalSymbol w:val="."/>
  <w:listSeparator w:val=","/>
  <w14:docId w14:val="30447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CB2E39"/>
    <w:rPr>
      <w:rFonts w:asciiTheme="minorHAnsi" w:eastAsiaTheme="minorEastAsia" w:hAnsiTheme="minorHAnsi" w:cstheme="minorBidi"/>
      <w:sz w:val="24"/>
      <w:szCs w:val="24"/>
      <w:lang w:val="en-AU"/>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CB2E3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B2E39"/>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CB2E39"/>
    <w:rPr>
      <w:rFonts w:asciiTheme="minorHAnsi" w:eastAsiaTheme="minorEastAsia" w:hAnsiTheme="minorHAnsi" w:cstheme="minorBidi"/>
      <w:sz w:val="24"/>
      <w:szCs w:val="24"/>
      <w:lang w:val="en-AU"/>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CB2E3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B2E39"/>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0176">
      <w:bodyDiv w:val="1"/>
      <w:marLeft w:val="0"/>
      <w:marRight w:val="0"/>
      <w:marTop w:val="0"/>
      <w:marBottom w:val="0"/>
      <w:divBdr>
        <w:top w:val="none" w:sz="0" w:space="0" w:color="auto"/>
        <w:left w:val="none" w:sz="0" w:space="0" w:color="auto"/>
        <w:bottom w:val="none" w:sz="0" w:space="0" w:color="auto"/>
        <w:right w:val="none" w:sz="0" w:space="0" w:color="auto"/>
      </w:divBdr>
    </w:div>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372077813">
      <w:bodyDiv w:val="1"/>
      <w:marLeft w:val="0"/>
      <w:marRight w:val="0"/>
      <w:marTop w:val="0"/>
      <w:marBottom w:val="0"/>
      <w:divBdr>
        <w:top w:val="none" w:sz="0" w:space="0" w:color="auto"/>
        <w:left w:val="none" w:sz="0" w:space="0" w:color="auto"/>
        <w:bottom w:val="none" w:sz="0" w:space="0" w:color="auto"/>
        <w:right w:val="none" w:sz="0" w:space="0" w:color="auto"/>
      </w:divBdr>
    </w:div>
    <w:div w:id="465394336">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www.redboxresearchdata.com.au/" TargetMode="External"/><Relationship Id="rId13" Type="http://schemas.openxmlformats.org/officeDocument/2006/relationships/hyperlink" Target="http://eresearch.uws.edu.au/blog/2013/07/24/4a-data-management-acquiring-acting-on-archiving-advertising-research-data-at-the-university-of-western-sydney/" TargetMode="External"/><Relationship Id="rId14" Type="http://schemas.openxmlformats.org/officeDocument/2006/relationships/hyperlink" Target="https://github.com/IntersectAustralia/dc21-doc/blob/master/README.md" TargetMode="External"/><Relationship Id="rId15" Type="http://schemas.openxmlformats.org/officeDocument/2006/relationships/hyperlink" Target="http://aaf.edu.au/" TargetMode="External"/><Relationship Id="rId16" Type="http://schemas.openxmlformats.org/officeDocument/2006/relationships/hyperlink" Target="http://www.ands.org.au/" TargetMode="External"/><Relationship Id="rId17" Type="http://schemas.openxmlformats.org/officeDocument/2006/relationships/hyperlink" Target="http://www.abs.gov.au/ausstats/abs@.nsf/Products/1297.0~2008~Main+Features~Chapter+3,Fields+of+Research?OpenDocument" TargetMode="External"/><Relationship Id="rId18" Type="http://schemas.openxmlformats.org/officeDocument/2006/relationships/hyperlink" Target="https://en.wikipedia.org/wiki/NetCDF" TargetMode="External"/><Relationship Id="rId19" Type="http://schemas.openxmlformats.org/officeDocument/2006/relationships/hyperlink" Target="http://researchdata.ands.org.au/" TargetMode="External"/><Relationship Id="rId60" Type="http://schemas.openxmlformats.org/officeDocument/2006/relationships/image" Target="media/image31.png"/><Relationship Id="rId61" Type="http://schemas.openxmlformats.org/officeDocument/2006/relationships/image" Target="media/image35.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8.png"/><Relationship Id="rId65" Type="http://schemas.openxmlformats.org/officeDocument/2006/relationships/image" Target="media/image34.png"/><Relationship Id="rId66" Type="http://schemas.openxmlformats.org/officeDocument/2006/relationships/hyperlink" Target="https://github.com/IntersectAustralia/dc21-doc/blob/master/README.md" TargetMode="External"/><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9.png"/><Relationship Id="rId120" Type="http://schemas.openxmlformats.org/officeDocument/2006/relationships/image" Target="media/image81.png"/><Relationship Id="rId121" Type="http://schemas.openxmlformats.org/officeDocument/2006/relationships/hyperlink" Target="https://code.google.com/p/tesseract-ocr/" TargetMode="External"/><Relationship Id="rId122" Type="http://schemas.openxmlformats.org/officeDocument/2006/relationships/hyperlink" Target="http://abbyy.com" TargetMode="External"/><Relationship Id="rId123" Type="http://schemas.openxmlformats.org/officeDocument/2006/relationships/hyperlink" Target="http://ocrsdk.com/" TargetMode="External"/><Relationship Id="rId124" Type="http://schemas.openxmlformats.org/officeDocument/2006/relationships/hyperlink" Target="http://ocrsdk.com/" TargetMode="External"/><Relationship Id="rId125" Type="http://schemas.openxmlformats.org/officeDocument/2006/relationships/hyperlink" Target="http://www.koemei.com" TargetMode="External"/><Relationship Id="rId126" Type="http://schemas.openxmlformats.org/officeDocument/2006/relationships/hyperlink" Target="http://www.koemei.com" TargetMode="External"/><Relationship Id="rId127" Type="http://schemas.openxmlformats.org/officeDocument/2006/relationships/image" Target="media/image82.png"/><Relationship Id="rId128" Type="http://schemas.openxmlformats.org/officeDocument/2006/relationships/hyperlink" Target="http://en.wikipedia.org/wiki/IETF" TargetMode="External"/><Relationship Id="rId129" Type="http://schemas.openxmlformats.org/officeDocument/2006/relationships/hyperlink" Target="http://en.wikipedia.org/wiki/BagIt" TargetMode="External"/><Relationship Id="rId40" Type="http://schemas.openxmlformats.org/officeDocument/2006/relationships/image" Target="media/image21.png"/><Relationship Id="rId41" Type="http://schemas.openxmlformats.org/officeDocument/2006/relationships/image" Target="media/image18.png"/><Relationship Id="rId42" Type="http://schemas.openxmlformats.org/officeDocument/2006/relationships/image" Target="media/image23.png"/><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hyperlink" Target="http://www.ands.org.au/about/approach.html" TargetMode="External"/><Relationship Id="rId96" Type="http://schemas.openxmlformats.org/officeDocument/2006/relationships/hyperlink" Target="http://researchdata.ands.org.au/" TargetMode="External"/><Relationship Id="rId101" Type="http://schemas.openxmlformats.org/officeDocument/2006/relationships/image" Target="media/image66.png"/><Relationship Id="rId102" Type="http://schemas.openxmlformats.org/officeDocument/2006/relationships/image" Target="media/image67.png"/><Relationship Id="rId103" Type="http://schemas.openxmlformats.org/officeDocument/2006/relationships/image" Target="media/image730.png"/><Relationship Id="rId104" Type="http://schemas.openxmlformats.org/officeDocument/2006/relationships/image" Target="media/image68.png"/><Relationship Id="rId105" Type="http://schemas.openxmlformats.org/officeDocument/2006/relationships/image" Target="media/image69.png"/><Relationship Id="rId106" Type="http://schemas.openxmlformats.org/officeDocument/2006/relationships/image" Target="media/image70.png"/><Relationship Id="rId107" Type="http://schemas.openxmlformats.org/officeDocument/2006/relationships/image" Target="media/image71.png"/><Relationship Id="rId108" Type="http://schemas.openxmlformats.org/officeDocument/2006/relationships/image" Target="media/image72.png"/><Relationship Id="rId109" Type="http://schemas.openxmlformats.org/officeDocument/2006/relationships/image" Target="media/image73.png"/><Relationship Id="rId97" Type="http://schemas.openxmlformats.org/officeDocument/2006/relationships/image" Target="media/image63.png"/><Relationship Id="rId98" Type="http://schemas.openxmlformats.org/officeDocument/2006/relationships/image" Target="media/image64.png"/><Relationship Id="rId99" Type="http://schemas.openxmlformats.org/officeDocument/2006/relationships/image" Target="media/image690.png"/><Relationship Id="rId43" Type="http://schemas.openxmlformats.org/officeDocument/2006/relationships/image" Target="media/image19.png"/><Relationship Id="rId44" Type="http://schemas.openxmlformats.org/officeDocument/2006/relationships/hyperlink" Target="http://en.wikipedia.org/wiki/Decimal_degrees" TargetMode="External"/><Relationship Id="rId45" Type="http://schemas.openxmlformats.org/officeDocument/2006/relationships/image" Target="media/image20.png"/><Relationship Id="rId46" Type="http://schemas.openxmlformats.org/officeDocument/2006/relationships/image" Target="media/image22.png"/><Relationship Id="rId47" Type="http://schemas.openxmlformats.org/officeDocument/2006/relationships/image" Target="media/image24.png"/><Relationship Id="rId48" Type="http://schemas.openxmlformats.org/officeDocument/2006/relationships/hyperlink" Target="http://creativecommons.org.au/learn-more/licences" TargetMode="External"/><Relationship Id="rId49" Type="http://schemas.openxmlformats.org/officeDocument/2006/relationships/hyperlink" Target="http://creativecommons.org/licenses/" TargetMode="External"/><Relationship Id="rId100" Type="http://schemas.openxmlformats.org/officeDocument/2006/relationships/image" Target="media/image65.png"/><Relationship Id="rId20" Type="http://schemas.openxmlformats.org/officeDocument/2006/relationships/hyperlink" Target="http://www.redboxresearchdata.com.au/" TargetMode="External"/><Relationship Id="rId21" Type="http://schemas.openxmlformats.org/officeDocument/2006/relationships/hyperlink" Target="http://www.redboxresearchdata.com.au/" TargetMode="External"/><Relationship Id="rId22" Type="http://schemas.openxmlformats.org/officeDocument/2006/relationships/hyperlink" Target="http://rubyonrails.org/" TargetMode="External"/><Relationship Id="rId70" Type="http://schemas.openxmlformats.org/officeDocument/2006/relationships/image" Target="media/image40.png"/><Relationship Id="rId71" Type="http://schemas.openxmlformats.org/officeDocument/2006/relationships/hyperlink" Target="http://www.regular-expressions.info/reference.html" TargetMode="External"/><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30" Type="http://schemas.openxmlformats.org/officeDocument/2006/relationships/hyperlink" Target="http://www.ietf.org" TargetMode="External"/><Relationship Id="rId131" Type="http://schemas.openxmlformats.org/officeDocument/2006/relationships/hyperlink" Target="http://en.wikipedia.org/wiki/BagIt" TargetMode="External"/><Relationship Id="rId132" Type="http://schemas.openxmlformats.org/officeDocument/2006/relationships/hyperlink" Target="http://tools.ietf.org/html/draft-kunze-bagit-08" TargetMode="External"/><Relationship Id="rId133" Type="http://schemas.openxmlformats.org/officeDocument/2006/relationships/hyperlink" Target="http://www.w3.org/TR/rdfa-lite/" TargetMode="External"/><Relationship Id="rId134" Type="http://schemas.openxmlformats.org/officeDocument/2006/relationships/hyperlink" Target="http://globalregistries.org/rifcs.html" TargetMode="External"/><Relationship Id="rId135" Type="http://schemas.openxmlformats.org/officeDocument/2006/relationships/hyperlink" Target="http://www.ands.org.au" TargetMode="External"/><Relationship Id="rId136" Type="http://schemas.openxmlformats.org/officeDocument/2006/relationships/hyperlink" Target="http://www.ands.org.au/training/rif-cs/index.html" TargetMode="External"/><Relationship Id="rId137" Type="http://schemas.openxmlformats.org/officeDocument/2006/relationships/hyperlink" Target="http://www.openarchives.org/pmh/tools/tools.php" TargetMode="External"/><Relationship Id="rId138" Type="http://schemas.openxmlformats.org/officeDocument/2006/relationships/header" Target="header1.xml"/><Relationship Id="rId13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nectar.org.au/" TargetMode="External"/><Relationship Id="rId50" Type="http://schemas.openxmlformats.org/officeDocument/2006/relationships/hyperlink" Target="http://www.abs.gov.au/ausstats/abs@.nsf/Products/1297.0~2008~Main+Features~Chapter+3,Fields+of+Research?OpenDocument" TargetMode="External"/><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30.png"/><Relationship Id="rId54" Type="http://schemas.openxmlformats.org/officeDocument/2006/relationships/image" Target="media/image27.png"/><Relationship Id="rId55" Type="http://schemas.openxmlformats.org/officeDocument/2006/relationships/hyperlink" Target="https://en.wikipedia.org/wiki/NetCDF" TargetMode="External"/><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30.png"/><Relationship Id="rId59" Type="http://schemas.openxmlformats.org/officeDocument/2006/relationships/hyperlink" Target="http://en.wikipedia.org/wiki/Exchangeable_image_file_format" TargetMode="External"/><Relationship Id="rId110" Type="http://schemas.openxmlformats.org/officeDocument/2006/relationships/image" Target="media/image74.png"/><Relationship Id="rId111" Type="http://schemas.openxmlformats.org/officeDocument/2006/relationships/image" Target="media/image75.png"/><Relationship Id="rId112" Type="http://schemas.openxmlformats.org/officeDocument/2006/relationships/image" Target="media/image76.png"/><Relationship Id="rId113" Type="http://schemas.openxmlformats.org/officeDocument/2006/relationships/image" Target="media/image77.png"/><Relationship Id="rId114" Type="http://schemas.openxmlformats.org/officeDocument/2006/relationships/image" Target="media/image78.png"/><Relationship Id="rId115" Type="http://schemas.openxmlformats.org/officeDocument/2006/relationships/image" Target="media/image79.png"/><Relationship Id="rId116" Type="http://schemas.openxmlformats.org/officeDocument/2006/relationships/image" Target="media/image80.png"/><Relationship Id="rId117" Type="http://schemas.openxmlformats.org/officeDocument/2006/relationships/hyperlink" Target="https://github.com/IntersectAustralia/dc21-doc/blob/master/README.md" TargetMode="External"/><Relationship Id="rId118" Type="http://schemas.openxmlformats.org/officeDocument/2006/relationships/hyperlink" Target="http://www.tobii.com/en/eye-tracking-research/global/products/" TargetMode="External"/><Relationship Id="rId119" Type="http://schemas.openxmlformats.org/officeDocument/2006/relationships/hyperlink" Target="https://github.com/IntersectAustralia/dc21-doc/blob/master/README.md" TargetMode="External"/><Relationship Id="rId30" Type="http://schemas.openxmlformats.org/officeDocument/2006/relationships/image" Target="media/image10.png"/><Relationship Id="rId31" Type="http://schemas.openxmlformats.org/officeDocument/2006/relationships/comments" Target="comments.xml"/><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hyperlink" Target="https://github.com/IntersectAustralia/dc21-doc/blob/master/README.md"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610.png"/><Relationship Id="rId89" Type="http://schemas.openxmlformats.org/officeDocument/2006/relationships/image" Target="media/image57.png"/><Relationship Id="rId140" Type="http://schemas.openxmlformats.org/officeDocument/2006/relationships/footer" Target="footer2.xml"/><Relationship Id="rId141" Type="http://schemas.openxmlformats.org/officeDocument/2006/relationships/fontTable" Target="fontTable.xml"/><Relationship Id="rId1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5748CF-6582-EB4C-97CF-16C265732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2834</TotalTime>
  <Pages>96</Pages>
  <Words>24285</Words>
  <Characters>138425</Characters>
  <Application>Microsoft Macintosh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162386</CharactersWithSpaces>
  <SharedDoc>false</SharedDoc>
  <HyperlinkBase/>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dc:description/>
  <cp:lastModifiedBy>Cathryn Chamley</cp:lastModifiedBy>
  <cp:revision>15</cp:revision>
  <cp:lastPrinted>2015-11-12T15:06:00Z</cp:lastPrinted>
  <dcterms:created xsi:type="dcterms:W3CDTF">2015-11-12T15:06:00Z</dcterms:created>
  <dcterms:modified xsi:type="dcterms:W3CDTF">2015-12-09T22:24:00Z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2.2</vt:lpwstr>
  </property>
</Properties>
</file>