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7E2970" w14:textId="5140D0BF" w:rsidR="00A13A20" w:rsidRPr="005879DC" w:rsidRDefault="00952EB1" w:rsidP="00A13A20">
      <w:pPr>
        <w:pStyle w:val="idocTitle"/>
      </w:pPr>
      <w:r>
        <w:t xml:space="preserve"> </w:t>
      </w:r>
      <w:r w:rsidR="00437397">
        <w:t>DIVER</w:t>
      </w:r>
      <w:r w:rsidR="00A13A20" w:rsidRPr="005879DC">
        <w:t xml:space="preserve"> User Manual</w:t>
      </w:r>
    </w:p>
    <w:p w14:paraId="3908710C" w14:textId="313547F3" w:rsidR="00E21465" w:rsidRDefault="009A3BE9" w:rsidP="009A3BE9">
      <w:pPr>
        <w:pStyle w:val="idocSubtitle"/>
      </w:pPr>
      <w:r w:rsidRPr="005879DC">
        <w:t xml:space="preserve">For software version </w:t>
      </w:r>
      <w:r w:rsidR="0079144C">
        <w:t>2.3</w:t>
      </w:r>
    </w:p>
    <w:p w14:paraId="13E5BE84" w14:textId="533266ED" w:rsidR="00A13A20" w:rsidRPr="00853342" w:rsidRDefault="00FE17CB" w:rsidP="00A13A20">
      <w:pPr>
        <w:pStyle w:val="idocByline"/>
      </w:pPr>
      <w:r>
        <w:fldChar w:fldCharType="begin"/>
      </w:r>
      <w:r w:rsidR="00371769">
        <w:instrText xml:space="preserve"> SAVEDATE  \@ "d MMMM yyyy"  \* MERGEFORMAT </w:instrText>
      </w:r>
      <w:r>
        <w:fldChar w:fldCharType="separate"/>
      </w:r>
      <w:ins w:id="0" w:author="Cathryn Chamley" w:date="2015-12-15T13:59:00Z">
        <w:r w:rsidR="005066AC">
          <w:rPr>
            <w:noProof/>
          </w:rPr>
          <w:t>15 December 2015</w:t>
        </w:r>
      </w:ins>
      <w:del w:id="1" w:author="Cathryn Chamley" w:date="2015-12-14T15:24:00Z">
        <w:r w:rsidR="00CB2E39" w:rsidDel="006400D3">
          <w:rPr>
            <w:noProof/>
          </w:rPr>
          <w:delText>4 December 2015</w:delText>
        </w:r>
      </w:del>
      <w:r>
        <w:rPr>
          <w:noProof/>
        </w:rPr>
        <w:fldChar w:fldCharType="end"/>
      </w:r>
    </w:p>
    <w:p w14:paraId="6FCA89AB" w14:textId="77777777" w:rsidR="00A13A20" w:rsidRPr="005879DC" w:rsidRDefault="00A13A20" w:rsidP="00E21465">
      <w:pPr>
        <w:pStyle w:val="iPreface"/>
      </w:pPr>
      <w:r w:rsidRPr="005879DC">
        <w:t xml:space="preserve">There has been a significant rise in the number of </w:t>
      </w:r>
      <w:r w:rsidR="0067311B">
        <w:t xml:space="preserve">projects collecting </w:t>
      </w:r>
      <w:r w:rsidRPr="005879DC">
        <w:t xml:space="preserve">research </w:t>
      </w:r>
      <w:r w:rsidR="00AC286E">
        <w:t xml:space="preserve">data </w:t>
      </w:r>
      <w:r w:rsidRPr="005879DC">
        <w:t xml:space="preserve">in recent years. This growth has brought with it the challenge of managing </w:t>
      </w:r>
      <w:r w:rsidR="006024EB">
        <w:t>the increased data acquisition</w:t>
      </w:r>
      <w:r w:rsidRPr="005879DC">
        <w:t xml:space="preserve"> infrastructure and the </w:t>
      </w:r>
      <w:r w:rsidR="006024EB">
        <w:t xml:space="preserve">increased amount of </w:t>
      </w:r>
      <w:r w:rsidRPr="005879DC">
        <w:t xml:space="preserve">data produced by </w:t>
      </w:r>
      <w:r w:rsidR="006024EB">
        <w:t>this infrastructure</w:t>
      </w:r>
      <w:r w:rsidRPr="005879DC">
        <w:t>.</w:t>
      </w:r>
    </w:p>
    <w:p w14:paraId="48105C68" w14:textId="71F51D0F" w:rsidR="00A13A20" w:rsidRPr="00AC286E" w:rsidRDefault="00C434C1" w:rsidP="006637DB">
      <w:pPr>
        <w:pStyle w:val="iPreface"/>
      </w:pPr>
      <w:r>
        <w:t>DIVER (Date Is Vital for Empirical Research)</w:t>
      </w:r>
      <w:r w:rsidR="00AC286E" w:rsidRPr="00AC286E">
        <w:t xml:space="preserve"> was developed as a general purpose data capture application </w:t>
      </w:r>
      <w:r w:rsidR="001A051F" w:rsidRPr="00AC286E">
        <w:t xml:space="preserve">to address these challenges and specifically </w:t>
      </w:r>
      <w:r w:rsidR="00A13A20" w:rsidRPr="00AC286E">
        <w:t>aims to:</w:t>
      </w:r>
    </w:p>
    <w:p w14:paraId="36B5E237" w14:textId="77777777" w:rsidR="009B17F4" w:rsidRDefault="009B17F4" w:rsidP="006637DB">
      <w:pPr>
        <w:pStyle w:val="iPreface"/>
        <w:numPr>
          <w:ilvl w:val="0"/>
          <w:numId w:val="28"/>
        </w:numPr>
      </w:pPr>
      <w:r>
        <w:t>Allow tailoring to support different applications or research projects.</w:t>
      </w:r>
    </w:p>
    <w:p w14:paraId="7AB4290D" w14:textId="77777777" w:rsidR="009A3BE9" w:rsidRPr="005879DC" w:rsidRDefault="009A3BE9" w:rsidP="006637DB">
      <w:pPr>
        <w:pStyle w:val="iPreface"/>
        <w:numPr>
          <w:ilvl w:val="0"/>
          <w:numId w:val="28"/>
        </w:numPr>
      </w:pPr>
      <w:r w:rsidRPr="005879DC">
        <w:t>Ensure raw data is never lost</w:t>
      </w:r>
      <w:r w:rsidR="00FD432F">
        <w:t xml:space="preserve"> and</w:t>
      </w:r>
      <w:r w:rsidRPr="005879DC">
        <w:t xml:space="preserve"> can be used and interpreted in the future</w:t>
      </w:r>
    </w:p>
    <w:p w14:paraId="6C97C617" w14:textId="77777777" w:rsidR="009A3BE9" w:rsidRPr="005879DC" w:rsidRDefault="009A3BE9" w:rsidP="006637DB">
      <w:pPr>
        <w:pStyle w:val="iPreface"/>
        <w:numPr>
          <w:ilvl w:val="0"/>
          <w:numId w:val="28"/>
        </w:numPr>
      </w:pPr>
      <w:r w:rsidRPr="005879DC">
        <w:t>Allow researchers to make linkages between different types of data</w:t>
      </w:r>
    </w:p>
    <w:p w14:paraId="15974FA0" w14:textId="77777777" w:rsidR="007F79A3" w:rsidRDefault="007F79A3" w:rsidP="006637DB">
      <w:pPr>
        <w:pStyle w:val="iPreface"/>
        <w:numPr>
          <w:ilvl w:val="0"/>
          <w:numId w:val="28"/>
        </w:numPr>
      </w:pPr>
      <w:r>
        <w:t>Allow researchers to package and archive data, assign a global unique ID and to cite data in research publications</w:t>
      </w:r>
    </w:p>
    <w:p w14:paraId="68D67CEC" w14:textId="77777777" w:rsidR="007F79A3" w:rsidRDefault="007F79A3" w:rsidP="006637DB">
      <w:pPr>
        <w:pStyle w:val="iPreface"/>
        <w:numPr>
          <w:ilvl w:val="0"/>
          <w:numId w:val="28"/>
        </w:numPr>
      </w:pPr>
      <w:r>
        <w:t xml:space="preserve">Make it easier for researchers to demonstrate </w:t>
      </w:r>
      <w:r w:rsidR="00720B99">
        <w:t xml:space="preserve">that </w:t>
      </w:r>
      <w:r>
        <w:t>their research is reproducible</w:t>
      </w:r>
    </w:p>
    <w:p w14:paraId="078354BC" w14:textId="77777777" w:rsidR="009A3BE9" w:rsidRPr="005879DC" w:rsidRDefault="009A3BE9" w:rsidP="006637DB">
      <w:pPr>
        <w:pStyle w:val="iPreface"/>
        <w:numPr>
          <w:ilvl w:val="0"/>
          <w:numId w:val="28"/>
        </w:numPr>
      </w:pPr>
      <w:r w:rsidRPr="005879DC">
        <w:t xml:space="preserve">Make </w:t>
      </w:r>
      <w:r w:rsidR="00FD432F">
        <w:t xml:space="preserve">data more discoverable so </w:t>
      </w:r>
      <w:r w:rsidRPr="005879DC">
        <w:t xml:space="preserve">it </w:t>
      </w:r>
      <w:r w:rsidR="00FD432F">
        <w:t xml:space="preserve">is </w:t>
      </w:r>
      <w:r w:rsidRPr="005879DC">
        <w:t>easier for researchers to get access to the data they need</w:t>
      </w:r>
    </w:p>
    <w:p w14:paraId="54567275" w14:textId="77777777" w:rsidR="009A3BE9" w:rsidRPr="005879DC" w:rsidRDefault="009A3BE9" w:rsidP="006637DB">
      <w:pPr>
        <w:pStyle w:val="iPreface"/>
        <w:numPr>
          <w:ilvl w:val="0"/>
          <w:numId w:val="28"/>
        </w:numPr>
      </w:pPr>
      <w:r w:rsidRPr="005879DC">
        <w:t xml:space="preserve">Make it easier for </w:t>
      </w:r>
      <w:r w:rsidR="00720B99">
        <w:t xml:space="preserve">researchers and </w:t>
      </w:r>
      <w:r w:rsidRPr="005879DC">
        <w:t>technical officers to distribute the data</w:t>
      </w:r>
    </w:p>
    <w:p w14:paraId="1371DB42" w14:textId="77777777" w:rsidR="009A3BE9" w:rsidRPr="005879DC" w:rsidRDefault="007F79A3" w:rsidP="006637DB">
      <w:pPr>
        <w:pStyle w:val="iPreface"/>
        <w:numPr>
          <w:ilvl w:val="0"/>
          <w:numId w:val="28"/>
        </w:numPr>
      </w:pPr>
      <w:r>
        <w:t>Make it easier for researchers to comply with institutional and government requirements with regard to research data management.</w:t>
      </w:r>
    </w:p>
    <w:p w14:paraId="11F523E8" w14:textId="4459D243" w:rsidR="00825103" w:rsidRDefault="001A051F" w:rsidP="00825103">
      <w:pPr>
        <w:pStyle w:val="iPreface"/>
      </w:pPr>
      <w:r w:rsidRPr="005879DC">
        <w:t xml:space="preserve">As a web application, </w:t>
      </w:r>
      <w:r w:rsidR="009B17F4">
        <w:t xml:space="preserve">a </w:t>
      </w:r>
      <w:r w:rsidR="00C434C1">
        <w:t>DIVER</w:t>
      </w:r>
      <w:r w:rsidR="00617563">
        <w:t xml:space="preserve"> Implementation</w:t>
      </w:r>
      <w:r w:rsidR="009B17F4">
        <w:t xml:space="preserve"> i</w:t>
      </w:r>
      <w:r w:rsidRPr="005879DC">
        <w:t>s easily accessed from a vari</w:t>
      </w:r>
      <w:r w:rsidR="007F5FFF" w:rsidRPr="005879DC">
        <w:t>ety of locations and platforms</w:t>
      </w:r>
      <w:r w:rsidR="00FD432F">
        <w:t xml:space="preserve"> with any </w:t>
      </w:r>
      <w:r w:rsidR="00EB3EDB" w:rsidRPr="005879DC">
        <w:t>modern web</w:t>
      </w:r>
      <w:r w:rsidR="00926D18">
        <w:t xml:space="preserve"> browser</w:t>
      </w:r>
      <w:r w:rsidR="003719EB" w:rsidRPr="005879DC">
        <w:t>.</w:t>
      </w:r>
    </w:p>
    <w:p w14:paraId="614D4551" w14:textId="38C9C92C" w:rsidR="00066066" w:rsidRPr="00FD432F" w:rsidRDefault="00825103" w:rsidP="00066066">
      <w:pPr>
        <w:pStyle w:val="iNormal"/>
        <w:rPr>
          <w:i/>
          <w:sz w:val="20"/>
          <w:szCs w:val="20"/>
        </w:rPr>
      </w:pPr>
      <w:r w:rsidRPr="00FD432F">
        <w:rPr>
          <w:i/>
          <w:sz w:val="20"/>
          <w:szCs w:val="20"/>
        </w:rPr>
        <w:t xml:space="preserve">The </w:t>
      </w:r>
      <w:r w:rsidR="00C434C1">
        <w:rPr>
          <w:i/>
          <w:sz w:val="20"/>
          <w:szCs w:val="20"/>
        </w:rPr>
        <w:t>DIVER</w:t>
      </w:r>
      <w:r w:rsidRPr="00FD432F">
        <w:rPr>
          <w:i/>
          <w:sz w:val="20"/>
          <w:szCs w:val="20"/>
        </w:rPr>
        <w:t xml:space="preserve"> product was initially developed for the Hawkesbury Institute for the Environment (HIE) at the University of Western Sydney, with fund</w:t>
      </w:r>
      <w:r w:rsidR="00C434C1">
        <w:rPr>
          <w:i/>
          <w:sz w:val="20"/>
          <w:szCs w:val="20"/>
        </w:rPr>
        <w:t>ing provided initially by ANDS under the</w:t>
      </w:r>
      <w:r w:rsidRPr="00FD432F">
        <w:rPr>
          <w:i/>
          <w:sz w:val="20"/>
          <w:szCs w:val="20"/>
        </w:rPr>
        <w:t xml:space="preserve"> Data Capture </w:t>
      </w:r>
      <w:r w:rsidR="00CF08BB">
        <w:rPr>
          <w:i/>
          <w:sz w:val="20"/>
          <w:szCs w:val="20"/>
        </w:rPr>
        <w:t>DIVER</w:t>
      </w:r>
      <w:r w:rsidR="00C434C1">
        <w:rPr>
          <w:i/>
          <w:sz w:val="20"/>
          <w:szCs w:val="20"/>
        </w:rPr>
        <w:t xml:space="preserve"> project</w:t>
      </w:r>
      <w:r w:rsidRPr="00FD432F">
        <w:rPr>
          <w:i/>
          <w:sz w:val="20"/>
          <w:szCs w:val="20"/>
        </w:rPr>
        <w:t>.</w:t>
      </w:r>
      <w:r w:rsidR="009B17F4" w:rsidRPr="00FD432F">
        <w:rPr>
          <w:i/>
          <w:sz w:val="20"/>
          <w:szCs w:val="20"/>
        </w:rPr>
        <w:t xml:space="preserve"> </w:t>
      </w:r>
      <w:r w:rsidR="00FD432F" w:rsidRPr="00FD432F">
        <w:rPr>
          <w:i/>
          <w:sz w:val="20"/>
          <w:szCs w:val="20"/>
        </w:rPr>
        <w:t>The National eResearch Tools and Resource (NeCTAR) project has also contributed funding</w:t>
      </w:r>
      <w:r w:rsidR="00C434C1">
        <w:rPr>
          <w:i/>
          <w:sz w:val="20"/>
          <w:szCs w:val="20"/>
        </w:rPr>
        <w:t xml:space="preserve"> and Intersect has developed many features in-kind</w:t>
      </w:r>
      <w:r w:rsidR="00FD432F" w:rsidRPr="00FD432F">
        <w:rPr>
          <w:i/>
          <w:sz w:val="20"/>
          <w:szCs w:val="20"/>
        </w:rPr>
        <w:t xml:space="preserve">. </w:t>
      </w:r>
      <w:r w:rsidR="009B17F4" w:rsidRPr="00FD432F">
        <w:rPr>
          <w:i/>
          <w:sz w:val="20"/>
          <w:szCs w:val="20"/>
        </w:rPr>
        <w:t xml:space="preserve">It was </w:t>
      </w:r>
      <w:r w:rsidR="00C434C1">
        <w:rPr>
          <w:i/>
          <w:sz w:val="20"/>
          <w:szCs w:val="20"/>
        </w:rPr>
        <w:t xml:space="preserve">initially </w:t>
      </w:r>
      <w:r w:rsidR="009B17F4" w:rsidRPr="00FD432F">
        <w:rPr>
          <w:i/>
          <w:sz w:val="20"/>
          <w:szCs w:val="20"/>
        </w:rPr>
        <w:t xml:space="preserve">installed under the name </w:t>
      </w:r>
      <w:r w:rsidR="00E511C5" w:rsidRPr="00FD432F">
        <w:rPr>
          <w:i/>
          <w:sz w:val="20"/>
          <w:szCs w:val="20"/>
        </w:rPr>
        <w:t>HIEv</w:t>
      </w:r>
      <w:r w:rsidR="00D43E36" w:rsidRPr="00FD432F">
        <w:rPr>
          <w:i/>
          <w:sz w:val="20"/>
          <w:szCs w:val="20"/>
        </w:rPr>
        <w:t xml:space="preserve">. </w:t>
      </w:r>
      <w:r w:rsidR="009B17F4" w:rsidRPr="00FD432F">
        <w:rPr>
          <w:i/>
          <w:sz w:val="20"/>
          <w:szCs w:val="20"/>
        </w:rPr>
        <w:t xml:space="preserve">Subsequent implementations </w:t>
      </w:r>
      <w:r w:rsidR="00C434C1">
        <w:rPr>
          <w:i/>
          <w:sz w:val="20"/>
          <w:szCs w:val="20"/>
        </w:rPr>
        <w:t>have been funded by</w:t>
      </w:r>
      <w:r w:rsidR="00443106">
        <w:rPr>
          <w:i/>
          <w:sz w:val="20"/>
          <w:szCs w:val="20"/>
        </w:rPr>
        <w:t xml:space="preserve"> </w:t>
      </w:r>
      <w:r w:rsidR="00B67F50" w:rsidRPr="00FD432F">
        <w:rPr>
          <w:i/>
          <w:sz w:val="20"/>
          <w:szCs w:val="20"/>
        </w:rPr>
        <w:t>Macquarie University</w:t>
      </w:r>
      <w:r w:rsidR="009B17F4" w:rsidRPr="00FD432F">
        <w:rPr>
          <w:i/>
          <w:sz w:val="20"/>
          <w:szCs w:val="20"/>
        </w:rPr>
        <w:t xml:space="preserve"> </w:t>
      </w:r>
      <w:r w:rsidR="00B67F50">
        <w:rPr>
          <w:i/>
          <w:sz w:val="20"/>
          <w:szCs w:val="20"/>
        </w:rPr>
        <w:t xml:space="preserve">and </w:t>
      </w:r>
      <w:r w:rsidR="00D43E36" w:rsidRPr="00FD432F">
        <w:rPr>
          <w:i/>
          <w:sz w:val="20"/>
          <w:szCs w:val="20"/>
        </w:rPr>
        <w:t xml:space="preserve">used </w:t>
      </w:r>
      <w:r w:rsidR="009B17F4" w:rsidRPr="00FD432F">
        <w:rPr>
          <w:i/>
          <w:sz w:val="20"/>
          <w:szCs w:val="20"/>
        </w:rPr>
        <w:t xml:space="preserve">for </w:t>
      </w:r>
      <w:r w:rsidR="009B57E9" w:rsidRPr="00FD432F">
        <w:rPr>
          <w:i/>
          <w:sz w:val="20"/>
          <w:szCs w:val="20"/>
        </w:rPr>
        <w:t xml:space="preserve">marketing data within the Faculty </w:t>
      </w:r>
      <w:r w:rsidR="00B67F50">
        <w:rPr>
          <w:i/>
          <w:sz w:val="20"/>
          <w:szCs w:val="20"/>
        </w:rPr>
        <w:t>of Business and Economics</w:t>
      </w:r>
      <w:r w:rsidR="009B57E9" w:rsidRPr="00FD432F">
        <w:rPr>
          <w:i/>
          <w:sz w:val="20"/>
          <w:szCs w:val="20"/>
        </w:rPr>
        <w:t>.</w:t>
      </w:r>
      <w:r w:rsidR="00066066" w:rsidRPr="00066066">
        <w:rPr>
          <w:i/>
          <w:sz w:val="20"/>
          <w:szCs w:val="20"/>
        </w:rPr>
        <w:t xml:space="preserve"> </w:t>
      </w:r>
      <w:r w:rsidR="00C434C1">
        <w:rPr>
          <w:i/>
          <w:sz w:val="20"/>
          <w:szCs w:val="20"/>
        </w:rPr>
        <w:t>DIVER</w:t>
      </w:r>
      <w:r w:rsidR="00066066" w:rsidRPr="00FD432F">
        <w:rPr>
          <w:i/>
          <w:sz w:val="20"/>
          <w:szCs w:val="20"/>
        </w:rPr>
        <w:t xml:space="preserve"> is open source and available on GitHub in the </w:t>
      </w:r>
      <w:r w:rsidR="00CF08BB">
        <w:rPr>
          <w:i/>
          <w:sz w:val="20"/>
          <w:szCs w:val="20"/>
        </w:rPr>
        <w:t>DIVER</w:t>
      </w:r>
      <w:r w:rsidR="00066066" w:rsidRPr="00FD432F">
        <w:rPr>
          <w:i/>
          <w:sz w:val="20"/>
          <w:szCs w:val="20"/>
        </w:rPr>
        <w:t xml:space="preserve"> and </w:t>
      </w:r>
      <w:r w:rsidR="00CF08BB">
        <w:rPr>
          <w:i/>
          <w:sz w:val="20"/>
          <w:szCs w:val="20"/>
        </w:rPr>
        <w:t>DIVER</w:t>
      </w:r>
      <w:r w:rsidR="00066066" w:rsidRPr="00FD432F">
        <w:rPr>
          <w:i/>
          <w:sz w:val="20"/>
          <w:szCs w:val="20"/>
        </w:rPr>
        <w:t>-doc repositories.</w:t>
      </w:r>
    </w:p>
    <w:p w14:paraId="677AF4F8" w14:textId="77777777" w:rsidR="00CE7E45" w:rsidRDefault="00CE7E45" w:rsidP="00B6457B">
      <w:pPr>
        <w:pStyle w:val="iHeadingUnnumbered"/>
      </w:pPr>
      <w:bookmarkStart w:id="2" w:name="_Toc311807488"/>
      <w:r>
        <w:lastRenderedPageBreak/>
        <w:t>Contents</w:t>
      </w:r>
      <w:bookmarkEnd w:id="2"/>
    </w:p>
    <w:p w14:paraId="1806C728" w14:textId="77777777" w:rsidR="005066AC" w:rsidRDefault="00FE17CB">
      <w:pPr>
        <w:pStyle w:val="TOC1"/>
        <w:rPr>
          <w:ins w:id="3" w:author="Cathryn Chamley" w:date="2015-12-15T14:02:00Z"/>
          <w:rFonts w:asciiTheme="minorHAnsi" w:eastAsiaTheme="minorEastAsia" w:hAnsiTheme="minorHAnsi" w:cstheme="minorBidi"/>
          <w:color w:val="auto"/>
          <w:lang w:eastAsia="ja-JP"/>
        </w:rPr>
      </w:pPr>
      <w:r>
        <w:fldChar w:fldCharType="begin"/>
      </w:r>
      <w:r w:rsidR="00CE7E45">
        <w:instrText xml:space="preserve"> TOC \o "1-3" \h \z \u </w:instrText>
      </w:r>
      <w:r>
        <w:fldChar w:fldCharType="separate"/>
      </w:r>
      <w:bookmarkStart w:id="4" w:name="_GoBack"/>
      <w:bookmarkEnd w:id="4"/>
      <w:ins w:id="5" w:author="Cathryn Chamley" w:date="2015-12-15T14:02:00Z">
        <w:r w:rsidR="005066AC">
          <w:t>Contents</w:t>
        </w:r>
        <w:r w:rsidR="005066AC">
          <w:tab/>
        </w:r>
        <w:r w:rsidR="005066AC">
          <w:fldChar w:fldCharType="begin"/>
        </w:r>
        <w:r w:rsidR="005066AC">
          <w:instrText xml:space="preserve"> PAGEREF _Toc311807488 \h </w:instrText>
        </w:r>
      </w:ins>
      <w:r w:rsidR="005066AC">
        <w:fldChar w:fldCharType="separate"/>
      </w:r>
      <w:ins w:id="6" w:author="Cathryn Chamley" w:date="2015-12-15T14:03:00Z">
        <w:r w:rsidR="005066AC">
          <w:t>2</w:t>
        </w:r>
      </w:ins>
      <w:ins w:id="7" w:author="Cathryn Chamley" w:date="2015-12-15T14:02:00Z">
        <w:r w:rsidR="005066AC">
          <w:fldChar w:fldCharType="end"/>
        </w:r>
      </w:ins>
    </w:p>
    <w:p w14:paraId="5712FB22" w14:textId="77777777" w:rsidR="005066AC" w:rsidRDefault="005066AC">
      <w:pPr>
        <w:pStyle w:val="TOC1"/>
        <w:tabs>
          <w:tab w:val="left" w:pos="371"/>
        </w:tabs>
        <w:rPr>
          <w:ins w:id="8" w:author="Cathryn Chamley" w:date="2015-12-15T14:02:00Z"/>
          <w:rFonts w:asciiTheme="minorHAnsi" w:eastAsiaTheme="minorEastAsia" w:hAnsiTheme="minorHAnsi" w:cstheme="minorBidi"/>
          <w:color w:val="auto"/>
          <w:lang w:eastAsia="ja-JP"/>
        </w:rPr>
      </w:pPr>
      <w:ins w:id="9" w:author="Cathryn Chamley" w:date="2015-12-15T14:02:00Z">
        <w:r>
          <w:t>1</w:t>
        </w:r>
        <w:r>
          <w:rPr>
            <w:rFonts w:asciiTheme="minorHAnsi" w:eastAsiaTheme="minorEastAsia" w:hAnsiTheme="minorHAnsi" w:cstheme="minorBidi"/>
            <w:color w:val="auto"/>
            <w:lang w:eastAsia="ja-JP"/>
          </w:rPr>
          <w:tab/>
        </w:r>
        <w:r>
          <w:t>Overview</w:t>
        </w:r>
        <w:r>
          <w:tab/>
        </w:r>
        <w:r>
          <w:fldChar w:fldCharType="begin"/>
        </w:r>
        <w:r>
          <w:instrText xml:space="preserve"> PAGEREF _Toc311807489 \h </w:instrText>
        </w:r>
      </w:ins>
      <w:r>
        <w:fldChar w:fldCharType="separate"/>
      </w:r>
      <w:ins w:id="10" w:author="Cathryn Chamley" w:date="2015-12-15T14:03:00Z">
        <w:r>
          <w:t>5</w:t>
        </w:r>
      </w:ins>
      <w:ins w:id="11" w:author="Cathryn Chamley" w:date="2015-12-15T14:02:00Z">
        <w:r>
          <w:fldChar w:fldCharType="end"/>
        </w:r>
      </w:ins>
    </w:p>
    <w:p w14:paraId="0E392AA3" w14:textId="77777777" w:rsidR="005066AC" w:rsidRDefault="005066AC">
      <w:pPr>
        <w:pStyle w:val="TOC2"/>
        <w:tabs>
          <w:tab w:val="left" w:pos="787"/>
        </w:tabs>
        <w:rPr>
          <w:ins w:id="12" w:author="Cathryn Chamley" w:date="2015-12-15T14:02:00Z"/>
          <w:rFonts w:asciiTheme="minorHAnsi" w:eastAsiaTheme="minorEastAsia" w:hAnsiTheme="minorHAnsi" w:cstheme="minorBidi"/>
          <w:color w:val="auto"/>
          <w:sz w:val="24"/>
          <w:lang w:eastAsia="ja-JP"/>
        </w:rPr>
      </w:pPr>
      <w:ins w:id="13" w:author="Cathryn Chamley" w:date="2015-12-15T14:02:00Z">
        <w:r>
          <w:t>1.1</w:t>
        </w:r>
        <w:r>
          <w:rPr>
            <w:rFonts w:asciiTheme="minorHAnsi" w:eastAsiaTheme="minorEastAsia" w:hAnsiTheme="minorHAnsi" w:cstheme="minorBidi"/>
            <w:color w:val="auto"/>
            <w:sz w:val="24"/>
            <w:lang w:eastAsia="ja-JP"/>
          </w:rPr>
          <w:tab/>
        </w:r>
        <w:r>
          <w:t>Installing and Tailoring DIVER for your Organisation</w:t>
        </w:r>
        <w:r>
          <w:tab/>
        </w:r>
        <w:r>
          <w:fldChar w:fldCharType="begin"/>
        </w:r>
        <w:r>
          <w:instrText xml:space="preserve"> PAGEREF _Toc311807490 \h </w:instrText>
        </w:r>
      </w:ins>
      <w:r>
        <w:fldChar w:fldCharType="separate"/>
      </w:r>
      <w:ins w:id="14" w:author="Cathryn Chamley" w:date="2015-12-15T14:03:00Z">
        <w:r>
          <w:t>6</w:t>
        </w:r>
      </w:ins>
      <w:ins w:id="15" w:author="Cathryn Chamley" w:date="2015-12-15T14:02:00Z">
        <w:r>
          <w:fldChar w:fldCharType="end"/>
        </w:r>
      </w:ins>
    </w:p>
    <w:p w14:paraId="4225562E" w14:textId="77777777" w:rsidR="005066AC" w:rsidRDefault="005066AC">
      <w:pPr>
        <w:pStyle w:val="TOC1"/>
        <w:tabs>
          <w:tab w:val="left" w:pos="371"/>
        </w:tabs>
        <w:rPr>
          <w:ins w:id="16" w:author="Cathryn Chamley" w:date="2015-12-15T14:02:00Z"/>
          <w:rFonts w:asciiTheme="minorHAnsi" w:eastAsiaTheme="minorEastAsia" w:hAnsiTheme="minorHAnsi" w:cstheme="minorBidi"/>
          <w:color w:val="auto"/>
          <w:lang w:eastAsia="ja-JP"/>
        </w:rPr>
      </w:pPr>
      <w:ins w:id="17" w:author="Cathryn Chamley" w:date="2015-12-15T14:02:00Z">
        <w:r>
          <w:t>2</w:t>
        </w:r>
        <w:r>
          <w:rPr>
            <w:rFonts w:asciiTheme="minorHAnsi" w:eastAsiaTheme="minorEastAsia" w:hAnsiTheme="minorHAnsi" w:cstheme="minorBidi"/>
            <w:color w:val="auto"/>
            <w:lang w:eastAsia="ja-JP"/>
          </w:rPr>
          <w:tab/>
        </w:r>
        <w:r>
          <w:t>Glossary</w:t>
        </w:r>
        <w:r>
          <w:tab/>
        </w:r>
        <w:r>
          <w:fldChar w:fldCharType="begin"/>
        </w:r>
        <w:r>
          <w:instrText xml:space="preserve"> PAGEREF _Toc311807491 \h </w:instrText>
        </w:r>
      </w:ins>
      <w:r>
        <w:fldChar w:fldCharType="separate"/>
      </w:r>
      <w:ins w:id="18" w:author="Cathryn Chamley" w:date="2015-12-15T14:03:00Z">
        <w:r>
          <w:t>8</w:t>
        </w:r>
      </w:ins>
      <w:ins w:id="19" w:author="Cathryn Chamley" w:date="2015-12-15T14:02:00Z">
        <w:r>
          <w:fldChar w:fldCharType="end"/>
        </w:r>
      </w:ins>
    </w:p>
    <w:p w14:paraId="2D67E792" w14:textId="77777777" w:rsidR="005066AC" w:rsidRDefault="005066AC">
      <w:pPr>
        <w:pStyle w:val="TOC1"/>
        <w:tabs>
          <w:tab w:val="left" w:pos="371"/>
        </w:tabs>
        <w:rPr>
          <w:ins w:id="20" w:author="Cathryn Chamley" w:date="2015-12-15T14:02:00Z"/>
          <w:rFonts w:asciiTheme="minorHAnsi" w:eastAsiaTheme="minorEastAsia" w:hAnsiTheme="minorHAnsi" w:cstheme="minorBidi"/>
          <w:color w:val="auto"/>
          <w:lang w:eastAsia="ja-JP"/>
        </w:rPr>
      </w:pPr>
      <w:ins w:id="21" w:author="Cathryn Chamley" w:date="2015-12-15T14:02:00Z">
        <w:r>
          <w:t>3</w:t>
        </w:r>
        <w:r>
          <w:rPr>
            <w:rFonts w:asciiTheme="minorHAnsi" w:eastAsiaTheme="minorEastAsia" w:hAnsiTheme="minorHAnsi" w:cstheme="minorBidi"/>
            <w:color w:val="auto"/>
            <w:lang w:eastAsia="ja-JP"/>
          </w:rPr>
          <w:tab/>
        </w:r>
        <w:r>
          <w:t>Logging in to a DIVER Implementation</w:t>
        </w:r>
        <w:r>
          <w:tab/>
        </w:r>
        <w:r>
          <w:fldChar w:fldCharType="begin"/>
        </w:r>
        <w:r>
          <w:instrText xml:space="preserve"> PAGEREF _Toc311807492 \h </w:instrText>
        </w:r>
      </w:ins>
      <w:r>
        <w:fldChar w:fldCharType="separate"/>
      </w:r>
      <w:ins w:id="22" w:author="Cathryn Chamley" w:date="2015-12-15T14:03:00Z">
        <w:r>
          <w:t>10</w:t>
        </w:r>
      </w:ins>
      <w:ins w:id="23" w:author="Cathryn Chamley" w:date="2015-12-15T14:02:00Z">
        <w:r>
          <w:fldChar w:fldCharType="end"/>
        </w:r>
      </w:ins>
    </w:p>
    <w:p w14:paraId="062BA31C" w14:textId="77777777" w:rsidR="005066AC" w:rsidRDefault="005066AC">
      <w:pPr>
        <w:pStyle w:val="TOC2"/>
        <w:tabs>
          <w:tab w:val="left" w:pos="787"/>
        </w:tabs>
        <w:rPr>
          <w:ins w:id="24" w:author="Cathryn Chamley" w:date="2015-12-15T14:02:00Z"/>
          <w:rFonts w:asciiTheme="minorHAnsi" w:eastAsiaTheme="minorEastAsia" w:hAnsiTheme="minorHAnsi" w:cstheme="minorBidi"/>
          <w:color w:val="auto"/>
          <w:sz w:val="24"/>
          <w:lang w:eastAsia="ja-JP"/>
        </w:rPr>
      </w:pPr>
      <w:ins w:id="25" w:author="Cathryn Chamley" w:date="2015-12-15T14:02:00Z">
        <w:r>
          <w:t>3.1</w:t>
        </w:r>
        <w:r>
          <w:rPr>
            <w:rFonts w:asciiTheme="minorHAnsi" w:eastAsiaTheme="minorEastAsia" w:hAnsiTheme="minorHAnsi" w:cstheme="minorBidi"/>
            <w:color w:val="auto"/>
            <w:sz w:val="24"/>
            <w:lang w:eastAsia="ja-JP"/>
          </w:rPr>
          <w:tab/>
        </w:r>
        <w:r>
          <w:t>Classes of Users</w:t>
        </w:r>
        <w:r>
          <w:tab/>
        </w:r>
        <w:r>
          <w:fldChar w:fldCharType="begin"/>
        </w:r>
        <w:r>
          <w:instrText xml:space="preserve"> PAGEREF _Toc311807493 \h </w:instrText>
        </w:r>
      </w:ins>
      <w:r>
        <w:fldChar w:fldCharType="separate"/>
      </w:r>
      <w:ins w:id="26" w:author="Cathryn Chamley" w:date="2015-12-15T14:03:00Z">
        <w:r>
          <w:t>10</w:t>
        </w:r>
      </w:ins>
      <w:ins w:id="27" w:author="Cathryn Chamley" w:date="2015-12-15T14:02:00Z">
        <w:r>
          <w:fldChar w:fldCharType="end"/>
        </w:r>
      </w:ins>
    </w:p>
    <w:p w14:paraId="531D1F32" w14:textId="77777777" w:rsidR="005066AC" w:rsidRDefault="005066AC">
      <w:pPr>
        <w:pStyle w:val="TOC2"/>
        <w:tabs>
          <w:tab w:val="left" w:pos="787"/>
        </w:tabs>
        <w:rPr>
          <w:ins w:id="28" w:author="Cathryn Chamley" w:date="2015-12-15T14:02:00Z"/>
          <w:rFonts w:asciiTheme="minorHAnsi" w:eastAsiaTheme="minorEastAsia" w:hAnsiTheme="minorHAnsi" w:cstheme="minorBidi"/>
          <w:color w:val="auto"/>
          <w:sz w:val="24"/>
          <w:lang w:eastAsia="ja-JP"/>
        </w:rPr>
      </w:pPr>
      <w:ins w:id="29" w:author="Cathryn Chamley" w:date="2015-12-15T14:02:00Z">
        <w:r>
          <w:t>3.2</w:t>
        </w:r>
        <w:r>
          <w:rPr>
            <w:rFonts w:asciiTheme="minorHAnsi" w:eastAsiaTheme="minorEastAsia" w:hAnsiTheme="minorHAnsi" w:cstheme="minorBidi"/>
            <w:color w:val="auto"/>
            <w:sz w:val="24"/>
            <w:lang w:eastAsia="ja-JP"/>
          </w:rPr>
          <w:tab/>
        </w:r>
        <w:r>
          <w:t>Choosing your Login Method</w:t>
        </w:r>
        <w:r>
          <w:tab/>
        </w:r>
        <w:r>
          <w:fldChar w:fldCharType="begin"/>
        </w:r>
        <w:r>
          <w:instrText xml:space="preserve"> PAGEREF _Toc311807494 \h </w:instrText>
        </w:r>
      </w:ins>
      <w:r>
        <w:fldChar w:fldCharType="separate"/>
      </w:r>
      <w:ins w:id="30" w:author="Cathryn Chamley" w:date="2015-12-15T14:03:00Z">
        <w:r>
          <w:t>10</w:t>
        </w:r>
      </w:ins>
      <w:ins w:id="31" w:author="Cathryn Chamley" w:date="2015-12-15T14:02:00Z">
        <w:r>
          <w:fldChar w:fldCharType="end"/>
        </w:r>
      </w:ins>
    </w:p>
    <w:p w14:paraId="1F429995" w14:textId="77777777" w:rsidR="005066AC" w:rsidRDefault="005066AC">
      <w:pPr>
        <w:pStyle w:val="TOC2"/>
        <w:tabs>
          <w:tab w:val="left" w:pos="787"/>
        </w:tabs>
        <w:rPr>
          <w:ins w:id="32" w:author="Cathryn Chamley" w:date="2015-12-15T14:02:00Z"/>
          <w:rFonts w:asciiTheme="minorHAnsi" w:eastAsiaTheme="minorEastAsia" w:hAnsiTheme="minorHAnsi" w:cstheme="minorBidi"/>
          <w:color w:val="auto"/>
          <w:sz w:val="24"/>
          <w:lang w:eastAsia="ja-JP"/>
        </w:rPr>
      </w:pPr>
      <w:ins w:id="33" w:author="Cathryn Chamley" w:date="2015-12-15T14:02:00Z">
        <w:r>
          <w:t>3.3</w:t>
        </w:r>
        <w:r>
          <w:rPr>
            <w:rFonts w:asciiTheme="minorHAnsi" w:eastAsiaTheme="minorEastAsia" w:hAnsiTheme="minorHAnsi" w:cstheme="minorBidi"/>
            <w:color w:val="auto"/>
            <w:sz w:val="24"/>
            <w:lang w:eastAsia="ja-JP"/>
          </w:rPr>
          <w:tab/>
        </w:r>
        <w:r>
          <w:t>Standard DIVER Authentication</w:t>
        </w:r>
        <w:r>
          <w:tab/>
        </w:r>
        <w:r>
          <w:fldChar w:fldCharType="begin"/>
        </w:r>
        <w:r>
          <w:instrText xml:space="preserve"> PAGEREF _Toc311807495 \h </w:instrText>
        </w:r>
      </w:ins>
      <w:r>
        <w:fldChar w:fldCharType="separate"/>
      </w:r>
      <w:ins w:id="34" w:author="Cathryn Chamley" w:date="2015-12-15T14:03:00Z">
        <w:r>
          <w:t>10</w:t>
        </w:r>
      </w:ins>
      <w:ins w:id="35" w:author="Cathryn Chamley" w:date="2015-12-15T14:02:00Z">
        <w:r>
          <w:fldChar w:fldCharType="end"/>
        </w:r>
      </w:ins>
    </w:p>
    <w:p w14:paraId="590AA97E" w14:textId="77777777" w:rsidR="005066AC" w:rsidRDefault="005066AC">
      <w:pPr>
        <w:pStyle w:val="TOC3"/>
        <w:tabs>
          <w:tab w:val="left" w:pos="1213"/>
        </w:tabs>
        <w:rPr>
          <w:ins w:id="36" w:author="Cathryn Chamley" w:date="2015-12-15T14:02:00Z"/>
          <w:rFonts w:asciiTheme="minorHAnsi" w:eastAsiaTheme="minorEastAsia" w:hAnsiTheme="minorHAnsi" w:cstheme="minorBidi"/>
          <w:color w:val="auto"/>
          <w:sz w:val="24"/>
          <w:lang w:eastAsia="ja-JP"/>
        </w:rPr>
      </w:pPr>
      <w:ins w:id="37" w:author="Cathryn Chamley" w:date="2015-12-15T14:02:00Z">
        <w:r>
          <w:t>3.3.1</w:t>
        </w:r>
        <w:r>
          <w:rPr>
            <w:rFonts w:asciiTheme="minorHAnsi" w:eastAsiaTheme="minorEastAsia" w:hAnsiTheme="minorHAnsi" w:cstheme="minorBidi"/>
            <w:color w:val="auto"/>
            <w:sz w:val="24"/>
            <w:lang w:eastAsia="ja-JP"/>
          </w:rPr>
          <w:tab/>
        </w:r>
        <w:r>
          <w:t>Signing Up</w:t>
        </w:r>
        <w:r>
          <w:tab/>
        </w:r>
        <w:r>
          <w:fldChar w:fldCharType="begin"/>
        </w:r>
        <w:r>
          <w:instrText xml:space="preserve"> PAGEREF _Toc311807496 \h </w:instrText>
        </w:r>
      </w:ins>
      <w:r>
        <w:fldChar w:fldCharType="separate"/>
      </w:r>
      <w:ins w:id="38" w:author="Cathryn Chamley" w:date="2015-12-15T14:03:00Z">
        <w:r>
          <w:t>10</w:t>
        </w:r>
      </w:ins>
      <w:ins w:id="39" w:author="Cathryn Chamley" w:date="2015-12-15T14:02:00Z">
        <w:r>
          <w:fldChar w:fldCharType="end"/>
        </w:r>
      </w:ins>
    </w:p>
    <w:p w14:paraId="091521BD" w14:textId="77777777" w:rsidR="005066AC" w:rsidRDefault="005066AC">
      <w:pPr>
        <w:pStyle w:val="TOC3"/>
        <w:tabs>
          <w:tab w:val="left" w:pos="1213"/>
        </w:tabs>
        <w:rPr>
          <w:ins w:id="40" w:author="Cathryn Chamley" w:date="2015-12-15T14:02:00Z"/>
          <w:rFonts w:asciiTheme="minorHAnsi" w:eastAsiaTheme="minorEastAsia" w:hAnsiTheme="minorHAnsi" w:cstheme="minorBidi"/>
          <w:color w:val="auto"/>
          <w:sz w:val="24"/>
          <w:lang w:eastAsia="ja-JP"/>
        </w:rPr>
      </w:pPr>
      <w:ins w:id="41" w:author="Cathryn Chamley" w:date="2015-12-15T14:02:00Z">
        <w:r>
          <w:t>3.3.2</w:t>
        </w:r>
        <w:r>
          <w:rPr>
            <w:rFonts w:asciiTheme="minorHAnsi" w:eastAsiaTheme="minorEastAsia" w:hAnsiTheme="minorHAnsi" w:cstheme="minorBidi"/>
            <w:color w:val="auto"/>
            <w:sz w:val="24"/>
            <w:lang w:eastAsia="ja-JP"/>
          </w:rPr>
          <w:tab/>
        </w:r>
        <w:r>
          <w:t>Standard Login</w:t>
        </w:r>
        <w:r>
          <w:tab/>
        </w:r>
        <w:r>
          <w:fldChar w:fldCharType="begin"/>
        </w:r>
        <w:r>
          <w:instrText xml:space="preserve"> PAGEREF _Toc311807497 \h </w:instrText>
        </w:r>
      </w:ins>
      <w:r>
        <w:fldChar w:fldCharType="separate"/>
      </w:r>
      <w:ins w:id="42" w:author="Cathryn Chamley" w:date="2015-12-15T14:03:00Z">
        <w:r>
          <w:t>11</w:t>
        </w:r>
      </w:ins>
      <w:ins w:id="43" w:author="Cathryn Chamley" w:date="2015-12-15T14:02:00Z">
        <w:r>
          <w:fldChar w:fldCharType="end"/>
        </w:r>
      </w:ins>
    </w:p>
    <w:p w14:paraId="0ABC16C5" w14:textId="77777777" w:rsidR="005066AC" w:rsidRDefault="005066AC">
      <w:pPr>
        <w:pStyle w:val="TOC2"/>
        <w:tabs>
          <w:tab w:val="left" w:pos="787"/>
        </w:tabs>
        <w:rPr>
          <w:ins w:id="44" w:author="Cathryn Chamley" w:date="2015-12-15T14:02:00Z"/>
          <w:rFonts w:asciiTheme="minorHAnsi" w:eastAsiaTheme="minorEastAsia" w:hAnsiTheme="minorHAnsi" w:cstheme="minorBidi"/>
          <w:color w:val="auto"/>
          <w:sz w:val="24"/>
          <w:lang w:eastAsia="ja-JP"/>
        </w:rPr>
      </w:pPr>
      <w:ins w:id="45" w:author="Cathryn Chamley" w:date="2015-12-15T14:02:00Z">
        <w:r>
          <w:t>3.4</w:t>
        </w:r>
        <w:r>
          <w:rPr>
            <w:rFonts w:asciiTheme="minorHAnsi" w:eastAsiaTheme="minorEastAsia" w:hAnsiTheme="minorHAnsi" w:cstheme="minorBidi"/>
            <w:color w:val="auto"/>
            <w:sz w:val="24"/>
            <w:lang w:eastAsia="ja-JP"/>
          </w:rPr>
          <w:tab/>
        </w:r>
        <w:r>
          <w:t>AAF Login</w:t>
        </w:r>
        <w:r>
          <w:tab/>
        </w:r>
        <w:r>
          <w:fldChar w:fldCharType="begin"/>
        </w:r>
        <w:r>
          <w:instrText xml:space="preserve"> PAGEREF _Toc311807498 \h </w:instrText>
        </w:r>
      </w:ins>
      <w:r>
        <w:fldChar w:fldCharType="separate"/>
      </w:r>
      <w:ins w:id="46" w:author="Cathryn Chamley" w:date="2015-12-15T14:03:00Z">
        <w:r>
          <w:t>12</w:t>
        </w:r>
      </w:ins>
      <w:ins w:id="47" w:author="Cathryn Chamley" w:date="2015-12-15T14:02:00Z">
        <w:r>
          <w:fldChar w:fldCharType="end"/>
        </w:r>
      </w:ins>
    </w:p>
    <w:p w14:paraId="6CC24580" w14:textId="77777777" w:rsidR="005066AC" w:rsidRDefault="005066AC">
      <w:pPr>
        <w:pStyle w:val="TOC1"/>
        <w:tabs>
          <w:tab w:val="left" w:pos="371"/>
        </w:tabs>
        <w:rPr>
          <w:ins w:id="48" w:author="Cathryn Chamley" w:date="2015-12-15T14:02:00Z"/>
          <w:rFonts w:asciiTheme="minorHAnsi" w:eastAsiaTheme="minorEastAsia" w:hAnsiTheme="minorHAnsi" w:cstheme="minorBidi"/>
          <w:color w:val="auto"/>
          <w:lang w:eastAsia="ja-JP"/>
        </w:rPr>
      </w:pPr>
      <w:ins w:id="49" w:author="Cathryn Chamley" w:date="2015-12-15T14:02:00Z">
        <w:r>
          <w:t>4</w:t>
        </w:r>
        <w:r>
          <w:rPr>
            <w:rFonts w:asciiTheme="minorHAnsi" w:eastAsiaTheme="minorEastAsia" w:hAnsiTheme="minorHAnsi" w:cstheme="minorBidi"/>
            <w:color w:val="auto"/>
            <w:lang w:eastAsia="ja-JP"/>
          </w:rPr>
          <w:tab/>
        </w:r>
        <w:r>
          <w:t>General Operation</w:t>
        </w:r>
        <w:r>
          <w:tab/>
        </w:r>
        <w:r>
          <w:fldChar w:fldCharType="begin"/>
        </w:r>
        <w:r>
          <w:instrText xml:space="preserve"> PAGEREF _Toc311807499 \h </w:instrText>
        </w:r>
      </w:ins>
      <w:r>
        <w:fldChar w:fldCharType="separate"/>
      </w:r>
      <w:ins w:id="50" w:author="Cathryn Chamley" w:date="2015-12-15T14:03:00Z">
        <w:r>
          <w:t>13</w:t>
        </w:r>
      </w:ins>
      <w:ins w:id="51" w:author="Cathryn Chamley" w:date="2015-12-15T14:02:00Z">
        <w:r>
          <w:fldChar w:fldCharType="end"/>
        </w:r>
      </w:ins>
    </w:p>
    <w:p w14:paraId="73F139B5" w14:textId="77777777" w:rsidR="005066AC" w:rsidRDefault="005066AC">
      <w:pPr>
        <w:pStyle w:val="TOC2"/>
        <w:tabs>
          <w:tab w:val="left" w:pos="787"/>
        </w:tabs>
        <w:rPr>
          <w:ins w:id="52" w:author="Cathryn Chamley" w:date="2015-12-15T14:02:00Z"/>
          <w:rFonts w:asciiTheme="minorHAnsi" w:eastAsiaTheme="minorEastAsia" w:hAnsiTheme="minorHAnsi" w:cstheme="minorBidi"/>
          <w:color w:val="auto"/>
          <w:sz w:val="24"/>
          <w:lang w:eastAsia="ja-JP"/>
        </w:rPr>
      </w:pPr>
      <w:ins w:id="53" w:author="Cathryn Chamley" w:date="2015-12-15T14:02:00Z">
        <w:r>
          <w:t>4.1</w:t>
        </w:r>
        <w:r>
          <w:rPr>
            <w:rFonts w:asciiTheme="minorHAnsi" w:eastAsiaTheme="minorEastAsia" w:hAnsiTheme="minorHAnsi" w:cstheme="minorBidi"/>
            <w:color w:val="auto"/>
            <w:sz w:val="24"/>
            <w:lang w:eastAsia="ja-JP"/>
          </w:rPr>
          <w:tab/>
        </w:r>
        <w:r>
          <w:t>The DIVER Main Screen</w:t>
        </w:r>
        <w:r>
          <w:tab/>
        </w:r>
        <w:r>
          <w:fldChar w:fldCharType="begin"/>
        </w:r>
        <w:r>
          <w:instrText xml:space="preserve"> PAGEREF _Toc311807500 \h </w:instrText>
        </w:r>
      </w:ins>
      <w:r>
        <w:fldChar w:fldCharType="separate"/>
      </w:r>
      <w:ins w:id="54" w:author="Cathryn Chamley" w:date="2015-12-15T14:03:00Z">
        <w:r>
          <w:t>13</w:t>
        </w:r>
      </w:ins>
      <w:ins w:id="55" w:author="Cathryn Chamley" w:date="2015-12-15T14:02:00Z">
        <w:r>
          <w:fldChar w:fldCharType="end"/>
        </w:r>
      </w:ins>
    </w:p>
    <w:p w14:paraId="083FB87D" w14:textId="77777777" w:rsidR="005066AC" w:rsidRDefault="005066AC">
      <w:pPr>
        <w:pStyle w:val="TOC2"/>
        <w:tabs>
          <w:tab w:val="left" w:pos="787"/>
        </w:tabs>
        <w:rPr>
          <w:ins w:id="56" w:author="Cathryn Chamley" w:date="2015-12-15T14:02:00Z"/>
          <w:rFonts w:asciiTheme="minorHAnsi" w:eastAsiaTheme="minorEastAsia" w:hAnsiTheme="minorHAnsi" w:cstheme="minorBidi"/>
          <w:color w:val="auto"/>
          <w:sz w:val="24"/>
          <w:lang w:eastAsia="ja-JP"/>
        </w:rPr>
      </w:pPr>
      <w:ins w:id="57" w:author="Cathryn Chamley" w:date="2015-12-15T14:02:00Z">
        <w:r>
          <w:t>4.2</w:t>
        </w:r>
        <w:r>
          <w:rPr>
            <w:rFonts w:asciiTheme="minorHAnsi" w:eastAsiaTheme="minorEastAsia" w:hAnsiTheme="minorHAnsi" w:cstheme="minorBidi"/>
            <w:color w:val="auto"/>
            <w:sz w:val="24"/>
            <w:lang w:eastAsia="ja-JP"/>
          </w:rPr>
          <w:tab/>
        </w:r>
        <w:r>
          <w:t>Entering Dates and Times</w:t>
        </w:r>
        <w:r>
          <w:tab/>
        </w:r>
        <w:r>
          <w:fldChar w:fldCharType="begin"/>
        </w:r>
        <w:r>
          <w:instrText xml:space="preserve"> PAGEREF _Toc311807501 \h </w:instrText>
        </w:r>
      </w:ins>
      <w:r>
        <w:fldChar w:fldCharType="separate"/>
      </w:r>
      <w:ins w:id="58" w:author="Cathryn Chamley" w:date="2015-12-15T14:03:00Z">
        <w:r>
          <w:t>14</w:t>
        </w:r>
      </w:ins>
      <w:ins w:id="59" w:author="Cathryn Chamley" w:date="2015-12-15T14:02:00Z">
        <w:r>
          <w:fldChar w:fldCharType="end"/>
        </w:r>
      </w:ins>
    </w:p>
    <w:p w14:paraId="0F953DE6" w14:textId="77777777" w:rsidR="005066AC" w:rsidRDefault="005066AC">
      <w:pPr>
        <w:pStyle w:val="TOC2"/>
        <w:tabs>
          <w:tab w:val="left" w:pos="787"/>
        </w:tabs>
        <w:rPr>
          <w:ins w:id="60" w:author="Cathryn Chamley" w:date="2015-12-15T14:02:00Z"/>
          <w:rFonts w:asciiTheme="minorHAnsi" w:eastAsiaTheme="minorEastAsia" w:hAnsiTheme="minorHAnsi" w:cstheme="minorBidi"/>
          <w:color w:val="auto"/>
          <w:sz w:val="24"/>
          <w:lang w:eastAsia="ja-JP"/>
        </w:rPr>
      </w:pPr>
      <w:ins w:id="61" w:author="Cathryn Chamley" w:date="2015-12-15T14:02:00Z">
        <w:r>
          <w:t>4.3</w:t>
        </w:r>
        <w:r>
          <w:rPr>
            <w:rFonts w:asciiTheme="minorHAnsi" w:eastAsiaTheme="minorEastAsia" w:hAnsiTheme="minorHAnsi" w:cstheme="minorBidi"/>
            <w:color w:val="auto"/>
            <w:sz w:val="24"/>
            <w:lang w:eastAsia="ja-JP"/>
          </w:rPr>
          <w:tab/>
        </w:r>
        <w:r>
          <w:t>Entering Labels or Grant Numbers</w:t>
        </w:r>
        <w:r>
          <w:tab/>
        </w:r>
        <w:r>
          <w:fldChar w:fldCharType="begin"/>
        </w:r>
        <w:r>
          <w:instrText xml:space="preserve"> PAGEREF _Toc311807502 \h </w:instrText>
        </w:r>
      </w:ins>
      <w:r>
        <w:fldChar w:fldCharType="separate"/>
      </w:r>
      <w:ins w:id="62" w:author="Cathryn Chamley" w:date="2015-12-15T14:03:00Z">
        <w:r>
          <w:t>15</w:t>
        </w:r>
      </w:ins>
      <w:ins w:id="63" w:author="Cathryn Chamley" w:date="2015-12-15T14:02:00Z">
        <w:r>
          <w:fldChar w:fldCharType="end"/>
        </w:r>
      </w:ins>
    </w:p>
    <w:p w14:paraId="6B7453A7" w14:textId="77777777" w:rsidR="005066AC" w:rsidRDefault="005066AC">
      <w:pPr>
        <w:pStyle w:val="TOC2"/>
        <w:tabs>
          <w:tab w:val="left" w:pos="787"/>
        </w:tabs>
        <w:rPr>
          <w:ins w:id="64" w:author="Cathryn Chamley" w:date="2015-12-15T14:02:00Z"/>
          <w:rFonts w:asciiTheme="minorHAnsi" w:eastAsiaTheme="minorEastAsia" w:hAnsiTheme="minorHAnsi" w:cstheme="minorBidi"/>
          <w:color w:val="auto"/>
          <w:sz w:val="24"/>
          <w:lang w:eastAsia="ja-JP"/>
        </w:rPr>
      </w:pPr>
      <w:ins w:id="65" w:author="Cathryn Chamley" w:date="2015-12-15T14:02:00Z">
        <w:r>
          <w:t>4.4</w:t>
        </w:r>
        <w:r>
          <w:rPr>
            <w:rFonts w:asciiTheme="minorHAnsi" w:eastAsiaTheme="minorEastAsia" w:hAnsiTheme="minorHAnsi" w:cstheme="minorBidi"/>
            <w:color w:val="auto"/>
            <w:sz w:val="24"/>
            <w:lang w:eastAsia="ja-JP"/>
          </w:rPr>
          <w:tab/>
        </w:r>
        <w:r>
          <w:t>Entering Related Websites</w:t>
        </w:r>
        <w:r>
          <w:tab/>
        </w:r>
        <w:r>
          <w:fldChar w:fldCharType="begin"/>
        </w:r>
        <w:r>
          <w:instrText xml:space="preserve"> PAGEREF _Toc311807503 \h </w:instrText>
        </w:r>
      </w:ins>
      <w:r>
        <w:fldChar w:fldCharType="separate"/>
      </w:r>
      <w:ins w:id="66" w:author="Cathryn Chamley" w:date="2015-12-15T14:03:00Z">
        <w:r>
          <w:t>16</w:t>
        </w:r>
      </w:ins>
      <w:ins w:id="67" w:author="Cathryn Chamley" w:date="2015-12-15T14:02:00Z">
        <w:r>
          <w:fldChar w:fldCharType="end"/>
        </w:r>
      </w:ins>
    </w:p>
    <w:p w14:paraId="68BA2939" w14:textId="77777777" w:rsidR="005066AC" w:rsidRDefault="005066AC">
      <w:pPr>
        <w:pStyle w:val="TOC2"/>
        <w:tabs>
          <w:tab w:val="left" w:pos="787"/>
        </w:tabs>
        <w:rPr>
          <w:ins w:id="68" w:author="Cathryn Chamley" w:date="2015-12-15T14:02:00Z"/>
          <w:rFonts w:asciiTheme="minorHAnsi" w:eastAsiaTheme="minorEastAsia" w:hAnsiTheme="minorHAnsi" w:cstheme="minorBidi"/>
          <w:color w:val="auto"/>
          <w:sz w:val="24"/>
          <w:lang w:eastAsia="ja-JP"/>
        </w:rPr>
      </w:pPr>
      <w:ins w:id="69" w:author="Cathryn Chamley" w:date="2015-12-15T14:02:00Z">
        <w:r>
          <w:t>4.5</w:t>
        </w:r>
        <w:r>
          <w:rPr>
            <w:rFonts w:asciiTheme="minorHAnsi" w:eastAsiaTheme="minorEastAsia" w:hAnsiTheme="minorHAnsi" w:cstheme="minorBidi"/>
            <w:color w:val="auto"/>
            <w:sz w:val="24"/>
            <w:lang w:eastAsia="ja-JP"/>
          </w:rPr>
          <w:tab/>
        </w:r>
        <w:r>
          <w:t>Signing Out</w:t>
        </w:r>
        <w:r>
          <w:tab/>
        </w:r>
        <w:r>
          <w:fldChar w:fldCharType="begin"/>
        </w:r>
        <w:r>
          <w:instrText xml:space="preserve"> PAGEREF _Toc311807504 \h </w:instrText>
        </w:r>
      </w:ins>
      <w:r>
        <w:fldChar w:fldCharType="separate"/>
      </w:r>
      <w:ins w:id="70" w:author="Cathryn Chamley" w:date="2015-12-15T14:03:00Z">
        <w:r>
          <w:t>16</w:t>
        </w:r>
      </w:ins>
      <w:ins w:id="71" w:author="Cathryn Chamley" w:date="2015-12-15T14:02:00Z">
        <w:r>
          <w:fldChar w:fldCharType="end"/>
        </w:r>
      </w:ins>
    </w:p>
    <w:p w14:paraId="48CC5DC7" w14:textId="77777777" w:rsidR="005066AC" w:rsidRDefault="005066AC">
      <w:pPr>
        <w:pStyle w:val="TOC2"/>
        <w:tabs>
          <w:tab w:val="left" w:pos="787"/>
        </w:tabs>
        <w:rPr>
          <w:ins w:id="72" w:author="Cathryn Chamley" w:date="2015-12-15T14:02:00Z"/>
          <w:rFonts w:asciiTheme="minorHAnsi" w:eastAsiaTheme="minorEastAsia" w:hAnsiTheme="minorHAnsi" w:cstheme="minorBidi"/>
          <w:color w:val="auto"/>
          <w:sz w:val="24"/>
          <w:lang w:eastAsia="ja-JP"/>
        </w:rPr>
      </w:pPr>
      <w:ins w:id="73" w:author="Cathryn Chamley" w:date="2015-12-15T14:02:00Z">
        <w:r>
          <w:t>4.6</w:t>
        </w:r>
        <w:r>
          <w:rPr>
            <w:rFonts w:asciiTheme="minorHAnsi" w:eastAsiaTheme="minorEastAsia" w:hAnsiTheme="minorHAnsi" w:cstheme="minorBidi"/>
            <w:color w:val="auto"/>
            <w:sz w:val="24"/>
            <w:lang w:eastAsia="ja-JP"/>
          </w:rPr>
          <w:tab/>
        </w:r>
        <w:r>
          <w:t>Changing Your User Settings</w:t>
        </w:r>
        <w:r>
          <w:tab/>
        </w:r>
        <w:r>
          <w:fldChar w:fldCharType="begin"/>
        </w:r>
        <w:r>
          <w:instrText xml:space="preserve"> PAGEREF _Toc311807505 \h </w:instrText>
        </w:r>
      </w:ins>
      <w:r>
        <w:fldChar w:fldCharType="separate"/>
      </w:r>
      <w:ins w:id="74" w:author="Cathryn Chamley" w:date="2015-12-15T14:03:00Z">
        <w:r>
          <w:t>16</w:t>
        </w:r>
      </w:ins>
      <w:ins w:id="75" w:author="Cathryn Chamley" w:date="2015-12-15T14:02:00Z">
        <w:r>
          <w:fldChar w:fldCharType="end"/>
        </w:r>
      </w:ins>
    </w:p>
    <w:p w14:paraId="63366E9D" w14:textId="77777777" w:rsidR="005066AC" w:rsidRDefault="005066AC">
      <w:pPr>
        <w:pStyle w:val="TOC3"/>
        <w:tabs>
          <w:tab w:val="left" w:pos="1213"/>
        </w:tabs>
        <w:rPr>
          <w:ins w:id="76" w:author="Cathryn Chamley" w:date="2015-12-15T14:02:00Z"/>
          <w:rFonts w:asciiTheme="minorHAnsi" w:eastAsiaTheme="minorEastAsia" w:hAnsiTheme="minorHAnsi" w:cstheme="minorBidi"/>
          <w:color w:val="auto"/>
          <w:sz w:val="24"/>
          <w:lang w:eastAsia="ja-JP"/>
        </w:rPr>
      </w:pPr>
      <w:ins w:id="77" w:author="Cathryn Chamley" w:date="2015-12-15T14:02:00Z">
        <w:r>
          <w:t>4.6.1</w:t>
        </w:r>
        <w:r>
          <w:rPr>
            <w:rFonts w:asciiTheme="minorHAnsi" w:eastAsiaTheme="minorEastAsia" w:hAnsiTheme="minorHAnsi" w:cstheme="minorBidi"/>
            <w:color w:val="auto"/>
            <w:sz w:val="24"/>
            <w:lang w:eastAsia="ja-JP"/>
          </w:rPr>
          <w:tab/>
        </w:r>
        <w:r>
          <w:t>Overview Tab</w:t>
        </w:r>
        <w:r>
          <w:tab/>
        </w:r>
        <w:r>
          <w:fldChar w:fldCharType="begin"/>
        </w:r>
        <w:r>
          <w:instrText xml:space="preserve"> PAGEREF _Toc311807506 \h </w:instrText>
        </w:r>
      </w:ins>
      <w:r>
        <w:fldChar w:fldCharType="separate"/>
      </w:r>
      <w:ins w:id="78" w:author="Cathryn Chamley" w:date="2015-12-15T14:03:00Z">
        <w:r>
          <w:t>17</w:t>
        </w:r>
      </w:ins>
      <w:ins w:id="79" w:author="Cathryn Chamley" w:date="2015-12-15T14:02:00Z">
        <w:r>
          <w:fldChar w:fldCharType="end"/>
        </w:r>
      </w:ins>
    </w:p>
    <w:p w14:paraId="3A3E5647" w14:textId="77777777" w:rsidR="005066AC" w:rsidRDefault="005066AC">
      <w:pPr>
        <w:pStyle w:val="TOC3"/>
        <w:tabs>
          <w:tab w:val="left" w:pos="1213"/>
        </w:tabs>
        <w:rPr>
          <w:ins w:id="80" w:author="Cathryn Chamley" w:date="2015-12-15T14:02:00Z"/>
          <w:rFonts w:asciiTheme="minorHAnsi" w:eastAsiaTheme="minorEastAsia" w:hAnsiTheme="minorHAnsi" w:cstheme="minorBidi"/>
          <w:color w:val="auto"/>
          <w:sz w:val="24"/>
          <w:lang w:eastAsia="ja-JP"/>
        </w:rPr>
      </w:pPr>
      <w:ins w:id="81" w:author="Cathryn Chamley" w:date="2015-12-15T14:02:00Z">
        <w:r>
          <w:t>4.6.2</w:t>
        </w:r>
        <w:r>
          <w:rPr>
            <w:rFonts w:asciiTheme="minorHAnsi" w:eastAsiaTheme="minorEastAsia" w:hAnsiTheme="minorHAnsi" w:cstheme="minorBidi"/>
            <w:color w:val="auto"/>
            <w:sz w:val="24"/>
            <w:lang w:eastAsia="ja-JP"/>
          </w:rPr>
          <w:tab/>
        </w:r>
        <w:r>
          <w:t>Edit Details Tab</w:t>
        </w:r>
        <w:r>
          <w:tab/>
        </w:r>
        <w:r>
          <w:fldChar w:fldCharType="begin"/>
        </w:r>
        <w:r>
          <w:instrText xml:space="preserve"> PAGEREF _Toc311807507 \h </w:instrText>
        </w:r>
      </w:ins>
      <w:r>
        <w:fldChar w:fldCharType="separate"/>
      </w:r>
      <w:ins w:id="82" w:author="Cathryn Chamley" w:date="2015-12-15T14:03:00Z">
        <w:r>
          <w:t>18</w:t>
        </w:r>
      </w:ins>
      <w:ins w:id="83" w:author="Cathryn Chamley" w:date="2015-12-15T14:02:00Z">
        <w:r>
          <w:fldChar w:fldCharType="end"/>
        </w:r>
      </w:ins>
    </w:p>
    <w:p w14:paraId="0480A216" w14:textId="77777777" w:rsidR="005066AC" w:rsidRDefault="005066AC">
      <w:pPr>
        <w:pStyle w:val="TOC3"/>
        <w:tabs>
          <w:tab w:val="left" w:pos="1213"/>
        </w:tabs>
        <w:rPr>
          <w:ins w:id="84" w:author="Cathryn Chamley" w:date="2015-12-15T14:02:00Z"/>
          <w:rFonts w:asciiTheme="minorHAnsi" w:eastAsiaTheme="minorEastAsia" w:hAnsiTheme="minorHAnsi" w:cstheme="minorBidi"/>
          <w:color w:val="auto"/>
          <w:sz w:val="24"/>
          <w:lang w:eastAsia="ja-JP"/>
        </w:rPr>
      </w:pPr>
      <w:ins w:id="85" w:author="Cathryn Chamley" w:date="2015-12-15T14:02:00Z">
        <w:r>
          <w:t>4.6.3</w:t>
        </w:r>
        <w:r>
          <w:rPr>
            <w:rFonts w:asciiTheme="minorHAnsi" w:eastAsiaTheme="minorEastAsia" w:hAnsiTheme="minorHAnsi" w:cstheme="minorBidi"/>
            <w:color w:val="auto"/>
            <w:sz w:val="24"/>
            <w:lang w:eastAsia="ja-JP"/>
          </w:rPr>
          <w:tab/>
        </w:r>
        <w:r>
          <w:t>Change Password Tab</w:t>
        </w:r>
        <w:r>
          <w:tab/>
        </w:r>
        <w:r>
          <w:fldChar w:fldCharType="begin"/>
        </w:r>
        <w:r>
          <w:instrText xml:space="preserve"> PAGEREF _Toc311807508 \h </w:instrText>
        </w:r>
      </w:ins>
      <w:r>
        <w:fldChar w:fldCharType="separate"/>
      </w:r>
      <w:ins w:id="86" w:author="Cathryn Chamley" w:date="2015-12-15T14:03:00Z">
        <w:r>
          <w:t>18</w:t>
        </w:r>
      </w:ins>
      <w:ins w:id="87" w:author="Cathryn Chamley" w:date="2015-12-15T14:02:00Z">
        <w:r>
          <w:fldChar w:fldCharType="end"/>
        </w:r>
      </w:ins>
    </w:p>
    <w:p w14:paraId="55D6D39F" w14:textId="77777777" w:rsidR="005066AC" w:rsidRDefault="005066AC">
      <w:pPr>
        <w:pStyle w:val="TOC1"/>
        <w:tabs>
          <w:tab w:val="left" w:pos="371"/>
        </w:tabs>
        <w:rPr>
          <w:ins w:id="88" w:author="Cathryn Chamley" w:date="2015-12-15T14:02:00Z"/>
          <w:rFonts w:asciiTheme="minorHAnsi" w:eastAsiaTheme="minorEastAsia" w:hAnsiTheme="minorHAnsi" w:cstheme="minorBidi"/>
          <w:color w:val="auto"/>
          <w:lang w:eastAsia="ja-JP"/>
        </w:rPr>
      </w:pPr>
      <w:ins w:id="89" w:author="Cathryn Chamley" w:date="2015-12-15T14:02:00Z">
        <w:r>
          <w:t>5</w:t>
        </w:r>
        <w:r>
          <w:rPr>
            <w:rFonts w:asciiTheme="minorHAnsi" w:eastAsiaTheme="minorEastAsia" w:hAnsiTheme="minorHAnsi" w:cstheme="minorBidi"/>
            <w:color w:val="auto"/>
            <w:lang w:eastAsia="ja-JP"/>
          </w:rPr>
          <w:tab/>
        </w:r>
        <w:r>
          <w:t>Organisational Units and Projects</w:t>
        </w:r>
        <w:r>
          <w:tab/>
        </w:r>
        <w:r>
          <w:fldChar w:fldCharType="begin"/>
        </w:r>
        <w:r>
          <w:instrText xml:space="preserve"> PAGEREF _Toc311807509 \h </w:instrText>
        </w:r>
      </w:ins>
      <w:r>
        <w:fldChar w:fldCharType="separate"/>
      </w:r>
      <w:ins w:id="90" w:author="Cathryn Chamley" w:date="2015-12-15T14:03:00Z">
        <w:r>
          <w:t>19</w:t>
        </w:r>
      </w:ins>
      <w:ins w:id="91" w:author="Cathryn Chamley" w:date="2015-12-15T14:02:00Z">
        <w:r>
          <w:fldChar w:fldCharType="end"/>
        </w:r>
      </w:ins>
    </w:p>
    <w:p w14:paraId="2D816C5B" w14:textId="77777777" w:rsidR="005066AC" w:rsidRDefault="005066AC">
      <w:pPr>
        <w:pStyle w:val="TOC2"/>
        <w:tabs>
          <w:tab w:val="left" w:pos="787"/>
        </w:tabs>
        <w:rPr>
          <w:ins w:id="92" w:author="Cathryn Chamley" w:date="2015-12-15T14:02:00Z"/>
          <w:rFonts w:asciiTheme="minorHAnsi" w:eastAsiaTheme="minorEastAsia" w:hAnsiTheme="minorHAnsi" w:cstheme="minorBidi"/>
          <w:color w:val="auto"/>
          <w:sz w:val="24"/>
          <w:lang w:eastAsia="ja-JP"/>
        </w:rPr>
      </w:pPr>
      <w:ins w:id="93" w:author="Cathryn Chamley" w:date="2015-12-15T14:02:00Z">
        <w:r>
          <w:t>5.1</w:t>
        </w:r>
        <w:r>
          <w:rPr>
            <w:rFonts w:asciiTheme="minorHAnsi" w:eastAsiaTheme="minorEastAsia" w:hAnsiTheme="minorHAnsi" w:cstheme="minorBidi"/>
            <w:color w:val="auto"/>
            <w:sz w:val="24"/>
            <w:lang w:eastAsia="ja-JP"/>
          </w:rPr>
          <w:tab/>
        </w:r>
        <w:r>
          <w:t xml:space="preserve">Creating </w:t>
        </w:r>
        <w:r w:rsidRPr="009F0463">
          <w:t xml:space="preserve">an </w:t>
        </w:r>
        <w:r>
          <w:t xml:space="preserve">Organisational Unit </w:t>
        </w:r>
        <w:r w:rsidRPr="009F0463">
          <w:t>Entry</w:t>
        </w:r>
        <w:r>
          <w:tab/>
        </w:r>
        <w:r>
          <w:fldChar w:fldCharType="begin"/>
        </w:r>
        <w:r>
          <w:instrText xml:space="preserve"> PAGEREF _Toc311807510 \h </w:instrText>
        </w:r>
      </w:ins>
      <w:r>
        <w:fldChar w:fldCharType="separate"/>
      </w:r>
      <w:ins w:id="94" w:author="Cathryn Chamley" w:date="2015-12-15T14:03:00Z">
        <w:r>
          <w:t>20</w:t>
        </w:r>
      </w:ins>
      <w:ins w:id="95" w:author="Cathryn Chamley" w:date="2015-12-15T14:02:00Z">
        <w:r>
          <w:fldChar w:fldCharType="end"/>
        </w:r>
      </w:ins>
    </w:p>
    <w:p w14:paraId="5926A09F" w14:textId="77777777" w:rsidR="005066AC" w:rsidRDefault="005066AC">
      <w:pPr>
        <w:pStyle w:val="TOC2"/>
        <w:tabs>
          <w:tab w:val="left" w:pos="787"/>
        </w:tabs>
        <w:rPr>
          <w:ins w:id="96" w:author="Cathryn Chamley" w:date="2015-12-15T14:02:00Z"/>
          <w:rFonts w:asciiTheme="minorHAnsi" w:eastAsiaTheme="minorEastAsia" w:hAnsiTheme="minorHAnsi" w:cstheme="minorBidi"/>
          <w:color w:val="auto"/>
          <w:sz w:val="24"/>
          <w:lang w:eastAsia="ja-JP"/>
        </w:rPr>
      </w:pPr>
      <w:ins w:id="97" w:author="Cathryn Chamley" w:date="2015-12-15T14:02:00Z">
        <w:r w:rsidRPr="009F0463">
          <w:t>5.2</w:t>
        </w:r>
        <w:r>
          <w:rPr>
            <w:rFonts w:asciiTheme="minorHAnsi" w:eastAsiaTheme="minorEastAsia" w:hAnsiTheme="minorHAnsi" w:cstheme="minorBidi"/>
            <w:color w:val="auto"/>
            <w:sz w:val="24"/>
            <w:lang w:eastAsia="ja-JP"/>
          </w:rPr>
          <w:tab/>
        </w:r>
        <w:r w:rsidRPr="009F0463">
          <w:t xml:space="preserve">Editing an </w:t>
        </w:r>
        <w:r>
          <w:t xml:space="preserve">Organisational Unit </w:t>
        </w:r>
        <w:r w:rsidRPr="009F0463">
          <w:t>Entry</w:t>
        </w:r>
        <w:r>
          <w:tab/>
        </w:r>
        <w:r>
          <w:fldChar w:fldCharType="begin"/>
        </w:r>
        <w:r>
          <w:instrText xml:space="preserve"> PAGEREF _Toc311807511 \h </w:instrText>
        </w:r>
      </w:ins>
      <w:r>
        <w:fldChar w:fldCharType="separate"/>
      </w:r>
      <w:ins w:id="98" w:author="Cathryn Chamley" w:date="2015-12-15T14:03:00Z">
        <w:r>
          <w:t>23</w:t>
        </w:r>
      </w:ins>
      <w:ins w:id="99" w:author="Cathryn Chamley" w:date="2015-12-15T14:02:00Z">
        <w:r>
          <w:fldChar w:fldCharType="end"/>
        </w:r>
      </w:ins>
    </w:p>
    <w:p w14:paraId="39ECCB21" w14:textId="77777777" w:rsidR="005066AC" w:rsidRDefault="005066AC">
      <w:pPr>
        <w:pStyle w:val="TOC2"/>
        <w:tabs>
          <w:tab w:val="left" w:pos="787"/>
        </w:tabs>
        <w:rPr>
          <w:ins w:id="100" w:author="Cathryn Chamley" w:date="2015-12-15T14:02:00Z"/>
          <w:rFonts w:asciiTheme="minorHAnsi" w:eastAsiaTheme="minorEastAsia" w:hAnsiTheme="minorHAnsi" w:cstheme="minorBidi"/>
          <w:color w:val="auto"/>
          <w:sz w:val="24"/>
          <w:lang w:eastAsia="ja-JP"/>
        </w:rPr>
      </w:pPr>
      <w:ins w:id="101" w:author="Cathryn Chamley" w:date="2015-12-15T14:02:00Z">
        <w:r>
          <w:t>5.3</w:t>
        </w:r>
        <w:r>
          <w:rPr>
            <w:rFonts w:asciiTheme="minorHAnsi" w:eastAsiaTheme="minorEastAsia" w:hAnsiTheme="minorHAnsi" w:cstheme="minorBidi"/>
            <w:color w:val="auto"/>
            <w:sz w:val="24"/>
            <w:lang w:eastAsia="ja-JP"/>
          </w:rPr>
          <w:tab/>
        </w:r>
        <w:r>
          <w:t>Creating a Project</w:t>
        </w:r>
        <w:r w:rsidRPr="009F0463">
          <w:t xml:space="preserve"> Entry</w:t>
        </w:r>
        <w:r>
          <w:tab/>
        </w:r>
        <w:r>
          <w:fldChar w:fldCharType="begin"/>
        </w:r>
        <w:r>
          <w:instrText xml:space="preserve"> PAGEREF _Toc311807512 \h </w:instrText>
        </w:r>
      </w:ins>
      <w:r>
        <w:fldChar w:fldCharType="separate"/>
      </w:r>
      <w:ins w:id="102" w:author="Cathryn Chamley" w:date="2015-12-15T14:03:00Z">
        <w:r>
          <w:t>23</w:t>
        </w:r>
      </w:ins>
      <w:ins w:id="103" w:author="Cathryn Chamley" w:date="2015-12-15T14:02:00Z">
        <w:r>
          <w:fldChar w:fldCharType="end"/>
        </w:r>
      </w:ins>
    </w:p>
    <w:p w14:paraId="4C3982E2" w14:textId="77777777" w:rsidR="005066AC" w:rsidRDefault="005066AC">
      <w:pPr>
        <w:pStyle w:val="TOC2"/>
        <w:tabs>
          <w:tab w:val="left" w:pos="787"/>
        </w:tabs>
        <w:rPr>
          <w:ins w:id="104" w:author="Cathryn Chamley" w:date="2015-12-15T14:02:00Z"/>
          <w:rFonts w:asciiTheme="minorHAnsi" w:eastAsiaTheme="minorEastAsia" w:hAnsiTheme="minorHAnsi" w:cstheme="minorBidi"/>
          <w:color w:val="auto"/>
          <w:sz w:val="24"/>
          <w:lang w:eastAsia="ja-JP"/>
        </w:rPr>
      </w:pPr>
      <w:ins w:id="105" w:author="Cathryn Chamley" w:date="2015-12-15T14:02:00Z">
        <w:r>
          <w:t>5.4</w:t>
        </w:r>
        <w:r>
          <w:rPr>
            <w:rFonts w:asciiTheme="minorHAnsi" w:eastAsiaTheme="minorEastAsia" w:hAnsiTheme="minorHAnsi" w:cstheme="minorBidi"/>
            <w:color w:val="auto"/>
            <w:sz w:val="24"/>
            <w:lang w:eastAsia="ja-JP"/>
          </w:rPr>
          <w:tab/>
        </w:r>
        <w:r w:rsidRPr="009F0463">
          <w:t xml:space="preserve">Editing </w:t>
        </w:r>
        <w:r>
          <w:t>a Project</w:t>
        </w:r>
        <w:r w:rsidRPr="009F0463">
          <w:t xml:space="preserve"> Entry</w:t>
        </w:r>
        <w:r>
          <w:tab/>
        </w:r>
        <w:r>
          <w:fldChar w:fldCharType="begin"/>
        </w:r>
        <w:r>
          <w:instrText xml:space="preserve"> PAGEREF _Toc311807513 \h </w:instrText>
        </w:r>
      </w:ins>
      <w:r>
        <w:fldChar w:fldCharType="separate"/>
      </w:r>
      <w:ins w:id="106" w:author="Cathryn Chamley" w:date="2015-12-15T14:03:00Z">
        <w:r>
          <w:t>26</w:t>
        </w:r>
      </w:ins>
      <w:ins w:id="107" w:author="Cathryn Chamley" w:date="2015-12-15T14:02:00Z">
        <w:r>
          <w:fldChar w:fldCharType="end"/>
        </w:r>
      </w:ins>
    </w:p>
    <w:p w14:paraId="555F0665" w14:textId="77777777" w:rsidR="005066AC" w:rsidRDefault="005066AC">
      <w:pPr>
        <w:pStyle w:val="TOC2"/>
        <w:tabs>
          <w:tab w:val="left" w:pos="787"/>
        </w:tabs>
        <w:rPr>
          <w:ins w:id="108" w:author="Cathryn Chamley" w:date="2015-12-15T14:02:00Z"/>
          <w:rFonts w:asciiTheme="minorHAnsi" w:eastAsiaTheme="minorEastAsia" w:hAnsiTheme="minorHAnsi" w:cstheme="minorBidi"/>
          <w:color w:val="auto"/>
          <w:sz w:val="24"/>
          <w:lang w:eastAsia="ja-JP"/>
        </w:rPr>
      </w:pPr>
      <w:ins w:id="109" w:author="Cathryn Chamley" w:date="2015-12-15T14:02:00Z">
        <w:r>
          <w:t>5.5</w:t>
        </w:r>
        <w:r>
          <w:rPr>
            <w:rFonts w:asciiTheme="minorHAnsi" w:eastAsiaTheme="minorEastAsia" w:hAnsiTheme="minorHAnsi" w:cstheme="minorBidi"/>
            <w:color w:val="auto"/>
            <w:sz w:val="24"/>
            <w:lang w:eastAsia="ja-JP"/>
          </w:rPr>
          <w:tab/>
        </w:r>
        <w:r>
          <w:t>Setting Up Project Parameters</w:t>
        </w:r>
        <w:r>
          <w:tab/>
        </w:r>
        <w:r>
          <w:fldChar w:fldCharType="begin"/>
        </w:r>
        <w:r>
          <w:instrText xml:space="preserve"> PAGEREF _Toc311807514 \h </w:instrText>
        </w:r>
      </w:ins>
      <w:r>
        <w:fldChar w:fldCharType="separate"/>
      </w:r>
      <w:ins w:id="110" w:author="Cathryn Chamley" w:date="2015-12-15T14:03:00Z">
        <w:r>
          <w:t>26</w:t>
        </w:r>
      </w:ins>
      <w:ins w:id="111" w:author="Cathryn Chamley" w:date="2015-12-15T14:02:00Z">
        <w:r>
          <w:fldChar w:fldCharType="end"/>
        </w:r>
      </w:ins>
    </w:p>
    <w:p w14:paraId="398538EB" w14:textId="77777777" w:rsidR="005066AC" w:rsidRDefault="005066AC">
      <w:pPr>
        <w:pStyle w:val="TOC1"/>
        <w:tabs>
          <w:tab w:val="left" w:pos="371"/>
        </w:tabs>
        <w:rPr>
          <w:ins w:id="112" w:author="Cathryn Chamley" w:date="2015-12-15T14:02:00Z"/>
          <w:rFonts w:asciiTheme="minorHAnsi" w:eastAsiaTheme="minorEastAsia" w:hAnsiTheme="minorHAnsi" w:cstheme="minorBidi"/>
          <w:color w:val="auto"/>
          <w:lang w:eastAsia="ja-JP"/>
        </w:rPr>
      </w:pPr>
      <w:ins w:id="113" w:author="Cathryn Chamley" w:date="2015-12-15T14:02:00Z">
        <w:r>
          <w:t>6</w:t>
        </w:r>
        <w:r>
          <w:rPr>
            <w:rFonts w:asciiTheme="minorHAnsi" w:eastAsiaTheme="minorEastAsia" w:hAnsiTheme="minorHAnsi" w:cstheme="minorBidi"/>
            <w:color w:val="auto"/>
            <w:lang w:eastAsia="ja-JP"/>
          </w:rPr>
          <w:tab/>
        </w:r>
        <w:r>
          <w:t>Data File Storage and Metadata</w:t>
        </w:r>
        <w:r>
          <w:tab/>
        </w:r>
        <w:r>
          <w:fldChar w:fldCharType="begin"/>
        </w:r>
        <w:r>
          <w:instrText xml:space="preserve"> PAGEREF _Toc311807515 \h </w:instrText>
        </w:r>
      </w:ins>
      <w:r>
        <w:fldChar w:fldCharType="separate"/>
      </w:r>
      <w:ins w:id="114" w:author="Cathryn Chamley" w:date="2015-12-15T14:03:00Z">
        <w:r>
          <w:t>28</w:t>
        </w:r>
      </w:ins>
      <w:ins w:id="115" w:author="Cathryn Chamley" w:date="2015-12-15T14:02:00Z">
        <w:r>
          <w:fldChar w:fldCharType="end"/>
        </w:r>
      </w:ins>
    </w:p>
    <w:p w14:paraId="46E55C3F" w14:textId="77777777" w:rsidR="005066AC" w:rsidRDefault="005066AC">
      <w:pPr>
        <w:pStyle w:val="TOC2"/>
        <w:tabs>
          <w:tab w:val="left" w:pos="787"/>
        </w:tabs>
        <w:rPr>
          <w:ins w:id="116" w:author="Cathryn Chamley" w:date="2015-12-15T14:02:00Z"/>
          <w:rFonts w:asciiTheme="minorHAnsi" w:eastAsiaTheme="minorEastAsia" w:hAnsiTheme="minorHAnsi" w:cstheme="minorBidi"/>
          <w:color w:val="auto"/>
          <w:sz w:val="24"/>
          <w:lang w:eastAsia="ja-JP"/>
        </w:rPr>
      </w:pPr>
      <w:ins w:id="117" w:author="Cathryn Chamley" w:date="2015-12-15T14:02:00Z">
        <w:r>
          <w:t>6.1</w:t>
        </w:r>
        <w:r>
          <w:rPr>
            <w:rFonts w:asciiTheme="minorHAnsi" w:eastAsiaTheme="minorEastAsia" w:hAnsiTheme="minorHAnsi" w:cstheme="minorBidi"/>
            <w:color w:val="auto"/>
            <w:sz w:val="24"/>
            <w:lang w:eastAsia="ja-JP"/>
          </w:rPr>
          <w:tab/>
        </w:r>
        <w:r>
          <w:t>Data File Types</w:t>
        </w:r>
        <w:r>
          <w:tab/>
        </w:r>
        <w:r>
          <w:fldChar w:fldCharType="begin"/>
        </w:r>
        <w:r>
          <w:instrText xml:space="preserve"> PAGEREF _Toc311807516 \h </w:instrText>
        </w:r>
      </w:ins>
      <w:r>
        <w:fldChar w:fldCharType="separate"/>
      </w:r>
      <w:ins w:id="118" w:author="Cathryn Chamley" w:date="2015-12-15T14:03:00Z">
        <w:r>
          <w:t>28</w:t>
        </w:r>
      </w:ins>
      <w:ins w:id="119" w:author="Cathryn Chamley" w:date="2015-12-15T14:02:00Z">
        <w:r>
          <w:fldChar w:fldCharType="end"/>
        </w:r>
      </w:ins>
    </w:p>
    <w:p w14:paraId="6810C4A9" w14:textId="77777777" w:rsidR="005066AC" w:rsidRDefault="005066AC">
      <w:pPr>
        <w:pStyle w:val="TOC2"/>
        <w:tabs>
          <w:tab w:val="left" w:pos="787"/>
        </w:tabs>
        <w:rPr>
          <w:ins w:id="120" w:author="Cathryn Chamley" w:date="2015-12-15T14:02:00Z"/>
          <w:rFonts w:asciiTheme="minorHAnsi" w:eastAsiaTheme="minorEastAsia" w:hAnsiTheme="minorHAnsi" w:cstheme="minorBidi"/>
          <w:color w:val="auto"/>
          <w:sz w:val="24"/>
          <w:lang w:eastAsia="ja-JP"/>
        </w:rPr>
      </w:pPr>
      <w:ins w:id="121" w:author="Cathryn Chamley" w:date="2015-12-15T14:02:00Z">
        <w:r>
          <w:t>6.2</w:t>
        </w:r>
        <w:r>
          <w:rPr>
            <w:rFonts w:asciiTheme="minorHAnsi" w:eastAsiaTheme="minorEastAsia" w:hAnsiTheme="minorHAnsi" w:cstheme="minorBidi"/>
            <w:color w:val="auto"/>
            <w:sz w:val="24"/>
            <w:lang w:eastAsia="ja-JP"/>
          </w:rPr>
          <w:tab/>
        </w:r>
        <w:r>
          <w:t>Metadata</w:t>
        </w:r>
        <w:r>
          <w:tab/>
        </w:r>
        <w:r>
          <w:fldChar w:fldCharType="begin"/>
        </w:r>
        <w:r>
          <w:instrText xml:space="preserve"> PAGEREF _Toc311807517 \h </w:instrText>
        </w:r>
      </w:ins>
      <w:r>
        <w:fldChar w:fldCharType="separate"/>
      </w:r>
      <w:ins w:id="122" w:author="Cathryn Chamley" w:date="2015-12-15T14:03:00Z">
        <w:r>
          <w:t>28</w:t>
        </w:r>
      </w:ins>
      <w:ins w:id="123" w:author="Cathryn Chamley" w:date="2015-12-15T14:02:00Z">
        <w:r>
          <w:fldChar w:fldCharType="end"/>
        </w:r>
      </w:ins>
    </w:p>
    <w:p w14:paraId="6655772F" w14:textId="77777777" w:rsidR="005066AC" w:rsidRDefault="005066AC">
      <w:pPr>
        <w:pStyle w:val="TOC3"/>
        <w:tabs>
          <w:tab w:val="left" w:pos="1213"/>
        </w:tabs>
        <w:rPr>
          <w:ins w:id="124" w:author="Cathryn Chamley" w:date="2015-12-15T14:02:00Z"/>
          <w:rFonts w:asciiTheme="minorHAnsi" w:eastAsiaTheme="minorEastAsia" w:hAnsiTheme="minorHAnsi" w:cstheme="minorBidi"/>
          <w:color w:val="auto"/>
          <w:sz w:val="24"/>
          <w:lang w:eastAsia="ja-JP"/>
        </w:rPr>
      </w:pPr>
      <w:ins w:id="125" w:author="Cathryn Chamley" w:date="2015-12-15T14:02:00Z">
        <w:r>
          <w:t>6.2.1</w:t>
        </w:r>
        <w:r>
          <w:rPr>
            <w:rFonts w:asciiTheme="minorHAnsi" w:eastAsiaTheme="minorEastAsia" w:hAnsiTheme="minorHAnsi" w:cstheme="minorBidi"/>
            <w:color w:val="auto"/>
            <w:sz w:val="24"/>
            <w:lang w:eastAsia="ja-JP"/>
          </w:rPr>
          <w:tab/>
        </w:r>
        <w:r>
          <w:t>Basic Information</w:t>
        </w:r>
        <w:r>
          <w:tab/>
        </w:r>
        <w:r>
          <w:fldChar w:fldCharType="begin"/>
        </w:r>
        <w:r>
          <w:instrText xml:space="preserve"> PAGEREF _Toc311807518 \h </w:instrText>
        </w:r>
      </w:ins>
      <w:r>
        <w:fldChar w:fldCharType="separate"/>
      </w:r>
      <w:ins w:id="126" w:author="Cathryn Chamley" w:date="2015-12-15T14:03:00Z">
        <w:r>
          <w:t>28</w:t>
        </w:r>
      </w:ins>
      <w:ins w:id="127" w:author="Cathryn Chamley" w:date="2015-12-15T14:02:00Z">
        <w:r>
          <w:fldChar w:fldCharType="end"/>
        </w:r>
      </w:ins>
    </w:p>
    <w:p w14:paraId="77CA4693" w14:textId="77777777" w:rsidR="005066AC" w:rsidRDefault="005066AC">
      <w:pPr>
        <w:pStyle w:val="TOC3"/>
        <w:tabs>
          <w:tab w:val="left" w:pos="1213"/>
        </w:tabs>
        <w:rPr>
          <w:ins w:id="128" w:author="Cathryn Chamley" w:date="2015-12-15T14:02:00Z"/>
          <w:rFonts w:asciiTheme="minorHAnsi" w:eastAsiaTheme="minorEastAsia" w:hAnsiTheme="minorHAnsi" w:cstheme="minorBidi"/>
          <w:color w:val="auto"/>
          <w:sz w:val="24"/>
          <w:lang w:eastAsia="ja-JP"/>
        </w:rPr>
      </w:pPr>
      <w:ins w:id="129" w:author="Cathryn Chamley" w:date="2015-12-15T14:02:00Z">
        <w:r>
          <w:t>6.2.2</w:t>
        </w:r>
        <w:r>
          <w:rPr>
            <w:rFonts w:asciiTheme="minorHAnsi" w:eastAsiaTheme="minorEastAsia" w:hAnsiTheme="minorHAnsi" w:cstheme="minorBidi"/>
            <w:color w:val="auto"/>
            <w:sz w:val="24"/>
            <w:lang w:eastAsia="ja-JP"/>
          </w:rPr>
          <w:tab/>
        </w:r>
        <w:r>
          <w:t>Access Control</w:t>
        </w:r>
        <w:r>
          <w:tab/>
        </w:r>
        <w:r>
          <w:fldChar w:fldCharType="begin"/>
        </w:r>
        <w:r>
          <w:instrText xml:space="preserve"> PAGEREF _Toc311807519 \h </w:instrText>
        </w:r>
      </w:ins>
      <w:r>
        <w:fldChar w:fldCharType="separate"/>
      </w:r>
      <w:ins w:id="130" w:author="Cathryn Chamley" w:date="2015-12-15T14:03:00Z">
        <w:r>
          <w:t>32</w:t>
        </w:r>
      </w:ins>
      <w:ins w:id="131" w:author="Cathryn Chamley" w:date="2015-12-15T14:02:00Z">
        <w:r>
          <w:fldChar w:fldCharType="end"/>
        </w:r>
      </w:ins>
    </w:p>
    <w:p w14:paraId="260262F3" w14:textId="77777777" w:rsidR="005066AC" w:rsidRDefault="005066AC">
      <w:pPr>
        <w:pStyle w:val="TOC3"/>
        <w:tabs>
          <w:tab w:val="left" w:pos="1213"/>
        </w:tabs>
        <w:rPr>
          <w:ins w:id="132" w:author="Cathryn Chamley" w:date="2015-12-15T14:02:00Z"/>
          <w:rFonts w:asciiTheme="minorHAnsi" w:eastAsiaTheme="minorEastAsia" w:hAnsiTheme="minorHAnsi" w:cstheme="minorBidi"/>
          <w:color w:val="auto"/>
          <w:sz w:val="24"/>
          <w:lang w:eastAsia="ja-JP"/>
        </w:rPr>
      </w:pPr>
      <w:ins w:id="133" w:author="Cathryn Chamley" w:date="2015-12-15T14:02:00Z">
        <w:r>
          <w:t>6.2.3</w:t>
        </w:r>
        <w:r>
          <w:rPr>
            <w:rFonts w:asciiTheme="minorHAnsi" w:eastAsiaTheme="minorEastAsia" w:hAnsiTheme="minorHAnsi" w:cstheme="minorBidi"/>
            <w:color w:val="auto"/>
            <w:sz w:val="24"/>
            <w:lang w:eastAsia="ja-JP"/>
          </w:rPr>
          <w:tab/>
        </w:r>
        <w:r>
          <w:t>File Relationships</w:t>
        </w:r>
        <w:r>
          <w:tab/>
        </w:r>
        <w:r>
          <w:fldChar w:fldCharType="begin"/>
        </w:r>
        <w:r>
          <w:instrText xml:space="preserve"> PAGEREF _Toc311807520 \h </w:instrText>
        </w:r>
      </w:ins>
      <w:r>
        <w:fldChar w:fldCharType="separate"/>
      </w:r>
      <w:ins w:id="134" w:author="Cathryn Chamley" w:date="2015-12-15T14:03:00Z">
        <w:r>
          <w:t>34</w:t>
        </w:r>
      </w:ins>
      <w:ins w:id="135" w:author="Cathryn Chamley" w:date="2015-12-15T14:02:00Z">
        <w:r>
          <w:fldChar w:fldCharType="end"/>
        </w:r>
      </w:ins>
    </w:p>
    <w:p w14:paraId="449ACD55" w14:textId="77777777" w:rsidR="005066AC" w:rsidRDefault="005066AC">
      <w:pPr>
        <w:pStyle w:val="TOC3"/>
        <w:tabs>
          <w:tab w:val="left" w:pos="1213"/>
        </w:tabs>
        <w:rPr>
          <w:ins w:id="136" w:author="Cathryn Chamley" w:date="2015-12-15T14:02:00Z"/>
          <w:rFonts w:asciiTheme="minorHAnsi" w:eastAsiaTheme="minorEastAsia" w:hAnsiTheme="minorHAnsi" w:cstheme="minorBidi"/>
          <w:color w:val="auto"/>
          <w:sz w:val="24"/>
          <w:lang w:eastAsia="ja-JP"/>
        </w:rPr>
      </w:pPr>
      <w:ins w:id="137" w:author="Cathryn Chamley" w:date="2015-12-15T14:02:00Z">
        <w:r>
          <w:t>6.2.4</w:t>
        </w:r>
        <w:r>
          <w:rPr>
            <w:rFonts w:asciiTheme="minorHAnsi" w:eastAsiaTheme="minorEastAsia" w:hAnsiTheme="minorHAnsi" w:cstheme="minorBidi"/>
            <w:color w:val="auto"/>
            <w:sz w:val="24"/>
            <w:lang w:eastAsia="ja-JP"/>
          </w:rPr>
          <w:tab/>
        </w:r>
        <w:r>
          <w:t>Summary Information extracted for TOA5/NETCDF/NCML files</w:t>
        </w:r>
        <w:r>
          <w:tab/>
        </w:r>
        <w:r>
          <w:fldChar w:fldCharType="begin"/>
        </w:r>
        <w:r>
          <w:instrText xml:space="preserve"> PAGEREF _Toc311807521 \h </w:instrText>
        </w:r>
      </w:ins>
      <w:r>
        <w:fldChar w:fldCharType="separate"/>
      </w:r>
      <w:ins w:id="138" w:author="Cathryn Chamley" w:date="2015-12-15T14:03:00Z">
        <w:r>
          <w:t>35</w:t>
        </w:r>
      </w:ins>
      <w:ins w:id="139" w:author="Cathryn Chamley" w:date="2015-12-15T14:02:00Z">
        <w:r>
          <w:fldChar w:fldCharType="end"/>
        </w:r>
      </w:ins>
    </w:p>
    <w:p w14:paraId="01C4138B" w14:textId="77777777" w:rsidR="005066AC" w:rsidRDefault="005066AC">
      <w:pPr>
        <w:pStyle w:val="TOC3"/>
        <w:tabs>
          <w:tab w:val="left" w:pos="1213"/>
        </w:tabs>
        <w:rPr>
          <w:ins w:id="140" w:author="Cathryn Chamley" w:date="2015-12-15T14:02:00Z"/>
          <w:rFonts w:asciiTheme="minorHAnsi" w:eastAsiaTheme="minorEastAsia" w:hAnsiTheme="minorHAnsi" w:cstheme="minorBidi"/>
          <w:color w:val="auto"/>
          <w:sz w:val="24"/>
          <w:lang w:eastAsia="ja-JP"/>
        </w:rPr>
      </w:pPr>
      <w:ins w:id="141" w:author="Cathryn Chamley" w:date="2015-12-15T14:02:00Z">
        <w:r>
          <w:t>6.2.5</w:t>
        </w:r>
        <w:r>
          <w:rPr>
            <w:rFonts w:asciiTheme="minorHAnsi" w:eastAsiaTheme="minorEastAsia" w:hAnsiTheme="minorHAnsi" w:cstheme="minorBidi"/>
            <w:color w:val="auto"/>
            <w:sz w:val="24"/>
            <w:lang w:eastAsia="ja-JP"/>
          </w:rPr>
          <w:tab/>
        </w:r>
        <w:r>
          <w:t>Column Information for TOA5/NETCDF/NCML Files</w:t>
        </w:r>
        <w:r>
          <w:tab/>
        </w:r>
        <w:r>
          <w:fldChar w:fldCharType="begin"/>
        </w:r>
        <w:r>
          <w:instrText xml:space="preserve"> PAGEREF _Toc311807522 \h </w:instrText>
        </w:r>
      </w:ins>
      <w:r>
        <w:fldChar w:fldCharType="separate"/>
      </w:r>
      <w:ins w:id="142" w:author="Cathryn Chamley" w:date="2015-12-15T14:03:00Z">
        <w:r>
          <w:t>35</w:t>
        </w:r>
      </w:ins>
      <w:ins w:id="143" w:author="Cathryn Chamley" w:date="2015-12-15T14:02:00Z">
        <w:r>
          <w:fldChar w:fldCharType="end"/>
        </w:r>
      </w:ins>
    </w:p>
    <w:p w14:paraId="5A2E70EB" w14:textId="77777777" w:rsidR="005066AC" w:rsidRDefault="005066AC">
      <w:pPr>
        <w:pStyle w:val="TOC3"/>
        <w:tabs>
          <w:tab w:val="left" w:pos="1213"/>
        </w:tabs>
        <w:rPr>
          <w:ins w:id="144" w:author="Cathryn Chamley" w:date="2015-12-15T14:02:00Z"/>
          <w:rFonts w:asciiTheme="minorHAnsi" w:eastAsiaTheme="minorEastAsia" w:hAnsiTheme="minorHAnsi" w:cstheme="minorBidi"/>
          <w:color w:val="auto"/>
          <w:sz w:val="24"/>
          <w:lang w:eastAsia="ja-JP"/>
        </w:rPr>
      </w:pPr>
      <w:ins w:id="145" w:author="Cathryn Chamley" w:date="2015-12-15T14:02:00Z">
        <w:r>
          <w:t>6.2.6</w:t>
        </w:r>
        <w:r>
          <w:rPr>
            <w:rFonts w:asciiTheme="minorHAnsi" w:eastAsiaTheme="minorEastAsia" w:hAnsiTheme="minorHAnsi" w:cstheme="minorBidi"/>
            <w:color w:val="auto"/>
            <w:sz w:val="24"/>
            <w:lang w:eastAsia="ja-JP"/>
          </w:rPr>
          <w:tab/>
        </w:r>
        <w:r>
          <w:t>Information Extracted from Image Files</w:t>
        </w:r>
        <w:r>
          <w:tab/>
        </w:r>
        <w:r>
          <w:fldChar w:fldCharType="begin"/>
        </w:r>
        <w:r>
          <w:instrText xml:space="preserve"> PAGEREF _Toc311807523 \h </w:instrText>
        </w:r>
      </w:ins>
      <w:r>
        <w:fldChar w:fldCharType="separate"/>
      </w:r>
      <w:ins w:id="146" w:author="Cathryn Chamley" w:date="2015-12-15T14:03:00Z">
        <w:r>
          <w:t>36</w:t>
        </w:r>
      </w:ins>
      <w:ins w:id="147" w:author="Cathryn Chamley" w:date="2015-12-15T14:02:00Z">
        <w:r>
          <w:fldChar w:fldCharType="end"/>
        </w:r>
      </w:ins>
    </w:p>
    <w:p w14:paraId="42AED4C5" w14:textId="77777777" w:rsidR="005066AC" w:rsidRDefault="005066AC">
      <w:pPr>
        <w:pStyle w:val="TOC1"/>
        <w:tabs>
          <w:tab w:val="left" w:pos="371"/>
        </w:tabs>
        <w:rPr>
          <w:ins w:id="148" w:author="Cathryn Chamley" w:date="2015-12-15T14:02:00Z"/>
          <w:rFonts w:asciiTheme="minorHAnsi" w:eastAsiaTheme="minorEastAsia" w:hAnsiTheme="minorHAnsi" w:cstheme="minorBidi"/>
          <w:color w:val="auto"/>
          <w:lang w:eastAsia="ja-JP"/>
        </w:rPr>
      </w:pPr>
      <w:ins w:id="149" w:author="Cathryn Chamley" w:date="2015-12-15T14:02:00Z">
        <w:r>
          <w:t>7</w:t>
        </w:r>
        <w:r>
          <w:rPr>
            <w:rFonts w:asciiTheme="minorHAnsi" w:eastAsiaTheme="minorEastAsia" w:hAnsiTheme="minorHAnsi" w:cstheme="minorBidi"/>
            <w:color w:val="auto"/>
            <w:lang w:eastAsia="ja-JP"/>
          </w:rPr>
          <w:tab/>
        </w:r>
        <w:r>
          <w:t>Uploading Data Files</w:t>
        </w:r>
        <w:r>
          <w:tab/>
        </w:r>
        <w:r>
          <w:fldChar w:fldCharType="begin"/>
        </w:r>
        <w:r>
          <w:instrText xml:space="preserve"> PAGEREF _Toc311807524 \h </w:instrText>
        </w:r>
      </w:ins>
      <w:r>
        <w:fldChar w:fldCharType="separate"/>
      </w:r>
      <w:ins w:id="150" w:author="Cathryn Chamley" w:date="2015-12-15T14:03:00Z">
        <w:r>
          <w:t>37</w:t>
        </w:r>
      </w:ins>
      <w:ins w:id="151" w:author="Cathryn Chamley" w:date="2015-12-15T14:02:00Z">
        <w:r>
          <w:fldChar w:fldCharType="end"/>
        </w:r>
      </w:ins>
    </w:p>
    <w:p w14:paraId="48255B8A" w14:textId="77777777" w:rsidR="005066AC" w:rsidRDefault="005066AC">
      <w:pPr>
        <w:pStyle w:val="TOC2"/>
        <w:tabs>
          <w:tab w:val="left" w:pos="787"/>
        </w:tabs>
        <w:rPr>
          <w:ins w:id="152" w:author="Cathryn Chamley" w:date="2015-12-15T14:02:00Z"/>
          <w:rFonts w:asciiTheme="minorHAnsi" w:eastAsiaTheme="minorEastAsia" w:hAnsiTheme="minorHAnsi" w:cstheme="minorBidi"/>
          <w:color w:val="auto"/>
          <w:sz w:val="24"/>
          <w:lang w:eastAsia="ja-JP"/>
        </w:rPr>
      </w:pPr>
      <w:ins w:id="153" w:author="Cathryn Chamley" w:date="2015-12-15T14:02:00Z">
        <w:r>
          <w:t>7.1</w:t>
        </w:r>
        <w:r>
          <w:rPr>
            <w:rFonts w:asciiTheme="minorHAnsi" w:eastAsiaTheme="minorEastAsia" w:hAnsiTheme="minorHAnsi" w:cstheme="minorBidi"/>
            <w:color w:val="auto"/>
            <w:sz w:val="24"/>
            <w:lang w:eastAsia="ja-JP"/>
          </w:rPr>
          <w:tab/>
        </w:r>
        <w:r>
          <w:t>Uploading Image Files</w:t>
        </w:r>
        <w:r>
          <w:tab/>
        </w:r>
        <w:r>
          <w:fldChar w:fldCharType="begin"/>
        </w:r>
        <w:r>
          <w:instrText xml:space="preserve"> PAGEREF _Toc311807525 \h </w:instrText>
        </w:r>
      </w:ins>
      <w:r>
        <w:fldChar w:fldCharType="separate"/>
      </w:r>
      <w:ins w:id="154" w:author="Cathryn Chamley" w:date="2015-12-15T14:03:00Z">
        <w:r>
          <w:t>40</w:t>
        </w:r>
      </w:ins>
      <w:ins w:id="155" w:author="Cathryn Chamley" w:date="2015-12-15T14:02:00Z">
        <w:r>
          <w:fldChar w:fldCharType="end"/>
        </w:r>
      </w:ins>
    </w:p>
    <w:p w14:paraId="5C358C08" w14:textId="77777777" w:rsidR="005066AC" w:rsidRDefault="005066AC">
      <w:pPr>
        <w:pStyle w:val="TOC2"/>
        <w:tabs>
          <w:tab w:val="left" w:pos="787"/>
        </w:tabs>
        <w:rPr>
          <w:ins w:id="156" w:author="Cathryn Chamley" w:date="2015-12-15T14:02:00Z"/>
          <w:rFonts w:asciiTheme="minorHAnsi" w:eastAsiaTheme="minorEastAsia" w:hAnsiTheme="minorHAnsi" w:cstheme="minorBidi"/>
          <w:color w:val="auto"/>
          <w:sz w:val="24"/>
          <w:lang w:eastAsia="ja-JP"/>
        </w:rPr>
      </w:pPr>
      <w:ins w:id="157" w:author="Cathryn Chamley" w:date="2015-12-15T14:02:00Z">
        <w:r>
          <w:t>7.2</w:t>
        </w:r>
        <w:r>
          <w:rPr>
            <w:rFonts w:asciiTheme="minorHAnsi" w:eastAsiaTheme="minorEastAsia" w:hAnsiTheme="minorHAnsi" w:cstheme="minorBidi"/>
            <w:color w:val="auto"/>
            <w:sz w:val="24"/>
            <w:lang w:eastAsia="ja-JP"/>
          </w:rPr>
          <w:tab/>
        </w:r>
        <w:r>
          <w:t>Uploading Video and Audio Files</w:t>
        </w:r>
        <w:r>
          <w:tab/>
        </w:r>
        <w:r>
          <w:fldChar w:fldCharType="begin"/>
        </w:r>
        <w:r>
          <w:instrText xml:space="preserve"> PAGEREF _Toc311807526 \h </w:instrText>
        </w:r>
      </w:ins>
      <w:r>
        <w:fldChar w:fldCharType="separate"/>
      </w:r>
      <w:ins w:id="158" w:author="Cathryn Chamley" w:date="2015-12-15T14:03:00Z">
        <w:r>
          <w:t>40</w:t>
        </w:r>
      </w:ins>
      <w:ins w:id="159" w:author="Cathryn Chamley" w:date="2015-12-15T14:02:00Z">
        <w:r>
          <w:fldChar w:fldCharType="end"/>
        </w:r>
      </w:ins>
    </w:p>
    <w:p w14:paraId="0D49F304" w14:textId="77777777" w:rsidR="005066AC" w:rsidRDefault="005066AC">
      <w:pPr>
        <w:pStyle w:val="TOC2"/>
        <w:tabs>
          <w:tab w:val="left" w:pos="787"/>
        </w:tabs>
        <w:rPr>
          <w:ins w:id="160" w:author="Cathryn Chamley" w:date="2015-12-15T14:02:00Z"/>
          <w:rFonts w:asciiTheme="minorHAnsi" w:eastAsiaTheme="minorEastAsia" w:hAnsiTheme="minorHAnsi" w:cstheme="minorBidi"/>
          <w:color w:val="auto"/>
          <w:sz w:val="24"/>
          <w:lang w:eastAsia="ja-JP"/>
        </w:rPr>
      </w:pPr>
      <w:ins w:id="161" w:author="Cathryn Chamley" w:date="2015-12-15T14:02:00Z">
        <w:r>
          <w:t>7.3</w:t>
        </w:r>
        <w:r>
          <w:rPr>
            <w:rFonts w:asciiTheme="minorHAnsi" w:eastAsiaTheme="minorEastAsia" w:hAnsiTheme="minorHAnsi" w:cstheme="minorBidi"/>
            <w:color w:val="auto"/>
            <w:sz w:val="24"/>
            <w:lang w:eastAsia="ja-JP"/>
          </w:rPr>
          <w:tab/>
        </w:r>
        <w:r>
          <w:t>Uploading RAW TOA5 Data Files</w:t>
        </w:r>
        <w:r>
          <w:tab/>
        </w:r>
        <w:r>
          <w:fldChar w:fldCharType="begin"/>
        </w:r>
        <w:r>
          <w:instrText xml:space="preserve"> PAGEREF _Toc311807527 \h </w:instrText>
        </w:r>
      </w:ins>
      <w:r>
        <w:fldChar w:fldCharType="separate"/>
      </w:r>
      <w:ins w:id="162" w:author="Cathryn Chamley" w:date="2015-12-15T14:03:00Z">
        <w:r>
          <w:t>41</w:t>
        </w:r>
      </w:ins>
      <w:ins w:id="163" w:author="Cathryn Chamley" w:date="2015-12-15T14:02:00Z">
        <w:r>
          <w:fldChar w:fldCharType="end"/>
        </w:r>
      </w:ins>
    </w:p>
    <w:p w14:paraId="68FC8757" w14:textId="77777777" w:rsidR="005066AC" w:rsidRDefault="005066AC">
      <w:pPr>
        <w:pStyle w:val="TOC3"/>
        <w:tabs>
          <w:tab w:val="left" w:pos="1213"/>
        </w:tabs>
        <w:rPr>
          <w:ins w:id="164" w:author="Cathryn Chamley" w:date="2015-12-15T14:02:00Z"/>
          <w:rFonts w:asciiTheme="minorHAnsi" w:eastAsiaTheme="minorEastAsia" w:hAnsiTheme="minorHAnsi" w:cstheme="minorBidi"/>
          <w:color w:val="auto"/>
          <w:sz w:val="24"/>
          <w:lang w:eastAsia="ja-JP"/>
        </w:rPr>
      </w:pPr>
      <w:ins w:id="165" w:author="Cathryn Chamley" w:date="2015-12-15T14:02:00Z">
        <w:r>
          <w:t>7.3.1</w:t>
        </w:r>
        <w:r>
          <w:rPr>
            <w:rFonts w:asciiTheme="minorHAnsi" w:eastAsiaTheme="minorEastAsia" w:hAnsiTheme="minorHAnsi" w:cstheme="minorBidi"/>
            <w:color w:val="auto"/>
            <w:sz w:val="24"/>
            <w:lang w:eastAsia="ja-JP"/>
          </w:rPr>
          <w:tab/>
        </w:r>
        <w:r>
          <w:t>TOA5 Data Upload Action Summary</w:t>
        </w:r>
        <w:r>
          <w:tab/>
        </w:r>
        <w:r>
          <w:fldChar w:fldCharType="begin"/>
        </w:r>
        <w:r>
          <w:instrText xml:space="preserve"> PAGEREF _Toc311807528 \h </w:instrText>
        </w:r>
      </w:ins>
      <w:r>
        <w:fldChar w:fldCharType="separate"/>
      </w:r>
      <w:ins w:id="166" w:author="Cathryn Chamley" w:date="2015-12-15T14:03:00Z">
        <w:r>
          <w:t>42</w:t>
        </w:r>
      </w:ins>
      <w:ins w:id="167" w:author="Cathryn Chamley" w:date="2015-12-15T14:02:00Z">
        <w:r>
          <w:fldChar w:fldCharType="end"/>
        </w:r>
      </w:ins>
    </w:p>
    <w:p w14:paraId="3AE0F8DC" w14:textId="77777777" w:rsidR="005066AC" w:rsidRDefault="005066AC">
      <w:pPr>
        <w:pStyle w:val="TOC2"/>
        <w:tabs>
          <w:tab w:val="left" w:pos="787"/>
        </w:tabs>
        <w:rPr>
          <w:ins w:id="168" w:author="Cathryn Chamley" w:date="2015-12-15T14:02:00Z"/>
          <w:rFonts w:asciiTheme="minorHAnsi" w:eastAsiaTheme="minorEastAsia" w:hAnsiTheme="minorHAnsi" w:cstheme="minorBidi"/>
          <w:color w:val="auto"/>
          <w:sz w:val="24"/>
          <w:lang w:eastAsia="ja-JP"/>
        </w:rPr>
      </w:pPr>
      <w:ins w:id="169" w:author="Cathryn Chamley" w:date="2015-12-15T14:02:00Z">
        <w:r>
          <w:t>7.4</w:t>
        </w:r>
        <w:r>
          <w:rPr>
            <w:rFonts w:asciiTheme="minorHAnsi" w:eastAsiaTheme="minorEastAsia" w:hAnsiTheme="minorHAnsi" w:cstheme="minorBidi"/>
            <w:color w:val="auto"/>
            <w:sz w:val="24"/>
            <w:lang w:eastAsia="ja-JP"/>
          </w:rPr>
          <w:tab/>
        </w:r>
        <w:r>
          <w:t>Automating the upload of data to DIVER</w:t>
        </w:r>
        <w:r>
          <w:tab/>
        </w:r>
        <w:r>
          <w:fldChar w:fldCharType="begin"/>
        </w:r>
        <w:r>
          <w:instrText xml:space="preserve"> PAGEREF _Toc311807529 \h </w:instrText>
        </w:r>
      </w:ins>
      <w:r>
        <w:fldChar w:fldCharType="separate"/>
      </w:r>
      <w:ins w:id="170" w:author="Cathryn Chamley" w:date="2015-12-15T14:03:00Z">
        <w:r>
          <w:t>43</w:t>
        </w:r>
      </w:ins>
      <w:ins w:id="171" w:author="Cathryn Chamley" w:date="2015-12-15T14:02:00Z">
        <w:r>
          <w:fldChar w:fldCharType="end"/>
        </w:r>
      </w:ins>
    </w:p>
    <w:p w14:paraId="63B7EB1C" w14:textId="77777777" w:rsidR="005066AC" w:rsidRDefault="005066AC">
      <w:pPr>
        <w:pStyle w:val="TOC1"/>
        <w:tabs>
          <w:tab w:val="left" w:pos="371"/>
        </w:tabs>
        <w:rPr>
          <w:ins w:id="172" w:author="Cathryn Chamley" w:date="2015-12-15T14:02:00Z"/>
          <w:rFonts w:asciiTheme="minorHAnsi" w:eastAsiaTheme="minorEastAsia" w:hAnsiTheme="minorHAnsi" w:cstheme="minorBidi"/>
          <w:color w:val="auto"/>
          <w:lang w:eastAsia="ja-JP"/>
        </w:rPr>
      </w:pPr>
      <w:ins w:id="173" w:author="Cathryn Chamley" w:date="2015-12-15T14:02:00Z">
        <w:r>
          <w:t>8</w:t>
        </w:r>
        <w:r>
          <w:rPr>
            <w:rFonts w:asciiTheme="minorHAnsi" w:eastAsiaTheme="minorEastAsia" w:hAnsiTheme="minorHAnsi" w:cstheme="minorBidi"/>
            <w:color w:val="auto"/>
            <w:lang w:eastAsia="ja-JP"/>
          </w:rPr>
          <w:tab/>
        </w:r>
        <w:r>
          <w:t>Managing Data Files</w:t>
        </w:r>
        <w:r>
          <w:tab/>
        </w:r>
        <w:r>
          <w:fldChar w:fldCharType="begin"/>
        </w:r>
        <w:r>
          <w:instrText xml:space="preserve"> PAGEREF _Toc311807530 \h </w:instrText>
        </w:r>
      </w:ins>
      <w:r>
        <w:fldChar w:fldCharType="separate"/>
      </w:r>
      <w:ins w:id="174" w:author="Cathryn Chamley" w:date="2015-12-15T14:03:00Z">
        <w:r>
          <w:t>44</w:t>
        </w:r>
      </w:ins>
      <w:ins w:id="175" w:author="Cathryn Chamley" w:date="2015-12-15T14:02:00Z">
        <w:r>
          <w:fldChar w:fldCharType="end"/>
        </w:r>
      </w:ins>
    </w:p>
    <w:p w14:paraId="21C36D30" w14:textId="77777777" w:rsidR="005066AC" w:rsidRDefault="005066AC">
      <w:pPr>
        <w:pStyle w:val="TOC2"/>
        <w:tabs>
          <w:tab w:val="left" w:pos="787"/>
        </w:tabs>
        <w:rPr>
          <w:ins w:id="176" w:author="Cathryn Chamley" w:date="2015-12-15T14:02:00Z"/>
          <w:rFonts w:asciiTheme="minorHAnsi" w:eastAsiaTheme="minorEastAsia" w:hAnsiTheme="minorHAnsi" w:cstheme="minorBidi"/>
          <w:color w:val="auto"/>
          <w:sz w:val="24"/>
          <w:lang w:eastAsia="ja-JP"/>
        </w:rPr>
      </w:pPr>
      <w:ins w:id="177" w:author="Cathryn Chamley" w:date="2015-12-15T14:02:00Z">
        <w:r>
          <w:t>8.1</w:t>
        </w:r>
        <w:r>
          <w:rPr>
            <w:rFonts w:asciiTheme="minorHAnsi" w:eastAsiaTheme="minorEastAsia" w:hAnsiTheme="minorHAnsi" w:cstheme="minorBidi"/>
            <w:color w:val="auto"/>
            <w:sz w:val="24"/>
            <w:lang w:eastAsia="ja-JP"/>
          </w:rPr>
          <w:tab/>
        </w:r>
        <w:r>
          <w:t>The Dashboard Tab</w:t>
        </w:r>
        <w:r>
          <w:tab/>
        </w:r>
        <w:r>
          <w:fldChar w:fldCharType="begin"/>
        </w:r>
        <w:r>
          <w:instrText xml:space="preserve"> PAGEREF _Toc311807531 \h </w:instrText>
        </w:r>
      </w:ins>
      <w:r>
        <w:fldChar w:fldCharType="separate"/>
      </w:r>
      <w:ins w:id="178" w:author="Cathryn Chamley" w:date="2015-12-15T14:03:00Z">
        <w:r>
          <w:t>44</w:t>
        </w:r>
      </w:ins>
      <w:ins w:id="179" w:author="Cathryn Chamley" w:date="2015-12-15T14:02:00Z">
        <w:r>
          <w:fldChar w:fldCharType="end"/>
        </w:r>
      </w:ins>
    </w:p>
    <w:p w14:paraId="61408002" w14:textId="77777777" w:rsidR="005066AC" w:rsidRDefault="005066AC">
      <w:pPr>
        <w:pStyle w:val="TOC2"/>
        <w:tabs>
          <w:tab w:val="left" w:pos="787"/>
        </w:tabs>
        <w:rPr>
          <w:ins w:id="180" w:author="Cathryn Chamley" w:date="2015-12-15T14:02:00Z"/>
          <w:rFonts w:asciiTheme="minorHAnsi" w:eastAsiaTheme="minorEastAsia" w:hAnsiTheme="minorHAnsi" w:cstheme="minorBidi"/>
          <w:color w:val="auto"/>
          <w:sz w:val="24"/>
          <w:lang w:eastAsia="ja-JP"/>
        </w:rPr>
      </w:pPr>
      <w:ins w:id="181" w:author="Cathryn Chamley" w:date="2015-12-15T14:02:00Z">
        <w:r>
          <w:t>8.2</w:t>
        </w:r>
        <w:r>
          <w:rPr>
            <w:rFonts w:asciiTheme="minorHAnsi" w:eastAsiaTheme="minorEastAsia" w:hAnsiTheme="minorHAnsi" w:cstheme="minorBidi"/>
            <w:color w:val="auto"/>
            <w:sz w:val="24"/>
            <w:lang w:eastAsia="ja-JP"/>
          </w:rPr>
          <w:tab/>
        </w:r>
        <w:r>
          <w:t>The Explore Data Tab and File Searching</w:t>
        </w:r>
        <w:r>
          <w:tab/>
        </w:r>
        <w:r>
          <w:fldChar w:fldCharType="begin"/>
        </w:r>
        <w:r>
          <w:instrText xml:space="preserve"> PAGEREF _Toc311807532 \h </w:instrText>
        </w:r>
      </w:ins>
      <w:r>
        <w:fldChar w:fldCharType="separate"/>
      </w:r>
      <w:ins w:id="182" w:author="Cathryn Chamley" w:date="2015-12-15T14:03:00Z">
        <w:r>
          <w:t>45</w:t>
        </w:r>
      </w:ins>
      <w:ins w:id="183" w:author="Cathryn Chamley" w:date="2015-12-15T14:02:00Z">
        <w:r>
          <w:fldChar w:fldCharType="end"/>
        </w:r>
      </w:ins>
    </w:p>
    <w:p w14:paraId="027BC810" w14:textId="77777777" w:rsidR="005066AC" w:rsidRDefault="005066AC">
      <w:pPr>
        <w:pStyle w:val="TOC3"/>
        <w:tabs>
          <w:tab w:val="left" w:pos="1213"/>
        </w:tabs>
        <w:rPr>
          <w:ins w:id="184" w:author="Cathryn Chamley" w:date="2015-12-15T14:02:00Z"/>
          <w:rFonts w:asciiTheme="minorHAnsi" w:eastAsiaTheme="minorEastAsia" w:hAnsiTheme="minorHAnsi" w:cstheme="minorBidi"/>
          <w:color w:val="auto"/>
          <w:sz w:val="24"/>
          <w:lang w:eastAsia="ja-JP"/>
        </w:rPr>
      </w:pPr>
      <w:ins w:id="185" w:author="Cathryn Chamley" w:date="2015-12-15T14:02:00Z">
        <w:r>
          <w:t>8.2.1</w:t>
        </w:r>
        <w:r>
          <w:rPr>
            <w:rFonts w:asciiTheme="minorHAnsi" w:eastAsiaTheme="minorEastAsia" w:hAnsiTheme="minorHAnsi" w:cstheme="minorBidi"/>
            <w:color w:val="auto"/>
            <w:sz w:val="24"/>
            <w:lang w:eastAsia="ja-JP"/>
          </w:rPr>
          <w:tab/>
        </w:r>
        <w:r>
          <w:t>Sorting</w:t>
        </w:r>
        <w:r>
          <w:tab/>
        </w:r>
        <w:r>
          <w:fldChar w:fldCharType="begin"/>
        </w:r>
        <w:r>
          <w:instrText xml:space="preserve"> PAGEREF _Toc311807533 \h </w:instrText>
        </w:r>
      </w:ins>
      <w:r>
        <w:fldChar w:fldCharType="separate"/>
      </w:r>
      <w:ins w:id="186" w:author="Cathryn Chamley" w:date="2015-12-15T14:03:00Z">
        <w:r>
          <w:t>45</w:t>
        </w:r>
      </w:ins>
      <w:ins w:id="187" w:author="Cathryn Chamley" w:date="2015-12-15T14:02:00Z">
        <w:r>
          <w:fldChar w:fldCharType="end"/>
        </w:r>
      </w:ins>
    </w:p>
    <w:p w14:paraId="61B6C08A" w14:textId="77777777" w:rsidR="005066AC" w:rsidRDefault="005066AC">
      <w:pPr>
        <w:pStyle w:val="TOC3"/>
        <w:tabs>
          <w:tab w:val="left" w:pos="1213"/>
        </w:tabs>
        <w:rPr>
          <w:ins w:id="188" w:author="Cathryn Chamley" w:date="2015-12-15T14:02:00Z"/>
          <w:rFonts w:asciiTheme="minorHAnsi" w:eastAsiaTheme="minorEastAsia" w:hAnsiTheme="minorHAnsi" w:cstheme="minorBidi"/>
          <w:color w:val="auto"/>
          <w:sz w:val="24"/>
          <w:lang w:eastAsia="ja-JP"/>
        </w:rPr>
      </w:pPr>
      <w:ins w:id="189" w:author="Cathryn Chamley" w:date="2015-12-15T14:02:00Z">
        <w:r>
          <w:t>8.2.2</w:t>
        </w:r>
        <w:r>
          <w:rPr>
            <w:rFonts w:asciiTheme="minorHAnsi" w:eastAsiaTheme="minorEastAsia" w:hAnsiTheme="minorHAnsi" w:cstheme="minorBidi"/>
            <w:color w:val="auto"/>
            <w:sz w:val="24"/>
            <w:lang w:eastAsia="ja-JP"/>
          </w:rPr>
          <w:tab/>
        </w:r>
        <w:r>
          <w:t>Searching</w:t>
        </w:r>
        <w:r>
          <w:tab/>
        </w:r>
        <w:r>
          <w:fldChar w:fldCharType="begin"/>
        </w:r>
        <w:r>
          <w:instrText xml:space="preserve"> PAGEREF _Toc311807534 \h </w:instrText>
        </w:r>
      </w:ins>
      <w:r>
        <w:fldChar w:fldCharType="separate"/>
      </w:r>
      <w:ins w:id="190" w:author="Cathryn Chamley" w:date="2015-12-15T14:03:00Z">
        <w:r>
          <w:t>46</w:t>
        </w:r>
      </w:ins>
      <w:ins w:id="191" w:author="Cathryn Chamley" w:date="2015-12-15T14:02:00Z">
        <w:r>
          <w:fldChar w:fldCharType="end"/>
        </w:r>
      </w:ins>
    </w:p>
    <w:p w14:paraId="3B0546DA" w14:textId="77777777" w:rsidR="005066AC" w:rsidRDefault="005066AC">
      <w:pPr>
        <w:pStyle w:val="TOC2"/>
        <w:tabs>
          <w:tab w:val="left" w:pos="787"/>
        </w:tabs>
        <w:rPr>
          <w:ins w:id="192" w:author="Cathryn Chamley" w:date="2015-12-15T14:02:00Z"/>
          <w:rFonts w:asciiTheme="minorHAnsi" w:eastAsiaTheme="minorEastAsia" w:hAnsiTheme="minorHAnsi" w:cstheme="minorBidi"/>
          <w:color w:val="auto"/>
          <w:sz w:val="24"/>
          <w:lang w:eastAsia="ja-JP"/>
        </w:rPr>
      </w:pPr>
      <w:ins w:id="193" w:author="Cathryn Chamley" w:date="2015-12-15T14:02:00Z">
        <w:r>
          <w:t>8.3</w:t>
        </w:r>
        <w:r>
          <w:rPr>
            <w:rFonts w:asciiTheme="minorHAnsi" w:eastAsiaTheme="minorEastAsia" w:hAnsiTheme="minorHAnsi" w:cstheme="minorBidi"/>
            <w:color w:val="auto"/>
            <w:sz w:val="24"/>
            <w:lang w:eastAsia="ja-JP"/>
          </w:rPr>
          <w:tab/>
        </w:r>
        <w:r>
          <w:t>The Cart</w:t>
        </w:r>
        <w:r>
          <w:tab/>
        </w:r>
        <w:r>
          <w:fldChar w:fldCharType="begin"/>
        </w:r>
        <w:r>
          <w:instrText xml:space="preserve"> PAGEREF _Toc311807535 \h </w:instrText>
        </w:r>
      </w:ins>
      <w:r>
        <w:fldChar w:fldCharType="separate"/>
      </w:r>
      <w:ins w:id="194" w:author="Cathryn Chamley" w:date="2015-12-15T14:03:00Z">
        <w:r>
          <w:t>59</w:t>
        </w:r>
      </w:ins>
      <w:ins w:id="195" w:author="Cathryn Chamley" w:date="2015-12-15T14:02:00Z">
        <w:r>
          <w:fldChar w:fldCharType="end"/>
        </w:r>
      </w:ins>
    </w:p>
    <w:p w14:paraId="547BE612" w14:textId="77777777" w:rsidR="005066AC" w:rsidRDefault="005066AC">
      <w:pPr>
        <w:pStyle w:val="TOC3"/>
        <w:tabs>
          <w:tab w:val="left" w:pos="1213"/>
        </w:tabs>
        <w:rPr>
          <w:ins w:id="196" w:author="Cathryn Chamley" w:date="2015-12-15T14:02:00Z"/>
          <w:rFonts w:asciiTheme="minorHAnsi" w:eastAsiaTheme="minorEastAsia" w:hAnsiTheme="minorHAnsi" w:cstheme="minorBidi"/>
          <w:color w:val="auto"/>
          <w:sz w:val="24"/>
          <w:lang w:eastAsia="ja-JP"/>
        </w:rPr>
      </w:pPr>
      <w:ins w:id="197" w:author="Cathryn Chamley" w:date="2015-12-15T14:02:00Z">
        <w:r>
          <w:t>8.3.1</w:t>
        </w:r>
        <w:r>
          <w:rPr>
            <w:rFonts w:asciiTheme="minorHAnsi" w:eastAsiaTheme="minorEastAsia" w:hAnsiTheme="minorHAnsi" w:cstheme="minorBidi"/>
            <w:color w:val="auto"/>
            <w:sz w:val="24"/>
            <w:lang w:eastAsia="ja-JP"/>
          </w:rPr>
          <w:tab/>
        </w:r>
        <w:r>
          <w:t>Editing the Cart Contents</w:t>
        </w:r>
        <w:r>
          <w:tab/>
        </w:r>
        <w:r>
          <w:fldChar w:fldCharType="begin"/>
        </w:r>
        <w:r>
          <w:instrText xml:space="preserve"> PAGEREF _Toc311807536 \h </w:instrText>
        </w:r>
      </w:ins>
      <w:r>
        <w:fldChar w:fldCharType="separate"/>
      </w:r>
      <w:ins w:id="198" w:author="Cathryn Chamley" w:date="2015-12-15T14:03:00Z">
        <w:r>
          <w:t>60</w:t>
        </w:r>
      </w:ins>
      <w:ins w:id="199" w:author="Cathryn Chamley" w:date="2015-12-15T14:02:00Z">
        <w:r>
          <w:fldChar w:fldCharType="end"/>
        </w:r>
      </w:ins>
    </w:p>
    <w:p w14:paraId="30362851" w14:textId="77777777" w:rsidR="005066AC" w:rsidRDefault="005066AC">
      <w:pPr>
        <w:pStyle w:val="TOC2"/>
        <w:tabs>
          <w:tab w:val="left" w:pos="787"/>
        </w:tabs>
        <w:rPr>
          <w:ins w:id="200" w:author="Cathryn Chamley" w:date="2015-12-15T14:02:00Z"/>
          <w:rFonts w:asciiTheme="minorHAnsi" w:eastAsiaTheme="minorEastAsia" w:hAnsiTheme="minorHAnsi" w:cstheme="minorBidi"/>
          <w:color w:val="auto"/>
          <w:sz w:val="24"/>
          <w:lang w:eastAsia="ja-JP"/>
        </w:rPr>
      </w:pPr>
      <w:ins w:id="201" w:author="Cathryn Chamley" w:date="2015-12-15T14:02:00Z">
        <w:r>
          <w:t>8.4</w:t>
        </w:r>
        <w:r>
          <w:rPr>
            <w:rFonts w:asciiTheme="minorHAnsi" w:eastAsiaTheme="minorEastAsia" w:hAnsiTheme="minorHAnsi" w:cstheme="minorBidi"/>
            <w:color w:val="auto"/>
            <w:sz w:val="24"/>
            <w:lang w:eastAsia="ja-JP"/>
          </w:rPr>
          <w:tab/>
        </w:r>
        <w:r>
          <w:t>Viewing and Editing a File's Metadata</w:t>
        </w:r>
        <w:r>
          <w:tab/>
        </w:r>
        <w:r>
          <w:fldChar w:fldCharType="begin"/>
        </w:r>
        <w:r>
          <w:instrText xml:space="preserve"> PAGEREF _Toc311807537 \h </w:instrText>
        </w:r>
      </w:ins>
      <w:r>
        <w:fldChar w:fldCharType="separate"/>
      </w:r>
      <w:ins w:id="202" w:author="Cathryn Chamley" w:date="2015-12-15T14:03:00Z">
        <w:r>
          <w:t>62</w:t>
        </w:r>
      </w:ins>
      <w:ins w:id="203" w:author="Cathryn Chamley" w:date="2015-12-15T14:02:00Z">
        <w:r>
          <w:fldChar w:fldCharType="end"/>
        </w:r>
      </w:ins>
    </w:p>
    <w:p w14:paraId="28B574DB" w14:textId="77777777" w:rsidR="005066AC" w:rsidRDefault="005066AC">
      <w:pPr>
        <w:pStyle w:val="TOC2"/>
        <w:tabs>
          <w:tab w:val="left" w:pos="787"/>
        </w:tabs>
        <w:rPr>
          <w:ins w:id="204" w:author="Cathryn Chamley" w:date="2015-12-15T14:02:00Z"/>
          <w:rFonts w:asciiTheme="minorHAnsi" w:eastAsiaTheme="minorEastAsia" w:hAnsiTheme="minorHAnsi" w:cstheme="minorBidi"/>
          <w:color w:val="auto"/>
          <w:sz w:val="24"/>
          <w:lang w:eastAsia="ja-JP"/>
        </w:rPr>
      </w:pPr>
      <w:ins w:id="205" w:author="Cathryn Chamley" w:date="2015-12-15T14:02:00Z">
        <w:r>
          <w:t>8.5</w:t>
        </w:r>
        <w:r>
          <w:rPr>
            <w:rFonts w:asciiTheme="minorHAnsi" w:eastAsiaTheme="minorEastAsia" w:hAnsiTheme="minorHAnsi" w:cstheme="minorBidi"/>
            <w:color w:val="auto"/>
            <w:sz w:val="24"/>
            <w:lang w:eastAsia="ja-JP"/>
          </w:rPr>
          <w:tab/>
        </w:r>
        <w:r>
          <w:t>Deleting a Data File</w:t>
        </w:r>
        <w:r>
          <w:tab/>
        </w:r>
        <w:r>
          <w:fldChar w:fldCharType="begin"/>
        </w:r>
        <w:r>
          <w:instrText xml:space="preserve"> PAGEREF _Toc311807538 \h </w:instrText>
        </w:r>
      </w:ins>
      <w:r>
        <w:fldChar w:fldCharType="separate"/>
      </w:r>
      <w:ins w:id="206" w:author="Cathryn Chamley" w:date="2015-12-15T14:03:00Z">
        <w:r>
          <w:t>66</w:t>
        </w:r>
      </w:ins>
      <w:ins w:id="207" w:author="Cathryn Chamley" w:date="2015-12-15T14:02:00Z">
        <w:r>
          <w:fldChar w:fldCharType="end"/>
        </w:r>
      </w:ins>
    </w:p>
    <w:p w14:paraId="5450CFB2" w14:textId="77777777" w:rsidR="005066AC" w:rsidRDefault="005066AC">
      <w:pPr>
        <w:pStyle w:val="TOC1"/>
        <w:tabs>
          <w:tab w:val="left" w:pos="371"/>
        </w:tabs>
        <w:rPr>
          <w:ins w:id="208" w:author="Cathryn Chamley" w:date="2015-12-15T14:02:00Z"/>
          <w:rFonts w:asciiTheme="minorHAnsi" w:eastAsiaTheme="minorEastAsia" w:hAnsiTheme="minorHAnsi" w:cstheme="minorBidi"/>
          <w:color w:val="auto"/>
          <w:lang w:eastAsia="ja-JP"/>
        </w:rPr>
      </w:pPr>
      <w:ins w:id="209" w:author="Cathryn Chamley" w:date="2015-12-15T14:02:00Z">
        <w:r>
          <w:t>9</w:t>
        </w:r>
        <w:r>
          <w:rPr>
            <w:rFonts w:asciiTheme="minorHAnsi" w:eastAsiaTheme="minorEastAsia" w:hAnsiTheme="minorHAnsi" w:cstheme="minorBidi"/>
            <w:color w:val="auto"/>
            <w:lang w:eastAsia="ja-JP"/>
          </w:rPr>
          <w:tab/>
        </w:r>
        <w:r>
          <w:t>Publishing Your Data</w:t>
        </w:r>
        <w:r>
          <w:tab/>
        </w:r>
        <w:r>
          <w:fldChar w:fldCharType="begin"/>
        </w:r>
        <w:r>
          <w:instrText xml:space="preserve"> PAGEREF _Toc311807539 \h </w:instrText>
        </w:r>
      </w:ins>
      <w:r>
        <w:fldChar w:fldCharType="separate"/>
      </w:r>
      <w:ins w:id="210" w:author="Cathryn Chamley" w:date="2015-12-15T14:03:00Z">
        <w:r>
          <w:t>68</w:t>
        </w:r>
      </w:ins>
      <w:ins w:id="211" w:author="Cathryn Chamley" w:date="2015-12-15T14:02:00Z">
        <w:r>
          <w:fldChar w:fldCharType="end"/>
        </w:r>
      </w:ins>
    </w:p>
    <w:p w14:paraId="3B3CCD36" w14:textId="77777777" w:rsidR="005066AC" w:rsidRDefault="005066AC">
      <w:pPr>
        <w:pStyle w:val="TOC2"/>
        <w:tabs>
          <w:tab w:val="left" w:pos="787"/>
        </w:tabs>
        <w:rPr>
          <w:ins w:id="212" w:author="Cathryn Chamley" w:date="2015-12-15T14:02:00Z"/>
          <w:rFonts w:asciiTheme="minorHAnsi" w:eastAsiaTheme="minorEastAsia" w:hAnsiTheme="minorHAnsi" w:cstheme="minorBidi"/>
          <w:color w:val="auto"/>
          <w:sz w:val="24"/>
          <w:lang w:eastAsia="ja-JP"/>
        </w:rPr>
      </w:pPr>
      <w:ins w:id="213" w:author="Cathryn Chamley" w:date="2015-12-15T14:02:00Z">
        <w:r>
          <w:t>9.1</w:t>
        </w:r>
        <w:r>
          <w:rPr>
            <w:rFonts w:asciiTheme="minorHAnsi" w:eastAsiaTheme="minorEastAsia" w:hAnsiTheme="minorHAnsi" w:cstheme="minorBidi"/>
            <w:color w:val="auto"/>
            <w:sz w:val="24"/>
            <w:lang w:eastAsia="ja-JP"/>
          </w:rPr>
          <w:tab/>
        </w:r>
        <w:r>
          <w:t>Creating a Package</w:t>
        </w:r>
        <w:r>
          <w:tab/>
        </w:r>
        <w:r>
          <w:fldChar w:fldCharType="begin"/>
        </w:r>
        <w:r>
          <w:instrText xml:space="preserve"> PAGEREF _Toc311807540 \h </w:instrText>
        </w:r>
      </w:ins>
      <w:r>
        <w:fldChar w:fldCharType="separate"/>
      </w:r>
      <w:ins w:id="214" w:author="Cathryn Chamley" w:date="2015-12-15T14:03:00Z">
        <w:r>
          <w:t>69</w:t>
        </w:r>
      </w:ins>
      <w:ins w:id="215" w:author="Cathryn Chamley" w:date="2015-12-15T14:02:00Z">
        <w:r>
          <w:fldChar w:fldCharType="end"/>
        </w:r>
      </w:ins>
    </w:p>
    <w:p w14:paraId="26995986" w14:textId="77777777" w:rsidR="005066AC" w:rsidRDefault="005066AC">
      <w:pPr>
        <w:pStyle w:val="TOC2"/>
        <w:tabs>
          <w:tab w:val="left" w:pos="787"/>
        </w:tabs>
        <w:rPr>
          <w:ins w:id="216" w:author="Cathryn Chamley" w:date="2015-12-15T14:02:00Z"/>
          <w:rFonts w:asciiTheme="minorHAnsi" w:eastAsiaTheme="minorEastAsia" w:hAnsiTheme="minorHAnsi" w:cstheme="minorBidi"/>
          <w:color w:val="auto"/>
          <w:sz w:val="24"/>
          <w:lang w:eastAsia="ja-JP"/>
        </w:rPr>
      </w:pPr>
      <w:ins w:id="217" w:author="Cathryn Chamley" w:date="2015-12-15T14:02:00Z">
        <w:r>
          <w:t>9.2</w:t>
        </w:r>
        <w:r>
          <w:rPr>
            <w:rFonts w:asciiTheme="minorHAnsi" w:eastAsiaTheme="minorEastAsia" w:hAnsiTheme="minorHAnsi" w:cstheme="minorBidi"/>
            <w:color w:val="auto"/>
            <w:sz w:val="24"/>
            <w:lang w:eastAsia="ja-JP"/>
          </w:rPr>
          <w:tab/>
        </w:r>
        <w:r>
          <w:t>Publishing a Package</w:t>
        </w:r>
        <w:r>
          <w:tab/>
        </w:r>
        <w:r>
          <w:fldChar w:fldCharType="begin"/>
        </w:r>
        <w:r>
          <w:instrText xml:space="preserve"> PAGEREF _Toc311807541 \h </w:instrText>
        </w:r>
      </w:ins>
      <w:r>
        <w:fldChar w:fldCharType="separate"/>
      </w:r>
      <w:ins w:id="218" w:author="Cathryn Chamley" w:date="2015-12-15T14:03:00Z">
        <w:r>
          <w:t>71</w:t>
        </w:r>
      </w:ins>
      <w:ins w:id="219" w:author="Cathryn Chamley" w:date="2015-12-15T14:02:00Z">
        <w:r>
          <w:fldChar w:fldCharType="end"/>
        </w:r>
      </w:ins>
    </w:p>
    <w:p w14:paraId="640C3967" w14:textId="77777777" w:rsidR="005066AC" w:rsidRDefault="005066AC">
      <w:pPr>
        <w:pStyle w:val="TOC2"/>
        <w:tabs>
          <w:tab w:val="left" w:pos="787"/>
        </w:tabs>
        <w:rPr>
          <w:ins w:id="220" w:author="Cathryn Chamley" w:date="2015-12-15T14:02:00Z"/>
          <w:rFonts w:asciiTheme="minorHAnsi" w:eastAsiaTheme="minorEastAsia" w:hAnsiTheme="minorHAnsi" w:cstheme="minorBidi"/>
          <w:color w:val="auto"/>
          <w:sz w:val="24"/>
          <w:lang w:eastAsia="ja-JP"/>
        </w:rPr>
      </w:pPr>
      <w:ins w:id="221" w:author="Cathryn Chamley" w:date="2015-12-15T14:02:00Z">
        <w:r>
          <w:t>9.3</w:t>
        </w:r>
        <w:r>
          <w:rPr>
            <w:rFonts w:asciiTheme="minorHAnsi" w:eastAsiaTheme="minorEastAsia" w:hAnsiTheme="minorHAnsi" w:cstheme="minorBidi"/>
            <w:color w:val="auto"/>
            <w:sz w:val="24"/>
            <w:lang w:eastAsia="ja-JP"/>
          </w:rPr>
          <w:tab/>
        </w:r>
        <w:r>
          <w:t>Managing Published Packages</w:t>
        </w:r>
        <w:r>
          <w:tab/>
        </w:r>
        <w:r>
          <w:fldChar w:fldCharType="begin"/>
        </w:r>
        <w:r>
          <w:instrText xml:space="preserve"> PAGEREF _Toc311807542 \h </w:instrText>
        </w:r>
      </w:ins>
      <w:r>
        <w:fldChar w:fldCharType="separate"/>
      </w:r>
      <w:ins w:id="222" w:author="Cathryn Chamley" w:date="2015-12-15T14:03:00Z">
        <w:r>
          <w:t>72</w:t>
        </w:r>
      </w:ins>
      <w:ins w:id="223" w:author="Cathryn Chamley" w:date="2015-12-15T14:02:00Z">
        <w:r>
          <w:fldChar w:fldCharType="end"/>
        </w:r>
      </w:ins>
    </w:p>
    <w:p w14:paraId="44030873" w14:textId="77777777" w:rsidR="005066AC" w:rsidRDefault="005066AC">
      <w:pPr>
        <w:pStyle w:val="TOC3"/>
        <w:tabs>
          <w:tab w:val="left" w:pos="1213"/>
        </w:tabs>
        <w:rPr>
          <w:ins w:id="224" w:author="Cathryn Chamley" w:date="2015-12-15T14:02:00Z"/>
          <w:rFonts w:asciiTheme="minorHAnsi" w:eastAsiaTheme="minorEastAsia" w:hAnsiTheme="minorHAnsi" w:cstheme="minorBidi"/>
          <w:color w:val="auto"/>
          <w:sz w:val="24"/>
          <w:lang w:eastAsia="ja-JP"/>
        </w:rPr>
      </w:pPr>
      <w:ins w:id="225" w:author="Cathryn Chamley" w:date="2015-12-15T14:02:00Z">
        <w:r>
          <w:t>9.3.1</w:t>
        </w:r>
        <w:r>
          <w:rPr>
            <w:rFonts w:asciiTheme="minorHAnsi" w:eastAsiaTheme="minorEastAsia" w:hAnsiTheme="minorHAnsi" w:cstheme="minorBidi"/>
            <w:color w:val="auto"/>
            <w:sz w:val="24"/>
            <w:lang w:eastAsia="ja-JP"/>
          </w:rPr>
          <w:tab/>
        </w:r>
        <w:r>
          <w:t>Publishing a second time</w:t>
        </w:r>
        <w:r>
          <w:tab/>
        </w:r>
        <w:r>
          <w:fldChar w:fldCharType="begin"/>
        </w:r>
        <w:r>
          <w:instrText xml:space="preserve"> PAGEREF _Toc311807543 \h </w:instrText>
        </w:r>
      </w:ins>
      <w:r>
        <w:fldChar w:fldCharType="separate"/>
      </w:r>
      <w:ins w:id="226" w:author="Cathryn Chamley" w:date="2015-12-15T14:03:00Z">
        <w:r>
          <w:t>73</w:t>
        </w:r>
      </w:ins>
      <w:ins w:id="227" w:author="Cathryn Chamley" w:date="2015-12-15T14:02:00Z">
        <w:r>
          <w:fldChar w:fldCharType="end"/>
        </w:r>
      </w:ins>
    </w:p>
    <w:p w14:paraId="4367EA0F" w14:textId="77777777" w:rsidR="005066AC" w:rsidRDefault="005066AC">
      <w:pPr>
        <w:pStyle w:val="TOC3"/>
        <w:tabs>
          <w:tab w:val="left" w:pos="1213"/>
        </w:tabs>
        <w:rPr>
          <w:ins w:id="228" w:author="Cathryn Chamley" w:date="2015-12-15T14:02:00Z"/>
          <w:rFonts w:asciiTheme="minorHAnsi" w:eastAsiaTheme="minorEastAsia" w:hAnsiTheme="minorHAnsi" w:cstheme="minorBidi"/>
          <w:color w:val="auto"/>
          <w:sz w:val="24"/>
          <w:lang w:eastAsia="ja-JP"/>
        </w:rPr>
      </w:pPr>
      <w:ins w:id="229" w:author="Cathryn Chamley" w:date="2015-12-15T14:02:00Z">
        <w:r>
          <w:t>9.3.2</w:t>
        </w:r>
        <w:r>
          <w:rPr>
            <w:rFonts w:asciiTheme="minorHAnsi" w:eastAsiaTheme="minorEastAsia" w:hAnsiTheme="minorHAnsi" w:cstheme="minorBidi"/>
            <w:color w:val="auto"/>
            <w:sz w:val="24"/>
            <w:lang w:eastAsia="ja-JP"/>
          </w:rPr>
          <w:tab/>
        </w:r>
        <w:r>
          <w:t>Deleting Published Packages</w:t>
        </w:r>
        <w:r>
          <w:tab/>
        </w:r>
        <w:r>
          <w:fldChar w:fldCharType="begin"/>
        </w:r>
        <w:r>
          <w:instrText xml:space="preserve"> PAGEREF _Toc311807544 \h </w:instrText>
        </w:r>
      </w:ins>
      <w:r>
        <w:fldChar w:fldCharType="separate"/>
      </w:r>
      <w:ins w:id="230" w:author="Cathryn Chamley" w:date="2015-12-15T14:03:00Z">
        <w:r>
          <w:t>73</w:t>
        </w:r>
      </w:ins>
      <w:ins w:id="231" w:author="Cathryn Chamley" w:date="2015-12-15T14:02:00Z">
        <w:r>
          <w:fldChar w:fldCharType="end"/>
        </w:r>
      </w:ins>
    </w:p>
    <w:p w14:paraId="048B29D4" w14:textId="77777777" w:rsidR="005066AC" w:rsidRDefault="005066AC">
      <w:pPr>
        <w:pStyle w:val="TOC3"/>
        <w:tabs>
          <w:tab w:val="left" w:pos="1213"/>
        </w:tabs>
        <w:rPr>
          <w:ins w:id="232" w:author="Cathryn Chamley" w:date="2015-12-15T14:02:00Z"/>
          <w:rFonts w:asciiTheme="minorHAnsi" w:eastAsiaTheme="minorEastAsia" w:hAnsiTheme="minorHAnsi" w:cstheme="minorBidi"/>
          <w:color w:val="auto"/>
          <w:sz w:val="24"/>
          <w:lang w:eastAsia="ja-JP"/>
        </w:rPr>
      </w:pPr>
      <w:ins w:id="233" w:author="Cathryn Chamley" w:date="2015-12-15T14:02:00Z">
        <w:r>
          <w:t>9.3.3</w:t>
        </w:r>
        <w:r>
          <w:rPr>
            <w:rFonts w:asciiTheme="minorHAnsi" w:eastAsiaTheme="minorEastAsia" w:hAnsiTheme="minorHAnsi" w:cstheme="minorBidi"/>
            <w:color w:val="auto"/>
            <w:sz w:val="24"/>
            <w:lang w:eastAsia="ja-JP"/>
          </w:rPr>
          <w:tab/>
        </w:r>
        <w:r>
          <w:t>Editing Published Packages</w:t>
        </w:r>
        <w:r>
          <w:tab/>
        </w:r>
        <w:r>
          <w:fldChar w:fldCharType="begin"/>
        </w:r>
        <w:r>
          <w:instrText xml:space="preserve"> PAGEREF _Toc311807545 \h </w:instrText>
        </w:r>
      </w:ins>
      <w:r>
        <w:fldChar w:fldCharType="separate"/>
      </w:r>
      <w:ins w:id="234" w:author="Cathryn Chamley" w:date="2015-12-15T14:03:00Z">
        <w:r>
          <w:t>73</w:t>
        </w:r>
      </w:ins>
      <w:ins w:id="235" w:author="Cathryn Chamley" w:date="2015-12-15T14:02:00Z">
        <w:r>
          <w:fldChar w:fldCharType="end"/>
        </w:r>
      </w:ins>
    </w:p>
    <w:p w14:paraId="69D05E77" w14:textId="77777777" w:rsidR="005066AC" w:rsidRDefault="005066AC">
      <w:pPr>
        <w:pStyle w:val="TOC3"/>
        <w:tabs>
          <w:tab w:val="left" w:pos="1213"/>
        </w:tabs>
        <w:rPr>
          <w:ins w:id="236" w:author="Cathryn Chamley" w:date="2015-12-15T14:02:00Z"/>
          <w:rFonts w:asciiTheme="minorHAnsi" w:eastAsiaTheme="minorEastAsia" w:hAnsiTheme="minorHAnsi" w:cstheme="minorBidi"/>
          <w:color w:val="auto"/>
          <w:sz w:val="24"/>
          <w:lang w:eastAsia="ja-JP"/>
        </w:rPr>
      </w:pPr>
      <w:ins w:id="237" w:author="Cathryn Chamley" w:date="2015-12-15T14:02:00Z">
        <w:r>
          <w:t>9.3.4</w:t>
        </w:r>
        <w:r>
          <w:rPr>
            <w:rFonts w:asciiTheme="minorHAnsi" w:eastAsiaTheme="minorEastAsia" w:hAnsiTheme="minorHAnsi" w:cstheme="minorBidi"/>
            <w:color w:val="auto"/>
            <w:sz w:val="24"/>
            <w:lang w:eastAsia="ja-JP"/>
          </w:rPr>
          <w:tab/>
        </w:r>
        <w:r>
          <w:t>Correcting Published Packages</w:t>
        </w:r>
        <w:r>
          <w:tab/>
        </w:r>
        <w:r>
          <w:fldChar w:fldCharType="begin"/>
        </w:r>
        <w:r>
          <w:instrText xml:space="preserve"> PAGEREF _Toc311807546 \h </w:instrText>
        </w:r>
      </w:ins>
      <w:r>
        <w:fldChar w:fldCharType="separate"/>
      </w:r>
      <w:ins w:id="238" w:author="Cathryn Chamley" w:date="2015-12-15T14:03:00Z">
        <w:r>
          <w:t>73</w:t>
        </w:r>
      </w:ins>
      <w:ins w:id="239" w:author="Cathryn Chamley" w:date="2015-12-15T14:02:00Z">
        <w:r>
          <w:fldChar w:fldCharType="end"/>
        </w:r>
      </w:ins>
    </w:p>
    <w:p w14:paraId="79C4DAC3" w14:textId="77777777" w:rsidR="005066AC" w:rsidRDefault="005066AC">
      <w:pPr>
        <w:pStyle w:val="TOC2"/>
        <w:tabs>
          <w:tab w:val="left" w:pos="787"/>
        </w:tabs>
        <w:rPr>
          <w:ins w:id="240" w:author="Cathryn Chamley" w:date="2015-12-15T14:02:00Z"/>
          <w:rFonts w:asciiTheme="minorHAnsi" w:eastAsiaTheme="minorEastAsia" w:hAnsiTheme="minorHAnsi" w:cstheme="minorBidi"/>
          <w:color w:val="auto"/>
          <w:sz w:val="24"/>
          <w:lang w:eastAsia="ja-JP"/>
        </w:rPr>
      </w:pPr>
      <w:ins w:id="241" w:author="Cathryn Chamley" w:date="2015-12-15T14:02:00Z">
        <w:r>
          <w:t>9.4</w:t>
        </w:r>
        <w:r>
          <w:rPr>
            <w:rFonts w:asciiTheme="minorHAnsi" w:eastAsiaTheme="minorEastAsia" w:hAnsiTheme="minorHAnsi" w:cstheme="minorBidi"/>
            <w:color w:val="auto"/>
            <w:sz w:val="24"/>
            <w:lang w:eastAsia="ja-JP"/>
          </w:rPr>
          <w:tab/>
        </w:r>
        <w:r>
          <w:t>Viewing Published data</w:t>
        </w:r>
        <w:r>
          <w:tab/>
        </w:r>
        <w:r>
          <w:fldChar w:fldCharType="begin"/>
        </w:r>
        <w:r>
          <w:instrText xml:space="preserve"> PAGEREF _Toc311807547 \h </w:instrText>
        </w:r>
      </w:ins>
      <w:r>
        <w:fldChar w:fldCharType="separate"/>
      </w:r>
      <w:ins w:id="242" w:author="Cathryn Chamley" w:date="2015-12-15T14:03:00Z">
        <w:r>
          <w:t>74</w:t>
        </w:r>
      </w:ins>
      <w:ins w:id="243" w:author="Cathryn Chamley" w:date="2015-12-15T14:02:00Z">
        <w:r>
          <w:fldChar w:fldCharType="end"/>
        </w:r>
      </w:ins>
    </w:p>
    <w:p w14:paraId="10095B63" w14:textId="77777777" w:rsidR="005066AC" w:rsidRDefault="005066AC">
      <w:pPr>
        <w:pStyle w:val="TOC1"/>
        <w:tabs>
          <w:tab w:val="left" w:pos="502"/>
        </w:tabs>
        <w:rPr>
          <w:ins w:id="244" w:author="Cathryn Chamley" w:date="2015-12-15T14:02:00Z"/>
          <w:rFonts w:asciiTheme="minorHAnsi" w:eastAsiaTheme="minorEastAsia" w:hAnsiTheme="minorHAnsi" w:cstheme="minorBidi"/>
          <w:color w:val="auto"/>
          <w:lang w:eastAsia="ja-JP"/>
        </w:rPr>
      </w:pPr>
      <w:ins w:id="245" w:author="Cathryn Chamley" w:date="2015-12-15T14:02:00Z">
        <w:r>
          <w:t>10</w:t>
        </w:r>
        <w:r>
          <w:rPr>
            <w:rFonts w:asciiTheme="minorHAnsi" w:eastAsiaTheme="minorEastAsia" w:hAnsiTheme="minorHAnsi" w:cstheme="minorBidi"/>
            <w:color w:val="auto"/>
            <w:lang w:eastAsia="ja-JP"/>
          </w:rPr>
          <w:tab/>
        </w:r>
        <w:r>
          <w:t>Downloading files</w:t>
        </w:r>
        <w:r>
          <w:tab/>
        </w:r>
        <w:r>
          <w:fldChar w:fldCharType="begin"/>
        </w:r>
        <w:r>
          <w:instrText xml:space="preserve"> PAGEREF _Toc311807548 \h </w:instrText>
        </w:r>
      </w:ins>
      <w:r>
        <w:fldChar w:fldCharType="separate"/>
      </w:r>
      <w:ins w:id="246" w:author="Cathryn Chamley" w:date="2015-12-15T14:03:00Z">
        <w:r>
          <w:t>75</w:t>
        </w:r>
      </w:ins>
      <w:ins w:id="247" w:author="Cathryn Chamley" w:date="2015-12-15T14:02:00Z">
        <w:r>
          <w:fldChar w:fldCharType="end"/>
        </w:r>
      </w:ins>
    </w:p>
    <w:p w14:paraId="520391D9" w14:textId="77777777" w:rsidR="005066AC" w:rsidRDefault="005066AC">
      <w:pPr>
        <w:pStyle w:val="TOC1"/>
        <w:tabs>
          <w:tab w:val="left" w:pos="502"/>
        </w:tabs>
        <w:rPr>
          <w:ins w:id="248" w:author="Cathryn Chamley" w:date="2015-12-15T14:02:00Z"/>
          <w:rFonts w:asciiTheme="minorHAnsi" w:eastAsiaTheme="minorEastAsia" w:hAnsiTheme="minorHAnsi" w:cstheme="minorBidi"/>
          <w:color w:val="auto"/>
          <w:lang w:eastAsia="ja-JP"/>
        </w:rPr>
      </w:pPr>
      <w:ins w:id="249" w:author="Cathryn Chamley" w:date="2015-12-15T14:02:00Z">
        <w:r>
          <w:t>11</w:t>
        </w:r>
        <w:r>
          <w:rPr>
            <w:rFonts w:asciiTheme="minorHAnsi" w:eastAsiaTheme="minorEastAsia" w:hAnsiTheme="minorHAnsi" w:cstheme="minorBidi"/>
            <w:color w:val="auto"/>
            <w:lang w:eastAsia="ja-JP"/>
          </w:rPr>
          <w:tab/>
        </w:r>
        <w:r>
          <w:t>DIVER Administration</w:t>
        </w:r>
        <w:r>
          <w:tab/>
        </w:r>
        <w:r>
          <w:fldChar w:fldCharType="begin"/>
        </w:r>
        <w:r>
          <w:instrText xml:space="preserve"> PAGEREF _Toc311807549 \h </w:instrText>
        </w:r>
      </w:ins>
      <w:r>
        <w:fldChar w:fldCharType="separate"/>
      </w:r>
      <w:ins w:id="250" w:author="Cathryn Chamley" w:date="2015-12-15T14:03:00Z">
        <w:r>
          <w:t>76</w:t>
        </w:r>
      </w:ins>
      <w:ins w:id="251" w:author="Cathryn Chamley" w:date="2015-12-15T14:02:00Z">
        <w:r>
          <w:fldChar w:fldCharType="end"/>
        </w:r>
      </w:ins>
    </w:p>
    <w:p w14:paraId="6DFF041A" w14:textId="77777777" w:rsidR="005066AC" w:rsidRDefault="005066AC">
      <w:pPr>
        <w:pStyle w:val="TOC2"/>
        <w:tabs>
          <w:tab w:val="left" w:pos="907"/>
        </w:tabs>
        <w:rPr>
          <w:ins w:id="252" w:author="Cathryn Chamley" w:date="2015-12-15T14:02:00Z"/>
          <w:rFonts w:asciiTheme="minorHAnsi" w:eastAsiaTheme="minorEastAsia" w:hAnsiTheme="minorHAnsi" w:cstheme="minorBidi"/>
          <w:color w:val="auto"/>
          <w:sz w:val="24"/>
          <w:lang w:eastAsia="ja-JP"/>
        </w:rPr>
      </w:pPr>
      <w:ins w:id="253" w:author="Cathryn Chamley" w:date="2015-12-15T14:02:00Z">
        <w:r>
          <w:t>11.1</w:t>
        </w:r>
        <w:r>
          <w:rPr>
            <w:rFonts w:asciiTheme="minorHAnsi" w:eastAsiaTheme="minorEastAsia" w:hAnsiTheme="minorHAnsi" w:cstheme="minorBidi"/>
            <w:color w:val="auto"/>
            <w:sz w:val="24"/>
            <w:lang w:eastAsia="ja-JP"/>
          </w:rPr>
          <w:tab/>
        </w:r>
        <w:r>
          <w:t>Managing Users’ Details</w:t>
        </w:r>
        <w:r>
          <w:tab/>
        </w:r>
        <w:r>
          <w:fldChar w:fldCharType="begin"/>
        </w:r>
        <w:r>
          <w:instrText xml:space="preserve"> PAGEREF _Toc311807550 \h </w:instrText>
        </w:r>
      </w:ins>
      <w:r>
        <w:fldChar w:fldCharType="separate"/>
      </w:r>
      <w:ins w:id="254" w:author="Cathryn Chamley" w:date="2015-12-15T14:03:00Z">
        <w:r>
          <w:t>76</w:t>
        </w:r>
      </w:ins>
      <w:ins w:id="255" w:author="Cathryn Chamley" w:date="2015-12-15T14:02:00Z">
        <w:r>
          <w:fldChar w:fldCharType="end"/>
        </w:r>
      </w:ins>
    </w:p>
    <w:p w14:paraId="6B4D4437" w14:textId="77777777" w:rsidR="005066AC" w:rsidRDefault="005066AC">
      <w:pPr>
        <w:pStyle w:val="TOC2"/>
        <w:tabs>
          <w:tab w:val="left" w:pos="907"/>
        </w:tabs>
        <w:rPr>
          <w:ins w:id="256" w:author="Cathryn Chamley" w:date="2015-12-15T14:02:00Z"/>
          <w:rFonts w:asciiTheme="minorHAnsi" w:eastAsiaTheme="minorEastAsia" w:hAnsiTheme="minorHAnsi" w:cstheme="minorBidi"/>
          <w:color w:val="auto"/>
          <w:sz w:val="24"/>
          <w:lang w:eastAsia="ja-JP"/>
        </w:rPr>
      </w:pPr>
      <w:ins w:id="257" w:author="Cathryn Chamley" w:date="2015-12-15T14:02:00Z">
        <w:r>
          <w:t>11.2</w:t>
        </w:r>
        <w:r>
          <w:rPr>
            <w:rFonts w:asciiTheme="minorHAnsi" w:eastAsiaTheme="minorEastAsia" w:hAnsiTheme="minorHAnsi" w:cstheme="minorBidi"/>
            <w:color w:val="auto"/>
            <w:sz w:val="24"/>
            <w:lang w:eastAsia="ja-JP"/>
          </w:rPr>
          <w:tab/>
        </w:r>
        <w:r>
          <w:t>Authorising New Users – The Access Requests Tab</w:t>
        </w:r>
        <w:r>
          <w:tab/>
        </w:r>
        <w:r>
          <w:fldChar w:fldCharType="begin"/>
        </w:r>
        <w:r>
          <w:instrText xml:space="preserve"> PAGEREF _Toc311807551 \h </w:instrText>
        </w:r>
      </w:ins>
      <w:r>
        <w:fldChar w:fldCharType="separate"/>
      </w:r>
      <w:ins w:id="258" w:author="Cathryn Chamley" w:date="2015-12-15T14:03:00Z">
        <w:r>
          <w:t>78</w:t>
        </w:r>
      </w:ins>
      <w:ins w:id="259" w:author="Cathryn Chamley" w:date="2015-12-15T14:02:00Z">
        <w:r>
          <w:fldChar w:fldCharType="end"/>
        </w:r>
      </w:ins>
    </w:p>
    <w:p w14:paraId="0E3EEC0B" w14:textId="77777777" w:rsidR="005066AC" w:rsidRDefault="005066AC">
      <w:pPr>
        <w:pStyle w:val="TOC2"/>
        <w:tabs>
          <w:tab w:val="left" w:pos="907"/>
        </w:tabs>
        <w:rPr>
          <w:ins w:id="260" w:author="Cathryn Chamley" w:date="2015-12-15T14:02:00Z"/>
          <w:rFonts w:asciiTheme="minorHAnsi" w:eastAsiaTheme="minorEastAsia" w:hAnsiTheme="minorHAnsi" w:cstheme="minorBidi"/>
          <w:color w:val="auto"/>
          <w:sz w:val="24"/>
          <w:lang w:eastAsia="ja-JP"/>
        </w:rPr>
      </w:pPr>
      <w:ins w:id="261" w:author="Cathryn Chamley" w:date="2015-12-15T14:02:00Z">
        <w:r>
          <w:t>11.3</w:t>
        </w:r>
        <w:r>
          <w:rPr>
            <w:rFonts w:asciiTheme="minorHAnsi" w:eastAsiaTheme="minorEastAsia" w:hAnsiTheme="minorHAnsi" w:cstheme="minorBidi"/>
            <w:color w:val="auto"/>
            <w:sz w:val="24"/>
            <w:lang w:eastAsia="ja-JP"/>
          </w:rPr>
          <w:tab/>
        </w:r>
        <w:r>
          <w:t>Managing Access Groups</w:t>
        </w:r>
        <w:r>
          <w:tab/>
        </w:r>
        <w:r>
          <w:fldChar w:fldCharType="begin"/>
        </w:r>
        <w:r>
          <w:instrText xml:space="preserve"> PAGEREF _Toc311807552 \h </w:instrText>
        </w:r>
      </w:ins>
      <w:r>
        <w:fldChar w:fldCharType="separate"/>
      </w:r>
      <w:ins w:id="262" w:author="Cathryn Chamley" w:date="2015-12-15T14:03:00Z">
        <w:r>
          <w:t>79</w:t>
        </w:r>
      </w:ins>
      <w:ins w:id="263" w:author="Cathryn Chamley" w:date="2015-12-15T14:02:00Z">
        <w:r>
          <w:fldChar w:fldCharType="end"/>
        </w:r>
      </w:ins>
    </w:p>
    <w:p w14:paraId="1EF2116E" w14:textId="77777777" w:rsidR="005066AC" w:rsidRDefault="005066AC">
      <w:pPr>
        <w:pStyle w:val="TOC2"/>
        <w:tabs>
          <w:tab w:val="left" w:pos="907"/>
        </w:tabs>
        <w:rPr>
          <w:ins w:id="264" w:author="Cathryn Chamley" w:date="2015-12-15T14:02:00Z"/>
          <w:rFonts w:asciiTheme="minorHAnsi" w:eastAsiaTheme="minorEastAsia" w:hAnsiTheme="minorHAnsi" w:cstheme="minorBidi"/>
          <w:color w:val="auto"/>
          <w:sz w:val="24"/>
          <w:lang w:eastAsia="ja-JP"/>
        </w:rPr>
      </w:pPr>
      <w:ins w:id="265" w:author="Cathryn Chamley" w:date="2015-12-15T14:02:00Z">
        <w:r>
          <w:t>11.4</w:t>
        </w:r>
        <w:r>
          <w:rPr>
            <w:rFonts w:asciiTheme="minorHAnsi" w:eastAsiaTheme="minorEastAsia" w:hAnsiTheme="minorHAnsi" w:cstheme="minorBidi"/>
            <w:color w:val="auto"/>
            <w:sz w:val="24"/>
            <w:lang w:eastAsia="ja-JP"/>
          </w:rPr>
          <w:tab/>
        </w:r>
        <w:r>
          <w:t>Managing Column Mappings</w:t>
        </w:r>
        <w:r>
          <w:tab/>
        </w:r>
        <w:r>
          <w:fldChar w:fldCharType="begin"/>
        </w:r>
        <w:r>
          <w:instrText xml:space="preserve"> PAGEREF _Toc311807553 \h </w:instrText>
        </w:r>
      </w:ins>
      <w:r>
        <w:fldChar w:fldCharType="separate"/>
      </w:r>
      <w:ins w:id="266" w:author="Cathryn Chamley" w:date="2015-12-15T14:03:00Z">
        <w:r>
          <w:t>80</w:t>
        </w:r>
      </w:ins>
      <w:ins w:id="267" w:author="Cathryn Chamley" w:date="2015-12-15T14:02:00Z">
        <w:r>
          <w:fldChar w:fldCharType="end"/>
        </w:r>
      </w:ins>
    </w:p>
    <w:p w14:paraId="47935B9D" w14:textId="77777777" w:rsidR="005066AC" w:rsidRDefault="005066AC">
      <w:pPr>
        <w:pStyle w:val="TOC3"/>
        <w:tabs>
          <w:tab w:val="left" w:pos="1334"/>
        </w:tabs>
        <w:rPr>
          <w:ins w:id="268" w:author="Cathryn Chamley" w:date="2015-12-15T14:02:00Z"/>
          <w:rFonts w:asciiTheme="minorHAnsi" w:eastAsiaTheme="minorEastAsia" w:hAnsiTheme="minorHAnsi" w:cstheme="minorBidi"/>
          <w:color w:val="auto"/>
          <w:sz w:val="24"/>
          <w:lang w:eastAsia="ja-JP"/>
        </w:rPr>
      </w:pPr>
      <w:ins w:id="269" w:author="Cathryn Chamley" w:date="2015-12-15T14:02:00Z">
        <w:r>
          <w:t>11.4.1</w:t>
        </w:r>
        <w:r>
          <w:rPr>
            <w:rFonts w:asciiTheme="minorHAnsi" w:eastAsiaTheme="minorEastAsia" w:hAnsiTheme="minorHAnsi" w:cstheme="minorBidi"/>
            <w:color w:val="auto"/>
            <w:sz w:val="24"/>
            <w:lang w:eastAsia="ja-JP"/>
          </w:rPr>
          <w:tab/>
        </w:r>
        <w:r>
          <w:t>The Column Mappings tab</w:t>
        </w:r>
        <w:r>
          <w:tab/>
        </w:r>
        <w:r>
          <w:fldChar w:fldCharType="begin"/>
        </w:r>
        <w:r>
          <w:instrText xml:space="preserve"> PAGEREF _Toc311807554 \h </w:instrText>
        </w:r>
      </w:ins>
      <w:r>
        <w:fldChar w:fldCharType="separate"/>
      </w:r>
      <w:ins w:id="270" w:author="Cathryn Chamley" w:date="2015-12-15T14:03:00Z">
        <w:r>
          <w:t>81</w:t>
        </w:r>
      </w:ins>
      <w:ins w:id="271" w:author="Cathryn Chamley" w:date="2015-12-15T14:02:00Z">
        <w:r>
          <w:fldChar w:fldCharType="end"/>
        </w:r>
      </w:ins>
    </w:p>
    <w:p w14:paraId="7B2E67C7" w14:textId="77777777" w:rsidR="005066AC" w:rsidRDefault="005066AC">
      <w:pPr>
        <w:pStyle w:val="TOC3"/>
        <w:tabs>
          <w:tab w:val="left" w:pos="1334"/>
        </w:tabs>
        <w:rPr>
          <w:ins w:id="272" w:author="Cathryn Chamley" w:date="2015-12-15T14:02:00Z"/>
          <w:rFonts w:asciiTheme="minorHAnsi" w:eastAsiaTheme="minorEastAsia" w:hAnsiTheme="minorHAnsi" w:cstheme="minorBidi"/>
          <w:color w:val="auto"/>
          <w:sz w:val="24"/>
          <w:lang w:eastAsia="ja-JP"/>
        </w:rPr>
      </w:pPr>
      <w:ins w:id="273" w:author="Cathryn Chamley" w:date="2015-12-15T14:02:00Z">
        <w:r>
          <w:t>11.4.2</w:t>
        </w:r>
        <w:r>
          <w:rPr>
            <w:rFonts w:asciiTheme="minorHAnsi" w:eastAsiaTheme="minorEastAsia" w:hAnsiTheme="minorHAnsi" w:cstheme="minorBidi"/>
            <w:color w:val="auto"/>
            <w:sz w:val="24"/>
            <w:lang w:eastAsia="ja-JP"/>
          </w:rPr>
          <w:tab/>
        </w:r>
        <w:r>
          <w:t>Updating from the Explore Data tab</w:t>
        </w:r>
        <w:r>
          <w:tab/>
        </w:r>
        <w:r>
          <w:fldChar w:fldCharType="begin"/>
        </w:r>
        <w:r>
          <w:instrText xml:space="preserve"> PAGEREF _Toc311807555 \h </w:instrText>
        </w:r>
      </w:ins>
      <w:r>
        <w:fldChar w:fldCharType="separate"/>
      </w:r>
      <w:ins w:id="274" w:author="Cathryn Chamley" w:date="2015-12-15T14:03:00Z">
        <w:r>
          <w:t>82</w:t>
        </w:r>
      </w:ins>
      <w:ins w:id="275" w:author="Cathryn Chamley" w:date="2015-12-15T14:02:00Z">
        <w:r>
          <w:fldChar w:fldCharType="end"/>
        </w:r>
      </w:ins>
    </w:p>
    <w:p w14:paraId="3E504404" w14:textId="77777777" w:rsidR="005066AC" w:rsidRDefault="005066AC">
      <w:pPr>
        <w:pStyle w:val="TOC2"/>
        <w:tabs>
          <w:tab w:val="left" w:pos="907"/>
        </w:tabs>
        <w:rPr>
          <w:ins w:id="276" w:author="Cathryn Chamley" w:date="2015-12-15T14:02:00Z"/>
          <w:rFonts w:asciiTheme="minorHAnsi" w:eastAsiaTheme="minorEastAsia" w:hAnsiTheme="minorHAnsi" w:cstheme="minorBidi"/>
          <w:color w:val="auto"/>
          <w:sz w:val="24"/>
          <w:lang w:eastAsia="ja-JP"/>
        </w:rPr>
      </w:pPr>
      <w:ins w:id="277" w:author="Cathryn Chamley" w:date="2015-12-15T14:02:00Z">
        <w:r>
          <w:t>11.5</w:t>
        </w:r>
        <w:r>
          <w:rPr>
            <w:rFonts w:asciiTheme="minorHAnsi" w:eastAsiaTheme="minorEastAsia" w:hAnsiTheme="minorHAnsi" w:cstheme="minorBidi"/>
            <w:color w:val="auto"/>
            <w:sz w:val="24"/>
            <w:lang w:eastAsia="ja-JP"/>
          </w:rPr>
          <w:tab/>
        </w:r>
        <w:r>
          <w:t>Managing Background Tasks – Resque</w:t>
        </w:r>
        <w:r>
          <w:tab/>
        </w:r>
        <w:r>
          <w:fldChar w:fldCharType="begin"/>
        </w:r>
        <w:r>
          <w:instrText xml:space="preserve"> PAGEREF _Toc311807556 \h </w:instrText>
        </w:r>
      </w:ins>
      <w:r>
        <w:fldChar w:fldCharType="separate"/>
      </w:r>
      <w:ins w:id="278" w:author="Cathryn Chamley" w:date="2015-12-15T14:03:00Z">
        <w:r>
          <w:t>83</w:t>
        </w:r>
      </w:ins>
      <w:ins w:id="279" w:author="Cathryn Chamley" w:date="2015-12-15T14:02:00Z">
        <w:r>
          <w:fldChar w:fldCharType="end"/>
        </w:r>
      </w:ins>
    </w:p>
    <w:p w14:paraId="284E17B5" w14:textId="77777777" w:rsidR="005066AC" w:rsidRDefault="005066AC">
      <w:pPr>
        <w:pStyle w:val="TOC2"/>
        <w:tabs>
          <w:tab w:val="left" w:pos="907"/>
        </w:tabs>
        <w:rPr>
          <w:ins w:id="280" w:author="Cathryn Chamley" w:date="2015-12-15T14:02:00Z"/>
          <w:rFonts w:asciiTheme="minorHAnsi" w:eastAsiaTheme="minorEastAsia" w:hAnsiTheme="minorHAnsi" w:cstheme="minorBidi"/>
          <w:color w:val="auto"/>
          <w:sz w:val="24"/>
          <w:lang w:eastAsia="ja-JP"/>
        </w:rPr>
      </w:pPr>
      <w:ins w:id="281" w:author="Cathryn Chamley" w:date="2015-12-15T14:02:00Z">
        <w:r>
          <w:t>11.6</w:t>
        </w:r>
        <w:r>
          <w:rPr>
            <w:rFonts w:asciiTheme="minorHAnsi" w:eastAsiaTheme="minorEastAsia" w:hAnsiTheme="minorHAnsi" w:cstheme="minorBidi"/>
            <w:color w:val="auto"/>
            <w:sz w:val="24"/>
            <w:lang w:eastAsia="ja-JP"/>
          </w:rPr>
          <w:tab/>
        </w:r>
        <w:r>
          <w:t>Tailoring DIVER for Your Organisation’s Needs</w:t>
        </w:r>
        <w:r>
          <w:tab/>
        </w:r>
        <w:r>
          <w:fldChar w:fldCharType="begin"/>
        </w:r>
        <w:r>
          <w:instrText xml:space="preserve"> PAGEREF _Toc311807557 \h </w:instrText>
        </w:r>
      </w:ins>
      <w:r>
        <w:fldChar w:fldCharType="separate"/>
      </w:r>
      <w:ins w:id="282" w:author="Cathryn Chamley" w:date="2015-12-15T14:03:00Z">
        <w:r>
          <w:t>84</w:t>
        </w:r>
      </w:ins>
      <w:ins w:id="283" w:author="Cathryn Chamley" w:date="2015-12-15T14:02:00Z">
        <w:r>
          <w:fldChar w:fldCharType="end"/>
        </w:r>
      </w:ins>
    </w:p>
    <w:p w14:paraId="56F054D1" w14:textId="77777777" w:rsidR="005066AC" w:rsidRDefault="005066AC">
      <w:pPr>
        <w:pStyle w:val="TOC3"/>
        <w:tabs>
          <w:tab w:val="left" w:pos="1334"/>
        </w:tabs>
        <w:rPr>
          <w:ins w:id="284" w:author="Cathryn Chamley" w:date="2015-12-15T14:02:00Z"/>
          <w:rFonts w:asciiTheme="minorHAnsi" w:eastAsiaTheme="minorEastAsia" w:hAnsiTheme="minorHAnsi" w:cstheme="minorBidi"/>
          <w:color w:val="auto"/>
          <w:sz w:val="24"/>
          <w:lang w:eastAsia="ja-JP"/>
        </w:rPr>
      </w:pPr>
      <w:ins w:id="285" w:author="Cathryn Chamley" w:date="2015-12-15T14:02:00Z">
        <w:r>
          <w:t>11.6.1</w:t>
        </w:r>
        <w:r>
          <w:rPr>
            <w:rFonts w:asciiTheme="minorHAnsi" w:eastAsiaTheme="minorEastAsia" w:hAnsiTheme="minorHAnsi" w:cstheme="minorBidi"/>
            <w:color w:val="auto"/>
            <w:sz w:val="24"/>
            <w:lang w:eastAsia="ja-JP"/>
          </w:rPr>
          <w:tab/>
        </w:r>
        <w:r>
          <w:t>System Configuration parameters</w:t>
        </w:r>
        <w:r>
          <w:tab/>
        </w:r>
        <w:r>
          <w:fldChar w:fldCharType="begin"/>
        </w:r>
        <w:r>
          <w:instrText xml:space="preserve"> PAGEREF _Toc311807558 \h </w:instrText>
        </w:r>
      </w:ins>
      <w:r>
        <w:fldChar w:fldCharType="separate"/>
      </w:r>
      <w:ins w:id="286" w:author="Cathryn Chamley" w:date="2015-12-15T14:03:00Z">
        <w:r>
          <w:t>86</w:t>
        </w:r>
      </w:ins>
      <w:ins w:id="287" w:author="Cathryn Chamley" w:date="2015-12-15T14:02:00Z">
        <w:r>
          <w:fldChar w:fldCharType="end"/>
        </w:r>
      </w:ins>
    </w:p>
    <w:p w14:paraId="5CF2BC80" w14:textId="77777777" w:rsidR="005066AC" w:rsidRDefault="005066AC">
      <w:pPr>
        <w:pStyle w:val="TOC3"/>
        <w:tabs>
          <w:tab w:val="left" w:pos="1334"/>
        </w:tabs>
        <w:rPr>
          <w:ins w:id="288" w:author="Cathryn Chamley" w:date="2015-12-15T14:02:00Z"/>
          <w:rFonts w:asciiTheme="minorHAnsi" w:eastAsiaTheme="minorEastAsia" w:hAnsiTheme="minorHAnsi" w:cstheme="minorBidi"/>
          <w:color w:val="auto"/>
          <w:sz w:val="24"/>
          <w:lang w:eastAsia="ja-JP"/>
        </w:rPr>
      </w:pPr>
      <w:ins w:id="289" w:author="Cathryn Chamley" w:date="2015-12-15T14:02:00Z">
        <w:r>
          <w:t>11.6.2</w:t>
        </w:r>
        <w:r>
          <w:rPr>
            <w:rFonts w:asciiTheme="minorHAnsi" w:eastAsiaTheme="minorEastAsia" w:hAnsiTheme="minorHAnsi" w:cstheme="minorBidi"/>
            <w:color w:val="auto"/>
            <w:sz w:val="24"/>
            <w:lang w:eastAsia="ja-JP"/>
          </w:rPr>
          <w:tab/>
        </w:r>
        <w:r>
          <w:t>OCR Processing parameters</w:t>
        </w:r>
        <w:r>
          <w:tab/>
        </w:r>
        <w:r>
          <w:fldChar w:fldCharType="begin"/>
        </w:r>
        <w:r>
          <w:instrText xml:space="preserve"> PAGEREF _Toc311807559 \h </w:instrText>
        </w:r>
      </w:ins>
      <w:r>
        <w:fldChar w:fldCharType="separate"/>
      </w:r>
      <w:ins w:id="290" w:author="Cathryn Chamley" w:date="2015-12-15T14:03:00Z">
        <w:r>
          <w:t>88</w:t>
        </w:r>
      </w:ins>
      <w:ins w:id="291" w:author="Cathryn Chamley" w:date="2015-12-15T14:02:00Z">
        <w:r>
          <w:fldChar w:fldCharType="end"/>
        </w:r>
      </w:ins>
    </w:p>
    <w:p w14:paraId="67366DE3" w14:textId="77777777" w:rsidR="005066AC" w:rsidRDefault="005066AC">
      <w:pPr>
        <w:pStyle w:val="TOC3"/>
        <w:tabs>
          <w:tab w:val="left" w:pos="1334"/>
        </w:tabs>
        <w:rPr>
          <w:ins w:id="292" w:author="Cathryn Chamley" w:date="2015-12-15T14:02:00Z"/>
          <w:rFonts w:asciiTheme="minorHAnsi" w:eastAsiaTheme="minorEastAsia" w:hAnsiTheme="minorHAnsi" w:cstheme="minorBidi"/>
          <w:color w:val="auto"/>
          <w:sz w:val="24"/>
          <w:lang w:eastAsia="ja-JP"/>
        </w:rPr>
      </w:pPr>
      <w:ins w:id="293" w:author="Cathryn Chamley" w:date="2015-12-15T14:02:00Z">
        <w:r>
          <w:t>11.6.3</w:t>
        </w:r>
        <w:r>
          <w:rPr>
            <w:rFonts w:asciiTheme="minorHAnsi" w:eastAsiaTheme="minorEastAsia" w:hAnsiTheme="minorHAnsi" w:cstheme="minorBidi"/>
            <w:color w:val="auto"/>
            <w:sz w:val="24"/>
            <w:lang w:eastAsia="ja-JP"/>
          </w:rPr>
          <w:tab/>
        </w:r>
        <w:r>
          <w:t>Speech Recognition Processing parameters</w:t>
        </w:r>
        <w:r>
          <w:tab/>
        </w:r>
        <w:r>
          <w:fldChar w:fldCharType="begin"/>
        </w:r>
        <w:r>
          <w:instrText xml:space="preserve"> PAGEREF _Toc311807560 \h </w:instrText>
        </w:r>
      </w:ins>
      <w:r>
        <w:fldChar w:fldCharType="separate"/>
      </w:r>
      <w:ins w:id="294" w:author="Cathryn Chamley" w:date="2015-12-15T14:03:00Z">
        <w:r>
          <w:t>90</w:t>
        </w:r>
      </w:ins>
      <w:ins w:id="295" w:author="Cathryn Chamley" w:date="2015-12-15T14:02:00Z">
        <w:r>
          <w:fldChar w:fldCharType="end"/>
        </w:r>
      </w:ins>
    </w:p>
    <w:p w14:paraId="2E22932E" w14:textId="77777777" w:rsidR="005066AC" w:rsidRDefault="005066AC">
      <w:pPr>
        <w:pStyle w:val="TOC2"/>
        <w:tabs>
          <w:tab w:val="left" w:pos="907"/>
        </w:tabs>
        <w:rPr>
          <w:ins w:id="296" w:author="Cathryn Chamley" w:date="2015-12-15T14:02:00Z"/>
          <w:rFonts w:asciiTheme="minorHAnsi" w:eastAsiaTheme="minorEastAsia" w:hAnsiTheme="minorHAnsi" w:cstheme="minorBidi"/>
          <w:color w:val="auto"/>
          <w:sz w:val="24"/>
          <w:lang w:eastAsia="ja-JP"/>
        </w:rPr>
      </w:pPr>
      <w:ins w:id="297" w:author="Cathryn Chamley" w:date="2015-12-15T14:02:00Z">
        <w:r>
          <w:t>11.7</w:t>
        </w:r>
        <w:r>
          <w:rPr>
            <w:rFonts w:asciiTheme="minorHAnsi" w:eastAsiaTheme="minorEastAsia" w:hAnsiTheme="minorHAnsi" w:cstheme="minorBidi"/>
            <w:color w:val="auto"/>
            <w:sz w:val="24"/>
            <w:lang w:eastAsia="ja-JP"/>
          </w:rPr>
          <w:tab/>
        </w:r>
        <w:r>
          <w:t>Managing the Dashboard message</w:t>
        </w:r>
        <w:r>
          <w:tab/>
        </w:r>
        <w:r>
          <w:fldChar w:fldCharType="begin"/>
        </w:r>
        <w:r>
          <w:instrText xml:space="preserve"> PAGEREF _Toc311807561 \h </w:instrText>
        </w:r>
      </w:ins>
      <w:r>
        <w:fldChar w:fldCharType="separate"/>
      </w:r>
      <w:ins w:id="298" w:author="Cathryn Chamley" w:date="2015-12-15T14:03:00Z">
        <w:r>
          <w:t>91</w:t>
        </w:r>
      </w:ins>
      <w:ins w:id="299" w:author="Cathryn Chamley" w:date="2015-12-15T14:02:00Z">
        <w:r>
          <w:fldChar w:fldCharType="end"/>
        </w:r>
      </w:ins>
    </w:p>
    <w:p w14:paraId="7F750CE5" w14:textId="77777777" w:rsidR="005066AC" w:rsidRDefault="005066AC">
      <w:pPr>
        <w:pStyle w:val="TOC1"/>
        <w:tabs>
          <w:tab w:val="left" w:pos="502"/>
        </w:tabs>
        <w:rPr>
          <w:ins w:id="300" w:author="Cathryn Chamley" w:date="2015-12-15T14:02:00Z"/>
          <w:rFonts w:asciiTheme="minorHAnsi" w:eastAsiaTheme="minorEastAsia" w:hAnsiTheme="minorHAnsi" w:cstheme="minorBidi"/>
          <w:color w:val="auto"/>
          <w:lang w:eastAsia="ja-JP"/>
        </w:rPr>
      </w:pPr>
      <w:ins w:id="301" w:author="Cathryn Chamley" w:date="2015-12-15T14:02:00Z">
        <w:r>
          <w:t>12</w:t>
        </w:r>
        <w:r>
          <w:rPr>
            <w:rFonts w:asciiTheme="minorHAnsi" w:eastAsiaTheme="minorEastAsia" w:hAnsiTheme="minorHAnsi" w:cstheme="minorBidi"/>
            <w:color w:val="auto"/>
            <w:lang w:eastAsia="ja-JP"/>
          </w:rPr>
          <w:tab/>
        </w:r>
        <w:r>
          <w:t>Configuring Tags, Column Mappings and Experiment Parameters</w:t>
        </w:r>
        <w:r>
          <w:tab/>
        </w:r>
        <w:r>
          <w:fldChar w:fldCharType="begin"/>
        </w:r>
        <w:r>
          <w:instrText xml:space="preserve"> PAGEREF _Toc311807562 \h </w:instrText>
        </w:r>
      </w:ins>
      <w:r>
        <w:fldChar w:fldCharType="separate"/>
      </w:r>
      <w:ins w:id="302" w:author="Cathryn Chamley" w:date="2015-12-15T14:03:00Z">
        <w:r>
          <w:t>92</w:t>
        </w:r>
      </w:ins>
      <w:ins w:id="303" w:author="Cathryn Chamley" w:date="2015-12-15T14:02:00Z">
        <w:r>
          <w:fldChar w:fldCharType="end"/>
        </w:r>
      </w:ins>
    </w:p>
    <w:p w14:paraId="487CAE71" w14:textId="77777777" w:rsidR="005066AC" w:rsidRDefault="005066AC">
      <w:pPr>
        <w:pStyle w:val="TOC1"/>
        <w:tabs>
          <w:tab w:val="left" w:pos="502"/>
        </w:tabs>
        <w:rPr>
          <w:ins w:id="304" w:author="Cathryn Chamley" w:date="2015-12-15T14:02:00Z"/>
          <w:rFonts w:asciiTheme="minorHAnsi" w:eastAsiaTheme="minorEastAsia" w:hAnsiTheme="minorHAnsi" w:cstheme="minorBidi"/>
          <w:color w:val="auto"/>
          <w:lang w:eastAsia="ja-JP"/>
        </w:rPr>
      </w:pPr>
      <w:ins w:id="305" w:author="Cathryn Chamley" w:date="2015-12-15T14:02:00Z">
        <w:r>
          <w:t>13</w:t>
        </w:r>
        <w:r>
          <w:rPr>
            <w:rFonts w:asciiTheme="minorHAnsi" w:eastAsiaTheme="minorEastAsia" w:hAnsiTheme="minorHAnsi" w:cstheme="minorBidi"/>
            <w:color w:val="auto"/>
            <w:lang w:eastAsia="ja-JP"/>
          </w:rPr>
          <w:tab/>
        </w:r>
        <w:r>
          <w:t>Migrating data to a new system</w:t>
        </w:r>
        <w:r>
          <w:tab/>
        </w:r>
        <w:r>
          <w:fldChar w:fldCharType="begin"/>
        </w:r>
        <w:r>
          <w:instrText xml:space="preserve"> PAGEREF _Toc311807563 \h </w:instrText>
        </w:r>
      </w:ins>
      <w:r>
        <w:fldChar w:fldCharType="separate"/>
      </w:r>
      <w:ins w:id="306" w:author="Cathryn Chamley" w:date="2015-12-15T14:03:00Z">
        <w:r>
          <w:t>94</w:t>
        </w:r>
      </w:ins>
      <w:ins w:id="307" w:author="Cathryn Chamley" w:date="2015-12-15T14:02:00Z">
        <w:r>
          <w:fldChar w:fldCharType="end"/>
        </w:r>
      </w:ins>
    </w:p>
    <w:p w14:paraId="723D0BA0" w14:textId="77777777" w:rsidR="005066AC" w:rsidRDefault="005066AC">
      <w:pPr>
        <w:pStyle w:val="TOC1"/>
        <w:tabs>
          <w:tab w:val="left" w:pos="502"/>
        </w:tabs>
        <w:rPr>
          <w:ins w:id="308" w:author="Cathryn Chamley" w:date="2015-12-15T14:02:00Z"/>
          <w:rFonts w:asciiTheme="minorHAnsi" w:eastAsiaTheme="minorEastAsia" w:hAnsiTheme="minorHAnsi" w:cstheme="minorBidi"/>
          <w:color w:val="auto"/>
          <w:lang w:eastAsia="ja-JP"/>
        </w:rPr>
      </w:pPr>
      <w:ins w:id="309" w:author="Cathryn Chamley" w:date="2015-12-15T14:02:00Z">
        <w:r>
          <w:t>14</w:t>
        </w:r>
        <w:r>
          <w:rPr>
            <w:rFonts w:asciiTheme="minorHAnsi" w:eastAsiaTheme="minorEastAsia" w:hAnsiTheme="minorHAnsi" w:cstheme="minorBidi"/>
            <w:color w:val="auto"/>
            <w:lang w:eastAsia="ja-JP"/>
          </w:rPr>
          <w:tab/>
        </w:r>
        <w:r>
          <w:t>Revision History</w:t>
        </w:r>
        <w:r>
          <w:tab/>
        </w:r>
        <w:r>
          <w:fldChar w:fldCharType="begin"/>
        </w:r>
        <w:r>
          <w:instrText xml:space="preserve"> PAGEREF _Toc311807564 \h </w:instrText>
        </w:r>
      </w:ins>
      <w:r>
        <w:fldChar w:fldCharType="separate"/>
      </w:r>
      <w:ins w:id="310" w:author="Cathryn Chamley" w:date="2015-12-15T14:03:00Z">
        <w:r>
          <w:t>95</w:t>
        </w:r>
      </w:ins>
      <w:ins w:id="311" w:author="Cathryn Chamley" w:date="2015-12-15T14:02:00Z">
        <w:r>
          <w:fldChar w:fldCharType="end"/>
        </w:r>
      </w:ins>
    </w:p>
    <w:p w14:paraId="2AF3EC84" w14:textId="77777777" w:rsidR="005066AC" w:rsidRDefault="005066AC">
      <w:pPr>
        <w:pStyle w:val="TOC1"/>
        <w:tabs>
          <w:tab w:val="left" w:pos="1597"/>
        </w:tabs>
        <w:rPr>
          <w:ins w:id="312" w:author="Cathryn Chamley" w:date="2015-12-15T14:02:00Z"/>
          <w:rFonts w:asciiTheme="minorHAnsi" w:eastAsiaTheme="minorEastAsia" w:hAnsiTheme="minorHAnsi" w:cstheme="minorBidi"/>
          <w:color w:val="auto"/>
          <w:lang w:eastAsia="ja-JP"/>
        </w:rPr>
      </w:pPr>
      <w:ins w:id="313" w:author="Cathryn Chamley" w:date="2015-12-15T14:02:00Z">
        <w:r>
          <w:t>Appendix A -</w:t>
        </w:r>
        <w:r>
          <w:rPr>
            <w:rFonts w:asciiTheme="minorHAnsi" w:eastAsiaTheme="minorEastAsia" w:hAnsiTheme="minorHAnsi" w:cstheme="minorBidi"/>
            <w:color w:val="auto"/>
            <w:lang w:eastAsia="ja-JP"/>
          </w:rPr>
          <w:tab/>
        </w:r>
        <w:r>
          <w:t>The Bagit format</w:t>
        </w:r>
        <w:r>
          <w:tab/>
        </w:r>
        <w:r>
          <w:fldChar w:fldCharType="begin"/>
        </w:r>
        <w:r>
          <w:instrText xml:space="preserve"> PAGEREF _Toc311807565 \h </w:instrText>
        </w:r>
      </w:ins>
      <w:r>
        <w:fldChar w:fldCharType="separate"/>
      </w:r>
      <w:ins w:id="314" w:author="Cathryn Chamley" w:date="2015-12-15T14:03:00Z">
        <w:r>
          <w:t>96</w:t>
        </w:r>
      </w:ins>
      <w:ins w:id="315" w:author="Cathryn Chamley" w:date="2015-12-15T14:02:00Z">
        <w:r>
          <w:fldChar w:fldCharType="end"/>
        </w:r>
      </w:ins>
    </w:p>
    <w:p w14:paraId="6AC5534D" w14:textId="77777777" w:rsidR="005066AC" w:rsidRDefault="005066AC">
      <w:pPr>
        <w:pStyle w:val="TOC2"/>
        <w:rPr>
          <w:ins w:id="316" w:author="Cathryn Chamley" w:date="2015-12-15T14:02:00Z"/>
          <w:rFonts w:asciiTheme="minorHAnsi" w:eastAsiaTheme="minorEastAsia" w:hAnsiTheme="minorHAnsi" w:cstheme="minorBidi"/>
          <w:color w:val="auto"/>
          <w:sz w:val="24"/>
          <w:lang w:eastAsia="ja-JP"/>
        </w:rPr>
      </w:pPr>
      <w:ins w:id="317" w:author="Cathryn Chamley" w:date="2015-12-15T14:02:00Z">
        <w:r>
          <w:t>README.HTML file</w:t>
        </w:r>
        <w:r>
          <w:tab/>
        </w:r>
        <w:r>
          <w:fldChar w:fldCharType="begin"/>
        </w:r>
        <w:r>
          <w:instrText xml:space="preserve"> PAGEREF _Toc311807566 \h </w:instrText>
        </w:r>
      </w:ins>
      <w:r>
        <w:fldChar w:fldCharType="separate"/>
      </w:r>
      <w:ins w:id="318" w:author="Cathryn Chamley" w:date="2015-12-15T14:03:00Z">
        <w:r>
          <w:t>96</w:t>
        </w:r>
      </w:ins>
      <w:ins w:id="319" w:author="Cathryn Chamley" w:date="2015-12-15T14:02:00Z">
        <w:r>
          <w:fldChar w:fldCharType="end"/>
        </w:r>
      </w:ins>
    </w:p>
    <w:p w14:paraId="2F199886" w14:textId="77777777" w:rsidR="005066AC" w:rsidRDefault="005066AC">
      <w:pPr>
        <w:pStyle w:val="TOC1"/>
        <w:tabs>
          <w:tab w:val="left" w:pos="1594"/>
        </w:tabs>
        <w:rPr>
          <w:ins w:id="320" w:author="Cathryn Chamley" w:date="2015-12-15T14:02:00Z"/>
          <w:rFonts w:asciiTheme="minorHAnsi" w:eastAsiaTheme="minorEastAsia" w:hAnsiTheme="minorHAnsi" w:cstheme="minorBidi"/>
          <w:color w:val="auto"/>
          <w:lang w:eastAsia="ja-JP"/>
        </w:rPr>
      </w:pPr>
      <w:ins w:id="321" w:author="Cathryn Chamley" w:date="2015-12-15T14:02:00Z">
        <w:r>
          <w:t>Appendix B -</w:t>
        </w:r>
        <w:r>
          <w:rPr>
            <w:rFonts w:asciiTheme="minorHAnsi" w:eastAsiaTheme="minorEastAsia" w:hAnsiTheme="minorHAnsi" w:cstheme="minorBidi"/>
            <w:color w:val="auto"/>
            <w:lang w:eastAsia="ja-JP"/>
          </w:rPr>
          <w:tab/>
        </w:r>
        <w:r>
          <w:t>RIF-CS</w:t>
        </w:r>
        <w:r>
          <w:tab/>
        </w:r>
        <w:r>
          <w:fldChar w:fldCharType="begin"/>
        </w:r>
        <w:r>
          <w:instrText xml:space="preserve"> PAGEREF _Toc311807567 \h </w:instrText>
        </w:r>
      </w:ins>
      <w:r>
        <w:fldChar w:fldCharType="separate"/>
      </w:r>
      <w:ins w:id="322" w:author="Cathryn Chamley" w:date="2015-12-15T14:03:00Z">
        <w:r>
          <w:t>97</w:t>
        </w:r>
      </w:ins>
      <w:ins w:id="323" w:author="Cathryn Chamley" w:date="2015-12-15T14:02:00Z">
        <w:r>
          <w:fldChar w:fldCharType="end"/>
        </w:r>
      </w:ins>
    </w:p>
    <w:p w14:paraId="03FD27B9" w14:textId="77777777" w:rsidR="005066AC" w:rsidRDefault="005066AC">
      <w:pPr>
        <w:pStyle w:val="TOC2"/>
        <w:rPr>
          <w:ins w:id="324" w:author="Cathryn Chamley" w:date="2015-12-15T14:02:00Z"/>
          <w:rFonts w:asciiTheme="minorHAnsi" w:eastAsiaTheme="minorEastAsia" w:hAnsiTheme="minorHAnsi" w:cstheme="minorBidi"/>
          <w:color w:val="auto"/>
          <w:sz w:val="24"/>
          <w:lang w:eastAsia="ja-JP"/>
        </w:rPr>
      </w:pPr>
      <w:ins w:id="325" w:author="Cathryn Chamley" w:date="2015-12-15T14:02:00Z">
        <w:r>
          <w:t>Example RIF-CS file</w:t>
        </w:r>
        <w:r>
          <w:tab/>
        </w:r>
        <w:r>
          <w:fldChar w:fldCharType="begin"/>
        </w:r>
        <w:r>
          <w:instrText xml:space="preserve"> PAGEREF _Toc311807568 \h </w:instrText>
        </w:r>
      </w:ins>
      <w:r>
        <w:fldChar w:fldCharType="separate"/>
      </w:r>
      <w:ins w:id="326" w:author="Cathryn Chamley" w:date="2015-12-15T14:03:00Z">
        <w:r>
          <w:t>97</w:t>
        </w:r>
      </w:ins>
      <w:ins w:id="327" w:author="Cathryn Chamley" w:date="2015-12-15T14:02:00Z">
        <w:r>
          <w:fldChar w:fldCharType="end"/>
        </w:r>
      </w:ins>
    </w:p>
    <w:p w14:paraId="3B522EB6" w14:textId="77777777" w:rsidR="002001A6" w:rsidDel="00313A2E" w:rsidRDefault="002001A6">
      <w:pPr>
        <w:pStyle w:val="TOC1"/>
        <w:rPr>
          <w:del w:id="328" w:author="Cathryn Chamley" w:date="2015-12-15T13:58:00Z"/>
          <w:rFonts w:asciiTheme="minorHAnsi" w:eastAsiaTheme="minorEastAsia" w:hAnsiTheme="minorHAnsi" w:cstheme="minorBidi"/>
          <w:color w:val="auto"/>
          <w:lang w:eastAsia="ja-JP"/>
        </w:rPr>
      </w:pPr>
      <w:del w:id="329" w:author="Cathryn Chamley" w:date="2015-12-15T13:58:00Z">
        <w:r w:rsidDel="00313A2E">
          <w:delText>Contents</w:delText>
        </w:r>
        <w:r w:rsidDel="00313A2E">
          <w:tab/>
        </w:r>
        <w:r w:rsidR="004F6915" w:rsidDel="00313A2E">
          <w:delText>2</w:delText>
        </w:r>
      </w:del>
    </w:p>
    <w:p w14:paraId="5AD6CD7D" w14:textId="77777777" w:rsidR="002001A6" w:rsidDel="00313A2E" w:rsidRDefault="002001A6">
      <w:pPr>
        <w:pStyle w:val="TOC1"/>
        <w:tabs>
          <w:tab w:val="left" w:pos="371"/>
        </w:tabs>
        <w:rPr>
          <w:del w:id="330" w:author="Cathryn Chamley" w:date="2015-12-15T13:58:00Z"/>
          <w:rFonts w:asciiTheme="minorHAnsi" w:eastAsiaTheme="minorEastAsia" w:hAnsiTheme="minorHAnsi" w:cstheme="minorBidi"/>
          <w:color w:val="auto"/>
          <w:lang w:eastAsia="ja-JP"/>
        </w:rPr>
      </w:pPr>
      <w:del w:id="331" w:author="Cathryn Chamley" w:date="2015-12-15T13:58:00Z">
        <w:r w:rsidDel="00313A2E">
          <w:delText>1</w:delText>
        </w:r>
        <w:r w:rsidDel="00313A2E">
          <w:rPr>
            <w:rFonts w:asciiTheme="minorHAnsi" w:eastAsiaTheme="minorEastAsia" w:hAnsiTheme="minorHAnsi" w:cstheme="minorBidi"/>
            <w:color w:val="auto"/>
            <w:lang w:eastAsia="ja-JP"/>
          </w:rPr>
          <w:tab/>
        </w:r>
        <w:r w:rsidDel="00313A2E">
          <w:delText>Overview</w:delText>
        </w:r>
        <w:r w:rsidDel="00313A2E">
          <w:tab/>
        </w:r>
        <w:r w:rsidR="004F6915" w:rsidDel="00313A2E">
          <w:delText>5</w:delText>
        </w:r>
      </w:del>
    </w:p>
    <w:p w14:paraId="7D961849" w14:textId="77777777" w:rsidR="002001A6" w:rsidDel="00313A2E" w:rsidRDefault="002001A6">
      <w:pPr>
        <w:pStyle w:val="TOC2"/>
        <w:tabs>
          <w:tab w:val="left" w:pos="787"/>
        </w:tabs>
        <w:rPr>
          <w:del w:id="332" w:author="Cathryn Chamley" w:date="2015-12-15T13:58:00Z"/>
          <w:rFonts w:asciiTheme="minorHAnsi" w:eastAsiaTheme="minorEastAsia" w:hAnsiTheme="minorHAnsi" w:cstheme="minorBidi"/>
          <w:color w:val="auto"/>
          <w:sz w:val="24"/>
          <w:lang w:eastAsia="ja-JP"/>
        </w:rPr>
      </w:pPr>
      <w:del w:id="333" w:author="Cathryn Chamley" w:date="2015-12-15T13:58:00Z">
        <w:r w:rsidDel="00313A2E">
          <w:delText>1.1</w:delText>
        </w:r>
        <w:r w:rsidDel="00313A2E">
          <w:rPr>
            <w:rFonts w:asciiTheme="minorHAnsi" w:eastAsiaTheme="minorEastAsia" w:hAnsiTheme="minorHAnsi" w:cstheme="minorBidi"/>
            <w:color w:val="auto"/>
            <w:sz w:val="24"/>
            <w:lang w:eastAsia="ja-JP"/>
          </w:rPr>
          <w:tab/>
        </w:r>
        <w:r w:rsidDel="00313A2E">
          <w:delText>Installing and Tailoring DIVER for your Organisation</w:delText>
        </w:r>
        <w:r w:rsidDel="00313A2E">
          <w:tab/>
        </w:r>
        <w:r w:rsidR="004F6915" w:rsidDel="00313A2E">
          <w:delText>6</w:delText>
        </w:r>
      </w:del>
    </w:p>
    <w:p w14:paraId="022EAD99" w14:textId="77777777" w:rsidR="002001A6" w:rsidDel="00313A2E" w:rsidRDefault="002001A6">
      <w:pPr>
        <w:pStyle w:val="TOC1"/>
        <w:tabs>
          <w:tab w:val="left" w:pos="371"/>
        </w:tabs>
        <w:rPr>
          <w:del w:id="334" w:author="Cathryn Chamley" w:date="2015-12-15T13:58:00Z"/>
          <w:rFonts w:asciiTheme="minorHAnsi" w:eastAsiaTheme="minorEastAsia" w:hAnsiTheme="minorHAnsi" w:cstheme="minorBidi"/>
          <w:color w:val="auto"/>
          <w:lang w:eastAsia="ja-JP"/>
        </w:rPr>
      </w:pPr>
      <w:del w:id="335" w:author="Cathryn Chamley" w:date="2015-12-15T13:58:00Z">
        <w:r w:rsidDel="00313A2E">
          <w:delText>2</w:delText>
        </w:r>
        <w:r w:rsidDel="00313A2E">
          <w:rPr>
            <w:rFonts w:asciiTheme="minorHAnsi" w:eastAsiaTheme="minorEastAsia" w:hAnsiTheme="minorHAnsi" w:cstheme="minorBidi"/>
            <w:color w:val="auto"/>
            <w:lang w:eastAsia="ja-JP"/>
          </w:rPr>
          <w:tab/>
        </w:r>
        <w:r w:rsidDel="00313A2E">
          <w:delText>Glossary</w:delText>
        </w:r>
        <w:r w:rsidDel="00313A2E">
          <w:tab/>
        </w:r>
        <w:r w:rsidR="004F6915" w:rsidDel="00313A2E">
          <w:delText>8</w:delText>
        </w:r>
      </w:del>
    </w:p>
    <w:p w14:paraId="53C66A79" w14:textId="77777777" w:rsidR="002001A6" w:rsidDel="00313A2E" w:rsidRDefault="002001A6">
      <w:pPr>
        <w:pStyle w:val="TOC1"/>
        <w:tabs>
          <w:tab w:val="left" w:pos="371"/>
        </w:tabs>
        <w:rPr>
          <w:del w:id="336" w:author="Cathryn Chamley" w:date="2015-12-15T13:58:00Z"/>
          <w:rFonts w:asciiTheme="minorHAnsi" w:eastAsiaTheme="minorEastAsia" w:hAnsiTheme="minorHAnsi" w:cstheme="minorBidi"/>
          <w:color w:val="auto"/>
          <w:lang w:eastAsia="ja-JP"/>
        </w:rPr>
      </w:pPr>
      <w:del w:id="337" w:author="Cathryn Chamley" w:date="2015-12-15T13:58:00Z">
        <w:r w:rsidDel="00313A2E">
          <w:delText>3</w:delText>
        </w:r>
        <w:r w:rsidDel="00313A2E">
          <w:rPr>
            <w:rFonts w:asciiTheme="minorHAnsi" w:eastAsiaTheme="minorEastAsia" w:hAnsiTheme="minorHAnsi" w:cstheme="minorBidi"/>
            <w:color w:val="auto"/>
            <w:lang w:eastAsia="ja-JP"/>
          </w:rPr>
          <w:tab/>
        </w:r>
        <w:r w:rsidDel="00313A2E">
          <w:delText>Logging in to a DIVER Implementation</w:delText>
        </w:r>
        <w:r w:rsidDel="00313A2E">
          <w:tab/>
        </w:r>
        <w:r w:rsidR="004F6915" w:rsidDel="00313A2E">
          <w:delText>10</w:delText>
        </w:r>
      </w:del>
    </w:p>
    <w:p w14:paraId="7DEF7E05" w14:textId="77777777" w:rsidR="002001A6" w:rsidDel="00313A2E" w:rsidRDefault="002001A6">
      <w:pPr>
        <w:pStyle w:val="TOC2"/>
        <w:tabs>
          <w:tab w:val="left" w:pos="787"/>
        </w:tabs>
        <w:rPr>
          <w:del w:id="338" w:author="Cathryn Chamley" w:date="2015-12-15T13:58:00Z"/>
          <w:rFonts w:asciiTheme="minorHAnsi" w:eastAsiaTheme="minorEastAsia" w:hAnsiTheme="minorHAnsi" w:cstheme="minorBidi"/>
          <w:color w:val="auto"/>
          <w:sz w:val="24"/>
          <w:lang w:eastAsia="ja-JP"/>
        </w:rPr>
      </w:pPr>
      <w:del w:id="339" w:author="Cathryn Chamley" w:date="2015-12-15T13:58:00Z">
        <w:r w:rsidDel="00313A2E">
          <w:delText>3.1</w:delText>
        </w:r>
        <w:r w:rsidDel="00313A2E">
          <w:rPr>
            <w:rFonts w:asciiTheme="minorHAnsi" w:eastAsiaTheme="minorEastAsia" w:hAnsiTheme="minorHAnsi" w:cstheme="minorBidi"/>
            <w:color w:val="auto"/>
            <w:sz w:val="24"/>
            <w:lang w:eastAsia="ja-JP"/>
          </w:rPr>
          <w:tab/>
        </w:r>
        <w:r w:rsidDel="00313A2E">
          <w:delText>Classes of Users</w:delText>
        </w:r>
        <w:r w:rsidDel="00313A2E">
          <w:tab/>
        </w:r>
        <w:r w:rsidR="004F6915" w:rsidDel="00313A2E">
          <w:delText>10</w:delText>
        </w:r>
      </w:del>
    </w:p>
    <w:p w14:paraId="67C28365" w14:textId="77777777" w:rsidR="002001A6" w:rsidDel="00313A2E" w:rsidRDefault="002001A6">
      <w:pPr>
        <w:pStyle w:val="TOC2"/>
        <w:tabs>
          <w:tab w:val="left" w:pos="787"/>
        </w:tabs>
        <w:rPr>
          <w:del w:id="340" w:author="Cathryn Chamley" w:date="2015-12-15T13:58:00Z"/>
          <w:rFonts w:asciiTheme="minorHAnsi" w:eastAsiaTheme="minorEastAsia" w:hAnsiTheme="minorHAnsi" w:cstheme="minorBidi"/>
          <w:color w:val="auto"/>
          <w:sz w:val="24"/>
          <w:lang w:eastAsia="ja-JP"/>
        </w:rPr>
      </w:pPr>
      <w:del w:id="341" w:author="Cathryn Chamley" w:date="2015-12-15T13:58:00Z">
        <w:r w:rsidDel="00313A2E">
          <w:delText>3.2</w:delText>
        </w:r>
        <w:r w:rsidDel="00313A2E">
          <w:rPr>
            <w:rFonts w:asciiTheme="minorHAnsi" w:eastAsiaTheme="minorEastAsia" w:hAnsiTheme="minorHAnsi" w:cstheme="minorBidi"/>
            <w:color w:val="auto"/>
            <w:sz w:val="24"/>
            <w:lang w:eastAsia="ja-JP"/>
          </w:rPr>
          <w:tab/>
        </w:r>
        <w:r w:rsidDel="00313A2E">
          <w:delText>Choosing your Login Method</w:delText>
        </w:r>
        <w:r w:rsidDel="00313A2E">
          <w:tab/>
        </w:r>
        <w:r w:rsidR="004F6915" w:rsidDel="00313A2E">
          <w:delText>10</w:delText>
        </w:r>
      </w:del>
    </w:p>
    <w:p w14:paraId="2C37A404" w14:textId="77777777" w:rsidR="002001A6" w:rsidDel="00313A2E" w:rsidRDefault="002001A6">
      <w:pPr>
        <w:pStyle w:val="TOC2"/>
        <w:tabs>
          <w:tab w:val="left" w:pos="787"/>
        </w:tabs>
        <w:rPr>
          <w:del w:id="342" w:author="Cathryn Chamley" w:date="2015-12-15T13:58:00Z"/>
          <w:rFonts w:asciiTheme="minorHAnsi" w:eastAsiaTheme="minorEastAsia" w:hAnsiTheme="minorHAnsi" w:cstheme="minorBidi"/>
          <w:color w:val="auto"/>
          <w:sz w:val="24"/>
          <w:lang w:eastAsia="ja-JP"/>
        </w:rPr>
      </w:pPr>
      <w:del w:id="343" w:author="Cathryn Chamley" w:date="2015-12-15T13:58:00Z">
        <w:r w:rsidDel="00313A2E">
          <w:delText>3.3</w:delText>
        </w:r>
        <w:r w:rsidDel="00313A2E">
          <w:rPr>
            <w:rFonts w:asciiTheme="minorHAnsi" w:eastAsiaTheme="minorEastAsia" w:hAnsiTheme="minorHAnsi" w:cstheme="minorBidi"/>
            <w:color w:val="auto"/>
            <w:sz w:val="24"/>
            <w:lang w:eastAsia="ja-JP"/>
          </w:rPr>
          <w:tab/>
        </w:r>
        <w:r w:rsidDel="00313A2E">
          <w:delText>Standard DIVER Authentication</w:delText>
        </w:r>
        <w:r w:rsidDel="00313A2E">
          <w:tab/>
        </w:r>
        <w:r w:rsidR="004F6915" w:rsidDel="00313A2E">
          <w:delText>10</w:delText>
        </w:r>
      </w:del>
    </w:p>
    <w:p w14:paraId="6D9BFDA0" w14:textId="77777777" w:rsidR="002001A6" w:rsidDel="00313A2E" w:rsidRDefault="002001A6">
      <w:pPr>
        <w:pStyle w:val="TOC3"/>
        <w:tabs>
          <w:tab w:val="left" w:pos="1213"/>
        </w:tabs>
        <w:rPr>
          <w:del w:id="344" w:author="Cathryn Chamley" w:date="2015-12-15T13:58:00Z"/>
          <w:rFonts w:asciiTheme="minorHAnsi" w:eastAsiaTheme="minorEastAsia" w:hAnsiTheme="minorHAnsi" w:cstheme="minorBidi"/>
          <w:color w:val="auto"/>
          <w:sz w:val="24"/>
          <w:lang w:eastAsia="ja-JP"/>
        </w:rPr>
      </w:pPr>
      <w:del w:id="345" w:author="Cathryn Chamley" w:date="2015-12-15T13:58:00Z">
        <w:r w:rsidDel="00313A2E">
          <w:delText>3.3.1</w:delText>
        </w:r>
        <w:r w:rsidDel="00313A2E">
          <w:rPr>
            <w:rFonts w:asciiTheme="minorHAnsi" w:eastAsiaTheme="minorEastAsia" w:hAnsiTheme="minorHAnsi" w:cstheme="minorBidi"/>
            <w:color w:val="auto"/>
            <w:sz w:val="24"/>
            <w:lang w:eastAsia="ja-JP"/>
          </w:rPr>
          <w:tab/>
        </w:r>
        <w:r w:rsidDel="00313A2E">
          <w:delText>Signing Up</w:delText>
        </w:r>
        <w:r w:rsidDel="00313A2E">
          <w:tab/>
        </w:r>
        <w:r w:rsidR="004F6915" w:rsidDel="00313A2E">
          <w:delText>10</w:delText>
        </w:r>
      </w:del>
    </w:p>
    <w:p w14:paraId="145DCA9B" w14:textId="77777777" w:rsidR="002001A6" w:rsidDel="00313A2E" w:rsidRDefault="002001A6">
      <w:pPr>
        <w:pStyle w:val="TOC3"/>
        <w:tabs>
          <w:tab w:val="left" w:pos="1213"/>
        </w:tabs>
        <w:rPr>
          <w:del w:id="346" w:author="Cathryn Chamley" w:date="2015-12-15T13:58:00Z"/>
          <w:rFonts w:asciiTheme="minorHAnsi" w:eastAsiaTheme="minorEastAsia" w:hAnsiTheme="minorHAnsi" w:cstheme="minorBidi"/>
          <w:color w:val="auto"/>
          <w:sz w:val="24"/>
          <w:lang w:eastAsia="ja-JP"/>
        </w:rPr>
      </w:pPr>
      <w:del w:id="347" w:author="Cathryn Chamley" w:date="2015-12-15T13:58:00Z">
        <w:r w:rsidDel="00313A2E">
          <w:delText>3.3.2</w:delText>
        </w:r>
        <w:r w:rsidDel="00313A2E">
          <w:rPr>
            <w:rFonts w:asciiTheme="minorHAnsi" w:eastAsiaTheme="minorEastAsia" w:hAnsiTheme="minorHAnsi" w:cstheme="minorBidi"/>
            <w:color w:val="auto"/>
            <w:sz w:val="24"/>
            <w:lang w:eastAsia="ja-JP"/>
          </w:rPr>
          <w:tab/>
        </w:r>
        <w:r w:rsidDel="00313A2E">
          <w:delText>Standard Login</w:delText>
        </w:r>
        <w:r w:rsidDel="00313A2E">
          <w:tab/>
        </w:r>
        <w:r w:rsidR="004F6915" w:rsidDel="00313A2E">
          <w:delText>11</w:delText>
        </w:r>
      </w:del>
    </w:p>
    <w:p w14:paraId="6D3249F0" w14:textId="77777777" w:rsidR="002001A6" w:rsidDel="00313A2E" w:rsidRDefault="002001A6">
      <w:pPr>
        <w:pStyle w:val="TOC2"/>
        <w:tabs>
          <w:tab w:val="left" w:pos="787"/>
        </w:tabs>
        <w:rPr>
          <w:del w:id="348" w:author="Cathryn Chamley" w:date="2015-12-15T13:58:00Z"/>
          <w:rFonts w:asciiTheme="minorHAnsi" w:eastAsiaTheme="minorEastAsia" w:hAnsiTheme="minorHAnsi" w:cstheme="minorBidi"/>
          <w:color w:val="auto"/>
          <w:sz w:val="24"/>
          <w:lang w:eastAsia="ja-JP"/>
        </w:rPr>
      </w:pPr>
      <w:del w:id="349" w:author="Cathryn Chamley" w:date="2015-12-15T13:58:00Z">
        <w:r w:rsidDel="00313A2E">
          <w:delText>3.4</w:delText>
        </w:r>
        <w:r w:rsidDel="00313A2E">
          <w:rPr>
            <w:rFonts w:asciiTheme="minorHAnsi" w:eastAsiaTheme="minorEastAsia" w:hAnsiTheme="minorHAnsi" w:cstheme="minorBidi"/>
            <w:color w:val="auto"/>
            <w:sz w:val="24"/>
            <w:lang w:eastAsia="ja-JP"/>
          </w:rPr>
          <w:tab/>
        </w:r>
        <w:r w:rsidDel="00313A2E">
          <w:delText>AAF Login</w:delText>
        </w:r>
        <w:r w:rsidDel="00313A2E">
          <w:tab/>
        </w:r>
        <w:r w:rsidR="004F6915" w:rsidDel="00313A2E">
          <w:delText>12</w:delText>
        </w:r>
      </w:del>
    </w:p>
    <w:p w14:paraId="3D4B6DC7" w14:textId="77777777" w:rsidR="002001A6" w:rsidDel="00313A2E" w:rsidRDefault="002001A6">
      <w:pPr>
        <w:pStyle w:val="TOC1"/>
        <w:tabs>
          <w:tab w:val="left" w:pos="371"/>
        </w:tabs>
        <w:rPr>
          <w:del w:id="350" w:author="Cathryn Chamley" w:date="2015-12-15T13:58:00Z"/>
          <w:rFonts w:asciiTheme="minorHAnsi" w:eastAsiaTheme="minorEastAsia" w:hAnsiTheme="minorHAnsi" w:cstheme="minorBidi"/>
          <w:color w:val="auto"/>
          <w:lang w:eastAsia="ja-JP"/>
        </w:rPr>
      </w:pPr>
      <w:del w:id="351" w:author="Cathryn Chamley" w:date="2015-12-15T13:58:00Z">
        <w:r w:rsidDel="00313A2E">
          <w:delText>4</w:delText>
        </w:r>
        <w:r w:rsidDel="00313A2E">
          <w:rPr>
            <w:rFonts w:asciiTheme="minorHAnsi" w:eastAsiaTheme="minorEastAsia" w:hAnsiTheme="minorHAnsi" w:cstheme="minorBidi"/>
            <w:color w:val="auto"/>
            <w:lang w:eastAsia="ja-JP"/>
          </w:rPr>
          <w:tab/>
        </w:r>
        <w:r w:rsidDel="00313A2E">
          <w:delText>General Operation</w:delText>
        </w:r>
        <w:r w:rsidDel="00313A2E">
          <w:tab/>
        </w:r>
        <w:r w:rsidR="004F6915" w:rsidDel="00313A2E">
          <w:delText>13</w:delText>
        </w:r>
      </w:del>
    </w:p>
    <w:p w14:paraId="11BF5339" w14:textId="77777777" w:rsidR="002001A6" w:rsidDel="00313A2E" w:rsidRDefault="002001A6">
      <w:pPr>
        <w:pStyle w:val="TOC2"/>
        <w:tabs>
          <w:tab w:val="left" w:pos="787"/>
        </w:tabs>
        <w:rPr>
          <w:del w:id="352" w:author="Cathryn Chamley" w:date="2015-12-15T13:58:00Z"/>
          <w:rFonts w:asciiTheme="minorHAnsi" w:eastAsiaTheme="minorEastAsia" w:hAnsiTheme="minorHAnsi" w:cstheme="minorBidi"/>
          <w:color w:val="auto"/>
          <w:sz w:val="24"/>
          <w:lang w:eastAsia="ja-JP"/>
        </w:rPr>
      </w:pPr>
      <w:del w:id="353" w:author="Cathryn Chamley" w:date="2015-12-15T13:58:00Z">
        <w:r w:rsidDel="00313A2E">
          <w:delText>4.1</w:delText>
        </w:r>
        <w:r w:rsidDel="00313A2E">
          <w:rPr>
            <w:rFonts w:asciiTheme="minorHAnsi" w:eastAsiaTheme="minorEastAsia" w:hAnsiTheme="minorHAnsi" w:cstheme="minorBidi"/>
            <w:color w:val="auto"/>
            <w:sz w:val="24"/>
            <w:lang w:eastAsia="ja-JP"/>
          </w:rPr>
          <w:tab/>
        </w:r>
        <w:r w:rsidDel="00313A2E">
          <w:delText>The DIVER Main Screen</w:delText>
        </w:r>
        <w:r w:rsidDel="00313A2E">
          <w:tab/>
        </w:r>
        <w:r w:rsidR="004F6915" w:rsidDel="00313A2E">
          <w:delText>13</w:delText>
        </w:r>
      </w:del>
    </w:p>
    <w:p w14:paraId="73E862B5" w14:textId="77777777" w:rsidR="002001A6" w:rsidDel="00313A2E" w:rsidRDefault="002001A6">
      <w:pPr>
        <w:pStyle w:val="TOC2"/>
        <w:tabs>
          <w:tab w:val="left" w:pos="787"/>
        </w:tabs>
        <w:rPr>
          <w:del w:id="354" w:author="Cathryn Chamley" w:date="2015-12-15T13:58:00Z"/>
          <w:rFonts w:asciiTheme="minorHAnsi" w:eastAsiaTheme="minorEastAsia" w:hAnsiTheme="minorHAnsi" w:cstheme="minorBidi"/>
          <w:color w:val="auto"/>
          <w:sz w:val="24"/>
          <w:lang w:eastAsia="ja-JP"/>
        </w:rPr>
      </w:pPr>
      <w:del w:id="355" w:author="Cathryn Chamley" w:date="2015-12-15T13:58:00Z">
        <w:r w:rsidDel="00313A2E">
          <w:delText>4.2</w:delText>
        </w:r>
        <w:r w:rsidDel="00313A2E">
          <w:rPr>
            <w:rFonts w:asciiTheme="minorHAnsi" w:eastAsiaTheme="minorEastAsia" w:hAnsiTheme="minorHAnsi" w:cstheme="minorBidi"/>
            <w:color w:val="auto"/>
            <w:sz w:val="24"/>
            <w:lang w:eastAsia="ja-JP"/>
          </w:rPr>
          <w:tab/>
        </w:r>
        <w:r w:rsidDel="00313A2E">
          <w:delText>Entering Dates and Times</w:delText>
        </w:r>
        <w:r w:rsidDel="00313A2E">
          <w:tab/>
        </w:r>
        <w:r w:rsidR="004F6915" w:rsidDel="00313A2E">
          <w:delText>14</w:delText>
        </w:r>
      </w:del>
    </w:p>
    <w:p w14:paraId="351FB204" w14:textId="77777777" w:rsidR="002001A6" w:rsidDel="00313A2E" w:rsidRDefault="002001A6">
      <w:pPr>
        <w:pStyle w:val="TOC2"/>
        <w:tabs>
          <w:tab w:val="left" w:pos="787"/>
        </w:tabs>
        <w:rPr>
          <w:del w:id="356" w:author="Cathryn Chamley" w:date="2015-12-15T13:58:00Z"/>
          <w:rFonts w:asciiTheme="minorHAnsi" w:eastAsiaTheme="minorEastAsia" w:hAnsiTheme="minorHAnsi" w:cstheme="minorBidi"/>
          <w:color w:val="auto"/>
          <w:sz w:val="24"/>
          <w:lang w:eastAsia="ja-JP"/>
        </w:rPr>
      </w:pPr>
      <w:del w:id="357" w:author="Cathryn Chamley" w:date="2015-12-15T13:58:00Z">
        <w:r w:rsidDel="00313A2E">
          <w:delText>4.3</w:delText>
        </w:r>
        <w:r w:rsidDel="00313A2E">
          <w:rPr>
            <w:rFonts w:asciiTheme="minorHAnsi" w:eastAsiaTheme="minorEastAsia" w:hAnsiTheme="minorHAnsi" w:cstheme="minorBidi"/>
            <w:color w:val="auto"/>
            <w:sz w:val="24"/>
            <w:lang w:eastAsia="ja-JP"/>
          </w:rPr>
          <w:tab/>
        </w:r>
        <w:r w:rsidDel="00313A2E">
          <w:delText>Entering Labels</w:delText>
        </w:r>
        <w:r w:rsidDel="00313A2E">
          <w:tab/>
        </w:r>
        <w:r w:rsidR="004F6915" w:rsidDel="00313A2E">
          <w:delText>15</w:delText>
        </w:r>
      </w:del>
    </w:p>
    <w:p w14:paraId="1BFD0B76" w14:textId="77777777" w:rsidR="002001A6" w:rsidDel="00313A2E" w:rsidRDefault="002001A6">
      <w:pPr>
        <w:pStyle w:val="TOC2"/>
        <w:tabs>
          <w:tab w:val="left" w:pos="787"/>
        </w:tabs>
        <w:rPr>
          <w:del w:id="358" w:author="Cathryn Chamley" w:date="2015-12-15T13:58:00Z"/>
          <w:rFonts w:asciiTheme="minorHAnsi" w:eastAsiaTheme="minorEastAsia" w:hAnsiTheme="minorHAnsi" w:cstheme="minorBidi"/>
          <w:color w:val="auto"/>
          <w:sz w:val="24"/>
          <w:lang w:eastAsia="ja-JP"/>
        </w:rPr>
      </w:pPr>
      <w:del w:id="359" w:author="Cathryn Chamley" w:date="2015-12-15T13:58:00Z">
        <w:r w:rsidDel="00313A2E">
          <w:delText>4.4</w:delText>
        </w:r>
        <w:r w:rsidDel="00313A2E">
          <w:rPr>
            <w:rFonts w:asciiTheme="minorHAnsi" w:eastAsiaTheme="minorEastAsia" w:hAnsiTheme="minorHAnsi" w:cstheme="minorBidi"/>
            <w:color w:val="auto"/>
            <w:sz w:val="24"/>
            <w:lang w:eastAsia="ja-JP"/>
          </w:rPr>
          <w:tab/>
        </w:r>
        <w:r w:rsidDel="00313A2E">
          <w:delText>Signing Out</w:delText>
        </w:r>
        <w:r w:rsidDel="00313A2E">
          <w:tab/>
        </w:r>
        <w:r w:rsidR="004F6915" w:rsidDel="00313A2E">
          <w:delText>15</w:delText>
        </w:r>
      </w:del>
    </w:p>
    <w:p w14:paraId="55AD76B2" w14:textId="77777777" w:rsidR="002001A6" w:rsidDel="00313A2E" w:rsidRDefault="002001A6">
      <w:pPr>
        <w:pStyle w:val="TOC2"/>
        <w:tabs>
          <w:tab w:val="left" w:pos="787"/>
        </w:tabs>
        <w:rPr>
          <w:del w:id="360" w:author="Cathryn Chamley" w:date="2015-12-15T13:58:00Z"/>
          <w:rFonts w:asciiTheme="minorHAnsi" w:eastAsiaTheme="minorEastAsia" w:hAnsiTheme="minorHAnsi" w:cstheme="minorBidi"/>
          <w:color w:val="auto"/>
          <w:sz w:val="24"/>
          <w:lang w:eastAsia="ja-JP"/>
        </w:rPr>
      </w:pPr>
      <w:del w:id="361" w:author="Cathryn Chamley" w:date="2015-12-15T13:58:00Z">
        <w:r w:rsidDel="00313A2E">
          <w:delText>4.5</w:delText>
        </w:r>
        <w:r w:rsidDel="00313A2E">
          <w:rPr>
            <w:rFonts w:asciiTheme="minorHAnsi" w:eastAsiaTheme="minorEastAsia" w:hAnsiTheme="minorHAnsi" w:cstheme="minorBidi"/>
            <w:color w:val="auto"/>
            <w:sz w:val="24"/>
            <w:lang w:eastAsia="ja-JP"/>
          </w:rPr>
          <w:tab/>
        </w:r>
        <w:r w:rsidDel="00313A2E">
          <w:delText>Changing Your User Settings</w:delText>
        </w:r>
        <w:r w:rsidDel="00313A2E">
          <w:tab/>
        </w:r>
        <w:r w:rsidR="004F6915" w:rsidDel="00313A2E">
          <w:delText>16</w:delText>
        </w:r>
      </w:del>
    </w:p>
    <w:p w14:paraId="7AAF79C8" w14:textId="77777777" w:rsidR="002001A6" w:rsidDel="00313A2E" w:rsidRDefault="002001A6">
      <w:pPr>
        <w:pStyle w:val="TOC3"/>
        <w:tabs>
          <w:tab w:val="left" w:pos="1213"/>
        </w:tabs>
        <w:rPr>
          <w:del w:id="362" w:author="Cathryn Chamley" w:date="2015-12-15T13:58:00Z"/>
          <w:rFonts w:asciiTheme="minorHAnsi" w:eastAsiaTheme="minorEastAsia" w:hAnsiTheme="minorHAnsi" w:cstheme="minorBidi"/>
          <w:color w:val="auto"/>
          <w:sz w:val="24"/>
          <w:lang w:eastAsia="ja-JP"/>
        </w:rPr>
      </w:pPr>
      <w:del w:id="363" w:author="Cathryn Chamley" w:date="2015-12-15T13:58:00Z">
        <w:r w:rsidDel="00313A2E">
          <w:delText>4.5.1</w:delText>
        </w:r>
        <w:r w:rsidDel="00313A2E">
          <w:rPr>
            <w:rFonts w:asciiTheme="minorHAnsi" w:eastAsiaTheme="minorEastAsia" w:hAnsiTheme="minorHAnsi" w:cstheme="minorBidi"/>
            <w:color w:val="auto"/>
            <w:sz w:val="24"/>
            <w:lang w:eastAsia="ja-JP"/>
          </w:rPr>
          <w:tab/>
        </w:r>
        <w:r w:rsidDel="00313A2E">
          <w:delText>Overview Tab</w:delText>
        </w:r>
        <w:r w:rsidDel="00313A2E">
          <w:tab/>
        </w:r>
        <w:r w:rsidR="004F6915" w:rsidDel="00313A2E">
          <w:delText>16</w:delText>
        </w:r>
      </w:del>
    </w:p>
    <w:p w14:paraId="38DFD5CF" w14:textId="77777777" w:rsidR="002001A6" w:rsidDel="00313A2E" w:rsidRDefault="002001A6">
      <w:pPr>
        <w:pStyle w:val="TOC3"/>
        <w:tabs>
          <w:tab w:val="left" w:pos="1213"/>
        </w:tabs>
        <w:rPr>
          <w:del w:id="364" w:author="Cathryn Chamley" w:date="2015-12-15T13:58:00Z"/>
          <w:rFonts w:asciiTheme="minorHAnsi" w:eastAsiaTheme="minorEastAsia" w:hAnsiTheme="minorHAnsi" w:cstheme="minorBidi"/>
          <w:color w:val="auto"/>
          <w:sz w:val="24"/>
          <w:lang w:eastAsia="ja-JP"/>
        </w:rPr>
      </w:pPr>
      <w:del w:id="365" w:author="Cathryn Chamley" w:date="2015-12-15T13:58:00Z">
        <w:r w:rsidDel="00313A2E">
          <w:delText>4.5.2</w:delText>
        </w:r>
        <w:r w:rsidDel="00313A2E">
          <w:rPr>
            <w:rFonts w:asciiTheme="minorHAnsi" w:eastAsiaTheme="minorEastAsia" w:hAnsiTheme="minorHAnsi" w:cstheme="minorBidi"/>
            <w:color w:val="auto"/>
            <w:sz w:val="24"/>
            <w:lang w:eastAsia="ja-JP"/>
          </w:rPr>
          <w:tab/>
        </w:r>
        <w:r w:rsidDel="00313A2E">
          <w:delText>Edit Details Tab</w:delText>
        </w:r>
        <w:r w:rsidDel="00313A2E">
          <w:tab/>
        </w:r>
        <w:r w:rsidR="004F6915" w:rsidDel="00313A2E">
          <w:delText>17</w:delText>
        </w:r>
      </w:del>
    </w:p>
    <w:p w14:paraId="7E1A2C41" w14:textId="77777777" w:rsidR="002001A6" w:rsidDel="00313A2E" w:rsidRDefault="002001A6">
      <w:pPr>
        <w:pStyle w:val="TOC3"/>
        <w:tabs>
          <w:tab w:val="left" w:pos="1213"/>
        </w:tabs>
        <w:rPr>
          <w:del w:id="366" w:author="Cathryn Chamley" w:date="2015-12-15T13:58:00Z"/>
          <w:rFonts w:asciiTheme="minorHAnsi" w:eastAsiaTheme="minorEastAsia" w:hAnsiTheme="minorHAnsi" w:cstheme="minorBidi"/>
          <w:color w:val="auto"/>
          <w:sz w:val="24"/>
          <w:lang w:eastAsia="ja-JP"/>
        </w:rPr>
      </w:pPr>
      <w:del w:id="367" w:author="Cathryn Chamley" w:date="2015-12-15T13:58:00Z">
        <w:r w:rsidDel="00313A2E">
          <w:delText>4.5.3</w:delText>
        </w:r>
        <w:r w:rsidDel="00313A2E">
          <w:rPr>
            <w:rFonts w:asciiTheme="minorHAnsi" w:eastAsiaTheme="minorEastAsia" w:hAnsiTheme="minorHAnsi" w:cstheme="minorBidi"/>
            <w:color w:val="auto"/>
            <w:sz w:val="24"/>
            <w:lang w:eastAsia="ja-JP"/>
          </w:rPr>
          <w:tab/>
        </w:r>
        <w:r w:rsidDel="00313A2E">
          <w:delText>Change Password Tab</w:delText>
        </w:r>
        <w:r w:rsidDel="00313A2E">
          <w:tab/>
        </w:r>
        <w:r w:rsidR="004F6915" w:rsidDel="00313A2E">
          <w:delText>17</w:delText>
        </w:r>
      </w:del>
    </w:p>
    <w:p w14:paraId="4D20B372" w14:textId="77777777" w:rsidR="002001A6" w:rsidDel="00313A2E" w:rsidRDefault="002001A6">
      <w:pPr>
        <w:pStyle w:val="TOC1"/>
        <w:tabs>
          <w:tab w:val="left" w:pos="371"/>
        </w:tabs>
        <w:rPr>
          <w:del w:id="368" w:author="Cathryn Chamley" w:date="2015-12-15T13:58:00Z"/>
          <w:rFonts w:asciiTheme="minorHAnsi" w:eastAsiaTheme="minorEastAsia" w:hAnsiTheme="minorHAnsi" w:cstheme="minorBidi"/>
          <w:color w:val="auto"/>
          <w:lang w:eastAsia="ja-JP"/>
        </w:rPr>
      </w:pPr>
      <w:del w:id="369" w:author="Cathryn Chamley" w:date="2015-12-15T13:58:00Z">
        <w:r w:rsidDel="00313A2E">
          <w:delText>5</w:delText>
        </w:r>
        <w:r w:rsidDel="00313A2E">
          <w:rPr>
            <w:rFonts w:asciiTheme="minorHAnsi" w:eastAsiaTheme="minorEastAsia" w:hAnsiTheme="minorHAnsi" w:cstheme="minorBidi"/>
            <w:color w:val="auto"/>
            <w:lang w:eastAsia="ja-JP"/>
          </w:rPr>
          <w:tab/>
        </w:r>
        <w:r w:rsidDel="00313A2E">
          <w:delText>Organisational Units and Projects</w:delText>
        </w:r>
        <w:r w:rsidDel="00313A2E">
          <w:tab/>
        </w:r>
        <w:r w:rsidR="004F6915" w:rsidDel="00313A2E">
          <w:delText>19</w:delText>
        </w:r>
      </w:del>
    </w:p>
    <w:p w14:paraId="7A9103BD" w14:textId="77777777" w:rsidR="002001A6" w:rsidDel="00313A2E" w:rsidRDefault="002001A6">
      <w:pPr>
        <w:pStyle w:val="TOC2"/>
        <w:tabs>
          <w:tab w:val="left" w:pos="787"/>
        </w:tabs>
        <w:rPr>
          <w:del w:id="370" w:author="Cathryn Chamley" w:date="2015-12-15T13:58:00Z"/>
          <w:rFonts w:asciiTheme="minorHAnsi" w:eastAsiaTheme="minorEastAsia" w:hAnsiTheme="minorHAnsi" w:cstheme="minorBidi"/>
          <w:color w:val="auto"/>
          <w:sz w:val="24"/>
          <w:lang w:eastAsia="ja-JP"/>
        </w:rPr>
      </w:pPr>
      <w:del w:id="371" w:author="Cathryn Chamley" w:date="2015-12-15T13:58:00Z">
        <w:r w:rsidDel="00313A2E">
          <w:delText>5.1</w:delText>
        </w:r>
        <w:r w:rsidDel="00313A2E">
          <w:rPr>
            <w:rFonts w:asciiTheme="minorHAnsi" w:eastAsiaTheme="minorEastAsia" w:hAnsiTheme="minorHAnsi" w:cstheme="minorBidi"/>
            <w:color w:val="auto"/>
            <w:sz w:val="24"/>
            <w:lang w:eastAsia="ja-JP"/>
          </w:rPr>
          <w:tab/>
        </w:r>
        <w:r w:rsidDel="00313A2E">
          <w:delText xml:space="preserve">Creating </w:delText>
        </w:r>
        <w:r w:rsidRPr="00CF3AFE" w:rsidDel="00313A2E">
          <w:delText xml:space="preserve">an </w:delText>
        </w:r>
        <w:r w:rsidDel="00313A2E">
          <w:delText xml:space="preserve">Organisational Unit </w:delText>
        </w:r>
        <w:r w:rsidRPr="00CF3AFE" w:rsidDel="00313A2E">
          <w:delText>Entry</w:delText>
        </w:r>
        <w:r w:rsidDel="00313A2E">
          <w:tab/>
        </w:r>
        <w:r w:rsidR="004F6915" w:rsidDel="00313A2E">
          <w:delText>20</w:delText>
        </w:r>
      </w:del>
    </w:p>
    <w:p w14:paraId="28495602" w14:textId="77777777" w:rsidR="002001A6" w:rsidDel="00313A2E" w:rsidRDefault="002001A6">
      <w:pPr>
        <w:pStyle w:val="TOC2"/>
        <w:tabs>
          <w:tab w:val="left" w:pos="787"/>
        </w:tabs>
        <w:rPr>
          <w:del w:id="372" w:author="Cathryn Chamley" w:date="2015-12-15T13:58:00Z"/>
          <w:rFonts w:asciiTheme="minorHAnsi" w:eastAsiaTheme="minorEastAsia" w:hAnsiTheme="minorHAnsi" w:cstheme="minorBidi"/>
          <w:color w:val="auto"/>
          <w:sz w:val="24"/>
          <w:lang w:eastAsia="ja-JP"/>
        </w:rPr>
      </w:pPr>
      <w:del w:id="373" w:author="Cathryn Chamley" w:date="2015-12-15T13:58:00Z">
        <w:r w:rsidRPr="00CF3AFE" w:rsidDel="00313A2E">
          <w:delText>5.2</w:delText>
        </w:r>
        <w:r w:rsidDel="00313A2E">
          <w:rPr>
            <w:rFonts w:asciiTheme="minorHAnsi" w:eastAsiaTheme="minorEastAsia" w:hAnsiTheme="minorHAnsi" w:cstheme="minorBidi"/>
            <w:color w:val="auto"/>
            <w:sz w:val="24"/>
            <w:lang w:eastAsia="ja-JP"/>
          </w:rPr>
          <w:tab/>
        </w:r>
        <w:r w:rsidRPr="00CF3AFE" w:rsidDel="00313A2E">
          <w:delText xml:space="preserve">Editing an </w:delText>
        </w:r>
        <w:r w:rsidDel="00313A2E">
          <w:delText xml:space="preserve">Organisational Unit </w:delText>
        </w:r>
        <w:r w:rsidRPr="00CF3AFE" w:rsidDel="00313A2E">
          <w:delText>Entry</w:delText>
        </w:r>
        <w:r w:rsidDel="00313A2E">
          <w:tab/>
        </w:r>
        <w:r w:rsidR="004F6915" w:rsidDel="00313A2E">
          <w:delText>23</w:delText>
        </w:r>
      </w:del>
    </w:p>
    <w:p w14:paraId="20755761" w14:textId="77777777" w:rsidR="002001A6" w:rsidDel="00313A2E" w:rsidRDefault="002001A6">
      <w:pPr>
        <w:pStyle w:val="TOC2"/>
        <w:tabs>
          <w:tab w:val="left" w:pos="787"/>
        </w:tabs>
        <w:rPr>
          <w:del w:id="374" w:author="Cathryn Chamley" w:date="2015-12-15T13:58:00Z"/>
          <w:rFonts w:asciiTheme="minorHAnsi" w:eastAsiaTheme="minorEastAsia" w:hAnsiTheme="minorHAnsi" w:cstheme="minorBidi"/>
          <w:color w:val="auto"/>
          <w:sz w:val="24"/>
          <w:lang w:eastAsia="ja-JP"/>
        </w:rPr>
      </w:pPr>
      <w:del w:id="375" w:author="Cathryn Chamley" w:date="2015-12-15T13:58:00Z">
        <w:r w:rsidDel="00313A2E">
          <w:delText>5.3</w:delText>
        </w:r>
        <w:r w:rsidDel="00313A2E">
          <w:rPr>
            <w:rFonts w:asciiTheme="minorHAnsi" w:eastAsiaTheme="minorEastAsia" w:hAnsiTheme="minorHAnsi" w:cstheme="minorBidi"/>
            <w:color w:val="auto"/>
            <w:sz w:val="24"/>
            <w:lang w:eastAsia="ja-JP"/>
          </w:rPr>
          <w:tab/>
        </w:r>
        <w:r w:rsidDel="00313A2E">
          <w:delText>Creating a Project</w:delText>
        </w:r>
        <w:r w:rsidRPr="00CF3AFE" w:rsidDel="00313A2E">
          <w:delText xml:space="preserve"> Entry</w:delText>
        </w:r>
        <w:r w:rsidDel="00313A2E">
          <w:tab/>
        </w:r>
        <w:r w:rsidR="004F6915" w:rsidDel="00313A2E">
          <w:delText>23</w:delText>
        </w:r>
      </w:del>
    </w:p>
    <w:p w14:paraId="50A5F71C" w14:textId="77777777" w:rsidR="002001A6" w:rsidDel="00313A2E" w:rsidRDefault="002001A6">
      <w:pPr>
        <w:pStyle w:val="TOC2"/>
        <w:tabs>
          <w:tab w:val="left" w:pos="787"/>
        </w:tabs>
        <w:rPr>
          <w:del w:id="376" w:author="Cathryn Chamley" w:date="2015-12-15T13:58:00Z"/>
          <w:rFonts w:asciiTheme="minorHAnsi" w:eastAsiaTheme="minorEastAsia" w:hAnsiTheme="minorHAnsi" w:cstheme="minorBidi"/>
          <w:color w:val="auto"/>
          <w:sz w:val="24"/>
          <w:lang w:eastAsia="ja-JP"/>
        </w:rPr>
      </w:pPr>
      <w:del w:id="377" w:author="Cathryn Chamley" w:date="2015-12-15T13:58:00Z">
        <w:r w:rsidDel="00313A2E">
          <w:delText>5.4</w:delText>
        </w:r>
        <w:r w:rsidDel="00313A2E">
          <w:rPr>
            <w:rFonts w:asciiTheme="minorHAnsi" w:eastAsiaTheme="minorEastAsia" w:hAnsiTheme="minorHAnsi" w:cstheme="minorBidi"/>
            <w:color w:val="auto"/>
            <w:sz w:val="24"/>
            <w:lang w:eastAsia="ja-JP"/>
          </w:rPr>
          <w:tab/>
        </w:r>
        <w:r w:rsidRPr="00CF3AFE" w:rsidDel="00313A2E">
          <w:delText xml:space="preserve">Editing </w:delText>
        </w:r>
        <w:r w:rsidDel="00313A2E">
          <w:delText>a Project</w:delText>
        </w:r>
        <w:r w:rsidRPr="00CF3AFE" w:rsidDel="00313A2E">
          <w:delText xml:space="preserve"> Entry</w:delText>
        </w:r>
        <w:r w:rsidDel="00313A2E">
          <w:tab/>
        </w:r>
        <w:r w:rsidR="004F6915" w:rsidDel="00313A2E">
          <w:delText>26</w:delText>
        </w:r>
      </w:del>
    </w:p>
    <w:p w14:paraId="0A05C2F8" w14:textId="77777777" w:rsidR="002001A6" w:rsidDel="00313A2E" w:rsidRDefault="002001A6">
      <w:pPr>
        <w:pStyle w:val="TOC2"/>
        <w:tabs>
          <w:tab w:val="left" w:pos="787"/>
        </w:tabs>
        <w:rPr>
          <w:del w:id="378" w:author="Cathryn Chamley" w:date="2015-12-15T13:58:00Z"/>
          <w:rFonts w:asciiTheme="minorHAnsi" w:eastAsiaTheme="minorEastAsia" w:hAnsiTheme="minorHAnsi" w:cstheme="minorBidi"/>
          <w:color w:val="auto"/>
          <w:sz w:val="24"/>
          <w:lang w:eastAsia="ja-JP"/>
        </w:rPr>
      </w:pPr>
      <w:del w:id="379" w:author="Cathryn Chamley" w:date="2015-12-15T13:58:00Z">
        <w:r w:rsidDel="00313A2E">
          <w:delText>5.5</w:delText>
        </w:r>
        <w:r w:rsidDel="00313A2E">
          <w:rPr>
            <w:rFonts w:asciiTheme="minorHAnsi" w:eastAsiaTheme="minorEastAsia" w:hAnsiTheme="minorHAnsi" w:cstheme="minorBidi"/>
            <w:color w:val="auto"/>
            <w:sz w:val="24"/>
            <w:lang w:eastAsia="ja-JP"/>
          </w:rPr>
          <w:tab/>
        </w:r>
        <w:r w:rsidDel="00313A2E">
          <w:delText>Setting Up Project Parameters</w:delText>
        </w:r>
        <w:r w:rsidDel="00313A2E">
          <w:tab/>
        </w:r>
        <w:r w:rsidR="004F6915" w:rsidDel="00313A2E">
          <w:delText>26</w:delText>
        </w:r>
      </w:del>
    </w:p>
    <w:p w14:paraId="1A1556BF" w14:textId="77777777" w:rsidR="002001A6" w:rsidDel="00313A2E" w:rsidRDefault="002001A6">
      <w:pPr>
        <w:pStyle w:val="TOC1"/>
        <w:tabs>
          <w:tab w:val="left" w:pos="371"/>
        </w:tabs>
        <w:rPr>
          <w:del w:id="380" w:author="Cathryn Chamley" w:date="2015-12-15T13:58:00Z"/>
          <w:rFonts w:asciiTheme="minorHAnsi" w:eastAsiaTheme="minorEastAsia" w:hAnsiTheme="minorHAnsi" w:cstheme="minorBidi"/>
          <w:color w:val="auto"/>
          <w:lang w:eastAsia="ja-JP"/>
        </w:rPr>
      </w:pPr>
      <w:del w:id="381" w:author="Cathryn Chamley" w:date="2015-12-15T13:58:00Z">
        <w:r w:rsidDel="00313A2E">
          <w:delText>6</w:delText>
        </w:r>
        <w:r w:rsidDel="00313A2E">
          <w:rPr>
            <w:rFonts w:asciiTheme="minorHAnsi" w:eastAsiaTheme="minorEastAsia" w:hAnsiTheme="minorHAnsi" w:cstheme="minorBidi"/>
            <w:color w:val="auto"/>
            <w:lang w:eastAsia="ja-JP"/>
          </w:rPr>
          <w:tab/>
        </w:r>
        <w:r w:rsidDel="00313A2E">
          <w:delText>Data File Storage and Metadata</w:delText>
        </w:r>
        <w:r w:rsidDel="00313A2E">
          <w:tab/>
        </w:r>
        <w:r w:rsidR="004F6915" w:rsidDel="00313A2E">
          <w:delText>28</w:delText>
        </w:r>
      </w:del>
    </w:p>
    <w:p w14:paraId="3FADAF22" w14:textId="77777777" w:rsidR="002001A6" w:rsidDel="00313A2E" w:rsidRDefault="002001A6">
      <w:pPr>
        <w:pStyle w:val="TOC2"/>
        <w:tabs>
          <w:tab w:val="left" w:pos="787"/>
        </w:tabs>
        <w:rPr>
          <w:del w:id="382" w:author="Cathryn Chamley" w:date="2015-12-15T13:58:00Z"/>
          <w:rFonts w:asciiTheme="minorHAnsi" w:eastAsiaTheme="minorEastAsia" w:hAnsiTheme="minorHAnsi" w:cstheme="minorBidi"/>
          <w:color w:val="auto"/>
          <w:sz w:val="24"/>
          <w:lang w:eastAsia="ja-JP"/>
        </w:rPr>
      </w:pPr>
      <w:del w:id="383" w:author="Cathryn Chamley" w:date="2015-12-15T13:58:00Z">
        <w:r w:rsidDel="00313A2E">
          <w:delText>6.1</w:delText>
        </w:r>
        <w:r w:rsidDel="00313A2E">
          <w:rPr>
            <w:rFonts w:asciiTheme="minorHAnsi" w:eastAsiaTheme="minorEastAsia" w:hAnsiTheme="minorHAnsi" w:cstheme="minorBidi"/>
            <w:color w:val="auto"/>
            <w:sz w:val="24"/>
            <w:lang w:eastAsia="ja-JP"/>
          </w:rPr>
          <w:tab/>
        </w:r>
        <w:r w:rsidDel="00313A2E">
          <w:delText>Data File Types</w:delText>
        </w:r>
        <w:r w:rsidDel="00313A2E">
          <w:tab/>
        </w:r>
        <w:r w:rsidR="004F6915" w:rsidDel="00313A2E">
          <w:delText>28</w:delText>
        </w:r>
      </w:del>
    </w:p>
    <w:p w14:paraId="05248BB7" w14:textId="77777777" w:rsidR="002001A6" w:rsidDel="00313A2E" w:rsidRDefault="002001A6">
      <w:pPr>
        <w:pStyle w:val="TOC2"/>
        <w:tabs>
          <w:tab w:val="left" w:pos="787"/>
        </w:tabs>
        <w:rPr>
          <w:del w:id="384" w:author="Cathryn Chamley" w:date="2015-12-15T13:58:00Z"/>
          <w:rFonts w:asciiTheme="minorHAnsi" w:eastAsiaTheme="minorEastAsia" w:hAnsiTheme="minorHAnsi" w:cstheme="minorBidi"/>
          <w:color w:val="auto"/>
          <w:sz w:val="24"/>
          <w:lang w:eastAsia="ja-JP"/>
        </w:rPr>
      </w:pPr>
      <w:del w:id="385" w:author="Cathryn Chamley" w:date="2015-12-15T13:58:00Z">
        <w:r w:rsidDel="00313A2E">
          <w:delText>6.2</w:delText>
        </w:r>
        <w:r w:rsidDel="00313A2E">
          <w:rPr>
            <w:rFonts w:asciiTheme="minorHAnsi" w:eastAsiaTheme="minorEastAsia" w:hAnsiTheme="minorHAnsi" w:cstheme="minorBidi"/>
            <w:color w:val="auto"/>
            <w:sz w:val="24"/>
            <w:lang w:eastAsia="ja-JP"/>
          </w:rPr>
          <w:tab/>
        </w:r>
        <w:r w:rsidDel="00313A2E">
          <w:delText>Metadata</w:delText>
        </w:r>
        <w:r w:rsidDel="00313A2E">
          <w:tab/>
        </w:r>
        <w:r w:rsidR="004F6915" w:rsidDel="00313A2E">
          <w:delText>28</w:delText>
        </w:r>
      </w:del>
    </w:p>
    <w:p w14:paraId="66108F38" w14:textId="77777777" w:rsidR="002001A6" w:rsidDel="00313A2E" w:rsidRDefault="002001A6">
      <w:pPr>
        <w:pStyle w:val="TOC3"/>
        <w:tabs>
          <w:tab w:val="left" w:pos="1213"/>
        </w:tabs>
        <w:rPr>
          <w:del w:id="386" w:author="Cathryn Chamley" w:date="2015-12-15T13:58:00Z"/>
          <w:rFonts w:asciiTheme="minorHAnsi" w:eastAsiaTheme="minorEastAsia" w:hAnsiTheme="minorHAnsi" w:cstheme="minorBidi"/>
          <w:color w:val="auto"/>
          <w:sz w:val="24"/>
          <w:lang w:eastAsia="ja-JP"/>
        </w:rPr>
      </w:pPr>
      <w:del w:id="387" w:author="Cathryn Chamley" w:date="2015-12-15T13:58:00Z">
        <w:r w:rsidDel="00313A2E">
          <w:delText>6.2.1</w:delText>
        </w:r>
        <w:r w:rsidDel="00313A2E">
          <w:rPr>
            <w:rFonts w:asciiTheme="minorHAnsi" w:eastAsiaTheme="minorEastAsia" w:hAnsiTheme="minorHAnsi" w:cstheme="minorBidi"/>
            <w:color w:val="auto"/>
            <w:sz w:val="24"/>
            <w:lang w:eastAsia="ja-JP"/>
          </w:rPr>
          <w:tab/>
        </w:r>
        <w:r w:rsidDel="00313A2E">
          <w:delText>Basic Information</w:delText>
        </w:r>
        <w:r w:rsidDel="00313A2E">
          <w:tab/>
        </w:r>
        <w:r w:rsidR="004F6915" w:rsidDel="00313A2E">
          <w:delText>28</w:delText>
        </w:r>
      </w:del>
    </w:p>
    <w:p w14:paraId="245349D6" w14:textId="77777777" w:rsidR="002001A6" w:rsidDel="00313A2E" w:rsidRDefault="002001A6">
      <w:pPr>
        <w:pStyle w:val="TOC3"/>
        <w:tabs>
          <w:tab w:val="left" w:pos="1213"/>
        </w:tabs>
        <w:rPr>
          <w:del w:id="388" w:author="Cathryn Chamley" w:date="2015-12-15T13:58:00Z"/>
          <w:rFonts w:asciiTheme="minorHAnsi" w:eastAsiaTheme="minorEastAsia" w:hAnsiTheme="minorHAnsi" w:cstheme="minorBidi"/>
          <w:color w:val="auto"/>
          <w:sz w:val="24"/>
          <w:lang w:eastAsia="ja-JP"/>
        </w:rPr>
      </w:pPr>
      <w:del w:id="389" w:author="Cathryn Chamley" w:date="2015-12-15T13:58:00Z">
        <w:r w:rsidDel="00313A2E">
          <w:delText>6.2.2</w:delText>
        </w:r>
        <w:r w:rsidDel="00313A2E">
          <w:rPr>
            <w:rFonts w:asciiTheme="minorHAnsi" w:eastAsiaTheme="minorEastAsia" w:hAnsiTheme="minorHAnsi" w:cstheme="minorBidi"/>
            <w:color w:val="auto"/>
            <w:sz w:val="24"/>
            <w:lang w:eastAsia="ja-JP"/>
          </w:rPr>
          <w:tab/>
        </w:r>
        <w:r w:rsidDel="00313A2E">
          <w:delText>Access Control</w:delText>
        </w:r>
        <w:r w:rsidDel="00313A2E">
          <w:tab/>
        </w:r>
        <w:r w:rsidR="004F6915" w:rsidDel="00313A2E">
          <w:delText>31</w:delText>
        </w:r>
      </w:del>
    </w:p>
    <w:p w14:paraId="2A445F33" w14:textId="77777777" w:rsidR="002001A6" w:rsidDel="00313A2E" w:rsidRDefault="002001A6">
      <w:pPr>
        <w:pStyle w:val="TOC3"/>
        <w:tabs>
          <w:tab w:val="left" w:pos="1213"/>
        </w:tabs>
        <w:rPr>
          <w:del w:id="390" w:author="Cathryn Chamley" w:date="2015-12-15T13:58:00Z"/>
          <w:rFonts w:asciiTheme="minorHAnsi" w:eastAsiaTheme="minorEastAsia" w:hAnsiTheme="minorHAnsi" w:cstheme="minorBidi"/>
          <w:color w:val="auto"/>
          <w:sz w:val="24"/>
          <w:lang w:eastAsia="ja-JP"/>
        </w:rPr>
      </w:pPr>
      <w:del w:id="391" w:author="Cathryn Chamley" w:date="2015-12-15T13:58:00Z">
        <w:r w:rsidDel="00313A2E">
          <w:delText>6.2.3</w:delText>
        </w:r>
        <w:r w:rsidDel="00313A2E">
          <w:rPr>
            <w:rFonts w:asciiTheme="minorHAnsi" w:eastAsiaTheme="minorEastAsia" w:hAnsiTheme="minorHAnsi" w:cstheme="minorBidi"/>
            <w:color w:val="auto"/>
            <w:sz w:val="24"/>
            <w:lang w:eastAsia="ja-JP"/>
          </w:rPr>
          <w:tab/>
        </w:r>
        <w:r w:rsidDel="00313A2E">
          <w:delText>File Relationships</w:delText>
        </w:r>
        <w:r w:rsidDel="00313A2E">
          <w:tab/>
        </w:r>
        <w:r w:rsidR="004F6915" w:rsidDel="00313A2E">
          <w:delText>33</w:delText>
        </w:r>
      </w:del>
    </w:p>
    <w:p w14:paraId="1C04F3CF" w14:textId="77777777" w:rsidR="002001A6" w:rsidDel="00313A2E" w:rsidRDefault="002001A6">
      <w:pPr>
        <w:pStyle w:val="TOC3"/>
        <w:tabs>
          <w:tab w:val="left" w:pos="1213"/>
        </w:tabs>
        <w:rPr>
          <w:del w:id="392" w:author="Cathryn Chamley" w:date="2015-12-15T13:58:00Z"/>
          <w:rFonts w:asciiTheme="minorHAnsi" w:eastAsiaTheme="minorEastAsia" w:hAnsiTheme="minorHAnsi" w:cstheme="minorBidi"/>
          <w:color w:val="auto"/>
          <w:sz w:val="24"/>
          <w:lang w:eastAsia="ja-JP"/>
        </w:rPr>
      </w:pPr>
      <w:del w:id="393" w:author="Cathryn Chamley" w:date="2015-12-15T13:58:00Z">
        <w:r w:rsidDel="00313A2E">
          <w:delText>6.2.4</w:delText>
        </w:r>
        <w:r w:rsidDel="00313A2E">
          <w:rPr>
            <w:rFonts w:asciiTheme="minorHAnsi" w:eastAsiaTheme="minorEastAsia" w:hAnsiTheme="minorHAnsi" w:cstheme="minorBidi"/>
            <w:color w:val="auto"/>
            <w:sz w:val="24"/>
            <w:lang w:eastAsia="ja-JP"/>
          </w:rPr>
          <w:tab/>
        </w:r>
        <w:r w:rsidDel="00313A2E">
          <w:delText>Summary Information extracted for TOA5/NETCDF/NCML files</w:delText>
        </w:r>
        <w:r w:rsidDel="00313A2E">
          <w:tab/>
        </w:r>
        <w:r w:rsidR="004F6915" w:rsidDel="00313A2E">
          <w:delText>34</w:delText>
        </w:r>
      </w:del>
    </w:p>
    <w:p w14:paraId="0509FC3B" w14:textId="77777777" w:rsidR="002001A6" w:rsidDel="00313A2E" w:rsidRDefault="002001A6">
      <w:pPr>
        <w:pStyle w:val="TOC3"/>
        <w:tabs>
          <w:tab w:val="left" w:pos="1213"/>
        </w:tabs>
        <w:rPr>
          <w:del w:id="394" w:author="Cathryn Chamley" w:date="2015-12-15T13:58:00Z"/>
          <w:rFonts w:asciiTheme="minorHAnsi" w:eastAsiaTheme="minorEastAsia" w:hAnsiTheme="minorHAnsi" w:cstheme="minorBidi"/>
          <w:color w:val="auto"/>
          <w:sz w:val="24"/>
          <w:lang w:eastAsia="ja-JP"/>
        </w:rPr>
      </w:pPr>
      <w:del w:id="395" w:author="Cathryn Chamley" w:date="2015-12-15T13:58:00Z">
        <w:r w:rsidDel="00313A2E">
          <w:delText>6.2.5</w:delText>
        </w:r>
        <w:r w:rsidDel="00313A2E">
          <w:rPr>
            <w:rFonts w:asciiTheme="minorHAnsi" w:eastAsiaTheme="minorEastAsia" w:hAnsiTheme="minorHAnsi" w:cstheme="minorBidi"/>
            <w:color w:val="auto"/>
            <w:sz w:val="24"/>
            <w:lang w:eastAsia="ja-JP"/>
          </w:rPr>
          <w:tab/>
        </w:r>
        <w:r w:rsidDel="00313A2E">
          <w:delText>Column Information for TOA5/NETCDF/NCML Files</w:delText>
        </w:r>
        <w:r w:rsidDel="00313A2E">
          <w:tab/>
        </w:r>
        <w:r w:rsidR="004F6915" w:rsidDel="00313A2E">
          <w:delText>34</w:delText>
        </w:r>
      </w:del>
    </w:p>
    <w:p w14:paraId="6B1E2777" w14:textId="77777777" w:rsidR="002001A6" w:rsidDel="00313A2E" w:rsidRDefault="002001A6">
      <w:pPr>
        <w:pStyle w:val="TOC3"/>
        <w:tabs>
          <w:tab w:val="left" w:pos="1213"/>
        </w:tabs>
        <w:rPr>
          <w:del w:id="396" w:author="Cathryn Chamley" w:date="2015-12-15T13:58:00Z"/>
          <w:rFonts w:asciiTheme="minorHAnsi" w:eastAsiaTheme="minorEastAsia" w:hAnsiTheme="minorHAnsi" w:cstheme="minorBidi"/>
          <w:color w:val="auto"/>
          <w:sz w:val="24"/>
          <w:lang w:eastAsia="ja-JP"/>
        </w:rPr>
      </w:pPr>
      <w:del w:id="397" w:author="Cathryn Chamley" w:date="2015-12-15T13:58:00Z">
        <w:r w:rsidDel="00313A2E">
          <w:delText>6.2.6</w:delText>
        </w:r>
        <w:r w:rsidDel="00313A2E">
          <w:rPr>
            <w:rFonts w:asciiTheme="minorHAnsi" w:eastAsiaTheme="minorEastAsia" w:hAnsiTheme="minorHAnsi" w:cstheme="minorBidi"/>
            <w:color w:val="auto"/>
            <w:sz w:val="24"/>
            <w:lang w:eastAsia="ja-JP"/>
          </w:rPr>
          <w:tab/>
        </w:r>
        <w:r w:rsidDel="00313A2E">
          <w:delText>Information Extracted from Image Files</w:delText>
        </w:r>
        <w:r w:rsidDel="00313A2E">
          <w:tab/>
        </w:r>
        <w:r w:rsidR="004F6915" w:rsidDel="00313A2E">
          <w:delText>35</w:delText>
        </w:r>
      </w:del>
    </w:p>
    <w:p w14:paraId="7EDCFDBB" w14:textId="77777777" w:rsidR="002001A6" w:rsidDel="00313A2E" w:rsidRDefault="002001A6">
      <w:pPr>
        <w:pStyle w:val="TOC1"/>
        <w:tabs>
          <w:tab w:val="left" w:pos="371"/>
        </w:tabs>
        <w:rPr>
          <w:del w:id="398" w:author="Cathryn Chamley" w:date="2015-12-15T13:58:00Z"/>
          <w:rFonts w:asciiTheme="minorHAnsi" w:eastAsiaTheme="minorEastAsia" w:hAnsiTheme="minorHAnsi" w:cstheme="minorBidi"/>
          <w:color w:val="auto"/>
          <w:lang w:eastAsia="ja-JP"/>
        </w:rPr>
      </w:pPr>
      <w:del w:id="399" w:author="Cathryn Chamley" w:date="2015-12-15T13:58:00Z">
        <w:r w:rsidDel="00313A2E">
          <w:delText>7</w:delText>
        </w:r>
        <w:r w:rsidDel="00313A2E">
          <w:rPr>
            <w:rFonts w:asciiTheme="minorHAnsi" w:eastAsiaTheme="minorEastAsia" w:hAnsiTheme="minorHAnsi" w:cstheme="minorBidi"/>
            <w:color w:val="auto"/>
            <w:lang w:eastAsia="ja-JP"/>
          </w:rPr>
          <w:tab/>
        </w:r>
        <w:r w:rsidDel="00313A2E">
          <w:delText>Uploading Data Files</w:delText>
        </w:r>
        <w:r w:rsidDel="00313A2E">
          <w:tab/>
        </w:r>
        <w:r w:rsidR="004F6915" w:rsidDel="00313A2E">
          <w:delText>36</w:delText>
        </w:r>
      </w:del>
    </w:p>
    <w:p w14:paraId="7EFEF8B9" w14:textId="77777777" w:rsidR="002001A6" w:rsidDel="00313A2E" w:rsidRDefault="002001A6">
      <w:pPr>
        <w:pStyle w:val="TOC2"/>
        <w:tabs>
          <w:tab w:val="left" w:pos="787"/>
        </w:tabs>
        <w:rPr>
          <w:del w:id="400" w:author="Cathryn Chamley" w:date="2015-12-15T13:58:00Z"/>
          <w:rFonts w:asciiTheme="minorHAnsi" w:eastAsiaTheme="minorEastAsia" w:hAnsiTheme="minorHAnsi" w:cstheme="minorBidi"/>
          <w:color w:val="auto"/>
          <w:sz w:val="24"/>
          <w:lang w:eastAsia="ja-JP"/>
        </w:rPr>
      </w:pPr>
      <w:del w:id="401" w:author="Cathryn Chamley" w:date="2015-12-15T13:58:00Z">
        <w:r w:rsidDel="00313A2E">
          <w:delText>7.1</w:delText>
        </w:r>
        <w:r w:rsidDel="00313A2E">
          <w:rPr>
            <w:rFonts w:asciiTheme="minorHAnsi" w:eastAsiaTheme="minorEastAsia" w:hAnsiTheme="minorHAnsi" w:cstheme="minorBidi"/>
            <w:color w:val="auto"/>
            <w:sz w:val="24"/>
            <w:lang w:eastAsia="ja-JP"/>
          </w:rPr>
          <w:tab/>
        </w:r>
        <w:r w:rsidDel="00313A2E">
          <w:delText>Uploading Image Files</w:delText>
        </w:r>
        <w:r w:rsidDel="00313A2E">
          <w:tab/>
        </w:r>
        <w:r w:rsidR="004F6915" w:rsidDel="00313A2E">
          <w:delText>39</w:delText>
        </w:r>
      </w:del>
    </w:p>
    <w:p w14:paraId="1698D2E9" w14:textId="77777777" w:rsidR="002001A6" w:rsidDel="00313A2E" w:rsidRDefault="002001A6">
      <w:pPr>
        <w:pStyle w:val="TOC2"/>
        <w:tabs>
          <w:tab w:val="left" w:pos="787"/>
        </w:tabs>
        <w:rPr>
          <w:del w:id="402" w:author="Cathryn Chamley" w:date="2015-12-15T13:58:00Z"/>
          <w:rFonts w:asciiTheme="minorHAnsi" w:eastAsiaTheme="minorEastAsia" w:hAnsiTheme="minorHAnsi" w:cstheme="minorBidi"/>
          <w:color w:val="auto"/>
          <w:sz w:val="24"/>
          <w:lang w:eastAsia="ja-JP"/>
        </w:rPr>
      </w:pPr>
      <w:del w:id="403" w:author="Cathryn Chamley" w:date="2015-12-15T13:58:00Z">
        <w:r w:rsidDel="00313A2E">
          <w:delText>7.2</w:delText>
        </w:r>
        <w:r w:rsidDel="00313A2E">
          <w:rPr>
            <w:rFonts w:asciiTheme="minorHAnsi" w:eastAsiaTheme="minorEastAsia" w:hAnsiTheme="minorHAnsi" w:cstheme="minorBidi"/>
            <w:color w:val="auto"/>
            <w:sz w:val="24"/>
            <w:lang w:eastAsia="ja-JP"/>
          </w:rPr>
          <w:tab/>
        </w:r>
        <w:r w:rsidDel="00313A2E">
          <w:delText>Uploading Video and Audio Files</w:delText>
        </w:r>
        <w:r w:rsidDel="00313A2E">
          <w:tab/>
        </w:r>
        <w:r w:rsidR="004F6915" w:rsidDel="00313A2E">
          <w:delText>39</w:delText>
        </w:r>
      </w:del>
    </w:p>
    <w:p w14:paraId="7FDFF84D" w14:textId="77777777" w:rsidR="002001A6" w:rsidDel="00313A2E" w:rsidRDefault="002001A6">
      <w:pPr>
        <w:pStyle w:val="TOC2"/>
        <w:tabs>
          <w:tab w:val="left" w:pos="787"/>
        </w:tabs>
        <w:rPr>
          <w:del w:id="404" w:author="Cathryn Chamley" w:date="2015-12-15T13:58:00Z"/>
          <w:rFonts w:asciiTheme="minorHAnsi" w:eastAsiaTheme="minorEastAsia" w:hAnsiTheme="minorHAnsi" w:cstheme="minorBidi"/>
          <w:color w:val="auto"/>
          <w:sz w:val="24"/>
          <w:lang w:eastAsia="ja-JP"/>
        </w:rPr>
      </w:pPr>
      <w:del w:id="405" w:author="Cathryn Chamley" w:date="2015-12-15T13:58:00Z">
        <w:r w:rsidDel="00313A2E">
          <w:delText>7.3</w:delText>
        </w:r>
        <w:r w:rsidDel="00313A2E">
          <w:rPr>
            <w:rFonts w:asciiTheme="minorHAnsi" w:eastAsiaTheme="minorEastAsia" w:hAnsiTheme="minorHAnsi" w:cstheme="minorBidi"/>
            <w:color w:val="auto"/>
            <w:sz w:val="24"/>
            <w:lang w:eastAsia="ja-JP"/>
          </w:rPr>
          <w:tab/>
        </w:r>
        <w:r w:rsidDel="00313A2E">
          <w:delText>Uploading RAW TOA5 Data Files</w:delText>
        </w:r>
        <w:r w:rsidDel="00313A2E">
          <w:tab/>
        </w:r>
        <w:r w:rsidR="004F6915" w:rsidDel="00313A2E">
          <w:delText>40</w:delText>
        </w:r>
      </w:del>
    </w:p>
    <w:p w14:paraId="4E45A300" w14:textId="77777777" w:rsidR="002001A6" w:rsidDel="00313A2E" w:rsidRDefault="002001A6">
      <w:pPr>
        <w:pStyle w:val="TOC3"/>
        <w:tabs>
          <w:tab w:val="left" w:pos="1213"/>
        </w:tabs>
        <w:rPr>
          <w:del w:id="406" w:author="Cathryn Chamley" w:date="2015-12-15T13:58:00Z"/>
          <w:rFonts w:asciiTheme="minorHAnsi" w:eastAsiaTheme="minorEastAsia" w:hAnsiTheme="minorHAnsi" w:cstheme="minorBidi"/>
          <w:color w:val="auto"/>
          <w:sz w:val="24"/>
          <w:lang w:eastAsia="ja-JP"/>
        </w:rPr>
      </w:pPr>
      <w:del w:id="407" w:author="Cathryn Chamley" w:date="2015-12-15T13:58:00Z">
        <w:r w:rsidDel="00313A2E">
          <w:delText>7.3.1</w:delText>
        </w:r>
        <w:r w:rsidDel="00313A2E">
          <w:rPr>
            <w:rFonts w:asciiTheme="minorHAnsi" w:eastAsiaTheme="minorEastAsia" w:hAnsiTheme="minorHAnsi" w:cstheme="minorBidi"/>
            <w:color w:val="auto"/>
            <w:sz w:val="24"/>
            <w:lang w:eastAsia="ja-JP"/>
          </w:rPr>
          <w:tab/>
        </w:r>
        <w:r w:rsidDel="00313A2E">
          <w:delText>TOA5 Data Upload Action Summary</w:delText>
        </w:r>
        <w:r w:rsidDel="00313A2E">
          <w:tab/>
        </w:r>
        <w:r w:rsidR="004F6915" w:rsidDel="00313A2E">
          <w:delText>41</w:delText>
        </w:r>
      </w:del>
    </w:p>
    <w:p w14:paraId="608B08BF" w14:textId="77777777" w:rsidR="002001A6" w:rsidDel="00313A2E" w:rsidRDefault="002001A6">
      <w:pPr>
        <w:pStyle w:val="TOC2"/>
        <w:tabs>
          <w:tab w:val="left" w:pos="787"/>
        </w:tabs>
        <w:rPr>
          <w:del w:id="408" w:author="Cathryn Chamley" w:date="2015-12-15T13:58:00Z"/>
          <w:rFonts w:asciiTheme="minorHAnsi" w:eastAsiaTheme="minorEastAsia" w:hAnsiTheme="minorHAnsi" w:cstheme="minorBidi"/>
          <w:color w:val="auto"/>
          <w:sz w:val="24"/>
          <w:lang w:eastAsia="ja-JP"/>
        </w:rPr>
      </w:pPr>
      <w:del w:id="409" w:author="Cathryn Chamley" w:date="2015-12-15T13:58:00Z">
        <w:r w:rsidDel="00313A2E">
          <w:delText>7.4</w:delText>
        </w:r>
        <w:r w:rsidDel="00313A2E">
          <w:rPr>
            <w:rFonts w:asciiTheme="minorHAnsi" w:eastAsiaTheme="minorEastAsia" w:hAnsiTheme="minorHAnsi" w:cstheme="minorBidi"/>
            <w:color w:val="auto"/>
            <w:sz w:val="24"/>
            <w:lang w:eastAsia="ja-JP"/>
          </w:rPr>
          <w:tab/>
        </w:r>
        <w:r w:rsidDel="00313A2E">
          <w:delText>Automating the upload of data to DIVER</w:delText>
        </w:r>
        <w:r w:rsidDel="00313A2E">
          <w:tab/>
        </w:r>
        <w:r w:rsidR="004F6915" w:rsidDel="00313A2E">
          <w:delText>42</w:delText>
        </w:r>
      </w:del>
    </w:p>
    <w:p w14:paraId="50DB67BE" w14:textId="77777777" w:rsidR="002001A6" w:rsidDel="00313A2E" w:rsidRDefault="002001A6">
      <w:pPr>
        <w:pStyle w:val="TOC1"/>
        <w:tabs>
          <w:tab w:val="left" w:pos="371"/>
        </w:tabs>
        <w:rPr>
          <w:del w:id="410" w:author="Cathryn Chamley" w:date="2015-12-15T13:58:00Z"/>
          <w:rFonts w:asciiTheme="minorHAnsi" w:eastAsiaTheme="minorEastAsia" w:hAnsiTheme="minorHAnsi" w:cstheme="minorBidi"/>
          <w:color w:val="auto"/>
          <w:lang w:eastAsia="ja-JP"/>
        </w:rPr>
      </w:pPr>
      <w:del w:id="411" w:author="Cathryn Chamley" w:date="2015-12-15T13:58:00Z">
        <w:r w:rsidDel="00313A2E">
          <w:delText>8</w:delText>
        </w:r>
        <w:r w:rsidDel="00313A2E">
          <w:rPr>
            <w:rFonts w:asciiTheme="minorHAnsi" w:eastAsiaTheme="minorEastAsia" w:hAnsiTheme="minorHAnsi" w:cstheme="minorBidi"/>
            <w:color w:val="auto"/>
            <w:lang w:eastAsia="ja-JP"/>
          </w:rPr>
          <w:tab/>
        </w:r>
        <w:r w:rsidDel="00313A2E">
          <w:delText>Managing Data Files</w:delText>
        </w:r>
        <w:r w:rsidDel="00313A2E">
          <w:tab/>
        </w:r>
        <w:r w:rsidR="004F6915" w:rsidDel="00313A2E">
          <w:delText>43</w:delText>
        </w:r>
      </w:del>
    </w:p>
    <w:p w14:paraId="0C27D47F" w14:textId="77777777" w:rsidR="002001A6" w:rsidDel="00313A2E" w:rsidRDefault="002001A6">
      <w:pPr>
        <w:pStyle w:val="TOC2"/>
        <w:tabs>
          <w:tab w:val="left" w:pos="787"/>
        </w:tabs>
        <w:rPr>
          <w:del w:id="412" w:author="Cathryn Chamley" w:date="2015-12-15T13:58:00Z"/>
          <w:rFonts w:asciiTheme="minorHAnsi" w:eastAsiaTheme="minorEastAsia" w:hAnsiTheme="minorHAnsi" w:cstheme="minorBidi"/>
          <w:color w:val="auto"/>
          <w:sz w:val="24"/>
          <w:lang w:eastAsia="ja-JP"/>
        </w:rPr>
      </w:pPr>
      <w:del w:id="413" w:author="Cathryn Chamley" w:date="2015-12-15T13:58:00Z">
        <w:r w:rsidDel="00313A2E">
          <w:delText>8.1</w:delText>
        </w:r>
        <w:r w:rsidDel="00313A2E">
          <w:rPr>
            <w:rFonts w:asciiTheme="minorHAnsi" w:eastAsiaTheme="minorEastAsia" w:hAnsiTheme="minorHAnsi" w:cstheme="minorBidi"/>
            <w:color w:val="auto"/>
            <w:sz w:val="24"/>
            <w:lang w:eastAsia="ja-JP"/>
          </w:rPr>
          <w:tab/>
        </w:r>
        <w:r w:rsidDel="00313A2E">
          <w:delText>The Dashboard Tab</w:delText>
        </w:r>
        <w:r w:rsidDel="00313A2E">
          <w:tab/>
        </w:r>
        <w:r w:rsidR="004F6915" w:rsidDel="00313A2E">
          <w:delText>43</w:delText>
        </w:r>
      </w:del>
    </w:p>
    <w:p w14:paraId="6F0FB1E6" w14:textId="77777777" w:rsidR="002001A6" w:rsidDel="00313A2E" w:rsidRDefault="002001A6">
      <w:pPr>
        <w:pStyle w:val="TOC2"/>
        <w:tabs>
          <w:tab w:val="left" w:pos="787"/>
        </w:tabs>
        <w:rPr>
          <w:del w:id="414" w:author="Cathryn Chamley" w:date="2015-12-15T13:58:00Z"/>
          <w:rFonts w:asciiTheme="minorHAnsi" w:eastAsiaTheme="minorEastAsia" w:hAnsiTheme="minorHAnsi" w:cstheme="minorBidi"/>
          <w:color w:val="auto"/>
          <w:sz w:val="24"/>
          <w:lang w:eastAsia="ja-JP"/>
        </w:rPr>
      </w:pPr>
      <w:del w:id="415" w:author="Cathryn Chamley" w:date="2015-12-15T13:58:00Z">
        <w:r w:rsidDel="00313A2E">
          <w:delText>8.2</w:delText>
        </w:r>
        <w:r w:rsidDel="00313A2E">
          <w:rPr>
            <w:rFonts w:asciiTheme="minorHAnsi" w:eastAsiaTheme="minorEastAsia" w:hAnsiTheme="minorHAnsi" w:cstheme="minorBidi"/>
            <w:color w:val="auto"/>
            <w:sz w:val="24"/>
            <w:lang w:eastAsia="ja-JP"/>
          </w:rPr>
          <w:tab/>
        </w:r>
        <w:r w:rsidDel="00313A2E">
          <w:delText>The Explore Data Tab and File Searching</w:delText>
        </w:r>
        <w:r w:rsidDel="00313A2E">
          <w:tab/>
        </w:r>
        <w:r w:rsidR="004F6915" w:rsidDel="00313A2E">
          <w:delText>44</w:delText>
        </w:r>
      </w:del>
    </w:p>
    <w:p w14:paraId="4828B360" w14:textId="77777777" w:rsidR="002001A6" w:rsidDel="00313A2E" w:rsidRDefault="002001A6">
      <w:pPr>
        <w:pStyle w:val="TOC3"/>
        <w:tabs>
          <w:tab w:val="left" w:pos="1213"/>
        </w:tabs>
        <w:rPr>
          <w:del w:id="416" w:author="Cathryn Chamley" w:date="2015-12-15T13:58:00Z"/>
          <w:rFonts w:asciiTheme="minorHAnsi" w:eastAsiaTheme="minorEastAsia" w:hAnsiTheme="minorHAnsi" w:cstheme="minorBidi"/>
          <w:color w:val="auto"/>
          <w:sz w:val="24"/>
          <w:lang w:eastAsia="ja-JP"/>
        </w:rPr>
      </w:pPr>
      <w:del w:id="417" w:author="Cathryn Chamley" w:date="2015-12-15T13:58:00Z">
        <w:r w:rsidDel="00313A2E">
          <w:delText>8.2.1</w:delText>
        </w:r>
        <w:r w:rsidDel="00313A2E">
          <w:rPr>
            <w:rFonts w:asciiTheme="minorHAnsi" w:eastAsiaTheme="minorEastAsia" w:hAnsiTheme="minorHAnsi" w:cstheme="minorBidi"/>
            <w:color w:val="auto"/>
            <w:sz w:val="24"/>
            <w:lang w:eastAsia="ja-JP"/>
          </w:rPr>
          <w:tab/>
        </w:r>
        <w:r w:rsidDel="00313A2E">
          <w:delText>Sorting</w:delText>
        </w:r>
        <w:r w:rsidDel="00313A2E">
          <w:tab/>
        </w:r>
        <w:r w:rsidR="004F6915" w:rsidDel="00313A2E">
          <w:delText>44</w:delText>
        </w:r>
      </w:del>
    </w:p>
    <w:p w14:paraId="5C76363A" w14:textId="77777777" w:rsidR="002001A6" w:rsidDel="00313A2E" w:rsidRDefault="002001A6">
      <w:pPr>
        <w:pStyle w:val="TOC3"/>
        <w:tabs>
          <w:tab w:val="left" w:pos="1213"/>
        </w:tabs>
        <w:rPr>
          <w:del w:id="418" w:author="Cathryn Chamley" w:date="2015-12-15T13:58:00Z"/>
          <w:rFonts w:asciiTheme="minorHAnsi" w:eastAsiaTheme="minorEastAsia" w:hAnsiTheme="minorHAnsi" w:cstheme="minorBidi"/>
          <w:color w:val="auto"/>
          <w:sz w:val="24"/>
          <w:lang w:eastAsia="ja-JP"/>
        </w:rPr>
      </w:pPr>
      <w:del w:id="419" w:author="Cathryn Chamley" w:date="2015-12-15T13:58:00Z">
        <w:r w:rsidDel="00313A2E">
          <w:delText>8.2.2</w:delText>
        </w:r>
        <w:r w:rsidDel="00313A2E">
          <w:rPr>
            <w:rFonts w:asciiTheme="minorHAnsi" w:eastAsiaTheme="minorEastAsia" w:hAnsiTheme="minorHAnsi" w:cstheme="minorBidi"/>
            <w:color w:val="auto"/>
            <w:sz w:val="24"/>
            <w:lang w:eastAsia="ja-JP"/>
          </w:rPr>
          <w:tab/>
        </w:r>
        <w:r w:rsidDel="00313A2E">
          <w:delText>Searching</w:delText>
        </w:r>
        <w:r w:rsidDel="00313A2E">
          <w:tab/>
        </w:r>
        <w:r w:rsidR="004F6915" w:rsidDel="00313A2E">
          <w:delText>45</w:delText>
        </w:r>
      </w:del>
    </w:p>
    <w:p w14:paraId="3E0B2C6E" w14:textId="77777777" w:rsidR="002001A6" w:rsidDel="00313A2E" w:rsidRDefault="002001A6">
      <w:pPr>
        <w:pStyle w:val="TOC2"/>
        <w:tabs>
          <w:tab w:val="left" w:pos="787"/>
        </w:tabs>
        <w:rPr>
          <w:del w:id="420" w:author="Cathryn Chamley" w:date="2015-12-15T13:58:00Z"/>
          <w:rFonts w:asciiTheme="minorHAnsi" w:eastAsiaTheme="minorEastAsia" w:hAnsiTheme="minorHAnsi" w:cstheme="minorBidi"/>
          <w:color w:val="auto"/>
          <w:sz w:val="24"/>
          <w:lang w:eastAsia="ja-JP"/>
        </w:rPr>
      </w:pPr>
      <w:del w:id="421" w:author="Cathryn Chamley" w:date="2015-12-15T13:58:00Z">
        <w:r w:rsidDel="00313A2E">
          <w:delText>8.3</w:delText>
        </w:r>
        <w:r w:rsidDel="00313A2E">
          <w:rPr>
            <w:rFonts w:asciiTheme="minorHAnsi" w:eastAsiaTheme="minorEastAsia" w:hAnsiTheme="minorHAnsi" w:cstheme="minorBidi"/>
            <w:color w:val="auto"/>
            <w:sz w:val="24"/>
            <w:lang w:eastAsia="ja-JP"/>
          </w:rPr>
          <w:tab/>
        </w:r>
        <w:r w:rsidDel="00313A2E">
          <w:delText>The Cart</w:delText>
        </w:r>
        <w:r w:rsidDel="00313A2E">
          <w:tab/>
        </w:r>
        <w:r w:rsidR="004F6915" w:rsidDel="00313A2E">
          <w:delText>56</w:delText>
        </w:r>
      </w:del>
    </w:p>
    <w:p w14:paraId="4DB45E3D" w14:textId="77777777" w:rsidR="002001A6" w:rsidDel="00313A2E" w:rsidRDefault="002001A6">
      <w:pPr>
        <w:pStyle w:val="TOC3"/>
        <w:tabs>
          <w:tab w:val="left" w:pos="1213"/>
        </w:tabs>
        <w:rPr>
          <w:del w:id="422" w:author="Cathryn Chamley" w:date="2015-12-15T13:58:00Z"/>
          <w:rFonts w:asciiTheme="minorHAnsi" w:eastAsiaTheme="minorEastAsia" w:hAnsiTheme="minorHAnsi" w:cstheme="minorBidi"/>
          <w:color w:val="auto"/>
          <w:sz w:val="24"/>
          <w:lang w:eastAsia="ja-JP"/>
        </w:rPr>
      </w:pPr>
      <w:del w:id="423" w:author="Cathryn Chamley" w:date="2015-12-15T13:58:00Z">
        <w:r w:rsidDel="00313A2E">
          <w:delText>8.3.1</w:delText>
        </w:r>
        <w:r w:rsidDel="00313A2E">
          <w:rPr>
            <w:rFonts w:asciiTheme="minorHAnsi" w:eastAsiaTheme="minorEastAsia" w:hAnsiTheme="minorHAnsi" w:cstheme="minorBidi"/>
            <w:color w:val="auto"/>
            <w:sz w:val="24"/>
            <w:lang w:eastAsia="ja-JP"/>
          </w:rPr>
          <w:tab/>
        </w:r>
        <w:r w:rsidDel="00313A2E">
          <w:delText>Editing the Cart Contents</w:delText>
        </w:r>
        <w:r w:rsidDel="00313A2E">
          <w:tab/>
        </w:r>
        <w:r w:rsidR="004F6915" w:rsidDel="00313A2E">
          <w:delText>57</w:delText>
        </w:r>
      </w:del>
    </w:p>
    <w:p w14:paraId="1B9021AE" w14:textId="77777777" w:rsidR="002001A6" w:rsidDel="00313A2E" w:rsidRDefault="002001A6">
      <w:pPr>
        <w:pStyle w:val="TOC2"/>
        <w:tabs>
          <w:tab w:val="left" w:pos="787"/>
        </w:tabs>
        <w:rPr>
          <w:del w:id="424" w:author="Cathryn Chamley" w:date="2015-12-15T13:58:00Z"/>
          <w:rFonts w:asciiTheme="minorHAnsi" w:eastAsiaTheme="minorEastAsia" w:hAnsiTheme="minorHAnsi" w:cstheme="minorBidi"/>
          <w:color w:val="auto"/>
          <w:sz w:val="24"/>
          <w:lang w:eastAsia="ja-JP"/>
        </w:rPr>
      </w:pPr>
      <w:del w:id="425" w:author="Cathryn Chamley" w:date="2015-12-15T13:58:00Z">
        <w:r w:rsidDel="00313A2E">
          <w:delText>8.4</w:delText>
        </w:r>
        <w:r w:rsidDel="00313A2E">
          <w:rPr>
            <w:rFonts w:asciiTheme="minorHAnsi" w:eastAsiaTheme="minorEastAsia" w:hAnsiTheme="minorHAnsi" w:cstheme="minorBidi"/>
            <w:color w:val="auto"/>
            <w:sz w:val="24"/>
            <w:lang w:eastAsia="ja-JP"/>
          </w:rPr>
          <w:tab/>
        </w:r>
        <w:r w:rsidDel="00313A2E">
          <w:delText>Viewing and Editing a File's Metadata</w:delText>
        </w:r>
        <w:r w:rsidDel="00313A2E">
          <w:tab/>
        </w:r>
        <w:r w:rsidR="004F6915" w:rsidDel="00313A2E">
          <w:delText>59</w:delText>
        </w:r>
      </w:del>
    </w:p>
    <w:p w14:paraId="0368C9AF" w14:textId="77777777" w:rsidR="002001A6" w:rsidDel="00313A2E" w:rsidRDefault="002001A6">
      <w:pPr>
        <w:pStyle w:val="TOC2"/>
        <w:tabs>
          <w:tab w:val="left" w:pos="787"/>
        </w:tabs>
        <w:rPr>
          <w:del w:id="426" w:author="Cathryn Chamley" w:date="2015-12-15T13:58:00Z"/>
          <w:rFonts w:asciiTheme="minorHAnsi" w:eastAsiaTheme="minorEastAsia" w:hAnsiTheme="minorHAnsi" w:cstheme="minorBidi"/>
          <w:color w:val="auto"/>
          <w:sz w:val="24"/>
          <w:lang w:eastAsia="ja-JP"/>
        </w:rPr>
      </w:pPr>
      <w:del w:id="427" w:author="Cathryn Chamley" w:date="2015-12-15T13:58:00Z">
        <w:r w:rsidDel="00313A2E">
          <w:delText>8.5</w:delText>
        </w:r>
        <w:r w:rsidDel="00313A2E">
          <w:rPr>
            <w:rFonts w:asciiTheme="minorHAnsi" w:eastAsiaTheme="minorEastAsia" w:hAnsiTheme="minorHAnsi" w:cstheme="minorBidi"/>
            <w:color w:val="auto"/>
            <w:sz w:val="24"/>
            <w:lang w:eastAsia="ja-JP"/>
          </w:rPr>
          <w:tab/>
        </w:r>
        <w:r w:rsidDel="00313A2E">
          <w:delText>Deleting a Data File</w:delText>
        </w:r>
        <w:r w:rsidDel="00313A2E">
          <w:tab/>
        </w:r>
        <w:r w:rsidR="004F6915" w:rsidDel="00313A2E">
          <w:delText>63</w:delText>
        </w:r>
      </w:del>
    </w:p>
    <w:p w14:paraId="660DFE43" w14:textId="77777777" w:rsidR="002001A6" w:rsidDel="00313A2E" w:rsidRDefault="002001A6">
      <w:pPr>
        <w:pStyle w:val="TOC1"/>
        <w:tabs>
          <w:tab w:val="left" w:pos="371"/>
        </w:tabs>
        <w:rPr>
          <w:del w:id="428" w:author="Cathryn Chamley" w:date="2015-12-15T13:58:00Z"/>
          <w:rFonts w:asciiTheme="minorHAnsi" w:eastAsiaTheme="minorEastAsia" w:hAnsiTheme="minorHAnsi" w:cstheme="minorBidi"/>
          <w:color w:val="auto"/>
          <w:lang w:eastAsia="ja-JP"/>
        </w:rPr>
      </w:pPr>
      <w:del w:id="429" w:author="Cathryn Chamley" w:date="2015-12-15T13:58:00Z">
        <w:r w:rsidDel="00313A2E">
          <w:delText>9</w:delText>
        </w:r>
        <w:r w:rsidDel="00313A2E">
          <w:rPr>
            <w:rFonts w:asciiTheme="minorHAnsi" w:eastAsiaTheme="minorEastAsia" w:hAnsiTheme="minorHAnsi" w:cstheme="minorBidi"/>
            <w:color w:val="auto"/>
            <w:lang w:eastAsia="ja-JP"/>
          </w:rPr>
          <w:tab/>
        </w:r>
        <w:r w:rsidDel="00313A2E">
          <w:delText>Publishing Your Data</w:delText>
        </w:r>
        <w:r w:rsidDel="00313A2E">
          <w:tab/>
        </w:r>
        <w:r w:rsidR="004F6915" w:rsidDel="00313A2E">
          <w:delText>65</w:delText>
        </w:r>
      </w:del>
    </w:p>
    <w:p w14:paraId="41E03951" w14:textId="77777777" w:rsidR="002001A6" w:rsidDel="00313A2E" w:rsidRDefault="002001A6">
      <w:pPr>
        <w:pStyle w:val="TOC2"/>
        <w:tabs>
          <w:tab w:val="left" w:pos="787"/>
        </w:tabs>
        <w:rPr>
          <w:del w:id="430" w:author="Cathryn Chamley" w:date="2015-12-15T13:58:00Z"/>
          <w:rFonts w:asciiTheme="minorHAnsi" w:eastAsiaTheme="minorEastAsia" w:hAnsiTheme="minorHAnsi" w:cstheme="minorBidi"/>
          <w:color w:val="auto"/>
          <w:sz w:val="24"/>
          <w:lang w:eastAsia="ja-JP"/>
        </w:rPr>
      </w:pPr>
      <w:del w:id="431" w:author="Cathryn Chamley" w:date="2015-12-15T13:58:00Z">
        <w:r w:rsidDel="00313A2E">
          <w:delText>9.1</w:delText>
        </w:r>
        <w:r w:rsidDel="00313A2E">
          <w:rPr>
            <w:rFonts w:asciiTheme="minorHAnsi" w:eastAsiaTheme="minorEastAsia" w:hAnsiTheme="minorHAnsi" w:cstheme="minorBidi"/>
            <w:color w:val="auto"/>
            <w:sz w:val="24"/>
            <w:lang w:eastAsia="ja-JP"/>
          </w:rPr>
          <w:tab/>
        </w:r>
        <w:r w:rsidDel="00313A2E">
          <w:delText>Creating a Package</w:delText>
        </w:r>
        <w:r w:rsidDel="00313A2E">
          <w:tab/>
        </w:r>
        <w:r w:rsidR="004F6915" w:rsidDel="00313A2E">
          <w:delText>66</w:delText>
        </w:r>
      </w:del>
    </w:p>
    <w:p w14:paraId="52039E42" w14:textId="77777777" w:rsidR="002001A6" w:rsidDel="00313A2E" w:rsidRDefault="002001A6">
      <w:pPr>
        <w:pStyle w:val="TOC2"/>
        <w:tabs>
          <w:tab w:val="left" w:pos="787"/>
        </w:tabs>
        <w:rPr>
          <w:del w:id="432" w:author="Cathryn Chamley" w:date="2015-12-15T13:58:00Z"/>
          <w:rFonts w:asciiTheme="minorHAnsi" w:eastAsiaTheme="minorEastAsia" w:hAnsiTheme="minorHAnsi" w:cstheme="minorBidi"/>
          <w:color w:val="auto"/>
          <w:sz w:val="24"/>
          <w:lang w:eastAsia="ja-JP"/>
        </w:rPr>
      </w:pPr>
      <w:del w:id="433" w:author="Cathryn Chamley" w:date="2015-12-15T13:58:00Z">
        <w:r w:rsidDel="00313A2E">
          <w:delText>9.2</w:delText>
        </w:r>
        <w:r w:rsidDel="00313A2E">
          <w:rPr>
            <w:rFonts w:asciiTheme="minorHAnsi" w:eastAsiaTheme="minorEastAsia" w:hAnsiTheme="minorHAnsi" w:cstheme="minorBidi"/>
            <w:color w:val="auto"/>
            <w:sz w:val="24"/>
            <w:lang w:eastAsia="ja-JP"/>
          </w:rPr>
          <w:tab/>
        </w:r>
        <w:r w:rsidDel="00313A2E">
          <w:delText>Publishing a Package</w:delText>
        </w:r>
        <w:r w:rsidDel="00313A2E">
          <w:tab/>
        </w:r>
        <w:r w:rsidR="004F6915" w:rsidDel="00313A2E">
          <w:delText>68</w:delText>
        </w:r>
      </w:del>
    </w:p>
    <w:p w14:paraId="6FDB2EE7" w14:textId="77777777" w:rsidR="002001A6" w:rsidDel="00313A2E" w:rsidRDefault="002001A6">
      <w:pPr>
        <w:pStyle w:val="TOC2"/>
        <w:tabs>
          <w:tab w:val="left" w:pos="787"/>
        </w:tabs>
        <w:rPr>
          <w:del w:id="434" w:author="Cathryn Chamley" w:date="2015-12-15T13:58:00Z"/>
          <w:rFonts w:asciiTheme="minorHAnsi" w:eastAsiaTheme="minorEastAsia" w:hAnsiTheme="minorHAnsi" w:cstheme="minorBidi"/>
          <w:color w:val="auto"/>
          <w:sz w:val="24"/>
          <w:lang w:eastAsia="ja-JP"/>
        </w:rPr>
      </w:pPr>
      <w:del w:id="435" w:author="Cathryn Chamley" w:date="2015-12-15T13:58:00Z">
        <w:r w:rsidDel="00313A2E">
          <w:delText>9.3</w:delText>
        </w:r>
        <w:r w:rsidDel="00313A2E">
          <w:rPr>
            <w:rFonts w:asciiTheme="minorHAnsi" w:eastAsiaTheme="minorEastAsia" w:hAnsiTheme="minorHAnsi" w:cstheme="minorBidi"/>
            <w:color w:val="auto"/>
            <w:sz w:val="24"/>
            <w:lang w:eastAsia="ja-JP"/>
          </w:rPr>
          <w:tab/>
        </w:r>
        <w:r w:rsidDel="00313A2E">
          <w:delText>Managing Published Packages</w:delText>
        </w:r>
        <w:r w:rsidDel="00313A2E">
          <w:tab/>
        </w:r>
        <w:r w:rsidR="004F6915" w:rsidDel="00313A2E">
          <w:delText>69</w:delText>
        </w:r>
      </w:del>
    </w:p>
    <w:p w14:paraId="46A34775" w14:textId="77777777" w:rsidR="002001A6" w:rsidDel="00313A2E" w:rsidRDefault="002001A6">
      <w:pPr>
        <w:pStyle w:val="TOC3"/>
        <w:tabs>
          <w:tab w:val="left" w:pos="1213"/>
        </w:tabs>
        <w:rPr>
          <w:del w:id="436" w:author="Cathryn Chamley" w:date="2015-12-15T13:58:00Z"/>
          <w:rFonts w:asciiTheme="minorHAnsi" w:eastAsiaTheme="minorEastAsia" w:hAnsiTheme="minorHAnsi" w:cstheme="minorBidi"/>
          <w:color w:val="auto"/>
          <w:sz w:val="24"/>
          <w:lang w:eastAsia="ja-JP"/>
        </w:rPr>
      </w:pPr>
      <w:del w:id="437" w:author="Cathryn Chamley" w:date="2015-12-15T13:58:00Z">
        <w:r w:rsidDel="00313A2E">
          <w:delText>9.3.1</w:delText>
        </w:r>
        <w:r w:rsidDel="00313A2E">
          <w:rPr>
            <w:rFonts w:asciiTheme="minorHAnsi" w:eastAsiaTheme="minorEastAsia" w:hAnsiTheme="minorHAnsi" w:cstheme="minorBidi"/>
            <w:color w:val="auto"/>
            <w:sz w:val="24"/>
            <w:lang w:eastAsia="ja-JP"/>
          </w:rPr>
          <w:tab/>
        </w:r>
        <w:r w:rsidDel="00313A2E">
          <w:delText>Publishing a second time</w:delText>
        </w:r>
        <w:r w:rsidDel="00313A2E">
          <w:tab/>
        </w:r>
        <w:r w:rsidR="004F6915" w:rsidDel="00313A2E">
          <w:delText>69</w:delText>
        </w:r>
      </w:del>
    </w:p>
    <w:p w14:paraId="00F930F2" w14:textId="77777777" w:rsidR="002001A6" w:rsidDel="00313A2E" w:rsidRDefault="002001A6">
      <w:pPr>
        <w:pStyle w:val="TOC3"/>
        <w:tabs>
          <w:tab w:val="left" w:pos="1213"/>
        </w:tabs>
        <w:rPr>
          <w:del w:id="438" w:author="Cathryn Chamley" w:date="2015-12-15T13:58:00Z"/>
          <w:rFonts w:asciiTheme="minorHAnsi" w:eastAsiaTheme="minorEastAsia" w:hAnsiTheme="minorHAnsi" w:cstheme="minorBidi"/>
          <w:color w:val="auto"/>
          <w:sz w:val="24"/>
          <w:lang w:eastAsia="ja-JP"/>
        </w:rPr>
      </w:pPr>
      <w:del w:id="439" w:author="Cathryn Chamley" w:date="2015-12-15T13:58:00Z">
        <w:r w:rsidDel="00313A2E">
          <w:delText>9.3.2</w:delText>
        </w:r>
        <w:r w:rsidDel="00313A2E">
          <w:rPr>
            <w:rFonts w:asciiTheme="minorHAnsi" w:eastAsiaTheme="minorEastAsia" w:hAnsiTheme="minorHAnsi" w:cstheme="minorBidi"/>
            <w:color w:val="auto"/>
            <w:sz w:val="24"/>
            <w:lang w:eastAsia="ja-JP"/>
          </w:rPr>
          <w:tab/>
        </w:r>
        <w:r w:rsidDel="00313A2E">
          <w:delText>Deleting Published Packages</w:delText>
        </w:r>
        <w:r w:rsidDel="00313A2E">
          <w:tab/>
        </w:r>
        <w:r w:rsidR="004F6915" w:rsidDel="00313A2E">
          <w:delText>70</w:delText>
        </w:r>
      </w:del>
    </w:p>
    <w:p w14:paraId="72D7546E" w14:textId="77777777" w:rsidR="002001A6" w:rsidDel="00313A2E" w:rsidRDefault="002001A6">
      <w:pPr>
        <w:pStyle w:val="TOC3"/>
        <w:tabs>
          <w:tab w:val="left" w:pos="1213"/>
        </w:tabs>
        <w:rPr>
          <w:del w:id="440" w:author="Cathryn Chamley" w:date="2015-12-15T13:58:00Z"/>
          <w:rFonts w:asciiTheme="minorHAnsi" w:eastAsiaTheme="minorEastAsia" w:hAnsiTheme="minorHAnsi" w:cstheme="minorBidi"/>
          <w:color w:val="auto"/>
          <w:sz w:val="24"/>
          <w:lang w:eastAsia="ja-JP"/>
        </w:rPr>
      </w:pPr>
      <w:del w:id="441" w:author="Cathryn Chamley" w:date="2015-12-15T13:58:00Z">
        <w:r w:rsidDel="00313A2E">
          <w:delText>9.3.3</w:delText>
        </w:r>
        <w:r w:rsidDel="00313A2E">
          <w:rPr>
            <w:rFonts w:asciiTheme="minorHAnsi" w:eastAsiaTheme="minorEastAsia" w:hAnsiTheme="minorHAnsi" w:cstheme="minorBidi"/>
            <w:color w:val="auto"/>
            <w:sz w:val="24"/>
            <w:lang w:eastAsia="ja-JP"/>
          </w:rPr>
          <w:tab/>
        </w:r>
        <w:r w:rsidDel="00313A2E">
          <w:delText>Editing Published Packages</w:delText>
        </w:r>
        <w:r w:rsidDel="00313A2E">
          <w:tab/>
        </w:r>
        <w:r w:rsidR="004F6915" w:rsidDel="00313A2E">
          <w:delText>70</w:delText>
        </w:r>
      </w:del>
    </w:p>
    <w:p w14:paraId="49CEF9B8" w14:textId="77777777" w:rsidR="002001A6" w:rsidDel="00313A2E" w:rsidRDefault="002001A6">
      <w:pPr>
        <w:pStyle w:val="TOC3"/>
        <w:tabs>
          <w:tab w:val="left" w:pos="1213"/>
        </w:tabs>
        <w:rPr>
          <w:del w:id="442" w:author="Cathryn Chamley" w:date="2015-12-15T13:58:00Z"/>
          <w:rFonts w:asciiTheme="minorHAnsi" w:eastAsiaTheme="minorEastAsia" w:hAnsiTheme="minorHAnsi" w:cstheme="minorBidi"/>
          <w:color w:val="auto"/>
          <w:sz w:val="24"/>
          <w:lang w:eastAsia="ja-JP"/>
        </w:rPr>
      </w:pPr>
      <w:del w:id="443" w:author="Cathryn Chamley" w:date="2015-12-15T13:58:00Z">
        <w:r w:rsidDel="00313A2E">
          <w:delText>9.3.4</w:delText>
        </w:r>
        <w:r w:rsidDel="00313A2E">
          <w:rPr>
            <w:rFonts w:asciiTheme="minorHAnsi" w:eastAsiaTheme="minorEastAsia" w:hAnsiTheme="minorHAnsi" w:cstheme="minorBidi"/>
            <w:color w:val="auto"/>
            <w:sz w:val="24"/>
            <w:lang w:eastAsia="ja-JP"/>
          </w:rPr>
          <w:tab/>
        </w:r>
        <w:r w:rsidDel="00313A2E">
          <w:delText>Correcting Published Packages</w:delText>
        </w:r>
        <w:r w:rsidDel="00313A2E">
          <w:tab/>
        </w:r>
        <w:r w:rsidR="004F6915" w:rsidDel="00313A2E">
          <w:delText>70</w:delText>
        </w:r>
      </w:del>
    </w:p>
    <w:p w14:paraId="244EF3AB" w14:textId="77777777" w:rsidR="002001A6" w:rsidDel="00313A2E" w:rsidRDefault="002001A6">
      <w:pPr>
        <w:pStyle w:val="TOC2"/>
        <w:tabs>
          <w:tab w:val="left" w:pos="787"/>
        </w:tabs>
        <w:rPr>
          <w:del w:id="444" w:author="Cathryn Chamley" w:date="2015-12-15T13:58:00Z"/>
          <w:rFonts w:asciiTheme="minorHAnsi" w:eastAsiaTheme="minorEastAsia" w:hAnsiTheme="minorHAnsi" w:cstheme="minorBidi"/>
          <w:color w:val="auto"/>
          <w:sz w:val="24"/>
          <w:lang w:eastAsia="ja-JP"/>
        </w:rPr>
      </w:pPr>
      <w:del w:id="445" w:author="Cathryn Chamley" w:date="2015-12-15T13:58:00Z">
        <w:r w:rsidDel="00313A2E">
          <w:delText>9.4</w:delText>
        </w:r>
        <w:r w:rsidDel="00313A2E">
          <w:rPr>
            <w:rFonts w:asciiTheme="minorHAnsi" w:eastAsiaTheme="minorEastAsia" w:hAnsiTheme="minorHAnsi" w:cstheme="minorBidi"/>
            <w:color w:val="auto"/>
            <w:sz w:val="24"/>
            <w:lang w:eastAsia="ja-JP"/>
          </w:rPr>
          <w:tab/>
        </w:r>
        <w:r w:rsidDel="00313A2E">
          <w:delText>Viewing Published data</w:delText>
        </w:r>
        <w:r w:rsidDel="00313A2E">
          <w:tab/>
        </w:r>
        <w:r w:rsidR="004F6915" w:rsidDel="00313A2E">
          <w:delText>71</w:delText>
        </w:r>
      </w:del>
    </w:p>
    <w:p w14:paraId="03E6A936" w14:textId="77777777" w:rsidR="002001A6" w:rsidDel="00313A2E" w:rsidRDefault="002001A6">
      <w:pPr>
        <w:pStyle w:val="TOC1"/>
        <w:tabs>
          <w:tab w:val="left" w:pos="502"/>
        </w:tabs>
        <w:rPr>
          <w:del w:id="446" w:author="Cathryn Chamley" w:date="2015-12-15T13:58:00Z"/>
          <w:rFonts w:asciiTheme="minorHAnsi" w:eastAsiaTheme="minorEastAsia" w:hAnsiTheme="minorHAnsi" w:cstheme="minorBidi"/>
          <w:color w:val="auto"/>
          <w:lang w:eastAsia="ja-JP"/>
        </w:rPr>
      </w:pPr>
      <w:del w:id="447" w:author="Cathryn Chamley" w:date="2015-12-15T13:58:00Z">
        <w:r w:rsidDel="00313A2E">
          <w:delText>10</w:delText>
        </w:r>
        <w:r w:rsidDel="00313A2E">
          <w:rPr>
            <w:rFonts w:asciiTheme="minorHAnsi" w:eastAsiaTheme="minorEastAsia" w:hAnsiTheme="minorHAnsi" w:cstheme="minorBidi"/>
            <w:color w:val="auto"/>
            <w:lang w:eastAsia="ja-JP"/>
          </w:rPr>
          <w:tab/>
        </w:r>
        <w:r w:rsidDel="00313A2E">
          <w:delText>Downloading files</w:delText>
        </w:r>
        <w:r w:rsidDel="00313A2E">
          <w:tab/>
        </w:r>
        <w:r w:rsidR="004F6915" w:rsidDel="00313A2E">
          <w:delText>72</w:delText>
        </w:r>
      </w:del>
    </w:p>
    <w:p w14:paraId="42F63809" w14:textId="77777777" w:rsidR="002001A6" w:rsidDel="00313A2E" w:rsidRDefault="002001A6">
      <w:pPr>
        <w:pStyle w:val="TOC1"/>
        <w:tabs>
          <w:tab w:val="left" w:pos="502"/>
        </w:tabs>
        <w:rPr>
          <w:del w:id="448" w:author="Cathryn Chamley" w:date="2015-12-15T13:58:00Z"/>
          <w:rFonts w:asciiTheme="minorHAnsi" w:eastAsiaTheme="minorEastAsia" w:hAnsiTheme="minorHAnsi" w:cstheme="minorBidi"/>
          <w:color w:val="auto"/>
          <w:lang w:eastAsia="ja-JP"/>
        </w:rPr>
      </w:pPr>
      <w:del w:id="449" w:author="Cathryn Chamley" w:date="2015-12-15T13:58:00Z">
        <w:r w:rsidDel="00313A2E">
          <w:delText>11</w:delText>
        </w:r>
        <w:r w:rsidDel="00313A2E">
          <w:rPr>
            <w:rFonts w:asciiTheme="minorHAnsi" w:eastAsiaTheme="minorEastAsia" w:hAnsiTheme="minorHAnsi" w:cstheme="minorBidi"/>
            <w:color w:val="auto"/>
            <w:lang w:eastAsia="ja-JP"/>
          </w:rPr>
          <w:tab/>
        </w:r>
        <w:r w:rsidDel="00313A2E">
          <w:delText>DIVER Administration</w:delText>
        </w:r>
        <w:r w:rsidDel="00313A2E">
          <w:tab/>
        </w:r>
        <w:r w:rsidR="004F6915" w:rsidDel="00313A2E">
          <w:delText>73</w:delText>
        </w:r>
      </w:del>
    </w:p>
    <w:p w14:paraId="7AD08CAE" w14:textId="77777777" w:rsidR="002001A6" w:rsidDel="00313A2E" w:rsidRDefault="002001A6">
      <w:pPr>
        <w:pStyle w:val="TOC2"/>
        <w:tabs>
          <w:tab w:val="left" w:pos="907"/>
        </w:tabs>
        <w:rPr>
          <w:del w:id="450" w:author="Cathryn Chamley" w:date="2015-12-15T13:58:00Z"/>
          <w:rFonts w:asciiTheme="minorHAnsi" w:eastAsiaTheme="minorEastAsia" w:hAnsiTheme="minorHAnsi" w:cstheme="minorBidi"/>
          <w:color w:val="auto"/>
          <w:sz w:val="24"/>
          <w:lang w:eastAsia="ja-JP"/>
        </w:rPr>
      </w:pPr>
      <w:del w:id="451" w:author="Cathryn Chamley" w:date="2015-12-15T13:58:00Z">
        <w:r w:rsidDel="00313A2E">
          <w:delText>11.1</w:delText>
        </w:r>
        <w:r w:rsidDel="00313A2E">
          <w:rPr>
            <w:rFonts w:asciiTheme="minorHAnsi" w:eastAsiaTheme="minorEastAsia" w:hAnsiTheme="minorHAnsi" w:cstheme="minorBidi"/>
            <w:color w:val="auto"/>
            <w:sz w:val="24"/>
            <w:lang w:eastAsia="ja-JP"/>
          </w:rPr>
          <w:tab/>
        </w:r>
        <w:r w:rsidDel="00313A2E">
          <w:delText>Managing Users’ Details</w:delText>
        </w:r>
        <w:r w:rsidDel="00313A2E">
          <w:tab/>
        </w:r>
        <w:r w:rsidR="004F6915" w:rsidDel="00313A2E">
          <w:delText>73</w:delText>
        </w:r>
      </w:del>
    </w:p>
    <w:p w14:paraId="2DB1E021" w14:textId="77777777" w:rsidR="002001A6" w:rsidDel="00313A2E" w:rsidRDefault="002001A6">
      <w:pPr>
        <w:pStyle w:val="TOC2"/>
        <w:tabs>
          <w:tab w:val="left" w:pos="907"/>
        </w:tabs>
        <w:rPr>
          <w:del w:id="452" w:author="Cathryn Chamley" w:date="2015-12-15T13:58:00Z"/>
          <w:rFonts w:asciiTheme="minorHAnsi" w:eastAsiaTheme="minorEastAsia" w:hAnsiTheme="minorHAnsi" w:cstheme="minorBidi"/>
          <w:color w:val="auto"/>
          <w:sz w:val="24"/>
          <w:lang w:eastAsia="ja-JP"/>
        </w:rPr>
      </w:pPr>
      <w:del w:id="453" w:author="Cathryn Chamley" w:date="2015-12-15T13:58:00Z">
        <w:r w:rsidDel="00313A2E">
          <w:delText>11.2</w:delText>
        </w:r>
        <w:r w:rsidDel="00313A2E">
          <w:rPr>
            <w:rFonts w:asciiTheme="minorHAnsi" w:eastAsiaTheme="minorEastAsia" w:hAnsiTheme="minorHAnsi" w:cstheme="minorBidi"/>
            <w:color w:val="auto"/>
            <w:sz w:val="24"/>
            <w:lang w:eastAsia="ja-JP"/>
          </w:rPr>
          <w:tab/>
        </w:r>
        <w:r w:rsidDel="00313A2E">
          <w:delText>Authorising New Users – The Access Requests Tab</w:delText>
        </w:r>
        <w:r w:rsidDel="00313A2E">
          <w:tab/>
        </w:r>
        <w:r w:rsidR="004F6915" w:rsidDel="00313A2E">
          <w:delText>75</w:delText>
        </w:r>
      </w:del>
    </w:p>
    <w:p w14:paraId="1BF021A4" w14:textId="77777777" w:rsidR="002001A6" w:rsidDel="00313A2E" w:rsidRDefault="002001A6">
      <w:pPr>
        <w:pStyle w:val="TOC2"/>
        <w:tabs>
          <w:tab w:val="left" w:pos="907"/>
        </w:tabs>
        <w:rPr>
          <w:del w:id="454" w:author="Cathryn Chamley" w:date="2015-12-15T13:58:00Z"/>
          <w:rFonts w:asciiTheme="minorHAnsi" w:eastAsiaTheme="minorEastAsia" w:hAnsiTheme="minorHAnsi" w:cstheme="minorBidi"/>
          <w:color w:val="auto"/>
          <w:sz w:val="24"/>
          <w:lang w:eastAsia="ja-JP"/>
        </w:rPr>
      </w:pPr>
      <w:del w:id="455" w:author="Cathryn Chamley" w:date="2015-12-15T13:58:00Z">
        <w:r w:rsidDel="00313A2E">
          <w:delText>11.3</w:delText>
        </w:r>
        <w:r w:rsidDel="00313A2E">
          <w:rPr>
            <w:rFonts w:asciiTheme="minorHAnsi" w:eastAsiaTheme="minorEastAsia" w:hAnsiTheme="minorHAnsi" w:cstheme="minorBidi"/>
            <w:color w:val="auto"/>
            <w:sz w:val="24"/>
            <w:lang w:eastAsia="ja-JP"/>
          </w:rPr>
          <w:tab/>
        </w:r>
        <w:r w:rsidDel="00313A2E">
          <w:delText>Managing Access Groups</w:delText>
        </w:r>
        <w:r w:rsidDel="00313A2E">
          <w:tab/>
        </w:r>
        <w:r w:rsidR="004F6915" w:rsidDel="00313A2E">
          <w:delText>76</w:delText>
        </w:r>
      </w:del>
    </w:p>
    <w:p w14:paraId="66474746" w14:textId="77777777" w:rsidR="002001A6" w:rsidDel="00313A2E" w:rsidRDefault="002001A6">
      <w:pPr>
        <w:pStyle w:val="TOC2"/>
        <w:tabs>
          <w:tab w:val="left" w:pos="907"/>
        </w:tabs>
        <w:rPr>
          <w:del w:id="456" w:author="Cathryn Chamley" w:date="2015-12-15T13:58:00Z"/>
          <w:rFonts w:asciiTheme="minorHAnsi" w:eastAsiaTheme="minorEastAsia" w:hAnsiTheme="minorHAnsi" w:cstheme="minorBidi"/>
          <w:color w:val="auto"/>
          <w:sz w:val="24"/>
          <w:lang w:eastAsia="ja-JP"/>
        </w:rPr>
      </w:pPr>
      <w:del w:id="457" w:author="Cathryn Chamley" w:date="2015-12-15T13:58:00Z">
        <w:r w:rsidDel="00313A2E">
          <w:delText>11.4</w:delText>
        </w:r>
        <w:r w:rsidDel="00313A2E">
          <w:rPr>
            <w:rFonts w:asciiTheme="minorHAnsi" w:eastAsiaTheme="minorEastAsia" w:hAnsiTheme="minorHAnsi" w:cstheme="minorBidi"/>
            <w:color w:val="auto"/>
            <w:sz w:val="24"/>
            <w:lang w:eastAsia="ja-JP"/>
          </w:rPr>
          <w:tab/>
        </w:r>
        <w:r w:rsidDel="00313A2E">
          <w:delText>Managing Column Mappings</w:delText>
        </w:r>
        <w:r w:rsidDel="00313A2E">
          <w:tab/>
        </w:r>
        <w:r w:rsidR="004F6915" w:rsidDel="00313A2E">
          <w:delText>77</w:delText>
        </w:r>
      </w:del>
    </w:p>
    <w:p w14:paraId="57863932" w14:textId="77777777" w:rsidR="002001A6" w:rsidDel="00313A2E" w:rsidRDefault="002001A6">
      <w:pPr>
        <w:pStyle w:val="TOC3"/>
        <w:tabs>
          <w:tab w:val="left" w:pos="1334"/>
        </w:tabs>
        <w:rPr>
          <w:del w:id="458" w:author="Cathryn Chamley" w:date="2015-12-15T13:58:00Z"/>
          <w:rFonts w:asciiTheme="minorHAnsi" w:eastAsiaTheme="minorEastAsia" w:hAnsiTheme="minorHAnsi" w:cstheme="minorBidi"/>
          <w:color w:val="auto"/>
          <w:sz w:val="24"/>
          <w:lang w:eastAsia="ja-JP"/>
        </w:rPr>
      </w:pPr>
      <w:del w:id="459" w:author="Cathryn Chamley" w:date="2015-12-15T13:58:00Z">
        <w:r w:rsidDel="00313A2E">
          <w:delText>11.4.1</w:delText>
        </w:r>
        <w:r w:rsidDel="00313A2E">
          <w:rPr>
            <w:rFonts w:asciiTheme="minorHAnsi" w:eastAsiaTheme="minorEastAsia" w:hAnsiTheme="minorHAnsi" w:cstheme="minorBidi"/>
            <w:color w:val="auto"/>
            <w:sz w:val="24"/>
            <w:lang w:eastAsia="ja-JP"/>
          </w:rPr>
          <w:tab/>
        </w:r>
        <w:r w:rsidDel="00313A2E">
          <w:delText>The Column Mappings tab</w:delText>
        </w:r>
        <w:r w:rsidDel="00313A2E">
          <w:tab/>
        </w:r>
        <w:r w:rsidR="004F6915" w:rsidDel="00313A2E">
          <w:delText>78</w:delText>
        </w:r>
      </w:del>
    </w:p>
    <w:p w14:paraId="534D1B2A" w14:textId="77777777" w:rsidR="002001A6" w:rsidDel="00313A2E" w:rsidRDefault="002001A6">
      <w:pPr>
        <w:pStyle w:val="TOC3"/>
        <w:tabs>
          <w:tab w:val="left" w:pos="1334"/>
        </w:tabs>
        <w:rPr>
          <w:del w:id="460" w:author="Cathryn Chamley" w:date="2015-12-15T13:58:00Z"/>
          <w:rFonts w:asciiTheme="minorHAnsi" w:eastAsiaTheme="minorEastAsia" w:hAnsiTheme="minorHAnsi" w:cstheme="minorBidi"/>
          <w:color w:val="auto"/>
          <w:sz w:val="24"/>
          <w:lang w:eastAsia="ja-JP"/>
        </w:rPr>
      </w:pPr>
      <w:del w:id="461" w:author="Cathryn Chamley" w:date="2015-12-15T13:58:00Z">
        <w:r w:rsidDel="00313A2E">
          <w:delText>11.4.2</w:delText>
        </w:r>
        <w:r w:rsidDel="00313A2E">
          <w:rPr>
            <w:rFonts w:asciiTheme="minorHAnsi" w:eastAsiaTheme="minorEastAsia" w:hAnsiTheme="minorHAnsi" w:cstheme="minorBidi"/>
            <w:color w:val="auto"/>
            <w:sz w:val="24"/>
            <w:lang w:eastAsia="ja-JP"/>
          </w:rPr>
          <w:tab/>
        </w:r>
        <w:r w:rsidDel="00313A2E">
          <w:delText>Updating from the Explore Data tab</w:delText>
        </w:r>
        <w:r w:rsidDel="00313A2E">
          <w:tab/>
        </w:r>
        <w:r w:rsidR="004F6915" w:rsidDel="00313A2E">
          <w:delText>79</w:delText>
        </w:r>
      </w:del>
    </w:p>
    <w:p w14:paraId="5017F898" w14:textId="77777777" w:rsidR="002001A6" w:rsidDel="00313A2E" w:rsidRDefault="002001A6">
      <w:pPr>
        <w:pStyle w:val="TOC2"/>
        <w:tabs>
          <w:tab w:val="left" w:pos="907"/>
        </w:tabs>
        <w:rPr>
          <w:del w:id="462" w:author="Cathryn Chamley" w:date="2015-12-15T13:58:00Z"/>
          <w:rFonts w:asciiTheme="minorHAnsi" w:eastAsiaTheme="minorEastAsia" w:hAnsiTheme="minorHAnsi" w:cstheme="minorBidi"/>
          <w:color w:val="auto"/>
          <w:sz w:val="24"/>
          <w:lang w:eastAsia="ja-JP"/>
        </w:rPr>
      </w:pPr>
      <w:del w:id="463" w:author="Cathryn Chamley" w:date="2015-12-15T13:58:00Z">
        <w:r w:rsidDel="00313A2E">
          <w:delText>11.5</w:delText>
        </w:r>
        <w:r w:rsidDel="00313A2E">
          <w:rPr>
            <w:rFonts w:asciiTheme="minorHAnsi" w:eastAsiaTheme="minorEastAsia" w:hAnsiTheme="minorHAnsi" w:cstheme="minorBidi"/>
            <w:color w:val="auto"/>
            <w:sz w:val="24"/>
            <w:lang w:eastAsia="ja-JP"/>
          </w:rPr>
          <w:tab/>
        </w:r>
        <w:r w:rsidDel="00313A2E">
          <w:delText>Managing Background Tasks – Resque</w:delText>
        </w:r>
        <w:r w:rsidDel="00313A2E">
          <w:tab/>
        </w:r>
        <w:r w:rsidR="004F6915" w:rsidDel="00313A2E">
          <w:delText>80</w:delText>
        </w:r>
      </w:del>
    </w:p>
    <w:p w14:paraId="42A8ACFF" w14:textId="77777777" w:rsidR="002001A6" w:rsidDel="00313A2E" w:rsidRDefault="002001A6">
      <w:pPr>
        <w:pStyle w:val="TOC2"/>
        <w:tabs>
          <w:tab w:val="left" w:pos="907"/>
        </w:tabs>
        <w:rPr>
          <w:del w:id="464" w:author="Cathryn Chamley" w:date="2015-12-15T13:58:00Z"/>
          <w:rFonts w:asciiTheme="minorHAnsi" w:eastAsiaTheme="minorEastAsia" w:hAnsiTheme="minorHAnsi" w:cstheme="minorBidi"/>
          <w:color w:val="auto"/>
          <w:sz w:val="24"/>
          <w:lang w:eastAsia="ja-JP"/>
        </w:rPr>
      </w:pPr>
      <w:del w:id="465" w:author="Cathryn Chamley" w:date="2015-12-15T13:58:00Z">
        <w:r w:rsidDel="00313A2E">
          <w:delText>11.6</w:delText>
        </w:r>
        <w:r w:rsidDel="00313A2E">
          <w:rPr>
            <w:rFonts w:asciiTheme="minorHAnsi" w:eastAsiaTheme="minorEastAsia" w:hAnsiTheme="minorHAnsi" w:cstheme="minorBidi"/>
            <w:color w:val="auto"/>
            <w:sz w:val="24"/>
            <w:lang w:eastAsia="ja-JP"/>
          </w:rPr>
          <w:tab/>
        </w:r>
        <w:r w:rsidDel="00313A2E">
          <w:delText>Tailoring DIVER for Your Organisation’s Needs</w:delText>
        </w:r>
        <w:r w:rsidDel="00313A2E">
          <w:tab/>
        </w:r>
        <w:r w:rsidR="004F6915" w:rsidDel="00313A2E">
          <w:delText>81</w:delText>
        </w:r>
      </w:del>
    </w:p>
    <w:p w14:paraId="5C017AF1" w14:textId="77777777" w:rsidR="002001A6" w:rsidDel="00313A2E" w:rsidRDefault="002001A6">
      <w:pPr>
        <w:pStyle w:val="TOC3"/>
        <w:tabs>
          <w:tab w:val="left" w:pos="1334"/>
        </w:tabs>
        <w:rPr>
          <w:del w:id="466" w:author="Cathryn Chamley" w:date="2015-12-15T13:58:00Z"/>
          <w:rFonts w:asciiTheme="minorHAnsi" w:eastAsiaTheme="minorEastAsia" w:hAnsiTheme="minorHAnsi" w:cstheme="minorBidi"/>
          <w:color w:val="auto"/>
          <w:sz w:val="24"/>
          <w:lang w:eastAsia="ja-JP"/>
        </w:rPr>
      </w:pPr>
      <w:del w:id="467" w:author="Cathryn Chamley" w:date="2015-12-15T13:58:00Z">
        <w:r w:rsidDel="00313A2E">
          <w:delText>11.6.1</w:delText>
        </w:r>
        <w:r w:rsidDel="00313A2E">
          <w:rPr>
            <w:rFonts w:asciiTheme="minorHAnsi" w:eastAsiaTheme="minorEastAsia" w:hAnsiTheme="minorHAnsi" w:cstheme="minorBidi"/>
            <w:color w:val="auto"/>
            <w:sz w:val="24"/>
            <w:lang w:eastAsia="ja-JP"/>
          </w:rPr>
          <w:tab/>
        </w:r>
        <w:r w:rsidDel="00313A2E">
          <w:delText>System Configuration parameters</w:delText>
        </w:r>
        <w:r w:rsidDel="00313A2E">
          <w:tab/>
        </w:r>
        <w:r w:rsidR="004F6915" w:rsidDel="00313A2E">
          <w:delText>83</w:delText>
        </w:r>
      </w:del>
    </w:p>
    <w:p w14:paraId="3FD65441" w14:textId="77777777" w:rsidR="002001A6" w:rsidDel="00313A2E" w:rsidRDefault="002001A6">
      <w:pPr>
        <w:pStyle w:val="TOC3"/>
        <w:tabs>
          <w:tab w:val="left" w:pos="1334"/>
        </w:tabs>
        <w:rPr>
          <w:del w:id="468" w:author="Cathryn Chamley" w:date="2015-12-15T13:58:00Z"/>
          <w:rFonts w:asciiTheme="minorHAnsi" w:eastAsiaTheme="minorEastAsia" w:hAnsiTheme="minorHAnsi" w:cstheme="minorBidi"/>
          <w:color w:val="auto"/>
          <w:sz w:val="24"/>
          <w:lang w:eastAsia="ja-JP"/>
        </w:rPr>
      </w:pPr>
      <w:del w:id="469" w:author="Cathryn Chamley" w:date="2015-12-15T13:58:00Z">
        <w:r w:rsidDel="00313A2E">
          <w:delText>11.6.2</w:delText>
        </w:r>
        <w:r w:rsidDel="00313A2E">
          <w:rPr>
            <w:rFonts w:asciiTheme="minorHAnsi" w:eastAsiaTheme="minorEastAsia" w:hAnsiTheme="minorHAnsi" w:cstheme="minorBidi"/>
            <w:color w:val="auto"/>
            <w:sz w:val="24"/>
            <w:lang w:eastAsia="ja-JP"/>
          </w:rPr>
          <w:tab/>
        </w:r>
        <w:r w:rsidDel="00313A2E">
          <w:delText>OCR Processing parameters</w:delText>
        </w:r>
        <w:r w:rsidDel="00313A2E">
          <w:tab/>
        </w:r>
        <w:r w:rsidR="004F6915" w:rsidDel="00313A2E">
          <w:delText>84</w:delText>
        </w:r>
      </w:del>
    </w:p>
    <w:p w14:paraId="1C6B2040" w14:textId="77777777" w:rsidR="002001A6" w:rsidDel="00313A2E" w:rsidRDefault="002001A6">
      <w:pPr>
        <w:pStyle w:val="TOC3"/>
        <w:tabs>
          <w:tab w:val="left" w:pos="1334"/>
        </w:tabs>
        <w:rPr>
          <w:del w:id="470" w:author="Cathryn Chamley" w:date="2015-12-15T13:58:00Z"/>
          <w:rFonts w:asciiTheme="minorHAnsi" w:eastAsiaTheme="minorEastAsia" w:hAnsiTheme="minorHAnsi" w:cstheme="minorBidi"/>
          <w:color w:val="auto"/>
          <w:sz w:val="24"/>
          <w:lang w:eastAsia="ja-JP"/>
        </w:rPr>
      </w:pPr>
      <w:del w:id="471" w:author="Cathryn Chamley" w:date="2015-12-15T13:58:00Z">
        <w:r w:rsidDel="00313A2E">
          <w:delText>11.6.3</w:delText>
        </w:r>
        <w:r w:rsidDel="00313A2E">
          <w:rPr>
            <w:rFonts w:asciiTheme="minorHAnsi" w:eastAsiaTheme="minorEastAsia" w:hAnsiTheme="minorHAnsi" w:cstheme="minorBidi"/>
            <w:color w:val="auto"/>
            <w:sz w:val="24"/>
            <w:lang w:eastAsia="ja-JP"/>
          </w:rPr>
          <w:tab/>
        </w:r>
        <w:r w:rsidDel="00313A2E">
          <w:delText>Speech Recognition Processing parameters</w:delText>
        </w:r>
        <w:r w:rsidDel="00313A2E">
          <w:tab/>
        </w:r>
        <w:r w:rsidR="004F6915" w:rsidDel="00313A2E">
          <w:delText>86</w:delText>
        </w:r>
      </w:del>
    </w:p>
    <w:p w14:paraId="54C0FA89" w14:textId="77777777" w:rsidR="002001A6" w:rsidDel="00313A2E" w:rsidRDefault="002001A6">
      <w:pPr>
        <w:pStyle w:val="TOC2"/>
        <w:tabs>
          <w:tab w:val="left" w:pos="907"/>
        </w:tabs>
        <w:rPr>
          <w:del w:id="472" w:author="Cathryn Chamley" w:date="2015-12-15T13:58:00Z"/>
          <w:rFonts w:asciiTheme="minorHAnsi" w:eastAsiaTheme="minorEastAsia" w:hAnsiTheme="minorHAnsi" w:cstheme="minorBidi"/>
          <w:color w:val="auto"/>
          <w:sz w:val="24"/>
          <w:lang w:eastAsia="ja-JP"/>
        </w:rPr>
      </w:pPr>
      <w:del w:id="473" w:author="Cathryn Chamley" w:date="2015-12-15T13:58:00Z">
        <w:r w:rsidDel="00313A2E">
          <w:delText>11.7</w:delText>
        </w:r>
        <w:r w:rsidDel="00313A2E">
          <w:rPr>
            <w:rFonts w:asciiTheme="minorHAnsi" w:eastAsiaTheme="minorEastAsia" w:hAnsiTheme="minorHAnsi" w:cstheme="minorBidi"/>
            <w:color w:val="auto"/>
            <w:sz w:val="24"/>
            <w:lang w:eastAsia="ja-JP"/>
          </w:rPr>
          <w:tab/>
        </w:r>
        <w:r w:rsidDel="00313A2E">
          <w:delText>Managing the Dashboard message</w:delText>
        </w:r>
        <w:r w:rsidDel="00313A2E">
          <w:tab/>
        </w:r>
        <w:r w:rsidR="004F6915" w:rsidDel="00313A2E">
          <w:delText>87</w:delText>
        </w:r>
      </w:del>
    </w:p>
    <w:p w14:paraId="0A5837F5" w14:textId="77777777" w:rsidR="002001A6" w:rsidDel="00313A2E" w:rsidRDefault="002001A6">
      <w:pPr>
        <w:pStyle w:val="TOC1"/>
        <w:tabs>
          <w:tab w:val="left" w:pos="502"/>
        </w:tabs>
        <w:rPr>
          <w:del w:id="474" w:author="Cathryn Chamley" w:date="2015-12-15T13:58:00Z"/>
          <w:rFonts w:asciiTheme="minorHAnsi" w:eastAsiaTheme="minorEastAsia" w:hAnsiTheme="minorHAnsi" w:cstheme="minorBidi"/>
          <w:color w:val="auto"/>
          <w:lang w:eastAsia="ja-JP"/>
        </w:rPr>
      </w:pPr>
      <w:del w:id="475" w:author="Cathryn Chamley" w:date="2015-12-15T13:58:00Z">
        <w:r w:rsidDel="00313A2E">
          <w:delText>12</w:delText>
        </w:r>
        <w:r w:rsidDel="00313A2E">
          <w:rPr>
            <w:rFonts w:asciiTheme="minorHAnsi" w:eastAsiaTheme="minorEastAsia" w:hAnsiTheme="minorHAnsi" w:cstheme="minorBidi"/>
            <w:color w:val="auto"/>
            <w:lang w:eastAsia="ja-JP"/>
          </w:rPr>
          <w:tab/>
        </w:r>
        <w:r w:rsidDel="00313A2E">
          <w:delText>Configuring Tags, Column Mappings and Experiment Parameters</w:delText>
        </w:r>
        <w:r w:rsidDel="00313A2E">
          <w:tab/>
        </w:r>
        <w:r w:rsidR="004F6915" w:rsidDel="00313A2E">
          <w:delText>88</w:delText>
        </w:r>
      </w:del>
    </w:p>
    <w:p w14:paraId="756771D7" w14:textId="77777777" w:rsidR="002001A6" w:rsidDel="00313A2E" w:rsidRDefault="002001A6">
      <w:pPr>
        <w:pStyle w:val="TOC1"/>
        <w:tabs>
          <w:tab w:val="left" w:pos="502"/>
        </w:tabs>
        <w:rPr>
          <w:del w:id="476" w:author="Cathryn Chamley" w:date="2015-12-15T13:58:00Z"/>
          <w:rFonts w:asciiTheme="minorHAnsi" w:eastAsiaTheme="minorEastAsia" w:hAnsiTheme="minorHAnsi" w:cstheme="minorBidi"/>
          <w:color w:val="auto"/>
          <w:lang w:eastAsia="ja-JP"/>
        </w:rPr>
      </w:pPr>
      <w:del w:id="477" w:author="Cathryn Chamley" w:date="2015-12-15T13:58:00Z">
        <w:r w:rsidDel="00313A2E">
          <w:delText>13</w:delText>
        </w:r>
        <w:r w:rsidDel="00313A2E">
          <w:rPr>
            <w:rFonts w:asciiTheme="minorHAnsi" w:eastAsiaTheme="minorEastAsia" w:hAnsiTheme="minorHAnsi" w:cstheme="minorBidi"/>
            <w:color w:val="auto"/>
            <w:lang w:eastAsia="ja-JP"/>
          </w:rPr>
          <w:tab/>
        </w:r>
        <w:r w:rsidDel="00313A2E">
          <w:delText>Migrating data to a new system</w:delText>
        </w:r>
        <w:r w:rsidDel="00313A2E">
          <w:tab/>
        </w:r>
        <w:r w:rsidR="004F6915" w:rsidDel="00313A2E">
          <w:delText>90</w:delText>
        </w:r>
      </w:del>
    </w:p>
    <w:p w14:paraId="1C873C05" w14:textId="77777777" w:rsidR="002001A6" w:rsidDel="00313A2E" w:rsidRDefault="002001A6">
      <w:pPr>
        <w:pStyle w:val="TOC1"/>
        <w:tabs>
          <w:tab w:val="left" w:pos="502"/>
        </w:tabs>
        <w:rPr>
          <w:del w:id="478" w:author="Cathryn Chamley" w:date="2015-12-15T13:58:00Z"/>
          <w:rFonts w:asciiTheme="minorHAnsi" w:eastAsiaTheme="minorEastAsia" w:hAnsiTheme="minorHAnsi" w:cstheme="minorBidi"/>
          <w:color w:val="auto"/>
          <w:lang w:eastAsia="ja-JP"/>
        </w:rPr>
      </w:pPr>
      <w:del w:id="479" w:author="Cathryn Chamley" w:date="2015-12-15T13:58:00Z">
        <w:r w:rsidDel="00313A2E">
          <w:delText>14</w:delText>
        </w:r>
        <w:r w:rsidDel="00313A2E">
          <w:rPr>
            <w:rFonts w:asciiTheme="minorHAnsi" w:eastAsiaTheme="minorEastAsia" w:hAnsiTheme="minorHAnsi" w:cstheme="minorBidi"/>
            <w:color w:val="auto"/>
            <w:lang w:eastAsia="ja-JP"/>
          </w:rPr>
          <w:tab/>
        </w:r>
        <w:r w:rsidDel="00313A2E">
          <w:delText>Revision History</w:delText>
        </w:r>
        <w:r w:rsidDel="00313A2E">
          <w:tab/>
        </w:r>
        <w:r w:rsidR="004F6915" w:rsidDel="00313A2E">
          <w:delText>91</w:delText>
        </w:r>
      </w:del>
    </w:p>
    <w:p w14:paraId="0B16497C" w14:textId="77777777" w:rsidR="002001A6" w:rsidDel="00313A2E" w:rsidRDefault="002001A6">
      <w:pPr>
        <w:pStyle w:val="TOC1"/>
        <w:tabs>
          <w:tab w:val="left" w:pos="1597"/>
        </w:tabs>
        <w:rPr>
          <w:del w:id="480" w:author="Cathryn Chamley" w:date="2015-12-15T13:58:00Z"/>
          <w:rFonts w:asciiTheme="minorHAnsi" w:eastAsiaTheme="minorEastAsia" w:hAnsiTheme="minorHAnsi" w:cstheme="minorBidi"/>
          <w:color w:val="auto"/>
          <w:lang w:eastAsia="ja-JP"/>
        </w:rPr>
      </w:pPr>
      <w:del w:id="481" w:author="Cathryn Chamley" w:date="2015-12-15T13:58:00Z">
        <w:r w:rsidDel="00313A2E">
          <w:delText>Appendix A -</w:delText>
        </w:r>
        <w:r w:rsidDel="00313A2E">
          <w:rPr>
            <w:rFonts w:asciiTheme="minorHAnsi" w:eastAsiaTheme="minorEastAsia" w:hAnsiTheme="minorHAnsi" w:cstheme="minorBidi"/>
            <w:color w:val="auto"/>
            <w:lang w:eastAsia="ja-JP"/>
          </w:rPr>
          <w:tab/>
        </w:r>
        <w:r w:rsidDel="00313A2E">
          <w:delText>The Bagit format</w:delText>
        </w:r>
        <w:r w:rsidDel="00313A2E">
          <w:tab/>
        </w:r>
        <w:r w:rsidR="004F6915" w:rsidDel="00313A2E">
          <w:delText>92</w:delText>
        </w:r>
      </w:del>
    </w:p>
    <w:p w14:paraId="710DE054" w14:textId="77777777" w:rsidR="002001A6" w:rsidDel="00313A2E" w:rsidRDefault="002001A6">
      <w:pPr>
        <w:pStyle w:val="TOC2"/>
        <w:rPr>
          <w:del w:id="482" w:author="Cathryn Chamley" w:date="2015-12-15T13:58:00Z"/>
          <w:rFonts w:asciiTheme="minorHAnsi" w:eastAsiaTheme="minorEastAsia" w:hAnsiTheme="minorHAnsi" w:cstheme="minorBidi"/>
          <w:color w:val="auto"/>
          <w:sz w:val="24"/>
          <w:lang w:eastAsia="ja-JP"/>
        </w:rPr>
      </w:pPr>
      <w:del w:id="483" w:author="Cathryn Chamley" w:date="2015-12-15T13:58:00Z">
        <w:r w:rsidDel="00313A2E">
          <w:delText>README.HTML file</w:delText>
        </w:r>
        <w:r w:rsidDel="00313A2E">
          <w:tab/>
        </w:r>
        <w:r w:rsidR="004F6915" w:rsidDel="00313A2E">
          <w:delText>92</w:delText>
        </w:r>
      </w:del>
    </w:p>
    <w:p w14:paraId="3C63DEE4" w14:textId="77777777" w:rsidR="002001A6" w:rsidDel="00313A2E" w:rsidRDefault="002001A6">
      <w:pPr>
        <w:pStyle w:val="TOC1"/>
        <w:tabs>
          <w:tab w:val="left" w:pos="1594"/>
        </w:tabs>
        <w:rPr>
          <w:del w:id="484" w:author="Cathryn Chamley" w:date="2015-12-15T13:58:00Z"/>
          <w:rFonts w:asciiTheme="minorHAnsi" w:eastAsiaTheme="minorEastAsia" w:hAnsiTheme="minorHAnsi" w:cstheme="minorBidi"/>
          <w:color w:val="auto"/>
          <w:lang w:eastAsia="ja-JP"/>
        </w:rPr>
      </w:pPr>
      <w:del w:id="485" w:author="Cathryn Chamley" w:date="2015-12-15T13:58:00Z">
        <w:r w:rsidDel="00313A2E">
          <w:delText>Appendix B -</w:delText>
        </w:r>
        <w:r w:rsidDel="00313A2E">
          <w:rPr>
            <w:rFonts w:asciiTheme="minorHAnsi" w:eastAsiaTheme="minorEastAsia" w:hAnsiTheme="minorHAnsi" w:cstheme="minorBidi"/>
            <w:color w:val="auto"/>
            <w:lang w:eastAsia="ja-JP"/>
          </w:rPr>
          <w:tab/>
        </w:r>
        <w:r w:rsidDel="00313A2E">
          <w:delText>RIF-CS</w:delText>
        </w:r>
        <w:r w:rsidDel="00313A2E">
          <w:tab/>
        </w:r>
        <w:r w:rsidR="004F6915" w:rsidDel="00313A2E">
          <w:delText>93</w:delText>
        </w:r>
      </w:del>
    </w:p>
    <w:p w14:paraId="5E6AABB7" w14:textId="77777777" w:rsidR="002001A6" w:rsidDel="00313A2E" w:rsidRDefault="002001A6">
      <w:pPr>
        <w:pStyle w:val="TOC2"/>
        <w:rPr>
          <w:del w:id="486" w:author="Cathryn Chamley" w:date="2015-12-15T13:58:00Z"/>
          <w:rFonts w:asciiTheme="minorHAnsi" w:eastAsiaTheme="minorEastAsia" w:hAnsiTheme="minorHAnsi" w:cstheme="minorBidi"/>
          <w:color w:val="auto"/>
          <w:sz w:val="24"/>
          <w:lang w:eastAsia="ja-JP"/>
        </w:rPr>
      </w:pPr>
      <w:del w:id="487" w:author="Cathryn Chamley" w:date="2015-12-15T13:58:00Z">
        <w:r w:rsidDel="00313A2E">
          <w:delText>Example RIF-CS file</w:delText>
        </w:r>
        <w:r w:rsidDel="00313A2E">
          <w:tab/>
        </w:r>
        <w:r w:rsidR="004F6915" w:rsidDel="00313A2E">
          <w:delText>93</w:delText>
        </w:r>
      </w:del>
    </w:p>
    <w:p w14:paraId="38909726" w14:textId="104CDF27" w:rsidR="00CE7E45" w:rsidRDefault="00FE17CB" w:rsidP="00CE7E45">
      <w:r>
        <w:fldChar w:fldCharType="end"/>
      </w:r>
      <w:r w:rsidR="008B0B3B">
        <w:tab/>
      </w:r>
      <w:r w:rsidR="008B0B3B">
        <w:tab/>
      </w:r>
    </w:p>
    <w:p w14:paraId="1E034C45" w14:textId="77777777" w:rsidR="00320DEE" w:rsidRDefault="00320DEE" w:rsidP="00B6457B">
      <w:pPr>
        <w:pStyle w:val="iHeading1"/>
      </w:pPr>
      <w:bookmarkStart w:id="488" w:name="_Ref377654860"/>
      <w:bookmarkStart w:id="489" w:name="_Toc311807489"/>
      <w:r>
        <w:lastRenderedPageBreak/>
        <w:t>Overview</w:t>
      </w:r>
      <w:bookmarkEnd w:id="488"/>
      <w:bookmarkEnd w:id="489"/>
    </w:p>
    <w:p w14:paraId="7F91C722" w14:textId="19672003" w:rsidR="00B514C7" w:rsidRPr="005879DC" w:rsidRDefault="00E511C5" w:rsidP="00B514C7">
      <w:pPr>
        <w:pStyle w:val="iNormal"/>
      </w:pPr>
      <w:r>
        <w:t xml:space="preserve">A </w:t>
      </w:r>
      <w:r w:rsidR="00CF08BB">
        <w:t>DIVER</w:t>
      </w:r>
      <w:r w:rsidR="00617563">
        <w:t xml:space="preserve"> Implementation</w:t>
      </w:r>
      <w:r>
        <w:t xml:space="preserve"> is</w:t>
      </w:r>
      <w:r w:rsidR="00EB3EDB" w:rsidRPr="005879DC">
        <w:t xml:space="preserve"> designed to act</w:t>
      </w:r>
      <w:r w:rsidR="009B5F1F" w:rsidRPr="005879DC">
        <w:t xml:space="preserve"> as a central repository for research data. Technicians </w:t>
      </w:r>
      <w:r w:rsidR="00607A99" w:rsidRPr="005879DC">
        <w:t xml:space="preserve">can configure </w:t>
      </w:r>
      <w:r w:rsidR="00EB3EDB" w:rsidRPr="005879DC">
        <w:t>field PCs</w:t>
      </w:r>
      <w:r w:rsidR="00607A99" w:rsidRPr="005879DC">
        <w:t xml:space="preserve"> to automatically </w:t>
      </w:r>
      <w:r w:rsidR="00EB3EDB" w:rsidRPr="005879DC">
        <w:t>push</w:t>
      </w:r>
      <w:r w:rsidR="00607A99" w:rsidRPr="005879DC">
        <w:t xml:space="preserve"> </w:t>
      </w:r>
      <w:r w:rsidR="00EB3EDB" w:rsidRPr="005879DC">
        <w:t xml:space="preserve">time-series </w:t>
      </w:r>
      <w:r w:rsidR="00607A99" w:rsidRPr="005879DC">
        <w:t xml:space="preserve">data </w:t>
      </w:r>
      <w:r w:rsidR="009B5F1F" w:rsidRPr="005879DC">
        <w:t>from sensors</w:t>
      </w:r>
      <w:r w:rsidR="006024EB">
        <w:t xml:space="preserve"> or other data acquisition devices</w:t>
      </w:r>
      <w:r w:rsidR="009B5F1F" w:rsidRPr="005879DC">
        <w:t xml:space="preserve"> </w:t>
      </w:r>
      <w:r w:rsidR="00EB3EDB" w:rsidRPr="005879DC">
        <w:t xml:space="preserve">into </w:t>
      </w:r>
      <w:r w:rsidR="00CF08BB">
        <w:t>DIVER</w:t>
      </w:r>
      <w:r w:rsidR="00DE3FA1">
        <w:t>. T</w:t>
      </w:r>
      <w:r w:rsidR="003325A4">
        <w:t xml:space="preserve">ime-series data and other data, such as photographs, videos, sound recordings, spreadsheets and other files can be </w:t>
      </w:r>
      <w:r w:rsidR="00926D18">
        <w:t xml:space="preserve">uploaded </w:t>
      </w:r>
      <w:r w:rsidR="003325A4">
        <w:t>manually. R</w:t>
      </w:r>
      <w:r w:rsidR="00607A99" w:rsidRPr="005879DC">
        <w:t xml:space="preserve">esearchers can use the system to discover </w:t>
      </w:r>
      <w:r w:rsidR="00C928C3" w:rsidRPr="005879DC">
        <w:t xml:space="preserve">and download </w:t>
      </w:r>
      <w:r w:rsidR="00607A99" w:rsidRPr="005879DC">
        <w:t>the latest data available.</w:t>
      </w:r>
      <w:r w:rsidR="00B514C7" w:rsidRPr="005879DC">
        <w:t xml:space="preserve"> Rich </w:t>
      </w:r>
      <w:r w:rsidR="003829A3">
        <w:t>Metadata</w:t>
      </w:r>
      <w:r w:rsidR="00B514C7" w:rsidRPr="005879DC">
        <w:t xml:space="preserve"> is stored</w:t>
      </w:r>
      <w:r w:rsidR="00425F0D">
        <w:t xml:space="preserve"> for </w:t>
      </w:r>
      <w:r w:rsidR="00766948" w:rsidRPr="005879DC">
        <w:t xml:space="preserve">the individual </w:t>
      </w:r>
      <w:r w:rsidR="00415DC9">
        <w:t>Data File</w:t>
      </w:r>
      <w:r w:rsidR="009B7E78">
        <w:t>s</w:t>
      </w:r>
      <w:r w:rsidR="00766948">
        <w:t>,</w:t>
      </w:r>
      <w:r w:rsidR="00766948" w:rsidRPr="005879DC">
        <w:t xml:space="preserve"> as well as </w:t>
      </w:r>
      <w:r w:rsidR="00766948">
        <w:t xml:space="preserve">for </w:t>
      </w:r>
      <w:r w:rsidR="00425F0D">
        <w:t xml:space="preserve">infrastructure </w:t>
      </w:r>
      <w:r w:rsidR="00766948">
        <w:t xml:space="preserve">and groupings of </w:t>
      </w:r>
      <w:r w:rsidR="00415DC9">
        <w:t>Data File</w:t>
      </w:r>
      <w:r w:rsidR="009B7E78">
        <w:t>s</w:t>
      </w:r>
      <w:r w:rsidR="00766948">
        <w:t xml:space="preserve"> </w:t>
      </w:r>
      <w:r w:rsidR="00B514C7" w:rsidRPr="005879DC">
        <w:t>to support discovery and interpretation.</w:t>
      </w:r>
    </w:p>
    <w:p w14:paraId="16915BEA" w14:textId="57C6731B" w:rsidR="00FA4DFE" w:rsidRDefault="00FA4DFE" w:rsidP="00FA4DFE">
      <w:pPr>
        <w:pStyle w:val="iNormal"/>
      </w:pPr>
      <w:r>
        <w:t xml:space="preserve">Because </w:t>
      </w:r>
      <w:r w:rsidR="00CF08BB">
        <w:t>DIVER</w:t>
      </w:r>
      <w:r>
        <w:t xml:space="preserve"> is open source, it is possible for other users to augment functionality and add support for further file formats.</w:t>
      </w:r>
    </w:p>
    <w:p w14:paraId="617FDD86" w14:textId="2CD5EFCA" w:rsidR="00FD432F" w:rsidRDefault="00D43E36" w:rsidP="009B5F1F">
      <w:pPr>
        <w:pStyle w:val="iNormal"/>
      </w:pPr>
      <w:r>
        <w:t>Version 1.0</w:t>
      </w:r>
      <w:r w:rsidR="003325A4">
        <w:t xml:space="preserve"> of </w:t>
      </w:r>
      <w:r w:rsidR="00CF08BB">
        <w:t>DIVER</w:t>
      </w:r>
      <w:r>
        <w:t xml:space="preserve"> dealt</w:t>
      </w:r>
      <w:r w:rsidR="003325A4">
        <w:t xml:space="preserve"> primarily with sensor networks which utilise Campbell Scientific data loggers, and provide</w:t>
      </w:r>
      <w:r>
        <w:t>d</w:t>
      </w:r>
      <w:r w:rsidR="003325A4">
        <w:t xml:space="preserve"> rich metadata for </w:t>
      </w:r>
      <w:r w:rsidR="00415DC9">
        <w:t>Data File</w:t>
      </w:r>
      <w:r w:rsidR="009B7E78">
        <w:t>s</w:t>
      </w:r>
      <w:r w:rsidR="003325A4">
        <w:t xml:space="preserve"> which are uploaded in the TOA5 file format.</w:t>
      </w:r>
    </w:p>
    <w:p w14:paraId="2A1416D3" w14:textId="372C1C1A" w:rsidR="00AB7BC5" w:rsidRDefault="006417B8" w:rsidP="006417B8">
      <w:pPr>
        <w:pStyle w:val="iNormal"/>
      </w:pPr>
      <w:r>
        <w:t xml:space="preserve">Version 2.0 </w:t>
      </w:r>
      <w:r w:rsidR="00E052CF">
        <w:t xml:space="preserve">of </w:t>
      </w:r>
      <w:r w:rsidR="00CF08BB">
        <w:t>DIVER</w:t>
      </w:r>
      <w:r w:rsidR="00E052CF">
        <w:t xml:space="preserve"> added</w:t>
      </w:r>
      <w:r>
        <w:t xml:space="preserve"> support for MIME types</w:t>
      </w:r>
      <w:r w:rsidR="00AB7BC5">
        <w:t>,</w:t>
      </w:r>
      <w:r>
        <w:t xml:space="preserve"> </w:t>
      </w:r>
      <w:r w:rsidR="00E052CF">
        <w:t xml:space="preserve">auto optical character recognition </w:t>
      </w:r>
      <w:r w:rsidR="00D779D2">
        <w:t>and</w:t>
      </w:r>
      <w:r w:rsidR="00E052CF">
        <w:t xml:space="preserve"> speech-to-text on file upload, </w:t>
      </w:r>
      <w:r>
        <w:t xml:space="preserve">and tailoring </w:t>
      </w:r>
      <w:r w:rsidR="00B607E3">
        <w:t xml:space="preserve">of the application </w:t>
      </w:r>
      <w:r>
        <w:t>to suit the research organisation’s names and naming conventions</w:t>
      </w:r>
      <w:r w:rsidR="00B607E3">
        <w:t xml:space="preserve">. </w:t>
      </w:r>
      <w:r w:rsidR="00E052CF">
        <w:t xml:space="preserve">From this version </w:t>
      </w:r>
      <w:r w:rsidR="00CF08BB">
        <w:t>DIVER</w:t>
      </w:r>
      <w:r w:rsidR="00E052CF">
        <w:t xml:space="preserve"> can</w:t>
      </w:r>
      <w:r w:rsidR="00B607E3">
        <w:t xml:space="preserve"> be deployed using Intersect’s SnapDeploy technology. These changes were funded by </w:t>
      </w:r>
      <w:r w:rsidR="00AB7BC5">
        <w:t>for the Faculty of Business and Economics at Macquarie University</w:t>
      </w:r>
      <w:r w:rsidR="00E052CF">
        <w:t xml:space="preserve"> and via</w:t>
      </w:r>
      <w:r w:rsidR="00B607E3">
        <w:t xml:space="preserve"> an allocation of </w:t>
      </w:r>
      <w:hyperlink r:id="rId9" w:history="1">
        <w:r w:rsidR="00B607E3" w:rsidRPr="00B607E3">
          <w:rPr>
            <w:rStyle w:val="Hyperlink"/>
          </w:rPr>
          <w:t>NeCTAR</w:t>
        </w:r>
      </w:hyperlink>
      <w:r w:rsidR="00B607E3">
        <w:t xml:space="preserve"> funds</w:t>
      </w:r>
      <w:r w:rsidR="00AB7BC5">
        <w:t>.</w:t>
      </w:r>
      <w:r>
        <w:t xml:space="preserve"> </w:t>
      </w:r>
      <w:r w:rsidR="00AB7BC5">
        <w:t xml:space="preserve"> </w:t>
      </w:r>
      <w:r w:rsidR="00B607E3">
        <w:t>At Macquarie University, t</w:t>
      </w:r>
      <w:r w:rsidR="00AB7BC5">
        <w:t xml:space="preserve">he application is known </w:t>
      </w:r>
      <w:r w:rsidR="00E052CF">
        <w:t>as DIVER.</w:t>
      </w:r>
      <w:r w:rsidR="00AB7BC5">
        <w:t xml:space="preserve"> </w:t>
      </w:r>
      <w:r w:rsidR="00D779D2">
        <w:t xml:space="preserve"> </w:t>
      </w:r>
      <w:r w:rsidR="00AB7BC5">
        <w:t xml:space="preserve">See the DIVER CONTEXT DIAGRAM below for an example </w:t>
      </w:r>
      <w:r w:rsidR="00CF08BB">
        <w:t>DIVER</w:t>
      </w:r>
      <w:r w:rsidR="00AB7BC5">
        <w:t xml:space="preserve"> implementation.</w:t>
      </w:r>
      <w:r>
        <w:t xml:space="preserve">.  </w:t>
      </w:r>
    </w:p>
    <w:p w14:paraId="4B742152" w14:textId="0D35D668" w:rsidR="00D639C4" w:rsidRDefault="00AB7BC5" w:rsidP="00B607E3">
      <w:pPr>
        <w:pStyle w:val="iNormal"/>
      </w:pPr>
      <w:r>
        <w:t>Version 2.1</w:t>
      </w:r>
      <w:r w:rsidR="00AE541B">
        <w:t xml:space="preserve"> </w:t>
      </w:r>
      <w:r w:rsidR="006417B8">
        <w:t>incorporates</w:t>
      </w:r>
      <w:r>
        <w:t xml:space="preserve"> </w:t>
      </w:r>
      <w:r w:rsidR="006417B8">
        <w:t xml:space="preserve">the concept of private data plus </w:t>
      </w:r>
      <w:r>
        <w:t>new a</w:t>
      </w:r>
      <w:r w:rsidR="006417B8">
        <w:t>ccess control functionality, a new message of the day facility on the Dashboard, and image file previews.</w:t>
      </w:r>
    </w:p>
    <w:p w14:paraId="7E14D346" w14:textId="1593D4BF" w:rsidR="00AE541B" w:rsidRDefault="0079144C" w:rsidP="00B607E3">
      <w:pPr>
        <w:pStyle w:val="iNormal"/>
      </w:pPr>
      <w:r>
        <w:t xml:space="preserve">Version 2.2 </w:t>
      </w:r>
      <w:r w:rsidR="00AE541B">
        <w:t xml:space="preserve">adds support for new file types NETCDF and NCML and </w:t>
      </w:r>
      <w:r w:rsidR="00C45BA7">
        <w:t xml:space="preserve">adds </w:t>
      </w:r>
      <w:r w:rsidR="00AE541B">
        <w:t>two new A</w:t>
      </w:r>
      <w:r w:rsidR="00B33947">
        <w:t>PIs Variable_List_API and Org_St</w:t>
      </w:r>
      <w:r w:rsidR="00AE541B">
        <w:t>ructure_API.</w:t>
      </w:r>
      <w:r w:rsidR="00B33947">
        <w:t xml:space="preserve"> Th</w:t>
      </w:r>
      <w:r w:rsidR="00C45BA7">
        <w:t xml:space="preserve">e new APIs are described in the </w:t>
      </w:r>
      <w:r w:rsidR="00B33947">
        <w:t xml:space="preserve">dc21-doc </w:t>
      </w:r>
      <w:r w:rsidR="00C45BA7">
        <w:t>github documentation.</w:t>
      </w:r>
    </w:p>
    <w:p w14:paraId="25EA7874" w14:textId="727853DC" w:rsidR="0079144C" w:rsidRDefault="0069394E" w:rsidP="00B607E3">
      <w:pPr>
        <w:pStyle w:val="iNormal"/>
      </w:pPr>
      <w:r>
        <w:rPr>
          <w:noProof/>
          <w:lang w:val="en-US"/>
        </w:rPr>
        <mc:AlternateContent>
          <mc:Choice Requires="wps">
            <w:drawing>
              <wp:anchor distT="0" distB="0" distL="114300" distR="114300" simplePos="0" relativeHeight="251672064" behindDoc="0" locked="0" layoutInCell="1" allowOverlap="1" wp14:anchorId="5120908C" wp14:editId="10268BCC">
                <wp:simplePos x="0" y="0"/>
                <wp:positionH relativeFrom="column">
                  <wp:posOffset>2374900</wp:posOffset>
                </wp:positionH>
                <wp:positionV relativeFrom="paragraph">
                  <wp:posOffset>889635</wp:posOffset>
                </wp:positionV>
                <wp:extent cx="579120" cy="375285"/>
                <wp:effectExtent l="0" t="0" r="0" b="5715"/>
                <wp:wrapNone/>
                <wp:docPr id="159" name="Text Box 159"/>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FAF9B4B" w14:textId="7E5F21C3" w:rsidR="008449DE" w:rsidRPr="00850A9C" w:rsidRDefault="008449DE"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59" o:spid="_x0000_s1026" type="#_x0000_t202" style="position:absolute;left:0;text-align:left;margin-left:187pt;margin-top:70.05pt;width:45.6pt;height:29.55pt;z-index:2516720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hGOK4CAACo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" filled="f" stroked="f">
                <v:textbox style="mso-fit-shape-to-text:t">
                  <w:txbxContent>
                    <w:p w14:paraId="2FAF9B4B" w14:textId="7E5F21C3" w:rsidR="008449DE" w:rsidRPr="00850A9C" w:rsidRDefault="008449DE"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79144C">
        <w:t xml:space="preserve">Version 2.3, this version, </w:t>
      </w:r>
      <w:r w:rsidR="005F674A">
        <w:t>enriches the metadata support by adding a</w:t>
      </w:r>
      <w:r w:rsidR="0079144C">
        <w:t xml:space="preserve"> number of new fields</w:t>
      </w:r>
      <w:r w:rsidR="005F674A">
        <w:t xml:space="preserve"> to the generated RIF-CS, and changes have been made to the UI to support these new fields. The API has also been extended to allow administrators to package files and publish packages via the API</w:t>
      </w:r>
      <w:r>
        <w:t>.</w:t>
      </w:r>
      <w:r w:rsidR="004F6915" w:rsidRPr="004F6915">
        <w:t xml:space="preserve"> </w:t>
      </w:r>
      <w:r w:rsidR="004F6915">
        <w:t>The changes to the API are described in the dc21-doc github documentation.</w:t>
      </w:r>
    </w:p>
    <w:p w14:paraId="5FBC7837" w14:textId="13C52950" w:rsidR="00AB7BC5" w:rsidRDefault="0069394E" w:rsidP="00B607E3">
      <w:pPr>
        <w:pStyle w:val="iNormal"/>
      </w:pPr>
      <w:r>
        <w:t>Version 2.3</w:t>
      </w:r>
      <w:r w:rsidR="00D639C4">
        <w:t xml:space="preserve"> changes are adorned with </w:t>
      </w:r>
    </w:p>
    <w:p w14:paraId="10AF2466" w14:textId="77777777" w:rsidR="00AB7BC5" w:rsidRDefault="00AB7BC5" w:rsidP="009B5F1F">
      <w:pPr>
        <w:pStyle w:val="iNormal"/>
      </w:pPr>
    </w:p>
    <w:p w14:paraId="30B39295" w14:textId="77777777" w:rsidR="00743B5A" w:rsidRPr="000F52A1" w:rsidRDefault="00A5049D" w:rsidP="004E137E">
      <w:pPr>
        <w:pStyle w:val="iFigureCaption"/>
      </w:pPr>
      <w:r>
        <w:rPr>
          <w:noProof/>
          <w:lang w:val="en-US"/>
        </w:rPr>
        <w:lastRenderedPageBreak/>
        <mc:AlternateContent>
          <mc:Choice Requires="wpg">
            <w:drawing>
              <wp:inline distT="0" distB="0" distL="0" distR="0" wp14:anchorId="19595630" wp14:editId="134C2251">
                <wp:extent cx="5717540" cy="4349115"/>
                <wp:effectExtent l="0" t="0" r="0" b="0"/>
                <wp:docPr id="154" name="Group 2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717540" cy="4349115"/>
                          <a:chOff x="1418" y="4354"/>
                          <a:chExt cx="9159" cy="6967"/>
                        </a:xfrm>
                      </wpg:grpSpPr>
                      <wps:wsp>
                        <wps:cNvPr id="155" name="AutoShape 214"/>
                        <wps:cNvSpPr>
                          <a:spLocks noChangeAspect="1" noChangeArrowheads="1" noTextEdit="1"/>
                        </wps:cNvSpPr>
                        <wps:spPr bwMode="auto">
                          <a:xfrm>
                            <a:off x="1418" y="4354"/>
                            <a:ext cx="9159" cy="6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56" name="Picture 2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418" y="4874"/>
                            <a:ext cx="9159" cy="6447"/>
                          </a:xfrm>
                          <a:prstGeom prst="rect">
                            <a:avLst/>
                          </a:prstGeom>
                          <a:noFill/>
                          <a:extLst>
                            <a:ext uri="{909E8E84-426E-40dd-AFC4-6F175D3DCCD1}">
                              <a14:hiddenFill xmlns:a14="http://schemas.microsoft.com/office/drawing/2010/main">
                                <a:solidFill>
                                  <a:srgbClr val="FFFFFF"/>
                                </a:solidFill>
                              </a14:hiddenFill>
                            </a:ext>
                          </a:extLst>
                        </pic:spPr>
                      </pic:pic>
                      <wps:wsp>
                        <wps:cNvPr id="157" name="Text Box 218"/>
                        <wps:cNvSpPr txBox="1">
                          <a:spLocks noChangeArrowheads="1"/>
                        </wps:cNvSpPr>
                        <wps:spPr bwMode="auto">
                          <a:xfrm>
                            <a:off x="1499" y="4354"/>
                            <a:ext cx="8979" cy="521"/>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FF0000"/>
                                </a:solidFill>
                                <a:miter lim="800000"/>
                                <a:headEnd/>
                                <a:tailEnd/>
                              </a14:hiddenLine>
                            </a:ext>
                          </a:extLst>
                        </wps:spPr>
                        <wps:txbx>
                          <w:txbxContent>
                            <w:p w14:paraId="0E020D8E" w14:textId="77777777" w:rsidR="008449DE" w:rsidRPr="000F52A1" w:rsidRDefault="008449DE" w:rsidP="000F52A1">
                              <w:pPr>
                                <w:pStyle w:val="iNormal"/>
                                <w:jc w:val="center"/>
                                <w:rPr>
                                  <w:b/>
                                </w:rPr>
                              </w:pPr>
                              <w:r w:rsidRPr="000F52A1">
                                <w:rPr>
                                  <w:b/>
                                </w:rPr>
                                <w:t>DIVER CONTEXT DIAGRAM</w:t>
                              </w:r>
                            </w:p>
                          </w:txbxContent>
                        </wps:txbx>
                        <wps:bodyPr rot="0" vert="horz" wrap="square" lIns="91440" tIns="45720" rIns="91440" bIns="45720" anchor="t" anchorCtr="0" upright="1">
                          <a:noAutofit/>
                        </wps:bodyPr>
                      </wps:wsp>
                    </wpg:wgp>
                  </a:graphicData>
                </a:graphic>
              </wp:inline>
            </w:drawing>
          </mc:Choice>
          <mc:Fallback>
            <w:pict>
              <v:group id="Group 215" o:spid="_x0000_s1027" style="width:450.2pt;height:342.45pt;mso-position-horizontal-relative:char;mso-position-vertical-relative:line" coordorigin="1418,4354" coordsize="9159,696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">
                <o:lock v:ext="edit" aspectratio="t"/>
                <v:rect id="AutoShape 214" o:spid="_x0000_s1028" style="position:absolute;left:1418;top:4354;width:9159;height:69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theXwwAA&#10;ANwAAAAPAAAAZHJzL2Rvd25yZXYueG1sRE9Na8JAEL0X/A/LCL2UurFgkTQbEUEaiiBNrOchO02C&#10;2dmY3Sbpv3cLBW/zeJ+TbCbTioF611hWsFxEIIhLqxuuFJyK/fMahPPIGlvLpOCXHGzS2UOCsbYj&#10;f9KQ+0qEEHYxKqi972IpXVmTQbewHXHgvm1v0AfYV1L3OIZw08qXKHqVBhsODTV2tKupvOQ/RsFY&#10;HodzcXiXx6dzZvmaXXf514dSj/Np+wbC0+Tv4n93psP81Qr+ngkXyPQ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theXwwAAANwAAAAPAAAAAAAAAAAAAAAAAJcCAABkcnMvZG93&#10;bnJldi54bWxQSwUGAAAAAAQABAD1AAAAhwMAAAAA&#10;" filled="f" stroked="f">
                  <o:lock v:ext="edit" aspectratio="t" text="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7" o:spid="_x0000_s1029" type="#_x0000_t75" style="position:absolute;left:1418;top:4874;width:9159;height:64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F&#10;z8rDAAAA3AAAAA8AAABkcnMvZG93bnJldi54bWxET01rwkAQvRf6H5YpeKsbBUNJXUWESuMtVkRv&#10;Q3aapM3OhuwmWf99t1DobR7vc9bbYFoxUu8aywoW8wQEcWl1w5WC88fb8wsI55E1tpZJwZ0cbDeP&#10;D2vMtJ24oPHkKxFD2GWooPa+y6R0ZU0G3dx2xJH7tL1BH2FfSd3jFMNNK5dJkkqDDceGGjva11R+&#10;nwaj4JB3V2/y5eG6GMLlKz2G0d4KpWZPYfcKwlPw/+I/97uO81cp/D4TL5Cb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sXPysMAAADcAAAADwAAAAAAAAAAAAAAAACcAgAA&#10;ZHJzL2Rvd25yZXYueG1sUEsFBgAAAAAEAAQA9wAAAIwDAAAAAA==&#10;">
                  <v:imagedata r:id="rId11" o:title=""/>
                </v:shape>
                <v:shape id="Text Box 218" o:spid="_x0000_s1030" type="#_x0000_t202" style="position:absolute;left:1499;top:4354;width:8979;height:5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Zy5EwwAA&#10;ANwAAAAPAAAAZHJzL2Rvd25yZXYueG1sRE/JasMwEL0X+g9iCrk1ck2W4kY2pSGlkFOc0vNgTW1j&#10;a2QkxXHz9VUgkNs83jqbYjK9GMn51rKCl3kCgriyuuVawfdx9/wKwgdkjb1lUvBHHor88WGDmbZn&#10;PtBYhlrEEPYZKmhCGDIpfdWQQT+3A3Hkfq0zGCJ0tdQOzzHc9DJNkpU02HJsaHCgj4aqrjwZBatF&#10;N3Tt/mc02/p0uSSHdP/pUqVmT9P7G4hAU7iLb+4vHecv13B9Jl4g8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kZy5EwwAAANwAAAAPAAAAAAAAAAAAAAAAAJcCAABkcnMvZG93&#10;bnJldi54bWxQSwUGAAAAAAQABAD1AAAAhwMAAAAA&#10;" fillcolor="white [3212]" stroked="f" strokecolor="red" strokeweight="1pt">
                  <v:textbox>
                    <w:txbxContent>
                      <w:p w14:paraId="0E020D8E" w14:textId="77777777" w:rsidR="008449DE" w:rsidRPr="000F52A1" w:rsidRDefault="008449DE" w:rsidP="000F52A1">
                        <w:pPr>
                          <w:pStyle w:val="iNormal"/>
                          <w:jc w:val="center"/>
                          <w:rPr>
                            <w:b/>
                          </w:rPr>
                        </w:pPr>
                        <w:r w:rsidRPr="000F52A1">
                          <w:rPr>
                            <w:b/>
                          </w:rPr>
                          <w:t>DIVER CONTEXT DIAGRAM</w:t>
                        </w:r>
                      </w:p>
                    </w:txbxContent>
                  </v:textbox>
                </v:shape>
                <w10:anchorlock/>
              </v:group>
            </w:pict>
          </mc:Fallback>
        </mc:AlternateContent>
      </w:r>
    </w:p>
    <w:p w14:paraId="720FC37D" w14:textId="77777777" w:rsidR="00FF7E84" w:rsidRDefault="00FF7E84" w:rsidP="00607A99">
      <w:pPr>
        <w:pStyle w:val="iNormal"/>
      </w:pPr>
    </w:p>
    <w:p w14:paraId="740B3831" w14:textId="6E7BD368" w:rsidR="00750B3E" w:rsidRDefault="00750B3E" w:rsidP="00607A99">
      <w:pPr>
        <w:pStyle w:val="iNormal"/>
      </w:pPr>
      <w:r>
        <w:t xml:space="preserve">At Macquarie University, the Research Data </w:t>
      </w:r>
      <w:r w:rsidR="004666F7">
        <w:t>Catalogue</w:t>
      </w:r>
      <w:r w:rsidR="00C01FBB">
        <w:t xml:space="preserve"> </w:t>
      </w:r>
      <w:r>
        <w:t xml:space="preserve">in the above Context Diagram is implemented using ReDBox. See </w:t>
      </w:r>
      <w:hyperlink r:id="rId12" w:history="1">
        <w:r w:rsidRPr="00975BBF">
          <w:rPr>
            <w:rStyle w:val="Hyperlink"/>
          </w:rPr>
          <w:t>http://www.redboxresearchdata.com.au/</w:t>
        </w:r>
      </w:hyperlink>
      <w:r>
        <w:t xml:space="preserve"> for more information.</w:t>
      </w:r>
    </w:p>
    <w:p w14:paraId="6D77A1E0" w14:textId="2FE40313" w:rsidR="000A4D21" w:rsidRPr="000A4D21" w:rsidRDefault="000A4D21" w:rsidP="00607A99">
      <w:pPr>
        <w:pStyle w:val="iNormal"/>
      </w:pPr>
      <w:r>
        <w:t xml:space="preserve">All </w:t>
      </w:r>
      <w:r w:rsidR="00CF08BB">
        <w:t>DIVER</w:t>
      </w:r>
      <w:r>
        <w:t xml:space="preserve"> implementations take advantage </w:t>
      </w:r>
      <w:r w:rsidRPr="00216A4B">
        <w:t xml:space="preserve">of </w:t>
      </w:r>
      <w:hyperlink r:id="rId13" w:history="1">
        <w:r w:rsidR="00685C77" w:rsidRPr="00750B3E">
          <w:rPr>
            <w:rStyle w:val="Hyperlink"/>
          </w:rPr>
          <w:t>A</w:t>
        </w:r>
        <w:r w:rsidR="00B67F50">
          <w:rPr>
            <w:rStyle w:val="Hyperlink"/>
          </w:rPr>
          <w:t>AAA</w:t>
        </w:r>
        <w:r w:rsidR="00685C77" w:rsidRPr="00750B3E">
          <w:rPr>
            <w:rStyle w:val="Hyperlink"/>
          </w:rPr>
          <w:t xml:space="preserve"> Data Management</w:t>
        </w:r>
      </w:hyperlink>
      <w:r w:rsidRPr="00216A4B">
        <w:t xml:space="preserve"> concepts</w:t>
      </w:r>
      <w:r>
        <w:t>.</w:t>
      </w:r>
    </w:p>
    <w:p w14:paraId="218A1087" w14:textId="725AEA2C" w:rsidR="00750B3E" w:rsidRDefault="00607A99" w:rsidP="00607A99">
      <w:pPr>
        <w:pStyle w:val="iNormal"/>
      </w:pPr>
      <w:r w:rsidRPr="00CE7E45">
        <w:t xml:space="preserve">All </w:t>
      </w:r>
      <w:r w:rsidR="00750B3E">
        <w:t>Data F</w:t>
      </w:r>
      <w:r w:rsidR="00750B3E" w:rsidRPr="00CE7E45">
        <w:t xml:space="preserve">iles </w:t>
      </w:r>
      <w:r w:rsidR="00EB3EDB" w:rsidRPr="00CE7E45">
        <w:t xml:space="preserve">in </w:t>
      </w:r>
      <w:r w:rsidR="00CF08BB">
        <w:t>DIVER</w:t>
      </w:r>
      <w:r w:rsidR="00EB3EDB" w:rsidRPr="00CE7E45">
        <w:t xml:space="preserve"> </w:t>
      </w:r>
      <w:r w:rsidR="0081621F" w:rsidRPr="00CE7E45">
        <w:t xml:space="preserve">are grouped </w:t>
      </w:r>
      <w:r w:rsidR="00766948">
        <w:t>according to a two level grouping structure</w:t>
      </w:r>
      <w:r w:rsidR="00750B3E">
        <w:t xml:space="preserve"> based on Organisational Unit and Project</w:t>
      </w:r>
      <w:r w:rsidR="0081621F" w:rsidRPr="00CE7E45">
        <w:t>,</w:t>
      </w:r>
      <w:r w:rsidRPr="00CE7E45">
        <w:t xml:space="preserve"> providing a convenient way </w:t>
      </w:r>
      <w:r w:rsidR="00093921" w:rsidRPr="00CE7E45">
        <w:t xml:space="preserve">to </w:t>
      </w:r>
      <w:r w:rsidRPr="00CE7E45">
        <w:t>organise related files</w:t>
      </w:r>
      <w:r w:rsidR="00371769">
        <w:t xml:space="preserve">. See </w:t>
      </w:r>
      <w:r w:rsidR="00750B3E" w:rsidRPr="00750B3E">
        <w:rPr>
          <w:rStyle w:val="CrossReference"/>
        </w:rPr>
        <w:t xml:space="preserve">Chapter </w:t>
      </w:r>
      <w:r w:rsidR="00C23447">
        <w:fldChar w:fldCharType="begin"/>
      </w:r>
      <w:r w:rsidR="00C23447">
        <w:instrText xml:space="preserve"> REF _Ref377645911 \r \h  \* MERGEFORMAT </w:instrText>
      </w:r>
      <w:r w:rsidR="00C23447">
        <w:fldChar w:fldCharType="separate"/>
      </w:r>
      <w:r w:rsidR="005066AC">
        <w:t>5</w:t>
      </w:r>
      <w:r w:rsidR="00C23447">
        <w:fldChar w:fldCharType="end"/>
      </w:r>
      <w:r w:rsidR="00750B3E" w:rsidRPr="00750B3E">
        <w:rPr>
          <w:rStyle w:val="CrossReference"/>
        </w:rPr>
        <w:t xml:space="preserve"> </w:t>
      </w:r>
      <w:r w:rsidR="00C23447">
        <w:fldChar w:fldCharType="begin"/>
      </w:r>
      <w:r w:rsidR="00C23447">
        <w:instrText xml:space="preserve"> REF _Ref377645911 \h  \* MERGEFORMAT </w:instrText>
      </w:r>
      <w:r w:rsidR="00C23447">
        <w:fldChar w:fldCharType="separate"/>
      </w:r>
      <w:ins w:id="490" w:author="Cathryn Chamley" w:date="2015-12-15T14:03:00Z">
        <w:r w:rsidR="005066AC" w:rsidRPr="005066AC">
          <w:rPr>
            <w:rStyle w:val="CrossReference"/>
            <w:rPrChange w:id="491" w:author="Cathryn Chamley" w:date="2015-12-15T14:03:00Z">
              <w:rPr/>
            </w:rPrChange>
          </w:rPr>
          <w:t>Organisational Units and Projects</w:t>
        </w:r>
      </w:ins>
      <w:del w:id="492" w:author="Cathryn Chamley" w:date="2015-12-15T14:03:00Z">
        <w:r w:rsidR="004F6915" w:rsidRPr="004F6915" w:rsidDel="005066AC">
          <w:rPr>
            <w:rStyle w:val="CrossReference"/>
          </w:rPr>
          <w:delText>Organisational Units and Projects</w:delText>
        </w:r>
      </w:del>
      <w:r w:rsidR="00C23447">
        <w:fldChar w:fldCharType="end"/>
      </w:r>
      <w:r w:rsidR="00750B3E">
        <w:t xml:space="preserve"> </w:t>
      </w:r>
      <w:r w:rsidR="00371769">
        <w:t xml:space="preserve">for </w:t>
      </w:r>
      <w:r w:rsidR="00371769" w:rsidRPr="00750B3E">
        <w:t>details</w:t>
      </w:r>
      <w:r w:rsidR="00750B3E" w:rsidRPr="00750B3E">
        <w:t>.</w:t>
      </w:r>
      <w:r w:rsidR="00750B3E">
        <w:t xml:space="preserve"> </w:t>
      </w:r>
      <w:r w:rsidR="008570E9">
        <w:t xml:space="preserve">In addition, </w:t>
      </w:r>
      <w:r w:rsidR="00FA4DFE">
        <w:t xml:space="preserve">when Data Files are created from other </w:t>
      </w:r>
      <w:r w:rsidR="00750B3E">
        <w:t>Data Files</w:t>
      </w:r>
      <w:r w:rsidR="00FA4DFE">
        <w:t xml:space="preserve">, </w:t>
      </w:r>
      <w:r w:rsidR="00CF08BB">
        <w:t>DIVER</w:t>
      </w:r>
      <w:r w:rsidR="00FA4DFE">
        <w:t>’s Parent-Child relationships can be used to keep track of that information.</w:t>
      </w:r>
    </w:p>
    <w:p w14:paraId="48A8D226" w14:textId="77777777" w:rsidR="008570E9" w:rsidRDefault="00750B3E" w:rsidP="00607A99">
      <w:pPr>
        <w:pStyle w:val="iNormal"/>
      </w:pPr>
      <w:r>
        <w:t xml:space="preserve">The </w:t>
      </w:r>
      <w:r w:rsidR="008570E9">
        <w:t xml:space="preserve">processing </w:t>
      </w:r>
      <w:r>
        <w:t xml:space="preserve">status of Data Files can be tracked </w:t>
      </w:r>
      <w:r w:rsidR="008570E9">
        <w:t xml:space="preserve">through the steps of uploading, cleansing, analysis and publishing using </w:t>
      </w:r>
      <w:r w:rsidR="00FA4DFE">
        <w:t>the Type</w:t>
      </w:r>
      <w:r w:rsidR="008570E9">
        <w:t xml:space="preserve"> field for each Data File.</w:t>
      </w:r>
    </w:p>
    <w:p w14:paraId="0F92E41C" w14:textId="77777777" w:rsidR="00840065" w:rsidRPr="005879DC" w:rsidRDefault="00840065" w:rsidP="00607A99">
      <w:pPr>
        <w:pStyle w:val="iNormal"/>
      </w:pPr>
      <w:r w:rsidRPr="005879DC">
        <w:t xml:space="preserve">Once finalised, </w:t>
      </w:r>
      <w:r w:rsidR="00E374EE">
        <w:t>Packages</w:t>
      </w:r>
      <w:r w:rsidRPr="005879DC">
        <w:t xml:space="preserve"> of data</w:t>
      </w:r>
      <w:r w:rsidR="005879DC">
        <w:t xml:space="preserve"> can be defined, described</w:t>
      </w:r>
      <w:r w:rsidR="00A13D70">
        <w:t xml:space="preserve">, published to a local institutional </w:t>
      </w:r>
      <w:r w:rsidR="00D038AF">
        <w:t>repository</w:t>
      </w:r>
      <w:r w:rsidR="005879DC">
        <w:t xml:space="preserve"> and </w:t>
      </w:r>
      <w:r w:rsidR="00A13D70">
        <w:t xml:space="preserve">then </w:t>
      </w:r>
      <w:r w:rsidR="005879DC">
        <w:t>published to ANDS</w:t>
      </w:r>
      <w:r w:rsidR="0018300E" w:rsidRPr="0018300E">
        <w:t xml:space="preserve"> </w:t>
      </w:r>
      <w:r w:rsidR="0018300E">
        <w:t>as a RIF-CS data collection. This makes them available for discovery via the OAI-PMH protocol</w:t>
      </w:r>
      <w:r w:rsidR="00926D18">
        <w:t>. S</w:t>
      </w:r>
      <w:r w:rsidR="0018300E">
        <w:t xml:space="preserve">ee </w:t>
      </w:r>
      <w:r w:rsidR="00C23447">
        <w:fldChar w:fldCharType="begin"/>
      </w:r>
      <w:r w:rsidR="00C23447">
        <w:instrText xml:space="preserve"> REF _Ref352768976 \r \h  \* MERGEFORMAT </w:instrText>
      </w:r>
      <w:r w:rsidR="00C23447">
        <w:fldChar w:fldCharType="separate"/>
      </w:r>
      <w:ins w:id="493" w:author="Cathryn Chamley" w:date="2015-12-15T14:03:00Z">
        <w:r w:rsidR="005066AC" w:rsidRPr="005066AC">
          <w:rPr>
            <w:rStyle w:val="CrossReference"/>
            <w:rPrChange w:id="494" w:author="Cathryn Chamley" w:date="2015-12-15T14:03:00Z">
              <w:rPr/>
            </w:rPrChange>
          </w:rPr>
          <w:t>Appendix B -</w:t>
        </w:r>
      </w:ins>
      <w:del w:id="495" w:author="Cathryn Chamley" w:date="2015-12-15T14:03:00Z">
        <w:r w:rsidR="004F6915" w:rsidRPr="004F6915" w:rsidDel="005066AC">
          <w:rPr>
            <w:rStyle w:val="CrossReference"/>
          </w:rPr>
          <w:delText>Appendix B -</w:delText>
        </w:r>
      </w:del>
      <w:r w:rsidR="00C23447">
        <w:fldChar w:fldCharType="end"/>
      </w:r>
      <w:r w:rsidR="0018300E" w:rsidRPr="0055670B">
        <w:rPr>
          <w:rStyle w:val="CrossReference"/>
        </w:rPr>
        <w:t xml:space="preserve"> </w:t>
      </w:r>
      <w:r w:rsidR="00C23447">
        <w:fldChar w:fldCharType="begin"/>
      </w:r>
      <w:r w:rsidR="00C23447">
        <w:instrText xml:space="preserve"> REF _Ref352769006 \h  \* MERGEFORMAT </w:instrText>
      </w:r>
      <w:r w:rsidR="00C23447">
        <w:fldChar w:fldCharType="separate"/>
      </w:r>
      <w:ins w:id="496" w:author="Cathryn Chamley" w:date="2015-12-15T14:03:00Z">
        <w:r w:rsidR="005066AC" w:rsidRPr="005066AC">
          <w:rPr>
            <w:rStyle w:val="CrossReference"/>
            <w:rPrChange w:id="497" w:author="Cathryn Chamley" w:date="2015-12-15T14:03:00Z">
              <w:rPr/>
            </w:rPrChange>
          </w:rPr>
          <w:t>RIF-CS</w:t>
        </w:r>
      </w:ins>
      <w:del w:id="498" w:author="Cathryn Chamley" w:date="2015-12-15T14:03:00Z">
        <w:r w:rsidR="004F6915" w:rsidRPr="004F6915" w:rsidDel="005066AC">
          <w:rPr>
            <w:rStyle w:val="CrossReference"/>
          </w:rPr>
          <w:delText>RIF-CS</w:delText>
        </w:r>
      </w:del>
      <w:r w:rsidR="00C23447">
        <w:fldChar w:fldCharType="end"/>
      </w:r>
      <w:r w:rsidR="0055670B" w:rsidRPr="006968DD">
        <w:t xml:space="preserve"> </w:t>
      </w:r>
      <w:r w:rsidR="0018300E">
        <w:t>for more information.</w:t>
      </w:r>
      <w:r w:rsidR="005879DC">
        <w:t xml:space="preserve"> This enables researchers from outside the organisation that </w:t>
      </w:r>
      <w:r w:rsidR="001F75CF">
        <w:t>produced</w:t>
      </w:r>
      <w:r w:rsidR="005879DC">
        <w:t xml:space="preserve"> the data to discover it</w:t>
      </w:r>
      <w:r w:rsidR="0081621F">
        <w:t>,</w:t>
      </w:r>
      <w:r w:rsidR="001F75CF">
        <w:t xml:space="preserve"> and </w:t>
      </w:r>
      <w:r w:rsidR="0081621F">
        <w:t xml:space="preserve">to </w:t>
      </w:r>
      <w:r w:rsidR="001F75CF">
        <w:t>request access to download a copy.</w:t>
      </w:r>
    </w:p>
    <w:p w14:paraId="1145B3A8" w14:textId="5570716E" w:rsidR="00CE7E45" w:rsidRDefault="00CE7E45" w:rsidP="00B6457B">
      <w:pPr>
        <w:pStyle w:val="iHeading2"/>
      </w:pPr>
      <w:bookmarkStart w:id="499" w:name="_Toc215047190"/>
      <w:bookmarkStart w:id="500" w:name="_Toc311807490"/>
      <w:r>
        <w:t xml:space="preserve">Installing </w:t>
      </w:r>
      <w:bookmarkEnd w:id="499"/>
      <w:r w:rsidR="006024EB">
        <w:t xml:space="preserve">and Tailoring </w:t>
      </w:r>
      <w:r w:rsidR="00CF08BB">
        <w:t>DIVER</w:t>
      </w:r>
      <w:r w:rsidR="006024EB">
        <w:t xml:space="preserve"> for your Organisation</w:t>
      </w:r>
      <w:bookmarkEnd w:id="500"/>
    </w:p>
    <w:p w14:paraId="3A09F153" w14:textId="3A1B2222" w:rsidR="005174D7" w:rsidRDefault="00A13D70" w:rsidP="008570E9">
      <w:pPr>
        <w:pStyle w:val="iNormal"/>
      </w:pPr>
      <w:r w:rsidRPr="008570E9">
        <w:t xml:space="preserve">Potential </w:t>
      </w:r>
      <w:r w:rsidR="00CF08BB">
        <w:t>DIVER</w:t>
      </w:r>
      <w:r w:rsidRPr="008570E9">
        <w:t xml:space="preserve"> users should contact Intersect to set up a hosting arrangement.</w:t>
      </w:r>
    </w:p>
    <w:p w14:paraId="2A7BC6F5" w14:textId="2342D46E" w:rsidR="000240E2" w:rsidRDefault="00A13D70" w:rsidP="008570E9">
      <w:pPr>
        <w:pStyle w:val="iNormal"/>
      </w:pPr>
      <w:r w:rsidRPr="008570E9">
        <w:t xml:space="preserve">Alternatively, </w:t>
      </w:r>
      <w:r w:rsidR="00CF08BB">
        <w:t>DIVER</w:t>
      </w:r>
      <w:r w:rsidRPr="008570E9">
        <w:t xml:space="preserve"> can be installed on an institution’s local servers. </w:t>
      </w:r>
      <w:r w:rsidR="0018300E" w:rsidRPr="008570E9">
        <w:t>I</w:t>
      </w:r>
      <w:r w:rsidR="00CE7E45" w:rsidRPr="008570E9">
        <w:t xml:space="preserve">nstructions for installing and upgrading </w:t>
      </w:r>
      <w:r w:rsidR="00946101" w:rsidRPr="008570E9">
        <w:t xml:space="preserve">to a new version of the </w:t>
      </w:r>
      <w:r w:rsidR="00CF08BB">
        <w:t>DIVER</w:t>
      </w:r>
      <w:r w:rsidR="00946101" w:rsidRPr="008570E9">
        <w:t xml:space="preserve"> </w:t>
      </w:r>
      <w:r w:rsidR="005174D7">
        <w:t xml:space="preserve">can be found in </w:t>
      </w:r>
      <w:r w:rsidR="00CF08BB">
        <w:t>DIVER</w:t>
      </w:r>
      <w:r w:rsidR="005174D7">
        <w:t xml:space="preserve">’s </w:t>
      </w:r>
      <w:r w:rsidR="005174D7">
        <w:lastRenderedPageBreak/>
        <w:t xml:space="preserve">documentation GitHub archive </w:t>
      </w:r>
      <w:hyperlink r:id="rId14" w:history="1">
        <w:r w:rsidR="000240E2" w:rsidRPr="005A2324">
          <w:rPr>
            <w:rStyle w:val="Hyperlink"/>
          </w:rPr>
          <w:t>https://github.com/IntersectAustralia/</w:t>
        </w:r>
        <w:r w:rsidR="00CF08BB">
          <w:rPr>
            <w:rStyle w:val="Hyperlink"/>
          </w:rPr>
          <w:t>DIVER</w:t>
        </w:r>
        <w:r w:rsidR="000240E2" w:rsidRPr="005A2324">
          <w:rPr>
            <w:rStyle w:val="Hyperlink"/>
          </w:rPr>
          <w:t>-doc/blob/master/README.md</w:t>
        </w:r>
      </w:hyperlink>
      <w:r w:rsidR="0003391B" w:rsidRPr="008570E9">
        <w:t>.</w:t>
      </w:r>
      <w:r w:rsidR="005174D7">
        <w:t xml:space="preserve"> At this link, you can find </w:t>
      </w:r>
      <w:r w:rsidR="000240E2">
        <w:t>the following links and information.</w:t>
      </w:r>
    </w:p>
    <w:p w14:paraId="698C7B9E" w14:textId="3A225BCF" w:rsidR="00351BB3" w:rsidRDefault="00623959">
      <w:pPr>
        <w:pStyle w:val="iNormal"/>
        <w:numPr>
          <w:ilvl w:val="0"/>
          <w:numId w:val="34"/>
        </w:numPr>
      </w:pPr>
      <w:r>
        <w:t xml:space="preserve">A list of available </w:t>
      </w:r>
      <w:r w:rsidR="00CF08BB">
        <w:t>DIVER</w:t>
      </w:r>
      <w:r>
        <w:t xml:space="preserve"> versions, including the last stable version.</w:t>
      </w:r>
    </w:p>
    <w:p w14:paraId="4D6F5BB3" w14:textId="7D445D5E" w:rsidR="00351BB3" w:rsidRDefault="000240E2">
      <w:pPr>
        <w:pStyle w:val="iNormal"/>
        <w:numPr>
          <w:ilvl w:val="0"/>
          <w:numId w:val="34"/>
        </w:numPr>
      </w:pPr>
      <w:r>
        <w:t>A l</w:t>
      </w:r>
      <w:r w:rsidR="005174D7">
        <w:t xml:space="preserve">ink </w:t>
      </w:r>
      <w:r w:rsidR="002D7B2C">
        <w:t xml:space="preserve">or links </w:t>
      </w:r>
      <w:r w:rsidR="005174D7">
        <w:t xml:space="preserve">to </w:t>
      </w:r>
      <w:r>
        <w:t xml:space="preserve">the </w:t>
      </w:r>
      <w:r w:rsidR="005174D7">
        <w:t>downloadable documentation</w:t>
      </w:r>
      <w:r w:rsidR="002D7B2C">
        <w:t xml:space="preserve"> </w:t>
      </w:r>
      <w:r>
        <w:t>for each version</w:t>
      </w:r>
      <w:r w:rsidR="002D7B2C">
        <w:t xml:space="preserve">, including </w:t>
      </w:r>
      <w:r w:rsidR="00623959">
        <w:t>the User Guide (this document)</w:t>
      </w:r>
      <w:r>
        <w:t xml:space="preserve"> and the Release Notes. The Release Notes </w:t>
      </w:r>
      <w:r w:rsidR="00623959">
        <w:t xml:space="preserve">for each version </w:t>
      </w:r>
      <w:r>
        <w:t>in turn contain</w:t>
      </w:r>
      <w:r w:rsidR="002D7B2C">
        <w:t>s</w:t>
      </w:r>
      <w:r>
        <w:t xml:space="preserve"> links to the </w:t>
      </w:r>
      <w:r w:rsidR="00623959">
        <w:t xml:space="preserve">related </w:t>
      </w:r>
      <w:r>
        <w:t>installation and deployment instructions.</w:t>
      </w:r>
    </w:p>
    <w:p w14:paraId="441DD32B" w14:textId="77777777" w:rsidR="00351BB3" w:rsidRDefault="000240E2">
      <w:pPr>
        <w:pStyle w:val="iNormal"/>
        <w:numPr>
          <w:ilvl w:val="0"/>
          <w:numId w:val="34"/>
        </w:numPr>
      </w:pPr>
      <w:r>
        <w:t>A link to the tagged GitHub repository for each released version.</w:t>
      </w:r>
    </w:p>
    <w:p w14:paraId="473AFD1A" w14:textId="1CD96A52" w:rsidR="00351BB3" w:rsidRDefault="000240E2">
      <w:pPr>
        <w:pStyle w:val="iNormal"/>
        <w:numPr>
          <w:ilvl w:val="0"/>
          <w:numId w:val="34"/>
        </w:numPr>
      </w:pPr>
      <w:r>
        <w:t xml:space="preserve">Links to the GitHub repositories for the various </w:t>
      </w:r>
      <w:r w:rsidR="00CF08BB">
        <w:t>DIVER</w:t>
      </w:r>
      <w:r>
        <w:t xml:space="preserve"> add-on tools, such as the </w:t>
      </w:r>
      <w:r w:rsidR="00CF08BB">
        <w:t>DIVER</w:t>
      </w:r>
      <w:r>
        <w:t>-eye</w:t>
      </w:r>
      <w:r w:rsidR="00623959">
        <w:t>t</w:t>
      </w:r>
      <w:r>
        <w:t>racker</w:t>
      </w:r>
      <w:r w:rsidR="00623959">
        <w:t>-packager</w:t>
      </w:r>
      <w:r>
        <w:t xml:space="preserve"> and the </w:t>
      </w:r>
      <w:r w:rsidR="00CF08BB">
        <w:t>DIVER</w:t>
      </w:r>
      <w:r w:rsidR="00147E07" w:rsidRPr="00147E07">
        <w:t xml:space="preserve"> RESTful</w:t>
      </w:r>
      <w:r>
        <w:t xml:space="preserve"> </w:t>
      </w:r>
      <w:r w:rsidR="00147E07" w:rsidRPr="00147E07">
        <w:t>API</w:t>
      </w:r>
      <w:r>
        <w:t xml:space="preserve"> Uploader.</w:t>
      </w:r>
    </w:p>
    <w:p w14:paraId="3D0C982D" w14:textId="4FB710DF" w:rsidR="00CE7E45" w:rsidRDefault="0018300E" w:rsidP="00CE7E45">
      <w:pPr>
        <w:pStyle w:val="iNormal"/>
      </w:pPr>
      <w:r>
        <w:t>Typically, a system admi</w:t>
      </w:r>
      <w:r w:rsidR="003D7626">
        <w:t xml:space="preserve">nistrator with Linux skills should do the </w:t>
      </w:r>
      <w:r w:rsidR="00CF08BB">
        <w:t>DIVER</w:t>
      </w:r>
      <w:r w:rsidR="000240E2">
        <w:t xml:space="preserve"> </w:t>
      </w:r>
      <w:r w:rsidR="003D7626">
        <w:t>installation</w:t>
      </w:r>
      <w:r>
        <w:t>.</w:t>
      </w:r>
    </w:p>
    <w:p w14:paraId="2736C600" w14:textId="09576193" w:rsidR="00B033AC" w:rsidRDefault="008570E9" w:rsidP="00B033AC">
      <w:pPr>
        <w:pStyle w:val="iNormal"/>
      </w:pPr>
      <w:r>
        <w:t xml:space="preserve">After installation, the system must be tailored to your organisation’s needs. </w:t>
      </w:r>
      <w:r w:rsidR="00B033AC">
        <w:t xml:space="preserve">Refer to section </w:t>
      </w:r>
      <w:r w:rsidR="00C23447">
        <w:fldChar w:fldCharType="begin"/>
      </w:r>
      <w:r w:rsidR="00C23447">
        <w:instrText xml:space="preserve"> REF _Ref377568044 \r \h  \* MERGEFORMAT </w:instrText>
      </w:r>
      <w:r w:rsidR="00C23447">
        <w:fldChar w:fldCharType="separate"/>
      </w:r>
      <w:ins w:id="501" w:author="Cathryn Chamley" w:date="2015-12-15T14:03:00Z">
        <w:r w:rsidR="005066AC" w:rsidRPr="005066AC">
          <w:rPr>
            <w:rStyle w:val="CrossReference"/>
            <w:rPrChange w:id="502" w:author="Cathryn Chamley" w:date="2015-12-15T14:03:00Z">
              <w:rPr/>
            </w:rPrChange>
          </w:rPr>
          <w:t>11.6</w:t>
        </w:r>
      </w:ins>
      <w:del w:id="503" w:author="Cathryn Chamley" w:date="2015-12-15T14:03:00Z">
        <w:r w:rsidR="004F6915" w:rsidRPr="004F6915" w:rsidDel="005066AC">
          <w:rPr>
            <w:rStyle w:val="CrossReference"/>
          </w:rPr>
          <w:delText>11.6</w:delText>
        </w:r>
      </w:del>
      <w:r w:rsidR="00C23447">
        <w:fldChar w:fldCharType="end"/>
      </w:r>
      <w:r w:rsidR="00B033AC" w:rsidRPr="00B033AC">
        <w:rPr>
          <w:rStyle w:val="CrossReference"/>
        </w:rPr>
        <w:t xml:space="preserve"> </w:t>
      </w:r>
      <w:r w:rsidR="00C23447">
        <w:fldChar w:fldCharType="begin"/>
      </w:r>
      <w:r w:rsidR="00C23447">
        <w:instrText xml:space="preserve"> REF _Ref377568063 \h  \* MERGEFORMAT </w:instrText>
      </w:r>
      <w:r w:rsidR="00C23447">
        <w:fldChar w:fldCharType="separate"/>
      </w:r>
      <w:ins w:id="504" w:author="Cathryn Chamley" w:date="2015-12-15T14:03:00Z">
        <w:r w:rsidR="005066AC" w:rsidRPr="005066AC">
          <w:rPr>
            <w:rStyle w:val="CrossReference"/>
            <w:rPrChange w:id="505" w:author="Cathryn Chamley" w:date="2015-12-15T14:03:00Z">
              <w:rPr/>
            </w:rPrChange>
          </w:rPr>
          <w:t>Tailoring DIVER for Your Organisation’s Needs</w:t>
        </w:r>
      </w:ins>
      <w:del w:id="506" w:author="Cathryn Chamley" w:date="2015-12-15T14:03:00Z">
        <w:r w:rsidR="004F6915" w:rsidRPr="004F6915" w:rsidDel="005066AC">
          <w:rPr>
            <w:rStyle w:val="CrossReference"/>
          </w:rPr>
          <w:delText>Tailoring DIVER for Your Organisation’s Needs</w:delText>
        </w:r>
      </w:del>
      <w:r w:rsidR="00C23447">
        <w:fldChar w:fldCharType="end"/>
      </w:r>
      <w:r w:rsidR="00B033AC">
        <w:t xml:space="preserve"> to see det</w:t>
      </w:r>
      <w:r w:rsidR="006024EB">
        <w:t>ails of the settings available.</w:t>
      </w:r>
      <w:r>
        <w:t xml:space="preserve"> </w:t>
      </w:r>
      <w:r w:rsidR="00B033AC">
        <w:t xml:space="preserve">To avoid confusion, </w:t>
      </w:r>
      <w:r w:rsidR="006024EB">
        <w:t xml:space="preserve">tailoring the system to your organisation’s needs </w:t>
      </w:r>
      <w:r w:rsidR="00B033AC">
        <w:t>should be done prior to any user being authorised to access the system.</w:t>
      </w:r>
    </w:p>
    <w:p w14:paraId="7B56A4B2" w14:textId="77777777" w:rsidR="007E12BD" w:rsidRDefault="007E12BD" w:rsidP="00B6457B">
      <w:pPr>
        <w:pStyle w:val="iHeading1"/>
      </w:pPr>
      <w:bookmarkStart w:id="507" w:name="_Toc215047179"/>
      <w:bookmarkStart w:id="508" w:name="_Toc311807491"/>
      <w:r>
        <w:lastRenderedPageBreak/>
        <w:t>Glossary</w:t>
      </w:r>
      <w:bookmarkEnd w:id="508"/>
    </w:p>
    <w:tbl>
      <w:tblPr>
        <w:tblW w:w="0" w:type="auto"/>
        <w:tblLayout w:type="fixed"/>
        <w:tblLook w:val="04A0" w:firstRow="1" w:lastRow="0" w:firstColumn="1" w:lastColumn="0" w:noHBand="0" w:noVBand="1"/>
      </w:tblPr>
      <w:tblGrid>
        <w:gridCol w:w="2235"/>
        <w:gridCol w:w="7045"/>
      </w:tblGrid>
      <w:tr w:rsidR="00D6600F" w:rsidRPr="008A7191" w14:paraId="4A680B93" w14:textId="77777777" w:rsidTr="00926D18">
        <w:tc>
          <w:tcPr>
            <w:tcW w:w="2235" w:type="dxa"/>
            <w:shd w:val="clear" w:color="auto" w:fill="auto"/>
          </w:tcPr>
          <w:p w14:paraId="45F9316E" w14:textId="77777777" w:rsidR="00D6600F" w:rsidRPr="008A7191" w:rsidRDefault="00685C77" w:rsidP="00081164">
            <w:pPr>
              <w:pStyle w:val="iNormal"/>
              <w:spacing w:after="200" w:line="276" w:lineRule="auto"/>
              <w:jc w:val="left"/>
            </w:pPr>
            <w:r w:rsidRPr="00685C77">
              <w:t>AAF</w:t>
            </w:r>
          </w:p>
        </w:tc>
        <w:tc>
          <w:tcPr>
            <w:tcW w:w="7045" w:type="dxa"/>
            <w:shd w:val="clear" w:color="auto" w:fill="auto"/>
          </w:tcPr>
          <w:p w14:paraId="03EA310A" w14:textId="77777777" w:rsidR="00D6600F" w:rsidRPr="008A7191" w:rsidRDefault="00D6600F" w:rsidP="008A7191">
            <w:pPr>
              <w:pStyle w:val="iNormal"/>
            </w:pPr>
            <w:r w:rsidRPr="008A7191">
              <w:t xml:space="preserve">Australian Access Federation </w:t>
            </w:r>
            <w:r w:rsidR="008A7191" w:rsidRPr="008A7191">
              <w:t xml:space="preserve">- AAF provides the means of allowing a participating institution and/or a service provider to trust the information it receives from another participating institution. In particular, it allows researchers to use their home institution Login to access a growing number of participating services and resources. See </w:t>
            </w:r>
            <w:hyperlink r:id="rId15" w:history="1">
              <w:r w:rsidR="008A7191" w:rsidRPr="005967CE">
                <w:rPr>
                  <w:rStyle w:val="Hyperlink"/>
                </w:rPr>
                <w:t>http://aaf.edu.au/</w:t>
              </w:r>
            </w:hyperlink>
            <w:r w:rsidR="008A7191">
              <w:t xml:space="preserve"> </w:t>
            </w:r>
          </w:p>
        </w:tc>
      </w:tr>
      <w:tr w:rsidR="00853342" w:rsidRPr="00582270" w14:paraId="69FB0B2B" w14:textId="77777777" w:rsidTr="00926D18">
        <w:tc>
          <w:tcPr>
            <w:tcW w:w="2235" w:type="dxa"/>
            <w:shd w:val="clear" w:color="auto" w:fill="auto"/>
          </w:tcPr>
          <w:p w14:paraId="1490D00F" w14:textId="77777777" w:rsidR="00853342" w:rsidRPr="00582270" w:rsidRDefault="00853342" w:rsidP="00081164">
            <w:pPr>
              <w:pStyle w:val="iNormal"/>
              <w:jc w:val="left"/>
              <w:rPr>
                <w:lang w:eastAsia="ja-JP"/>
              </w:rPr>
            </w:pPr>
            <w:r w:rsidRPr="00582270">
              <w:rPr>
                <w:lang w:eastAsia="ja-JP"/>
              </w:rPr>
              <w:t>ANDS</w:t>
            </w:r>
          </w:p>
        </w:tc>
        <w:tc>
          <w:tcPr>
            <w:tcW w:w="7045" w:type="dxa"/>
            <w:shd w:val="clear" w:color="auto" w:fill="auto"/>
          </w:tcPr>
          <w:p w14:paraId="128A9822" w14:textId="77777777" w:rsidR="00853342" w:rsidRPr="00582270" w:rsidRDefault="00853342" w:rsidP="008A7191">
            <w:pPr>
              <w:pStyle w:val="iNormal"/>
            </w:pPr>
            <w:r w:rsidRPr="00582270">
              <w:t xml:space="preserve">Australian National Data </w:t>
            </w:r>
            <w:r w:rsidRPr="006968DD">
              <w:t>Service</w:t>
            </w:r>
            <w:r w:rsidR="006968DD" w:rsidRPr="006968DD">
              <w:t xml:space="preserve"> </w:t>
            </w:r>
            <w:r w:rsidR="006968DD">
              <w:t>–</w:t>
            </w:r>
            <w:r w:rsidR="006968DD" w:rsidRPr="006968DD">
              <w:t xml:space="preserve"> ANDS is building the </w:t>
            </w:r>
            <w:r w:rsidR="00C23447">
              <w:fldChar w:fldCharType="begin"/>
            </w:r>
            <w:r w:rsidR="00C23447">
              <w:instrText xml:space="preserve"> HYPERLINK "http://www.ands.org.au/about/approach.html" \l "ardc" \t "_self" \o "Australian Research Data Commons" </w:instrText>
            </w:r>
            <w:r w:rsidR="00C23447">
              <w:fldChar w:fldCharType="separate"/>
            </w:r>
            <w:r w:rsidR="006968DD" w:rsidRPr="006968DD">
              <w:t>Australian Research Data Commons</w:t>
            </w:r>
            <w:r w:rsidR="00C23447">
              <w:fldChar w:fldCharType="end"/>
            </w:r>
            <w:r w:rsidR="006968DD" w:rsidRPr="006968DD">
              <w:t>: a cohesive collection of research resources from all research institutions, to make better use of Australia's research data outputs.</w:t>
            </w:r>
            <w:r w:rsidR="006968DD">
              <w:t xml:space="preserve"> See </w:t>
            </w:r>
            <w:hyperlink r:id="rId16" w:history="1">
              <w:r w:rsidR="006968DD" w:rsidRPr="00E319DB">
                <w:rPr>
                  <w:rStyle w:val="Hyperlink"/>
                </w:rPr>
                <w:t>http://www.ands.org.au/</w:t>
              </w:r>
            </w:hyperlink>
            <w:r w:rsidR="006968DD">
              <w:t xml:space="preserve"> </w:t>
            </w:r>
          </w:p>
        </w:tc>
      </w:tr>
      <w:tr w:rsidR="00853342" w:rsidRPr="00582270" w14:paraId="5E04A29C" w14:textId="77777777" w:rsidTr="00926D18">
        <w:tc>
          <w:tcPr>
            <w:tcW w:w="2235" w:type="dxa"/>
            <w:shd w:val="clear" w:color="auto" w:fill="auto"/>
          </w:tcPr>
          <w:p w14:paraId="5EE86103" w14:textId="77777777" w:rsidR="00853342" w:rsidRPr="00582270" w:rsidRDefault="00853342" w:rsidP="00081164">
            <w:pPr>
              <w:pStyle w:val="iNormal"/>
              <w:jc w:val="left"/>
              <w:rPr>
                <w:lang w:eastAsia="ja-JP"/>
              </w:rPr>
            </w:pPr>
            <w:r w:rsidRPr="00582270">
              <w:rPr>
                <w:lang w:eastAsia="ja-JP"/>
              </w:rPr>
              <w:t>API</w:t>
            </w:r>
          </w:p>
        </w:tc>
        <w:tc>
          <w:tcPr>
            <w:tcW w:w="7045" w:type="dxa"/>
            <w:shd w:val="clear" w:color="auto" w:fill="auto"/>
          </w:tcPr>
          <w:p w14:paraId="13DE9B9D" w14:textId="6E7F59EC" w:rsidR="00853342" w:rsidRPr="00582270" w:rsidRDefault="00853342" w:rsidP="00B67F50">
            <w:pPr>
              <w:pStyle w:val="iNormal"/>
              <w:rPr>
                <w:lang w:eastAsia="ja-JP"/>
              </w:rPr>
            </w:pPr>
            <w:r w:rsidRPr="00582270">
              <w:rPr>
                <w:lang w:eastAsia="ja-JP"/>
              </w:rPr>
              <w:t xml:space="preserve">Application Program Interface. For </w:t>
            </w:r>
            <w:r w:rsidR="00CF08BB">
              <w:rPr>
                <w:lang w:eastAsia="ja-JP"/>
              </w:rPr>
              <w:t>DIVER</w:t>
            </w:r>
            <w:r w:rsidRPr="00582270">
              <w:rPr>
                <w:lang w:eastAsia="ja-JP"/>
              </w:rPr>
              <w:t xml:space="preserve">, this is an </w:t>
            </w:r>
            <w:r w:rsidR="00B67F50">
              <w:rPr>
                <w:lang w:eastAsia="ja-JP"/>
              </w:rPr>
              <w:t>HTTP</w:t>
            </w:r>
            <w:r w:rsidRPr="00582270">
              <w:rPr>
                <w:lang w:eastAsia="ja-JP"/>
              </w:rPr>
              <w:t xml:space="preserve"> interface which provides programmatic access to </w:t>
            </w:r>
            <w:r w:rsidR="00CF08BB">
              <w:rPr>
                <w:lang w:eastAsia="ja-JP"/>
              </w:rPr>
              <w:t>DIVER</w:t>
            </w:r>
            <w:r w:rsidRPr="00582270">
              <w:rPr>
                <w:lang w:eastAsia="ja-JP"/>
              </w:rPr>
              <w:t>.</w:t>
            </w:r>
          </w:p>
        </w:tc>
      </w:tr>
      <w:tr w:rsidR="00853342" w:rsidRPr="00582270" w14:paraId="03883717" w14:textId="77777777" w:rsidTr="00926D18">
        <w:tc>
          <w:tcPr>
            <w:tcW w:w="2235" w:type="dxa"/>
            <w:shd w:val="clear" w:color="auto" w:fill="auto"/>
          </w:tcPr>
          <w:p w14:paraId="72DF2CEF" w14:textId="77777777" w:rsidR="00853342" w:rsidRPr="00582270" w:rsidRDefault="00853342" w:rsidP="00081164">
            <w:pPr>
              <w:pStyle w:val="iNormal"/>
              <w:jc w:val="left"/>
              <w:rPr>
                <w:lang w:eastAsia="ja-JP"/>
              </w:rPr>
            </w:pPr>
            <w:r w:rsidRPr="00582270">
              <w:rPr>
                <w:lang w:eastAsia="ja-JP"/>
              </w:rPr>
              <w:t>Bagit</w:t>
            </w:r>
          </w:p>
        </w:tc>
        <w:tc>
          <w:tcPr>
            <w:tcW w:w="7045" w:type="dxa"/>
            <w:shd w:val="clear" w:color="auto" w:fill="auto"/>
          </w:tcPr>
          <w:p w14:paraId="76CBCD19" w14:textId="77777777" w:rsidR="00853342" w:rsidRPr="00582270" w:rsidRDefault="00853342" w:rsidP="00B825EB">
            <w:pPr>
              <w:pStyle w:val="iNormal"/>
            </w:pPr>
            <w:r w:rsidRPr="00582270">
              <w:t xml:space="preserve">A general purpose container file format. See </w:t>
            </w:r>
            <w:r w:rsidR="00C23447">
              <w:fldChar w:fldCharType="begin"/>
            </w:r>
            <w:r w:rsidR="00C23447">
              <w:instrText xml:space="preserve"> REF _Ref351732800 \r \h  \* MERGEFORMAT </w:instrText>
            </w:r>
            <w:r w:rsidR="00C23447">
              <w:fldChar w:fldCharType="separate"/>
            </w:r>
            <w:ins w:id="509" w:author="Cathryn Chamley" w:date="2015-12-15T14:03:00Z">
              <w:r w:rsidR="005066AC" w:rsidRPr="005066AC">
                <w:rPr>
                  <w:rStyle w:val="CrossReference"/>
                  <w:rPrChange w:id="510" w:author="Cathryn Chamley" w:date="2015-12-15T14:03:00Z">
                    <w:rPr/>
                  </w:rPrChange>
                </w:rPr>
                <w:t>Appendix A -</w:t>
              </w:r>
            </w:ins>
            <w:del w:id="511" w:author="Cathryn Chamley" w:date="2015-12-15T14:03:00Z">
              <w:r w:rsidR="004F6915" w:rsidRPr="004F6915" w:rsidDel="005066AC">
                <w:rPr>
                  <w:rStyle w:val="CrossReference"/>
                </w:rPr>
                <w:delText>Appendix A -</w:delText>
              </w:r>
            </w:del>
            <w:r w:rsidR="00C23447">
              <w:fldChar w:fldCharType="end"/>
            </w:r>
            <w:r w:rsidRPr="00582270">
              <w:rPr>
                <w:rStyle w:val="CrossReference"/>
              </w:rPr>
              <w:t xml:space="preserve"> </w:t>
            </w:r>
            <w:r w:rsidR="00C23447">
              <w:fldChar w:fldCharType="begin"/>
            </w:r>
            <w:r w:rsidR="00C23447">
              <w:instrText xml:space="preserve"> REF _Ref351732800 \h  \* MERGEFORMAT </w:instrText>
            </w:r>
            <w:r w:rsidR="00C23447">
              <w:fldChar w:fldCharType="separate"/>
            </w:r>
            <w:ins w:id="512" w:author="Cathryn Chamley" w:date="2015-12-15T14:03:00Z">
              <w:r w:rsidR="005066AC" w:rsidRPr="005066AC">
                <w:rPr>
                  <w:rStyle w:val="CrossReference"/>
                  <w:rPrChange w:id="513" w:author="Cathryn Chamley" w:date="2015-12-15T14:03:00Z">
                    <w:rPr/>
                  </w:rPrChange>
                </w:rPr>
                <w:t>The Bagit format</w:t>
              </w:r>
            </w:ins>
            <w:del w:id="514" w:author="Cathryn Chamley" w:date="2015-12-15T14:03:00Z">
              <w:r w:rsidR="004F6915" w:rsidRPr="004F6915" w:rsidDel="005066AC">
                <w:rPr>
                  <w:rStyle w:val="CrossReference"/>
                </w:rPr>
                <w:delText>The Bagit format</w:delText>
              </w:r>
            </w:del>
            <w:r w:rsidR="00C23447">
              <w:fldChar w:fldCharType="end"/>
            </w:r>
            <w:r w:rsidRPr="00582270">
              <w:t>.</w:t>
            </w:r>
          </w:p>
        </w:tc>
      </w:tr>
      <w:tr w:rsidR="00926D18" w:rsidRPr="00582270" w14:paraId="5D7BC3AC" w14:textId="77777777" w:rsidTr="00926D18">
        <w:tc>
          <w:tcPr>
            <w:tcW w:w="2235" w:type="dxa"/>
            <w:shd w:val="clear" w:color="auto" w:fill="auto"/>
          </w:tcPr>
          <w:p w14:paraId="1BB61C57" w14:textId="77777777" w:rsidR="00926D18" w:rsidRPr="00582270" w:rsidRDefault="00926D18" w:rsidP="00081164">
            <w:pPr>
              <w:pStyle w:val="iNormal"/>
              <w:jc w:val="left"/>
              <w:rPr>
                <w:lang w:eastAsia="ja-JP"/>
              </w:rPr>
            </w:pPr>
            <w:r>
              <w:rPr>
                <w:lang w:eastAsia="ja-JP"/>
              </w:rPr>
              <w:t>FOR</w:t>
            </w:r>
          </w:p>
        </w:tc>
        <w:tc>
          <w:tcPr>
            <w:tcW w:w="7045" w:type="dxa"/>
            <w:shd w:val="clear" w:color="auto" w:fill="auto"/>
          </w:tcPr>
          <w:p w14:paraId="3469E4D0" w14:textId="77777777" w:rsidR="00926D18" w:rsidRPr="00582270" w:rsidRDefault="00926D18" w:rsidP="00DE3FA1">
            <w:pPr>
              <w:pStyle w:val="iNormal"/>
              <w:rPr>
                <w:lang w:eastAsia="ja-JP"/>
              </w:rPr>
            </w:pPr>
            <w:r>
              <w:rPr>
                <w:lang w:eastAsia="ja-JP"/>
              </w:rPr>
              <w:t xml:space="preserve">Field of Research code – </w:t>
            </w:r>
            <w:r w:rsidRPr="00582270">
              <w:t xml:space="preserve">FOR codes are the Australian and New Zealand Standard Research Classification (ANZSRC) codes. More information can be found at </w:t>
            </w:r>
            <w:hyperlink r:id="rId17" w:anchor="112714291310995051" w:history="1">
              <w:r w:rsidRPr="00582270">
                <w:rPr>
                  <w:rStyle w:val="Hyperlink"/>
                </w:rPr>
                <w:t>http://www.abs.gov.au/ausstats/abs@.nsf/Products/1297.0~2008~Main+Features~Chapter+3,Fields+of+Research?OpenDocument#112714291310995051</w:t>
              </w:r>
            </w:hyperlink>
          </w:p>
        </w:tc>
      </w:tr>
      <w:tr w:rsidR="00853342" w:rsidRPr="00582270" w14:paraId="32E317E3" w14:textId="77777777" w:rsidTr="00926D18">
        <w:tc>
          <w:tcPr>
            <w:tcW w:w="2235" w:type="dxa"/>
            <w:shd w:val="clear" w:color="auto" w:fill="auto"/>
          </w:tcPr>
          <w:p w14:paraId="700E7B97" w14:textId="77777777" w:rsidR="00853342" w:rsidRPr="00582270" w:rsidRDefault="00853342" w:rsidP="00081164">
            <w:pPr>
              <w:pStyle w:val="iNormal"/>
              <w:jc w:val="left"/>
              <w:rPr>
                <w:lang w:eastAsia="ja-JP"/>
              </w:rPr>
            </w:pPr>
            <w:r w:rsidRPr="00582270">
              <w:rPr>
                <w:lang w:eastAsia="ja-JP"/>
              </w:rPr>
              <w:t>Metadata</w:t>
            </w:r>
          </w:p>
        </w:tc>
        <w:tc>
          <w:tcPr>
            <w:tcW w:w="7045" w:type="dxa"/>
            <w:shd w:val="clear" w:color="auto" w:fill="auto"/>
          </w:tcPr>
          <w:p w14:paraId="76A85573" w14:textId="77777777" w:rsidR="00853342" w:rsidRPr="00582270" w:rsidRDefault="00853342" w:rsidP="00DE3FA1">
            <w:pPr>
              <w:pStyle w:val="iNormal"/>
              <w:rPr>
                <w:lang w:eastAsia="ja-JP"/>
              </w:rPr>
            </w:pPr>
            <w:r w:rsidRPr="00582270">
              <w:rPr>
                <w:lang w:eastAsia="ja-JP"/>
              </w:rPr>
              <w:t xml:space="preserve">Data about a file of data. Typically, it may include information such as the date and time to which the </w:t>
            </w:r>
            <w:r w:rsidR="00415DC9">
              <w:rPr>
                <w:lang w:eastAsia="ja-JP"/>
              </w:rPr>
              <w:t>Data File</w:t>
            </w:r>
            <w:r w:rsidRPr="00582270">
              <w:rPr>
                <w:lang w:eastAsia="ja-JP"/>
              </w:rPr>
              <w:t xml:space="preserve"> relates, who collected it, where it was collected, why it was collected, explanation of columns in the </w:t>
            </w:r>
            <w:r w:rsidR="00415DC9">
              <w:rPr>
                <w:lang w:eastAsia="ja-JP"/>
              </w:rPr>
              <w:t>Data File</w:t>
            </w:r>
            <w:r w:rsidRPr="00582270">
              <w:rPr>
                <w:lang w:eastAsia="ja-JP"/>
              </w:rPr>
              <w:t>, or any other information about the data in the file.</w:t>
            </w:r>
          </w:p>
        </w:tc>
      </w:tr>
      <w:tr w:rsidR="00605F47" w:rsidRPr="00582270" w14:paraId="7BF72F1A" w14:textId="77777777" w:rsidTr="00926D18">
        <w:tc>
          <w:tcPr>
            <w:tcW w:w="2235" w:type="dxa"/>
            <w:shd w:val="clear" w:color="auto" w:fill="auto"/>
          </w:tcPr>
          <w:p w14:paraId="4D1823B9" w14:textId="7CD065C3" w:rsidR="00605F47" w:rsidRDefault="00605F47" w:rsidP="00081164">
            <w:pPr>
              <w:pStyle w:val="iNormal"/>
              <w:jc w:val="left"/>
            </w:pPr>
            <w:r>
              <w:t>MIME</w:t>
            </w:r>
            <w:r w:rsidR="00912ADF">
              <w:t xml:space="preserve"> Type</w:t>
            </w:r>
          </w:p>
        </w:tc>
        <w:tc>
          <w:tcPr>
            <w:tcW w:w="7045" w:type="dxa"/>
            <w:shd w:val="clear" w:color="auto" w:fill="auto"/>
          </w:tcPr>
          <w:p w14:paraId="321F5C41" w14:textId="77777777" w:rsidR="00155121" w:rsidRDefault="00605F47" w:rsidP="00912ADF">
            <w:pPr>
              <w:pStyle w:val="iNormal"/>
            </w:pPr>
            <w:r w:rsidRPr="00605F47">
              <w:t xml:space="preserve">MIME </w:t>
            </w:r>
            <w:r w:rsidR="00912ADF">
              <w:t>(</w:t>
            </w:r>
            <w:r w:rsidRPr="00605F47">
              <w:t>Multipurpose Internet Mail Extensions</w:t>
            </w:r>
            <w:r w:rsidR="00912ADF">
              <w:t xml:space="preserve">) Type is </w:t>
            </w:r>
            <w:r w:rsidRPr="00605F47">
              <w:t xml:space="preserve">a </w:t>
            </w:r>
            <w:r w:rsidR="00155121">
              <w:t xml:space="preserve">standard </w:t>
            </w:r>
            <w:r w:rsidRPr="00605F47">
              <w:t>way of identifying files accord</w:t>
            </w:r>
            <w:r w:rsidR="00155121">
              <w:t xml:space="preserve">ing to their nature and format. MIME Types are managed by the </w:t>
            </w:r>
            <w:r w:rsidR="00155121" w:rsidRPr="00912ADF">
              <w:t>Internet Assigned Numbers Authority (IANA)</w:t>
            </w:r>
            <w:r w:rsidR="00155121">
              <w:t>. MIME Types were originally defined for use with email attachments, but are now widely across many different contexts.</w:t>
            </w:r>
          </w:p>
          <w:p w14:paraId="7823009A" w14:textId="77777777" w:rsidR="00912ADF" w:rsidRDefault="00912ADF" w:rsidP="00912ADF">
            <w:pPr>
              <w:pStyle w:val="iNormal"/>
            </w:pPr>
            <w:r>
              <w:t xml:space="preserve">The MIME Type string consists of two parts separated by “/”. The first part indicates a logical format grouping. Examples are “image”, “text”, “application”, </w:t>
            </w:r>
            <w:r w:rsidR="00155121">
              <w:t xml:space="preserve">“audio”, </w:t>
            </w:r>
            <w:r>
              <w:t>etc. The second part indicates the specific format. Example MIME Type strings are “image/jpeg” for a JPEG image file, “text/plain” for a simple text file, “audio/mp</w:t>
            </w:r>
            <w:r w:rsidR="00155121">
              <w:t>eg</w:t>
            </w:r>
            <w:r>
              <w:t>3” for an MP3 audio file.</w:t>
            </w:r>
            <w:r w:rsidR="00155121">
              <w:t xml:space="preserve"> MIME Type strings are generally easily understood.</w:t>
            </w:r>
          </w:p>
          <w:p w14:paraId="71DB0FB9" w14:textId="77777777" w:rsidR="00605F47" w:rsidRPr="00605F47" w:rsidRDefault="00912ADF" w:rsidP="00912ADF">
            <w:pPr>
              <w:pStyle w:val="iNormal"/>
            </w:pPr>
            <w:r>
              <w:t xml:space="preserve">If a string is prefixed by “x-”, it is a non-standard type which has not be registered with </w:t>
            </w:r>
            <w:r w:rsidRPr="00912ADF">
              <w:t xml:space="preserve">the </w:t>
            </w:r>
            <w:r w:rsidR="00155121">
              <w:t>IANA</w:t>
            </w:r>
            <w:r>
              <w:t>. If a string is prefixed by “vnd-”, it is vendor specific.</w:t>
            </w:r>
          </w:p>
        </w:tc>
      </w:tr>
      <w:tr w:rsidR="00926D18" w:rsidRPr="00582270" w14:paraId="4842B2B6" w14:textId="77777777" w:rsidTr="00926D18">
        <w:trPr>
          <w:cantSplit/>
        </w:trPr>
        <w:tc>
          <w:tcPr>
            <w:tcW w:w="2235" w:type="dxa"/>
            <w:shd w:val="clear" w:color="auto" w:fill="auto"/>
          </w:tcPr>
          <w:p w14:paraId="54D7053C" w14:textId="31CDC6C2" w:rsidR="00926D18" w:rsidRDefault="00926D18" w:rsidP="00081164">
            <w:pPr>
              <w:pStyle w:val="iNormal"/>
              <w:jc w:val="left"/>
            </w:pPr>
            <w:r>
              <w:t>Mint</w:t>
            </w:r>
          </w:p>
        </w:tc>
        <w:tc>
          <w:tcPr>
            <w:tcW w:w="7045" w:type="dxa"/>
            <w:shd w:val="clear" w:color="auto" w:fill="auto"/>
          </w:tcPr>
          <w:p w14:paraId="57F0B453" w14:textId="77777777" w:rsidR="00926D18" w:rsidRDefault="00926D18" w:rsidP="00081164">
            <w:pPr>
              <w:pStyle w:val="iNormal"/>
            </w:pPr>
            <w:r>
              <w:t>See ReDBox Mint in this glossary.</w:t>
            </w:r>
          </w:p>
        </w:tc>
      </w:tr>
      <w:tr w:rsidR="005D217F" w:rsidRPr="00582270" w14:paraId="1C22ADA6" w14:textId="77777777" w:rsidTr="00926D18">
        <w:trPr>
          <w:cantSplit/>
        </w:trPr>
        <w:tc>
          <w:tcPr>
            <w:tcW w:w="2235" w:type="dxa"/>
            <w:shd w:val="clear" w:color="auto" w:fill="auto"/>
          </w:tcPr>
          <w:p w14:paraId="7425AD08" w14:textId="63BBF737" w:rsidR="005D217F" w:rsidRDefault="005D217F" w:rsidP="00081164">
            <w:pPr>
              <w:pStyle w:val="iNormal"/>
              <w:jc w:val="left"/>
            </w:pPr>
            <w:r>
              <w:t>NCML</w:t>
            </w:r>
          </w:p>
        </w:tc>
        <w:tc>
          <w:tcPr>
            <w:tcW w:w="7045" w:type="dxa"/>
            <w:shd w:val="clear" w:color="auto" w:fill="auto"/>
          </w:tcPr>
          <w:p w14:paraId="646BF1A8" w14:textId="5125945A" w:rsidR="005D217F" w:rsidRDefault="005D217F" w:rsidP="00081164">
            <w:pPr>
              <w:pStyle w:val="iNormal"/>
            </w:pPr>
            <w:r>
              <w:t>NetCDF Markup Language</w:t>
            </w:r>
          </w:p>
        </w:tc>
      </w:tr>
      <w:tr w:rsidR="005D217F" w:rsidRPr="00582270" w14:paraId="3D7F9FF7" w14:textId="77777777" w:rsidTr="00926D18">
        <w:trPr>
          <w:cantSplit/>
        </w:trPr>
        <w:tc>
          <w:tcPr>
            <w:tcW w:w="2235" w:type="dxa"/>
            <w:shd w:val="clear" w:color="auto" w:fill="auto"/>
          </w:tcPr>
          <w:p w14:paraId="43D968E0" w14:textId="29B91CC9" w:rsidR="005D217F" w:rsidRDefault="005D217F" w:rsidP="00081164">
            <w:pPr>
              <w:pStyle w:val="iNormal"/>
              <w:jc w:val="left"/>
            </w:pPr>
            <w:r>
              <w:t>NetCDF</w:t>
            </w:r>
          </w:p>
        </w:tc>
        <w:tc>
          <w:tcPr>
            <w:tcW w:w="7045" w:type="dxa"/>
            <w:shd w:val="clear" w:color="auto" w:fill="auto"/>
          </w:tcPr>
          <w:p w14:paraId="06992DD3" w14:textId="781B8257" w:rsidR="005D217F" w:rsidRDefault="00983B4F" w:rsidP="00081164">
            <w:pPr>
              <w:pStyle w:val="iNormal"/>
            </w:pPr>
            <w:r>
              <w:t>Network Common D</w:t>
            </w:r>
            <w:r w:rsidR="005D217F">
              <w:t xml:space="preserve">ata Form – see </w:t>
            </w:r>
            <w:hyperlink r:id="rId18" w:history="1">
              <w:r w:rsidRPr="00DC0C33">
                <w:rPr>
                  <w:rStyle w:val="Hyperlink"/>
                </w:rPr>
                <w:t>https://en.wikipedia.org/wiki/NetCDF</w:t>
              </w:r>
            </w:hyperlink>
            <w:r>
              <w:t xml:space="preserve">. </w:t>
            </w:r>
          </w:p>
        </w:tc>
      </w:tr>
      <w:tr w:rsidR="00081164" w:rsidRPr="00582270" w14:paraId="778ACE55" w14:textId="77777777" w:rsidTr="00926D18">
        <w:trPr>
          <w:cantSplit/>
        </w:trPr>
        <w:tc>
          <w:tcPr>
            <w:tcW w:w="2235" w:type="dxa"/>
            <w:shd w:val="clear" w:color="auto" w:fill="auto"/>
          </w:tcPr>
          <w:p w14:paraId="41CED2CC" w14:textId="77777777" w:rsidR="00081164" w:rsidRPr="00582270" w:rsidRDefault="00081164" w:rsidP="00081164">
            <w:pPr>
              <w:pStyle w:val="iNormal"/>
              <w:jc w:val="left"/>
              <w:rPr>
                <w:lang w:eastAsia="ja-JP"/>
              </w:rPr>
            </w:pPr>
            <w:r>
              <w:lastRenderedPageBreak/>
              <w:t>Optical Character Recognition (</w:t>
            </w:r>
            <w:r>
              <w:rPr>
                <w:lang w:eastAsia="ja-JP"/>
              </w:rPr>
              <w:t>OCR)</w:t>
            </w:r>
          </w:p>
        </w:tc>
        <w:tc>
          <w:tcPr>
            <w:tcW w:w="7045" w:type="dxa"/>
            <w:shd w:val="clear" w:color="auto" w:fill="auto"/>
          </w:tcPr>
          <w:p w14:paraId="3679BE6B" w14:textId="77777777" w:rsidR="00081164" w:rsidRPr="00582270" w:rsidRDefault="00081164" w:rsidP="00081164">
            <w:pPr>
              <w:pStyle w:val="iNormal"/>
            </w:pPr>
            <w:r>
              <w:t>The process of extracting text information from an image file and writing into a file which can be accessed by a text editor, word processor or other text processing program.</w:t>
            </w:r>
          </w:p>
        </w:tc>
      </w:tr>
      <w:tr w:rsidR="00853342" w:rsidRPr="00582270" w14:paraId="7ECB6F85" w14:textId="77777777" w:rsidTr="00926D18">
        <w:tc>
          <w:tcPr>
            <w:tcW w:w="2235" w:type="dxa"/>
            <w:shd w:val="clear" w:color="auto" w:fill="auto"/>
          </w:tcPr>
          <w:p w14:paraId="231A8D50" w14:textId="77777777" w:rsidR="00853342" w:rsidRPr="00582270" w:rsidRDefault="00853342" w:rsidP="00081164">
            <w:pPr>
              <w:pStyle w:val="iNormal"/>
              <w:jc w:val="left"/>
              <w:rPr>
                <w:lang w:eastAsia="ja-JP"/>
              </w:rPr>
            </w:pPr>
            <w:r w:rsidRPr="00582270">
              <w:rPr>
                <w:lang w:eastAsia="ja-JP"/>
              </w:rPr>
              <w:t>RDA</w:t>
            </w:r>
          </w:p>
        </w:tc>
        <w:tc>
          <w:tcPr>
            <w:tcW w:w="7045" w:type="dxa"/>
            <w:shd w:val="clear" w:color="auto" w:fill="auto"/>
          </w:tcPr>
          <w:p w14:paraId="4CAC0869" w14:textId="77777777" w:rsidR="00853342" w:rsidRPr="00582270" w:rsidRDefault="00853342" w:rsidP="00DE3FA1">
            <w:pPr>
              <w:pStyle w:val="iNormal"/>
            </w:pPr>
            <w:r w:rsidRPr="00582270">
              <w:t xml:space="preserve">Research Data Australia. See </w:t>
            </w:r>
            <w:hyperlink r:id="rId19" w:history="1">
              <w:r w:rsidRPr="00582270">
                <w:rPr>
                  <w:rStyle w:val="Hyperlink"/>
                </w:rPr>
                <w:t>http://researchdata.ands.org.au/</w:t>
              </w:r>
            </w:hyperlink>
            <w:r w:rsidRPr="00582270">
              <w:t>.</w:t>
            </w:r>
          </w:p>
        </w:tc>
      </w:tr>
      <w:tr w:rsidR="008A7191" w:rsidRPr="00582270" w14:paraId="74C1FA42" w14:textId="77777777" w:rsidTr="00926D18">
        <w:tc>
          <w:tcPr>
            <w:tcW w:w="2235" w:type="dxa"/>
            <w:shd w:val="clear" w:color="auto" w:fill="auto"/>
          </w:tcPr>
          <w:p w14:paraId="5D82372D" w14:textId="77777777" w:rsidR="008A7191" w:rsidRDefault="008A7191" w:rsidP="00081164">
            <w:pPr>
              <w:pStyle w:val="iNormal"/>
              <w:jc w:val="left"/>
              <w:rPr>
                <w:lang w:eastAsia="ja-JP"/>
              </w:rPr>
            </w:pPr>
            <w:r>
              <w:rPr>
                <w:lang w:eastAsia="ja-JP"/>
              </w:rPr>
              <w:t>ReDBox</w:t>
            </w:r>
          </w:p>
        </w:tc>
        <w:tc>
          <w:tcPr>
            <w:tcW w:w="7045" w:type="dxa"/>
            <w:shd w:val="clear" w:color="auto" w:fill="auto"/>
          </w:tcPr>
          <w:p w14:paraId="678BAEE8" w14:textId="77777777" w:rsidR="008A7191" w:rsidRPr="008A7191" w:rsidRDefault="008A7191" w:rsidP="008A44A8">
            <w:pPr>
              <w:pStyle w:val="iNormal"/>
            </w:pPr>
            <w:r w:rsidRPr="008A7191">
              <w:t xml:space="preserve">Research Data Box – ReDBox is a metadata registry application for describing research </w:t>
            </w:r>
            <w:r w:rsidRPr="008A44A8">
              <w:t>data.</w:t>
            </w:r>
            <w:r w:rsidR="008A44A8" w:rsidRPr="008A44A8">
              <w:t xml:space="preserve"> </w:t>
            </w:r>
            <w:r w:rsidR="008A44A8">
              <w:t>It</w:t>
            </w:r>
            <w:r w:rsidR="008A44A8" w:rsidRPr="008A44A8">
              <w:t xml:space="preserve"> is managed and supported by Queensland Cyber Infrastructure Foundation (QCIF). The project received initial funding support from the Australian </w:t>
            </w:r>
            <w:r w:rsidR="00926D18">
              <w:t xml:space="preserve">National </w:t>
            </w:r>
            <w:r w:rsidR="008A44A8" w:rsidRPr="008A44A8">
              <w:t>Data Service (ANDS) and the Australian Government through the National Collaborative Research Infrastructure Strategy (NCRIS) program and the Education Investment Fund (EIF) Super Science Initiative.</w:t>
            </w:r>
            <w:r>
              <w:t xml:space="preserve"> See </w:t>
            </w:r>
            <w:hyperlink r:id="rId20" w:history="1">
              <w:r w:rsidR="008A44A8" w:rsidRPr="005967CE">
                <w:rPr>
                  <w:rStyle w:val="Hyperlink"/>
                </w:rPr>
                <w:t>http://www.redboxresearchdata.com.au/</w:t>
              </w:r>
            </w:hyperlink>
            <w:r w:rsidR="008A44A8">
              <w:t xml:space="preserve"> </w:t>
            </w:r>
          </w:p>
        </w:tc>
      </w:tr>
      <w:tr w:rsidR="00BE157C" w:rsidRPr="00582270" w14:paraId="63F9EF48" w14:textId="77777777" w:rsidTr="00926D18">
        <w:tc>
          <w:tcPr>
            <w:tcW w:w="2235" w:type="dxa"/>
            <w:shd w:val="clear" w:color="auto" w:fill="auto"/>
          </w:tcPr>
          <w:p w14:paraId="50AA991B" w14:textId="77777777" w:rsidR="00BE157C" w:rsidRPr="00582270" w:rsidRDefault="00BE157C" w:rsidP="00081164">
            <w:pPr>
              <w:pStyle w:val="iNormal"/>
              <w:jc w:val="left"/>
              <w:rPr>
                <w:lang w:eastAsia="ja-JP"/>
              </w:rPr>
            </w:pPr>
            <w:r>
              <w:rPr>
                <w:lang w:eastAsia="ja-JP"/>
              </w:rPr>
              <w:t>ReDBoX Mint</w:t>
            </w:r>
          </w:p>
        </w:tc>
        <w:tc>
          <w:tcPr>
            <w:tcW w:w="7045" w:type="dxa"/>
            <w:shd w:val="clear" w:color="auto" w:fill="auto"/>
          </w:tcPr>
          <w:p w14:paraId="3BC086A3" w14:textId="56064129" w:rsidR="00BE157C" w:rsidRPr="008A7191" w:rsidRDefault="008A7191" w:rsidP="008A7191">
            <w:pPr>
              <w:pStyle w:val="iNormal"/>
            </w:pPr>
            <w:r w:rsidRPr="008A7191">
              <w:t xml:space="preserve">The Mint is a name-authority and vocabulary service that complements ReDBox. </w:t>
            </w:r>
            <w:r w:rsidR="00926D18">
              <w:t xml:space="preserve">RedBox Mint is used to supply FOR codes for </w:t>
            </w:r>
            <w:r w:rsidR="00CF08BB">
              <w:t>DIVER</w:t>
            </w:r>
            <w:r w:rsidR="00926D18">
              <w:t xml:space="preserve">. </w:t>
            </w:r>
            <w:r w:rsidRPr="008A7191">
              <w:t xml:space="preserve">It is </w:t>
            </w:r>
            <w:r w:rsidR="00BE157C" w:rsidRPr="008A7191">
              <w:t>Open Source software</w:t>
            </w:r>
            <w:r w:rsidRPr="008A7191">
              <w:t>.</w:t>
            </w:r>
            <w:r w:rsidR="008A44A8">
              <w:t xml:space="preserve"> See </w:t>
            </w:r>
            <w:hyperlink r:id="rId21" w:history="1">
              <w:r w:rsidR="008A44A8" w:rsidRPr="005967CE">
                <w:rPr>
                  <w:rStyle w:val="Hyperlink"/>
                </w:rPr>
                <w:t>http://www.redboxresearchdata.com.au/</w:t>
              </w:r>
            </w:hyperlink>
            <w:r w:rsidR="008A44A8">
              <w:t xml:space="preserve"> </w:t>
            </w:r>
          </w:p>
        </w:tc>
      </w:tr>
      <w:tr w:rsidR="00853342" w:rsidRPr="00582270" w14:paraId="3617D543" w14:textId="77777777" w:rsidTr="00926D18">
        <w:tc>
          <w:tcPr>
            <w:tcW w:w="2235" w:type="dxa"/>
            <w:shd w:val="clear" w:color="auto" w:fill="auto"/>
          </w:tcPr>
          <w:p w14:paraId="065D95B8" w14:textId="77777777" w:rsidR="00853342" w:rsidRPr="00582270" w:rsidRDefault="00853342" w:rsidP="00081164">
            <w:pPr>
              <w:pStyle w:val="iNormal"/>
              <w:jc w:val="left"/>
              <w:rPr>
                <w:lang w:eastAsia="ja-JP"/>
              </w:rPr>
            </w:pPr>
            <w:r w:rsidRPr="00582270">
              <w:rPr>
                <w:lang w:eastAsia="ja-JP"/>
              </w:rPr>
              <w:t>RIF-CS</w:t>
            </w:r>
          </w:p>
        </w:tc>
        <w:tc>
          <w:tcPr>
            <w:tcW w:w="7045" w:type="dxa"/>
            <w:shd w:val="clear" w:color="auto" w:fill="auto"/>
          </w:tcPr>
          <w:p w14:paraId="4F457149" w14:textId="77777777" w:rsidR="00853342" w:rsidRPr="00582270" w:rsidRDefault="00853342" w:rsidP="00B825EB">
            <w:pPr>
              <w:pStyle w:val="iNormal"/>
            </w:pPr>
            <w:r w:rsidRPr="00582270">
              <w:t xml:space="preserve">Registry Interchange Format - Collections and Services. See </w:t>
            </w:r>
            <w:r w:rsidR="00C23447">
              <w:fldChar w:fldCharType="begin"/>
            </w:r>
            <w:r w:rsidR="00C23447">
              <w:instrText xml:space="preserve"> REF _Ref352769272 \r \h  \* MERGEFORMAT </w:instrText>
            </w:r>
            <w:r w:rsidR="00C23447">
              <w:fldChar w:fldCharType="separate"/>
            </w:r>
            <w:ins w:id="515" w:author="Cathryn Chamley" w:date="2015-12-15T14:03:00Z">
              <w:r w:rsidR="005066AC" w:rsidRPr="005066AC">
                <w:rPr>
                  <w:rStyle w:val="CrossReference"/>
                  <w:rPrChange w:id="516" w:author="Cathryn Chamley" w:date="2015-12-15T14:03:00Z">
                    <w:rPr/>
                  </w:rPrChange>
                </w:rPr>
                <w:t>Appendix B -</w:t>
              </w:r>
            </w:ins>
            <w:del w:id="517" w:author="Cathryn Chamley" w:date="2015-12-15T14:03:00Z">
              <w:r w:rsidR="004F6915" w:rsidRPr="004F6915" w:rsidDel="005066AC">
                <w:rPr>
                  <w:rStyle w:val="CrossReference"/>
                </w:rPr>
                <w:delText>Appendix B -</w:delText>
              </w:r>
            </w:del>
            <w:r w:rsidR="00C23447">
              <w:fldChar w:fldCharType="end"/>
            </w:r>
            <w:r w:rsidRPr="00582270">
              <w:rPr>
                <w:rStyle w:val="CrossReference"/>
              </w:rPr>
              <w:t xml:space="preserve"> </w:t>
            </w:r>
            <w:r w:rsidR="00C23447">
              <w:fldChar w:fldCharType="begin"/>
            </w:r>
            <w:r w:rsidR="00C23447">
              <w:instrText xml:space="preserve"> REF _Ref352769275 \h  \* MERGEFORMAT </w:instrText>
            </w:r>
            <w:r w:rsidR="00C23447">
              <w:fldChar w:fldCharType="separate"/>
            </w:r>
            <w:ins w:id="518" w:author="Cathryn Chamley" w:date="2015-12-15T14:03:00Z">
              <w:r w:rsidR="005066AC" w:rsidRPr="005066AC">
                <w:rPr>
                  <w:rStyle w:val="CrossReference"/>
                  <w:rPrChange w:id="519" w:author="Cathryn Chamley" w:date="2015-12-15T14:03:00Z">
                    <w:rPr/>
                  </w:rPrChange>
                </w:rPr>
                <w:t>RIF-CS</w:t>
              </w:r>
            </w:ins>
            <w:del w:id="520" w:author="Cathryn Chamley" w:date="2015-12-15T14:03:00Z">
              <w:r w:rsidR="004F6915" w:rsidRPr="004F6915" w:rsidDel="005066AC">
                <w:rPr>
                  <w:rStyle w:val="CrossReference"/>
                </w:rPr>
                <w:delText>RIF-CS</w:delText>
              </w:r>
            </w:del>
            <w:r w:rsidR="00C23447">
              <w:fldChar w:fldCharType="end"/>
            </w:r>
            <w:r w:rsidRPr="00582270">
              <w:t>.</w:t>
            </w:r>
          </w:p>
        </w:tc>
      </w:tr>
      <w:tr w:rsidR="00853342" w:rsidRPr="00582270" w14:paraId="795F8AB7" w14:textId="77777777" w:rsidTr="00926D18">
        <w:tc>
          <w:tcPr>
            <w:tcW w:w="2235" w:type="dxa"/>
            <w:shd w:val="clear" w:color="auto" w:fill="auto"/>
          </w:tcPr>
          <w:p w14:paraId="4B5D39B7" w14:textId="77777777" w:rsidR="00853342" w:rsidRPr="00582270" w:rsidRDefault="00853342" w:rsidP="00081164">
            <w:pPr>
              <w:pStyle w:val="iNormal"/>
              <w:jc w:val="left"/>
              <w:rPr>
                <w:lang w:eastAsia="ja-JP"/>
              </w:rPr>
            </w:pPr>
            <w:r w:rsidRPr="00582270">
              <w:rPr>
                <w:lang w:eastAsia="ja-JP"/>
              </w:rPr>
              <w:t>Ruby on Rails</w:t>
            </w:r>
          </w:p>
        </w:tc>
        <w:tc>
          <w:tcPr>
            <w:tcW w:w="7045" w:type="dxa"/>
            <w:shd w:val="clear" w:color="auto" w:fill="auto"/>
          </w:tcPr>
          <w:p w14:paraId="527BFB2B" w14:textId="6A952DDF" w:rsidR="00853342" w:rsidRPr="00582270" w:rsidRDefault="00853342" w:rsidP="00E511C5">
            <w:pPr>
              <w:pStyle w:val="iNormal"/>
            </w:pPr>
            <w:r w:rsidRPr="00582270">
              <w:t xml:space="preserve">The programming language in which </w:t>
            </w:r>
            <w:r w:rsidR="00CF08BB">
              <w:t>DIVER</w:t>
            </w:r>
            <w:r w:rsidRPr="00582270">
              <w:t xml:space="preserve"> is developed. See </w:t>
            </w:r>
            <w:hyperlink r:id="rId22" w:history="1">
              <w:r w:rsidRPr="00582270">
                <w:rPr>
                  <w:rStyle w:val="Hyperlink"/>
                </w:rPr>
                <w:t>http://rubyonrails.org/</w:t>
              </w:r>
            </w:hyperlink>
            <w:r w:rsidRPr="00582270">
              <w:t xml:space="preserve"> for more information.</w:t>
            </w:r>
          </w:p>
        </w:tc>
      </w:tr>
      <w:tr w:rsidR="00081164" w:rsidRPr="00582270" w14:paraId="0FABABC7" w14:textId="77777777" w:rsidTr="00926D18">
        <w:tc>
          <w:tcPr>
            <w:tcW w:w="2235" w:type="dxa"/>
            <w:shd w:val="clear" w:color="auto" w:fill="auto"/>
          </w:tcPr>
          <w:p w14:paraId="61599679" w14:textId="77777777" w:rsidR="00081164" w:rsidRPr="00582270" w:rsidRDefault="00081164" w:rsidP="00081164">
            <w:pPr>
              <w:pStyle w:val="iNormal"/>
              <w:jc w:val="left"/>
              <w:rPr>
                <w:lang w:eastAsia="ja-JP"/>
              </w:rPr>
            </w:pPr>
            <w:r>
              <w:t>Speech Recognition (</w:t>
            </w:r>
            <w:r>
              <w:rPr>
                <w:lang w:eastAsia="ja-JP"/>
              </w:rPr>
              <w:t>SR)</w:t>
            </w:r>
          </w:p>
        </w:tc>
        <w:tc>
          <w:tcPr>
            <w:tcW w:w="7045" w:type="dxa"/>
            <w:shd w:val="clear" w:color="auto" w:fill="auto"/>
          </w:tcPr>
          <w:p w14:paraId="44EE93DF" w14:textId="77777777" w:rsidR="00081164" w:rsidRPr="00582270" w:rsidRDefault="00081164" w:rsidP="00081164">
            <w:pPr>
              <w:pStyle w:val="iNormal"/>
            </w:pPr>
            <w:r>
              <w:t>The process of interpreting the spoken word in audio or video recordings and extracting it as text information. It is written into a text file which can be accessed by a text editor, word processor or other text processing program.</w:t>
            </w:r>
          </w:p>
        </w:tc>
      </w:tr>
      <w:tr w:rsidR="00853342" w:rsidRPr="00582270" w14:paraId="1C2B96A8" w14:textId="77777777" w:rsidTr="00926D18">
        <w:tc>
          <w:tcPr>
            <w:tcW w:w="2235" w:type="dxa"/>
            <w:shd w:val="clear" w:color="auto" w:fill="auto"/>
          </w:tcPr>
          <w:p w14:paraId="47E9BBFF" w14:textId="77777777" w:rsidR="00853342" w:rsidRPr="00582270" w:rsidRDefault="00853342" w:rsidP="00081164">
            <w:pPr>
              <w:pStyle w:val="iNormal"/>
              <w:jc w:val="left"/>
              <w:rPr>
                <w:lang w:eastAsia="ja-JP"/>
              </w:rPr>
            </w:pPr>
            <w:r w:rsidRPr="00582270">
              <w:rPr>
                <w:lang w:eastAsia="ja-JP"/>
              </w:rPr>
              <w:t>TOA5</w:t>
            </w:r>
          </w:p>
        </w:tc>
        <w:tc>
          <w:tcPr>
            <w:tcW w:w="7045" w:type="dxa"/>
            <w:shd w:val="clear" w:color="auto" w:fill="auto"/>
          </w:tcPr>
          <w:p w14:paraId="6CDE0325" w14:textId="77777777" w:rsidR="00853342" w:rsidRPr="00582270" w:rsidRDefault="00853342" w:rsidP="00DE3FA1">
            <w:pPr>
              <w:pStyle w:val="iNormal"/>
              <w:rPr>
                <w:lang w:eastAsia="ja-JP"/>
              </w:rPr>
            </w:pPr>
            <w:r w:rsidRPr="00582270">
              <w:t xml:space="preserve">TOA5 format files are produced by the Campbell Scientific LoggerNet program. They are column formatted </w:t>
            </w:r>
            <w:r w:rsidR="00415DC9">
              <w:t>Data File</w:t>
            </w:r>
            <w:r w:rsidR="009B7E78">
              <w:t>s</w:t>
            </w:r>
            <w:r w:rsidRPr="00582270">
              <w:t xml:space="preserve"> containing header information which describes the data in each column.</w:t>
            </w:r>
          </w:p>
        </w:tc>
      </w:tr>
    </w:tbl>
    <w:p w14:paraId="4F3F7A61" w14:textId="41AEF4DA" w:rsidR="00A13A20" w:rsidRPr="005879DC" w:rsidRDefault="00A13A20" w:rsidP="00B6457B">
      <w:pPr>
        <w:pStyle w:val="iHeading1"/>
      </w:pPr>
      <w:bookmarkStart w:id="521" w:name="_Toc311807492"/>
      <w:r w:rsidRPr="005879DC">
        <w:lastRenderedPageBreak/>
        <w:t xml:space="preserve">Logging in to </w:t>
      </w:r>
      <w:bookmarkEnd w:id="507"/>
      <w:r w:rsidR="00E511C5">
        <w:t xml:space="preserve">a </w:t>
      </w:r>
      <w:r w:rsidR="00CF08BB">
        <w:t>DIVER</w:t>
      </w:r>
      <w:r w:rsidR="00617563">
        <w:t xml:space="preserve"> Implementation</w:t>
      </w:r>
      <w:bookmarkEnd w:id="521"/>
    </w:p>
    <w:p w14:paraId="5146C2CA" w14:textId="58C08D91" w:rsidR="009E213C" w:rsidRDefault="001F75CF" w:rsidP="00A13A20">
      <w:pPr>
        <w:pStyle w:val="iNormal"/>
      </w:pPr>
      <w:r>
        <w:t xml:space="preserve">To begin using </w:t>
      </w:r>
      <w:r w:rsidR="00E511C5">
        <w:t xml:space="preserve">a </w:t>
      </w:r>
      <w:r w:rsidR="00CF08BB">
        <w:t>DIVER</w:t>
      </w:r>
      <w:r w:rsidR="00617563">
        <w:t xml:space="preserve"> Implementation</w:t>
      </w:r>
      <w:r w:rsidR="00320DEE">
        <w:t>,</w:t>
      </w:r>
      <w:r>
        <w:t xml:space="preserve"> enter the </w:t>
      </w:r>
      <w:r w:rsidR="00CF08BB">
        <w:t>DIVER</w:t>
      </w:r>
      <w:r w:rsidR="00617563">
        <w:t xml:space="preserve"> Implementation</w:t>
      </w:r>
      <w:r w:rsidR="00E511C5">
        <w:t>’s</w:t>
      </w:r>
      <w:r>
        <w:t xml:space="preserve"> URL into your web browser. </w:t>
      </w:r>
      <w:r w:rsidR="009E213C">
        <w:t xml:space="preserve">See your </w:t>
      </w:r>
      <w:r w:rsidR="006024EB">
        <w:t xml:space="preserve">system’s </w:t>
      </w:r>
      <w:r w:rsidR="001932DB">
        <w:t>Application Administrator</w:t>
      </w:r>
      <w:r w:rsidR="009E213C">
        <w:t xml:space="preserve"> to find out your URL.</w:t>
      </w:r>
    </w:p>
    <w:p w14:paraId="22AB9A46" w14:textId="77777777" w:rsidR="00B033AC" w:rsidRDefault="00B033AC" w:rsidP="00B033AC">
      <w:pPr>
        <w:pStyle w:val="iHeading2"/>
      </w:pPr>
      <w:bookmarkStart w:id="522" w:name="_Ref351724673"/>
      <w:bookmarkStart w:id="523" w:name="_Toc311807493"/>
      <w:r>
        <w:t>Classes of Users</w:t>
      </w:r>
      <w:bookmarkEnd w:id="522"/>
      <w:bookmarkEnd w:id="523"/>
    </w:p>
    <w:p w14:paraId="2C4A2F92" w14:textId="26656ACB" w:rsidR="00B033AC" w:rsidRDefault="00CF08BB" w:rsidP="00B033AC">
      <w:pPr>
        <w:pStyle w:val="iNormal"/>
      </w:pPr>
      <w:r>
        <w:t>DIVER</w:t>
      </w:r>
      <w:r w:rsidR="00B033AC">
        <w:t xml:space="preserve"> defines </w:t>
      </w:r>
      <w:r w:rsidR="00FF7E84">
        <w:t>four</w:t>
      </w:r>
      <w:r w:rsidR="00B033AC">
        <w:t xml:space="preserve"> classes of Users. You will be assigned to one of these classes by the person who authorises your req</w:t>
      </w:r>
      <w:r w:rsidR="00AC286E">
        <w:t>uest for Sign In to the system.</w:t>
      </w:r>
    </w:p>
    <w:p w14:paraId="350FBA19" w14:textId="77777777" w:rsidR="00AC286E" w:rsidRDefault="00AC286E" w:rsidP="00B033AC">
      <w:pPr>
        <w:pStyle w:val="iNormal"/>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7229"/>
      </w:tblGrid>
      <w:tr w:rsidR="00AC286E" w:rsidRPr="00582270" w14:paraId="0E145378" w14:textId="77777777" w:rsidTr="00850A9C">
        <w:tc>
          <w:tcPr>
            <w:tcW w:w="1843" w:type="dxa"/>
            <w:shd w:val="clear" w:color="auto" w:fill="auto"/>
          </w:tcPr>
          <w:p w14:paraId="3763248E" w14:textId="77777777" w:rsidR="00AC286E" w:rsidRPr="00582270" w:rsidRDefault="00AC286E" w:rsidP="00AC286E">
            <w:pPr>
              <w:pStyle w:val="iTableHeading"/>
            </w:pPr>
            <w:r>
              <w:t>Class of User</w:t>
            </w:r>
          </w:p>
        </w:tc>
        <w:tc>
          <w:tcPr>
            <w:tcW w:w="7229" w:type="dxa"/>
            <w:shd w:val="clear" w:color="auto" w:fill="auto"/>
          </w:tcPr>
          <w:p w14:paraId="717E1C65" w14:textId="77777777" w:rsidR="00AC286E" w:rsidRPr="00582270" w:rsidRDefault="00AC286E" w:rsidP="00AC286E">
            <w:pPr>
              <w:pStyle w:val="iTableHeading"/>
            </w:pPr>
            <w:r>
              <w:t>Characteristics of Class</w:t>
            </w:r>
          </w:p>
        </w:tc>
      </w:tr>
      <w:tr w:rsidR="00B033AC" w:rsidRPr="00582270" w14:paraId="4719FFEC" w14:textId="77777777" w:rsidTr="00850A9C">
        <w:tc>
          <w:tcPr>
            <w:tcW w:w="1843" w:type="dxa"/>
            <w:shd w:val="clear" w:color="auto" w:fill="auto"/>
          </w:tcPr>
          <w:p w14:paraId="3CD2D0FA" w14:textId="30AAC483" w:rsidR="00B033AC" w:rsidRPr="00850A9C" w:rsidRDefault="00FF7E84" w:rsidP="00AC286E">
            <w:pPr>
              <w:pStyle w:val="iTableBody"/>
              <w:rPr>
                <w:sz w:val="18"/>
              </w:rPr>
            </w:pPr>
            <w:r w:rsidRPr="00850A9C">
              <w:rPr>
                <w:sz w:val="18"/>
              </w:rPr>
              <w:t>Institutional User</w:t>
            </w:r>
            <w:r w:rsidR="00AC286E" w:rsidRPr="00850A9C">
              <w:rPr>
                <w:sz w:val="18"/>
              </w:rPr>
              <w:br/>
            </w:r>
          </w:p>
        </w:tc>
        <w:tc>
          <w:tcPr>
            <w:tcW w:w="7229" w:type="dxa"/>
            <w:shd w:val="clear" w:color="auto" w:fill="auto"/>
          </w:tcPr>
          <w:p w14:paraId="7EA7CB00" w14:textId="77777777" w:rsidR="00B033AC" w:rsidRPr="00850A9C" w:rsidRDefault="00AC286E" w:rsidP="00850A9C">
            <w:pPr>
              <w:pStyle w:val="iTableBody"/>
              <w:jc w:val="both"/>
              <w:rPr>
                <w:sz w:val="18"/>
              </w:rPr>
            </w:pPr>
            <w:r w:rsidRPr="00850A9C">
              <w:rPr>
                <w:sz w:val="18"/>
              </w:rPr>
              <w:t>Has n</w:t>
            </w:r>
            <w:r w:rsidR="00B033AC" w:rsidRPr="00850A9C">
              <w:rPr>
                <w:sz w:val="18"/>
              </w:rPr>
              <w:t>o access to the Admin tab and its functions.</w:t>
            </w:r>
          </w:p>
          <w:p w14:paraId="0623CA72" w14:textId="77777777" w:rsidR="00B033AC" w:rsidRPr="00850A9C" w:rsidRDefault="00B033AC" w:rsidP="00850A9C">
            <w:pPr>
              <w:pStyle w:val="iTableBody"/>
              <w:jc w:val="both"/>
              <w:rPr>
                <w:sz w:val="18"/>
              </w:rPr>
            </w:pPr>
            <w:r w:rsidRPr="00850A9C">
              <w:rPr>
                <w:sz w:val="18"/>
              </w:rPr>
              <w:t>Cannot edit the Metadata of files uploaded or created by other Users.</w:t>
            </w:r>
          </w:p>
          <w:p w14:paraId="261A2C3E" w14:textId="77777777" w:rsidR="00B033AC" w:rsidRPr="00850A9C" w:rsidRDefault="00B033AC" w:rsidP="00850A9C">
            <w:pPr>
              <w:pStyle w:val="iTableBody"/>
              <w:jc w:val="both"/>
              <w:rPr>
                <w:sz w:val="18"/>
              </w:rPr>
            </w:pPr>
            <w:r w:rsidRPr="00850A9C">
              <w:rPr>
                <w:sz w:val="18"/>
              </w:rPr>
              <w:t>Cannot delete files uploaded or created by other Users.</w:t>
            </w:r>
          </w:p>
          <w:p w14:paraId="551FFC2C" w14:textId="77777777" w:rsidR="00B033AC" w:rsidRPr="00850A9C" w:rsidRDefault="00B033AC" w:rsidP="00850A9C">
            <w:pPr>
              <w:pStyle w:val="iTableBody"/>
              <w:jc w:val="both"/>
              <w:rPr>
                <w:sz w:val="18"/>
              </w:rPr>
            </w:pPr>
            <w:r w:rsidRPr="00850A9C">
              <w:rPr>
                <w:sz w:val="18"/>
              </w:rPr>
              <w:t>Cannot Publish files. (But can create Packages.)</w:t>
            </w:r>
          </w:p>
        </w:tc>
      </w:tr>
      <w:tr w:rsidR="00FF7E84" w:rsidRPr="00582270" w14:paraId="38577BFC" w14:textId="77777777" w:rsidTr="00850A9C">
        <w:tc>
          <w:tcPr>
            <w:tcW w:w="1843" w:type="dxa"/>
            <w:shd w:val="clear" w:color="auto" w:fill="auto"/>
          </w:tcPr>
          <w:p w14:paraId="1BA85237" w14:textId="0749737B" w:rsidR="00FF7E84" w:rsidRPr="00850A9C" w:rsidRDefault="00D639C4" w:rsidP="00AC286E">
            <w:pPr>
              <w:pStyle w:val="iTableBody"/>
              <w:rPr>
                <w:sz w:val="18"/>
              </w:rPr>
            </w:pPr>
            <w:r w:rsidRPr="00850A9C">
              <w:rPr>
                <w:noProof/>
                <w:sz w:val="18"/>
                <w:lang w:val="en-US"/>
              </w:rPr>
              <mc:AlternateContent>
                <mc:Choice Requires="wps">
                  <w:drawing>
                    <wp:anchor distT="0" distB="0" distL="114300" distR="114300" simplePos="0" relativeHeight="251670016" behindDoc="0" locked="0" layoutInCell="1" allowOverlap="1" wp14:anchorId="380E6925" wp14:editId="001F7540">
                      <wp:simplePos x="0" y="0"/>
                      <wp:positionH relativeFrom="column">
                        <wp:posOffset>-697230</wp:posOffset>
                      </wp:positionH>
                      <wp:positionV relativeFrom="paragraph">
                        <wp:posOffset>17780</wp:posOffset>
                      </wp:positionV>
                      <wp:extent cx="297815" cy="375285"/>
                      <wp:effectExtent l="0" t="0" r="0" b="5715"/>
                      <wp:wrapNone/>
                      <wp:docPr id="158" name="Text Box 158"/>
                      <wp:cNvGraphicFramePr/>
                      <a:graphic xmlns:a="http://schemas.openxmlformats.org/drawingml/2006/main">
                        <a:graphicData uri="http://schemas.microsoft.com/office/word/2010/wordprocessingShape">
                          <wps:wsp>
                            <wps:cNvSpPr txBox="1"/>
                            <wps:spPr>
                              <a:xfrm>
                                <a:off x="0" y="0"/>
                                <a:ext cx="297815"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8812AAA" w14:textId="164AE426" w:rsidR="008449DE" w:rsidRPr="00850A9C" w:rsidRDefault="008449DE"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58" o:spid="_x0000_s1031" type="#_x0000_t202" style="position:absolute;margin-left:-54.85pt;margin-top:1.4pt;width:23.45pt;height:29.55pt;z-index:251670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" filled="f" stroked="f">
                      <v:textbox style="mso-fit-shape-to-text:t">
                        <w:txbxContent>
                          <w:p w14:paraId="08812AAA" w14:textId="164AE426" w:rsidR="008449DE" w:rsidRPr="00850A9C" w:rsidRDefault="008449DE"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v:textbox>
                    </v:shape>
                  </w:pict>
                </mc:Fallback>
              </mc:AlternateContent>
            </w:r>
            <w:r w:rsidR="00FF7E84" w:rsidRPr="00850A9C">
              <w:rPr>
                <w:sz w:val="18"/>
              </w:rPr>
              <w:t>Non-Institutional User</w:t>
            </w:r>
          </w:p>
        </w:tc>
        <w:tc>
          <w:tcPr>
            <w:tcW w:w="7229" w:type="dxa"/>
            <w:shd w:val="clear" w:color="auto" w:fill="auto"/>
          </w:tcPr>
          <w:p w14:paraId="2366C31A" w14:textId="6E4E3C1F" w:rsidR="00FF7E84" w:rsidRPr="00850A9C" w:rsidRDefault="00FF7E84" w:rsidP="00850A9C">
            <w:pPr>
              <w:pStyle w:val="iTableBody"/>
              <w:jc w:val="both"/>
              <w:rPr>
                <w:sz w:val="18"/>
              </w:rPr>
            </w:pPr>
            <w:r w:rsidRPr="00850A9C">
              <w:rPr>
                <w:sz w:val="18"/>
              </w:rPr>
              <w:t>As for Institutional Us</w:t>
            </w:r>
            <w:r w:rsidR="00294634" w:rsidRPr="00850A9C">
              <w:rPr>
                <w:sz w:val="18"/>
              </w:rPr>
              <w:t>er</w:t>
            </w:r>
            <w:r w:rsidRPr="00850A9C">
              <w:rPr>
                <w:sz w:val="18"/>
              </w:rPr>
              <w:t xml:space="preserve"> except this </w:t>
            </w:r>
            <w:r w:rsidR="00294634" w:rsidRPr="00850A9C">
              <w:rPr>
                <w:sz w:val="18"/>
              </w:rPr>
              <w:t xml:space="preserve">class of </w:t>
            </w:r>
            <w:r w:rsidRPr="00850A9C">
              <w:rPr>
                <w:sz w:val="18"/>
              </w:rPr>
              <w:t xml:space="preserve">user cannot access Private (Institutional Users Only)  files unless the user </w:t>
            </w:r>
            <w:r w:rsidR="00B3167D" w:rsidRPr="00850A9C">
              <w:rPr>
                <w:sz w:val="18"/>
              </w:rPr>
              <w:t xml:space="preserve">also </w:t>
            </w:r>
            <w:r w:rsidRPr="00850A9C">
              <w:rPr>
                <w:sz w:val="18"/>
              </w:rPr>
              <w:t>belongs to an</w:t>
            </w:r>
            <w:r w:rsidR="006324EB" w:rsidRPr="00850A9C">
              <w:rPr>
                <w:sz w:val="18"/>
              </w:rPr>
              <w:t xml:space="preserve"> active</w:t>
            </w:r>
            <w:r w:rsidRPr="00850A9C">
              <w:rPr>
                <w:sz w:val="18"/>
              </w:rPr>
              <w:t xml:space="preserve"> Access Group which is associated with </w:t>
            </w:r>
            <w:r w:rsidR="00294634" w:rsidRPr="00850A9C">
              <w:rPr>
                <w:sz w:val="18"/>
              </w:rPr>
              <w:t xml:space="preserve">the </w:t>
            </w:r>
            <w:r w:rsidRPr="00850A9C">
              <w:rPr>
                <w:sz w:val="18"/>
              </w:rPr>
              <w:t>files</w:t>
            </w:r>
            <w:r w:rsidR="00294634" w:rsidRPr="00850A9C">
              <w:rPr>
                <w:sz w:val="18"/>
              </w:rPr>
              <w:t xml:space="preserve"> in question. </w:t>
            </w:r>
          </w:p>
        </w:tc>
      </w:tr>
      <w:tr w:rsidR="00AC286E" w:rsidRPr="00582270" w14:paraId="4723FB4B" w14:textId="77777777" w:rsidTr="00850A9C">
        <w:tc>
          <w:tcPr>
            <w:tcW w:w="1843" w:type="dxa"/>
            <w:shd w:val="clear" w:color="auto" w:fill="auto"/>
          </w:tcPr>
          <w:p w14:paraId="4B7BD5B4" w14:textId="24054B8D" w:rsidR="00AC286E" w:rsidRPr="00850A9C" w:rsidRDefault="00AC286E" w:rsidP="00AC286E">
            <w:pPr>
              <w:pStyle w:val="iTableBody"/>
              <w:rPr>
                <w:sz w:val="18"/>
              </w:rPr>
            </w:pPr>
            <w:r w:rsidRPr="00850A9C">
              <w:rPr>
                <w:sz w:val="18"/>
              </w:rPr>
              <w:t>API Uploader</w:t>
            </w:r>
          </w:p>
        </w:tc>
        <w:tc>
          <w:tcPr>
            <w:tcW w:w="7229" w:type="dxa"/>
            <w:shd w:val="clear" w:color="auto" w:fill="auto"/>
          </w:tcPr>
          <w:p w14:paraId="68C2337A" w14:textId="2241997A" w:rsidR="00AC286E" w:rsidRPr="00850A9C" w:rsidRDefault="00AC286E" w:rsidP="00850A9C">
            <w:pPr>
              <w:pStyle w:val="iTableBody"/>
              <w:jc w:val="both"/>
              <w:rPr>
                <w:sz w:val="18"/>
              </w:rPr>
            </w:pPr>
            <w:r w:rsidRPr="00850A9C">
              <w:rPr>
                <w:sz w:val="18"/>
              </w:rPr>
              <w:t xml:space="preserve">Has exactly the same permission restrictions as </w:t>
            </w:r>
            <w:r w:rsidR="009C3BE9" w:rsidRPr="00850A9C">
              <w:rPr>
                <w:sz w:val="18"/>
              </w:rPr>
              <w:t xml:space="preserve">Institutional </w:t>
            </w:r>
            <w:r w:rsidRPr="00850A9C">
              <w:rPr>
                <w:sz w:val="18"/>
              </w:rPr>
              <w:t>Class of Users.</w:t>
            </w:r>
          </w:p>
          <w:p w14:paraId="7D3DCE65" w14:textId="00719D60" w:rsidR="00AC286E" w:rsidRPr="00850A9C" w:rsidRDefault="00AC286E" w:rsidP="00850A9C">
            <w:pPr>
              <w:pStyle w:val="iTableBody"/>
              <w:jc w:val="both"/>
              <w:rPr>
                <w:sz w:val="18"/>
              </w:rPr>
            </w:pPr>
            <w:r w:rsidRPr="00850A9C">
              <w:rPr>
                <w:sz w:val="18"/>
              </w:rPr>
              <w:t xml:space="preserve">Is intended for non-personal accounts that will be used for automated data uploading </w:t>
            </w:r>
            <w:r w:rsidR="000F52A1" w:rsidRPr="00850A9C">
              <w:rPr>
                <w:sz w:val="18"/>
              </w:rPr>
              <w:t xml:space="preserve">using the </w:t>
            </w:r>
            <w:r w:rsidR="00CF08BB">
              <w:rPr>
                <w:sz w:val="18"/>
              </w:rPr>
              <w:t>DIVER</w:t>
            </w:r>
            <w:r w:rsidR="000F52A1" w:rsidRPr="00850A9C">
              <w:rPr>
                <w:sz w:val="18"/>
              </w:rPr>
              <w:t xml:space="preserve"> API</w:t>
            </w:r>
            <w:r w:rsidRPr="00850A9C">
              <w:rPr>
                <w:sz w:val="18"/>
              </w:rPr>
              <w:t>. Therefore, the API Token is of most relevance to this class of user, even though it can be used by all Classes of Users.</w:t>
            </w:r>
          </w:p>
        </w:tc>
      </w:tr>
      <w:tr w:rsidR="00B033AC" w:rsidRPr="00582270" w14:paraId="0CE37075" w14:textId="77777777" w:rsidTr="00850A9C">
        <w:tc>
          <w:tcPr>
            <w:tcW w:w="1843" w:type="dxa"/>
            <w:shd w:val="clear" w:color="auto" w:fill="auto"/>
          </w:tcPr>
          <w:p w14:paraId="4A6C36CD" w14:textId="7A302BBF" w:rsidR="00B033AC" w:rsidRPr="00850A9C" w:rsidRDefault="00565BD9" w:rsidP="00AC286E">
            <w:pPr>
              <w:pStyle w:val="iTableBody"/>
              <w:rPr>
                <w:sz w:val="18"/>
              </w:rPr>
            </w:pPr>
            <w:r>
              <w:rPr>
                <w:noProof/>
                <w:lang w:val="en-US"/>
              </w:rPr>
              <mc:AlternateContent>
                <mc:Choice Requires="wps">
                  <w:drawing>
                    <wp:anchor distT="0" distB="0" distL="114300" distR="114300" simplePos="0" relativeHeight="251739648" behindDoc="0" locked="0" layoutInCell="1" allowOverlap="1" wp14:anchorId="0980FDC3" wp14:editId="0BBDE70F">
                      <wp:simplePos x="0" y="0"/>
                      <wp:positionH relativeFrom="column">
                        <wp:posOffset>-836930</wp:posOffset>
                      </wp:positionH>
                      <wp:positionV relativeFrom="paragraph">
                        <wp:posOffset>220345</wp:posOffset>
                      </wp:positionV>
                      <wp:extent cx="579120" cy="375285"/>
                      <wp:effectExtent l="0" t="0" r="0" b="5715"/>
                      <wp:wrapNone/>
                      <wp:docPr id="64" name="Text Box 64"/>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43E910E" w14:textId="77777777" w:rsidR="008449DE" w:rsidRPr="00850A9C" w:rsidRDefault="008449DE" w:rsidP="0069000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64" o:spid="_x0000_s1032" type="#_x0000_t202" style="position:absolute;margin-left:-65.85pt;margin-top:17.35pt;width:45.6pt;height:29.55pt;z-index:25173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hCMrECAACt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" filled="f" stroked="f">
                      <v:textbox style="mso-fit-shape-to-text:t">
                        <w:txbxContent>
                          <w:p w14:paraId="343E910E" w14:textId="77777777" w:rsidR="008449DE" w:rsidRPr="00850A9C" w:rsidRDefault="008449DE" w:rsidP="0069000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B033AC" w:rsidRPr="00850A9C">
              <w:rPr>
                <w:sz w:val="18"/>
              </w:rPr>
              <w:t>Administrator</w:t>
            </w:r>
          </w:p>
        </w:tc>
        <w:tc>
          <w:tcPr>
            <w:tcW w:w="7229" w:type="dxa"/>
            <w:shd w:val="clear" w:color="auto" w:fill="auto"/>
          </w:tcPr>
          <w:p w14:paraId="18053643" w14:textId="77777777" w:rsidR="00B033AC" w:rsidRDefault="00AC286E" w:rsidP="00850A9C">
            <w:pPr>
              <w:pStyle w:val="iTableBody"/>
              <w:jc w:val="both"/>
              <w:rPr>
                <w:sz w:val="18"/>
              </w:rPr>
            </w:pPr>
            <w:r w:rsidRPr="00850A9C">
              <w:rPr>
                <w:sz w:val="18"/>
              </w:rPr>
              <w:t>Has p</w:t>
            </w:r>
            <w:r w:rsidR="00B033AC" w:rsidRPr="00850A9C">
              <w:rPr>
                <w:sz w:val="18"/>
              </w:rPr>
              <w:t xml:space="preserve">ermission to perform all functions in this </w:t>
            </w:r>
            <w:r w:rsidR="00CF08BB">
              <w:rPr>
                <w:sz w:val="18"/>
              </w:rPr>
              <w:t>DIVER</w:t>
            </w:r>
            <w:r w:rsidR="00B033AC" w:rsidRPr="00850A9C">
              <w:rPr>
                <w:sz w:val="18"/>
              </w:rPr>
              <w:t xml:space="preserve"> Implementation, including authorising new Users’ requests for access to this </w:t>
            </w:r>
            <w:r w:rsidR="00CF08BB">
              <w:rPr>
                <w:sz w:val="18"/>
              </w:rPr>
              <w:t>DIVER</w:t>
            </w:r>
            <w:r w:rsidR="00B033AC" w:rsidRPr="00850A9C">
              <w:rPr>
                <w:sz w:val="18"/>
              </w:rPr>
              <w:t xml:space="preserve"> Implementation.</w:t>
            </w:r>
          </w:p>
          <w:p w14:paraId="347F260C" w14:textId="1AFF5F0A" w:rsidR="0069000E" w:rsidRPr="00850A9C" w:rsidRDefault="0069000E" w:rsidP="00850A9C">
            <w:pPr>
              <w:pStyle w:val="iTableBody"/>
              <w:jc w:val="both"/>
              <w:rPr>
                <w:sz w:val="18"/>
              </w:rPr>
            </w:pPr>
            <w:r>
              <w:rPr>
                <w:sz w:val="18"/>
              </w:rPr>
              <w:t>In addition, only an administrator can package and publish via the API.</w:t>
            </w:r>
          </w:p>
        </w:tc>
      </w:tr>
    </w:tbl>
    <w:p w14:paraId="5B858AFB" w14:textId="17CAB83F" w:rsidR="00B3167D" w:rsidRDefault="00B3167D" w:rsidP="00850A9C">
      <w:pPr>
        <w:pStyle w:val="iNote"/>
      </w:pPr>
      <w:bookmarkStart w:id="524" w:name="_Ref377569667"/>
      <w:r>
        <w:t xml:space="preserve">Note </w:t>
      </w:r>
      <w:r>
        <w:tab/>
      </w:r>
      <w:r w:rsidR="009B602C">
        <w:t xml:space="preserve">The </w:t>
      </w:r>
      <w:r w:rsidR="00CA5E51">
        <w:t>“</w:t>
      </w:r>
      <w:r w:rsidR="009B602C">
        <w:t>Researcher</w:t>
      </w:r>
      <w:r w:rsidR="00CA5E51">
        <w:t>”</w:t>
      </w:r>
      <w:r w:rsidR="009B602C">
        <w:t xml:space="preserve"> user class from previous versions has</w:t>
      </w:r>
      <w:r>
        <w:t xml:space="preserve"> </w:t>
      </w:r>
      <w:r w:rsidR="009B602C">
        <w:t xml:space="preserve">been </w:t>
      </w:r>
      <w:r>
        <w:t xml:space="preserve">renamed to “Institutional User” </w:t>
      </w:r>
      <w:r w:rsidR="009B602C">
        <w:t>in Version 2.1, and a new</w:t>
      </w:r>
      <w:r>
        <w:t xml:space="preserve"> </w:t>
      </w:r>
      <w:r w:rsidR="00B61EC8">
        <w:t xml:space="preserve">“Non-Institutional User” class </w:t>
      </w:r>
      <w:r w:rsidR="009B602C">
        <w:t>has been added</w:t>
      </w:r>
      <w:r w:rsidR="00B61EC8">
        <w:t>.</w:t>
      </w:r>
      <w:r w:rsidR="009B602C">
        <w:t xml:space="preserve">  </w:t>
      </w:r>
      <w:r w:rsidR="00B61EC8">
        <w:t>Th</w:t>
      </w:r>
      <w:r w:rsidR="009B602C">
        <w:t xml:space="preserve">is was done to support </w:t>
      </w:r>
      <w:r w:rsidR="00B61EC8">
        <w:t>collaboration between internal and external research groups.</w:t>
      </w:r>
    </w:p>
    <w:p w14:paraId="0C5DE0AB" w14:textId="77777777" w:rsidR="006333D7" w:rsidRDefault="006333D7">
      <w:pPr>
        <w:pStyle w:val="iHeading2"/>
      </w:pPr>
      <w:bookmarkStart w:id="525" w:name="_Toc311807494"/>
      <w:r>
        <w:t>Choosing your Login Method</w:t>
      </w:r>
      <w:bookmarkEnd w:id="525"/>
    </w:p>
    <w:p w14:paraId="0880C163" w14:textId="2FA2B679" w:rsidR="006333D7" w:rsidRDefault="006333D7" w:rsidP="006333D7">
      <w:pPr>
        <w:pStyle w:val="iNormal"/>
        <w:rPr>
          <w:lang w:eastAsia="ja-JP"/>
        </w:rPr>
      </w:pPr>
      <w:r>
        <w:rPr>
          <w:lang w:eastAsia="ja-JP"/>
        </w:rPr>
        <w:t xml:space="preserve">There are two methods available for signing in to </w:t>
      </w:r>
      <w:r w:rsidR="00CF08BB">
        <w:rPr>
          <w:lang w:eastAsia="ja-JP"/>
        </w:rPr>
        <w:t>DIVER</w:t>
      </w:r>
      <w:r>
        <w:rPr>
          <w:lang w:eastAsia="ja-JP"/>
        </w:rPr>
        <w:t>.</w:t>
      </w:r>
    </w:p>
    <w:p w14:paraId="4E87AE75" w14:textId="77777777" w:rsidR="006333D7" w:rsidRDefault="006333D7" w:rsidP="006333D7">
      <w:pPr>
        <w:pStyle w:val="iNormal"/>
        <w:numPr>
          <w:ilvl w:val="0"/>
          <w:numId w:val="33"/>
        </w:numPr>
        <w:rPr>
          <w:lang w:eastAsia="ja-JP"/>
        </w:rPr>
      </w:pPr>
      <w:r>
        <w:rPr>
          <w:lang w:eastAsia="ja-JP"/>
        </w:rPr>
        <w:t>Australian Access Federation (AAF) authentication allows you to use the one login account to access many services. This is the preferred method if your institution supports it.</w:t>
      </w:r>
    </w:p>
    <w:p w14:paraId="463CA0E2" w14:textId="5E240BEC" w:rsidR="006333D7" w:rsidRDefault="00CF08BB" w:rsidP="006333D7">
      <w:pPr>
        <w:pStyle w:val="iNormal"/>
        <w:numPr>
          <w:ilvl w:val="0"/>
          <w:numId w:val="33"/>
        </w:numPr>
        <w:rPr>
          <w:lang w:eastAsia="ja-JP"/>
        </w:rPr>
      </w:pPr>
      <w:r>
        <w:rPr>
          <w:lang w:eastAsia="ja-JP"/>
        </w:rPr>
        <w:t>DIVER</w:t>
      </w:r>
      <w:r w:rsidR="006333D7">
        <w:rPr>
          <w:lang w:eastAsia="ja-JP"/>
        </w:rPr>
        <w:t>’s standard authentication does not rely on any other facilities.</w:t>
      </w:r>
    </w:p>
    <w:p w14:paraId="1EF4EAE6" w14:textId="3841F8B6" w:rsidR="006333D7" w:rsidRDefault="006333D7" w:rsidP="006333D7">
      <w:pPr>
        <w:pStyle w:val="iNormal"/>
        <w:rPr>
          <w:lang w:eastAsia="ja-JP"/>
        </w:rPr>
      </w:pPr>
      <w:r>
        <w:rPr>
          <w:lang w:eastAsia="ja-JP"/>
        </w:rPr>
        <w:t xml:space="preserve">Even if you have set up AAF Authentication, you can still use </w:t>
      </w:r>
      <w:r w:rsidR="00CF08BB">
        <w:rPr>
          <w:lang w:eastAsia="ja-JP"/>
        </w:rPr>
        <w:t>DIVER</w:t>
      </w:r>
      <w:r>
        <w:rPr>
          <w:lang w:eastAsia="ja-JP"/>
        </w:rPr>
        <w:t xml:space="preserve">’s standard authentication to access your </w:t>
      </w:r>
      <w:r w:rsidR="00CF08BB">
        <w:rPr>
          <w:lang w:eastAsia="ja-JP"/>
        </w:rPr>
        <w:t>DIVER</w:t>
      </w:r>
      <w:r>
        <w:rPr>
          <w:lang w:eastAsia="ja-JP"/>
        </w:rPr>
        <w:t xml:space="preserve"> account.</w:t>
      </w:r>
    </w:p>
    <w:p w14:paraId="34E44981" w14:textId="55034685" w:rsidR="00D038AF" w:rsidRDefault="00D038AF" w:rsidP="00B033AC">
      <w:pPr>
        <w:pStyle w:val="iHeading2"/>
      </w:pPr>
      <w:bookmarkStart w:id="526" w:name="_Toc311807495"/>
      <w:r>
        <w:t xml:space="preserve">Standard </w:t>
      </w:r>
      <w:r w:rsidR="00CF08BB">
        <w:t>DIVER</w:t>
      </w:r>
      <w:r>
        <w:t xml:space="preserve"> </w:t>
      </w:r>
      <w:r w:rsidR="006333D7">
        <w:t>Authentication</w:t>
      </w:r>
      <w:bookmarkEnd w:id="526"/>
    </w:p>
    <w:p w14:paraId="34E4AC6F" w14:textId="77777777" w:rsidR="00B033AC" w:rsidRDefault="00B033AC" w:rsidP="00D038AF">
      <w:pPr>
        <w:pStyle w:val="iHeading3"/>
      </w:pPr>
      <w:bookmarkStart w:id="527" w:name="_Ref378346317"/>
      <w:bookmarkStart w:id="528" w:name="_Toc311807496"/>
      <w:r>
        <w:t>Signing Up</w:t>
      </w:r>
      <w:bookmarkEnd w:id="524"/>
      <w:bookmarkEnd w:id="527"/>
      <w:bookmarkEnd w:id="528"/>
    </w:p>
    <w:p w14:paraId="04AF69D0" w14:textId="1EB99241" w:rsidR="00DE5926" w:rsidRPr="005879DC" w:rsidRDefault="001F75CF" w:rsidP="00850A9C">
      <w:pPr>
        <w:pStyle w:val="iNormal"/>
      </w:pPr>
      <w:r>
        <w:t xml:space="preserve">Before you can login </w:t>
      </w:r>
      <w:r w:rsidR="00E511C5">
        <w:t xml:space="preserve">you are required to have an </w:t>
      </w:r>
      <w:r w:rsidR="00A13A20" w:rsidRPr="005879DC">
        <w:t xml:space="preserve">account. You can apply for an account by clicking </w:t>
      </w:r>
      <w:r w:rsidR="00806E67" w:rsidRPr="00806E67">
        <w:rPr>
          <w:rStyle w:val="iButtonBlue"/>
        </w:rPr>
        <w:t> </w:t>
      </w:r>
      <w:r w:rsidR="00A13A20" w:rsidRPr="00806E67">
        <w:rPr>
          <w:rStyle w:val="iButtonBlue"/>
        </w:rPr>
        <w:t>Sign Up</w:t>
      </w:r>
      <w:r w:rsidR="00806E67" w:rsidRPr="00806E67">
        <w:rPr>
          <w:rStyle w:val="iButtonBlue"/>
        </w:rPr>
        <w:t> </w:t>
      </w:r>
      <w:r w:rsidR="00A13A20" w:rsidRPr="005879DC">
        <w:t xml:space="preserve"> on the top </w:t>
      </w:r>
      <w:r w:rsidR="004D26F5">
        <w:t>right</w:t>
      </w:r>
      <w:r>
        <w:t xml:space="preserve"> of the </w:t>
      </w:r>
      <w:r w:rsidR="006024EB">
        <w:t>log</w:t>
      </w:r>
      <w:r w:rsidR="00806E67">
        <w:t xml:space="preserve">in </w:t>
      </w:r>
      <w:r>
        <w:t>screen</w:t>
      </w:r>
      <w:r w:rsidR="00182079">
        <w:t>.</w:t>
      </w:r>
    </w:p>
    <w:p w14:paraId="52E993A4" w14:textId="6EAC8C3F" w:rsidR="00182079" w:rsidRDefault="00C1645D" w:rsidP="00850A9C">
      <w:pPr>
        <w:pStyle w:val="iNormal"/>
        <w:ind w:left="720"/>
      </w:pPr>
      <w:r>
        <w:rPr>
          <w:noProof/>
          <w:lang w:val="en-US"/>
        </w:rPr>
        <w:lastRenderedPageBreak/>
        <mc:AlternateContent>
          <mc:Choice Requires="wps">
            <w:drawing>
              <wp:anchor distT="0" distB="0" distL="114300" distR="114300" simplePos="0" relativeHeight="251659775" behindDoc="0" locked="0" layoutInCell="1" allowOverlap="1" wp14:anchorId="2247A3FF" wp14:editId="3335BCC5">
                <wp:simplePos x="0" y="0"/>
                <wp:positionH relativeFrom="column">
                  <wp:posOffset>4889500</wp:posOffset>
                </wp:positionH>
                <wp:positionV relativeFrom="paragraph">
                  <wp:posOffset>228600</wp:posOffset>
                </wp:positionV>
                <wp:extent cx="698500" cy="457200"/>
                <wp:effectExtent l="0" t="0" r="38100" b="25400"/>
                <wp:wrapNone/>
                <wp:docPr id="174" name="Oval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500" cy="457200"/>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id="Oval 79" o:spid="_x0000_s1026" style="position:absolute;margin-left:385pt;margin-top:18pt;width:55pt;height:36pt;z-index:2516597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" filled="f" fillcolor="white [3212]" strokecolor="red" strokeweight="1pt"/>
            </w:pict>
          </mc:Fallback>
        </mc:AlternateContent>
      </w:r>
      <w:r w:rsidR="007D1C5F" w:rsidRPr="007D1C5F">
        <w:rPr>
          <w:noProof/>
          <w:lang w:val="en-US"/>
        </w:rPr>
        <w:drawing>
          <wp:inline distT="0" distB="0" distL="0" distR="0" wp14:anchorId="697FDC62" wp14:editId="6C8D44FF">
            <wp:extent cx="4838693" cy="2764790"/>
            <wp:effectExtent l="203200" t="203200" r="191135" b="20701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41001" cy="2766109"/>
                    </a:xfrm>
                    <a:prstGeom prst="rect">
                      <a:avLst/>
                    </a:prstGeom>
                    <a:noFill/>
                    <a:ln>
                      <a:noFill/>
                    </a:ln>
                    <a:effectLst>
                      <a:outerShdw blurRad="190500" algn="tl" rotWithShape="0">
                        <a:srgbClr val="000000">
                          <a:alpha val="70000"/>
                        </a:srgbClr>
                      </a:outerShdw>
                    </a:effectLst>
                  </pic:spPr>
                </pic:pic>
              </a:graphicData>
            </a:graphic>
          </wp:inline>
        </w:drawing>
      </w:r>
    </w:p>
    <w:p w14:paraId="587AFA72" w14:textId="77777777" w:rsidR="00A13A20" w:rsidRDefault="00A13A20" w:rsidP="00806E67">
      <w:pPr>
        <w:pStyle w:val="iNormal"/>
      </w:pPr>
      <w:r w:rsidRPr="00320DEE">
        <w:t xml:space="preserve">This will </w:t>
      </w:r>
      <w:r w:rsidR="006024EB">
        <w:t>display</w:t>
      </w:r>
      <w:r w:rsidRPr="00320DEE">
        <w:t xml:space="preserve"> a form where you </w:t>
      </w:r>
      <w:r w:rsidR="00E14E90" w:rsidRPr="00320DEE">
        <w:t>will be</w:t>
      </w:r>
      <w:r w:rsidRPr="00320DEE">
        <w:t xml:space="preserve"> requested to enter </w:t>
      </w:r>
      <w:r w:rsidR="00E14E90" w:rsidRPr="00320DEE">
        <w:t>you</w:t>
      </w:r>
      <w:r w:rsidR="000E6160" w:rsidRPr="00320DEE">
        <w:t>r</w:t>
      </w:r>
      <w:r w:rsidR="00E14E90" w:rsidRPr="00320DEE">
        <w:t xml:space="preserve"> first </w:t>
      </w:r>
      <w:r w:rsidR="000E6160" w:rsidRPr="00320DEE">
        <w:t xml:space="preserve">name, </w:t>
      </w:r>
      <w:r w:rsidR="00E14E90" w:rsidRPr="00320DEE">
        <w:t xml:space="preserve">last name, email address </w:t>
      </w:r>
      <w:r w:rsidR="000E6160" w:rsidRPr="00320DEE">
        <w:t>and chosen password</w:t>
      </w:r>
      <w:r w:rsidR="008910BD" w:rsidRPr="00320DEE">
        <w:t>. Passwords must</w:t>
      </w:r>
      <w:r w:rsidR="008910BD">
        <w:t xml:space="preserve"> be between 6-20 characters and contain at least one each of: an uppercase letter; a lowercase letter; a digit </w:t>
      </w:r>
      <w:r w:rsidR="00320DEE">
        <w:t>and</w:t>
      </w:r>
      <w:r w:rsidR="004D26F5">
        <w:t xml:space="preserve"> a symbol.</w:t>
      </w:r>
    </w:p>
    <w:p w14:paraId="00E6D5DD" w14:textId="502C9CBB" w:rsidR="00DE5926" w:rsidRPr="005879DC" w:rsidRDefault="002547F5" w:rsidP="00850A9C">
      <w:pPr>
        <w:pStyle w:val="iFigureCaption"/>
        <w:ind w:left="720"/>
      </w:pPr>
      <w:r>
        <w:rPr>
          <w:noProof/>
          <w:lang w:val="en-US"/>
        </w:rPr>
        <w:drawing>
          <wp:inline distT="0" distB="0" distL="0" distR="0" wp14:anchorId="0AB47FA2" wp14:editId="74B98CF5">
            <wp:extent cx="4982267" cy="2588260"/>
            <wp:effectExtent l="203200" t="203200" r="199390" b="205740"/>
            <wp:docPr id="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6200" cy="2590303"/>
                    </a:xfrm>
                    <a:prstGeom prst="rect">
                      <a:avLst/>
                    </a:prstGeom>
                    <a:noFill/>
                    <a:ln>
                      <a:noFill/>
                    </a:ln>
                    <a:effectLst>
                      <a:outerShdw blurRad="190500" algn="tl" rotWithShape="0">
                        <a:srgbClr val="000000">
                          <a:alpha val="70000"/>
                        </a:srgbClr>
                      </a:outerShdw>
                    </a:effectLst>
                  </pic:spPr>
                </pic:pic>
              </a:graphicData>
            </a:graphic>
          </wp:inline>
        </w:drawing>
      </w:r>
    </w:p>
    <w:p w14:paraId="32A728B9" w14:textId="77777777" w:rsidR="00A13A20" w:rsidRPr="005879DC" w:rsidRDefault="00A13A20" w:rsidP="00A13A20">
      <w:pPr>
        <w:pStyle w:val="iNormal"/>
      </w:pPr>
      <w:r w:rsidRPr="005879DC">
        <w:t>Once you have filled out th</w:t>
      </w:r>
      <w:r w:rsidR="006024EB">
        <w:t>is</w:t>
      </w:r>
      <w:r w:rsidRPr="005879DC">
        <w:t xml:space="preserve"> form </w:t>
      </w:r>
      <w:r w:rsidR="002F37C0">
        <w:t>and clicked</w:t>
      </w:r>
      <w:r w:rsidR="00D43E36">
        <w:t xml:space="preserve"> on</w:t>
      </w:r>
      <w:r w:rsidR="002F37C0">
        <w:t xml:space="preserve"> </w:t>
      </w:r>
      <w:r w:rsidR="00FA6D10" w:rsidRPr="00FA6D10">
        <w:rPr>
          <w:rStyle w:val="iButtonBlue"/>
        </w:rPr>
        <w:t> Submit </w:t>
      </w:r>
      <w:r w:rsidR="000E6160" w:rsidRPr="00FA6D10">
        <w:rPr>
          <w:rStyle w:val="iButtonBlue"/>
        </w:rPr>
        <w:t>Request</w:t>
      </w:r>
      <w:r w:rsidR="00FA6D10" w:rsidRPr="00FA6D10">
        <w:rPr>
          <w:rStyle w:val="iButtonBlue"/>
        </w:rPr>
        <w:t> </w:t>
      </w:r>
      <w:r w:rsidR="000E6160" w:rsidRPr="00FA6D10">
        <w:t xml:space="preserve"> </w:t>
      </w:r>
      <w:r w:rsidR="000E6160">
        <w:t>an</w:t>
      </w:r>
      <w:r w:rsidRPr="005879DC">
        <w:t xml:space="preserve"> email will be sent to </w:t>
      </w:r>
      <w:r w:rsidR="006024EB">
        <w:t>your system’s</w:t>
      </w:r>
      <w:r w:rsidRPr="005879DC">
        <w:t xml:space="preserve"> </w:t>
      </w:r>
      <w:r w:rsidR="009E213C">
        <w:t>Application Administrator</w:t>
      </w:r>
      <w:r w:rsidR="009E213C" w:rsidRPr="005879DC">
        <w:t xml:space="preserve"> </w:t>
      </w:r>
      <w:r w:rsidRPr="005879DC">
        <w:t>who will either appr</w:t>
      </w:r>
      <w:r w:rsidR="008062AC">
        <w:t>ove or deny your request for access</w:t>
      </w:r>
      <w:r w:rsidR="009E213C">
        <w:t>. Your Application Administrator</w:t>
      </w:r>
      <w:r w:rsidR="009E213C" w:rsidRPr="005879DC">
        <w:t xml:space="preserve"> </w:t>
      </w:r>
      <w:r w:rsidR="009E213C">
        <w:t xml:space="preserve">will typically be the Business Owner or Data Manager. </w:t>
      </w:r>
      <w:r w:rsidR="006024EB">
        <w:t>(</w:t>
      </w:r>
      <w:r w:rsidR="009E213C">
        <w:t>This will probably not be your System Administrator, who would typically be a technical IT person.</w:t>
      </w:r>
      <w:r w:rsidR="006024EB">
        <w:t>)</w:t>
      </w:r>
      <w:r w:rsidR="009E213C">
        <w:t xml:space="preserve"> </w:t>
      </w:r>
      <w:r w:rsidRPr="005879DC">
        <w:t>If your request is approved</w:t>
      </w:r>
      <w:r w:rsidR="009E213C">
        <w:t>,</w:t>
      </w:r>
      <w:r w:rsidRPr="005879DC">
        <w:t xml:space="preserve"> you will receive an email informing you that you can now login </w:t>
      </w:r>
      <w:r w:rsidR="00FA6D10">
        <w:t>using the password you entered i</w:t>
      </w:r>
      <w:r w:rsidRPr="005879DC">
        <w:t xml:space="preserve">n the </w:t>
      </w:r>
      <w:r w:rsidR="008E2484">
        <w:t>original sign up</w:t>
      </w:r>
      <w:r w:rsidRPr="005879DC">
        <w:t xml:space="preserve"> form.</w:t>
      </w:r>
    </w:p>
    <w:p w14:paraId="51D205D7" w14:textId="77777777" w:rsidR="00B033AC" w:rsidRDefault="00B033AC" w:rsidP="00D038AF">
      <w:pPr>
        <w:pStyle w:val="iHeading3"/>
      </w:pPr>
      <w:bookmarkStart w:id="529" w:name="_Ref377569918"/>
      <w:bookmarkStart w:id="530" w:name="_Toc311807497"/>
      <w:r>
        <w:t>Standard Login</w:t>
      </w:r>
      <w:bookmarkEnd w:id="529"/>
      <w:bookmarkEnd w:id="530"/>
    </w:p>
    <w:p w14:paraId="63AA992F" w14:textId="78034617" w:rsidR="00A51C3F" w:rsidRDefault="00A13A20">
      <w:pPr>
        <w:pStyle w:val="iNormal"/>
      </w:pPr>
      <w:r w:rsidRPr="005879DC">
        <w:t xml:space="preserve">To see the login form, make sure you have the </w:t>
      </w:r>
      <w:r w:rsidRPr="00FA6D10">
        <w:rPr>
          <w:rStyle w:val="iOption"/>
        </w:rPr>
        <w:t>Log in</w:t>
      </w:r>
      <w:r w:rsidRPr="005879DC">
        <w:t xml:space="preserve"> tab selected on the top right. </w:t>
      </w:r>
      <w:r w:rsidR="00AC3B35">
        <w:t>E</w:t>
      </w:r>
      <w:r w:rsidRPr="005879DC">
        <w:t>nter your Email address a</w:t>
      </w:r>
      <w:r w:rsidR="002F37C0">
        <w:t>nd password</w:t>
      </w:r>
      <w:r w:rsidR="009E213C">
        <w:t>,</w:t>
      </w:r>
      <w:r w:rsidR="002F37C0">
        <w:t xml:space="preserve"> and click</w:t>
      </w:r>
      <w:r w:rsidR="00AC3B35">
        <w:t xml:space="preserve"> on</w:t>
      </w:r>
      <w:r w:rsidR="002F37C0">
        <w:t xml:space="preserve"> </w:t>
      </w:r>
      <w:r w:rsidR="00FA6D10" w:rsidRPr="00FA6D10">
        <w:rPr>
          <w:rStyle w:val="iButtonBlue"/>
        </w:rPr>
        <w:t> </w:t>
      </w:r>
      <w:r w:rsidR="002F37C0" w:rsidRPr="00FA6D10">
        <w:rPr>
          <w:rStyle w:val="iButtonBlue"/>
        </w:rPr>
        <w:t>Log</w:t>
      </w:r>
      <w:r w:rsidR="00FA6D10" w:rsidRPr="00FA6D10">
        <w:rPr>
          <w:rStyle w:val="iButtonBlue"/>
        </w:rPr>
        <w:t> </w:t>
      </w:r>
      <w:r w:rsidR="002F37C0" w:rsidRPr="00FA6D10">
        <w:rPr>
          <w:rStyle w:val="iButtonBlue"/>
        </w:rPr>
        <w:t>in</w:t>
      </w:r>
      <w:r w:rsidR="00FA6D10" w:rsidRPr="00FA6D10">
        <w:rPr>
          <w:rStyle w:val="iButtonBlue"/>
        </w:rPr>
        <w:t> </w:t>
      </w:r>
      <w:r w:rsidR="00FA6D10" w:rsidRPr="00FA6D10">
        <w:rPr>
          <w:rStyle w:val="iButtonBlue"/>
        </w:rPr>
        <w:sym w:font="Wingdings" w:char="F0E0"/>
      </w:r>
      <w:r w:rsidR="00FA6D10" w:rsidRPr="00FA6D10">
        <w:rPr>
          <w:rStyle w:val="iButtonBlue"/>
        </w:rPr>
        <w:t> </w:t>
      </w:r>
      <w:r w:rsidR="00FA6D10">
        <w:t>.</w:t>
      </w:r>
    </w:p>
    <w:p w14:paraId="692A679A" w14:textId="39F0D6ED" w:rsidR="00A13A20" w:rsidRDefault="00A51C3F" w:rsidP="00A13A20">
      <w:pPr>
        <w:pStyle w:val="iNormal"/>
      </w:pPr>
      <w:r>
        <w:rPr>
          <w:noProof/>
          <w:lang w:val="en-US"/>
        </w:rPr>
        <w:lastRenderedPageBreak/>
        <mc:AlternateContent>
          <mc:Choice Requires="wpg">
            <w:drawing>
              <wp:anchor distT="0" distB="0" distL="114300" distR="114300" simplePos="0" relativeHeight="251723264" behindDoc="0" locked="0" layoutInCell="1" allowOverlap="1" wp14:anchorId="3D4DC4C0" wp14:editId="79505D72">
                <wp:simplePos x="0" y="0"/>
                <wp:positionH relativeFrom="column">
                  <wp:posOffset>1816100</wp:posOffset>
                </wp:positionH>
                <wp:positionV relativeFrom="paragraph">
                  <wp:posOffset>72390</wp:posOffset>
                </wp:positionV>
                <wp:extent cx="2101215" cy="530860"/>
                <wp:effectExtent l="0" t="0" r="32385" b="27940"/>
                <wp:wrapNone/>
                <wp:docPr id="177" name="Group 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101215" cy="530860"/>
                          <a:chOff x="4348" y="4867"/>
                          <a:chExt cx="3309" cy="836"/>
                        </a:xfrm>
                        <a:extLst>
                          <a:ext uri="{0CCBE362-F206-4b92-989A-16890622DB6E}">
                            <ma14:wrappingTextBoxFlag xmlns:ma14="http://schemas.microsoft.com/office/mac/drawingml/2011/main"/>
                          </a:ext>
                        </a:extLst>
                      </wpg:grpSpPr>
                      <wps:wsp>
                        <wps:cNvPr id="178" name="Oval 83"/>
                        <wps:cNvSpPr>
                          <a:spLocks noChangeArrowheads="1"/>
                        </wps:cNvSpPr>
                        <wps:spPr bwMode="auto">
                          <a:xfrm>
                            <a:off x="7061" y="5375"/>
                            <a:ext cx="596" cy="328"/>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79" name="AutoShape 84"/>
                        <wps:cNvSpPr>
                          <a:spLocks/>
                        </wps:cNvSpPr>
                        <wps:spPr bwMode="auto">
                          <a:xfrm>
                            <a:off x="4348" y="4867"/>
                            <a:ext cx="1647" cy="635"/>
                          </a:xfrm>
                          <a:prstGeom prst="accentCallout1">
                            <a:avLst>
                              <a:gd name="adj1" fmla="val 28347"/>
                              <a:gd name="adj2" fmla="val 107287"/>
                              <a:gd name="adj3" fmla="val 92597"/>
                              <a:gd name="adj4" fmla="val 162657"/>
                            </a:avLst>
                          </a:prstGeom>
                          <a:noFill/>
                          <a:ln w="12700">
                            <a:solidFill>
                              <a:srgbClr val="FF0000"/>
                            </a:solidFill>
                            <a:miter lim="800000"/>
                            <a:headEnd/>
                            <a:tailEnd type="arrow" w="med" len="med"/>
                          </a:ln>
                          <a:extLst>
                            <a:ext uri="{909E8E84-426E-40dd-AFC4-6F175D3DCCD1}">
                              <a14:hiddenFill xmlns:a14="http://schemas.microsoft.com/office/drawing/2010/main">
                                <a:solidFill>
                                  <a:srgbClr val="FFFFFF">
                                    <a:alpha val="23000"/>
                                  </a:srgbClr>
                                </a:solidFill>
                              </a14:hiddenFill>
                            </a:ext>
                          </a:extLst>
                        </wps:spPr>
                        <wps:txbx>
                          <w:txbxContent>
                            <w:p w14:paraId="0D1E5367" w14:textId="77777777" w:rsidR="008449DE" w:rsidRDefault="008449DE" w:rsidP="00A51C3F">
                              <w:pPr>
                                <w:pStyle w:val="iTableBody"/>
                                <w:jc w:val="right"/>
                                <w:rPr>
                                  <w:color w:val="FF0000"/>
                                </w:rPr>
                              </w:pPr>
                              <w:r>
                                <w:rPr>
                                  <w:color w:val="FF0000"/>
                                </w:rPr>
                                <w:t>Click here to select Log </w:t>
                              </w:r>
                              <w:r w:rsidRPr="00147E07">
                                <w:rPr>
                                  <w:color w:val="FF0000"/>
                                </w:rPr>
                                <w:t>In tab</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81" o:spid="_x0000_s1033" style="position:absolute;left:0;text-align:left;margin-left:143pt;margin-top:5.7pt;width:165.45pt;height:41.8pt;z-index:251723264;mso-position-horizontal-relative:text;mso-position-vertical-relative:text" coordorigin="4348,4867" coordsize="3309,8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">
                <o:lock v:ext="edit" aspectratio="t"/>
                <v:oval id="Oval 83" o:spid="_x0000_s1034" style="position:absolute;left:7061;top:5375;width:596;height:3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obS7xAAA&#10;ANwAAAAPAAAAZHJzL2Rvd25yZXYueG1sRI9Pi8JADMXvC36HIYK3daoHV6qjiKIoeNj1zz10Ylva&#10;yZTOWOu33xwW9pbwXt77ZbnuXa06akPp2cBknIAizrwtOTdwu+4/56BCRLZYeyYDbwqwXg0+lpha&#10;/+If6i4xVxLCIUUDRYxNqnXICnIYxr4hFu3hW4dR1jbXtsWXhLtaT5Nkph2WLA0FNrQtKKsuT2fg&#10;+3bd3bM5JafduezP231XVYfOmNGw3yxARerjv/nv+mgF/0to5RmZQK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aG0u8QAAADcAAAADwAAAAAAAAAAAAAAAACXAgAAZHJzL2Rv&#10;d25yZXYueG1sUEsFBgAAAAAEAAQA9QAAAIgDAAAAAA==&#10;" filled="f" fillcolor="white [3212]" strokecolor="red" strokeweight="1pt"/>
                <v:shapetype id="_x0000_t44" coordsize="21600,21600" o:spt="44" adj="-8280,24300,-1800,4050" path="m@0@1l@2@3nfem@2,0l@2,21600nfem0,0l21600,,21600,21600,,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AutoShape 84" o:spid="_x0000_s1035" type="#_x0000_t44" style="position:absolute;left:4348;top:4867;width:1647;height:6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XFCEwQAA&#10;ANwAAAAPAAAAZHJzL2Rvd25yZXYueG1sRE/bisIwEH1f8B/CCL5pqnjZ7RpFBKEKi6j7AUMztsVm&#10;UpvY1r83wsK+zeFcZ7nuTCkaql1hWcF4FIEgTq0uOFPwe9kNP0E4j6yxtEwKnuRgvep9LDHWtuUT&#10;NWefiRDCLkYFufdVLKVLczLoRrYiDtzV1gZ9gHUmdY1tCDelnETRXBosODTkWNE2p/R2fhgF1E2u&#10;3MyS1E7d/ud5uR8PSdsoNeh3m28Qnjr/L/5zJzrMX3zB+5lwgVy9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FxQhMEAAADcAAAADwAAAAAAAAAAAAAAAACXAgAAZHJzL2Rvd25y&#10;ZXYueG1sUEsFBgAAAAAEAAQA9QAAAIUDAAAAAA==&#10;" adj="35134,20001,23174,6123" filled="f" strokecolor="red" strokeweight="1pt">
                  <v:fill opacity="15163f"/>
                  <v:stroke startarrow="open"/>
                  <v:textbox inset="0,0,0,0">
                    <w:txbxContent>
                      <w:p w14:paraId="0D1E5367" w14:textId="77777777" w:rsidR="008449DE" w:rsidRDefault="008449DE" w:rsidP="00A51C3F">
                        <w:pPr>
                          <w:pStyle w:val="iTableBody"/>
                          <w:jc w:val="right"/>
                          <w:rPr>
                            <w:color w:val="FF0000"/>
                          </w:rPr>
                        </w:pPr>
                        <w:r>
                          <w:rPr>
                            <w:color w:val="FF0000"/>
                          </w:rPr>
                          <w:t>Click here to select Log </w:t>
                        </w:r>
                        <w:r w:rsidRPr="00147E07">
                          <w:rPr>
                            <w:color w:val="FF0000"/>
                          </w:rPr>
                          <w:t>In tab</w:t>
                        </w:r>
                      </w:p>
                    </w:txbxContent>
                  </v:textbox>
                  <o:callout v:ext="edit" minusx="t" minusy="t"/>
                </v:shape>
              </v:group>
            </w:pict>
          </mc:Fallback>
        </mc:AlternateContent>
      </w:r>
      <w:r>
        <w:rPr>
          <w:noProof/>
          <w:lang w:val="en-US"/>
        </w:rPr>
        <w:drawing>
          <wp:inline distT="0" distB="0" distL="0" distR="0" wp14:anchorId="428D1C22" wp14:editId="377D1387">
            <wp:extent cx="5317913" cy="3150802"/>
            <wp:effectExtent l="203200" t="203200" r="194310" b="202565"/>
            <wp:docPr id="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8947" cy="3151415"/>
                    </a:xfrm>
                    <a:prstGeom prst="rect">
                      <a:avLst/>
                    </a:prstGeom>
                    <a:noFill/>
                    <a:ln>
                      <a:noFill/>
                    </a:ln>
                    <a:effectLst>
                      <a:outerShdw blurRad="190500" algn="tl" rotWithShape="0">
                        <a:srgbClr val="000000">
                          <a:alpha val="70000"/>
                        </a:srgbClr>
                      </a:outerShdw>
                    </a:effectLst>
                  </pic:spPr>
                </pic:pic>
              </a:graphicData>
            </a:graphic>
          </wp:inline>
        </w:drawing>
      </w:r>
      <w:r w:rsidR="00A13A20" w:rsidRPr="005879DC">
        <w:t xml:space="preserve">Once you have logged in you will be taken to the main screen for the </w:t>
      </w:r>
      <w:r w:rsidR="00CE7E45">
        <w:t>application.</w:t>
      </w:r>
      <w:r w:rsidR="00FA6D10">
        <w:t xml:space="preserve"> See section </w:t>
      </w:r>
      <w:r w:rsidR="00C23447">
        <w:fldChar w:fldCharType="begin"/>
      </w:r>
      <w:r w:rsidR="00C23447">
        <w:instrText xml:space="preserve"> REF _Ref377569167 \r \h  \* MERGEFORMAT </w:instrText>
      </w:r>
      <w:r w:rsidR="00C23447">
        <w:fldChar w:fldCharType="separate"/>
      </w:r>
      <w:ins w:id="531" w:author="Cathryn Chamley" w:date="2015-12-15T14:03:00Z">
        <w:r w:rsidR="005066AC" w:rsidRPr="005066AC">
          <w:rPr>
            <w:rStyle w:val="CrossReference"/>
            <w:rPrChange w:id="532" w:author="Cathryn Chamley" w:date="2015-12-15T14:03:00Z">
              <w:rPr/>
            </w:rPrChange>
          </w:rPr>
          <w:t>4.1</w:t>
        </w:r>
      </w:ins>
      <w:del w:id="533" w:author="Cathryn Chamley" w:date="2015-12-15T14:03:00Z">
        <w:r w:rsidR="004F6915" w:rsidRPr="004F6915" w:rsidDel="005066AC">
          <w:rPr>
            <w:rStyle w:val="CrossReference"/>
          </w:rPr>
          <w:delText>4.1</w:delText>
        </w:r>
      </w:del>
      <w:r w:rsidR="00C23447">
        <w:fldChar w:fldCharType="end"/>
      </w:r>
      <w:r w:rsidR="00FA6D10" w:rsidRPr="00FA6D10">
        <w:rPr>
          <w:rStyle w:val="CrossReference"/>
        </w:rPr>
        <w:t xml:space="preserve"> </w:t>
      </w:r>
      <w:r w:rsidR="00C23447">
        <w:fldChar w:fldCharType="begin"/>
      </w:r>
      <w:r w:rsidR="00C23447">
        <w:instrText xml:space="preserve"> REF _Ref377569170 \h  \* MERGEFORMAT </w:instrText>
      </w:r>
      <w:r w:rsidR="00C23447">
        <w:fldChar w:fldCharType="separate"/>
      </w:r>
      <w:ins w:id="534" w:author="Cathryn Chamley" w:date="2015-12-15T14:03:00Z">
        <w:r w:rsidR="005066AC" w:rsidRPr="005066AC">
          <w:rPr>
            <w:rStyle w:val="CrossReference"/>
            <w:rPrChange w:id="535" w:author="Cathryn Chamley" w:date="2015-12-15T14:03:00Z">
              <w:rPr/>
            </w:rPrChange>
          </w:rPr>
          <w:t>The DIVER Main Screen</w:t>
        </w:r>
      </w:ins>
      <w:del w:id="536" w:author="Cathryn Chamley" w:date="2015-12-15T14:03:00Z">
        <w:r w:rsidR="004F6915" w:rsidRPr="004F6915" w:rsidDel="005066AC">
          <w:rPr>
            <w:rStyle w:val="CrossReference"/>
          </w:rPr>
          <w:delText>The DIVER Main Screen</w:delText>
        </w:r>
      </w:del>
      <w:r w:rsidR="00C23447">
        <w:fldChar w:fldCharType="end"/>
      </w:r>
      <w:r w:rsidR="00FA6D10">
        <w:t>.</w:t>
      </w:r>
    </w:p>
    <w:p w14:paraId="1AD5799B" w14:textId="77777777" w:rsidR="00B033AC" w:rsidRDefault="00B033AC" w:rsidP="00B033AC">
      <w:pPr>
        <w:pStyle w:val="iHeading2"/>
      </w:pPr>
      <w:bookmarkStart w:id="537" w:name="_Ref378346246"/>
      <w:bookmarkStart w:id="538" w:name="_Ref378346248"/>
      <w:bookmarkStart w:id="539" w:name="_Toc311807498"/>
      <w:r>
        <w:t>AAF Login</w:t>
      </w:r>
      <w:bookmarkEnd w:id="537"/>
      <w:bookmarkEnd w:id="538"/>
      <w:bookmarkEnd w:id="539"/>
    </w:p>
    <w:p w14:paraId="0AA6F00D" w14:textId="155612A9" w:rsidR="00FA6D10" w:rsidRDefault="001C2FC9" w:rsidP="00FA6D10">
      <w:pPr>
        <w:pStyle w:val="iNormal"/>
        <w:rPr>
          <w:lang w:eastAsia="ja-JP"/>
        </w:rPr>
      </w:pPr>
      <w:r>
        <w:rPr>
          <w:lang w:eastAsia="ja-JP"/>
        </w:rPr>
        <w:t>To authenticate using AAF, c</w:t>
      </w:r>
      <w:r w:rsidR="00FA6D10">
        <w:rPr>
          <w:lang w:eastAsia="ja-JP"/>
        </w:rPr>
        <w:t xml:space="preserve">lick </w:t>
      </w:r>
      <w:r w:rsidR="00FA6D10" w:rsidRPr="00FA6D10">
        <w:rPr>
          <w:rStyle w:val="iButtonBlack"/>
        </w:rPr>
        <w:t> Log in via AAF </w:t>
      </w:r>
      <w:r w:rsidR="00FA6D10">
        <w:rPr>
          <w:lang w:eastAsia="ja-JP"/>
        </w:rPr>
        <w:t xml:space="preserve"> at the top of the </w:t>
      </w:r>
      <w:r w:rsidR="00CF08BB">
        <w:t>DIVER</w:t>
      </w:r>
      <w:r>
        <w:t xml:space="preserve"> </w:t>
      </w:r>
      <w:r w:rsidR="00FA6D10">
        <w:rPr>
          <w:lang w:eastAsia="ja-JP"/>
        </w:rPr>
        <w:t>log in screen</w:t>
      </w:r>
      <w:r w:rsidR="00C60B8B">
        <w:rPr>
          <w:lang w:eastAsia="ja-JP"/>
        </w:rPr>
        <w:t xml:space="preserve"> or click the </w:t>
      </w:r>
      <w:r w:rsidR="00147E07" w:rsidRPr="00147E07">
        <w:rPr>
          <w:rStyle w:val="iButtonBlack"/>
        </w:rPr>
        <w:t> Log in via AAF </w:t>
      </w:r>
      <w:r w:rsidR="00147E07" w:rsidRPr="00147E07">
        <w:rPr>
          <w:rStyle w:val="iButtonBlack"/>
        </w:rPr>
        <w:sym w:font="Wingdings" w:char="F0E0"/>
      </w:r>
      <w:r w:rsidR="00C60B8B">
        <w:rPr>
          <w:lang w:eastAsia="ja-JP"/>
        </w:rPr>
        <w:t>  button in the body of the screen</w:t>
      </w:r>
      <w:r w:rsidR="00FA6D10">
        <w:rPr>
          <w:lang w:eastAsia="ja-JP"/>
        </w:rPr>
        <w:t xml:space="preserve">. You will be redirected to the AAF log in screen, </w:t>
      </w:r>
      <w:r>
        <w:rPr>
          <w:lang w:eastAsia="ja-JP"/>
        </w:rPr>
        <w:t>into</w:t>
      </w:r>
      <w:r w:rsidR="00FA6D10">
        <w:rPr>
          <w:lang w:eastAsia="ja-JP"/>
        </w:rPr>
        <w:t xml:space="preserve"> which you should enter your normal </w:t>
      </w:r>
      <w:r>
        <w:rPr>
          <w:lang w:eastAsia="ja-JP"/>
        </w:rPr>
        <w:t xml:space="preserve">AAF </w:t>
      </w:r>
      <w:r w:rsidR="00FA6D10">
        <w:rPr>
          <w:lang w:eastAsia="ja-JP"/>
        </w:rPr>
        <w:t xml:space="preserve">credentials. Once you have successfully authenticated using AAF, you will be redirected to the </w:t>
      </w:r>
      <w:r w:rsidR="00CF08BB">
        <w:rPr>
          <w:lang w:eastAsia="ja-JP"/>
        </w:rPr>
        <w:t>DIVER</w:t>
      </w:r>
      <w:r w:rsidR="00FA6D10">
        <w:rPr>
          <w:lang w:eastAsia="ja-JP"/>
        </w:rPr>
        <w:t xml:space="preserve"> main screen shown in section </w:t>
      </w:r>
      <w:r w:rsidR="00C23447">
        <w:fldChar w:fldCharType="begin"/>
      </w:r>
      <w:r w:rsidR="00C23447">
        <w:instrText xml:space="preserve"> REF _Ref377569489 \r \h  \* MERGEFORMAT </w:instrText>
      </w:r>
      <w:r w:rsidR="00C23447">
        <w:fldChar w:fldCharType="separate"/>
      </w:r>
      <w:ins w:id="540" w:author="Cathryn Chamley" w:date="2015-12-15T14:03:00Z">
        <w:r w:rsidR="005066AC" w:rsidRPr="005066AC">
          <w:rPr>
            <w:rStyle w:val="CrossReference"/>
            <w:rPrChange w:id="541" w:author="Cathryn Chamley" w:date="2015-12-15T14:03:00Z">
              <w:rPr/>
            </w:rPrChange>
          </w:rPr>
          <w:t>4.1</w:t>
        </w:r>
      </w:ins>
      <w:del w:id="542" w:author="Cathryn Chamley" w:date="2015-12-15T14:03:00Z">
        <w:r w:rsidR="004F6915" w:rsidRPr="004F6915" w:rsidDel="005066AC">
          <w:rPr>
            <w:rStyle w:val="CrossReference"/>
          </w:rPr>
          <w:delText>4.1</w:delText>
        </w:r>
      </w:del>
      <w:r w:rsidR="00C23447">
        <w:fldChar w:fldCharType="end"/>
      </w:r>
      <w:r w:rsidR="00FA6D10" w:rsidRPr="00FA6D10">
        <w:rPr>
          <w:rStyle w:val="CrossReference"/>
        </w:rPr>
        <w:t xml:space="preserve"> </w:t>
      </w:r>
      <w:r w:rsidR="00C23447">
        <w:fldChar w:fldCharType="begin"/>
      </w:r>
      <w:r w:rsidR="00C23447">
        <w:instrText xml:space="preserve"> REF _Ref377569491 \h  \* MERGEFORMAT </w:instrText>
      </w:r>
      <w:r w:rsidR="00C23447">
        <w:fldChar w:fldCharType="separate"/>
      </w:r>
      <w:ins w:id="543" w:author="Cathryn Chamley" w:date="2015-12-15T14:03:00Z">
        <w:r w:rsidR="005066AC" w:rsidRPr="005066AC">
          <w:rPr>
            <w:rStyle w:val="CrossReference"/>
            <w:rPrChange w:id="544" w:author="Cathryn Chamley" w:date="2015-12-15T14:03:00Z">
              <w:rPr/>
            </w:rPrChange>
          </w:rPr>
          <w:t>The DIVER Main Screen</w:t>
        </w:r>
      </w:ins>
      <w:del w:id="545" w:author="Cathryn Chamley" w:date="2015-12-15T14:03:00Z">
        <w:r w:rsidR="004F6915" w:rsidRPr="004F6915" w:rsidDel="005066AC">
          <w:rPr>
            <w:rStyle w:val="CrossReference"/>
          </w:rPr>
          <w:delText>The DIVER Main Screen</w:delText>
        </w:r>
      </w:del>
      <w:r w:rsidR="00C23447">
        <w:fldChar w:fldCharType="end"/>
      </w:r>
      <w:r w:rsidR="00FA6D10">
        <w:rPr>
          <w:lang w:eastAsia="ja-JP"/>
        </w:rPr>
        <w:t>.</w:t>
      </w:r>
    </w:p>
    <w:p w14:paraId="4153D3CD" w14:textId="4F7CDF8D" w:rsidR="001C2FC9" w:rsidRDefault="00FA6D10" w:rsidP="00D038AF">
      <w:pPr>
        <w:pStyle w:val="iNormal"/>
      </w:pPr>
      <w:r>
        <w:rPr>
          <w:lang w:eastAsia="ja-JP"/>
        </w:rPr>
        <w:t xml:space="preserve">If you do not have a </w:t>
      </w:r>
      <w:r w:rsidR="00CF08BB">
        <w:rPr>
          <w:lang w:eastAsia="ja-JP"/>
        </w:rPr>
        <w:t>DIVER</w:t>
      </w:r>
      <w:r>
        <w:rPr>
          <w:lang w:eastAsia="ja-JP"/>
        </w:rPr>
        <w:t xml:space="preserve"> account, you will instead be redirected </w:t>
      </w:r>
      <w:r w:rsidR="001C2FC9">
        <w:rPr>
          <w:lang w:eastAsia="ja-JP"/>
        </w:rPr>
        <w:t xml:space="preserve">to the </w:t>
      </w:r>
      <w:r w:rsidR="00CF08BB">
        <w:t>DIVER</w:t>
      </w:r>
      <w:r w:rsidR="001C2FC9">
        <w:t xml:space="preserve"> Sign Up screen as shown </w:t>
      </w:r>
      <w:r w:rsidR="00AC3B35">
        <w:t xml:space="preserve">above </w:t>
      </w:r>
      <w:r w:rsidR="001C2FC9">
        <w:t>in section</w:t>
      </w:r>
      <w:r w:rsidR="00D038AF">
        <w:t xml:space="preserve"> </w:t>
      </w:r>
      <w:r w:rsidR="00C23447">
        <w:fldChar w:fldCharType="begin"/>
      </w:r>
      <w:r w:rsidR="00C23447">
        <w:instrText xml:space="preserve"> REF _Ref378346317 \r \h  \* MERGEFORMAT </w:instrText>
      </w:r>
      <w:r w:rsidR="00C23447">
        <w:fldChar w:fldCharType="separate"/>
      </w:r>
      <w:ins w:id="546" w:author="Cathryn Chamley" w:date="2015-12-15T14:03:00Z">
        <w:r w:rsidR="005066AC" w:rsidRPr="005066AC">
          <w:rPr>
            <w:rStyle w:val="CrossReference"/>
            <w:rPrChange w:id="547" w:author="Cathryn Chamley" w:date="2015-12-15T14:03:00Z">
              <w:rPr/>
            </w:rPrChange>
          </w:rPr>
          <w:t>3.3.1</w:t>
        </w:r>
      </w:ins>
      <w:del w:id="548" w:author="Cathryn Chamley" w:date="2015-12-15T14:03:00Z">
        <w:r w:rsidR="004F6915" w:rsidRPr="004F6915" w:rsidDel="005066AC">
          <w:rPr>
            <w:rStyle w:val="CrossReference"/>
          </w:rPr>
          <w:delText>3.3.1</w:delText>
        </w:r>
      </w:del>
      <w:r w:rsidR="00C23447">
        <w:fldChar w:fldCharType="end"/>
      </w:r>
      <w:r w:rsidR="00D038AF" w:rsidRPr="00D038AF">
        <w:rPr>
          <w:rStyle w:val="CrossReference"/>
        </w:rPr>
        <w:t xml:space="preserve"> </w:t>
      </w:r>
      <w:r w:rsidR="00C23447">
        <w:fldChar w:fldCharType="begin"/>
      </w:r>
      <w:r w:rsidR="00C23447">
        <w:instrText xml:space="preserve"> REF _Ref378346317 \h  \* MERGEFORMAT </w:instrText>
      </w:r>
      <w:r w:rsidR="00C23447">
        <w:fldChar w:fldCharType="separate"/>
      </w:r>
      <w:ins w:id="549" w:author="Cathryn Chamley" w:date="2015-12-15T14:03:00Z">
        <w:r w:rsidR="005066AC" w:rsidRPr="005066AC">
          <w:rPr>
            <w:rStyle w:val="CrossReference"/>
            <w:rPrChange w:id="550" w:author="Cathryn Chamley" w:date="2015-12-15T14:03:00Z">
              <w:rPr/>
            </w:rPrChange>
          </w:rPr>
          <w:t>Signing Up</w:t>
        </w:r>
      </w:ins>
      <w:del w:id="551" w:author="Cathryn Chamley" w:date="2015-12-15T14:03:00Z">
        <w:r w:rsidR="004F6915" w:rsidRPr="004F6915" w:rsidDel="005066AC">
          <w:rPr>
            <w:rStyle w:val="CrossReference"/>
          </w:rPr>
          <w:delText>Signing Up</w:delText>
        </w:r>
      </w:del>
      <w:r w:rsidR="00C23447">
        <w:fldChar w:fldCharType="end"/>
      </w:r>
      <w:r w:rsidR="001C2FC9">
        <w:t>. Your name and email address will be pre-filled</w:t>
      </w:r>
      <w:r w:rsidR="00AC3B35">
        <w:t xml:space="preserve"> with your AAF details</w:t>
      </w:r>
      <w:r w:rsidR="001C2FC9">
        <w:t xml:space="preserve">. You must enter a password in this screen. It is </w:t>
      </w:r>
      <w:r w:rsidR="00C60B8B">
        <w:t xml:space="preserve">more </w:t>
      </w:r>
      <w:r w:rsidR="001C2FC9">
        <w:t xml:space="preserve">secure to use a different password from your AAF password. When you click </w:t>
      </w:r>
      <w:r w:rsidR="001C2FC9" w:rsidRPr="00FA6D10">
        <w:rPr>
          <w:rStyle w:val="iButtonBlue"/>
        </w:rPr>
        <w:t> Submit Request </w:t>
      </w:r>
      <w:r w:rsidR="001C2FC9">
        <w:t xml:space="preserve">, an account creation request </w:t>
      </w:r>
      <w:r w:rsidR="00AC3B35">
        <w:t xml:space="preserve">for your </w:t>
      </w:r>
      <w:r w:rsidR="00CF08BB">
        <w:t>DIVER</w:t>
      </w:r>
      <w:r w:rsidR="00AC3B35">
        <w:t xml:space="preserve"> system </w:t>
      </w:r>
      <w:r w:rsidR="001C2FC9">
        <w:t xml:space="preserve">will be raised and you will be returned to the </w:t>
      </w:r>
      <w:r w:rsidR="00CF08BB">
        <w:rPr>
          <w:lang w:eastAsia="ja-JP"/>
        </w:rPr>
        <w:t>DIVER</w:t>
      </w:r>
      <w:r w:rsidR="001C2FC9">
        <w:rPr>
          <w:lang w:eastAsia="ja-JP"/>
        </w:rPr>
        <w:t xml:space="preserve"> </w:t>
      </w:r>
      <w:r w:rsidR="001C2FC9">
        <w:t>Log In screen.</w:t>
      </w:r>
    </w:p>
    <w:p w14:paraId="47F13856" w14:textId="7C8E28A9" w:rsidR="003063F0" w:rsidRDefault="001C2FC9" w:rsidP="00D038AF">
      <w:pPr>
        <w:pStyle w:val="iNormal"/>
        <w:rPr>
          <w:lang w:eastAsia="ja-JP"/>
        </w:rPr>
      </w:pPr>
      <w:r>
        <w:t>As described in section</w:t>
      </w:r>
      <w:r w:rsidR="00D038AF">
        <w:t xml:space="preserve"> </w:t>
      </w:r>
      <w:r w:rsidR="00C23447">
        <w:fldChar w:fldCharType="begin"/>
      </w:r>
      <w:r w:rsidR="00C23447">
        <w:instrText xml:space="preserve"> REF _Ref378346317 \r \h  \* MERGEFORMAT </w:instrText>
      </w:r>
      <w:r w:rsidR="00C23447">
        <w:fldChar w:fldCharType="separate"/>
      </w:r>
      <w:ins w:id="552" w:author="Cathryn Chamley" w:date="2015-12-15T14:03:00Z">
        <w:r w:rsidR="005066AC" w:rsidRPr="005066AC">
          <w:rPr>
            <w:rStyle w:val="CrossReference"/>
            <w:rPrChange w:id="553" w:author="Cathryn Chamley" w:date="2015-12-15T14:03:00Z">
              <w:rPr/>
            </w:rPrChange>
          </w:rPr>
          <w:t>3.3.1</w:t>
        </w:r>
      </w:ins>
      <w:del w:id="554" w:author="Cathryn Chamley" w:date="2015-12-15T14:03:00Z">
        <w:r w:rsidR="004F6915" w:rsidRPr="004F6915" w:rsidDel="005066AC">
          <w:rPr>
            <w:rStyle w:val="CrossReference"/>
          </w:rPr>
          <w:delText>3.3.1</w:delText>
        </w:r>
      </w:del>
      <w:r w:rsidR="00C23447">
        <w:fldChar w:fldCharType="end"/>
      </w:r>
      <w:r w:rsidR="00D038AF" w:rsidRPr="00D038AF">
        <w:rPr>
          <w:rStyle w:val="CrossReference"/>
        </w:rPr>
        <w:t xml:space="preserve"> </w:t>
      </w:r>
      <w:r w:rsidR="00C23447">
        <w:fldChar w:fldCharType="begin"/>
      </w:r>
      <w:r w:rsidR="00C23447">
        <w:instrText xml:space="preserve"> REF _Ref378346317 \h  \* MERGEFORMAT </w:instrText>
      </w:r>
      <w:r w:rsidR="00C23447">
        <w:fldChar w:fldCharType="separate"/>
      </w:r>
      <w:ins w:id="555" w:author="Cathryn Chamley" w:date="2015-12-15T14:03:00Z">
        <w:r w:rsidR="005066AC" w:rsidRPr="005066AC">
          <w:rPr>
            <w:rStyle w:val="CrossReference"/>
            <w:rPrChange w:id="556" w:author="Cathryn Chamley" w:date="2015-12-15T14:03:00Z">
              <w:rPr/>
            </w:rPrChange>
          </w:rPr>
          <w:t>Signing Up</w:t>
        </w:r>
      </w:ins>
      <w:del w:id="557" w:author="Cathryn Chamley" w:date="2015-12-15T14:03:00Z">
        <w:r w:rsidR="004F6915" w:rsidRPr="004F6915" w:rsidDel="005066AC">
          <w:rPr>
            <w:rStyle w:val="CrossReference"/>
          </w:rPr>
          <w:delText>Signing Up</w:delText>
        </w:r>
      </w:del>
      <w:r w:rsidR="00C23447">
        <w:fldChar w:fldCharType="end"/>
      </w:r>
      <w:r>
        <w:t xml:space="preserve">, you will receive an email when your account is approved. You can then log in to </w:t>
      </w:r>
      <w:r w:rsidR="00CF08BB">
        <w:rPr>
          <w:lang w:eastAsia="ja-JP"/>
        </w:rPr>
        <w:t>DIVER</w:t>
      </w:r>
      <w:r>
        <w:rPr>
          <w:lang w:eastAsia="ja-JP"/>
        </w:rPr>
        <w:t xml:space="preserve"> using AAF authentication</w:t>
      </w:r>
      <w:r w:rsidR="003063F0">
        <w:rPr>
          <w:lang w:eastAsia="ja-JP"/>
        </w:rPr>
        <w:t>.</w:t>
      </w:r>
    </w:p>
    <w:p w14:paraId="0C0B256B" w14:textId="044731F2" w:rsidR="001C2FC9" w:rsidRPr="001C2FC9" w:rsidRDefault="003063F0" w:rsidP="00D038AF">
      <w:pPr>
        <w:pStyle w:val="iNormal"/>
      </w:pPr>
      <w:r>
        <w:rPr>
          <w:lang w:eastAsia="ja-JP"/>
        </w:rPr>
        <w:t xml:space="preserve">You can also log in using </w:t>
      </w:r>
      <w:r w:rsidR="00CF08BB">
        <w:rPr>
          <w:lang w:eastAsia="ja-JP"/>
        </w:rPr>
        <w:t>DIVER</w:t>
      </w:r>
      <w:r>
        <w:rPr>
          <w:lang w:eastAsia="ja-JP"/>
        </w:rPr>
        <w:t>’s standard authentication method by</w:t>
      </w:r>
      <w:r w:rsidR="001C2FC9">
        <w:rPr>
          <w:lang w:eastAsia="ja-JP"/>
        </w:rPr>
        <w:t xml:space="preserve"> directly using the </w:t>
      </w:r>
      <w:r w:rsidR="00AC3B35">
        <w:rPr>
          <w:lang w:eastAsia="ja-JP"/>
        </w:rPr>
        <w:t xml:space="preserve">User Login part of the </w:t>
      </w:r>
      <w:r w:rsidR="00CF08BB">
        <w:rPr>
          <w:lang w:eastAsia="ja-JP"/>
        </w:rPr>
        <w:t>DIVER</w:t>
      </w:r>
      <w:r w:rsidR="001C2FC9">
        <w:rPr>
          <w:lang w:eastAsia="ja-JP"/>
        </w:rPr>
        <w:t xml:space="preserve"> </w:t>
      </w:r>
      <w:r w:rsidR="00AC3B35">
        <w:rPr>
          <w:lang w:eastAsia="ja-JP"/>
        </w:rPr>
        <w:t xml:space="preserve">log in screen </w:t>
      </w:r>
      <w:r w:rsidR="001C2FC9">
        <w:rPr>
          <w:lang w:eastAsia="ja-JP"/>
        </w:rPr>
        <w:t xml:space="preserve">as described above in section </w:t>
      </w:r>
      <w:r w:rsidR="00C23447">
        <w:fldChar w:fldCharType="begin"/>
      </w:r>
      <w:r w:rsidR="00C23447">
        <w:instrText xml:space="preserve"> REF _Ref377569918 \r \h  \* MERGEFORMAT </w:instrText>
      </w:r>
      <w:r w:rsidR="00C23447">
        <w:fldChar w:fldCharType="separate"/>
      </w:r>
      <w:ins w:id="558" w:author="Cathryn Chamley" w:date="2015-12-15T14:03:00Z">
        <w:r w:rsidR="005066AC" w:rsidRPr="005066AC">
          <w:rPr>
            <w:rStyle w:val="CrossReference"/>
            <w:rPrChange w:id="559" w:author="Cathryn Chamley" w:date="2015-12-15T14:03:00Z">
              <w:rPr/>
            </w:rPrChange>
          </w:rPr>
          <w:t>3.3.2</w:t>
        </w:r>
      </w:ins>
      <w:del w:id="560" w:author="Cathryn Chamley" w:date="2015-12-15T14:03:00Z">
        <w:r w:rsidR="004F6915" w:rsidRPr="004F6915" w:rsidDel="005066AC">
          <w:rPr>
            <w:rStyle w:val="CrossReference"/>
          </w:rPr>
          <w:delText>3.3.2</w:delText>
        </w:r>
      </w:del>
      <w:r w:rsidR="00C23447">
        <w:fldChar w:fldCharType="end"/>
      </w:r>
      <w:r w:rsidR="001C2FC9" w:rsidRPr="001C2FC9">
        <w:rPr>
          <w:rStyle w:val="CrossReference"/>
        </w:rPr>
        <w:t xml:space="preserve"> </w:t>
      </w:r>
      <w:r w:rsidR="00C23447">
        <w:fldChar w:fldCharType="begin"/>
      </w:r>
      <w:r w:rsidR="00C23447">
        <w:instrText xml:space="preserve"> REF _Ref377569918 \h  \* MERGEFORMAT </w:instrText>
      </w:r>
      <w:r w:rsidR="00C23447">
        <w:fldChar w:fldCharType="separate"/>
      </w:r>
      <w:ins w:id="561" w:author="Cathryn Chamley" w:date="2015-12-15T14:03:00Z">
        <w:r w:rsidR="005066AC" w:rsidRPr="005066AC">
          <w:rPr>
            <w:rStyle w:val="CrossReference"/>
            <w:rPrChange w:id="562" w:author="Cathryn Chamley" w:date="2015-12-15T14:03:00Z">
              <w:rPr/>
            </w:rPrChange>
          </w:rPr>
          <w:t>Standard Login</w:t>
        </w:r>
      </w:ins>
      <w:del w:id="563" w:author="Cathryn Chamley" w:date="2015-12-15T14:03:00Z">
        <w:r w:rsidR="004F6915" w:rsidRPr="004F6915" w:rsidDel="005066AC">
          <w:rPr>
            <w:rStyle w:val="CrossReference"/>
          </w:rPr>
          <w:delText>Standard Login</w:delText>
        </w:r>
      </w:del>
      <w:r w:rsidR="00C23447">
        <w:fldChar w:fldCharType="end"/>
      </w:r>
      <w:r w:rsidR="001C2FC9">
        <w:rPr>
          <w:lang w:eastAsia="ja-JP"/>
        </w:rPr>
        <w:t>.</w:t>
      </w:r>
      <w:r>
        <w:rPr>
          <w:lang w:eastAsia="ja-JP"/>
        </w:rPr>
        <w:t xml:space="preserve"> You must enter the email address that is specified in AAF and the password which you entered into the </w:t>
      </w:r>
      <w:r w:rsidR="00CF08BB">
        <w:rPr>
          <w:lang w:eastAsia="ja-JP"/>
        </w:rPr>
        <w:t>DIVER</w:t>
      </w:r>
      <w:r>
        <w:rPr>
          <w:lang w:eastAsia="ja-JP"/>
        </w:rPr>
        <w:t xml:space="preserve"> Sign Up screen when you created your </w:t>
      </w:r>
      <w:r w:rsidR="00CF08BB">
        <w:rPr>
          <w:lang w:eastAsia="ja-JP"/>
        </w:rPr>
        <w:t>DIVER</w:t>
      </w:r>
      <w:r>
        <w:rPr>
          <w:lang w:eastAsia="ja-JP"/>
        </w:rPr>
        <w:t xml:space="preserve"> account.</w:t>
      </w:r>
    </w:p>
    <w:p w14:paraId="22A73C1C" w14:textId="44E52E4F" w:rsidR="006333D7" w:rsidRDefault="006333D7" w:rsidP="006333D7">
      <w:pPr>
        <w:pStyle w:val="iNote"/>
      </w:pPr>
      <w:r>
        <w:t xml:space="preserve">Note </w:t>
      </w:r>
      <w:r>
        <w:tab/>
        <w:t xml:space="preserve">If you already have a user account for your </w:t>
      </w:r>
      <w:r w:rsidR="00CF08BB">
        <w:t>DIVER</w:t>
      </w:r>
      <w:r>
        <w:t xml:space="preserve"> system, you can log in using AAF provided that your AAF email address and your </w:t>
      </w:r>
      <w:r w:rsidR="00CF08BB">
        <w:t>DIVER</w:t>
      </w:r>
      <w:r>
        <w:t xml:space="preserve"> email address are identical.</w:t>
      </w:r>
    </w:p>
    <w:p w14:paraId="04B9C788" w14:textId="77777777" w:rsidR="0019657E" w:rsidRDefault="0019657E" w:rsidP="00B6457B">
      <w:pPr>
        <w:pStyle w:val="iHeading1"/>
      </w:pPr>
      <w:bookmarkStart w:id="564" w:name="_Toc311807499"/>
      <w:r>
        <w:lastRenderedPageBreak/>
        <w:t>General Operation</w:t>
      </w:r>
      <w:bookmarkEnd w:id="564"/>
    </w:p>
    <w:p w14:paraId="66285936" w14:textId="3AB60715" w:rsidR="0019657E" w:rsidRPr="0019657E" w:rsidRDefault="0019657E" w:rsidP="0019657E">
      <w:pPr>
        <w:pStyle w:val="iNormal"/>
        <w:rPr>
          <w:lang w:eastAsia="ja-JP"/>
        </w:rPr>
      </w:pPr>
      <w:r>
        <w:rPr>
          <w:lang w:eastAsia="ja-JP"/>
        </w:rPr>
        <w:t xml:space="preserve">This chapter describes aspects of the operation of </w:t>
      </w:r>
      <w:r w:rsidR="00CF08BB">
        <w:rPr>
          <w:lang w:eastAsia="ja-JP"/>
        </w:rPr>
        <w:t>DIVER</w:t>
      </w:r>
      <w:r>
        <w:rPr>
          <w:lang w:eastAsia="ja-JP"/>
        </w:rPr>
        <w:t xml:space="preserve"> which are </w:t>
      </w:r>
      <w:r w:rsidRPr="00C23447">
        <w:rPr>
          <w:lang w:eastAsia="ja-JP"/>
        </w:rPr>
        <w:t>common</w:t>
      </w:r>
      <w:r>
        <w:rPr>
          <w:lang w:eastAsia="ja-JP"/>
        </w:rPr>
        <w:t xml:space="preserve"> across a number of screens.</w:t>
      </w:r>
    </w:p>
    <w:p w14:paraId="34F35E49" w14:textId="016F56D8" w:rsidR="00CE7E45" w:rsidRDefault="004F1EF9" w:rsidP="00B6457B">
      <w:pPr>
        <w:pStyle w:val="iHeading2"/>
      </w:pPr>
      <w:bookmarkStart w:id="565" w:name="_Ref377569167"/>
      <w:bookmarkStart w:id="566" w:name="_Ref377569170"/>
      <w:bookmarkStart w:id="567" w:name="_Ref377569489"/>
      <w:bookmarkStart w:id="568" w:name="_Ref377569491"/>
      <w:bookmarkStart w:id="569" w:name="_Toc311807500"/>
      <w:r>
        <w:t xml:space="preserve">The </w:t>
      </w:r>
      <w:r w:rsidR="00CF08BB">
        <w:t>DIVER</w:t>
      </w:r>
      <w:r w:rsidR="001C2FC9">
        <w:t xml:space="preserve"> </w:t>
      </w:r>
      <w:r>
        <w:t>Main</w:t>
      </w:r>
      <w:r w:rsidR="00CE7E45">
        <w:t xml:space="preserve"> Screen</w:t>
      </w:r>
      <w:bookmarkEnd w:id="565"/>
      <w:bookmarkEnd w:id="566"/>
      <w:bookmarkEnd w:id="567"/>
      <w:bookmarkEnd w:id="568"/>
      <w:bookmarkEnd w:id="569"/>
    </w:p>
    <w:p w14:paraId="7774DF0C" w14:textId="2F1E321E" w:rsidR="00AF2047" w:rsidRDefault="00CE7E45" w:rsidP="00CE7E45">
      <w:pPr>
        <w:pStyle w:val="iNormal"/>
        <w:rPr>
          <w:lang w:eastAsia="ja-JP"/>
        </w:rPr>
      </w:pPr>
      <w:r>
        <w:rPr>
          <w:lang w:eastAsia="ja-JP"/>
        </w:rPr>
        <w:t xml:space="preserve">The </w:t>
      </w:r>
      <w:r w:rsidR="00303267">
        <w:rPr>
          <w:lang w:eastAsia="ja-JP"/>
        </w:rPr>
        <w:t>Main</w:t>
      </w:r>
      <w:r>
        <w:rPr>
          <w:lang w:eastAsia="ja-JP"/>
        </w:rPr>
        <w:t xml:space="preserve"> Screen consists of the following parts:</w:t>
      </w:r>
    </w:p>
    <w:p w14:paraId="599DC8F7" w14:textId="115086F5" w:rsidR="00351BB3" w:rsidRDefault="00A5049D">
      <w:pPr>
        <w:pStyle w:val="iFigureCaption"/>
      </w:pPr>
      <w:r>
        <w:rPr>
          <w:noProof/>
          <w:lang w:val="en-US"/>
        </w:rPr>
        <mc:AlternateContent>
          <mc:Choice Requires="wps">
            <w:drawing>
              <wp:anchor distT="0" distB="0" distL="114300" distR="114300" simplePos="0" relativeHeight="251667968" behindDoc="0" locked="0" layoutInCell="1" allowOverlap="1" wp14:anchorId="0B18B0BD" wp14:editId="595622E5">
                <wp:simplePos x="0" y="0"/>
                <wp:positionH relativeFrom="column">
                  <wp:posOffset>1671955</wp:posOffset>
                </wp:positionH>
                <wp:positionV relativeFrom="paragraph">
                  <wp:posOffset>3656965</wp:posOffset>
                </wp:positionV>
                <wp:extent cx="2416175" cy="178435"/>
                <wp:effectExtent l="0" t="0" r="13970" b="12700"/>
                <wp:wrapNone/>
                <wp:docPr id="144" name="Oval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6175" cy="178435"/>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7" o:spid="_x0000_s1026" style="position:absolute;margin-left:131.65pt;margin-top:287.95pt;width:190.25pt;height:14.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" filled="f" fillcolor="white [3212]" strokecolor="red" strokeweight="1pt"/>
            </w:pict>
          </mc:Fallback>
        </mc:AlternateContent>
      </w:r>
      <w:r>
        <w:rPr>
          <w:noProof/>
          <w:lang w:val="en-US"/>
        </w:rPr>
        <mc:AlternateContent>
          <mc:Choice Requires="wps">
            <w:drawing>
              <wp:anchor distT="0" distB="0" distL="114300" distR="114300" simplePos="0" relativeHeight="251666944" behindDoc="0" locked="0" layoutInCell="1" allowOverlap="1" wp14:anchorId="51578111" wp14:editId="24FF4018">
                <wp:simplePos x="0" y="0"/>
                <wp:positionH relativeFrom="column">
                  <wp:posOffset>250825</wp:posOffset>
                </wp:positionH>
                <wp:positionV relativeFrom="paragraph">
                  <wp:posOffset>1341755</wp:posOffset>
                </wp:positionV>
                <wp:extent cx="5271135" cy="2263775"/>
                <wp:effectExtent l="0" t="0" r="15240" b="13970"/>
                <wp:wrapNone/>
                <wp:docPr id="143" name="Auto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1135" cy="2263775"/>
                        </a:xfrm>
                        <a:prstGeom prst="roundRect">
                          <a:avLst>
                            <a:gd name="adj" fmla="val 4181"/>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96" o:spid="_x0000_s1026" style="position:absolute;margin-left:19.75pt;margin-top:105.65pt;width:415.05pt;height:178.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74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" filled="f" fillcolor="white [3212]" strokecolor="red" strokeweight="1pt"/>
            </w:pict>
          </mc:Fallback>
        </mc:AlternateContent>
      </w:r>
      <w:r>
        <w:rPr>
          <w:noProof/>
          <w:lang w:val="en-US"/>
        </w:rPr>
        <mc:AlternateContent>
          <mc:Choice Requires="wpg">
            <w:drawing>
              <wp:inline distT="0" distB="0" distL="0" distR="0" wp14:anchorId="6F4AA72B" wp14:editId="1DFBFD48">
                <wp:extent cx="5791200" cy="3950970"/>
                <wp:effectExtent l="0" t="0" r="0" b="0"/>
                <wp:docPr id="122"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791200" cy="3950970"/>
                          <a:chOff x="1418" y="2661"/>
                          <a:chExt cx="9120" cy="6222"/>
                        </a:xfrm>
                      </wpg:grpSpPr>
                      <wps:wsp>
                        <wps:cNvPr id="123" name="AutoShape 85"/>
                        <wps:cNvSpPr>
                          <a:spLocks noChangeAspect="1" noChangeArrowheads="1" noTextEdit="1"/>
                        </wps:cNvSpPr>
                        <wps:spPr bwMode="auto">
                          <a:xfrm>
                            <a:off x="1418" y="2661"/>
                            <a:ext cx="9120" cy="622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4" name="Picture 8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18" y="2661"/>
                            <a:ext cx="9120" cy="6222"/>
                          </a:xfrm>
                          <a:prstGeom prst="rect">
                            <a:avLst/>
                          </a:prstGeom>
                          <a:noFill/>
                          <a:extLst>
                            <a:ext uri="{909E8E84-426E-40dd-AFC4-6F175D3DCCD1}">
                              <a14:hiddenFill xmlns:a14="http://schemas.microsoft.com/office/drawing/2010/main">
                                <a:solidFill>
                                  <a:srgbClr val="FFFFFF"/>
                                </a:solidFill>
                              </a14:hiddenFill>
                            </a:ext>
                          </a:extLst>
                        </pic:spPr>
                      </pic:pic>
                      <wps:wsp>
                        <wps:cNvPr id="125" name="Oval 88"/>
                        <wps:cNvSpPr>
                          <a:spLocks noChangeArrowheads="1"/>
                        </wps:cNvSpPr>
                        <wps:spPr bwMode="auto">
                          <a:xfrm>
                            <a:off x="3431" y="2974"/>
                            <a:ext cx="5116" cy="328"/>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6" name="Oval 89"/>
                        <wps:cNvSpPr>
                          <a:spLocks noChangeArrowheads="1"/>
                        </wps:cNvSpPr>
                        <wps:spPr bwMode="auto">
                          <a:xfrm>
                            <a:off x="1825" y="3290"/>
                            <a:ext cx="1405" cy="63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7" name="Oval 90"/>
                        <wps:cNvSpPr>
                          <a:spLocks noChangeArrowheads="1"/>
                        </wps:cNvSpPr>
                        <wps:spPr bwMode="auto">
                          <a:xfrm>
                            <a:off x="1813" y="3973"/>
                            <a:ext cx="739" cy="417"/>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8" name="Oval 91"/>
                        <wps:cNvSpPr>
                          <a:spLocks noChangeArrowheads="1"/>
                        </wps:cNvSpPr>
                        <wps:spPr bwMode="auto">
                          <a:xfrm>
                            <a:off x="7141" y="3571"/>
                            <a:ext cx="469" cy="40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9" name="Oval 92"/>
                        <wps:cNvSpPr>
                          <a:spLocks noChangeArrowheads="1"/>
                        </wps:cNvSpPr>
                        <wps:spPr bwMode="auto">
                          <a:xfrm>
                            <a:off x="7751" y="3574"/>
                            <a:ext cx="526" cy="40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0" name="Oval 93"/>
                        <wps:cNvSpPr>
                          <a:spLocks noChangeArrowheads="1"/>
                        </wps:cNvSpPr>
                        <wps:spPr bwMode="auto">
                          <a:xfrm>
                            <a:off x="8405" y="3586"/>
                            <a:ext cx="1639" cy="405"/>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1" name="Oval 94"/>
                        <wps:cNvSpPr>
                          <a:spLocks noChangeArrowheads="1"/>
                        </wps:cNvSpPr>
                        <wps:spPr bwMode="auto">
                          <a:xfrm>
                            <a:off x="8475" y="4249"/>
                            <a:ext cx="1639" cy="405"/>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2" name="AutoShape 95"/>
                        <wps:cNvSpPr>
                          <a:spLocks noChangeArrowheads="1"/>
                        </wps:cNvSpPr>
                        <wps:spPr bwMode="auto">
                          <a:xfrm>
                            <a:off x="2014" y="4800"/>
                            <a:ext cx="3992" cy="515"/>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3" name="Text Box 98"/>
                        <wps:cNvSpPr txBox="1">
                          <a:spLocks noChangeArrowheads="1"/>
                        </wps:cNvSpPr>
                        <wps:spPr bwMode="auto">
                          <a:xfrm>
                            <a:off x="3313" y="2821"/>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29709B28" w14:textId="77777777" w:rsidR="008449DE" w:rsidRDefault="008449DE">
                              <w:pPr>
                                <w:jc w:val="center"/>
                                <w:rPr>
                                  <w:b/>
                                  <w:color w:val="FF0000"/>
                                </w:rPr>
                              </w:pPr>
                              <w:r w:rsidRPr="00147E07">
                                <w:rPr>
                                  <w:b/>
                                  <w:color w:val="FF0000"/>
                                </w:rPr>
                                <w:t>1</w:t>
                              </w:r>
                            </w:p>
                          </w:txbxContent>
                        </wps:txbx>
                        <wps:bodyPr rot="0" vert="horz" wrap="square" lIns="0" tIns="0" rIns="0" bIns="0" anchor="ctr" anchorCtr="0" upright="1">
                          <a:noAutofit/>
                        </wps:bodyPr>
                      </wps:wsp>
                      <wps:wsp>
                        <wps:cNvPr id="134" name="Text Box 99"/>
                        <wps:cNvSpPr txBox="1">
                          <a:spLocks noChangeArrowheads="1"/>
                        </wps:cNvSpPr>
                        <wps:spPr bwMode="auto">
                          <a:xfrm>
                            <a:off x="6912" y="3429"/>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D85FD11" w14:textId="77777777" w:rsidR="008449DE" w:rsidRDefault="008449DE">
                              <w:pPr>
                                <w:jc w:val="center"/>
                                <w:rPr>
                                  <w:b/>
                                  <w:color w:val="FF0000"/>
                                </w:rPr>
                              </w:pPr>
                              <w:r>
                                <w:rPr>
                                  <w:b/>
                                  <w:color w:val="FF0000"/>
                                </w:rPr>
                                <w:t>2</w:t>
                              </w:r>
                            </w:p>
                          </w:txbxContent>
                        </wps:txbx>
                        <wps:bodyPr rot="0" vert="horz" wrap="square" lIns="0" tIns="0" rIns="0" bIns="0" anchor="ctr" anchorCtr="0" upright="1">
                          <a:noAutofit/>
                        </wps:bodyPr>
                      </wps:wsp>
                      <wps:wsp>
                        <wps:cNvPr id="135" name="Text Box 100"/>
                        <wps:cNvSpPr txBox="1">
                          <a:spLocks noChangeArrowheads="1"/>
                        </wps:cNvSpPr>
                        <wps:spPr bwMode="auto">
                          <a:xfrm>
                            <a:off x="7549" y="3429"/>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13CD260" w14:textId="77777777" w:rsidR="008449DE" w:rsidRDefault="008449DE">
                              <w:pPr>
                                <w:jc w:val="center"/>
                                <w:rPr>
                                  <w:b/>
                                  <w:color w:val="FF0000"/>
                                </w:rPr>
                              </w:pPr>
                              <w:r>
                                <w:rPr>
                                  <w:b/>
                                  <w:color w:val="FF0000"/>
                                </w:rPr>
                                <w:t>3</w:t>
                              </w:r>
                            </w:p>
                          </w:txbxContent>
                        </wps:txbx>
                        <wps:bodyPr rot="0" vert="horz" wrap="square" lIns="0" tIns="0" rIns="0" bIns="0" anchor="ctr" anchorCtr="0" upright="1">
                          <a:noAutofit/>
                        </wps:bodyPr>
                      </wps:wsp>
                      <wps:wsp>
                        <wps:cNvPr id="136" name="Text Box 101"/>
                        <wps:cNvSpPr txBox="1">
                          <a:spLocks noChangeArrowheads="1"/>
                        </wps:cNvSpPr>
                        <wps:spPr bwMode="auto">
                          <a:xfrm>
                            <a:off x="8285" y="3441"/>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93954C4" w14:textId="77777777" w:rsidR="008449DE" w:rsidRDefault="008449DE">
                              <w:pPr>
                                <w:jc w:val="center"/>
                                <w:rPr>
                                  <w:b/>
                                  <w:color w:val="FF0000"/>
                                </w:rPr>
                              </w:pPr>
                              <w:r>
                                <w:rPr>
                                  <w:b/>
                                  <w:color w:val="FF0000"/>
                                </w:rPr>
                                <w:t>4</w:t>
                              </w:r>
                            </w:p>
                          </w:txbxContent>
                        </wps:txbx>
                        <wps:bodyPr rot="0" vert="horz" wrap="square" lIns="0" tIns="0" rIns="0" bIns="0" anchor="ctr" anchorCtr="0" upright="1">
                          <a:noAutofit/>
                        </wps:bodyPr>
                      </wps:wsp>
                      <wps:wsp>
                        <wps:cNvPr id="137" name="Text Box 102"/>
                        <wps:cNvSpPr txBox="1">
                          <a:spLocks noChangeArrowheads="1"/>
                        </wps:cNvSpPr>
                        <wps:spPr bwMode="auto">
                          <a:xfrm>
                            <a:off x="1657" y="3804"/>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753DB1A7" w14:textId="77777777" w:rsidR="008449DE" w:rsidRDefault="008449DE">
                              <w:pPr>
                                <w:jc w:val="center"/>
                                <w:rPr>
                                  <w:b/>
                                  <w:color w:val="FF0000"/>
                                </w:rPr>
                              </w:pPr>
                              <w:r>
                                <w:rPr>
                                  <w:b/>
                                  <w:color w:val="FF0000"/>
                                </w:rPr>
                                <w:t>5</w:t>
                              </w:r>
                            </w:p>
                          </w:txbxContent>
                        </wps:txbx>
                        <wps:bodyPr rot="0" vert="horz" wrap="square" lIns="0" tIns="0" rIns="0" bIns="0" anchor="ctr" anchorCtr="0" upright="1">
                          <a:noAutofit/>
                        </wps:bodyPr>
                      </wps:wsp>
                      <wps:wsp>
                        <wps:cNvPr id="138" name="Text Box 103"/>
                        <wps:cNvSpPr txBox="1">
                          <a:spLocks noChangeArrowheads="1"/>
                        </wps:cNvSpPr>
                        <wps:spPr bwMode="auto">
                          <a:xfrm>
                            <a:off x="8327" y="4120"/>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41F186EF" w14:textId="77777777" w:rsidR="008449DE" w:rsidRDefault="008449DE">
                              <w:pPr>
                                <w:jc w:val="center"/>
                                <w:rPr>
                                  <w:b/>
                                  <w:color w:val="FF0000"/>
                                </w:rPr>
                              </w:pPr>
                              <w:r>
                                <w:rPr>
                                  <w:b/>
                                  <w:color w:val="FF0000"/>
                                </w:rPr>
                                <w:t>6</w:t>
                              </w:r>
                            </w:p>
                          </w:txbxContent>
                        </wps:txbx>
                        <wps:bodyPr rot="0" vert="horz" wrap="square" lIns="0" tIns="0" rIns="0" bIns="0" anchor="ctr" anchorCtr="0" upright="1">
                          <a:noAutofit/>
                        </wps:bodyPr>
                      </wps:wsp>
                      <wps:wsp>
                        <wps:cNvPr id="139" name="Text Box 104"/>
                        <wps:cNvSpPr txBox="1">
                          <a:spLocks noChangeArrowheads="1"/>
                        </wps:cNvSpPr>
                        <wps:spPr bwMode="auto">
                          <a:xfrm>
                            <a:off x="1634" y="4436"/>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47DC49B2" w14:textId="77777777" w:rsidR="008449DE" w:rsidRDefault="008449DE">
                              <w:pPr>
                                <w:jc w:val="center"/>
                                <w:rPr>
                                  <w:b/>
                                  <w:color w:val="FF0000"/>
                                </w:rPr>
                              </w:pPr>
                              <w:r>
                                <w:rPr>
                                  <w:b/>
                                  <w:color w:val="FF0000"/>
                                </w:rPr>
                                <w:t>7</w:t>
                              </w:r>
                            </w:p>
                          </w:txbxContent>
                        </wps:txbx>
                        <wps:bodyPr rot="0" vert="horz" wrap="square" lIns="0" tIns="0" rIns="0" bIns="0" anchor="ctr" anchorCtr="0" upright="1">
                          <a:noAutofit/>
                        </wps:bodyPr>
                      </wps:wsp>
                      <wps:wsp>
                        <wps:cNvPr id="140" name="Text Box 105"/>
                        <wps:cNvSpPr txBox="1">
                          <a:spLocks noChangeArrowheads="1"/>
                        </wps:cNvSpPr>
                        <wps:spPr bwMode="auto">
                          <a:xfrm>
                            <a:off x="1906" y="4800"/>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58FE1F45" w14:textId="77777777" w:rsidR="008449DE" w:rsidRDefault="008449DE">
                              <w:pPr>
                                <w:jc w:val="center"/>
                                <w:rPr>
                                  <w:b/>
                                  <w:color w:val="FF0000"/>
                                </w:rPr>
                              </w:pPr>
                              <w:r>
                                <w:rPr>
                                  <w:b/>
                                  <w:color w:val="FF0000"/>
                                </w:rPr>
                                <w:t>8</w:t>
                              </w:r>
                            </w:p>
                          </w:txbxContent>
                        </wps:txbx>
                        <wps:bodyPr rot="0" vert="horz" wrap="square" lIns="0" tIns="0" rIns="0" bIns="0" anchor="ctr" anchorCtr="0" upright="1">
                          <a:noAutofit/>
                        </wps:bodyPr>
                      </wps:wsp>
                      <wps:wsp>
                        <wps:cNvPr id="141" name="Text Box 130"/>
                        <wps:cNvSpPr txBox="1">
                          <a:spLocks noChangeArrowheads="1"/>
                        </wps:cNvSpPr>
                        <wps:spPr bwMode="auto">
                          <a:xfrm>
                            <a:off x="3745" y="8283"/>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33EE4C6" w14:textId="77777777" w:rsidR="008449DE" w:rsidRDefault="008449DE">
                              <w:pPr>
                                <w:jc w:val="center"/>
                                <w:rPr>
                                  <w:b/>
                                  <w:color w:val="FF0000"/>
                                </w:rPr>
                              </w:pPr>
                              <w:r>
                                <w:rPr>
                                  <w:b/>
                                  <w:color w:val="FF0000"/>
                                </w:rPr>
                                <w:t>9</w:t>
                              </w:r>
                            </w:p>
                          </w:txbxContent>
                        </wps:txbx>
                        <wps:bodyPr rot="0" vert="horz" wrap="square" lIns="0" tIns="0" rIns="0" bIns="0" anchor="ctr" anchorCtr="0" upright="1">
                          <a:noAutofit/>
                        </wps:bodyPr>
                      </wps:wsp>
                      <wps:wsp>
                        <wps:cNvPr id="142" name="Text Box 131"/>
                        <wps:cNvSpPr txBox="1">
                          <a:spLocks noChangeArrowheads="1"/>
                        </wps:cNvSpPr>
                        <wps:spPr bwMode="auto">
                          <a:xfrm>
                            <a:off x="1645" y="3233"/>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59BD550D" w14:textId="77777777" w:rsidR="008449DE" w:rsidRDefault="008449DE">
                              <w:pPr>
                                <w:jc w:val="center"/>
                                <w:rPr>
                                  <w:b/>
                                  <w:color w:val="FF0000"/>
                                </w:rPr>
                              </w:pPr>
                              <w:r>
                                <w:rPr>
                                  <w:b/>
                                  <w:color w:val="FF0000"/>
                                </w:rPr>
                                <w:t>2</w:t>
                              </w:r>
                            </w:p>
                          </w:txbxContent>
                        </wps:txbx>
                        <wps:bodyPr rot="0" vert="horz" wrap="square" lIns="0" tIns="0" rIns="0" bIns="0" anchor="ctr" anchorCtr="0" upright="1">
                          <a:noAutofit/>
                        </wps:bodyPr>
                      </wps:wsp>
                    </wpg:wgp>
                  </a:graphicData>
                </a:graphic>
              </wp:inline>
            </w:drawing>
          </mc:Choice>
          <mc:Fallback>
            <w:pict>
              <v:group id="Group 86" o:spid="_x0000_s1036" style="width:456pt;height:311.1pt;mso-position-horizontal-relative:char;mso-position-vertical-relative:line" coordorigin="1418,2661" coordsize="9120,62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">
                <o:lock v:ext="edit" aspectratio="t"/>
                <v:rect id="AutoShape 85" o:spid="_x0000_s1037" style="position:absolute;left:1418;top:2661;width:9120;height:622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FVkFwgAA&#10;ANwAAAAPAAAAZHJzL2Rvd25yZXYueG1sRE9Na8JAEL0X/A/LCF5K3WihSOoqIohBBGm0nofsNAlm&#10;Z2N2TeK/7wqCt3m8z5kve1OJlhpXWlYwGUcgiDOrS84VnI6bjxkI55E1VpZJwZ0cLBeDtznG2nb8&#10;Q23qcxFC2MWooPC+jqV0WUEG3djWxIH7s41BH2CTS91gF8JNJadR9CUNlhwaCqxpXVB2SW9GQZcd&#10;2vNxv5WH93Ni+Zpc1+nvTqnRsF99g/DU+5f46U50mD/9hMcz4QK5+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UVWQXCAAAA3AAAAA8AAAAAAAAAAAAAAAAAlwIAAGRycy9kb3du&#10;cmV2LnhtbFBLBQYAAAAABAAEAPUAAACGAwAAAAA=&#10;" filled="f" stroked="f">
                  <o:lock v:ext="edit" aspectratio="t" text="t"/>
                </v:rect>
                <v:shape id="Picture 87" o:spid="_x0000_s1038" type="#_x0000_t75" style="position:absolute;left:1418;top:2661;width:9120;height:62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C&#10;YfPBAAAA3AAAAA8AAABkcnMvZG93bnJldi54bWxET0uLwjAQvi/4H8IseFtTRVztGkV8gOBerLLn&#10;oRmbss2kNFGrv94Igrf5+J4znbe2EhdqfOlYQb+XgCDOnS65UHA8bL7GIHxA1lg5JgU38jCfdT6m&#10;mGp35T1dslCIGMI+RQUmhDqV0ueGLPqeq4kjd3KNxRBhU0jd4DWG20oOkmQkLZYcGwzWtDSU/2dn&#10;q+D0K8dF+92/n9eTP7dbjkxCK6NU97Nd/IAI1Ia3+OXe6jh/MITnM/ECOXs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CYfPBAAAA3AAAAA8AAAAAAAAAAAAAAAAAnAIAAGRy&#10;cy9kb3ducmV2LnhtbFBLBQYAAAAABAAEAPcAAACKAwAAAAA=&#10;">
                  <v:imagedata r:id="rId26" o:title=""/>
                </v:shape>
                <v:oval id="Oval 88" o:spid="_x0000_s1039" style="position:absolute;left:3431;top:2974;width:5116;height:3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EzQ4wgAA&#10;ANwAAAAPAAAAZHJzL2Rvd25yZXYueG1sRE9La8JAEL4L/odlhN50o1CR6CqSoLSQQ+vjPmTHJCQ7&#10;G7Jrkv77rlDobT6+5+wOo2lET52rLCtYLiIQxLnVFRcKbtfTfAPCeWSNjWVS8EMODvvpZIextgN/&#10;U3/xhQgh7GJUUHrfxlK6vCSDbmFb4sA9bGfQB9gVUnc4hHDTyFUUraXBikNDiS0lJeX15WkUfN2u&#10;6T3fUPSZZtWYJae+rs+9Um+z8bgF4Wn0/+I/94cO81fv8HomXCD3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wTNDjCAAAA3AAAAA8AAAAAAAAAAAAAAAAAlwIAAGRycy9kb3du&#10;cmV2LnhtbFBLBQYAAAAABAAEAPUAAACGAwAAAAA=&#10;" filled="f" fillcolor="white [3212]" strokecolor="red" strokeweight="1pt"/>
                <v:oval id="Oval 89" o:spid="_x0000_s1040" style="position:absolute;left:1825;top:3290;width:1405;height:6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wapPvgAA&#10;ANwAAAAPAAAAZHJzL2Rvd25yZXYueG1sRE9LCsIwEN0L3iGM4E5TXYhUo4iiKLjwux+asS1tJqWJ&#10;td7eCIK7ebzvzJetKUVDtcstKxgNIxDEidU5pwpu1+1gCsJ5ZI2lZVLwJgfLRbczx1jbF5+pufhU&#10;hBB2MSrIvK9iKV2SkUE3tBVx4B62NugDrFOpa3yFcFPKcRRNpMGcQ0OGFa0zSorL0yg43a6bezKl&#10;6LA55u1xvW2KYtco1e+1qxkIT63/i3/uvQ7zxxP4PhMukIsP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XMGqT74AAADcAAAADwAAAAAAAAAAAAAAAACXAgAAZHJzL2Rvd25yZXYu&#10;eG1sUEsFBgAAAAAEAAQA9QAAAIIDAAAAAA==&#10;" filled="f" fillcolor="white [3212]" strokecolor="red" strokeweight="1pt"/>
                <v:oval id="Oval 90" o:spid="_x0000_s1041" style="position:absolute;left:1813;top:3973;width:739;height:4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jQ/UwgAA&#10;ANwAAAAPAAAAZHJzL2Rvd25yZXYueG1sRE9La8JAEL4L/odlhN50o4cq0VUkQWkhh9bHfciOSUh2&#10;NmTXJP33XaHQ23x8z9kdRtOInjpXWVawXEQgiHOrKy4U3K6n+QaE88gaG8uk4IccHPbTyQ5jbQf+&#10;pv7iCxFC2MWooPS+jaV0eUkG3cK2xIF72M6gD7ArpO5wCOGmkasoepcGKw4NJbaUlJTXl6dR8HW7&#10;pvd8Q9FnmlVjlpz6uj73Sr3NxuMWhKfR/4v/3B86zF+t4fVMuED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OND9TCAAAA3AAAAA8AAAAAAAAAAAAAAAAAlwIAAGRycy9kb3du&#10;cmV2LnhtbFBLBQYAAAAABAAEAPUAAACGAwAAAAA=&#10;" filled="f" fillcolor="white [3212]" strokecolor="red" strokeweight="1pt"/>
                <v:oval id="Oval 91" o:spid="_x0000_s1042" style="position:absolute;left:7141;top:3571;width:469;height:4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EpumwwAA&#10;ANwAAAAPAAAAZHJzL2Rvd25yZXYueG1sRI9Bi8JADIXvC/sfhizsbZ2uh0WqoyyKouBBrd5DJ7al&#10;nUzpjLX+e3MQvCW8l/e+zBaDa1RPXag8G/gdJaCIc28rLgycs/XPBFSIyBYbz2TgQQEW88+PGabW&#10;3/lI/SkWSkI4pGigjLFNtQ55SQ7DyLfEol195zDK2hXadniXcNfocZL8aYcVS0OJLS1LyuvTzRk4&#10;nLPVJZ9Qslvtq2G/XPd1vemN+f4a/qegIg3xbX5db63gj4VWnpEJ9Pw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EpumwwAAANwAAAAPAAAAAAAAAAAAAAAAAJcCAABkcnMvZG93&#10;bnJldi54bWxQSwUGAAAAAAQABAD1AAAAhwMAAAAA&#10;" filled="f" fillcolor="white [3212]" strokecolor="red" strokeweight="1pt"/>
                <v:oval id="Oval 92" o:spid="_x0000_s1043" style="position:absolute;left:7751;top:3574;width:526;height:4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Xj49wgAA&#10;ANwAAAAPAAAAZHJzL2Rvd25yZXYueG1sRE9La8JAEL4X/A/LCL3VjR6KRleRBKWFHOrrPmTHJCQ7&#10;G7Jrkv77riD0Nh/fcza70TSip85VlhXMZxEI4tzqigsF18vhYwnCeWSNjWVS8EsOdtvJ2wZjbQc+&#10;UX/2hQgh7GJUUHrfxlK6vCSDbmZb4sDdbWfQB9gVUnc4hHDTyEUUfUqDFYeGEltKSsrr88Mo+Lle&#10;0lu+pOg7zaoxSw59XR97pd6n434NwtPo/8Uv95cO8xcreD4TLpDb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1ePj3CAAAA3AAAAA8AAAAAAAAAAAAAAAAAlwIAAGRycy9kb3du&#10;cmV2LnhtbFBLBQYAAAAABAAEAPUAAACGAwAAAAA=&#10;" filled="f" fillcolor="white [3212]" strokecolor="red" strokeweight="1pt"/>
                <v:oval id="Oval 93" o:spid="_x0000_s1044" style="position:absolute;left:8405;top:3586;width:1639;height:4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vQF9xAAA&#10;ANwAAAAPAAAAZHJzL2Rvd25yZXYueG1sRI9Pi8JADMXvC36HIYK3darCItVRRFEUPOz65x46sS3t&#10;ZEpnrPXbbw4Le0t4L+/9slz3rlYdtaH0bGAyTkARZ96WnBu4Xfefc1AhIlusPZOBNwVYrwYfS0yt&#10;f/EPdZeYKwnhkKKBIsYm1TpkBTkMY98Qi/bwrcMoa5tr2+JLwl2tp0nypR2WLA0FNrQtKKsuT2fg&#10;+3bd3bM5JafduezP231XVYfOmNGw3yxARerjv/nv+mgFfyb48oxMoF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b0BfcQAAADcAAAADwAAAAAAAAAAAAAAAACXAgAAZHJzL2Rv&#10;d25yZXYueG1sUEsFBgAAAAAEAAQA9QAAAIgDAAAAAA==&#10;" filled="f" fillcolor="white [3212]" strokecolor="red" strokeweight="1pt"/>
                <v:oval id="Oval 94" o:spid="_x0000_s1045" style="position:absolute;left:8475;top:4249;width:1639;height:4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8aTmwgAA&#10;ANwAAAAPAAAAZHJzL2Rvd25yZXYueG1sRE9La4NAEL4H+h+WKfSWrGmgBJNVSsSQgoc2j/vgTlR0&#10;Z8XdqP333UKht/n4nrNPZ9OJkQbXWFawXkUgiEurG64UXC/5cgvCeWSNnWVS8E0O0uRpscdY24m/&#10;aDz7SoQQdjEqqL3vYyldWZNBt7I9ceDudjDoAxwqqQecQrjp5GsUvUmDDYeGGns61FS254dR8Hm9&#10;ZLdyS9FHVjRzccjHtj2OSr08z+87EJ5m/y/+c590mL9Zw+8z4QKZ/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bxpObCAAAA3AAAAA8AAAAAAAAAAAAAAAAAlwIAAGRycy9kb3du&#10;cmV2LnhtbFBLBQYAAAAABAAEAPUAAACGAwAAAAA=&#10;" filled="f" fillcolor="white [3212]" strokecolor="red" strokeweight="1pt"/>
                <v:roundrect id="AutoShape 95" o:spid="_x0000_s1046" style="position:absolute;left:2014;top:4800;width:3992;height:51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Md4iwQAA&#10;ANwAAAAPAAAAZHJzL2Rvd25yZXYueG1sRE9LawIxEL4X+h/CFLxpVkutrkYpraInqQ88D5txs7iZ&#10;LEnU9d83gtDbfHzPmc5bW4sr+VA5VtDvZSCIC6crLhUc9svuCESIyBprx6TgTgHms9eXKeba3XhL&#10;110sRQrhkKMCE2OTSxkKQxZDzzXEiTs5bzEm6EupPd5SuK3lIMuG0mLFqcFgQ9+GivPuYhV8bD5/&#10;h8tjuViRMatF4+LP3Y+V6ry1XxMQkdr4L3661zrNfx/A45l0gZz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4DHeIsEAAADcAAAADwAAAAAAAAAAAAAAAACXAgAAZHJzL2Rvd25y&#10;ZXYueG1sUEsFBgAAAAAEAAQA9QAAAIUDAAAAAA==&#10;" filled="f" fillcolor="white [3212]" strokecolor="red" strokeweight="1pt"/>
                <v:shape id="Text Box 98" o:spid="_x0000_s1047" type="#_x0000_t202" style="position:absolute;left:3313;top:2821;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bPPfwwAA&#10;ANwAAAAPAAAAZHJzL2Rvd25yZXYueG1sRE/NasJAEL4LvsMyhd500wrVpq4i1VQvCo19gCE7TZZm&#10;Z0N2m6R9elcQvM3H9zvL9WBr0VHrjWMFT9MEBHHhtOFSwdc5myxA+ICssXZMCv7Iw3o1Hi0x1a7n&#10;T+ryUIoYwj5FBVUITSqlLyqy6KeuIY7ct2sthgjbUuoW+xhua/mcJC/SouHYUGFD7xUVP/mvVfCx&#10;P5sh257y/46O22ze717nZqfU48OweQMRaAh38c190HH+bAbXZ+IFcnU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bPPfwwAAANwAAAAPAAAAAAAAAAAAAAAAAJcCAABkcnMvZG93&#10;bnJldi54bWxQSwUGAAAAAAQABAD1AAAAhwMAAAAA&#10;" filled="f" fillcolor="white [3212]" stroked="f" strokecolor="red" strokeweight="1pt">
                  <v:textbox inset="0,0,0,0">
                    <w:txbxContent>
                      <w:p w14:paraId="29709B28" w14:textId="77777777" w:rsidR="008449DE" w:rsidRDefault="008449DE">
                        <w:pPr>
                          <w:jc w:val="center"/>
                          <w:rPr>
                            <w:b/>
                            <w:color w:val="FF0000"/>
                          </w:rPr>
                        </w:pPr>
                        <w:r w:rsidRPr="00147E07">
                          <w:rPr>
                            <w:b/>
                            <w:color w:val="FF0000"/>
                          </w:rPr>
                          <w:t>1</w:t>
                        </w:r>
                      </w:p>
                    </w:txbxContent>
                  </v:textbox>
                </v:shape>
                <v:shape id="Text Box 99" o:spid="_x0000_s1048" type="#_x0000_t202" style="position:absolute;left:6912;top:3429;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hWurxAAA&#10;ANwAAAAPAAAAZHJzL2Rvd25yZXYueG1sRE/NTsJAEL6b+A6bIfEmW5CIVhZigAIXTCw+wKQ7thu7&#10;s013aatPz5KYcJsv3+8sVoOtRUetN44VTMYJCOLCacOlgq9T9vgCwgdkjbVjUvBLHlbL+7sFptr1&#10;/EldHkoRQ9inqKAKoUml9EVFFv3YNcSR+3atxRBhW0rdYh/DbS2nSfIsLRqODRU2tK6o+MnPVsFu&#10;fzJDtvnI/zo6brJ5v32dm61SD6Ph/Q1EoCHcxP/ug47zn2ZwfSZeIJc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oVrq8QAAADcAAAADwAAAAAAAAAAAAAAAACXAgAAZHJzL2Rv&#10;d25yZXYueG1sUEsFBgAAAAAEAAQA9QAAAIgDAAAAAA==&#10;" filled="f" fillcolor="white [3212]" stroked="f" strokecolor="red" strokeweight="1pt">
                  <v:textbox inset="0,0,0,0">
                    <w:txbxContent>
                      <w:p w14:paraId="0D85FD11" w14:textId="77777777" w:rsidR="008449DE" w:rsidRDefault="008449DE">
                        <w:pPr>
                          <w:jc w:val="center"/>
                          <w:rPr>
                            <w:b/>
                            <w:color w:val="FF0000"/>
                          </w:rPr>
                        </w:pPr>
                        <w:r>
                          <w:rPr>
                            <w:b/>
                            <w:color w:val="FF0000"/>
                          </w:rPr>
                          <w:t>2</w:t>
                        </w:r>
                      </w:p>
                    </w:txbxContent>
                  </v:textbox>
                </v:shape>
                <v:shape id="Text Box 100" o:spid="_x0000_s1049" type="#_x0000_t202" style="position:absolute;left:7549;top:3429;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yc4wxAAA&#10;ANwAAAAPAAAAZHJzL2Rvd25yZXYueG1sRE/NTsJAEL6b+A6bIfEmWzCIVhZigAIXTCw+wKQ7thu7&#10;s013aatPz5KYcJsv3+8sVoOtRUetN44VTMYJCOLCacOlgq9T9vgCwgdkjbVjUvBLHlbL+7sFptr1&#10;/EldHkoRQ9inqKAKoUml9EVFFv3YNcSR+3atxRBhW0rdYh/DbS2nSfIsLRqODRU2tK6o+MnPVsFu&#10;fzJDtvnI/zo6brJ5v32dm61SD6Ph/Q1EoCHcxP/ug47zn2ZwfSZeIJc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cnOMMQAAADcAAAADwAAAAAAAAAAAAAAAACXAgAAZHJzL2Rv&#10;d25yZXYueG1sUEsFBgAAAAAEAAQA9QAAAIgDAAAAAA==&#10;" filled="f" fillcolor="white [3212]" stroked="f" strokecolor="red" strokeweight="1pt">
                  <v:textbox inset="0,0,0,0">
                    <w:txbxContent>
                      <w:p w14:paraId="013CD260" w14:textId="77777777" w:rsidR="008449DE" w:rsidRDefault="008449DE">
                        <w:pPr>
                          <w:jc w:val="center"/>
                          <w:rPr>
                            <w:b/>
                            <w:color w:val="FF0000"/>
                          </w:rPr>
                        </w:pPr>
                        <w:r>
                          <w:rPr>
                            <w:b/>
                            <w:color w:val="FF0000"/>
                          </w:rPr>
                          <w:t>3</w:t>
                        </w:r>
                      </w:p>
                    </w:txbxContent>
                  </v:textbox>
                </v:shape>
                <v:shape id="Text Box 101" o:spid="_x0000_s1050" type="#_x0000_t202" style="position:absolute;left:8285;top:3441;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G1BHwwAA&#10;ANwAAAAPAAAAZHJzL2Rvd25yZXYueG1sRE/basJAEH0v+A/LCL7VjS14SV1FqrF9UTD2A4bsNFma&#10;nQ3ZbRL9+m6h0Lc5nOust4OtRUetN44VzKYJCOLCacOlgo9r9rgE4QOyxtoxKbiRh+1m9LDGVLue&#10;L9TloRQxhH2KCqoQmlRKX1Rk0U9dQxy5T9daDBG2pdQt9jHc1vIpSebSouHYUGFDrxUVX/m3VXB8&#10;u5oh25/ze0enfbboD6uFOSg1GQ+7FxCBhvAv/nO/6zj/eQ6/z8QL5OY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5G1BHwwAAANwAAAAPAAAAAAAAAAAAAAAAAJcCAABkcnMvZG93&#10;bnJldi54bWxQSwUGAAAAAAQABAD1AAAAhwMAAAAA&#10;" filled="f" fillcolor="white [3212]" stroked="f" strokecolor="red" strokeweight="1pt">
                  <v:textbox inset="0,0,0,0">
                    <w:txbxContent>
                      <w:p w14:paraId="093954C4" w14:textId="77777777" w:rsidR="008449DE" w:rsidRDefault="008449DE">
                        <w:pPr>
                          <w:jc w:val="center"/>
                          <w:rPr>
                            <w:b/>
                            <w:color w:val="FF0000"/>
                          </w:rPr>
                        </w:pPr>
                        <w:r>
                          <w:rPr>
                            <w:b/>
                            <w:color w:val="FF0000"/>
                          </w:rPr>
                          <w:t>4</w:t>
                        </w:r>
                      </w:p>
                    </w:txbxContent>
                  </v:textbox>
                </v:shape>
                <v:shape id="Text Box 102" o:spid="_x0000_s1051" type="#_x0000_t202" style="position:absolute;left:1657;top:3804;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V/XcwwAA&#10;ANwAAAAPAAAAZHJzL2Rvd25yZXYueG1sRE/NasJAEL4LvsMyQm+6aQtNm7qKqLFeWmjsAwzZabI0&#10;Oxuy2yT26buC4G0+vt9ZrkfbiJ46bxwruF8kIIhLpw1XCr5O+fwZhA/IGhvHpOBMHtar6WSJmXYD&#10;f1JfhErEEPYZKqhDaDMpfVmTRb9wLXHkvl1nMUTYVVJ3OMRw28iHJHmSFg3Hhhpb2tZU/hS/VsHh&#10;7WTGfPdR/PX0vsvTYf+Smr1Sd7Nx8woi0Bhu4qv7qOP8xxQuz8QL5O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V/XcwwAAANwAAAAPAAAAAAAAAAAAAAAAAJcCAABkcnMvZG93&#10;bnJldi54bWxQSwUGAAAAAAQABAD1AAAAhwMAAAAA&#10;" filled="f" fillcolor="white [3212]" stroked="f" strokecolor="red" strokeweight="1pt">
                  <v:textbox inset="0,0,0,0">
                    <w:txbxContent>
                      <w:p w14:paraId="753DB1A7" w14:textId="77777777" w:rsidR="008449DE" w:rsidRDefault="008449DE">
                        <w:pPr>
                          <w:jc w:val="center"/>
                          <w:rPr>
                            <w:b/>
                            <w:color w:val="FF0000"/>
                          </w:rPr>
                        </w:pPr>
                        <w:r>
                          <w:rPr>
                            <w:b/>
                            <w:color w:val="FF0000"/>
                          </w:rPr>
                          <w:t>5</w:t>
                        </w:r>
                      </w:p>
                    </w:txbxContent>
                  </v:textbox>
                </v:shape>
                <v:shape id="_x0000_s1052" type="#_x0000_t202" style="position:absolute;left:8327;top:4120;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yGGuxgAA&#10;ANwAAAAPAAAAZHJzL2Rvd25yZXYueG1sRI9BT8MwDIXvSPyHyJO4sXQgbdAtmxBbB5ch0e0HWI1p&#10;IxqnakJb+PX4gMTN1nt+7/NmN/lWDdRHF9jAYp6BIq6CdVwbuJyL2wdQMSFbbAOTgW+KsNteX20w&#10;t2HkdxrKVCsJ4ZijgSalLtc6Vg15jPPQEYv2EXqPSda+1rbHUcJ9q++ybKk9OpaGBjt6bqj6LL+8&#10;gePL2U3F/q38Gei0L1bj4XHlDsbczKanNahEU/o3/12/WsG/F1p5RibQ2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nyGGuxgAAANwAAAAPAAAAAAAAAAAAAAAAAJcCAABkcnMv&#10;ZG93bnJldi54bWxQSwUGAAAAAAQABAD1AAAAigMAAAAA&#10;" filled="f" fillcolor="white [3212]" stroked="f" strokecolor="red" strokeweight="1pt">
                  <v:textbox inset="0,0,0,0">
                    <w:txbxContent>
                      <w:p w14:paraId="41F186EF" w14:textId="77777777" w:rsidR="008449DE" w:rsidRDefault="008449DE">
                        <w:pPr>
                          <w:jc w:val="center"/>
                          <w:rPr>
                            <w:b/>
                            <w:color w:val="FF0000"/>
                          </w:rPr>
                        </w:pPr>
                        <w:r>
                          <w:rPr>
                            <w:b/>
                            <w:color w:val="FF0000"/>
                          </w:rPr>
                          <w:t>6</w:t>
                        </w:r>
                      </w:p>
                    </w:txbxContent>
                  </v:textbox>
                </v:shape>
                <v:shape id="Text Box 104" o:spid="_x0000_s1053" type="#_x0000_t202" style="position:absolute;left:1634;top:4436;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hMQ1wwAA&#10;ANwAAAAPAAAAZHJzL2Rvd25yZXYueG1sRE/NasJAEL4X+g7LFHrTTVvQGl1F1LReLBh9gCE7Jkuz&#10;syG7TVKfvisIvc3H9zuL1WBr0VHrjWMFL+MEBHHhtOFSwfmUjd5B+ICssXZMCn7Jw2r5+LDAVLue&#10;j9TloRQxhH2KCqoQmlRKX1Rk0Y9dQxy5i2sthgjbUuoW+xhua/maJBNp0XBsqLChTUXFd/5jFXx8&#10;nsyQbb/ya0eHbTbtd7Op2Sn1/DSs5yACDeFffHfvdZz/NoPbM/ECuf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hMQ1wwAAANwAAAAPAAAAAAAAAAAAAAAAAJcCAABkcnMvZG93&#10;bnJldi54bWxQSwUGAAAAAAQABAD1AAAAhwMAAAAA&#10;" filled="f" fillcolor="white [3212]" stroked="f" strokecolor="red" strokeweight="1pt">
                  <v:textbox inset="0,0,0,0">
                    <w:txbxContent>
                      <w:p w14:paraId="47DC49B2" w14:textId="77777777" w:rsidR="008449DE" w:rsidRDefault="008449DE">
                        <w:pPr>
                          <w:jc w:val="center"/>
                          <w:rPr>
                            <w:b/>
                            <w:color w:val="FF0000"/>
                          </w:rPr>
                        </w:pPr>
                        <w:r>
                          <w:rPr>
                            <w:b/>
                            <w:color w:val="FF0000"/>
                          </w:rPr>
                          <w:t>7</w:t>
                        </w:r>
                      </w:p>
                    </w:txbxContent>
                  </v:textbox>
                </v:shape>
                <v:shape id="Text Box 105" o:spid="_x0000_s1054" type="#_x0000_t202" style="position:absolute;left:1906;top:4800;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B7VxgAA&#10;ANwAAAAPAAAAZHJzL2Rvd25yZXYueG1sRI9BT8MwDIXvSPyHyJO4sXQIbdAtmxBbB5ch0e0HWI1p&#10;IxqnakJb+PX4gMTN1nt+7/NmN/lWDdRHF9jAYp6BIq6CdVwbuJyL2wdQMSFbbAOTgW+KsNteX20w&#10;t2HkdxrKVCsJ4ZijgSalLtc6Vg15jPPQEYv2EXqPSda+1rbHUcJ9q++ybKk9OpaGBjt6bqj6LL+8&#10;gePL2U3F/q38Gei0L1bj4XHlDsbczKanNahEU/o3/12/WsG/F3x5RibQ2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BuB7VxgAAANwAAAAPAAAAAAAAAAAAAAAAAJcCAABkcnMv&#10;ZG93bnJldi54bWxQSwUGAAAAAAQABAD1AAAAigMAAAAA&#10;" filled="f" fillcolor="white [3212]" stroked="f" strokecolor="red" strokeweight="1pt">
                  <v:textbox inset="0,0,0,0">
                    <w:txbxContent>
                      <w:p w14:paraId="58FE1F45" w14:textId="77777777" w:rsidR="008449DE" w:rsidRDefault="008449DE">
                        <w:pPr>
                          <w:jc w:val="center"/>
                          <w:rPr>
                            <w:b/>
                            <w:color w:val="FF0000"/>
                          </w:rPr>
                        </w:pPr>
                        <w:r>
                          <w:rPr>
                            <w:b/>
                            <w:color w:val="FF0000"/>
                          </w:rPr>
                          <w:t>8</w:t>
                        </w:r>
                      </w:p>
                    </w:txbxContent>
                  </v:textbox>
                </v:shape>
                <v:shape id="Text Box 130" o:spid="_x0000_s1055" type="#_x0000_t202" style="position:absolute;left:3745;top:8283;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tOwwAA&#10;ANwAAAAPAAAAZHJzL2Rvd25yZXYueG1sRE/NasJAEL4X+g7LFHqrG6WoTV1F1FgvCo19gCE7TZZm&#10;Z0N2TaJP3xUKvc3H9zuL1WBr0VHrjWMF41ECgrhw2nCp4OucvcxB+ICssXZMCq7kYbV8fFhgql3P&#10;n9TloRQxhH2KCqoQmlRKX1Rk0Y9cQxy5b9daDBG2pdQt9jHc1nKSJFNp0XBsqLChTUXFT36xCvYf&#10;ZzNk21N+6+i4zWb97m1mdko9Pw3rdxCBhvAv/nMfdJz/Oob7M/ECuf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u9LtOwwAAANwAAAAPAAAAAAAAAAAAAAAAAJcCAABkcnMvZG93&#10;bnJldi54bWxQSwUGAAAAAAQABAD1AAAAhwMAAAAA&#10;" filled="f" fillcolor="white [3212]" stroked="f" strokecolor="red" strokeweight="1pt">
                  <v:textbox inset="0,0,0,0">
                    <w:txbxContent>
                      <w:p w14:paraId="033EE4C6" w14:textId="77777777" w:rsidR="008449DE" w:rsidRDefault="008449DE">
                        <w:pPr>
                          <w:jc w:val="center"/>
                          <w:rPr>
                            <w:b/>
                            <w:color w:val="FF0000"/>
                          </w:rPr>
                        </w:pPr>
                        <w:r>
                          <w:rPr>
                            <w:b/>
                            <w:color w:val="FF0000"/>
                          </w:rPr>
                          <w:t>9</w:t>
                        </w:r>
                      </w:p>
                    </w:txbxContent>
                  </v:textbox>
                </v:shape>
                <v:shape id="Text Box 131" o:spid="_x0000_s1056" type="#_x0000_t202" style="position:absolute;left:1645;top:3233;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JiU5wwAA&#10;ANwAAAAPAAAAZHJzL2Rvd25yZXYueG1sRE/NasJAEL4LvsMyQm91oxRtU1cRNa0XC419gCE7TZZm&#10;Z0N2TVKfvisUvM3H9zurzWBr0VHrjWMFs2kCgrhw2nCp4OucPT6D8AFZY+2YFPySh816PFphql3P&#10;n9TloRQxhH2KCqoQmlRKX1Rk0U9dQxy5b9daDBG2pdQt9jHc1nKeJAtp0XBsqLChXUXFT36xCt7e&#10;z2bI9h/5taPTPlv2h5elOSj1MBm2ryACDeEu/ncfdZz/NIfbM/ECuf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JiU5wwAAANwAAAAPAAAAAAAAAAAAAAAAAJcCAABkcnMvZG93&#10;bnJldi54bWxQSwUGAAAAAAQABAD1AAAAhwMAAAAA&#10;" filled="f" fillcolor="white [3212]" stroked="f" strokecolor="red" strokeweight="1pt">
                  <v:textbox inset="0,0,0,0">
                    <w:txbxContent>
                      <w:p w14:paraId="59BD550D" w14:textId="77777777" w:rsidR="008449DE" w:rsidRDefault="008449DE">
                        <w:pPr>
                          <w:jc w:val="center"/>
                          <w:rPr>
                            <w:b/>
                            <w:color w:val="FF0000"/>
                          </w:rPr>
                        </w:pPr>
                        <w:r>
                          <w:rPr>
                            <w:b/>
                            <w:color w:val="FF0000"/>
                          </w:rPr>
                          <w:t>2</w:t>
                        </w:r>
                      </w:p>
                    </w:txbxContent>
                  </v:textbox>
                </v:shape>
                <w10:anchorlock/>
              </v:group>
            </w:pict>
          </mc:Fallback>
        </mc:AlternateContent>
      </w:r>
    </w:p>
    <w:p w14:paraId="1533A471" w14:textId="70943F41" w:rsidR="00351BB3" w:rsidRDefault="00CB564C">
      <w:pPr>
        <w:pStyle w:val="iFigureCaption"/>
      </w:pPr>
      <w:r w:rsidRPr="00DE3FA1">
        <w:t xml:space="preserve">Most of these components are common to many </w:t>
      </w:r>
      <w:r w:rsidR="004D26F5" w:rsidRPr="00DE3FA1">
        <w:t xml:space="preserve">of the </w:t>
      </w:r>
      <w:r w:rsidRPr="00DE3FA1">
        <w:t xml:space="preserve">screens in </w:t>
      </w:r>
      <w:r w:rsidR="00CF08BB">
        <w:t>DIVER</w:t>
      </w:r>
      <w:r w:rsidRPr="00DE3FA1">
        <w:t>.</w:t>
      </w:r>
    </w:p>
    <w:tbl>
      <w:tblPr>
        <w:tblW w:w="0" w:type="auto"/>
        <w:tblLayout w:type="fixed"/>
        <w:tblLook w:val="04A0" w:firstRow="1" w:lastRow="0" w:firstColumn="1" w:lastColumn="0" w:noHBand="0" w:noVBand="1"/>
      </w:tblPr>
      <w:tblGrid>
        <w:gridCol w:w="268"/>
        <w:gridCol w:w="1683"/>
        <w:gridCol w:w="7329"/>
      </w:tblGrid>
      <w:tr w:rsidR="008A61D3" w:rsidRPr="00582270" w14:paraId="003F94CC" w14:textId="77777777" w:rsidTr="00E7625C">
        <w:tc>
          <w:tcPr>
            <w:tcW w:w="268" w:type="dxa"/>
            <w:shd w:val="clear" w:color="auto" w:fill="auto"/>
          </w:tcPr>
          <w:p w14:paraId="79384E6D" w14:textId="77777777" w:rsidR="008A61D3" w:rsidRPr="00582270" w:rsidRDefault="008A61D3" w:rsidP="00AF2047">
            <w:pPr>
              <w:pStyle w:val="iNormal"/>
            </w:pPr>
            <w:r w:rsidRPr="00582270">
              <w:t>1</w:t>
            </w:r>
          </w:p>
        </w:tc>
        <w:tc>
          <w:tcPr>
            <w:tcW w:w="1683" w:type="dxa"/>
            <w:shd w:val="clear" w:color="auto" w:fill="auto"/>
          </w:tcPr>
          <w:p w14:paraId="0025A177" w14:textId="77777777" w:rsidR="008A61D3" w:rsidRPr="00582270" w:rsidRDefault="008A61D3" w:rsidP="00582270">
            <w:pPr>
              <w:pStyle w:val="iNormal"/>
              <w:jc w:val="left"/>
            </w:pPr>
            <w:r w:rsidRPr="00582270">
              <w:t>Message bar</w:t>
            </w:r>
          </w:p>
        </w:tc>
        <w:tc>
          <w:tcPr>
            <w:tcW w:w="7329" w:type="dxa"/>
            <w:shd w:val="clear" w:color="auto" w:fill="auto"/>
          </w:tcPr>
          <w:p w14:paraId="3EAFFB11" w14:textId="26CEDCF5" w:rsidR="008A61D3" w:rsidRPr="00582270" w:rsidRDefault="001932DB" w:rsidP="00CB564C">
            <w:pPr>
              <w:pStyle w:val="iNormal"/>
            </w:pPr>
            <w:r w:rsidRPr="00582270">
              <w:t xml:space="preserve">This </w:t>
            </w:r>
            <w:r w:rsidR="00780AF6">
              <w:t xml:space="preserve">blue </w:t>
            </w:r>
            <w:r w:rsidRPr="00582270">
              <w:t>area will appear when</w:t>
            </w:r>
            <w:r w:rsidR="008A61D3" w:rsidRPr="00582270">
              <w:t xml:space="preserve"> </w:t>
            </w:r>
            <w:r w:rsidR="00CF08BB">
              <w:t>DIVER</w:t>
            </w:r>
            <w:r w:rsidR="008A61D3" w:rsidRPr="00582270">
              <w:t xml:space="preserve"> displays an error or informative message.</w:t>
            </w:r>
          </w:p>
        </w:tc>
      </w:tr>
      <w:tr w:rsidR="00CB564C" w:rsidRPr="00582270" w14:paraId="6AA0E2B6" w14:textId="77777777" w:rsidTr="00E7625C">
        <w:tc>
          <w:tcPr>
            <w:tcW w:w="268" w:type="dxa"/>
            <w:shd w:val="clear" w:color="auto" w:fill="auto"/>
          </w:tcPr>
          <w:p w14:paraId="223BFAE7" w14:textId="77777777" w:rsidR="00AF2047" w:rsidRPr="00582270" w:rsidRDefault="008A61D3" w:rsidP="00AF2047">
            <w:pPr>
              <w:pStyle w:val="iNormal"/>
            </w:pPr>
            <w:r w:rsidRPr="00582270">
              <w:t>2</w:t>
            </w:r>
          </w:p>
        </w:tc>
        <w:tc>
          <w:tcPr>
            <w:tcW w:w="1683" w:type="dxa"/>
            <w:shd w:val="clear" w:color="auto" w:fill="auto"/>
          </w:tcPr>
          <w:p w14:paraId="72152A83" w14:textId="77777777" w:rsidR="00AF2047" w:rsidRPr="00582270" w:rsidRDefault="00AF2047" w:rsidP="00780AF6">
            <w:pPr>
              <w:pStyle w:val="iNormal"/>
              <w:jc w:val="left"/>
            </w:pPr>
            <w:r w:rsidRPr="00582270">
              <w:t xml:space="preserve">Home </w:t>
            </w:r>
            <w:r w:rsidR="005F0160">
              <w:rPr>
                <w:noProof/>
                <w:lang w:val="en-US"/>
              </w:rPr>
              <w:drawing>
                <wp:inline distT="0" distB="0" distL="0" distR="0" wp14:anchorId="673072EB" wp14:editId="48B59150">
                  <wp:extent cx="160655" cy="152400"/>
                  <wp:effectExtent l="0" t="0" r="0" b="0"/>
                  <wp:docPr id="6" name="Picture 2"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omeButt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655" cy="152400"/>
                          </a:xfrm>
                          <a:prstGeom prst="rect">
                            <a:avLst/>
                          </a:prstGeom>
                          <a:noFill/>
                          <a:ln>
                            <a:noFill/>
                          </a:ln>
                        </pic:spPr>
                      </pic:pic>
                    </a:graphicData>
                  </a:graphic>
                </wp:inline>
              </w:drawing>
            </w:r>
            <w:r w:rsidR="001932DB" w:rsidRPr="00582270">
              <w:t xml:space="preserve"> </w:t>
            </w:r>
            <w:r w:rsidR="00A04BDA" w:rsidRPr="00582270">
              <w:t>b</w:t>
            </w:r>
            <w:r w:rsidRPr="00582270">
              <w:t>utton</w:t>
            </w:r>
            <w:r w:rsidR="00E5320E" w:rsidRPr="00582270">
              <w:t xml:space="preserve"> and </w:t>
            </w:r>
            <w:r w:rsidR="00780AF6">
              <w:t>System</w:t>
            </w:r>
            <w:r w:rsidR="00E5320E" w:rsidRPr="00582270">
              <w:t xml:space="preserve"> Logo</w:t>
            </w:r>
          </w:p>
        </w:tc>
        <w:tc>
          <w:tcPr>
            <w:tcW w:w="7329" w:type="dxa"/>
            <w:shd w:val="clear" w:color="auto" w:fill="auto"/>
          </w:tcPr>
          <w:p w14:paraId="310CCD77" w14:textId="77777777" w:rsidR="00AF2047" w:rsidRDefault="00AF2047" w:rsidP="00780AF6">
            <w:pPr>
              <w:pStyle w:val="iNormal"/>
            </w:pPr>
            <w:r w:rsidRPr="00582270">
              <w:t xml:space="preserve">Click </w:t>
            </w:r>
            <w:r w:rsidR="008A61D3" w:rsidRPr="00582270">
              <w:t xml:space="preserve">either of these </w:t>
            </w:r>
            <w:r w:rsidRPr="00582270">
              <w:t xml:space="preserve">to </w:t>
            </w:r>
            <w:r w:rsidR="00775E84" w:rsidRPr="00582270">
              <w:t>show the Home/Dashboard (</w:t>
            </w:r>
            <w:r w:rsidR="001932DB" w:rsidRPr="00582270">
              <w:t xml:space="preserve">that is, the view </w:t>
            </w:r>
            <w:r w:rsidR="00775E84" w:rsidRPr="00582270">
              <w:t>shown above).</w:t>
            </w:r>
            <w:r w:rsidR="00780AF6">
              <w:t xml:space="preserve"> </w:t>
            </w:r>
          </w:p>
          <w:p w14:paraId="53331B08" w14:textId="4CA83A01" w:rsidR="00DE6DC8" w:rsidRPr="00582270" w:rsidRDefault="00DE6DC8" w:rsidP="00682209">
            <w:pPr>
              <w:pStyle w:val="iNormal"/>
            </w:pPr>
            <w:r>
              <w:t>The screen shot above shows “</w:t>
            </w:r>
            <w:r w:rsidR="00CF08BB">
              <w:t>DIVER</w:t>
            </w:r>
            <w:r>
              <w:t>”, but your system will show the name of your system and your system’s logo. These are configurable values (see section</w:t>
            </w:r>
            <w:r w:rsidR="00682209">
              <w:t xml:space="preserve"> </w:t>
            </w:r>
            <w:r w:rsidR="00C23447">
              <w:fldChar w:fldCharType="begin"/>
            </w:r>
            <w:r w:rsidR="00C23447">
              <w:instrText xml:space="preserve"> REF _Ref377568044 \r \h  \* MERGEFORMAT </w:instrText>
            </w:r>
            <w:r w:rsidR="00C23447">
              <w:fldChar w:fldCharType="separate"/>
            </w:r>
            <w:ins w:id="570" w:author="Cathryn Chamley" w:date="2015-12-15T14:03:00Z">
              <w:r w:rsidR="005066AC" w:rsidRPr="005066AC">
                <w:rPr>
                  <w:rStyle w:val="CrossReference"/>
                  <w:rPrChange w:id="571" w:author="Cathryn Chamley" w:date="2015-12-15T14:03:00Z">
                    <w:rPr/>
                  </w:rPrChange>
                </w:rPr>
                <w:t>11.6</w:t>
              </w:r>
            </w:ins>
            <w:del w:id="572" w:author="Cathryn Chamley" w:date="2015-12-15T14:03:00Z">
              <w:r w:rsidR="004F6915" w:rsidRPr="004F6915" w:rsidDel="005066AC">
                <w:rPr>
                  <w:rStyle w:val="CrossReference"/>
                </w:rPr>
                <w:delText>11.6</w:delText>
              </w:r>
            </w:del>
            <w:r w:rsidR="00C23447">
              <w:fldChar w:fldCharType="end"/>
            </w:r>
            <w:r w:rsidR="00682209" w:rsidRPr="00682209">
              <w:rPr>
                <w:rStyle w:val="CrossReference"/>
              </w:rPr>
              <w:t xml:space="preserve"> </w:t>
            </w:r>
            <w:r w:rsidR="00C23447">
              <w:fldChar w:fldCharType="begin"/>
            </w:r>
            <w:r w:rsidR="00C23447">
              <w:instrText xml:space="preserve"> REF _Ref377568044 \h  \* MERGEFORMAT </w:instrText>
            </w:r>
            <w:r w:rsidR="00C23447">
              <w:fldChar w:fldCharType="separate"/>
            </w:r>
            <w:ins w:id="573" w:author="Cathryn Chamley" w:date="2015-12-15T14:03:00Z">
              <w:r w:rsidR="005066AC" w:rsidRPr="005066AC">
                <w:rPr>
                  <w:rStyle w:val="CrossReference"/>
                  <w:rPrChange w:id="574" w:author="Cathryn Chamley" w:date="2015-12-15T14:03:00Z">
                    <w:rPr/>
                  </w:rPrChange>
                </w:rPr>
                <w:t>Tailoring DIVER for Your Organisation’s Needs</w:t>
              </w:r>
            </w:ins>
            <w:del w:id="575" w:author="Cathryn Chamley" w:date="2015-12-15T14:03:00Z">
              <w:r w:rsidR="004F6915" w:rsidRPr="004F6915" w:rsidDel="005066AC">
                <w:rPr>
                  <w:rStyle w:val="CrossReference"/>
                </w:rPr>
                <w:delText>Tailoring DIVER for Your Organisation’s Needs</w:delText>
              </w:r>
            </w:del>
            <w:r w:rsidR="00C23447">
              <w:fldChar w:fldCharType="end"/>
            </w:r>
            <w:r>
              <w:t xml:space="preserve">). </w:t>
            </w:r>
          </w:p>
        </w:tc>
      </w:tr>
      <w:tr w:rsidR="00CB564C" w:rsidRPr="00582270" w14:paraId="0DDFCBF4" w14:textId="77777777" w:rsidTr="00E7625C">
        <w:tc>
          <w:tcPr>
            <w:tcW w:w="268" w:type="dxa"/>
            <w:shd w:val="clear" w:color="auto" w:fill="auto"/>
          </w:tcPr>
          <w:p w14:paraId="39265408" w14:textId="77777777" w:rsidR="00AF2047" w:rsidRPr="00582270" w:rsidRDefault="008A61D3" w:rsidP="00AF2047">
            <w:pPr>
              <w:pStyle w:val="iNormal"/>
            </w:pPr>
            <w:r w:rsidRPr="00582270">
              <w:t>3</w:t>
            </w:r>
          </w:p>
        </w:tc>
        <w:tc>
          <w:tcPr>
            <w:tcW w:w="1683" w:type="dxa"/>
            <w:shd w:val="clear" w:color="auto" w:fill="auto"/>
          </w:tcPr>
          <w:p w14:paraId="0E7290AC" w14:textId="77777777" w:rsidR="00AF2047" w:rsidRPr="00582270" w:rsidRDefault="00AF2047" w:rsidP="00582270">
            <w:pPr>
              <w:pStyle w:val="iNormal"/>
              <w:jc w:val="left"/>
            </w:pPr>
            <w:r w:rsidRPr="00582270">
              <w:rPr>
                <w:rStyle w:val="iOption"/>
              </w:rPr>
              <w:t>Admin</w:t>
            </w:r>
            <w:r w:rsidRPr="00582270">
              <w:t xml:space="preserve"> </w:t>
            </w:r>
            <w:r w:rsidR="00A04BDA" w:rsidRPr="00582270">
              <w:t>b</w:t>
            </w:r>
            <w:r w:rsidRPr="00582270">
              <w:t>utton</w:t>
            </w:r>
          </w:p>
        </w:tc>
        <w:tc>
          <w:tcPr>
            <w:tcW w:w="7329" w:type="dxa"/>
            <w:shd w:val="clear" w:color="auto" w:fill="auto"/>
          </w:tcPr>
          <w:p w14:paraId="5C24E130" w14:textId="04A132FB" w:rsidR="00AF2047" w:rsidRPr="00582270" w:rsidRDefault="001932DB" w:rsidP="00AC3B35">
            <w:pPr>
              <w:pStyle w:val="iNormal"/>
            </w:pPr>
            <w:r w:rsidRPr="00582270">
              <w:t xml:space="preserve">Click to access </w:t>
            </w:r>
            <w:r w:rsidR="00AC3B35">
              <w:t>the A</w:t>
            </w:r>
            <w:r w:rsidR="00AF2047" w:rsidRPr="00582270">
              <w:t>dmin</w:t>
            </w:r>
            <w:r w:rsidRPr="00582270">
              <w:t>istration</w:t>
            </w:r>
            <w:r w:rsidR="00AF2047" w:rsidRPr="00582270">
              <w:t xml:space="preserve"> functions (see </w:t>
            </w:r>
            <w:r w:rsidR="00AF2047" w:rsidRPr="002E5280">
              <w:t>Chapter</w:t>
            </w:r>
            <w:r w:rsidR="006A79AC" w:rsidRPr="002E5280">
              <w:t xml:space="preserve"> </w:t>
            </w:r>
            <w:r w:rsidR="00C23447">
              <w:fldChar w:fldCharType="begin"/>
            </w:r>
            <w:r w:rsidR="00C23447">
              <w:instrText xml:space="preserve"> REF _Ref351623216 \r \h  \* MERGEFORMAT </w:instrText>
            </w:r>
            <w:r w:rsidR="00C23447">
              <w:fldChar w:fldCharType="separate"/>
            </w:r>
            <w:r w:rsidR="005066AC">
              <w:t>11</w:t>
            </w:r>
            <w:r w:rsidR="00C23447">
              <w:fldChar w:fldCharType="end"/>
            </w:r>
            <w:r w:rsidR="006A79AC" w:rsidRPr="00926D18">
              <w:t xml:space="preserve"> </w:t>
            </w:r>
            <w:r w:rsidR="00C23447">
              <w:fldChar w:fldCharType="begin"/>
            </w:r>
            <w:r w:rsidR="00C23447">
              <w:instrText xml:space="preserve"> REF _Ref351623218 \h  \* MERGEFORMAT </w:instrText>
            </w:r>
            <w:r w:rsidR="00C23447">
              <w:fldChar w:fldCharType="separate"/>
            </w:r>
            <w:ins w:id="576" w:author="Cathryn Chamley" w:date="2015-12-15T14:03:00Z">
              <w:r w:rsidR="005066AC" w:rsidRPr="005066AC">
                <w:rPr>
                  <w:rStyle w:val="CrossReference"/>
                  <w:rPrChange w:id="577" w:author="Cathryn Chamley" w:date="2015-12-15T14:03:00Z">
                    <w:rPr/>
                  </w:rPrChange>
                </w:rPr>
                <w:t>DIVER Administration</w:t>
              </w:r>
            </w:ins>
            <w:del w:id="578" w:author="Cathryn Chamley" w:date="2015-12-15T14:03:00Z">
              <w:r w:rsidR="004F6915" w:rsidRPr="004F6915" w:rsidDel="005066AC">
                <w:rPr>
                  <w:rStyle w:val="CrossReference"/>
                </w:rPr>
                <w:delText>DIVER Administration</w:delText>
              </w:r>
            </w:del>
            <w:r w:rsidR="00C23447">
              <w:fldChar w:fldCharType="end"/>
            </w:r>
            <w:r w:rsidR="00AF2047" w:rsidRPr="00582270">
              <w:t xml:space="preserve">). This </w:t>
            </w:r>
            <w:r w:rsidR="00303267" w:rsidRPr="00582270">
              <w:t xml:space="preserve">button </w:t>
            </w:r>
            <w:r w:rsidR="00AF2047" w:rsidRPr="00582270">
              <w:t xml:space="preserve">is only </w:t>
            </w:r>
            <w:r w:rsidR="00A04BDA" w:rsidRPr="00582270">
              <w:t>present</w:t>
            </w:r>
            <w:r w:rsidR="00AF2047" w:rsidRPr="00582270">
              <w:t xml:space="preserve"> if you have Administrator permissions.</w:t>
            </w:r>
          </w:p>
        </w:tc>
      </w:tr>
      <w:tr w:rsidR="00CB564C" w:rsidRPr="00582270" w14:paraId="16C49ABF" w14:textId="77777777" w:rsidTr="00E7625C">
        <w:tc>
          <w:tcPr>
            <w:tcW w:w="268" w:type="dxa"/>
            <w:shd w:val="clear" w:color="auto" w:fill="auto"/>
          </w:tcPr>
          <w:p w14:paraId="5D9FF720" w14:textId="77777777" w:rsidR="00AF2047" w:rsidRPr="00582270" w:rsidRDefault="008A61D3" w:rsidP="00AF2047">
            <w:pPr>
              <w:pStyle w:val="iNormal"/>
            </w:pPr>
            <w:r w:rsidRPr="00582270">
              <w:t>4</w:t>
            </w:r>
          </w:p>
        </w:tc>
        <w:tc>
          <w:tcPr>
            <w:tcW w:w="1683" w:type="dxa"/>
            <w:shd w:val="clear" w:color="auto" w:fill="auto"/>
          </w:tcPr>
          <w:p w14:paraId="5CD87C43" w14:textId="77777777" w:rsidR="00AF2047" w:rsidRPr="00582270" w:rsidRDefault="00AF2047" w:rsidP="00582270">
            <w:pPr>
              <w:pStyle w:val="iNormal"/>
              <w:jc w:val="left"/>
            </w:pPr>
            <w:r w:rsidRPr="00582270">
              <w:t>Login ID</w:t>
            </w:r>
          </w:p>
        </w:tc>
        <w:tc>
          <w:tcPr>
            <w:tcW w:w="7329" w:type="dxa"/>
            <w:shd w:val="clear" w:color="auto" w:fill="auto"/>
          </w:tcPr>
          <w:p w14:paraId="7823F6EB" w14:textId="77777777" w:rsidR="00AF2047" w:rsidRPr="00582270" w:rsidRDefault="00303267" w:rsidP="0073599A">
            <w:pPr>
              <w:pStyle w:val="iNormal"/>
            </w:pPr>
            <w:r w:rsidRPr="00582270">
              <w:t>This is your logi</w:t>
            </w:r>
            <w:r w:rsidR="00AF2047" w:rsidRPr="00582270">
              <w:t xml:space="preserve">n </w:t>
            </w:r>
            <w:r w:rsidR="0073599A">
              <w:t>email address</w:t>
            </w:r>
            <w:r w:rsidR="00AF2047" w:rsidRPr="00582270">
              <w:t xml:space="preserve">. Click to open a </w:t>
            </w:r>
            <w:r w:rsidR="00FA0A3A" w:rsidRPr="00582270">
              <w:t>dropdown</w:t>
            </w:r>
            <w:r w:rsidR="00AF2047" w:rsidRPr="00582270">
              <w:t xml:space="preserve"> menu of user operations. (See </w:t>
            </w:r>
            <w:r w:rsidR="006A79AC" w:rsidRPr="00582270">
              <w:t>s</w:t>
            </w:r>
            <w:r w:rsidR="00680CE3" w:rsidRPr="00582270">
              <w:t>ection</w:t>
            </w:r>
            <w:r w:rsidR="006A79AC" w:rsidRPr="00582270">
              <w:t xml:space="preserve">s </w:t>
            </w:r>
            <w:r w:rsidR="00C23447">
              <w:fldChar w:fldCharType="begin"/>
            </w:r>
            <w:r w:rsidR="00C23447">
              <w:instrText xml:space="preserve"> REF _Ref351623307 \r \h  \* MERGEFORMAT </w:instrText>
            </w:r>
            <w:r w:rsidR="00C23447">
              <w:fldChar w:fldCharType="separate"/>
            </w:r>
            <w:ins w:id="579" w:author="Cathryn Chamley" w:date="2015-12-15T14:03:00Z">
              <w:r w:rsidR="005066AC" w:rsidRPr="005066AC">
                <w:rPr>
                  <w:rStyle w:val="CrossReference"/>
                  <w:rPrChange w:id="580" w:author="Cathryn Chamley" w:date="2015-12-15T14:03:00Z">
                    <w:rPr/>
                  </w:rPrChange>
                </w:rPr>
                <w:t>4.2</w:t>
              </w:r>
            </w:ins>
            <w:del w:id="581" w:author="Cathryn Chamley" w:date="2015-12-15T14:03:00Z">
              <w:r w:rsidR="004F6915" w:rsidRPr="004F6915" w:rsidDel="005066AC">
                <w:rPr>
                  <w:rStyle w:val="CrossReference"/>
                </w:rPr>
                <w:delText>4.2</w:delText>
              </w:r>
            </w:del>
            <w:r w:rsidR="00C23447">
              <w:fldChar w:fldCharType="end"/>
            </w:r>
            <w:r w:rsidR="006A79AC" w:rsidRPr="00582270">
              <w:t xml:space="preserve"> and</w:t>
            </w:r>
            <w:r w:rsidR="001932DB" w:rsidRPr="00582270">
              <w:t xml:space="preserve"> </w:t>
            </w:r>
            <w:r w:rsidR="00C23447">
              <w:fldChar w:fldCharType="begin"/>
            </w:r>
            <w:r w:rsidR="00C23447">
              <w:instrText xml:space="preserve"> REF _Ref352848230 \r \h  \* MERGEFORMAT </w:instrText>
            </w:r>
            <w:r w:rsidR="00C23447">
              <w:fldChar w:fldCharType="separate"/>
            </w:r>
            <w:ins w:id="582" w:author="Cathryn Chamley" w:date="2015-12-15T14:03:00Z">
              <w:r w:rsidR="005066AC" w:rsidRPr="005066AC">
                <w:rPr>
                  <w:rStyle w:val="CrossReference"/>
                  <w:rPrChange w:id="583" w:author="Cathryn Chamley" w:date="2015-12-15T14:03:00Z">
                    <w:rPr/>
                  </w:rPrChange>
                </w:rPr>
                <w:t>4.6</w:t>
              </w:r>
            </w:ins>
            <w:del w:id="584" w:author="Cathryn Chamley" w:date="2015-12-15T14:03:00Z">
              <w:r w:rsidR="004F6915" w:rsidRPr="004F6915" w:rsidDel="005066AC">
                <w:rPr>
                  <w:rStyle w:val="CrossReference"/>
                </w:rPr>
                <w:delText>4.5</w:delText>
              </w:r>
            </w:del>
            <w:r w:rsidR="00C23447">
              <w:fldChar w:fldCharType="end"/>
            </w:r>
            <w:r w:rsidR="001932DB" w:rsidRPr="00582270">
              <w:t>.</w:t>
            </w:r>
            <w:r w:rsidR="006A79AC" w:rsidRPr="00582270">
              <w:t>)</w:t>
            </w:r>
          </w:p>
        </w:tc>
      </w:tr>
      <w:tr w:rsidR="00CB564C" w:rsidRPr="00582270" w14:paraId="5C3A9D2B" w14:textId="77777777" w:rsidTr="00E7625C">
        <w:tc>
          <w:tcPr>
            <w:tcW w:w="268" w:type="dxa"/>
            <w:shd w:val="clear" w:color="auto" w:fill="auto"/>
          </w:tcPr>
          <w:p w14:paraId="0F715127" w14:textId="77777777" w:rsidR="00AF2047" w:rsidRPr="00582270" w:rsidRDefault="008A61D3" w:rsidP="00AF2047">
            <w:pPr>
              <w:pStyle w:val="iNormal"/>
            </w:pPr>
            <w:r w:rsidRPr="00582270">
              <w:t>5</w:t>
            </w:r>
          </w:p>
        </w:tc>
        <w:tc>
          <w:tcPr>
            <w:tcW w:w="1683" w:type="dxa"/>
            <w:shd w:val="clear" w:color="auto" w:fill="auto"/>
          </w:tcPr>
          <w:p w14:paraId="09430EC0" w14:textId="77777777" w:rsidR="00AF2047" w:rsidRPr="00582270" w:rsidRDefault="00CB564C" w:rsidP="00582270">
            <w:pPr>
              <w:pStyle w:val="iNormal"/>
              <w:jc w:val="left"/>
            </w:pPr>
            <w:r w:rsidRPr="00582270">
              <w:t>Action button</w:t>
            </w:r>
          </w:p>
        </w:tc>
        <w:tc>
          <w:tcPr>
            <w:tcW w:w="7329" w:type="dxa"/>
            <w:shd w:val="clear" w:color="auto" w:fill="auto"/>
          </w:tcPr>
          <w:p w14:paraId="6C999D76" w14:textId="6887E2E4" w:rsidR="00AF2047" w:rsidRPr="00582270" w:rsidRDefault="00CB564C" w:rsidP="00AC3B35">
            <w:pPr>
              <w:pStyle w:val="iNormal"/>
            </w:pPr>
            <w:r w:rsidRPr="00582270">
              <w:t>In many screens, there is an action button at the top left corner. It is often</w:t>
            </w:r>
            <w:r w:rsidR="00DE6DC8">
              <w:t xml:space="preserve"> </w:t>
            </w:r>
            <w:r w:rsidR="00DE6DC8" w:rsidRPr="00DE6DC8">
              <w:rPr>
                <w:rStyle w:val="iButtonBlue"/>
              </w:rPr>
              <w:t> Upload </w:t>
            </w:r>
            <w:r w:rsidRPr="00582270">
              <w:t>, which allows you to upload</w:t>
            </w:r>
            <w:r w:rsidR="00AF2047" w:rsidRPr="00582270">
              <w:t xml:space="preserve"> new </w:t>
            </w:r>
            <w:r w:rsidR="00415DC9">
              <w:t>Data File</w:t>
            </w:r>
            <w:r w:rsidR="009B7E78">
              <w:t>s</w:t>
            </w:r>
            <w:r w:rsidR="00AF2047" w:rsidRPr="00582270">
              <w:t xml:space="preserve"> to </w:t>
            </w:r>
            <w:r w:rsidR="00CF08BB">
              <w:t>DIVER</w:t>
            </w:r>
            <w:r w:rsidR="00AF2047" w:rsidRPr="00582270">
              <w:t>.</w:t>
            </w:r>
            <w:r w:rsidRPr="00582270">
              <w:t xml:space="preserve"> </w:t>
            </w:r>
            <w:r w:rsidRPr="00582270">
              <w:lastRenderedPageBreak/>
              <w:t xml:space="preserve">(See </w:t>
            </w:r>
            <w:r w:rsidRPr="002E5280">
              <w:t xml:space="preserve">Chapter </w:t>
            </w:r>
            <w:r w:rsidR="00C23447">
              <w:fldChar w:fldCharType="begin"/>
            </w:r>
            <w:r w:rsidR="00C23447">
              <w:instrText xml:space="preserve"> REF _Ref377728802 \r \h  \* MERGEFORMAT </w:instrText>
            </w:r>
            <w:r w:rsidR="00C23447">
              <w:fldChar w:fldCharType="separate"/>
            </w:r>
            <w:r w:rsidR="005066AC">
              <w:t>7</w:t>
            </w:r>
            <w:r w:rsidR="00C23447">
              <w:fldChar w:fldCharType="end"/>
            </w:r>
            <w:r w:rsidR="00AC3B35" w:rsidRPr="009034FE">
              <w:t xml:space="preserve"> </w:t>
            </w:r>
            <w:r w:rsidR="00C23447">
              <w:fldChar w:fldCharType="begin"/>
            </w:r>
            <w:r w:rsidR="00C23447">
              <w:instrText xml:space="preserve"> REF _Ref377728804 \h  \* MERGEFORMAT </w:instrText>
            </w:r>
            <w:r w:rsidR="00C23447">
              <w:fldChar w:fldCharType="separate"/>
            </w:r>
            <w:ins w:id="585" w:author="Cathryn Chamley" w:date="2015-12-15T14:03:00Z">
              <w:r w:rsidR="005066AC" w:rsidRPr="005066AC">
                <w:rPr>
                  <w:rStyle w:val="CrossReference"/>
                  <w:rPrChange w:id="586" w:author="Cathryn Chamley" w:date="2015-12-15T14:03:00Z">
                    <w:rPr/>
                  </w:rPrChange>
                </w:rPr>
                <w:t>Uploading Data Files</w:t>
              </w:r>
            </w:ins>
            <w:del w:id="587" w:author="Cathryn Chamley" w:date="2015-12-15T14:03:00Z">
              <w:r w:rsidR="004F6915" w:rsidRPr="004F6915" w:rsidDel="005066AC">
                <w:rPr>
                  <w:rStyle w:val="CrossReference"/>
                </w:rPr>
                <w:delText>Uploading Data Files</w:delText>
              </w:r>
            </w:del>
            <w:r w:rsidR="00C23447">
              <w:fldChar w:fldCharType="end"/>
            </w:r>
            <w:r w:rsidR="00E7625C" w:rsidRPr="009034FE">
              <w:t xml:space="preserve"> </w:t>
            </w:r>
            <w:r w:rsidRPr="00582270">
              <w:t xml:space="preserve">for more information.) However, </w:t>
            </w:r>
            <w:r w:rsidR="00AC3B35">
              <w:t xml:space="preserve">for some screens it will </w:t>
            </w:r>
            <w:r w:rsidRPr="00582270">
              <w:t xml:space="preserve">be </w:t>
            </w:r>
            <w:r w:rsidR="00A04BDA" w:rsidRPr="00582270">
              <w:t>a button for an</w:t>
            </w:r>
            <w:r w:rsidRPr="00582270">
              <w:t xml:space="preserve">other function which </w:t>
            </w:r>
            <w:r w:rsidR="00A04BDA" w:rsidRPr="00582270">
              <w:t>is</w:t>
            </w:r>
            <w:r w:rsidRPr="00582270">
              <w:t xml:space="preserve"> more relevant to the data being displayed in </w:t>
            </w:r>
            <w:r w:rsidR="00AC3B35">
              <w:t>that</w:t>
            </w:r>
            <w:r w:rsidRPr="00582270">
              <w:t xml:space="preserve"> </w:t>
            </w:r>
            <w:r w:rsidR="00AC3B35">
              <w:t>screen</w:t>
            </w:r>
            <w:r w:rsidRPr="00582270">
              <w:t>.</w:t>
            </w:r>
          </w:p>
        </w:tc>
      </w:tr>
      <w:tr w:rsidR="00CB564C" w:rsidRPr="00582270" w14:paraId="7C05CDEC" w14:textId="77777777" w:rsidTr="00E7625C">
        <w:tc>
          <w:tcPr>
            <w:tcW w:w="268" w:type="dxa"/>
            <w:shd w:val="clear" w:color="auto" w:fill="auto"/>
          </w:tcPr>
          <w:p w14:paraId="4FAC6AA3" w14:textId="77777777" w:rsidR="00AF2047" w:rsidRPr="00582270" w:rsidRDefault="008A61D3" w:rsidP="00AF2047">
            <w:pPr>
              <w:pStyle w:val="iNormal"/>
            </w:pPr>
            <w:r w:rsidRPr="00582270">
              <w:lastRenderedPageBreak/>
              <w:t>6</w:t>
            </w:r>
          </w:p>
        </w:tc>
        <w:tc>
          <w:tcPr>
            <w:tcW w:w="1683" w:type="dxa"/>
            <w:shd w:val="clear" w:color="auto" w:fill="auto"/>
          </w:tcPr>
          <w:p w14:paraId="2483DE43" w14:textId="77777777" w:rsidR="00AF2047" w:rsidRPr="00582270" w:rsidRDefault="00AF2047" w:rsidP="00582270">
            <w:pPr>
              <w:pStyle w:val="iNormal"/>
              <w:jc w:val="left"/>
            </w:pPr>
            <w:r w:rsidRPr="00582270">
              <w:t xml:space="preserve">Cart </w:t>
            </w:r>
            <w:r w:rsidR="00A04BDA" w:rsidRPr="00582270">
              <w:t>s</w:t>
            </w:r>
            <w:r w:rsidRPr="00582270">
              <w:t>tatus</w:t>
            </w:r>
            <w:r w:rsidR="00CB564C" w:rsidRPr="00582270">
              <w:t xml:space="preserve"> </w:t>
            </w:r>
            <w:r w:rsidR="00A04BDA" w:rsidRPr="00582270">
              <w:t>b</w:t>
            </w:r>
            <w:r w:rsidR="00CB564C" w:rsidRPr="00582270">
              <w:t>ox</w:t>
            </w:r>
          </w:p>
        </w:tc>
        <w:tc>
          <w:tcPr>
            <w:tcW w:w="7329" w:type="dxa"/>
            <w:shd w:val="clear" w:color="auto" w:fill="auto"/>
          </w:tcPr>
          <w:p w14:paraId="71F26B28" w14:textId="79B08887" w:rsidR="00AF2047" w:rsidRPr="00582270" w:rsidRDefault="00775E84" w:rsidP="00AC3B35">
            <w:pPr>
              <w:pStyle w:val="iNormal"/>
            </w:pPr>
            <w:r w:rsidRPr="00582270">
              <w:t xml:space="preserve">The </w:t>
            </w:r>
            <w:r w:rsidR="00CF08BB">
              <w:t>DIVER</w:t>
            </w:r>
            <w:r w:rsidR="00DE6DC8">
              <w:t xml:space="preserve"> </w:t>
            </w:r>
            <w:r w:rsidRPr="00582270">
              <w:t>web interface allows you to add files to a Cart, which operates like an e</w:t>
            </w:r>
            <w:r w:rsidR="00303267" w:rsidRPr="00582270">
              <w:t>-</w:t>
            </w:r>
            <w:r w:rsidRPr="00582270">
              <w:t xml:space="preserve">Commerce shopping cart. </w:t>
            </w:r>
            <w:r w:rsidR="00AF2047" w:rsidRPr="00582270">
              <w:t xml:space="preserve">Click </w:t>
            </w:r>
            <w:r w:rsidRPr="00582270">
              <w:t>in th</w:t>
            </w:r>
            <w:r w:rsidR="00DE6DC8">
              <w:t>is</w:t>
            </w:r>
            <w:r w:rsidRPr="00582270">
              <w:t xml:space="preserve"> Cart </w:t>
            </w:r>
            <w:r w:rsidR="00AC3B35">
              <w:t>s</w:t>
            </w:r>
            <w:r w:rsidRPr="00582270">
              <w:t xml:space="preserve">tatus </w:t>
            </w:r>
            <w:r w:rsidR="0068100A">
              <w:t xml:space="preserve">box </w:t>
            </w:r>
            <w:r w:rsidR="00AF2047" w:rsidRPr="00582270">
              <w:t xml:space="preserve">to open a </w:t>
            </w:r>
            <w:r w:rsidR="00FA0A3A" w:rsidRPr="00582270">
              <w:t>dropdown</w:t>
            </w:r>
            <w:r w:rsidR="00A23504" w:rsidRPr="00582270">
              <w:t xml:space="preserve"> menu of Cart functions. (See </w:t>
            </w:r>
            <w:r w:rsidR="00045F1A" w:rsidRPr="00582270">
              <w:t>section</w:t>
            </w:r>
            <w:r w:rsidR="006A79AC" w:rsidRPr="00582270">
              <w:t xml:space="preserve"> </w:t>
            </w:r>
            <w:r w:rsidR="00C23447">
              <w:fldChar w:fldCharType="begin"/>
            </w:r>
            <w:r w:rsidR="00C23447">
              <w:instrText xml:space="preserve"> REF _Ref351623409 \r \h  \* MERGEFORMAT </w:instrText>
            </w:r>
            <w:r w:rsidR="00C23447">
              <w:fldChar w:fldCharType="separate"/>
            </w:r>
            <w:ins w:id="588" w:author="Cathryn Chamley" w:date="2015-12-15T14:03:00Z">
              <w:r w:rsidR="005066AC" w:rsidRPr="005066AC">
                <w:rPr>
                  <w:rStyle w:val="CrossReference"/>
                  <w:rPrChange w:id="589" w:author="Cathryn Chamley" w:date="2015-12-15T14:03:00Z">
                    <w:rPr/>
                  </w:rPrChange>
                </w:rPr>
                <w:t>8.3</w:t>
              </w:r>
            </w:ins>
            <w:del w:id="590" w:author="Cathryn Chamley" w:date="2015-12-15T14:03:00Z">
              <w:r w:rsidR="004F6915" w:rsidRPr="004F6915" w:rsidDel="005066AC">
                <w:rPr>
                  <w:rStyle w:val="CrossReference"/>
                </w:rPr>
                <w:delText>8.3</w:delText>
              </w:r>
            </w:del>
            <w:r w:rsidR="00C23447">
              <w:fldChar w:fldCharType="end"/>
            </w:r>
            <w:r w:rsidR="00045F1A" w:rsidRPr="00582270">
              <w:rPr>
                <w:rStyle w:val="CrossReference"/>
              </w:rPr>
              <w:t xml:space="preserve"> </w:t>
            </w:r>
            <w:r w:rsidR="00C23447">
              <w:fldChar w:fldCharType="begin"/>
            </w:r>
            <w:r w:rsidR="00C23447">
              <w:instrText xml:space="preserve"> REF _Ref351623415 \h  \* MERGEFORMAT </w:instrText>
            </w:r>
            <w:r w:rsidR="00C23447">
              <w:fldChar w:fldCharType="separate"/>
            </w:r>
            <w:ins w:id="591" w:author="Cathryn Chamley" w:date="2015-12-15T14:03:00Z">
              <w:r w:rsidR="005066AC" w:rsidRPr="005066AC">
                <w:rPr>
                  <w:rStyle w:val="CrossReference"/>
                  <w:rPrChange w:id="592" w:author="Cathryn Chamley" w:date="2015-12-15T14:03:00Z">
                    <w:rPr/>
                  </w:rPrChange>
                </w:rPr>
                <w:t>The Cart</w:t>
              </w:r>
            </w:ins>
            <w:del w:id="593" w:author="Cathryn Chamley" w:date="2015-12-15T14:03:00Z">
              <w:r w:rsidR="004F6915" w:rsidRPr="004F6915" w:rsidDel="005066AC">
                <w:rPr>
                  <w:rStyle w:val="CrossReference"/>
                </w:rPr>
                <w:delText>The Cart</w:delText>
              </w:r>
            </w:del>
            <w:r w:rsidR="00C23447">
              <w:fldChar w:fldCharType="end"/>
            </w:r>
            <w:r w:rsidR="00A23504" w:rsidRPr="00582270">
              <w:rPr>
                <w:rStyle w:val="CrossReference"/>
              </w:rPr>
              <w:t>)</w:t>
            </w:r>
          </w:p>
        </w:tc>
      </w:tr>
      <w:tr w:rsidR="00CB564C" w:rsidRPr="00582270" w14:paraId="6A89E036" w14:textId="77777777" w:rsidTr="00E7625C">
        <w:tc>
          <w:tcPr>
            <w:tcW w:w="268" w:type="dxa"/>
            <w:shd w:val="clear" w:color="auto" w:fill="auto"/>
          </w:tcPr>
          <w:p w14:paraId="05B9C243" w14:textId="77777777" w:rsidR="00AF2047" w:rsidRPr="00582270" w:rsidRDefault="008A61D3" w:rsidP="00AF2047">
            <w:pPr>
              <w:pStyle w:val="iNormal"/>
            </w:pPr>
            <w:r w:rsidRPr="00582270">
              <w:t>7</w:t>
            </w:r>
          </w:p>
        </w:tc>
        <w:tc>
          <w:tcPr>
            <w:tcW w:w="1683" w:type="dxa"/>
            <w:shd w:val="clear" w:color="auto" w:fill="auto"/>
          </w:tcPr>
          <w:p w14:paraId="425E2AA1" w14:textId="77777777" w:rsidR="00AF2047" w:rsidRPr="00582270" w:rsidRDefault="00A23504" w:rsidP="00582270">
            <w:pPr>
              <w:pStyle w:val="iNormal"/>
              <w:jc w:val="left"/>
            </w:pPr>
            <w:r w:rsidRPr="00582270">
              <w:t>Work</w:t>
            </w:r>
            <w:r w:rsidR="00A04BDA" w:rsidRPr="00582270">
              <w:t>ing</w:t>
            </w:r>
            <w:r w:rsidRPr="00582270">
              <w:t xml:space="preserve"> </w:t>
            </w:r>
            <w:r w:rsidR="00A04BDA" w:rsidRPr="00582270">
              <w:t>a</w:t>
            </w:r>
            <w:r w:rsidRPr="00582270">
              <w:t>rea</w:t>
            </w:r>
          </w:p>
        </w:tc>
        <w:tc>
          <w:tcPr>
            <w:tcW w:w="7329" w:type="dxa"/>
            <w:shd w:val="clear" w:color="auto" w:fill="auto"/>
          </w:tcPr>
          <w:p w14:paraId="3196355C" w14:textId="3EB964F1" w:rsidR="00A23504" w:rsidRPr="00582270" w:rsidRDefault="00FD097D" w:rsidP="004725C5">
            <w:pPr>
              <w:pStyle w:val="iNormal"/>
            </w:pPr>
            <w:r w:rsidRPr="00582270">
              <w:t>The</w:t>
            </w:r>
            <w:r w:rsidR="004D26F5" w:rsidRPr="00582270">
              <w:t xml:space="preserve"> content</w:t>
            </w:r>
            <w:r w:rsidR="00A23504" w:rsidRPr="00582270">
              <w:t xml:space="preserve"> of this </w:t>
            </w:r>
            <w:r w:rsidR="00775E84" w:rsidRPr="00582270">
              <w:t xml:space="preserve">work </w:t>
            </w:r>
            <w:r w:rsidR="00A23504" w:rsidRPr="00582270">
              <w:t xml:space="preserve">area changes as you perform </w:t>
            </w:r>
            <w:r w:rsidR="00CF08BB">
              <w:t>DIVER</w:t>
            </w:r>
            <w:r w:rsidR="00DE6DC8">
              <w:t xml:space="preserve"> </w:t>
            </w:r>
            <w:r w:rsidR="00A23504" w:rsidRPr="00582270">
              <w:t>operations.</w:t>
            </w:r>
          </w:p>
        </w:tc>
      </w:tr>
      <w:tr w:rsidR="00E5320E" w:rsidRPr="00582270" w14:paraId="21B13079" w14:textId="77777777" w:rsidTr="00E7625C">
        <w:tc>
          <w:tcPr>
            <w:tcW w:w="268" w:type="dxa"/>
            <w:shd w:val="clear" w:color="auto" w:fill="auto"/>
          </w:tcPr>
          <w:p w14:paraId="466B76FF" w14:textId="77777777" w:rsidR="00E5320E" w:rsidRPr="00582270" w:rsidRDefault="008A61D3" w:rsidP="00AF2047">
            <w:pPr>
              <w:pStyle w:val="iNormal"/>
            </w:pPr>
            <w:r w:rsidRPr="00582270">
              <w:t>8</w:t>
            </w:r>
          </w:p>
        </w:tc>
        <w:tc>
          <w:tcPr>
            <w:tcW w:w="1683" w:type="dxa"/>
            <w:shd w:val="clear" w:color="auto" w:fill="auto"/>
          </w:tcPr>
          <w:p w14:paraId="23C0E663" w14:textId="77777777" w:rsidR="00E5320E" w:rsidRPr="00582270" w:rsidRDefault="00E5320E" w:rsidP="00582270">
            <w:pPr>
              <w:pStyle w:val="iNormal"/>
              <w:jc w:val="left"/>
            </w:pPr>
            <w:r w:rsidRPr="00582270">
              <w:t>Tabs</w:t>
            </w:r>
          </w:p>
        </w:tc>
        <w:tc>
          <w:tcPr>
            <w:tcW w:w="7329" w:type="dxa"/>
            <w:shd w:val="clear" w:color="auto" w:fill="auto"/>
          </w:tcPr>
          <w:p w14:paraId="3A531DF6" w14:textId="77777777" w:rsidR="00E5320E" w:rsidRPr="00582270" w:rsidRDefault="00E5320E" w:rsidP="0068100A">
            <w:pPr>
              <w:pStyle w:val="iNormal"/>
            </w:pPr>
            <w:r w:rsidRPr="00582270">
              <w:t xml:space="preserve">Click on a </w:t>
            </w:r>
            <w:r w:rsidR="0000202F" w:rsidRPr="00582270">
              <w:t>t</w:t>
            </w:r>
            <w:r w:rsidRPr="00582270">
              <w:t xml:space="preserve">ab to go to the default view for that tab. If </w:t>
            </w:r>
            <w:r w:rsidR="0068100A">
              <w:t xml:space="preserve">you click on the </w:t>
            </w:r>
            <w:r w:rsidR="0000202F" w:rsidRPr="00582270">
              <w:t xml:space="preserve">tab which is </w:t>
            </w:r>
            <w:r w:rsidRPr="00582270">
              <w:t xml:space="preserve">already displayed, it will </w:t>
            </w:r>
            <w:r w:rsidR="0000202F" w:rsidRPr="00582270">
              <w:t>r</w:t>
            </w:r>
            <w:r w:rsidRPr="00582270">
              <w:t>e</w:t>
            </w:r>
            <w:r w:rsidR="0068100A">
              <w:t>turn to the default view for that</w:t>
            </w:r>
            <w:r w:rsidRPr="00582270">
              <w:t xml:space="preserve"> tab.</w:t>
            </w:r>
          </w:p>
        </w:tc>
      </w:tr>
      <w:tr w:rsidR="00CB564C" w:rsidRPr="00582270" w14:paraId="1C0E617B" w14:textId="77777777" w:rsidTr="00E7625C">
        <w:tc>
          <w:tcPr>
            <w:tcW w:w="268" w:type="dxa"/>
            <w:shd w:val="clear" w:color="auto" w:fill="auto"/>
          </w:tcPr>
          <w:p w14:paraId="259D5E16" w14:textId="77777777" w:rsidR="00A23504" w:rsidRPr="00582270" w:rsidRDefault="008A61D3" w:rsidP="00AF2047">
            <w:pPr>
              <w:pStyle w:val="iNormal"/>
            </w:pPr>
            <w:r w:rsidRPr="00582270">
              <w:t>9</w:t>
            </w:r>
          </w:p>
        </w:tc>
        <w:tc>
          <w:tcPr>
            <w:tcW w:w="1683" w:type="dxa"/>
            <w:shd w:val="clear" w:color="auto" w:fill="auto"/>
          </w:tcPr>
          <w:p w14:paraId="212F3A73" w14:textId="77777777" w:rsidR="00A23504" w:rsidRPr="00582270" w:rsidRDefault="00A23504" w:rsidP="00582270">
            <w:pPr>
              <w:pStyle w:val="iNormal"/>
              <w:jc w:val="left"/>
            </w:pPr>
            <w:r w:rsidRPr="00582270">
              <w:t xml:space="preserve">Version </w:t>
            </w:r>
            <w:r w:rsidR="00A04BDA" w:rsidRPr="00582270">
              <w:t>i</w:t>
            </w:r>
            <w:r w:rsidRPr="00582270">
              <w:t>ndicator</w:t>
            </w:r>
          </w:p>
        </w:tc>
        <w:tc>
          <w:tcPr>
            <w:tcW w:w="7329" w:type="dxa"/>
            <w:shd w:val="clear" w:color="auto" w:fill="auto"/>
          </w:tcPr>
          <w:p w14:paraId="2BE21A0E" w14:textId="65BC02BA" w:rsidR="00A23504" w:rsidRPr="00582270" w:rsidRDefault="00A23504" w:rsidP="00AC3B35">
            <w:pPr>
              <w:pStyle w:val="iNormal"/>
            </w:pPr>
            <w:r w:rsidRPr="00582270">
              <w:t xml:space="preserve">This shows the </w:t>
            </w:r>
            <w:r w:rsidR="00680CE3" w:rsidRPr="00582270">
              <w:t xml:space="preserve">version of </w:t>
            </w:r>
            <w:r w:rsidR="00CF08BB">
              <w:t>DIVER</w:t>
            </w:r>
            <w:r w:rsidR="00680CE3" w:rsidRPr="00582270">
              <w:t xml:space="preserve"> which </w:t>
            </w:r>
            <w:r w:rsidR="00E511C5">
              <w:t xml:space="preserve">was used for the </w:t>
            </w:r>
            <w:r w:rsidR="00CF08BB">
              <w:t>DIVER</w:t>
            </w:r>
            <w:r w:rsidR="00DE6DC8">
              <w:t xml:space="preserve"> </w:t>
            </w:r>
            <w:r w:rsidR="00E511C5">
              <w:t xml:space="preserve">implementation </w:t>
            </w:r>
            <w:r w:rsidR="00680CE3" w:rsidRPr="00582270">
              <w:t xml:space="preserve">you are </w:t>
            </w:r>
            <w:r w:rsidR="00AC3B35">
              <w:t>accessing</w:t>
            </w:r>
            <w:r w:rsidR="00680CE3" w:rsidRPr="00582270">
              <w:t>.</w:t>
            </w:r>
          </w:p>
        </w:tc>
      </w:tr>
    </w:tbl>
    <w:p w14:paraId="6EBE6FB7" w14:textId="77777777" w:rsidR="001932DB" w:rsidRDefault="001932DB" w:rsidP="001932DB">
      <w:pPr>
        <w:pStyle w:val="iHeading2"/>
      </w:pPr>
      <w:bookmarkStart w:id="594" w:name="_Ref352674884"/>
      <w:bookmarkStart w:id="595" w:name="_Ref352674888"/>
      <w:bookmarkStart w:id="596" w:name="_Ref352677247"/>
      <w:bookmarkStart w:id="597" w:name="_Ref352677249"/>
      <w:bookmarkStart w:id="598" w:name="_Ref352677837"/>
      <w:bookmarkStart w:id="599" w:name="_Ref352677843"/>
      <w:bookmarkStart w:id="600" w:name="_Ref351623284"/>
      <w:bookmarkStart w:id="601" w:name="_Ref351623307"/>
      <w:bookmarkStart w:id="602" w:name="_Toc311807501"/>
      <w:r>
        <w:t>Entering Dates and Times</w:t>
      </w:r>
      <w:bookmarkEnd w:id="594"/>
      <w:bookmarkEnd w:id="595"/>
      <w:bookmarkEnd w:id="596"/>
      <w:bookmarkEnd w:id="597"/>
      <w:bookmarkEnd w:id="598"/>
      <w:bookmarkEnd w:id="599"/>
      <w:bookmarkEnd w:id="602"/>
    </w:p>
    <w:p w14:paraId="1AD0BCFD" w14:textId="77777777" w:rsidR="001932DB" w:rsidRDefault="001932DB" w:rsidP="001932DB">
      <w:pPr>
        <w:pStyle w:val="iNormal"/>
        <w:rPr>
          <w:lang w:eastAsia="ja-JP"/>
        </w:rPr>
      </w:pPr>
      <w:r>
        <w:rPr>
          <w:lang w:eastAsia="ja-JP"/>
        </w:rPr>
        <w:t>There are a number of places where dates and times may be entered.</w:t>
      </w:r>
    </w:p>
    <w:p w14:paraId="54EEF2FA" w14:textId="77777777" w:rsidR="001932DB" w:rsidRDefault="001932DB" w:rsidP="001932DB">
      <w:pPr>
        <w:pStyle w:val="iNormal"/>
        <w:rPr>
          <w:lang w:eastAsia="ja-JP"/>
        </w:rPr>
      </w:pPr>
      <w:r>
        <w:rPr>
          <w:lang w:eastAsia="ja-JP"/>
        </w:rPr>
        <w:t xml:space="preserve">Date and time entry fields appear with an ellipsis following the data entry boxes. </w:t>
      </w:r>
    </w:p>
    <w:p w14:paraId="6DEC3C15" w14:textId="77777777" w:rsidR="001932DB" w:rsidRDefault="005F0160" w:rsidP="001932DB">
      <w:pPr>
        <w:pStyle w:val="iFigureCaption"/>
      </w:pPr>
      <w:r>
        <w:rPr>
          <w:noProof/>
          <w:lang w:val="en-US"/>
        </w:rPr>
        <w:drawing>
          <wp:inline distT="0" distB="0" distL="0" distR="0" wp14:anchorId="78949223" wp14:editId="76B72E04">
            <wp:extent cx="3035300" cy="885531"/>
            <wp:effectExtent l="203200" t="203200" r="215900" b="207010"/>
            <wp:docPr id="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6"/>
                    <pic:cNvPicPr>
                      <a:picLocks noChangeAspect="1" noChangeArrowheads="1"/>
                    </pic:cNvPicPr>
                  </pic:nvPicPr>
                  <pic:blipFill>
                    <a:blip r:embed="rId28"/>
                    <a:srcRect l="7550" t="66084" r="53849" b="18182"/>
                    <a:stretch>
                      <a:fillRect/>
                    </a:stretch>
                  </pic:blipFill>
                  <pic:spPr bwMode="auto">
                    <a:xfrm>
                      <a:off x="0" y="0"/>
                      <a:ext cx="3035300" cy="885190"/>
                    </a:xfrm>
                    <a:prstGeom prst="rect">
                      <a:avLst/>
                    </a:prstGeom>
                    <a:ln>
                      <a:noFill/>
                    </a:ln>
                    <a:effectLst>
                      <a:outerShdw blurRad="190500" algn="tl" rotWithShape="0">
                        <a:srgbClr val="000000">
                          <a:alpha val="70000"/>
                        </a:srgbClr>
                      </a:outerShdw>
                    </a:effectLst>
                  </pic:spPr>
                </pic:pic>
              </a:graphicData>
            </a:graphic>
          </wp:inline>
        </w:drawing>
      </w:r>
    </w:p>
    <w:p w14:paraId="1AC9D49D" w14:textId="77777777" w:rsidR="001932DB" w:rsidRDefault="001932DB" w:rsidP="001932DB">
      <w:pPr>
        <w:pStyle w:val="iNormal"/>
        <w:rPr>
          <w:lang w:eastAsia="ja-JP"/>
        </w:rPr>
      </w:pPr>
      <w:r>
        <w:rPr>
          <w:lang w:eastAsia="ja-JP"/>
        </w:rPr>
        <w:t>Click on the ellipsis to show a date picker dialog.</w:t>
      </w:r>
    </w:p>
    <w:p w14:paraId="4BEE3C90" w14:textId="77777777" w:rsidR="001932DB" w:rsidRDefault="005F0160" w:rsidP="001932DB">
      <w:pPr>
        <w:pStyle w:val="iFigureCaption"/>
      </w:pPr>
      <w:r>
        <w:rPr>
          <w:noProof/>
          <w:lang w:val="en-US"/>
        </w:rPr>
        <w:drawing>
          <wp:inline distT="0" distB="0" distL="0" distR="0" wp14:anchorId="6C6D3F78" wp14:editId="3628CDB7">
            <wp:extent cx="2873757" cy="1758121"/>
            <wp:effectExtent l="203200" t="203200" r="200025" b="198120"/>
            <wp:docPr id="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9"/>
                    <a:srcRect l="11736" t="63986" r="46913" b="716"/>
                    <a:stretch>
                      <a:fillRect/>
                    </a:stretch>
                  </pic:blipFill>
                  <pic:spPr bwMode="auto">
                    <a:xfrm>
                      <a:off x="0" y="0"/>
                      <a:ext cx="2873375" cy="1757680"/>
                    </a:xfrm>
                    <a:prstGeom prst="rect">
                      <a:avLst/>
                    </a:prstGeom>
                    <a:ln>
                      <a:noFill/>
                    </a:ln>
                    <a:effectLst>
                      <a:outerShdw blurRad="190500" algn="tl" rotWithShape="0">
                        <a:srgbClr val="000000">
                          <a:alpha val="70000"/>
                        </a:srgbClr>
                      </a:outerShdw>
                    </a:effectLst>
                  </pic:spPr>
                </pic:pic>
              </a:graphicData>
            </a:graphic>
          </wp:inline>
        </w:drawing>
      </w:r>
    </w:p>
    <w:p w14:paraId="0D963CA1" w14:textId="77777777" w:rsidR="001932DB" w:rsidRDefault="001932DB" w:rsidP="001932DB">
      <w:pPr>
        <w:pStyle w:val="iNormal"/>
        <w:rPr>
          <w:lang w:eastAsia="ja-JP"/>
        </w:rPr>
      </w:pPr>
      <w:r>
        <w:rPr>
          <w:lang w:eastAsia="ja-JP"/>
        </w:rPr>
        <w:t xml:space="preserve">Click on the left and right arrows or Month and Year dropdown menus to select the required month. Click </w:t>
      </w:r>
      <w:r w:rsidR="0088464C" w:rsidRPr="0088464C">
        <w:rPr>
          <w:rStyle w:val="iButtonBlack"/>
        </w:rPr>
        <w:t> Show current </w:t>
      </w:r>
      <w:r w:rsidRPr="0088464C">
        <w:rPr>
          <w:rStyle w:val="iButtonBlack"/>
        </w:rPr>
        <w:t>month</w:t>
      </w:r>
      <w:r w:rsidR="0088464C" w:rsidRPr="0088464C">
        <w:rPr>
          <w:rStyle w:val="iButtonBlack"/>
        </w:rPr>
        <w:t> </w:t>
      </w:r>
      <w:r>
        <w:rPr>
          <w:lang w:eastAsia="ja-JP"/>
        </w:rPr>
        <w:t xml:space="preserve"> to display the calendar for the current month. Click on the date to select the date and close the date picker dialog. Clicking </w:t>
      </w:r>
      <w:r w:rsidR="0088464C" w:rsidRPr="0088464C">
        <w:rPr>
          <w:rStyle w:val="iButtonBlack"/>
        </w:rPr>
        <w:t> </w:t>
      </w:r>
      <w:r w:rsidRPr="0088464C">
        <w:rPr>
          <w:rStyle w:val="iButtonBlack"/>
        </w:rPr>
        <w:t>Close</w:t>
      </w:r>
      <w:r w:rsidR="0088464C" w:rsidRPr="0088464C">
        <w:rPr>
          <w:rStyle w:val="iButtonBlack"/>
        </w:rPr>
        <w:t> </w:t>
      </w:r>
      <w:r>
        <w:rPr>
          <w:lang w:eastAsia="ja-JP"/>
        </w:rPr>
        <w:t xml:space="preserve"> will close the date picker without selecting a date.</w:t>
      </w:r>
    </w:p>
    <w:p w14:paraId="57A09792" w14:textId="77777777" w:rsidR="009034FE" w:rsidRDefault="001932DB" w:rsidP="001932DB">
      <w:pPr>
        <w:pStyle w:val="iNormal"/>
        <w:rPr>
          <w:lang w:eastAsia="ja-JP"/>
        </w:rPr>
      </w:pPr>
      <w:r>
        <w:rPr>
          <w:lang w:eastAsia="ja-JP"/>
        </w:rPr>
        <w:t xml:space="preserve">Alternatively, click in the date entry box and type in a date in YYYY-MM-DD format. </w:t>
      </w:r>
      <w:r w:rsidR="00B144F6">
        <w:rPr>
          <w:lang w:eastAsia="ja-JP"/>
        </w:rPr>
        <w:t>After you have entered the date, u</w:t>
      </w:r>
      <w:r>
        <w:rPr>
          <w:lang w:eastAsia="ja-JP"/>
        </w:rPr>
        <w:t>se the Tab key to move to the next f</w:t>
      </w:r>
      <w:r w:rsidR="009034FE">
        <w:rPr>
          <w:lang w:eastAsia="ja-JP"/>
        </w:rPr>
        <w:t>ield or click in another field.</w:t>
      </w:r>
    </w:p>
    <w:p w14:paraId="46E3A6E3" w14:textId="77777777" w:rsidR="001932DB" w:rsidRDefault="009034FE" w:rsidP="009034FE">
      <w:pPr>
        <w:pStyle w:val="iNote"/>
      </w:pPr>
      <w:r>
        <w:lastRenderedPageBreak/>
        <w:t>Note</w:t>
      </w:r>
      <w:r>
        <w:tab/>
      </w:r>
      <w:r w:rsidR="001932DB">
        <w:t>Do not press Enter, as this will activate the data entry screen’s Save button.</w:t>
      </w:r>
    </w:p>
    <w:p w14:paraId="26862D0E" w14:textId="77777777" w:rsidR="001932DB" w:rsidRDefault="001932DB" w:rsidP="001932DB">
      <w:pPr>
        <w:pStyle w:val="iNormal"/>
        <w:rPr>
          <w:lang w:eastAsia="ja-JP"/>
        </w:rPr>
      </w:pPr>
      <w:r>
        <w:rPr>
          <w:lang w:eastAsia="ja-JP"/>
        </w:rPr>
        <w:t xml:space="preserve">When the date has been selected, three extra </w:t>
      </w:r>
      <w:r w:rsidR="00B144F6">
        <w:rPr>
          <w:lang w:eastAsia="ja-JP"/>
        </w:rPr>
        <w:t xml:space="preserve">numeric </w:t>
      </w:r>
      <w:r>
        <w:rPr>
          <w:lang w:eastAsia="ja-JP"/>
        </w:rPr>
        <w:t xml:space="preserve">fields will be displayed </w:t>
      </w:r>
      <w:r w:rsidR="00B144F6">
        <w:rPr>
          <w:lang w:eastAsia="ja-JP"/>
        </w:rPr>
        <w:t xml:space="preserve">under the date (as shown below) </w:t>
      </w:r>
      <w:r>
        <w:rPr>
          <w:lang w:eastAsia="ja-JP"/>
        </w:rPr>
        <w:t>to permit entry of the Hour, Minute and Second for the time. Use the dropdown menus for these fields to enter the desired time. You cannot type the time in using your computer’s keypad.</w:t>
      </w:r>
    </w:p>
    <w:p w14:paraId="047B3CB8" w14:textId="77777777" w:rsidR="001932DB" w:rsidRDefault="005F0160" w:rsidP="001932DB">
      <w:pPr>
        <w:pStyle w:val="iFigureCaption"/>
      </w:pPr>
      <w:r>
        <w:rPr>
          <w:b w:val="0"/>
          <w:noProof/>
          <w:lang w:val="en-US"/>
        </w:rPr>
        <w:drawing>
          <wp:inline distT="0" distB="0" distL="0" distR="0" wp14:anchorId="5668A757" wp14:editId="07E8A7D9">
            <wp:extent cx="2513782" cy="1037315"/>
            <wp:effectExtent l="203200" t="203200" r="204470" b="207645"/>
            <wp:docPr id="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2"/>
                    <pic:cNvPicPr>
                      <a:picLocks noChangeAspect="1" noChangeArrowheads="1"/>
                    </pic:cNvPicPr>
                  </pic:nvPicPr>
                  <pic:blipFill>
                    <a:blip r:embed="rId30"/>
                    <a:srcRect l="11679" t="63986" r="55250" b="16958"/>
                    <a:stretch>
                      <a:fillRect/>
                    </a:stretch>
                  </pic:blipFill>
                  <pic:spPr bwMode="auto">
                    <a:xfrm>
                      <a:off x="0" y="0"/>
                      <a:ext cx="2513330" cy="1036955"/>
                    </a:xfrm>
                    <a:prstGeom prst="rect">
                      <a:avLst/>
                    </a:prstGeom>
                    <a:ln>
                      <a:noFill/>
                    </a:ln>
                    <a:effectLst>
                      <a:outerShdw blurRad="190500" algn="tl" rotWithShape="0">
                        <a:srgbClr val="000000">
                          <a:alpha val="70000"/>
                        </a:srgbClr>
                      </a:outerShdw>
                    </a:effectLst>
                  </pic:spPr>
                </pic:pic>
              </a:graphicData>
            </a:graphic>
          </wp:inline>
        </w:drawing>
      </w:r>
    </w:p>
    <w:p w14:paraId="06D50F07" w14:textId="131CF11A" w:rsidR="00415DC9" w:rsidRDefault="00565BD9" w:rsidP="00B6457B">
      <w:pPr>
        <w:pStyle w:val="iHeading2"/>
      </w:pPr>
      <w:bookmarkStart w:id="603" w:name="_Ref377648367"/>
      <w:bookmarkStart w:id="604" w:name="_Toc311807502"/>
      <w:ins w:id="605" w:author="Cathryn Chamley" w:date="2015-12-14T14:57:00Z">
        <w:r>
          <w:rPr>
            <w:noProof/>
            <w:lang w:val="en-US"/>
          </w:rPr>
          <mc:AlternateContent>
            <mc:Choice Requires="wps">
              <w:drawing>
                <wp:anchor distT="0" distB="0" distL="114300" distR="114300" simplePos="0" relativeHeight="251785728" behindDoc="0" locked="0" layoutInCell="1" allowOverlap="1" wp14:anchorId="3B4F6327" wp14:editId="585A27F1">
                  <wp:simplePos x="0" y="0"/>
                  <wp:positionH relativeFrom="column">
                    <wp:posOffset>-768350</wp:posOffset>
                  </wp:positionH>
                  <wp:positionV relativeFrom="paragraph">
                    <wp:posOffset>33020</wp:posOffset>
                  </wp:positionV>
                  <wp:extent cx="579120" cy="375285"/>
                  <wp:effectExtent l="0" t="0" r="0" b="5715"/>
                  <wp:wrapNone/>
                  <wp:docPr id="153" name="Text Box 153"/>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96E9FE8" w14:textId="77777777" w:rsidR="008449DE" w:rsidRPr="00850A9C" w:rsidRDefault="008449DE" w:rsidP="00565BD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53" o:spid="_x0000_s1057" type="#_x0000_t202" style="position:absolute;left:0;text-align:left;margin-left:-60.45pt;margin-top:2.6pt;width:45.6pt;height:29.55pt;z-index:251785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N7bECAACw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" filled="f" stroked="f">
                  <v:textbox style="mso-fit-shape-to-text:t">
                    <w:txbxContent>
                      <w:p w14:paraId="596E9FE8" w14:textId="77777777" w:rsidR="008449DE" w:rsidRPr="00850A9C" w:rsidRDefault="008449DE" w:rsidP="00565BD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ins>
      <w:r w:rsidR="00415DC9">
        <w:t>Entering Labels</w:t>
      </w:r>
      <w:bookmarkEnd w:id="603"/>
      <w:ins w:id="606" w:author="Cathryn Chamley" w:date="2015-12-14T14:56:00Z">
        <w:r>
          <w:t xml:space="preserve"> or Grant Numbers</w:t>
        </w:r>
      </w:ins>
      <w:bookmarkEnd w:id="604"/>
    </w:p>
    <w:p w14:paraId="36AE2B27" w14:textId="50C43B1F" w:rsidR="00415DC9" w:rsidRDefault="00415DC9" w:rsidP="00415DC9">
      <w:pPr>
        <w:pStyle w:val="iNormal"/>
      </w:pPr>
      <w:r>
        <w:t>Labels are user-defined character strings which can be assigned to Data Files to help identify or describe the Data File. Multiple Labels can be assigned to any Data File.</w:t>
      </w:r>
    </w:p>
    <w:p w14:paraId="52BA4611" w14:textId="77777777" w:rsidR="00415DC9" w:rsidRDefault="00B22976" w:rsidP="00415DC9">
      <w:pPr>
        <w:pStyle w:val="iNormal"/>
      </w:pPr>
      <w:r>
        <w:t>You can easily</w:t>
      </w:r>
      <w:r w:rsidR="00415DC9">
        <w:t xml:space="preserve"> enter</w:t>
      </w:r>
      <w:r>
        <w:t xml:space="preserve"> </w:t>
      </w:r>
      <w:r w:rsidR="00415DC9">
        <w:t xml:space="preserve">Labels </w:t>
      </w:r>
      <w:r w:rsidR="00B144F6">
        <w:t>which have already been assigned to other Data Files.</w:t>
      </w:r>
      <w:r w:rsidR="00415DC9">
        <w:t xml:space="preserve"> As you </w:t>
      </w:r>
      <w:r>
        <w:t>type the characters for</w:t>
      </w:r>
      <w:r w:rsidR="00415DC9">
        <w:t xml:space="preserve"> a Label, all </w:t>
      </w:r>
      <w:r w:rsidR="000B0553">
        <w:t>matching</w:t>
      </w:r>
      <w:r w:rsidR="00415DC9">
        <w:t xml:space="preserve"> </w:t>
      </w:r>
      <w:r w:rsidR="00B144F6">
        <w:t xml:space="preserve">existing </w:t>
      </w:r>
      <w:r>
        <w:t>Label</w:t>
      </w:r>
      <w:r w:rsidR="00B144F6">
        <w:t>s</w:t>
      </w:r>
      <w:r w:rsidR="00415DC9">
        <w:t xml:space="preserve"> are displayed in a drop down</w:t>
      </w:r>
      <w:r w:rsidR="000B0553">
        <w:t xml:space="preserve"> list</w:t>
      </w:r>
      <w:r>
        <w:t xml:space="preserve">. The characters you have typed also appear </w:t>
      </w:r>
      <w:r w:rsidR="00B144F6">
        <w:t>as the first entry in this</w:t>
      </w:r>
      <w:r>
        <w:t xml:space="preserve"> list.</w:t>
      </w:r>
    </w:p>
    <w:p w14:paraId="4F1EDE48" w14:textId="77777777" w:rsidR="00351BB3" w:rsidRDefault="00A5049D">
      <w:pPr>
        <w:pStyle w:val="iFigureCaption"/>
      </w:pPr>
      <w:r>
        <w:rPr>
          <w:noProof/>
          <w:lang w:val="en-US"/>
        </w:rPr>
        <mc:AlternateContent>
          <mc:Choice Requires="wpg">
            <w:drawing>
              <wp:inline distT="0" distB="0" distL="0" distR="0" wp14:anchorId="037BF140" wp14:editId="44E2C751">
                <wp:extent cx="4775200" cy="1988185"/>
                <wp:effectExtent l="0" t="0" r="63500" b="5715"/>
                <wp:docPr id="114" name="Group 13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775200" cy="1988185"/>
                          <a:chOff x="1976" y="8353"/>
                          <a:chExt cx="7520" cy="3131"/>
                        </a:xfrm>
                      </wpg:grpSpPr>
                      <wps:wsp>
                        <wps:cNvPr id="115" name="AutoShape 132"/>
                        <wps:cNvSpPr>
                          <a:spLocks noChangeAspect="1" noChangeArrowheads="1" noTextEdit="1"/>
                        </wps:cNvSpPr>
                        <wps:spPr bwMode="auto">
                          <a:xfrm>
                            <a:off x="1976" y="8353"/>
                            <a:ext cx="7520" cy="3131"/>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6" name="Picture 1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976" y="8354"/>
                            <a:ext cx="7297" cy="3130"/>
                          </a:xfrm>
                          <a:prstGeom prst="rect">
                            <a:avLst/>
                          </a:prstGeom>
                          <a:noFill/>
                          <a:extLst>
                            <a:ext uri="{909E8E84-426E-40dd-AFC4-6F175D3DCCD1}">
                              <a14:hiddenFill xmlns:a14="http://schemas.microsoft.com/office/drawing/2010/main">
                                <a:solidFill>
                                  <a:srgbClr val="FFFFFF"/>
                                </a:solidFill>
                              </a14:hiddenFill>
                            </a:ext>
                          </a:extLst>
                        </pic:spPr>
                      </pic:pic>
                      <wps:wsp>
                        <wps:cNvPr id="117" name="AutoShape 136"/>
                        <wps:cNvSpPr>
                          <a:spLocks/>
                        </wps:cNvSpPr>
                        <wps:spPr bwMode="auto">
                          <a:xfrm>
                            <a:off x="6123" y="8494"/>
                            <a:ext cx="3373" cy="318"/>
                          </a:xfrm>
                          <a:prstGeom prst="accentCallout1">
                            <a:avLst>
                              <a:gd name="adj1" fmla="val 56602"/>
                              <a:gd name="adj2" fmla="val -3556"/>
                              <a:gd name="adj3" fmla="val 165722"/>
                              <a:gd name="adj4" fmla="val -23542"/>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4A94FA96" w14:textId="77777777" w:rsidR="008449DE" w:rsidRDefault="008449DE">
                              <w:pPr>
                                <w:pStyle w:val="iTableBody"/>
                                <w:rPr>
                                  <w:color w:val="FF0000"/>
                                </w:rPr>
                              </w:pPr>
                              <w:r w:rsidRPr="00147E07">
                                <w:rPr>
                                  <w:color w:val="FF0000"/>
                                </w:rPr>
                                <w:t>Existing Data File Labels for this file</w:t>
                              </w:r>
                            </w:p>
                          </w:txbxContent>
                        </wps:txbx>
                        <wps:bodyPr rot="0" vert="horz" wrap="square" lIns="0" tIns="0" rIns="0" bIns="0" anchor="ctr" anchorCtr="0" upright="1">
                          <a:noAutofit/>
                        </wps:bodyPr>
                      </wps:wsp>
                      <wps:wsp>
                        <wps:cNvPr id="118" name="AutoShape 137"/>
                        <wps:cNvSpPr>
                          <a:spLocks/>
                        </wps:cNvSpPr>
                        <wps:spPr bwMode="auto">
                          <a:xfrm>
                            <a:off x="6123" y="8930"/>
                            <a:ext cx="3373" cy="318"/>
                          </a:xfrm>
                          <a:prstGeom prst="accentCallout1">
                            <a:avLst>
                              <a:gd name="adj1" fmla="val 56602"/>
                              <a:gd name="adj2" fmla="val -3556"/>
                              <a:gd name="adj3" fmla="val 106602"/>
                              <a:gd name="adj4" fmla="val -70056"/>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48DFC64E" w14:textId="77777777" w:rsidR="008449DE" w:rsidRDefault="008449DE">
                              <w:pPr>
                                <w:pStyle w:val="iTableBody"/>
                                <w:rPr>
                                  <w:color w:val="FF0000"/>
                                </w:rPr>
                              </w:pPr>
                              <w:r>
                                <w:rPr>
                                  <w:color w:val="FF0000"/>
                                </w:rPr>
                                <w:t>Text entry line</w:t>
                              </w:r>
                            </w:p>
                          </w:txbxContent>
                        </wps:txbx>
                        <wps:bodyPr rot="0" vert="horz" wrap="square" lIns="0" tIns="0" rIns="0" bIns="0" anchor="ctr" anchorCtr="0" upright="1">
                          <a:noAutofit/>
                        </wps:bodyPr>
                      </wps:wsp>
                      <wps:wsp>
                        <wps:cNvPr id="119" name="AutoShape 138"/>
                        <wps:cNvSpPr>
                          <a:spLocks/>
                        </wps:cNvSpPr>
                        <wps:spPr bwMode="auto">
                          <a:xfrm>
                            <a:off x="6123" y="10090"/>
                            <a:ext cx="3373" cy="563"/>
                          </a:xfrm>
                          <a:prstGeom prst="accentCallout1">
                            <a:avLst>
                              <a:gd name="adj1" fmla="val 31972"/>
                              <a:gd name="adj2" fmla="val -3556"/>
                              <a:gd name="adj3" fmla="val 18648"/>
                              <a:gd name="adj4" fmla="val -19032"/>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414B4623" w14:textId="77777777" w:rsidR="008449DE" w:rsidRDefault="008449DE">
                              <w:pPr>
                                <w:pStyle w:val="iTableBody"/>
                                <w:rPr>
                                  <w:color w:val="FF0000"/>
                                </w:rPr>
                              </w:pPr>
                              <w:r>
                                <w:rPr>
                                  <w:color w:val="FF0000"/>
                                </w:rPr>
                                <w:t>Select from this list to assign an existing Label</w:t>
                              </w:r>
                            </w:p>
                          </w:txbxContent>
                        </wps:txbx>
                        <wps:bodyPr rot="0" vert="horz" wrap="square" lIns="0" tIns="0" rIns="0" bIns="0" anchor="ctr" anchorCtr="0" upright="1">
                          <a:noAutofit/>
                        </wps:bodyPr>
                      </wps:wsp>
                      <wps:wsp>
                        <wps:cNvPr id="120" name="AutoShape 140"/>
                        <wps:cNvSpPr>
                          <a:spLocks/>
                        </wps:cNvSpPr>
                        <wps:spPr bwMode="auto">
                          <a:xfrm>
                            <a:off x="6123" y="9329"/>
                            <a:ext cx="3373" cy="551"/>
                          </a:xfrm>
                          <a:prstGeom prst="accentCallout1">
                            <a:avLst>
                              <a:gd name="adj1" fmla="val 32667"/>
                              <a:gd name="adj2" fmla="val -3556"/>
                              <a:gd name="adj3" fmla="val 40292"/>
                              <a:gd name="adj4" fmla="val -67269"/>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3026D19B" w14:textId="77777777" w:rsidR="008449DE" w:rsidRDefault="008449DE">
                              <w:pPr>
                                <w:pStyle w:val="iTableBody"/>
                                <w:rPr>
                                  <w:color w:val="FF0000"/>
                                </w:rPr>
                              </w:pPr>
                              <w:r>
                                <w:rPr>
                                  <w:color w:val="FF0000"/>
                                </w:rPr>
                                <w:t>Select this or press Enter to create a new Label</w:t>
                              </w:r>
                            </w:p>
                          </w:txbxContent>
                        </wps:txbx>
                        <wps:bodyPr rot="0" vert="horz" wrap="square" lIns="0" tIns="0" rIns="0" bIns="0" anchor="ctr" anchorCtr="0" upright="1">
                          <a:noAutofit/>
                        </wps:bodyPr>
                      </wps:wsp>
                      <wps:wsp>
                        <wps:cNvPr id="121" name="AutoShape 139"/>
                        <wps:cNvSpPr>
                          <a:spLocks/>
                        </wps:cNvSpPr>
                        <wps:spPr bwMode="auto">
                          <a:xfrm>
                            <a:off x="5217" y="9675"/>
                            <a:ext cx="234" cy="1112"/>
                          </a:xfrm>
                          <a:prstGeom prst="rightBrace">
                            <a:avLst>
                              <a:gd name="adj1" fmla="val 39601"/>
                              <a:gd name="adj2" fmla="val 50000"/>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33" o:spid="_x0000_s1058" style="width:376pt;height:156.55pt;mso-position-horizontal-relative:char;mso-position-vertical-relative:line" coordorigin="1976,8353" coordsize="7520,31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">
                <o:lock v:ext="edit" aspectratio="t"/>
                <v:rect id="AutoShape 132" o:spid="_x0000_s1059" style="position:absolute;left:1976;top:8353;width:7520;height:31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3K5XwgAA&#10;ANwAAAAPAAAAZHJzL2Rvd25yZXYueG1sRE9Na8JAEL0X/A/LCL2UulFQJHUVEcRQBDFaz0N2mgSz&#10;szG7JvHfu4WCt3m8z1mselOJlhpXWlYwHkUgiDOrS84VnE/bzzkI55E1VpZJwYMcrJaDtwXG2nZ8&#10;pDb1uQgh7GJUUHhfx1K6rCCDbmRr4sD92sagD7DJpW6wC+GmkpMomkmDJYeGAmvaFJRd07tR0GWH&#10;9nLa7+Th45JYviW3TfrzrdT7sF9/gfDU+5f4353oMH88hb9nwgVy+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vcrlfCAAAA3AAAAA8AAAAAAAAAAAAAAAAAlwIAAGRycy9kb3du&#10;cmV2LnhtbFBLBQYAAAAABAAEAPUAAACGAwAAAAA=&#10;" filled="f" stroked="f">
                  <o:lock v:ext="edit" aspectratio="t" text="t"/>
                </v:rect>
                <v:shape id="Picture 135" o:spid="_x0000_s1060" type="#_x0000_t75" style="position:absolute;left:1976;top:8354;width:7297;height:3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E&#10;aITDAAAA3AAAAA8AAABkcnMvZG93bnJldi54bWxET01rAjEQvQv9D2EK3mqiVJHVKFJoKawXtRW9&#10;DZtxd3EzWZJU1/76Rih4m8f7nPmys424kA+1Yw3DgQJBXDhTc6nha/f+MgURIrLBxjFpuFGA5eKp&#10;N8fMuCtv6LKNpUghHDLUUMXYZlKGoiKLYeBa4sSdnLcYE/SlNB6vKdw2cqTURFqsOTVU2NJbRcV5&#10;+2M1fPv8cCx/x/vph8LX9ajJi4PKte4/d6sZiEhdfIj/3Z8mzR9O4P5MukAu/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YRohMMAAADcAAAADwAAAAAAAAAAAAAAAACcAgAA&#10;ZHJzL2Rvd25yZXYueG1sUEsFBgAAAAAEAAQA9wAAAIwDAAAAAA==&#10;">
                  <v:imagedata r:id="rId32" o:title=""/>
                </v:shape>
                <v:shape id="AutoShape 136" o:spid="_x0000_s1061" type="#_x0000_t44" style="position:absolute;left:6123;top:8494;width:3373;height:31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Hj50wwAA&#10;ANwAAAAPAAAAZHJzL2Rvd25yZXYueG1sRE/basJAEH0X+g/LFPoiZmOlVWJWKdIWH4rWywcM2WkS&#10;zM6G7DaXv3cFwbc5nOuk695UoqXGlZYVTKMYBHFmdcm5gvPpa7IA4TyyxsoyKRjIwXr1NEox0bbj&#10;A7VHn4sQwi5BBYX3dSKlywoy6CJbEwfuzzYGfYBNLnWDXQg3lXyN43dpsOTQUGBNm4Kyy/HfKOi+&#10;B6Mvu8/2x/rZfnySw/73baPUy3P/sQThqfcP8d291WH+dA63Z8IFcnU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1Hj50wwAAANwAAAAPAAAAAAAAAAAAAAAAAJcCAABkcnMvZG93&#10;bnJldi54bWxQSwUGAAAAAAQABAD1AAAAhwMAAAAA&#10;" adj="-5085,35796,-768,12226" filled="f" fillcolor="#bfbfbf" strokecolor="red" strokeweight="1pt">
                  <v:fill opacity="29555f"/>
                  <v:stroke startarrow="open"/>
                  <v:textbox inset="0,0,0,0">
                    <w:txbxContent>
                      <w:p w14:paraId="4A94FA96" w14:textId="77777777" w:rsidR="008449DE" w:rsidRDefault="008449DE">
                        <w:pPr>
                          <w:pStyle w:val="iTableBody"/>
                          <w:rPr>
                            <w:color w:val="FF0000"/>
                          </w:rPr>
                        </w:pPr>
                        <w:r w:rsidRPr="00147E07">
                          <w:rPr>
                            <w:color w:val="FF0000"/>
                          </w:rPr>
                          <w:t>Existing Data File Labels for this file</w:t>
                        </w:r>
                      </w:p>
                    </w:txbxContent>
                  </v:textbox>
                  <o:callout v:ext="edit" minusy="t"/>
                </v:shape>
                <v:shape id="AutoShape 137" o:spid="_x0000_s1062" type="#_x0000_t44" style="position:absolute;left:6123;top:8930;width:3373;height:31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wQixwAA&#10;ANwAAAAPAAAAZHJzL2Rvd25yZXYueG1sRI9Pa8MwDMXvg30Ho8EuY3WaQRlp3VIGhUEH65+xXkWs&#10;JdliObW9Nvn21aHQm8R7eu+n2aJ3rTpRiI1nA+NRBoq49LbhysDXfvX8CiomZIutZzIwUITF/P5u&#10;hoX1Z97SaZcqJSEcCzRQp9QVWseyJodx5Dti0X58cJhkDZW2Ac8S7lqdZ9lEO2xYGmrs6K2m8m/3&#10;7wwcJ/nHd1iuj+thWP3mm8/D055ejHl86JdTUIn6dDNfr9+t4I+FVp6RCfT8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P3MEIscAAADcAAAADwAAAAAAAAAAAAAAAACXAgAAZHJz&#10;L2Rvd25yZXYueG1sUEsFBgAAAAAEAAQA9QAAAIsDAAAAAA==&#10;" adj="-15132,23026,-768,12226" filled="f" fillcolor="#bfbfbf" strokecolor="red" strokeweight="1pt">
                  <v:fill opacity="29555f"/>
                  <v:stroke startarrow="open"/>
                  <v:textbox inset="0,0,0,0">
                    <w:txbxContent>
                      <w:p w14:paraId="48DFC64E" w14:textId="77777777" w:rsidR="008449DE" w:rsidRDefault="008449DE">
                        <w:pPr>
                          <w:pStyle w:val="iTableBody"/>
                          <w:rPr>
                            <w:color w:val="FF0000"/>
                          </w:rPr>
                        </w:pPr>
                        <w:r>
                          <w:rPr>
                            <w:color w:val="FF0000"/>
                          </w:rPr>
                          <w:t>Text entry line</w:t>
                        </w:r>
                      </w:p>
                    </w:txbxContent>
                  </v:textbox>
                  <o:callout v:ext="edit" minusy="t"/>
                </v:shape>
                <v:shape id="AutoShape 138" o:spid="_x0000_s1063" type="#_x0000_t44" style="position:absolute;left:6123;top:10090;width:3373;height:56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gMIwwAA&#10;ANwAAAAPAAAAZHJzL2Rvd25yZXYueG1sRE/JbsIwEL1X4h+sQeqtOHBAJcWgCrGLC4s4D/E0SYnH&#10;ke2SlK+vKyFxm6e3znjamkrcyPnSsoJ+LwFBnFldcq7gdFy8vYPwAVljZZkU/JKH6aTzMsZU24b3&#10;dDuEXMQQ9ikqKEKoUyl9VpBB37M1ceS+rDMYInS51A6bGG4qOUiSoTRYcmwosKZZQdn18GMUNBez&#10;n2/Wu+3Vr+bfl01yduf7UqnXbvv5ASJQG57ih3ut4/z+CP6fiRfIy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YgMIwwAAANwAAAAPAAAAAAAAAAAAAAAAAJcCAABkcnMvZG93&#10;bnJldi54bWxQSwUGAAAAAAQABAD1AAAAhwMAAAAA&#10;" adj="-4111,4028,-768,6906" filled="f" fillcolor="#bfbfbf" strokecolor="red" strokeweight="1pt">
                  <v:fill opacity="29555f"/>
                  <v:stroke startarrow="open"/>
                  <v:textbox inset="0,0,0,0">
                    <w:txbxContent>
                      <w:p w14:paraId="414B4623" w14:textId="77777777" w:rsidR="008449DE" w:rsidRDefault="008449DE">
                        <w:pPr>
                          <w:pStyle w:val="iTableBody"/>
                          <w:rPr>
                            <w:color w:val="FF0000"/>
                          </w:rPr>
                        </w:pPr>
                        <w:r>
                          <w:rPr>
                            <w:color w:val="FF0000"/>
                          </w:rPr>
                          <w:t>Select from this list to assign an existing Label</w:t>
                        </w:r>
                      </w:p>
                    </w:txbxContent>
                  </v:textbox>
                </v:shape>
                <v:shape id="AutoShape 140" o:spid="_x0000_s1064" type="#_x0000_t44" style="position:absolute;left:6123;top:9329;width:3373;height:55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zXImxgAA&#10;ANwAAAAPAAAAZHJzL2Rvd25yZXYueG1sRI9Ba8JAEIXvhf6HZQre6qaCRVJXKYWCFwVTFXObZqdJ&#10;aHY27K4m/vvOoeBthvfmvW+W69F16kohtp4NvEwzUMSVty3XBg5fn88LUDEhW+w8k4EbRVivHh+W&#10;mFs/8J6uRaqVhHDM0UCTUp9rHauGHMap74lF+/HBYZI11NoGHCTcdXqWZa/aYcvS0GBPHw1Vv8XF&#10;GYi3odjOu3N5CbvT+H08lfP9ojRm8jS+v4FKNKa7+f96YwV/JvjyjEygV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JzXImxgAAANwAAAAPAAAAAAAAAAAAAAAAAJcCAABkcnMv&#10;ZG93bnJldi54bWxQSwUGAAAAAAQABAD1AAAAigMAAAAA&#10;" adj="-14530,8703,-768,7056" filled="f" fillcolor="#bfbfbf" strokecolor="red" strokeweight="1pt">
                  <v:fill opacity="29555f"/>
                  <v:stroke startarrow="open"/>
                  <v:textbox inset="0,0,0,0">
                    <w:txbxContent>
                      <w:p w14:paraId="3026D19B" w14:textId="77777777" w:rsidR="008449DE" w:rsidRDefault="008449DE">
                        <w:pPr>
                          <w:pStyle w:val="iTableBody"/>
                          <w:rPr>
                            <w:color w:val="FF0000"/>
                          </w:rPr>
                        </w:pPr>
                        <w:r>
                          <w:rPr>
                            <w:color w:val="FF0000"/>
                          </w:rPr>
                          <w:t>Select this or press Enter to create a new Label</w:t>
                        </w:r>
                      </w:p>
                    </w:txbxContent>
                  </v:textbox>
                  <o:callout v:ext="edit" minusy="t"/>
                </v:shape>
                <v:shapetype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139" o:spid="_x0000_s1065" type="#_x0000_t88" style="position:absolute;left:5217;top:9675;width:234;height:11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0FUcwwAA&#10;ANwAAAAPAAAAZHJzL2Rvd25yZXYueG1sRE9Na8JAEL0X+h+WKfRSzCahiKRZRRShXgo1eh+zYzY0&#10;Oxuz25j++26h4G0e73PK1WQ7MdLgW8cKsiQFQVw73XKj4FjtZgsQPiBr7ByTgh/ysFo+PpRYaHfj&#10;TxoPoRExhH2BCkwIfSGlrw1Z9InriSN3cYPFEOHQSD3gLYbbTuZpOpcWW44NBnvaGKq/Dt9WwX5z&#10;vm4/1q+nrUmrUZ/3p/zlkin1/DSt30AEmsJd/O9+13F+nsHfM/ECuf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00FUcwwAAANwAAAAPAAAAAAAAAAAAAAAAAJcCAABkcnMvZG93&#10;bnJldi54bWxQSwUGAAAAAAQABAD1AAAAhwMAAAAA&#10;" fillcolor="white [3212]" strokecolor="red" strokeweight="1pt"/>
                <w10:anchorlock/>
              </v:group>
            </w:pict>
          </mc:Fallback>
        </mc:AlternateContent>
      </w:r>
    </w:p>
    <w:p w14:paraId="6E423D68" w14:textId="77777777" w:rsidR="00B22976" w:rsidRDefault="00B22976" w:rsidP="00415DC9">
      <w:pPr>
        <w:pStyle w:val="iNormal"/>
      </w:pPr>
      <w:r>
        <w:t xml:space="preserve">Select the Label you require </w:t>
      </w:r>
      <w:r w:rsidR="000B0553">
        <w:t>from the dropdown</w:t>
      </w:r>
      <w:r>
        <w:t xml:space="preserve"> list using the mouse or the arrow </w:t>
      </w:r>
      <w:r w:rsidR="000B0553">
        <w:t>and</w:t>
      </w:r>
      <w:r>
        <w:t xml:space="preserve"> </w:t>
      </w:r>
      <w:r w:rsidR="000B0553">
        <w:t>Enter</w:t>
      </w:r>
      <w:r>
        <w:t xml:space="preserve"> key</w:t>
      </w:r>
      <w:r w:rsidR="000B0553">
        <w:t>s</w:t>
      </w:r>
      <w:r>
        <w:t>.</w:t>
      </w:r>
    </w:p>
    <w:p w14:paraId="7E3AA308" w14:textId="77777777" w:rsidR="000B0553" w:rsidRDefault="000B0553" w:rsidP="000B0553">
      <w:pPr>
        <w:pStyle w:val="iNormal"/>
      </w:pPr>
      <w:r>
        <w:t xml:space="preserve">You can enter a new Label which is not yet used for any Data File. That Label </w:t>
      </w:r>
      <w:r w:rsidR="00B144F6">
        <w:t>will</w:t>
      </w:r>
      <w:r>
        <w:t xml:space="preserve"> subsequently appear in the matching dropdown list when Labels are entered</w:t>
      </w:r>
      <w:r w:rsidR="009034FE">
        <w:t>, even</w:t>
      </w:r>
      <w:r>
        <w:t xml:space="preserve"> </w:t>
      </w:r>
      <w:r w:rsidR="009034FE">
        <w:t xml:space="preserve">for </w:t>
      </w:r>
      <w:r w:rsidR="00B144F6">
        <w:t>other Users</w:t>
      </w:r>
      <w:r>
        <w:t xml:space="preserve"> of your system.</w:t>
      </w:r>
    </w:p>
    <w:p w14:paraId="2A8D6B9C" w14:textId="77777777" w:rsidR="00B144F6" w:rsidRPr="00415DC9" w:rsidRDefault="00B144F6" w:rsidP="000B0553">
      <w:pPr>
        <w:pStyle w:val="iNormal"/>
        <w:rPr>
          <w:lang w:eastAsia="ja-JP"/>
        </w:rPr>
      </w:pPr>
      <w:r>
        <w:t xml:space="preserve">Click </w:t>
      </w:r>
      <w:r w:rsidR="009034FE">
        <w:t xml:space="preserve">again </w:t>
      </w:r>
      <w:r>
        <w:t>in the Labels entry box and follow the same procedure to add two or more Labels.</w:t>
      </w:r>
    </w:p>
    <w:p w14:paraId="0E660356" w14:textId="55DB2D9C" w:rsidR="00B22976" w:rsidRDefault="00565BD9" w:rsidP="00415DC9">
      <w:pPr>
        <w:pStyle w:val="iNormal"/>
        <w:rPr>
          <w:ins w:id="607" w:author="Cathryn Chamley" w:date="2015-12-14T14:57:00Z"/>
        </w:rPr>
      </w:pPr>
      <w:ins w:id="608" w:author="Cathryn Chamley" w:date="2015-12-14T14:58:00Z">
        <w:r>
          <w:rPr>
            <w:noProof/>
            <w:lang w:val="en-US"/>
          </w:rPr>
          <mc:AlternateContent>
            <mc:Choice Requires="wps">
              <w:drawing>
                <wp:anchor distT="0" distB="0" distL="114300" distR="114300" simplePos="0" relativeHeight="251787776" behindDoc="0" locked="0" layoutInCell="1" allowOverlap="1" wp14:anchorId="7EAD3B56" wp14:editId="26EC7AF7">
                  <wp:simplePos x="0" y="0"/>
                  <wp:positionH relativeFrom="column">
                    <wp:posOffset>-768350</wp:posOffset>
                  </wp:positionH>
                  <wp:positionV relativeFrom="paragraph">
                    <wp:posOffset>322580</wp:posOffset>
                  </wp:positionV>
                  <wp:extent cx="579120" cy="375285"/>
                  <wp:effectExtent l="0" t="0" r="0" b="5715"/>
                  <wp:wrapNone/>
                  <wp:docPr id="165" name="Text Box 165"/>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C9A56FE" w14:textId="77777777" w:rsidR="008449DE" w:rsidRPr="00850A9C" w:rsidRDefault="008449DE" w:rsidP="00565BD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5" o:spid="_x0000_s1066" type="#_x0000_t202" style="position:absolute;left:0;text-align:left;margin-left:-60.45pt;margin-top:25.4pt;width:45.6pt;height:29.55pt;z-index:251787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PWa7MCAACw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" filled="f" stroked="f">
                  <v:textbox style="mso-fit-shape-to-text:t">
                    <w:txbxContent>
                      <w:p w14:paraId="1C9A56FE" w14:textId="77777777" w:rsidR="008449DE" w:rsidRPr="00850A9C" w:rsidRDefault="008449DE" w:rsidP="00565BD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ins>
      <w:r w:rsidR="009034FE">
        <w:t>An e</w:t>
      </w:r>
      <w:r w:rsidR="00B22976">
        <w:t>xi</w:t>
      </w:r>
      <w:r w:rsidR="009034FE">
        <w:t>sting Label</w:t>
      </w:r>
      <w:r w:rsidR="00B22976">
        <w:t xml:space="preserve"> can be removed </w:t>
      </w:r>
      <w:r w:rsidR="000B0553">
        <w:t xml:space="preserve">from the </w:t>
      </w:r>
      <w:r w:rsidR="00B144F6">
        <w:t>Data F</w:t>
      </w:r>
      <w:r w:rsidR="000B0553">
        <w:t xml:space="preserve">ile </w:t>
      </w:r>
      <w:r w:rsidR="00B22976">
        <w:t>by clicking the X associated with the Label.</w:t>
      </w:r>
    </w:p>
    <w:p w14:paraId="4A3CC076" w14:textId="43D905A9" w:rsidR="00565BD9" w:rsidRDefault="00565BD9" w:rsidP="00415DC9">
      <w:pPr>
        <w:pStyle w:val="iNormal"/>
      </w:pPr>
      <w:ins w:id="609" w:author="Cathryn Chamley" w:date="2015-12-14T14:57:00Z">
        <w:r>
          <w:t>Grant Numbers are entered in the same way as Labels</w:t>
        </w:r>
      </w:ins>
      <w:ins w:id="610" w:author="Cathryn Chamley" w:date="2015-12-14T15:32:00Z">
        <w:r w:rsidR="006400D3">
          <w:t>.</w:t>
        </w:r>
      </w:ins>
    </w:p>
    <w:p w14:paraId="42D6B84E" w14:textId="5471A5A5" w:rsidR="00565BD9" w:rsidRDefault="00565BD9" w:rsidP="00B6457B">
      <w:pPr>
        <w:pStyle w:val="iHeading2"/>
        <w:rPr>
          <w:ins w:id="611" w:author="Cathryn Chamley" w:date="2015-12-14T14:58:00Z"/>
        </w:rPr>
      </w:pPr>
      <w:bookmarkStart w:id="612" w:name="_Toc311807503"/>
      <w:ins w:id="613" w:author="Cathryn Chamley" w:date="2015-12-14T15:00:00Z">
        <w:r>
          <w:rPr>
            <w:noProof/>
            <w:lang w:val="en-US"/>
          </w:rPr>
          <w:lastRenderedPageBreak/>
          <mc:AlternateContent>
            <mc:Choice Requires="wps">
              <w:drawing>
                <wp:anchor distT="0" distB="0" distL="114300" distR="114300" simplePos="0" relativeHeight="251789824" behindDoc="0" locked="0" layoutInCell="1" allowOverlap="1" wp14:anchorId="0CC1C4FC" wp14:editId="59362F45">
                  <wp:simplePos x="0" y="0"/>
                  <wp:positionH relativeFrom="column">
                    <wp:posOffset>-768350</wp:posOffset>
                  </wp:positionH>
                  <wp:positionV relativeFrom="paragraph">
                    <wp:posOffset>-114300</wp:posOffset>
                  </wp:positionV>
                  <wp:extent cx="579120" cy="375285"/>
                  <wp:effectExtent l="0" t="0" r="0" b="5715"/>
                  <wp:wrapNone/>
                  <wp:docPr id="168" name="Text Box 168"/>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132370F" w14:textId="77777777" w:rsidR="008449DE" w:rsidRPr="00850A9C" w:rsidRDefault="008449DE" w:rsidP="00565BD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8" o:spid="_x0000_s1067" type="#_x0000_t202" style="position:absolute;left:0;text-align:left;margin-left:-60.45pt;margin-top:-8.95pt;width:45.6pt;height:29.55pt;z-index:251789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3eBLECAACw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" filled="f" stroked="f">
                  <v:textbox style="mso-fit-shape-to-text:t">
                    <w:txbxContent>
                      <w:p w14:paraId="5132370F" w14:textId="77777777" w:rsidR="008449DE" w:rsidRPr="00850A9C" w:rsidRDefault="008449DE" w:rsidP="00565BD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ins>
      <w:ins w:id="614" w:author="Cathryn Chamley" w:date="2015-12-14T14:58:00Z">
        <w:r>
          <w:t>Entering Related Websites</w:t>
        </w:r>
        <w:bookmarkEnd w:id="612"/>
      </w:ins>
    </w:p>
    <w:p w14:paraId="4A2AC406" w14:textId="460953E8" w:rsidR="00565BD9" w:rsidRDefault="00565BD9">
      <w:pPr>
        <w:pStyle w:val="iNormal"/>
        <w:rPr>
          <w:ins w:id="615" w:author="Cathryn Chamley" w:date="2015-12-14T14:59:00Z"/>
        </w:rPr>
        <w:pPrChange w:id="616" w:author="Cathryn Chamley" w:date="2015-12-14T14:58:00Z">
          <w:pPr>
            <w:pStyle w:val="iHeading2"/>
          </w:pPr>
        </w:pPrChange>
      </w:pPr>
      <w:ins w:id="617" w:author="Cathryn Chamley" w:date="2015-12-14T14:59:00Z">
        <w:r>
          <w:t xml:space="preserve">A user may define a list of URLs that are related to a package, and these are entered into the “Related Websites” field. Related Websites are entered in a similar </w:t>
        </w:r>
      </w:ins>
      <w:ins w:id="618" w:author="Cathryn Chamley" w:date="2015-12-14T15:00:00Z">
        <w:r>
          <w:t>fashion</w:t>
        </w:r>
      </w:ins>
      <w:ins w:id="619" w:author="Cathryn Chamley" w:date="2015-12-14T14:59:00Z">
        <w:r>
          <w:t xml:space="preserve"> to Labels, except that the entered URLs are also validated to ensure that they conform to common URL standards.</w:t>
        </w:r>
      </w:ins>
    </w:p>
    <w:p w14:paraId="53F3AB8E" w14:textId="03EEA950" w:rsidR="00565BD9" w:rsidRDefault="0053698A">
      <w:pPr>
        <w:pStyle w:val="iNormal"/>
        <w:rPr>
          <w:ins w:id="620" w:author="Cathryn Chamley" w:date="2015-12-14T15:07:00Z"/>
        </w:rPr>
        <w:pPrChange w:id="621" w:author="Cathryn Chamley" w:date="2015-12-14T14:58:00Z">
          <w:pPr>
            <w:pStyle w:val="iHeading2"/>
          </w:pPr>
        </w:pPrChange>
      </w:pPr>
      <w:ins w:id="622" w:author="Cathryn Chamley" w:date="2015-12-14T15:06:00Z">
        <w:r>
          <w:t>When creating or editing package metadata, the user can enter any text (including spaces), and then hit the “Enter</w:t>
        </w:r>
      </w:ins>
      <w:ins w:id="623" w:author="Cathryn Chamley" w:date="2015-12-14T15:07:00Z">
        <w:r>
          <w:t>” key. When the “Enter” key is hit, a new “Related Websites” entry will be added. In the example below, the user has entered “the end” as a Related Website, and hit enter:</w:t>
        </w:r>
      </w:ins>
    </w:p>
    <w:p w14:paraId="44BF8F71" w14:textId="43122B86" w:rsidR="0053698A" w:rsidRDefault="0082023E">
      <w:pPr>
        <w:pStyle w:val="iNormal"/>
        <w:rPr>
          <w:ins w:id="624" w:author="Cathryn Chamley" w:date="2015-12-14T15:35:00Z"/>
        </w:rPr>
        <w:pPrChange w:id="625" w:author="Cathryn Chamley" w:date="2015-12-14T14:58:00Z">
          <w:pPr>
            <w:pStyle w:val="iHeading2"/>
          </w:pPr>
        </w:pPrChange>
      </w:pPr>
      <w:ins w:id="626" w:author="Cathryn Chamley" w:date="2015-12-14T15:34:00Z">
        <w:r w:rsidRPr="005066AC">
          <w:rPr>
            <w:noProof/>
            <w:lang w:val="en-US"/>
          </w:rPr>
          <w:drawing>
            <wp:inline distT="0" distB="0" distL="0" distR="0" wp14:anchorId="2B1C7F49" wp14:editId="2E02B814">
              <wp:extent cx="2182388" cy="607272"/>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2-14 at 3.22.06 pm.png"/>
                      <pic:cNvPicPr/>
                    </pic:nvPicPr>
                    <pic:blipFill>
                      <a:blip r:embed="rId33">
                        <a:extLst>
                          <a:ext uri="{28A0092B-C50C-407E-A947-70E740481C1C}">
                            <a14:useLocalDpi xmlns:a14="http://schemas.microsoft.com/office/drawing/2010/main" val="0"/>
                          </a:ext>
                        </a:extLst>
                      </a:blip>
                      <a:stretch>
                        <a:fillRect/>
                      </a:stretch>
                    </pic:blipFill>
                    <pic:spPr>
                      <a:xfrm>
                        <a:off x="0" y="0"/>
                        <a:ext cx="2182880" cy="607409"/>
                      </a:xfrm>
                      <a:prstGeom prst="rect">
                        <a:avLst/>
                      </a:prstGeom>
                      <a:noFill/>
                      <a:ln>
                        <a:noFill/>
                      </a:ln>
                    </pic:spPr>
                  </pic:pic>
                </a:graphicData>
              </a:graphic>
            </wp:inline>
          </w:drawing>
        </w:r>
      </w:ins>
    </w:p>
    <w:p w14:paraId="2418B264" w14:textId="7289ED64" w:rsidR="00971372" w:rsidRDefault="00971372">
      <w:pPr>
        <w:pStyle w:val="iNormal"/>
        <w:rPr>
          <w:ins w:id="627" w:author="Cathryn Chamley" w:date="2015-12-14T15:36:00Z"/>
        </w:rPr>
        <w:pPrChange w:id="628" w:author="Cathryn Chamley" w:date="2015-12-14T14:58:00Z">
          <w:pPr>
            <w:pStyle w:val="iHeading2"/>
          </w:pPr>
        </w:pPrChange>
      </w:pPr>
      <w:ins w:id="629" w:author="Cathryn Chamley" w:date="2015-12-14T15:35:00Z">
        <w:r>
          <w:t xml:space="preserve">Since “the end” is not a valid URL, an error message will be displayed when the user clicks “Create Package” – and the user will be prevented from creating the package until the </w:t>
        </w:r>
      </w:ins>
      <w:ins w:id="630" w:author="Cathryn Chamley" w:date="2015-12-14T15:36:00Z">
        <w:r>
          <w:t xml:space="preserve">problematic </w:t>
        </w:r>
      </w:ins>
      <w:ins w:id="631" w:author="Cathryn Chamley" w:date="2015-12-14T15:35:00Z">
        <w:r>
          <w:t>URL is removed:</w:t>
        </w:r>
      </w:ins>
    </w:p>
    <w:p w14:paraId="30651BC0" w14:textId="6F69F152" w:rsidR="00971372" w:rsidRDefault="00971372">
      <w:pPr>
        <w:pStyle w:val="iNormal"/>
        <w:rPr>
          <w:ins w:id="632" w:author="Cathryn Chamley" w:date="2015-12-14T15:39:00Z"/>
        </w:rPr>
        <w:pPrChange w:id="633" w:author="Cathryn Chamley" w:date="2015-12-14T14:58:00Z">
          <w:pPr>
            <w:pStyle w:val="iHeading2"/>
          </w:pPr>
        </w:pPrChange>
      </w:pPr>
      <w:ins w:id="634" w:author="Cathryn Chamley" w:date="2015-12-14T15:36:00Z">
        <w:r w:rsidRPr="005066AC">
          <w:rPr>
            <w:noProof/>
            <w:lang w:val="en-US"/>
          </w:rPr>
          <w:drawing>
            <wp:inline distT="0" distB="0" distL="0" distR="0" wp14:anchorId="4E5BBBDE" wp14:editId="062F1DD8">
              <wp:extent cx="2691364" cy="912072"/>
              <wp:effectExtent l="0" t="0" r="12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5-12-14 at 3.36.33 pm.png"/>
                      <pic:cNvPicPr/>
                    </pic:nvPicPr>
                    <pic:blipFill>
                      <a:blip r:embed="rId34">
                        <a:extLst>
                          <a:ext uri="{28A0092B-C50C-407E-A947-70E740481C1C}">
                            <a14:useLocalDpi xmlns:a14="http://schemas.microsoft.com/office/drawing/2010/main" val="0"/>
                          </a:ext>
                        </a:extLst>
                      </a:blip>
                      <a:stretch>
                        <a:fillRect/>
                      </a:stretch>
                    </pic:blipFill>
                    <pic:spPr>
                      <a:xfrm>
                        <a:off x="0" y="0"/>
                        <a:ext cx="2693066" cy="912649"/>
                      </a:xfrm>
                      <a:prstGeom prst="rect">
                        <a:avLst/>
                      </a:prstGeom>
                      <a:noFill/>
                      <a:ln>
                        <a:noFill/>
                      </a:ln>
                    </pic:spPr>
                  </pic:pic>
                </a:graphicData>
              </a:graphic>
            </wp:inline>
          </w:drawing>
        </w:r>
      </w:ins>
    </w:p>
    <w:p w14:paraId="491D3784" w14:textId="5275B382" w:rsidR="00971372" w:rsidRDefault="00971372">
      <w:pPr>
        <w:pStyle w:val="iNormal"/>
        <w:rPr>
          <w:ins w:id="635" w:author="Cathryn Chamley" w:date="2015-12-14T15:40:00Z"/>
        </w:rPr>
        <w:pPrChange w:id="636" w:author="Cathryn Chamley" w:date="2015-12-14T14:58:00Z">
          <w:pPr>
            <w:pStyle w:val="iHeading2"/>
          </w:pPr>
        </w:pPrChange>
      </w:pPr>
      <w:ins w:id="637" w:author="Cathryn Chamley" w:date="2015-12-14T15:39:00Z">
        <w:r>
          <w:t xml:space="preserve">Like Labels, the Related Website field tries to match the text entered by the user against previously entered websites, and will offer suggestions based on other </w:t>
        </w:r>
      </w:ins>
      <w:ins w:id="638" w:author="Cathryn Chamley" w:date="2015-12-14T15:40:00Z">
        <w:r>
          <w:t>“Related Websites” already entered into Diver:</w:t>
        </w:r>
      </w:ins>
    </w:p>
    <w:p w14:paraId="1E58DF28" w14:textId="262D2EAB" w:rsidR="00971372" w:rsidRPr="00565BD9" w:rsidRDefault="00971372">
      <w:pPr>
        <w:pStyle w:val="iNormal"/>
        <w:rPr>
          <w:ins w:id="639" w:author="Cathryn Chamley" w:date="2015-12-14T14:58:00Z"/>
        </w:rPr>
        <w:pPrChange w:id="640" w:author="Cathryn Chamley" w:date="2015-12-14T14:58:00Z">
          <w:pPr>
            <w:pStyle w:val="iHeading2"/>
          </w:pPr>
        </w:pPrChange>
      </w:pPr>
      <w:ins w:id="641" w:author="Cathryn Chamley" w:date="2015-12-14T15:42:00Z">
        <w:r w:rsidRPr="005066AC">
          <w:rPr>
            <w:noProof/>
            <w:lang w:val="en-US"/>
          </w:rPr>
          <w:drawing>
            <wp:inline distT="0" distB="0" distL="0" distR="0" wp14:anchorId="2E641B82" wp14:editId="15DC38A2">
              <wp:extent cx="2923963" cy="956933"/>
              <wp:effectExtent l="152400" t="127000" r="149860" b="1866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2-14 at 3.41.31 pm.png"/>
                      <pic:cNvPicPr/>
                    </pic:nvPicPr>
                    <pic:blipFill>
                      <a:blip r:embed="rId35">
                        <a:extLst>
                          <a:ext uri="{28A0092B-C50C-407E-A947-70E740481C1C}">
                            <a14:useLocalDpi xmlns:a14="http://schemas.microsoft.com/office/drawing/2010/main" val="0"/>
                          </a:ext>
                        </a:extLst>
                      </a:blip>
                      <a:stretch>
                        <a:fillRect/>
                      </a:stretch>
                    </pic:blipFill>
                    <pic:spPr>
                      <a:xfrm>
                        <a:off x="0" y="0"/>
                        <a:ext cx="2930391" cy="9590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7A9AAE8A" w14:textId="77777777" w:rsidR="00680CE3" w:rsidRDefault="00680CE3" w:rsidP="00B6457B">
      <w:pPr>
        <w:pStyle w:val="iHeading2"/>
      </w:pPr>
      <w:bookmarkStart w:id="642" w:name="_Toc311807504"/>
      <w:r>
        <w:t>Signing Out</w:t>
      </w:r>
      <w:bookmarkEnd w:id="600"/>
      <w:bookmarkEnd w:id="601"/>
      <w:bookmarkEnd w:id="642"/>
    </w:p>
    <w:p w14:paraId="1B26DC18" w14:textId="77777777" w:rsidR="00926CF4" w:rsidRDefault="0073599A" w:rsidP="00680CE3">
      <w:pPr>
        <w:pStyle w:val="iNormal"/>
        <w:rPr>
          <w:lang w:eastAsia="ja-JP"/>
        </w:rPr>
      </w:pPr>
      <w:r>
        <w:rPr>
          <w:lang w:eastAsia="ja-JP"/>
        </w:rPr>
        <w:t>Click on your login email address</w:t>
      </w:r>
      <w:r w:rsidR="00680CE3">
        <w:rPr>
          <w:lang w:eastAsia="ja-JP"/>
        </w:rPr>
        <w:t xml:space="preserve"> at the top right of the screen to see a </w:t>
      </w:r>
      <w:r w:rsidR="00FA0A3A">
        <w:rPr>
          <w:lang w:eastAsia="ja-JP"/>
        </w:rPr>
        <w:t>dropdown</w:t>
      </w:r>
      <w:r w:rsidR="00926CF4">
        <w:rPr>
          <w:lang w:eastAsia="ja-JP"/>
        </w:rPr>
        <w:t xml:space="preserve"> menu.</w:t>
      </w:r>
    </w:p>
    <w:p w14:paraId="3CD65737" w14:textId="77777777" w:rsidR="00351BB3" w:rsidRDefault="00E464DC">
      <w:pPr>
        <w:pStyle w:val="iFigureCaption"/>
      </w:pPr>
      <w:r>
        <w:rPr>
          <w:noProof/>
          <w:lang w:val="en-US"/>
        </w:rPr>
        <w:drawing>
          <wp:inline distT="0" distB="0" distL="0" distR="0" wp14:anchorId="4B054890" wp14:editId="24BDA9DC">
            <wp:extent cx="2924872" cy="1063132"/>
            <wp:effectExtent l="19050" t="0" r="8828"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a:srcRect l="60229" t="32500" r="2522" b="23750"/>
                    <a:stretch>
                      <a:fillRect/>
                    </a:stretch>
                  </pic:blipFill>
                  <pic:spPr bwMode="auto">
                    <a:xfrm>
                      <a:off x="0" y="0"/>
                      <a:ext cx="2926096" cy="1063577"/>
                    </a:xfrm>
                    <a:prstGeom prst="rect">
                      <a:avLst/>
                    </a:prstGeom>
                    <a:noFill/>
                    <a:ln w="9525">
                      <a:noFill/>
                      <a:miter lim="800000"/>
                      <a:headEnd/>
                      <a:tailEnd/>
                    </a:ln>
                  </pic:spPr>
                </pic:pic>
              </a:graphicData>
            </a:graphic>
          </wp:inline>
        </w:drawing>
      </w:r>
    </w:p>
    <w:p w14:paraId="05DCB24D" w14:textId="331BB64C" w:rsidR="00680CE3" w:rsidRPr="00680CE3" w:rsidRDefault="00680CE3" w:rsidP="00680CE3">
      <w:pPr>
        <w:pStyle w:val="iNormal"/>
        <w:rPr>
          <w:lang w:eastAsia="ja-JP"/>
        </w:rPr>
      </w:pPr>
      <w:r>
        <w:rPr>
          <w:lang w:eastAsia="ja-JP"/>
        </w:rPr>
        <w:t xml:space="preserve">Click </w:t>
      </w:r>
      <w:r w:rsidR="00147E07" w:rsidRPr="00147E07">
        <w:t xml:space="preserve">on </w:t>
      </w:r>
      <w:r w:rsidR="00147E07" w:rsidRPr="00147E07">
        <w:rPr>
          <w:rStyle w:val="iOption"/>
        </w:rPr>
        <w:sym w:font="Wingdings" w:char="F0DF"/>
      </w:r>
      <w:r w:rsidR="00147E07" w:rsidRPr="00147E07">
        <w:rPr>
          <w:rStyle w:val="iOption"/>
        </w:rPr>
        <w:t> Sign Out</w:t>
      </w:r>
      <w:r w:rsidR="00147E07" w:rsidRPr="00147E07">
        <w:t xml:space="preserve"> to</w:t>
      </w:r>
      <w:r>
        <w:rPr>
          <w:lang w:eastAsia="ja-JP"/>
        </w:rPr>
        <w:t xml:space="preserve"> finish your </w:t>
      </w:r>
      <w:r w:rsidR="00CF08BB">
        <w:rPr>
          <w:lang w:eastAsia="ja-JP"/>
        </w:rPr>
        <w:t>DIVER</w:t>
      </w:r>
      <w:r>
        <w:rPr>
          <w:lang w:eastAsia="ja-JP"/>
        </w:rPr>
        <w:t xml:space="preserve"> session.</w:t>
      </w:r>
    </w:p>
    <w:p w14:paraId="7EB0D4DD" w14:textId="77777777" w:rsidR="00CE7E45" w:rsidRDefault="00CE7E45" w:rsidP="00B6457B">
      <w:pPr>
        <w:pStyle w:val="iHeading2"/>
      </w:pPr>
      <w:bookmarkStart w:id="643" w:name="_Ref351623286"/>
      <w:bookmarkStart w:id="644" w:name="_Ref351623309"/>
      <w:bookmarkStart w:id="645" w:name="_Ref352848230"/>
      <w:bookmarkStart w:id="646" w:name="_Toc311807505"/>
      <w:r>
        <w:lastRenderedPageBreak/>
        <w:t xml:space="preserve">Changing Your </w:t>
      </w:r>
      <w:r w:rsidR="00775E84">
        <w:t xml:space="preserve">User </w:t>
      </w:r>
      <w:r>
        <w:t>Settings</w:t>
      </w:r>
      <w:bookmarkEnd w:id="643"/>
      <w:bookmarkEnd w:id="644"/>
      <w:bookmarkEnd w:id="645"/>
      <w:bookmarkEnd w:id="646"/>
    </w:p>
    <w:p w14:paraId="60E31885" w14:textId="77777777" w:rsidR="00680CE3" w:rsidRDefault="0073599A" w:rsidP="00680CE3">
      <w:pPr>
        <w:pStyle w:val="iNormal"/>
        <w:rPr>
          <w:lang w:eastAsia="ja-JP"/>
        </w:rPr>
      </w:pPr>
      <w:r>
        <w:rPr>
          <w:lang w:eastAsia="ja-JP"/>
        </w:rPr>
        <w:t>Click on your login email address</w:t>
      </w:r>
      <w:r w:rsidR="00680CE3">
        <w:rPr>
          <w:lang w:eastAsia="ja-JP"/>
        </w:rPr>
        <w:t xml:space="preserve"> at the top right of the screen to see </w:t>
      </w:r>
      <w:r w:rsidR="007B1524">
        <w:rPr>
          <w:lang w:eastAsia="ja-JP"/>
        </w:rPr>
        <w:t xml:space="preserve">the </w:t>
      </w:r>
      <w:r w:rsidR="00FA0A3A">
        <w:rPr>
          <w:lang w:eastAsia="ja-JP"/>
        </w:rPr>
        <w:t>dropdown</w:t>
      </w:r>
      <w:r w:rsidR="00680CE3">
        <w:rPr>
          <w:lang w:eastAsia="ja-JP"/>
        </w:rPr>
        <w:t xml:space="preserve"> menu. Click on </w:t>
      </w:r>
      <w:r w:rsidR="00680CE3" w:rsidRPr="00775E84">
        <w:rPr>
          <w:rStyle w:val="iOption"/>
        </w:rPr>
        <w:t>Settings</w:t>
      </w:r>
      <w:r w:rsidR="00680CE3">
        <w:rPr>
          <w:lang w:eastAsia="ja-JP"/>
        </w:rPr>
        <w:t xml:space="preserve"> to access the three tabs</w:t>
      </w:r>
      <w:r w:rsidR="00B144F6">
        <w:rPr>
          <w:lang w:eastAsia="ja-JP"/>
        </w:rPr>
        <w:t xml:space="preserve"> described in the following sub-sections</w:t>
      </w:r>
      <w:r w:rsidR="00680CE3">
        <w:rPr>
          <w:lang w:eastAsia="ja-JP"/>
        </w:rPr>
        <w:t>.</w:t>
      </w:r>
    </w:p>
    <w:p w14:paraId="03309870" w14:textId="6A09343E" w:rsidR="00680CE3" w:rsidRPr="00680CE3" w:rsidRDefault="00680CE3" w:rsidP="00680CE3">
      <w:pPr>
        <w:pStyle w:val="iNormal"/>
        <w:rPr>
          <w:lang w:eastAsia="ja-JP"/>
        </w:rPr>
      </w:pPr>
      <w:r>
        <w:rPr>
          <w:lang w:eastAsia="ja-JP"/>
        </w:rPr>
        <w:t xml:space="preserve">When finished, click on the Home </w:t>
      </w:r>
      <w:r w:rsidR="005F0160">
        <w:rPr>
          <w:noProof/>
          <w:lang w:val="en-US"/>
        </w:rPr>
        <w:drawing>
          <wp:inline distT="0" distB="0" distL="0" distR="0" wp14:anchorId="1B2A25D4" wp14:editId="3AFA05BD">
            <wp:extent cx="160655" cy="152400"/>
            <wp:effectExtent l="0" t="0" r="0" b="0"/>
            <wp:docPr id="11" name="Picture 1"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omeButt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655" cy="152400"/>
                    </a:xfrm>
                    <a:prstGeom prst="rect">
                      <a:avLst/>
                    </a:prstGeom>
                    <a:noFill/>
                    <a:ln>
                      <a:noFill/>
                    </a:ln>
                  </pic:spPr>
                </pic:pic>
              </a:graphicData>
            </a:graphic>
          </wp:inline>
        </w:drawing>
      </w:r>
      <w:r w:rsidR="00DD0964">
        <w:rPr>
          <w:lang w:eastAsia="ja-JP"/>
        </w:rPr>
        <w:t xml:space="preserve"> </w:t>
      </w:r>
      <w:r>
        <w:rPr>
          <w:lang w:eastAsia="ja-JP"/>
        </w:rPr>
        <w:t xml:space="preserve">button to return to the </w:t>
      </w:r>
      <w:r w:rsidR="00CF08BB">
        <w:rPr>
          <w:lang w:eastAsia="ja-JP"/>
        </w:rPr>
        <w:t>DIVER</w:t>
      </w:r>
      <w:r w:rsidR="004F1EF9">
        <w:rPr>
          <w:lang w:eastAsia="ja-JP"/>
        </w:rPr>
        <w:t xml:space="preserve"> Main S</w:t>
      </w:r>
      <w:r>
        <w:rPr>
          <w:lang w:eastAsia="ja-JP"/>
        </w:rPr>
        <w:t>creen.</w:t>
      </w:r>
    </w:p>
    <w:p w14:paraId="7A54A64C" w14:textId="77777777" w:rsidR="00CE7E45" w:rsidRDefault="00CE7E45" w:rsidP="00CE7E45">
      <w:pPr>
        <w:pStyle w:val="iHeading3"/>
      </w:pPr>
      <w:bookmarkStart w:id="647" w:name="_Toc311807506"/>
      <w:r>
        <w:t>Overview Tab</w:t>
      </w:r>
      <w:bookmarkEnd w:id="647"/>
    </w:p>
    <w:p w14:paraId="1C7CB8DC" w14:textId="77777777" w:rsidR="00A04BDA" w:rsidRDefault="00A04BDA" w:rsidP="00A04BDA">
      <w:pPr>
        <w:pStyle w:val="iNormal"/>
      </w:pPr>
      <w:r>
        <w:t xml:space="preserve">This tab displays a summary of your </w:t>
      </w:r>
      <w:r w:rsidR="001902BA">
        <w:t>User</w:t>
      </w:r>
      <w:r>
        <w:t xml:space="preserve"> information.</w:t>
      </w:r>
    </w:p>
    <w:p w14:paraId="77CC9514" w14:textId="77777777" w:rsidR="00402AB6" w:rsidRPr="001E69B1" w:rsidRDefault="005F0160" w:rsidP="001E69B1">
      <w:pPr>
        <w:pStyle w:val="iFigureCaption"/>
      </w:pPr>
      <w:r>
        <w:rPr>
          <w:noProof/>
          <w:lang w:val="en-US"/>
        </w:rPr>
        <w:drawing>
          <wp:inline distT="0" distB="0" distL="0" distR="0" wp14:anchorId="24BB07B1" wp14:editId="3622D796">
            <wp:extent cx="3577953" cy="2480179"/>
            <wp:effectExtent l="190500" t="152400" r="174897" b="129671"/>
            <wp:docPr id="1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8"/>
                    <pic:cNvPicPr>
                      <a:picLocks noChangeAspect="1" noChangeArrowheads="1"/>
                    </pic:cNvPicPr>
                  </pic:nvPicPr>
                  <pic:blipFill>
                    <a:blip r:embed="rId37"/>
                    <a:srcRect l="6459" t="22333" r="40697" b="26534"/>
                    <a:stretch>
                      <a:fillRect/>
                    </a:stretch>
                  </pic:blipFill>
                  <pic:spPr bwMode="auto">
                    <a:xfrm>
                      <a:off x="0" y="0"/>
                      <a:ext cx="3578659" cy="2480668"/>
                    </a:xfrm>
                    <a:prstGeom prst="rect">
                      <a:avLst/>
                    </a:prstGeom>
                    <a:ln>
                      <a:noFill/>
                    </a:ln>
                    <a:effectLst>
                      <a:outerShdw blurRad="190500" algn="tl" rotWithShape="0">
                        <a:srgbClr val="000000">
                          <a:alpha val="70000"/>
                        </a:srgbClr>
                      </a:outerShdw>
                    </a:effectLst>
                  </pic:spPr>
                </pic:pic>
              </a:graphicData>
            </a:graphic>
          </wp:inline>
        </w:drawing>
      </w:r>
    </w:p>
    <w:tbl>
      <w:tblPr>
        <w:tblW w:w="0" w:type="auto"/>
        <w:tblLook w:val="04A0" w:firstRow="1" w:lastRow="0" w:firstColumn="1" w:lastColumn="0" w:noHBand="0" w:noVBand="1"/>
      </w:tblPr>
      <w:tblGrid>
        <w:gridCol w:w="1809"/>
        <w:gridCol w:w="7471"/>
      </w:tblGrid>
      <w:tr w:rsidR="00402AB6" w:rsidRPr="00582270" w14:paraId="13452C44" w14:textId="77777777" w:rsidTr="00582270">
        <w:tc>
          <w:tcPr>
            <w:tcW w:w="1809" w:type="dxa"/>
            <w:shd w:val="clear" w:color="auto" w:fill="auto"/>
          </w:tcPr>
          <w:p w14:paraId="7E801334" w14:textId="77777777" w:rsidR="00402AB6" w:rsidRPr="00582270" w:rsidRDefault="00402AB6" w:rsidP="00582270">
            <w:pPr>
              <w:pStyle w:val="iNormal"/>
              <w:jc w:val="left"/>
            </w:pPr>
            <w:r w:rsidRPr="00582270">
              <w:t>User Name</w:t>
            </w:r>
          </w:p>
        </w:tc>
        <w:tc>
          <w:tcPr>
            <w:tcW w:w="7471" w:type="dxa"/>
            <w:shd w:val="clear" w:color="auto" w:fill="auto"/>
          </w:tcPr>
          <w:p w14:paraId="126DA44F" w14:textId="77777777" w:rsidR="00402AB6" w:rsidRPr="00582270" w:rsidRDefault="00402AB6" w:rsidP="003C7A76">
            <w:pPr>
              <w:pStyle w:val="iNormal"/>
            </w:pPr>
            <w:r w:rsidRPr="00582270">
              <w:t>Your valid email address which you use for logging on.</w:t>
            </w:r>
          </w:p>
        </w:tc>
      </w:tr>
      <w:tr w:rsidR="00402AB6" w:rsidRPr="00582270" w14:paraId="1D3BE09A" w14:textId="77777777" w:rsidTr="00582270">
        <w:tc>
          <w:tcPr>
            <w:tcW w:w="1809" w:type="dxa"/>
            <w:shd w:val="clear" w:color="auto" w:fill="auto"/>
          </w:tcPr>
          <w:p w14:paraId="5FBFDDB4" w14:textId="77777777" w:rsidR="00402AB6" w:rsidRPr="00582270" w:rsidRDefault="00402AB6" w:rsidP="00582270">
            <w:pPr>
              <w:pStyle w:val="iNormal"/>
              <w:jc w:val="left"/>
            </w:pPr>
            <w:r w:rsidRPr="00582270">
              <w:t>First Name</w:t>
            </w:r>
            <w:r w:rsidRPr="00582270">
              <w:br/>
              <w:t>Last Name</w:t>
            </w:r>
          </w:p>
        </w:tc>
        <w:tc>
          <w:tcPr>
            <w:tcW w:w="7471" w:type="dxa"/>
            <w:shd w:val="clear" w:color="auto" w:fill="auto"/>
          </w:tcPr>
          <w:p w14:paraId="5EA93AA6" w14:textId="77777777" w:rsidR="00402AB6" w:rsidRPr="00582270" w:rsidRDefault="00402AB6" w:rsidP="003C7A76">
            <w:pPr>
              <w:pStyle w:val="iNormal"/>
            </w:pPr>
            <w:r w:rsidRPr="00582270">
              <w:t>Your name.</w:t>
            </w:r>
          </w:p>
        </w:tc>
      </w:tr>
      <w:tr w:rsidR="00402AB6" w:rsidRPr="00582270" w14:paraId="3F0EBF73" w14:textId="77777777" w:rsidTr="00780AF6">
        <w:tc>
          <w:tcPr>
            <w:tcW w:w="1809" w:type="dxa"/>
            <w:shd w:val="clear" w:color="auto" w:fill="auto"/>
          </w:tcPr>
          <w:p w14:paraId="1D2435CF" w14:textId="77777777" w:rsidR="00402AB6" w:rsidRPr="00582270" w:rsidRDefault="00402AB6" w:rsidP="00582270">
            <w:pPr>
              <w:pStyle w:val="iNormal"/>
              <w:jc w:val="left"/>
            </w:pPr>
            <w:r w:rsidRPr="00582270">
              <w:t>API Token</w:t>
            </w:r>
          </w:p>
        </w:tc>
        <w:tc>
          <w:tcPr>
            <w:tcW w:w="7471" w:type="dxa"/>
            <w:shd w:val="clear" w:color="auto" w:fill="auto"/>
          </w:tcPr>
          <w:p w14:paraId="11311314" w14:textId="1B5BDF50" w:rsidR="00402AB6" w:rsidRPr="00582270" w:rsidRDefault="00402AB6" w:rsidP="003C7A76">
            <w:pPr>
              <w:pStyle w:val="iNormal"/>
            </w:pPr>
            <w:r w:rsidRPr="00582270">
              <w:t>A string of characters which you can use as an authorisation token in scripts which you write to make use of the HTML API</w:t>
            </w:r>
            <w:r w:rsidR="00CD3E69">
              <w:t>s</w:t>
            </w:r>
            <w:r w:rsidRPr="00582270">
              <w:t xml:space="preserve"> for </w:t>
            </w:r>
            <w:r w:rsidR="00CF08BB">
              <w:t>DIVER</w:t>
            </w:r>
            <w:r w:rsidRPr="00582270">
              <w:t xml:space="preserve">. </w:t>
            </w:r>
            <w:r w:rsidR="00FD097D" w:rsidRPr="00582270">
              <w:t>The HTML API</w:t>
            </w:r>
            <w:r w:rsidR="00CD3E69">
              <w:t>s</w:t>
            </w:r>
            <w:r w:rsidR="00FD097D" w:rsidRPr="00582270">
              <w:t xml:space="preserve"> can be used to set up an automatic upload of data from a field PC</w:t>
            </w:r>
            <w:r w:rsidR="00CD3E69">
              <w:t xml:space="preserve"> and perform other functions programatically</w:t>
            </w:r>
            <w:r w:rsidR="00FD097D" w:rsidRPr="00582270">
              <w:t xml:space="preserve">.  </w:t>
            </w:r>
            <w:r w:rsidR="003F0751">
              <w:t>F</w:t>
            </w:r>
            <w:r w:rsidR="003F0751" w:rsidRPr="00582270">
              <w:t>or instructions on using the HTML API</w:t>
            </w:r>
            <w:r w:rsidR="00CD3E69">
              <w:t>s</w:t>
            </w:r>
            <w:r w:rsidR="003F0751">
              <w:t>, s</w:t>
            </w:r>
            <w:r w:rsidRPr="00582270">
              <w:t>ee the API definition</w:t>
            </w:r>
            <w:r w:rsidR="00CD3E69">
              <w:t>s</w:t>
            </w:r>
            <w:r w:rsidRPr="00582270">
              <w:t xml:space="preserve"> on the GitHUB </w:t>
            </w:r>
            <w:r w:rsidR="003F0751">
              <w:t xml:space="preserve">repository by going to </w:t>
            </w:r>
            <w:hyperlink r:id="rId38" w:history="1">
              <w:r w:rsidR="003F0751" w:rsidRPr="005A2324">
                <w:rPr>
                  <w:rStyle w:val="Hyperlink"/>
                </w:rPr>
                <w:t>https://github.com/IntersectAustralia/</w:t>
              </w:r>
              <w:r w:rsidR="00CF08BB">
                <w:rPr>
                  <w:rStyle w:val="Hyperlink"/>
                </w:rPr>
                <w:t>DIVER</w:t>
              </w:r>
              <w:r w:rsidR="003F0751" w:rsidRPr="005A2324">
                <w:rPr>
                  <w:rStyle w:val="Hyperlink"/>
                </w:rPr>
                <w:t>-doc/blob/master/README.md</w:t>
              </w:r>
            </w:hyperlink>
            <w:r w:rsidR="00CD3E69">
              <w:t xml:space="preserve">, select the branch tag for your version of DIVER, </w:t>
            </w:r>
            <w:r w:rsidR="003F0751">
              <w:t xml:space="preserve">and </w:t>
            </w:r>
            <w:r w:rsidR="00CD3E69">
              <w:t>from this page</w:t>
            </w:r>
            <w:r w:rsidR="003F0751">
              <w:t xml:space="preserve"> </w:t>
            </w:r>
            <w:r w:rsidR="00CD3E69">
              <w:t xml:space="preserve">navigate to the “for Developers” section and </w:t>
            </w:r>
            <w:r w:rsidR="003F0751">
              <w:t>select th</w:t>
            </w:r>
            <w:r w:rsidR="00CD3E69">
              <w:t>e API you are interested in</w:t>
            </w:r>
            <w:r w:rsidR="003F0751">
              <w:t>.</w:t>
            </w:r>
          </w:p>
          <w:p w14:paraId="22B5A7AE" w14:textId="77777777" w:rsidR="00402AB6" w:rsidRPr="00582270" w:rsidRDefault="001E69B1" w:rsidP="003C7A76">
            <w:pPr>
              <w:pStyle w:val="iNormal"/>
            </w:pPr>
            <w:r w:rsidRPr="00582270">
              <w:t xml:space="preserve">Initially, no token is displayed and only a single </w:t>
            </w:r>
            <w:r w:rsidR="0088464C" w:rsidRPr="0088464C">
              <w:rPr>
                <w:rStyle w:val="iButtonBlue"/>
              </w:rPr>
              <w:t> Generate </w:t>
            </w:r>
            <w:r w:rsidRPr="0088464C">
              <w:rPr>
                <w:rStyle w:val="iButtonBlue"/>
              </w:rPr>
              <w:t>Token</w:t>
            </w:r>
            <w:r w:rsidR="0088464C" w:rsidRPr="0088464C">
              <w:rPr>
                <w:rStyle w:val="iButtonBlue"/>
              </w:rPr>
              <w:t> </w:t>
            </w:r>
            <w:r w:rsidRPr="00582270">
              <w:t xml:space="preserve"> button is displayed. </w:t>
            </w:r>
            <w:r w:rsidR="00402AB6" w:rsidRPr="00582270">
              <w:t xml:space="preserve">Clicking </w:t>
            </w:r>
            <w:r w:rsidR="0088464C" w:rsidRPr="0088464C">
              <w:rPr>
                <w:rStyle w:val="iButtonBlue"/>
              </w:rPr>
              <w:t> </w:t>
            </w:r>
            <w:r w:rsidR="00402AB6" w:rsidRPr="0088464C">
              <w:rPr>
                <w:rStyle w:val="iButtonBlue"/>
              </w:rPr>
              <w:t>Generate</w:t>
            </w:r>
            <w:r w:rsidR="0088464C" w:rsidRPr="0088464C">
              <w:rPr>
                <w:rStyle w:val="iButtonBlue"/>
              </w:rPr>
              <w:t> </w:t>
            </w:r>
            <w:r w:rsidR="00402AB6" w:rsidRPr="0088464C">
              <w:rPr>
                <w:rStyle w:val="iButtonBlue"/>
              </w:rPr>
              <w:t>Token</w:t>
            </w:r>
            <w:r w:rsidR="0088464C" w:rsidRPr="0088464C">
              <w:rPr>
                <w:rStyle w:val="iButtonBlue"/>
              </w:rPr>
              <w:t> </w:t>
            </w:r>
            <w:r w:rsidR="00402AB6" w:rsidRPr="00582270">
              <w:t xml:space="preserve"> will cause a token to be displayed in this field. Copy and paste it into the required place in your API scripts.</w:t>
            </w:r>
          </w:p>
          <w:p w14:paraId="2DEE87A4" w14:textId="77777777" w:rsidR="007E12BD" w:rsidRPr="00582270" w:rsidRDefault="00402AB6" w:rsidP="003C7A76">
            <w:pPr>
              <w:pStyle w:val="iNormal"/>
            </w:pPr>
            <w:r w:rsidRPr="00582270">
              <w:t xml:space="preserve">Clicking </w:t>
            </w:r>
            <w:r w:rsidR="0088464C" w:rsidRPr="0088464C">
              <w:rPr>
                <w:rStyle w:val="iButtonBlue"/>
              </w:rPr>
              <w:t> </w:t>
            </w:r>
            <w:r w:rsidRPr="0088464C">
              <w:rPr>
                <w:rStyle w:val="iButtonBlue"/>
              </w:rPr>
              <w:t>Re-generate</w:t>
            </w:r>
            <w:r w:rsidR="0088464C" w:rsidRPr="0088464C">
              <w:rPr>
                <w:rStyle w:val="iButtonBlue"/>
              </w:rPr>
              <w:t> </w:t>
            </w:r>
            <w:r w:rsidRPr="0088464C">
              <w:rPr>
                <w:rStyle w:val="iButtonBlue"/>
              </w:rPr>
              <w:t>Token</w:t>
            </w:r>
            <w:r w:rsidR="0088464C" w:rsidRPr="0088464C">
              <w:rPr>
                <w:rStyle w:val="iButtonBlue"/>
              </w:rPr>
              <w:t> </w:t>
            </w:r>
            <w:r w:rsidRPr="00582270">
              <w:t xml:space="preserve"> will cause the current token to be invalidated and a new token to be generated and displayed. You must replace the token value in your API scripts with this new token so that your API scripts continue to work. This button</w:t>
            </w:r>
            <w:r w:rsidR="009034FE">
              <w:t xml:space="preserve"> appears</w:t>
            </w:r>
            <w:r w:rsidRPr="00582270">
              <w:t xml:space="preserve"> </w:t>
            </w:r>
            <w:r w:rsidR="00371148">
              <w:t xml:space="preserve">instead of </w:t>
            </w:r>
            <w:r w:rsidR="00371148" w:rsidRPr="00371148">
              <w:rPr>
                <w:rStyle w:val="iButtonBlue"/>
              </w:rPr>
              <w:t> Generate Token </w:t>
            </w:r>
            <w:r w:rsidR="00371148">
              <w:t xml:space="preserve"> </w:t>
            </w:r>
            <w:r w:rsidRPr="00582270">
              <w:t>if a valid token is available.</w:t>
            </w:r>
          </w:p>
          <w:p w14:paraId="32D678B8" w14:textId="77777777" w:rsidR="00402AB6" w:rsidRPr="00582270" w:rsidRDefault="007E12BD" w:rsidP="00582270">
            <w:pPr>
              <w:pStyle w:val="iNote"/>
            </w:pPr>
            <w:r w:rsidRPr="00582270">
              <w:t>Note</w:t>
            </w:r>
            <w:r w:rsidRPr="00582270">
              <w:tab/>
              <w:t>For security reasons, from time to time you should regenerate your T</w:t>
            </w:r>
            <w:r w:rsidR="00FD097D" w:rsidRPr="00582270">
              <w:t>oken</w:t>
            </w:r>
            <w:r w:rsidRPr="00582270">
              <w:t xml:space="preserve"> and update it </w:t>
            </w:r>
            <w:r w:rsidR="001932DB" w:rsidRPr="00582270">
              <w:t xml:space="preserve">in </w:t>
            </w:r>
            <w:r w:rsidRPr="00582270">
              <w:t>your API scripts.</w:t>
            </w:r>
          </w:p>
          <w:p w14:paraId="68E1F206" w14:textId="77777777" w:rsidR="00402AB6" w:rsidRPr="00582270" w:rsidRDefault="00402AB6" w:rsidP="0088464C">
            <w:pPr>
              <w:pStyle w:val="iNormal"/>
            </w:pPr>
            <w:r w:rsidRPr="00582270">
              <w:t xml:space="preserve">Clicking </w:t>
            </w:r>
            <w:r w:rsidR="0088464C" w:rsidRPr="0088464C">
              <w:rPr>
                <w:rStyle w:val="iButtonRed"/>
              </w:rPr>
              <w:t> </w:t>
            </w:r>
            <w:r w:rsidRPr="0088464C">
              <w:rPr>
                <w:rStyle w:val="iButtonRed"/>
                <w:highlight w:val="red"/>
              </w:rPr>
              <w:t>Delete</w:t>
            </w:r>
            <w:r w:rsidR="0088464C" w:rsidRPr="0088464C">
              <w:rPr>
                <w:rStyle w:val="iButtonRed"/>
                <w:highlight w:val="red"/>
              </w:rPr>
              <w:t> </w:t>
            </w:r>
            <w:r w:rsidRPr="0088464C">
              <w:rPr>
                <w:rStyle w:val="iButtonRed"/>
                <w:highlight w:val="red"/>
              </w:rPr>
              <w:t>Token</w:t>
            </w:r>
            <w:r w:rsidR="0088464C" w:rsidRPr="0088464C">
              <w:rPr>
                <w:rStyle w:val="iButtonRed"/>
              </w:rPr>
              <w:t> </w:t>
            </w:r>
            <w:r w:rsidRPr="00582270">
              <w:t xml:space="preserve"> will invalidate the displayed token. Your API scripts will no longer work. This button is only displayed if a valid token is available.</w:t>
            </w:r>
          </w:p>
        </w:tc>
      </w:tr>
    </w:tbl>
    <w:p w14:paraId="33D36E81" w14:textId="77777777" w:rsidR="00CE7E45" w:rsidRDefault="00CE7E45" w:rsidP="00CE7E45">
      <w:pPr>
        <w:pStyle w:val="iHeading3"/>
      </w:pPr>
      <w:bookmarkStart w:id="648" w:name="_Toc311807507"/>
      <w:r>
        <w:t>Edit Details Tab</w:t>
      </w:r>
      <w:bookmarkEnd w:id="648"/>
    </w:p>
    <w:p w14:paraId="51430887" w14:textId="77777777" w:rsidR="00870319" w:rsidRDefault="00402AB6" w:rsidP="00775E84">
      <w:pPr>
        <w:pStyle w:val="iNormal"/>
        <w:rPr>
          <w:lang w:eastAsia="ja-JP"/>
        </w:rPr>
      </w:pPr>
      <w:r>
        <w:rPr>
          <w:lang w:eastAsia="ja-JP"/>
        </w:rPr>
        <w:t>The Edit Details tab allows you to update</w:t>
      </w:r>
      <w:r w:rsidR="00870319">
        <w:rPr>
          <w:lang w:eastAsia="ja-JP"/>
        </w:rPr>
        <w:t xml:space="preserve"> your First Name and Last Name.</w:t>
      </w:r>
    </w:p>
    <w:p w14:paraId="13AB0FB1" w14:textId="77777777" w:rsidR="001E69B1" w:rsidRDefault="005F0160" w:rsidP="001E69B1">
      <w:pPr>
        <w:pStyle w:val="iFigureCaption"/>
      </w:pPr>
      <w:r>
        <w:rPr>
          <w:b w:val="0"/>
          <w:noProof/>
          <w:lang w:val="en-US"/>
        </w:rPr>
        <w:drawing>
          <wp:inline distT="0" distB="0" distL="0" distR="0" wp14:anchorId="71B55780" wp14:editId="54EACAAD">
            <wp:extent cx="3090632" cy="2304868"/>
            <wp:effectExtent l="190500" t="152400" r="166918" b="133532"/>
            <wp:docPr id="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39"/>
                    <a:srcRect l="7175" t="18531" r="47972" b="34616"/>
                    <a:stretch>
                      <a:fillRect/>
                    </a:stretch>
                  </pic:blipFill>
                  <pic:spPr bwMode="auto">
                    <a:xfrm>
                      <a:off x="0" y="0"/>
                      <a:ext cx="3091329" cy="2305388"/>
                    </a:xfrm>
                    <a:prstGeom prst="rect">
                      <a:avLst/>
                    </a:prstGeom>
                    <a:ln>
                      <a:noFill/>
                    </a:ln>
                    <a:effectLst>
                      <a:outerShdw blurRad="190500" algn="tl" rotWithShape="0">
                        <a:srgbClr val="000000">
                          <a:alpha val="70000"/>
                        </a:srgbClr>
                      </a:outerShdw>
                    </a:effectLst>
                  </pic:spPr>
                </pic:pic>
              </a:graphicData>
            </a:graphic>
          </wp:inline>
        </w:drawing>
      </w:r>
    </w:p>
    <w:p w14:paraId="2485BB51" w14:textId="77777777" w:rsidR="00870319" w:rsidRDefault="00870319" w:rsidP="00775E84">
      <w:pPr>
        <w:pStyle w:val="iNormal"/>
        <w:rPr>
          <w:lang w:eastAsia="ja-JP"/>
        </w:rPr>
      </w:pPr>
      <w:r>
        <w:rPr>
          <w:lang w:eastAsia="ja-JP"/>
        </w:rPr>
        <w:t>There is no function to change your email address. If you need to do this, you may need to create a new account</w:t>
      </w:r>
      <w:r w:rsidR="00371148">
        <w:rPr>
          <w:lang w:eastAsia="ja-JP"/>
        </w:rPr>
        <w:t>, or contact your system’s Application Administrator</w:t>
      </w:r>
      <w:r>
        <w:rPr>
          <w:lang w:eastAsia="ja-JP"/>
        </w:rPr>
        <w:t>.</w:t>
      </w:r>
    </w:p>
    <w:p w14:paraId="396FC6E0" w14:textId="77777777" w:rsidR="00775E84" w:rsidRPr="00775E84" w:rsidRDefault="00402AB6" w:rsidP="00775E84">
      <w:pPr>
        <w:pStyle w:val="iNormal"/>
        <w:rPr>
          <w:lang w:eastAsia="ja-JP"/>
        </w:rPr>
      </w:pPr>
      <w:r>
        <w:rPr>
          <w:lang w:eastAsia="ja-JP"/>
        </w:rPr>
        <w:t xml:space="preserve">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values you’ve entered.</w:t>
      </w:r>
    </w:p>
    <w:p w14:paraId="102D5EE9" w14:textId="77777777" w:rsidR="00CE7E45" w:rsidRDefault="00CE7E45" w:rsidP="00CE7E45">
      <w:pPr>
        <w:pStyle w:val="iHeading3"/>
      </w:pPr>
      <w:bookmarkStart w:id="649" w:name="_Toc311807508"/>
      <w:r>
        <w:t>Change Password Tab</w:t>
      </w:r>
      <w:bookmarkEnd w:id="649"/>
    </w:p>
    <w:p w14:paraId="379EDAD3" w14:textId="77777777" w:rsidR="005A637A" w:rsidRDefault="00402AB6" w:rsidP="00775E84">
      <w:pPr>
        <w:pStyle w:val="iNormal"/>
        <w:rPr>
          <w:lang w:eastAsia="ja-JP"/>
        </w:rPr>
      </w:pPr>
      <w:r>
        <w:rPr>
          <w:lang w:eastAsia="ja-JP"/>
        </w:rPr>
        <w:t>Use this tab to c</w:t>
      </w:r>
      <w:r w:rsidR="005A637A">
        <w:rPr>
          <w:lang w:eastAsia="ja-JP"/>
        </w:rPr>
        <w:t>hange your logon password.</w:t>
      </w:r>
    </w:p>
    <w:p w14:paraId="643DA3BF" w14:textId="77777777" w:rsidR="001E69B1" w:rsidRDefault="005F0160" w:rsidP="001E69B1">
      <w:pPr>
        <w:pStyle w:val="iFigureCaption"/>
      </w:pPr>
      <w:r>
        <w:rPr>
          <w:b w:val="0"/>
          <w:noProof/>
          <w:lang w:val="en-US"/>
        </w:rPr>
        <w:drawing>
          <wp:inline distT="0" distB="0" distL="0" distR="0" wp14:anchorId="4E6E2E61" wp14:editId="73F62FC7">
            <wp:extent cx="3026125" cy="2605314"/>
            <wp:effectExtent l="190500" t="152400" r="174275" b="137886"/>
            <wp:docPr id="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40"/>
                    <a:srcRect l="6925" t="18357" r="46971" b="26049"/>
                    <a:stretch>
                      <a:fillRect/>
                    </a:stretch>
                  </pic:blipFill>
                  <pic:spPr bwMode="auto">
                    <a:xfrm>
                      <a:off x="0" y="0"/>
                      <a:ext cx="3030374" cy="2608972"/>
                    </a:xfrm>
                    <a:prstGeom prst="rect">
                      <a:avLst/>
                    </a:prstGeom>
                    <a:ln>
                      <a:noFill/>
                    </a:ln>
                    <a:effectLst>
                      <a:outerShdw blurRad="190500" algn="tl" rotWithShape="0">
                        <a:srgbClr val="000000">
                          <a:alpha val="70000"/>
                        </a:srgbClr>
                      </a:outerShdw>
                    </a:effectLst>
                  </pic:spPr>
                </pic:pic>
              </a:graphicData>
            </a:graphic>
          </wp:inline>
        </w:drawing>
      </w:r>
    </w:p>
    <w:p w14:paraId="2BBFC116" w14:textId="77777777" w:rsidR="005A637A" w:rsidRDefault="005A637A" w:rsidP="00775E84">
      <w:pPr>
        <w:pStyle w:val="iNormal"/>
      </w:pPr>
      <w:r w:rsidRPr="00320DEE">
        <w:t>Passwords must</w:t>
      </w:r>
      <w:r>
        <w:t xml:space="preserve"> be between 6-20 characters and contain at least one each of: an uppercase letter; a lowercase letter; a digit and a symbol.</w:t>
      </w:r>
    </w:p>
    <w:p w14:paraId="765F35A4" w14:textId="77777777" w:rsidR="00775E84" w:rsidRDefault="00402AB6" w:rsidP="00775E84">
      <w:pPr>
        <w:pStyle w:val="iNormal"/>
        <w:rPr>
          <w:lang w:eastAsia="ja-JP"/>
        </w:rPr>
      </w:pPr>
      <w:r>
        <w:rPr>
          <w:lang w:eastAsia="ja-JP"/>
        </w:rPr>
        <w:t xml:space="preserve">You must correctly enter your current password and the </w:t>
      </w:r>
      <w:r w:rsidR="005A637A">
        <w:rPr>
          <w:lang w:eastAsia="ja-JP"/>
        </w:rPr>
        <w:t>strings</w:t>
      </w:r>
      <w:r>
        <w:rPr>
          <w:lang w:eastAsia="ja-JP"/>
        </w:rPr>
        <w:t xml:space="preserve"> you enter for </w:t>
      </w:r>
      <w:r w:rsidRPr="00371148">
        <w:rPr>
          <w:rStyle w:val="iOption"/>
        </w:rPr>
        <w:t>New password</w:t>
      </w:r>
      <w:r>
        <w:rPr>
          <w:lang w:eastAsia="ja-JP"/>
        </w:rPr>
        <w:t xml:space="preserve"> and </w:t>
      </w:r>
      <w:r w:rsidRPr="00371148">
        <w:rPr>
          <w:rStyle w:val="iOption"/>
        </w:rPr>
        <w:t>Confirm new password</w:t>
      </w:r>
      <w:r>
        <w:rPr>
          <w:lang w:eastAsia="ja-JP"/>
        </w:rPr>
        <w:t xml:space="preserve"> must be identical for your password change request to be processed. 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password you’ve entered.</w:t>
      </w:r>
    </w:p>
    <w:p w14:paraId="3D99CDD0" w14:textId="77777777" w:rsidR="002E5280" w:rsidRDefault="002E5280" w:rsidP="002E5280">
      <w:pPr>
        <w:pStyle w:val="iHeading1"/>
      </w:pPr>
      <w:bookmarkStart w:id="650" w:name="_Ref377645911"/>
      <w:bookmarkStart w:id="651" w:name="_Ref377645937"/>
      <w:bookmarkStart w:id="652" w:name="_Ref351965449"/>
      <w:bookmarkStart w:id="653" w:name="_Ref351965455"/>
      <w:bookmarkStart w:id="654" w:name="_Toc233706950"/>
      <w:bookmarkStart w:id="655" w:name="_Ref377554348"/>
      <w:bookmarkStart w:id="656" w:name="_Ref351719024"/>
      <w:bookmarkStart w:id="657" w:name="_Toc311807509"/>
      <w:r>
        <w:t>Organisational Units and Projects</w:t>
      </w:r>
      <w:bookmarkEnd w:id="650"/>
      <w:bookmarkEnd w:id="651"/>
      <w:bookmarkEnd w:id="657"/>
    </w:p>
    <w:bookmarkEnd w:id="652"/>
    <w:bookmarkEnd w:id="653"/>
    <w:bookmarkEnd w:id="654"/>
    <w:bookmarkEnd w:id="655"/>
    <w:p w14:paraId="50797A81" w14:textId="30C64C5B" w:rsidR="002E5280" w:rsidRDefault="00CF08BB" w:rsidP="002E5280">
      <w:pPr>
        <w:pStyle w:val="iNormal"/>
        <w:rPr>
          <w:lang w:eastAsia="ja-JP"/>
        </w:rPr>
      </w:pPr>
      <w:r>
        <w:rPr>
          <w:lang w:eastAsia="ja-JP"/>
        </w:rPr>
        <w:t>DIVER</w:t>
      </w:r>
      <w:r w:rsidR="002E5280">
        <w:rPr>
          <w:lang w:eastAsia="ja-JP"/>
        </w:rPr>
        <w:t xml:space="preserve"> identifies each Data File according to the </w:t>
      </w:r>
      <w:r w:rsidR="002E5280" w:rsidRPr="000D273B">
        <w:rPr>
          <w:lang w:eastAsia="ja-JP"/>
        </w:rPr>
        <w:t xml:space="preserve">Organisational Unit </w:t>
      </w:r>
      <w:r w:rsidR="002E5280">
        <w:rPr>
          <w:lang w:eastAsia="ja-JP"/>
        </w:rPr>
        <w:t>and Project to which it belongs.</w:t>
      </w:r>
      <w:r w:rsidR="002E5280" w:rsidRPr="00D17255">
        <w:rPr>
          <w:lang w:eastAsia="ja-JP"/>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5"/>
        <w:gridCol w:w="7115"/>
      </w:tblGrid>
      <w:tr w:rsidR="002E5280" w:rsidRPr="00D17255" w14:paraId="72E60739" w14:textId="77777777" w:rsidTr="002E5280">
        <w:tc>
          <w:tcPr>
            <w:tcW w:w="0" w:type="auto"/>
          </w:tcPr>
          <w:p w14:paraId="5F5D8DD0" w14:textId="77777777" w:rsidR="002E5280" w:rsidRPr="00D17255" w:rsidRDefault="002E5280" w:rsidP="002E5280">
            <w:pPr>
              <w:pStyle w:val="iNormal"/>
              <w:rPr>
                <w:lang w:eastAsia="ja-JP"/>
              </w:rPr>
            </w:pPr>
            <w:r w:rsidRPr="00D17255">
              <w:rPr>
                <w:lang w:eastAsia="ja-JP"/>
              </w:rPr>
              <w:t>Project</w:t>
            </w:r>
            <w:r>
              <w:rPr>
                <w:lang w:eastAsia="ja-JP"/>
              </w:rPr>
              <w:t>s</w:t>
            </w:r>
          </w:p>
        </w:tc>
        <w:tc>
          <w:tcPr>
            <w:tcW w:w="0" w:type="auto"/>
          </w:tcPr>
          <w:p w14:paraId="2316546F" w14:textId="77777777" w:rsidR="002E5280" w:rsidRDefault="002E5280" w:rsidP="002E5280">
            <w:pPr>
              <w:pStyle w:val="iNormal"/>
              <w:rPr>
                <w:lang w:eastAsia="ja-JP"/>
              </w:rPr>
            </w:pPr>
            <w:r>
              <w:rPr>
                <w:lang w:eastAsia="ja-JP"/>
              </w:rPr>
              <w:t xml:space="preserve">A Project is a collection of tasks or work which is performed for a specific purpose and is </w:t>
            </w:r>
            <w:r w:rsidR="008A44A8">
              <w:rPr>
                <w:lang w:eastAsia="ja-JP"/>
              </w:rPr>
              <w:t xml:space="preserve">typically </w:t>
            </w:r>
            <w:r>
              <w:rPr>
                <w:lang w:eastAsia="ja-JP"/>
              </w:rPr>
              <w:t>funded as a unit.</w:t>
            </w:r>
          </w:p>
          <w:p w14:paraId="2AB1E112" w14:textId="43D6B156" w:rsidR="002E5280" w:rsidRDefault="002E5280" w:rsidP="002E5280">
            <w:pPr>
              <w:pStyle w:val="iNormal"/>
              <w:rPr>
                <w:lang w:eastAsia="ja-JP"/>
              </w:rPr>
            </w:pPr>
            <w:r>
              <w:rPr>
                <w:lang w:eastAsia="ja-JP"/>
              </w:rPr>
              <w:t xml:space="preserve">All Data Files uploaded to </w:t>
            </w:r>
            <w:r w:rsidR="00CF08BB">
              <w:rPr>
                <w:lang w:eastAsia="ja-JP"/>
              </w:rPr>
              <w:t>DIVER</w:t>
            </w:r>
            <w:r>
              <w:rPr>
                <w:lang w:eastAsia="ja-JP"/>
              </w:rPr>
              <w:t xml:space="preserve"> must be assigned to a Project. There can be many Data Files for each Project.</w:t>
            </w:r>
          </w:p>
          <w:p w14:paraId="0514329B" w14:textId="77777777" w:rsidR="002E5280" w:rsidRPr="00D17255" w:rsidRDefault="002E5280" w:rsidP="00D038AF">
            <w:pPr>
              <w:pStyle w:val="iNormal"/>
              <w:rPr>
                <w:lang w:eastAsia="ja-JP"/>
              </w:rPr>
            </w:pPr>
            <w:r>
              <w:rPr>
                <w:lang w:eastAsia="ja-JP"/>
              </w:rPr>
              <w:t xml:space="preserve">The Project information is copied when the Data Files are </w:t>
            </w:r>
            <w:r w:rsidR="00D038AF">
              <w:rPr>
                <w:lang w:eastAsia="ja-JP"/>
              </w:rPr>
              <w:t xml:space="preserve">packaged </w:t>
            </w:r>
            <w:r w:rsidR="008A44A8">
              <w:rPr>
                <w:lang w:eastAsia="ja-JP"/>
              </w:rPr>
              <w:t xml:space="preserve">and </w:t>
            </w:r>
            <w:r w:rsidR="004A0857">
              <w:rPr>
                <w:lang w:eastAsia="ja-JP"/>
              </w:rPr>
              <w:t>P</w:t>
            </w:r>
            <w:r w:rsidR="008A44A8">
              <w:rPr>
                <w:lang w:eastAsia="ja-JP"/>
              </w:rPr>
              <w:t xml:space="preserve">ublished </w:t>
            </w:r>
            <w:r>
              <w:rPr>
                <w:lang w:eastAsia="ja-JP"/>
              </w:rPr>
              <w:t>to the ANDS system.</w:t>
            </w:r>
          </w:p>
        </w:tc>
      </w:tr>
      <w:tr w:rsidR="002E5280" w:rsidRPr="00D17255" w14:paraId="6CCEF602" w14:textId="77777777" w:rsidTr="002E5280">
        <w:tc>
          <w:tcPr>
            <w:tcW w:w="0" w:type="auto"/>
          </w:tcPr>
          <w:p w14:paraId="7DB00845" w14:textId="77777777" w:rsidR="002E5280" w:rsidRPr="00D17255" w:rsidRDefault="002E5280" w:rsidP="002E5280">
            <w:pPr>
              <w:pStyle w:val="iNormal"/>
              <w:rPr>
                <w:lang w:eastAsia="ja-JP"/>
              </w:rPr>
            </w:pPr>
            <w:r w:rsidRPr="00D17255">
              <w:rPr>
                <w:lang w:eastAsia="ja-JP"/>
              </w:rPr>
              <w:t>Organisational</w:t>
            </w:r>
            <w:r>
              <w:rPr>
                <w:lang w:eastAsia="ja-JP"/>
              </w:rPr>
              <w:t> Units</w:t>
            </w:r>
          </w:p>
        </w:tc>
        <w:tc>
          <w:tcPr>
            <w:tcW w:w="0" w:type="auto"/>
          </w:tcPr>
          <w:p w14:paraId="653A34ED" w14:textId="77777777" w:rsidR="002E5280" w:rsidRDefault="002E5280" w:rsidP="002E5280">
            <w:pPr>
              <w:pStyle w:val="iNormal"/>
              <w:rPr>
                <w:lang w:eastAsia="ja-JP"/>
              </w:rPr>
            </w:pPr>
            <w:r>
              <w:rPr>
                <w:lang w:eastAsia="ja-JP"/>
              </w:rPr>
              <w:t>An Organisational Unit is a group or facility within your organisation which is responsible for a number of Projects.</w:t>
            </w:r>
          </w:p>
          <w:p w14:paraId="050D5DAA" w14:textId="77777777" w:rsidR="002E5280" w:rsidRPr="00D17255" w:rsidRDefault="002E5280" w:rsidP="002E5280">
            <w:pPr>
              <w:pStyle w:val="iNormal"/>
              <w:rPr>
                <w:lang w:eastAsia="ja-JP"/>
              </w:rPr>
            </w:pPr>
            <w:r>
              <w:rPr>
                <w:lang w:eastAsia="ja-JP"/>
              </w:rPr>
              <w:t>E</w:t>
            </w:r>
            <w:r>
              <w:rPr>
                <w:rFonts w:hint="eastAsia"/>
                <w:lang w:eastAsia="ja-JP"/>
              </w:rPr>
              <w:t>ach</w:t>
            </w:r>
            <w:r>
              <w:rPr>
                <w:lang w:eastAsia="ja-JP"/>
              </w:rPr>
              <w:t xml:space="preserve"> Project is owned by an Organisational Unit. There can be many Projects in each Organisational Unit.</w:t>
            </w:r>
          </w:p>
        </w:tc>
      </w:tr>
    </w:tbl>
    <w:p w14:paraId="5AC08DDB" w14:textId="5B72B0BD" w:rsidR="002E5280" w:rsidRDefault="00CF08BB" w:rsidP="002E5280">
      <w:pPr>
        <w:pStyle w:val="iNormal"/>
        <w:rPr>
          <w:lang w:eastAsia="ja-JP"/>
        </w:rPr>
      </w:pPr>
      <w:r>
        <w:rPr>
          <w:lang w:eastAsia="ja-JP"/>
        </w:rPr>
        <w:t>DIVER</w:t>
      </w:r>
      <w:r w:rsidR="002E5280">
        <w:rPr>
          <w:lang w:eastAsia="ja-JP"/>
        </w:rPr>
        <w:t xml:space="preserve"> allows the terms which describe the nature of the Organisational Units and Projects in your organisation to be tailored. For example, you may refer to your Organisational Units as “Research Groups”, or perhaps they are “Facilities”. You may refer to your Projects as “Experiments”, or you may use the term “Projects”. See your Application Administrator to learn the terms which have been assigned for </w:t>
      </w:r>
      <w:r w:rsidR="002E5280">
        <w:t xml:space="preserve">Organisational Units and Projects in your </w:t>
      </w:r>
      <w:r>
        <w:t>DIVER</w:t>
      </w:r>
      <w:r w:rsidR="002E5280">
        <w:t xml:space="preserve"> implementation and how they should be used</w:t>
      </w:r>
      <w:r w:rsidR="002E5280">
        <w:rPr>
          <w:lang w:eastAsia="ja-JP"/>
        </w:rPr>
        <w:t xml:space="preserve">. Instructions for tailoring these terms to your organisation’s needs can be found in section </w:t>
      </w:r>
      <w:r w:rsidR="00C23447">
        <w:fldChar w:fldCharType="begin"/>
      </w:r>
      <w:r w:rsidR="00C23447">
        <w:instrText xml:space="preserve"> REF _Ref377982293 \r \h  \* MERGEFORMAT </w:instrText>
      </w:r>
      <w:r w:rsidR="00C23447">
        <w:fldChar w:fldCharType="separate"/>
      </w:r>
      <w:ins w:id="658" w:author="Cathryn Chamley" w:date="2015-12-15T14:03:00Z">
        <w:r w:rsidR="005066AC" w:rsidRPr="005066AC">
          <w:rPr>
            <w:rStyle w:val="CrossReference"/>
            <w:rPrChange w:id="659" w:author="Cathryn Chamley" w:date="2015-12-15T14:03:00Z">
              <w:rPr/>
            </w:rPrChange>
          </w:rPr>
          <w:t>11.6.1</w:t>
        </w:r>
      </w:ins>
      <w:del w:id="660" w:author="Cathryn Chamley" w:date="2015-12-15T14:03:00Z">
        <w:r w:rsidR="004F6915" w:rsidRPr="004F6915" w:rsidDel="005066AC">
          <w:rPr>
            <w:rStyle w:val="CrossReference"/>
          </w:rPr>
          <w:delText>11.6.1</w:delText>
        </w:r>
      </w:del>
      <w:r w:rsidR="00C23447">
        <w:fldChar w:fldCharType="end"/>
      </w:r>
      <w:r w:rsidR="002E5280" w:rsidRPr="004E3F53">
        <w:rPr>
          <w:rStyle w:val="CrossReference"/>
        </w:rPr>
        <w:t xml:space="preserve"> </w:t>
      </w:r>
      <w:r w:rsidR="00C23447">
        <w:fldChar w:fldCharType="begin"/>
      </w:r>
      <w:r w:rsidR="00C23447">
        <w:instrText xml:space="preserve"> REF _Ref377982293 \h  \* MERGEFORMAT </w:instrText>
      </w:r>
      <w:r w:rsidR="00C23447">
        <w:fldChar w:fldCharType="separate"/>
      </w:r>
      <w:ins w:id="661" w:author="Cathryn Chamley" w:date="2015-12-15T14:03:00Z">
        <w:r w:rsidR="005066AC" w:rsidRPr="005066AC">
          <w:rPr>
            <w:rStyle w:val="CrossReference"/>
            <w:rPrChange w:id="662" w:author="Cathryn Chamley" w:date="2015-12-15T14:03:00Z">
              <w:rPr/>
            </w:rPrChange>
          </w:rPr>
          <w:t>System Configuration parameters</w:t>
        </w:r>
      </w:ins>
      <w:del w:id="663" w:author="Cathryn Chamley" w:date="2015-12-15T14:03:00Z">
        <w:r w:rsidR="004F6915" w:rsidRPr="004F6915" w:rsidDel="005066AC">
          <w:rPr>
            <w:rStyle w:val="CrossReference"/>
          </w:rPr>
          <w:delText>System Configuration parameters</w:delText>
        </w:r>
      </w:del>
      <w:r w:rsidR="00C23447">
        <w:fldChar w:fldCharType="end"/>
      </w:r>
      <w:r w:rsidR="002E5280">
        <w:rPr>
          <w:lang w:eastAsia="ja-JP"/>
        </w:rPr>
        <w:t>.</w:t>
      </w:r>
    </w:p>
    <w:p w14:paraId="280EF063" w14:textId="77777777" w:rsidR="00010167" w:rsidRDefault="00A5049D" w:rsidP="00010167">
      <w:pPr>
        <w:pStyle w:val="iFigureCaption"/>
      </w:pPr>
      <w:r>
        <w:rPr>
          <w:noProof/>
          <w:lang w:val="en-US"/>
        </w:rPr>
        <mc:AlternateContent>
          <mc:Choice Requires="wpg">
            <w:drawing>
              <wp:inline distT="0" distB="0" distL="0" distR="0" wp14:anchorId="4693DEC0" wp14:editId="31D55686">
                <wp:extent cx="4306570" cy="3389630"/>
                <wp:effectExtent l="0" t="0" r="0" b="1270"/>
                <wp:docPr id="104" name="Group 2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306570" cy="3389630"/>
                          <a:chOff x="3700" y="4701"/>
                          <a:chExt cx="6782" cy="5338"/>
                        </a:xfrm>
                      </wpg:grpSpPr>
                      <wps:wsp>
                        <wps:cNvPr id="106" name="AutoShape 233"/>
                        <wps:cNvSpPr>
                          <a:spLocks noChangeAspect="1" noChangeArrowheads="1" noTextEdit="1"/>
                        </wps:cNvSpPr>
                        <wps:spPr bwMode="auto">
                          <a:xfrm>
                            <a:off x="3700" y="4701"/>
                            <a:ext cx="6782" cy="5338"/>
                          </a:xfrm>
                          <a:prstGeom prst="rect">
                            <a:avLst/>
                          </a:prstGeom>
                          <a:solidFill>
                            <a:schemeClr val="bg1">
                              <a:lumMod val="8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Rectangle 234"/>
                        <wps:cNvSpPr>
                          <a:spLocks noChangeArrowheads="1"/>
                        </wps:cNvSpPr>
                        <wps:spPr bwMode="auto">
                          <a:xfrm>
                            <a:off x="6213" y="6658"/>
                            <a:ext cx="1752" cy="869"/>
                          </a:xfrm>
                          <a:prstGeom prst="rect">
                            <a:avLst/>
                          </a:prstGeom>
                          <a:solidFill>
                            <a:schemeClr val="bg1">
                              <a:lumMod val="100000"/>
                              <a:lumOff val="0"/>
                            </a:schemeClr>
                          </a:solidFill>
                          <a:ln w="12700">
                            <a:solidFill>
                              <a:srgbClr val="FF0000"/>
                            </a:solidFill>
                            <a:miter lim="800000"/>
                            <a:headEnd/>
                            <a:tailEnd/>
                          </a:ln>
                        </wps:spPr>
                        <wps:txbx>
                          <w:txbxContent>
                            <w:p w14:paraId="358B7BE5" w14:textId="77777777" w:rsidR="008449DE" w:rsidRDefault="008449DE" w:rsidP="00010167">
                              <w:pPr>
                                <w:pStyle w:val="iTableBody"/>
                                <w:jc w:val="center"/>
                              </w:pPr>
                              <w:r>
                                <w:t>Project</w:t>
                              </w:r>
                            </w:p>
                          </w:txbxContent>
                        </wps:txbx>
                        <wps:bodyPr rot="0" vert="horz" wrap="square" lIns="91440" tIns="45720" rIns="91440" bIns="45720" anchor="t" anchorCtr="0" upright="1">
                          <a:noAutofit/>
                        </wps:bodyPr>
                      </wps:wsp>
                      <wps:wsp>
                        <wps:cNvPr id="108" name="AutoShape 235"/>
                        <wps:cNvCnPr>
                          <a:cxnSpLocks noChangeShapeType="1"/>
                        </wps:cNvCnPr>
                        <wps:spPr bwMode="auto">
                          <a:xfrm flipH="1" flipV="1">
                            <a:off x="7089" y="7527"/>
                            <a:ext cx="11" cy="87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9" name="Text Box 236"/>
                        <wps:cNvSpPr txBox="1">
                          <a:spLocks noChangeArrowheads="1"/>
                        </wps:cNvSpPr>
                        <wps:spPr bwMode="auto">
                          <a:xfrm>
                            <a:off x="7305" y="7620"/>
                            <a:ext cx="3044"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4386865B" w14:textId="77777777" w:rsidR="008449DE" w:rsidRDefault="008449DE" w:rsidP="00010167">
                              <w:pPr>
                                <w:pStyle w:val="iTableBody"/>
                              </w:pPr>
                              <w:r>
                                <w:t xml:space="preserve">Each </w:t>
                              </w:r>
                              <w:r w:rsidRPr="000C4E82">
                                <w:rPr>
                                  <w:rStyle w:val="iOption"/>
                                </w:rPr>
                                <w:t>Data File</w:t>
                              </w:r>
                              <w:r>
                                <w:t xml:space="preserve"> belongs to just one </w:t>
                              </w:r>
                              <w:r w:rsidRPr="000C4E82">
                                <w:rPr>
                                  <w:rStyle w:val="iOption"/>
                                </w:rPr>
                                <w:fldChar w:fldCharType="begin"/>
                              </w:r>
                              <w:r w:rsidRPr="000C4E82">
                                <w:rPr>
                                  <w:rStyle w:val="iOption"/>
                                </w:rPr>
                                <w:instrText xml:space="preserve"> DocProperty "Org Level 2 Singular" </w:instrText>
                              </w:r>
                              <w:r w:rsidRPr="000C4E82">
                                <w:rPr>
                                  <w:rStyle w:val="iOption"/>
                                </w:rPr>
                                <w:fldChar w:fldCharType="separate"/>
                              </w:r>
                              <w:r w:rsidRPr="000C4E82">
                                <w:rPr>
                                  <w:rStyle w:val="iOption"/>
                                </w:rPr>
                                <w:t>Project</w:t>
                              </w:r>
                              <w:r w:rsidRPr="000C4E82">
                                <w:rPr>
                                  <w:rStyle w:val="iOption"/>
                                </w:rPr>
                                <w:fldChar w:fldCharType="end"/>
                              </w:r>
                            </w:p>
                          </w:txbxContent>
                        </wps:txbx>
                        <wps:bodyPr rot="0" vert="horz" wrap="square" lIns="91440" tIns="45720" rIns="91440" bIns="45720" anchor="t" anchorCtr="0" upright="1">
                          <a:noAutofit/>
                        </wps:bodyPr>
                      </wps:wsp>
                      <wps:wsp>
                        <wps:cNvPr id="110" name="AutoShape 237"/>
                        <wps:cNvSpPr>
                          <a:spLocks noChangeArrowheads="1"/>
                        </wps:cNvSpPr>
                        <wps:spPr bwMode="auto">
                          <a:xfrm>
                            <a:off x="6321" y="8397"/>
                            <a:ext cx="1557" cy="1440"/>
                          </a:xfrm>
                          <a:prstGeom prst="can">
                            <a:avLst>
                              <a:gd name="adj" fmla="val 25000"/>
                            </a:avLst>
                          </a:prstGeom>
                          <a:solidFill>
                            <a:schemeClr val="bg1">
                              <a:lumMod val="100000"/>
                              <a:lumOff val="0"/>
                            </a:schemeClr>
                          </a:solidFill>
                          <a:ln w="12700">
                            <a:solidFill>
                              <a:srgbClr val="FF0000"/>
                            </a:solidFill>
                            <a:round/>
                            <a:headEnd/>
                            <a:tailEnd/>
                          </a:ln>
                        </wps:spPr>
                        <wps:txbx>
                          <w:txbxContent>
                            <w:p w14:paraId="324D8505" w14:textId="77777777" w:rsidR="008449DE" w:rsidRDefault="008449DE" w:rsidP="00010167">
                              <w:pPr>
                                <w:pStyle w:val="iTableBody"/>
                                <w:jc w:val="center"/>
                              </w:pPr>
                              <w:r>
                                <w:t>Data File</w:t>
                              </w:r>
                            </w:p>
                          </w:txbxContent>
                        </wps:txbx>
                        <wps:bodyPr rot="0" vert="horz" wrap="square" lIns="91440" tIns="45720" rIns="91440" bIns="45720" anchor="t" anchorCtr="0" upright="1">
                          <a:noAutofit/>
                        </wps:bodyPr>
                      </wps:wsp>
                      <wps:wsp>
                        <wps:cNvPr id="111" name="Text Box 238"/>
                        <wps:cNvSpPr txBox="1">
                          <a:spLocks noChangeArrowheads="1"/>
                        </wps:cNvSpPr>
                        <wps:spPr bwMode="auto">
                          <a:xfrm>
                            <a:off x="7305" y="5780"/>
                            <a:ext cx="3044" cy="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67E3CBD3" w14:textId="77777777" w:rsidR="008449DE" w:rsidRDefault="008449DE" w:rsidP="00010167">
                              <w:pPr>
                                <w:pStyle w:val="iTableBody"/>
                              </w:pPr>
                              <w:r>
                                <w:t xml:space="preserve">Each </w:t>
                              </w:r>
                              <w:r w:rsidRPr="000C4E82">
                                <w:rPr>
                                  <w:rStyle w:val="iOption"/>
                                </w:rPr>
                                <w:t>Project</w:t>
                              </w:r>
                              <w:r>
                                <w:t xml:space="preserve"> belongs to just one </w:t>
                              </w:r>
                              <w:r w:rsidRPr="000C4E82">
                                <w:rPr>
                                  <w:rStyle w:val="iOption"/>
                                </w:rPr>
                                <w:t>Organisational Unit</w:t>
                              </w:r>
                            </w:p>
                          </w:txbxContent>
                        </wps:txbx>
                        <wps:bodyPr rot="0" vert="horz" wrap="square" lIns="91440" tIns="45720" rIns="91440" bIns="45720" anchor="t" anchorCtr="0" upright="1">
                          <a:noAutofit/>
                        </wps:bodyPr>
                      </wps:wsp>
                      <wps:wsp>
                        <wps:cNvPr id="112" name="Rectangle 239"/>
                        <wps:cNvSpPr>
                          <a:spLocks noChangeArrowheads="1"/>
                        </wps:cNvSpPr>
                        <wps:spPr bwMode="auto">
                          <a:xfrm>
                            <a:off x="6213" y="4870"/>
                            <a:ext cx="1752" cy="819"/>
                          </a:xfrm>
                          <a:prstGeom prst="rect">
                            <a:avLst/>
                          </a:prstGeom>
                          <a:solidFill>
                            <a:schemeClr val="bg1">
                              <a:lumMod val="100000"/>
                              <a:lumOff val="0"/>
                            </a:schemeClr>
                          </a:solidFill>
                          <a:ln w="12700">
                            <a:solidFill>
                              <a:srgbClr val="FF0000"/>
                            </a:solidFill>
                            <a:miter lim="800000"/>
                            <a:headEnd/>
                            <a:tailEnd/>
                          </a:ln>
                        </wps:spPr>
                        <wps:txbx>
                          <w:txbxContent>
                            <w:p w14:paraId="491E1F71" w14:textId="77777777" w:rsidR="008449DE" w:rsidRPr="00047DE7" w:rsidRDefault="008449DE" w:rsidP="00010167">
                              <w:pPr>
                                <w:pStyle w:val="iTableBody"/>
                                <w:jc w:val="center"/>
                              </w:pPr>
                              <w:r>
                                <w:t>Organisational Unit</w:t>
                              </w:r>
                            </w:p>
                          </w:txbxContent>
                        </wps:txbx>
                        <wps:bodyPr rot="0" vert="horz" wrap="square" lIns="91440" tIns="45720" rIns="91440" bIns="45720" anchor="t" anchorCtr="0" upright="1">
                          <a:noAutofit/>
                        </wps:bodyPr>
                      </wps:wsp>
                      <wps:wsp>
                        <wps:cNvPr id="113" name="AutoShape 240"/>
                        <wps:cNvCnPr>
                          <a:cxnSpLocks noChangeShapeType="1"/>
                        </wps:cNvCnPr>
                        <wps:spPr bwMode="auto">
                          <a:xfrm flipV="1">
                            <a:off x="7089" y="5689"/>
                            <a:ext cx="1" cy="969"/>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232" o:spid="_x0000_s1068" style="width:339.1pt;height:266.9pt;mso-position-horizontal-relative:char;mso-position-vertical-relative:line" coordorigin="3700,4701" coordsize="6782,53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">
                <o:lock v:ext="edit" aspectratio="t"/>
                <v:rect id="AutoShape 233" o:spid="_x0000_s1069" style="position:absolute;left:3700;top:4701;width:6782;height:53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VcwiwwAA&#10;ANwAAAAPAAAAZHJzL2Rvd25yZXYueG1sRE9NawIxEL0L/Q9hCt40aRdEVqPUlkrpoeiqPU83083i&#10;ZrLdpLr+eyMUepvH+5z5sneNOFEXas8aHsYKBHHpTc2Vhv3udTQFESKywcYzabhQgOXibjDH3Pgz&#10;b+lUxEqkEA45arAxtrmUobTkMIx9S5y4b985jAl2lTQdnlO4a+SjUhPpsObUYLGlZ0vlsfh1Gg7Z&#10;l30vsp/+Y6M+15fqZduuMqv18L5/moGI1Md/8Z/7zaT5agK3Z9IFcnE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VcwiwwAAANwAAAAPAAAAAAAAAAAAAAAAAJcCAABkcnMvZG93&#10;bnJldi54bWxQSwUGAAAAAAQABAD1AAAAhwMAAAAA&#10;" fillcolor="#d8d8d8 [2732]" stroked="f">
                  <o:lock v:ext="edit" aspectratio="t" text="t"/>
                </v:rect>
                <v:rect id="Rectangle 234" o:spid="_x0000_s1070" style="position:absolute;left:6213;top:6658;width:1752;height:8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gqi9wgAA&#10;ANwAAAAPAAAAZHJzL2Rvd25yZXYueG1sRE9Li8IwEL4L/ocwgpdlTethlWoUEcTFy+Lr4G22GZtq&#10;MylNVuu/N8KCt/n4njOdt7YSN2p86VhBOkhAEOdOl1woOOxXn2MQPiBrrByTggd5mM+6nSlm2t15&#10;S7ddKEQMYZ+hAhNCnUnpc0MW/cDVxJE7u8ZiiLAppG7wHsNtJYdJ8iUtlhwbDNa0NJRfd39WwfDn&#10;vPld82N7weqULsw1/Ritj0r1e+1iAiJQG97if/e3jvOTEbyeiRfI2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yCqL3CAAAA3AAAAA8AAAAAAAAAAAAAAAAAlwIAAGRycy9kb3du&#10;cmV2LnhtbFBLBQYAAAAABAAEAPUAAACGAwAAAAA=&#10;" fillcolor="white [3212]" strokecolor="red" strokeweight="1pt">
                  <v:textbox>
                    <w:txbxContent>
                      <w:p w14:paraId="358B7BE5" w14:textId="77777777" w:rsidR="008449DE" w:rsidRDefault="008449DE" w:rsidP="00010167">
                        <w:pPr>
                          <w:pStyle w:val="iTableBody"/>
                          <w:jc w:val="center"/>
                        </w:pPr>
                        <w:r>
                          <w:t>Project</w:t>
                        </w:r>
                      </w:p>
                    </w:txbxContent>
                  </v:textbox>
                </v:rect>
                <v:shapetype id="_x0000_t32" coordsize="21600,21600" o:spt="32" o:oned="t" path="m0,0l21600,21600e" filled="f">
                  <v:path arrowok="t" fillok="f" o:connecttype="none"/>
                  <o:lock v:ext="edit" shapetype="t"/>
                </v:shapetype>
                <v:shape id="AutoShape 235" o:spid="_x0000_s1071" type="#_x0000_t32" style="position:absolute;left:7089;top:7527;width:11;height:87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3dLkcQAAADcAAAADwAAAGRycy9kb3ducmV2LnhtbESPQWvDMAyF74P9B6PCbqvTHpotq1tK&#10;YKwwBluaHyBiNQ6N5RB7Sfbvp8NgN4n39N6n/XHxvZpojF1gA5t1Boq4Cbbj1kB9eX18AhUTssU+&#10;MBn4oQjHw/3dHgsbZv6iqUqtkhCOBRpwKQ2F1rFx5DGuw0As2jWMHpOsY6vtiLOE+15vs2ynPXYs&#10;DQ4HKh01t+rbG+CYl3npnj8+r1NVbfP3eua32piH1XJ6AZVoSf/mv+uzFfxMaOUZmUAf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d0uRxAAAANwAAAAPAAAAAAAAAAAA&#10;AAAAAKECAABkcnMvZG93bnJldi54bWxQSwUGAAAAAAQABAD5AAAAkgMAAAAA&#10;" strokecolor="red" strokeweight="1pt">
                  <v:stroke endarrow="block"/>
                </v:shape>
                <v:shape id="Text Box 236" o:spid="_x0000_s1072" type="#_x0000_t202" style="position:absolute;left:7305;top:7620;width:3044;height:7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XeOmwAAA&#10;ANwAAAAPAAAAZHJzL2Rvd25yZXYueG1sRE/NagIxEL4LvkMYwYtoVg9FV6OIVOmp0OgDDJtxs7iZ&#10;LEm6rm/fFAq9zcf3O7vD4FrRU4iNZwXLRQGCuPKm4VrB7Xqer0HEhGyw9UwKXhThsB+Pdlga/+Qv&#10;6nWqRQ7hWKICm1JXShkrSw7jwnfEmbv74DBlGGppAj5zuGvlqijepMOGc4PFjk6Wqof+dgreL59O&#10;a796JN2G893O1ravo1LTyXDcgkg0pH/xn/vD5PnFBn6fyRfI/Q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yXeOmwAAAANwAAAAPAAAAAAAAAAAAAAAAAJcCAABkcnMvZG93bnJl&#10;di54bWxQSwUGAAAAAAQABAD1AAAAhAMAAAAA&#10;" filled="f" stroked="f" strokecolor="red" strokeweight="1pt">
                  <v:textbox>
                    <w:txbxContent>
                      <w:p w14:paraId="4386865B" w14:textId="77777777" w:rsidR="008449DE" w:rsidRDefault="008449DE" w:rsidP="00010167">
                        <w:pPr>
                          <w:pStyle w:val="iTableBody"/>
                        </w:pPr>
                        <w:r>
                          <w:t xml:space="preserve">Each </w:t>
                        </w:r>
                        <w:r w:rsidRPr="000C4E82">
                          <w:rPr>
                            <w:rStyle w:val="iOption"/>
                          </w:rPr>
                          <w:t>Data File</w:t>
                        </w:r>
                        <w:r>
                          <w:t xml:space="preserve"> belongs to just one </w:t>
                        </w:r>
                        <w:r w:rsidRPr="000C4E82">
                          <w:rPr>
                            <w:rStyle w:val="iOption"/>
                          </w:rPr>
                          <w:fldChar w:fldCharType="begin"/>
                        </w:r>
                        <w:r w:rsidRPr="000C4E82">
                          <w:rPr>
                            <w:rStyle w:val="iOption"/>
                          </w:rPr>
                          <w:instrText xml:space="preserve"> DocProperty "Org Level 2 Singular" </w:instrText>
                        </w:r>
                        <w:r w:rsidRPr="000C4E82">
                          <w:rPr>
                            <w:rStyle w:val="iOption"/>
                          </w:rPr>
                          <w:fldChar w:fldCharType="separate"/>
                        </w:r>
                        <w:r w:rsidRPr="000C4E82">
                          <w:rPr>
                            <w:rStyle w:val="iOption"/>
                          </w:rPr>
                          <w:t>Project</w:t>
                        </w:r>
                        <w:r w:rsidRPr="000C4E82">
                          <w:rPr>
                            <w:rStyle w:val="iOption"/>
                          </w:rPr>
                          <w:fldChar w:fldCharType="end"/>
                        </w:r>
                      </w:p>
                    </w:txbxContent>
                  </v:textbox>
                </v:shape>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237" o:spid="_x0000_s1073" type="#_x0000_t22" style="position:absolute;left:6321;top:8397;width:1557;height:1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4SGWxgAA&#10;ANwAAAAPAAAAZHJzL2Rvd25yZXYueG1sRI/NbsJADITvlXiHlZF6K5twQFVgQZQfiQNVVUA9W1mT&#10;pM16Q3YhoU9fHypxszXjmc+zRe9qdaM2VJ4NpKMEFHHubcWFgdNx+/IKKkRki7VnMnCnAIv54GmG&#10;mfUdf9LtEAslIRwyNFDG2GRah7wkh2HkG2LRzr51GGVtC21b7CTc1XqcJBPtsGJpKLGhVUn5z+Hq&#10;DHTvm1P99pVe1svf831PH+n+O2yNeR72yymoSH18mP+vd1bwU8GXZ2QCPf8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4SGWxgAAANwAAAAPAAAAAAAAAAAAAAAAAJcCAABkcnMv&#10;ZG93bnJldi54bWxQSwUGAAAAAAQABAD1AAAAigMAAAAA&#10;" fillcolor="white [3212]" strokecolor="red" strokeweight="1pt">
                  <v:textbox>
                    <w:txbxContent>
                      <w:p w14:paraId="324D8505" w14:textId="77777777" w:rsidR="008449DE" w:rsidRDefault="008449DE" w:rsidP="00010167">
                        <w:pPr>
                          <w:pStyle w:val="iTableBody"/>
                          <w:jc w:val="center"/>
                        </w:pPr>
                        <w:r>
                          <w:t>Data File</w:t>
                        </w:r>
                      </w:p>
                    </w:txbxContent>
                  </v:textbox>
                </v:shape>
                <v:shape id="Text Box 238" o:spid="_x0000_s1074" type="#_x0000_t202" style="position:absolute;left:7305;top:5780;width:3044;height:8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8nl9wAAA&#10;ANwAAAAPAAAAZHJzL2Rvd25yZXYueG1sRE/NisIwEL4v7DuEWdiLaFoPi1SjLIuKJ2GjDzA0Y1Ns&#10;JiWJtb69WRD2Nh/f76w2o+vEQCG2nhWUswIEce1Ny42C82k3XYCICdlg55kUPCjCZv3+tsLK+Dv/&#10;0qBTI3IIxwoV2JT6SspYW3IYZ74nztzFB4cpw9BIE/Cew10n50XxJR22nBss9vRjqb7qm1Ow3R+d&#10;1n5+TboLu4udLOzQRKU+P8bvJYhEY/oXv9wHk+eXJfw9ky+Q6y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J8nl9wAAAANwAAAAPAAAAAAAAAAAAAAAAAJcCAABkcnMvZG93bnJl&#10;di54bWxQSwUGAAAAAAQABAD1AAAAhAMAAAAA&#10;" filled="f" stroked="f" strokecolor="red" strokeweight="1pt">
                  <v:textbox>
                    <w:txbxContent>
                      <w:p w14:paraId="67E3CBD3" w14:textId="77777777" w:rsidR="008449DE" w:rsidRDefault="008449DE" w:rsidP="00010167">
                        <w:pPr>
                          <w:pStyle w:val="iTableBody"/>
                        </w:pPr>
                        <w:r>
                          <w:t xml:space="preserve">Each </w:t>
                        </w:r>
                        <w:r w:rsidRPr="000C4E82">
                          <w:rPr>
                            <w:rStyle w:val="iOption"/>
                          </w:rPr>
                          <w:t>Project</w:t>
                        </w:r>
                        <w:r>
                          <w:t xml:space="preserve"> belongs to just one </w:t>
                        </w:r>
                        <w:r w:rsidRPr="000C4E82">
                          <w:rPr>
                            <w:rStyle w:val="iOption"/>
                          </w:rPr>
                          <w:t>Organisational Unit</w:t>
                        </w:r>
                      </w:p>
                    </w:txbxContent>
                  </v:textbox>
                </v:shape>
                <v:rect id="Rectangle 239" o:spid="_x0000_s1075" style="position:absolute;left:6213;top:4870;width:1752;height:8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LJ34wwAA&#10;ANwAAAAPAAAAZHJzL2Rvd25yZXYueG1sRE9Li8IwEL4L/ocwwl5kTduDStcoIiwue1l8HfY224xN&#10;tZmUJqv13xtB8DYf33Nmi87W4kKtrxwrSEcJCOLC6YpLBfvd5/sUhA/IGmvHpOBGHhbzfm+GuXZX&#10;3tBlG0oRQ9jnqMCE0ORS+sKQRT9yDXHkjq61GCJsS6lbvMZwW8ssScbSYsWxwWBDK0PFeftvFWQ/&#10;x++/Nd82J6x/06U5p8PJ+qDU26BbfoAI1IWX+On+0nF+msHjmXiBnN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LJ34wwAAANwAAAAPAAAAAAAAAAAAAAAAAJcCAABkcnMvZG93&#10;bnJldi54bWxQSwUGAAAAAAQABAD1AAAAhwMAAAAA&#10;" fillcolor="white [3212]" strokecolor="red" strokeweight="1pt">
                  <v:textbox>
                    <w:txbxContent>
                      <w:p w14:paraId="491E1F71" w14:textId="77777777" w:rsidR="008449DE" w:rsidRPr="00047DE7" w:rsidRDefault="008449DE" w:rsidP="00010167">
                        <w:pPr>
                          <w:pStyle w:val="iTableBody"/>
                          <w:jc w:val="center"/>
                        </w:pPr>
                        <w:r>
                          <w:t>Organisational Unit</w:t>
                        </w:r>
                      </w:p>
                    </w:txbxContent>
                  </v:textbox>
                </v:rect>
                <v:shape id="AutoShape 240" o:spid="_x0000_s1076" type="#_x0000_t32" style="position:absolute;left:7089;top:5689;width:1;height:96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8AKC8MAAADcAAAADwAAAGRycy9kb3ducmV2LnhtbERPTWvCQBC9C/0PyxR6Ed1oQUt0FSkU&#10;PJRatXgesmMSm50Nu1OT/vuuUPA2j/c5y3XvGnWlEGvPBibjDBRx4W3NpYGv49voBVQUZIuNZzLw&#10;SxHWq4fBEnPrO97T9SClSiEcczRQibS51rGoyGEc+5Y4cWcfHEqCodQ2YJfCXaOnWTbTDmtODRW2&#10;9FpR8X34cQbmQ/yYn96PTRc+99uLbE67mUyNeXrsNwtQQr3cxf/urU3zJ89weyZdoF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ACgvDAAAA3AAAAA8AAAAAAAAAAAAA&#10;AAAAoQIAAGRycy9kb3ducmV2LnhtbFBLBQYAAAAABAAEAPkAAACRAwAAAAA=&#10;" strokecolor="red" strokeweight="1pt">
                  <v:stroke endarrow="block"/>
                </v:shape>
                <w10:anchorlock/>
              </v:group>
            </w:pict>
          </mc:Fallback>
        </mc:AlternateContent>
      </w:r>
    </w:p>
    <w:p w14:paraId="6028DA08" w14:textId="5F59F491" w:rsidR="002E5280" w:rsidRDefault="002E5280" w:rsidP="002E5280">
      <w:pPr>
        <w:pStyle w:val="iNote"/>
      </w:pPr>
      <w:r>
        <w:t>Note</w:t>
      </w:r>
      <w:r>
        <w:tab/>
        <w:t xml:space="preserve">Throughout this document, the terms “Organisational Unit” and “Project” are used. However, the screens which </w:t>
      </w:r>
      <w:r w:rsidR="00CF08BB">
        <w:t>DIVER</w:t>
      </w:r>
      <w:r>
        <w:t xml:space="preserve"> displays use the terms which are tailored for your </w:t>
      </w:r>
      <w:r w:rsidR="00CF08BB">
        <w:t>DIVER</w:t>
      </w:r>
      <w:r>
        <w:t xml:space="preserve"> Implementation. For example, this document will describe a tab named </w:t>
      </w:r>
      <w:r w:rsidRPr="000C4E82">
        <w:rPr>
          <w:rStyle w:val="iOption"/>
        </w:rPr>
        <w:t>Organisational Units</w:t>
      </w:r>
      <w:r>
        <w:t xml:space="preserve">, but on your system it will be named with your tailored term. Similarly, the button </w:t>
      </w:r>
      <w:r w:rsidRPr="00C414DD">
        <w:rPr>
          <w:rStyle w:val="iButton"/>
        </w:rPr>
        <w:t> New Organisational Unit </w:t>
      </w:r>
      <w:r>
        <w:t xml:space="preserve">, which creates an entry for a new Organisational Unit in </w:t>
      </w:r>
      <w:r w:rsidR="00CF08BB">
        <w:t>DIVER</w:t>
      </w:r>
      <w:r>
        <w:t>’s table of Organisational Units, will be named with your tailored term.</w:t>
      </w:r>
    </w:p>
    <w:p w14:paraId="1A415D78" w14:textId="77777777" w:rsidR="002E5280" w:rsidRDefault="002E5280" w:rsidP="002E5280">
      <w:pPr>
        <w:pStyle w:val="iNormal"/>
        <w:rPr>
          <w:lang w:eastAsia="ja-JP"/>
        </w:rPr>
      </w:pPr>
      <w:r>
        <w:rPr>
          <w:lang w:eastAsia="ja-JP"/>
        </w:rPr>
        <w:t>Organisational Unit entries are stored in a table, as are Project entries.</w:t>
      </w:r>
    </w:p>
    <w:p w14:paraId="58AB8209" w14:textId="77777777" w:rsidR="002E5280" w:rsidRDefault="002E5280" w:rsidP="002E5280">
      <w:pPr>
        <w:pStyle w:val="iNormal"/>
        <w:rPr>
          <w:lang w:eastAsia="ja-JP"/>
        </w:rPr>
      </w:pPr>
      <w:r>
        <w:rPr>
          <w:lang w:eastAsia="ja-JP"/>
        </w:rPr>
        <w:t>Before a Data File is uploaded, the Organisational Unit and Project entries it uses must already exist.</w:t>
      </w:r>
    </w:p>
    <w:p w14:paraId="46A86B03" w14:textId="6F49C522" w:rsidR="002E5280" w:rsidRPr="00850A9C" w:rsidRDefault="002E5280" w:rsidP="002E5280">
      <w:pPr>
        <w:pStyle w:val="iNormal"/>
        <w:rPr>
          <w:lang w:val="en-US" w:eastAsia="ja-JP"/>
        </w:rPr>
      </w:pPr>
      <w:r>
        <w:rPr>
          <w:lang w:eastAsia="ja-JP"/>
        </w:rPr>
        <w:t>Organisational Unit and Project entries</w:t>
      </w:r>
      <w:r>
        <w:rPr>
          <w:rFonts w:hint="eastAsia"/>
          <w:lang w:eastAsia="ja-JP"/>
        </w:rPr>
        <w:t xml:space="preserve"> are </w:t>
      </w:r>
      <w:r>
        <w:rPr>
          <w:lang w:eastAsia="ja-JP"/>
        </w:rPr>
        <w:t xml:space="preserve">created </w:t>
      </w:r>
      <w:r>
        <w:rPr>
          <w:rFonts w:hint="eastAsia"/>
          <w:lang w:eastAsia="ja-JP"/>
        </w:rPr>
        <w:t xml:space="preserve">and updated using the </w:t>
      </w:r>
      <w:r>
        <w:rPr>
          <w:rStyle w:val="iOption"/>
        </w:rPr>
        <w:t>Organisational Units</w:t>
      </w:r>
      <w:r>
        <w:rPr>
          <w:lang w:eastAsia="ja-JP"/>
        </w:rPr>
        <w:t xml:space="preserve"> </w:t>
      </w:r>
      <w:r>
        <w:rPr>
          <w:rFonts w:hint="eastAsia"/>
          <w:lang w:eastAsia="ja-JP"/>
        </w:rPr>
        <w:t xml:space="preserve">tab </w:t>
      </w:r>
      <w:r>
        <w:rPr>
          <w:lang w:eastAsia="ja-JP"/>
        </w:rPr>
        <w:t>(</w:t>
      </w:r>
      <w:r w:rsidR="009034FE">
        <w:rPr>
          <w:lang w:eastAsia="ja-JP"/>
        </w:rPr>
        <w:t xml:space="preserve">which will be </w:t>
      </w:r>
      <w:r>
        <w:t>named with your system’s tailored name</w:t>
      </w:r>
      <w:r>
        <w:rPr>
          <w:lang w:eastAsia="ja-JP"/>
        </w:rPr>
        <w:t xml:space="preserve">) </w:t>
      </w:r>
      <w:r>
        <w:rPr>
          <w:rFonts w:hint="eastAsia"/>
          <w:lang w:eastAsia="ja-JP"/>
        </w:rPr>
        <w:t xml:space="preserve">on the main </w:t>
      </w:r>
      <w:r w:rsidR="00CF08BB">
        <w:rPr>
          <w:lang w:eastAsia="ja-JP"/>
        </w:rPr>
        <w:t>DIVER</w:t>
      </w:r>
      <w:r>
        <w:rPr>
          <w:lang w:eastAsia="ja-JP"/>
        </w:rPr>
        <w:t xml:space="preserve"> </w:t>
      </w:r>
      <w:r>
        <w:rPr>
          <w:rFonts w:hint="eastAsia"/>
          <w:lang w:eastAsia="ja-JP"/>
        </w:rPr>
        <w:t>screen.</w:t>
      </w:r>
    </w:p>
    <w:p w14:paraId="461E2077" w14:textId="77777777" w:rsidR="00351BB3" w:rsidRDefault="00A5049D">
      <w:pPr>
        <w:pStyle w:val="iNormal"/>
        <w:rPr>
          <w:lang w:val="en-US"/>
        </w:rPr>
      </w:pPr>
      <w:r>
        <w:rPr>
          <w:noProof/>
          <w:lang w:val="en-US"/>
        </w:rPr>
        <mc:AlternateContent>
          <mc:Choice Requires="wpg">
            <w:drawing>
              <wp:inline distT="0" distB="0" distL="0" distR="0" wp14:anchorId="6065264C" wp14:editId="237B26B9">
                <wp:extent cx="5828030" cy="3243580"/>
                <wp:effectExtent l="0" t="0" r="1270" b="0"/>
                <wp:docPr id="97" name="Group 1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828030" cy="3243580"/>
                          <a:chOff x="1418" y="7217"/>
                          <a:chExt cx="9178" cy="5108"/>
                        </a:xfrm>
                      </wpg:grpSpPr>
                      <wps:wsp>
                        <wps:cNvPr id="99" name="AutoShape 141"/>
                        <wps:cNvSpPr>
                          <a:spLocks noChangeAspect="1" noChangeArrowheads="1" noTextEdit="1"/>
                        </wps:cNvSpPr>
                        <wps:spPr bwMode="auto">
                          <a:xfrm>
                            <a:off x="1418" y="7217"/>
                            <a:ext cx="9178" cy="510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1" name="Picture 1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418" y="7217"/>
                            <a:ext cx="9178" cy="5108"/>
                          </a:xfrm>
                          <a:prstGeom prst="rect">
                            <a:avLst/>
                          </a:prstGeom>
                          <a:noFill/>
                          <a:extLst>
                            <a:ext uri="{909E8E84-426E-40dd-AFC4-6F175D3DCCD1}">
                              <a14:hiddenFill xmlns:a14="http://schemas.microsoft.com/office/drawing/2010/main">
                                <a:solidFill>
                                  <a:srgbClr val="FFFFFF"/>
                                </a:solidFill>
                              </a14:hiddenFill>
                            </a:ext>
                          </a:extLst>
                        </pic:spPr>
                      </pic:pic>
                      <wps:wsp>
                        <wps:cNvPr id="102" name="Oval 144"/>
                        <wps:cNvSpPr>
                          <a:spLocks noChangeArrowheads="1"/>
                        </wps:cNvSpPr>
                        <wps:spPr bwMode="auto">
                          <a:xfrm>
                            <a:off x="4286" y="9136"/>
                            <a:ext cx="1451" cy="316"/>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42" o:spid="_x0000_s1026" style="width:458.9pt;height:255.4pt;mso-position-horizontal-relative:char;mso-position-vertical-relative:line" coordorigin="1418,7217" coordsize="9178,510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">
                <o:lock v:ext="edit" aspectratio="t"/>
                <v:rect id="AutoShape 141" o:spid="_x0000_s1027" style="position:absolute;left:1418;top:7217;width:9178;height:51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V3YxQAA&#10;ANsAAAAPAAAAZHJzL2Rvd25yZXYueG1sRI9Pa8JAFMTvgt9heUIvUjd6KCZ1FRHEUApi/HN+ZF+T&#10;0OzbmF2T9Nt3CwWPw8z8hlltBlOLjlpXWVYwn0UgiHOrKy4UXM771yUI55E11pZJwQ852KzHoxUm&#10;2vZ8oi7zhQgQdgkqKL1vEildXpJBN7MNcfC+bGvQB9kWUrfYB7ip5SKK3qTBisNCiQ3tSsq/s4dR&#10;0OfH7nb+PMjj9JZavqf3XXb9UOplMmzfQXga/DP83061gjiGvy/hB8j1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PlXdjFAAAA2wAAAA8AAAAAAAAAAAAAAAAAlwIAAGRycy9k&#10;b3ducmV2LnhtbFBLBQYAAAAABAAEAPUAAACJAwAAAAA=&#10;" filled="f" stroked="f">
                  <o:lock v:ext="edit" aspectratio="t" text="t"/>
                </v:rect>
                <v:shape id="Picture 145" o:spid="_x0000_s1028" type="#_x0000_t75" style="position:absolute;left:1418;top:7217;width:9178;height:51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n&#10;gV/DAAAA3AAAAA8AAABkcnMvZG93bnJldi54bWxET01rwkAQvQv9D8sUvNVNpIiNriGtLZSih6oH&#10;cxuyYzaYnQ3ZVdN/3y0UvM3jfc4yH2wrrtT7xrGCdJKAIK6cbrhWcNh/PM1B+ICssXVMCn7IQ756&#10;GC0x0+7G33TdhVrEEPYZKjAhdJmUvjJk0U9cRxy5k+sthgj7WuoebzHctnKaJDNpseHYYLCjN0PV&#10;eXexCtab8tmW/DVr7PG1TN/liyvMVqnx41AsQAQawl387/7UcX6Swt8z8QK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8WeBX8MAAADcAAAADwAAAAAAAAAAAAAAAACcAgAA&#10;ZHJzL2Rvd25yZXYueG1sUEsFBgAAAAAEAAQA9wAAAIwDAAAAAA==&#10;">
                  <v:imagedata r:id="rId42" o:title=""/>
                </v:shape>
                <v:oval id="Oval 144" o:spid="_x0000_s1029" style="position:absolute;left:4286;top:9136;width:1451;height:3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T/AswgAA&#10;ANwAAAAPAAAAZHJzL2Rvd25yZXYueG1sRE9Na4NAEL0H+h+WCfSW7CaHEkxWKQkpLXhoo7kP7lRF&#10;d1bcrdp/3y0UepvH+5xTttheTDT61rGG3VaBIK6cabnWUBbXzQGED8gGe8ek4Zs8ZOnD6oSJcTN/&#10;0HQLtYgh7BPU0IQwJFL6qiGLfusG4sh9utFiiHCspRlxjuG2l3ulnqTFlmNDgwOdG6q625fV8F4W&#10;l3t1IPV2ydslP1+nrnuZtH5cL89HEIGW8C/+c7+aOF/t4feZeIFM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hP8CzCAAAA3AAAAA8AAAAAAAAAAAAAAAAAlwIAAGRycy9kb3du&#10;cmV2LnhtbFBLBQYAAAAABAAEAPUAAACGAwAAAAA=&#10;" filled="f" fillcolor="white [3212]" strokecolor="red" strokeweight="1pt"/>
                <w10:anchorlock/>
              </v:group>
            </w:pict>
          </mc:Fallback>
        </mc:AlternateContent>
      </w:r>
    </w:p>
    <w:p w14:paraId="0CD04EEC" w14:textId="72D53C01" w:rsidR="002E5280" w:rsidRPr="00FF6F0F" w:rsidRDefault="002E5280" w:rsidP="002E5280">
      <w:pPr>
        <w:pStyle w:val="iNormal"/>
        <w:rPr>
          <w:lang w:eastAsia="ja-JP"/>
        </w:rPr>
      </w:pPr>
      <w:r>
        <w:rPr>
          <w:rFonts w:hint="eastAsia"/>
          <w:lang w:eastAsia="ja-JP"/>
        </w:rPr>
        <w:t xml:space="preserve">The </w:t>
      </w:r>
      <w:r>
        <w:rPr>
          <w:rStyle w:val="iOption"/>
        </w:rPr>
        <w:t>Organisational Units</w:t>
      </w:r>
      <w:r>
        <w:rPr>
          <w:lang w:eastAsia="ja-JP"/>
        </w:rPr>
        <w:t xml:space="preserve"> </w:t>
      </w:r>
      <w:r>
        <w:rPr>
          <w:rFonts w:hint="eastAsia"/>
          <w:lang w:eastAsia="ja-JP"/>
        </w:rPr>
        <w:t xml:space="preserve">tab lists all of the </w:t>
      </w:r>
      <w:r w:rsidRPr="007F709C">
        <w:t>Organisational Unit</w:t>
      </w:r>
      <w:r>
        <w:t>s</w:t>
      </w:r>
      <w:r>
        <w:rPr>
          <w:lang w:eastAsia="ja-JP"/>
        </w:rPr>
        <w:t xml:space="preserve"> </w:t>
      </w:r>
      <w:r>
        <w:rPr>
          <w:rFonts w:hint="eastAsia"/>
          <w:lang w:eastAsia="ja-JP"/>
        </w:rPr>
        <w:t>currently defined in</w:t>
      </w:r>
      <w:r>
        <w:rPr>
          <w:lang w:eastAsia="ja-JP"/>
        </w:rPr>
        <w:t xml:space="preserve"> </w:t>
      </w:r>
      <w:r w:rsidR="00CF08BB">
        <w:t>DIVER</w:t>
      </w:r>
      <w:r>
        <w:rPr>
          <w:rFonts w:hint="eastAsia"/>
          <w:lang w:eastAsia="ja-JP"/>
        </w:rPr>
        <w:t>.</w:t>
      </w:r>
    </w:p>
    <w:p w14:paraId="2E707779" w14:textId="627185ED" w:rsidR="002E5280" w:rsidRPr="005879DC" w:rsidRDefault="002E5280" w:rsidP="002E5280">
      <w:pPr>
        <w:pStyle w:val="iHeading2"/>
      </w:pPr>
      <w:bookmarkStart w:id="664" w:name="_Ref351968182"/>
      <w:bookmarkStart w:id="665" w:name="_Toc233706951"/>
      <w:bookmarkStart w:id="666" w:name="_Toc311807510"/>
      <w:r w:rsidRPr="005879DC">
        <w:t xml:space="preserve">Creating </w:t>
      </w:r>
      <w:r w:rsidR="00F40E2A" w:rsidRPr="00582270">
        <w:rPr>
          <w:rFonts w:eastAsia="MS Mincho"/>
        </w:rPr>
        <w:t>an</w:t>
      </w:r>
      <w:r w:rsidRPr="00582270">
        <w:rPr>
          <w:rFonts w:eastAsia="MS Mincho" w:hint="eastAsia"/>
        </w:rPr>
        <w:t xml:space="preserve"> </w:t>
      </w:r>
      <w:r w:rsidRPr="000D273B">
        <w:t>Organisational Unit</w:t>
      </w:r>
      <w:r>
        <w:t xml:space="preserve"> </w:t>
      </w:r>
      <w:r w:rsidRPr="00582270">
        <w:rPr>
          <w:rFonts w:eastAsia="MS Mincho" w:hint="eastAsia"/>
        </w:rPr>
        <w:t>Entry</w:t>
      </w:r>
      <w:bookmarkEnd w:id="664"/>
      <w:bookmarkEnd w:id="665"/>
      <w:bookmarkEnd w:id="666"/>
    </w:p>
    <w:p w14:paraId="2BA4183A" w14:textId="77777777" w:rsidR="002E5280" w:rsidRDefault="002E5280" w:rsidP="002E5280">
      <w:pPr>
        <w:pStyle w:val="iNote"/>
      </w:pPr>
      <w:r>
        <w:t>Note</w:t>
      </w:r>
      <w:r>
        <w:tab/>
        <w:t xml:space="preserve">Take care. Once created, an </w:t>
      </w:r>
      <w:r w:rsidRPr="000D273B">
        <w:rPr>
          <w:lang w:eastAsia="ja-JP"/>
        </w:rPr>
        <w:t>Organisational Unit</w:t>
      </w:r>
      <w:r>
        <w:t xml:space="preserve"> entry cannot be deleted. This restriction prevents Projects which </w:t>
      </w:r>
      <w:r w:rsidRPr="00197228">
        <w:t>reference</w:t>
      </w:r>
      <w:r>
        <w:t xml:space="preserve"> an </w:t>
      </w:r>
      <w:r w:rsidRPr="000D273B">
        <w:rPr>
          <w:lang w:eastAsia="ja-JP"/>
        </w:rPr>
        <w:t>Organisational Unit</w:t>
      </w:r>
      <w:r>
        <w:t xml:space="preserve"> from becoming invalid if the </w:t>
      </w:r>
      <w:r w:rsidRPr="000D273B">
        <w:rPr>
          <w:lang w:eastAsia="ja-JP"/>
        </w:rPr>
        <w:t>Organisational Unit</w:t>
      </w:r>
      <w:r>
        <w:rPr>
          <w:lang w:eastAsia="ja-JP"/>
        </w:rPr>
        <w:t xml:space="preserve"> </w:t>
      </w:r>
      <w:r>
        <w:t>were to be deleted.</w:t>
      </w:r>
    </w:p>
    <w:p w14:paraId="5142368C" w14:textId="77777777" w:rsidR="002E5280" w:rsidRDefault="002E5280" w:rsidP="002E5280">
      <w:pPr>
        <w:pStyle w:val="iNormal"/>
        <w:jc w:val="left"/>
      </w:pPr>
      <w:r>
        <w:t xml:space="preserve">To create an </w:t>
      </w:r>
      <w:r w:rsidRPr="000D273B">
        <w:rPr>
          <w:lang w:eastAsia="ja-JP"/>
        </w:rPr>
        <w:t>Organisational Unit</w:t>
      </w:r>
      <w:r>
        <w:rPr>
          <w:lang w:eastAsia="ja-JP"/>
        </w:rPr>
        <w:t xml:space="preserve"> </w:t>
      </w:r>
      <w:r>
        <w:t>entry:</w:t>
      </w:r>
    </w:p>
    <w:p w14:paraId="74336BA7" w14:textId="77777777" w:rsidR="005C6831" w:rsidRDefault="002E5280">
      <w:pPr>
        <w:pStyle w:val="iNormal"/>
        <w:numPr>
          <w:ilvl w:val="0"/>
          <w:numId w:val="21"/>
        </w:numPr>
        <w:jc w:val="left"/>
      </w:pPr>
      <w:r>
        <w:t>Click the</w:t>
      </w:r>
      <w:r w:rsidRPr="005879DC">
        <w:t xml:space="preserve"> </w:t>
      </w:r>
      <w:r>
        <w:rPr>
          <w:rStyle w:val="iButton"/>
        </w:rPr>
        <w:t> N</w:t>
      </w:r>
      <w:r w:rsidRPr="00826B57">
        <w:rPr>
          <w:rStyle w:val="iButton"/>
        </w:rPr>
        <w:t>ew </w:t>
      </w:r>
      <w:r w:rsidRPr="000D273B">
        <w:rPr>
          <w:rStyle w:val="iButton"/>
        </w:rPr>
        <w:t>Organisational</w:t>
      </w:r>
      <w:r>
        <w:rPr>
          <w:rStyle w:val="iButton"/>
        </w:rPr>
        <w:t> </w:t>
      </w:r>
      <w:r w:rsidRPr="000D273B">
        <w:rPr>
          <w:rStyle w:val="iButton"/>
        </w:rPr>
        <w:t>Unit</w:t>
      </w:r>
      <w:r w:rsidRPr="00826B57">
        <w:rPr>
          <w:rStyle w:val="iButton"/>
        </w:rPr>
        <w:t> </w:t>
      </w:r>
      <w:r>
        <w:rPr>
          <w:lang w:eastAsia="ja-JP"/>
        </w:rPr>
        <w:t xml:space="preserve"> button (</w:t>
      </w:r>
      <w:r w:rsidR="009034FE">
        <w:rPr>
          <w:lang w:eastAsia="ja-JP"/>
        </w:rPr>
        <w:t xml:space="preserve">which will be </w:t>
      </w:r>
      <w:r>
        <w:rPr>
          <w:lang w:eastAsia="ja-JP"/>
        </w:rPr>
        <w:t xml:space="preserve">named with your system’s tailored term) </w:t>
      </w:r>
      <w:r w:rsidRPr="005879DC">
        <w:t>at the top-</w:t>
      </w:r>
      <w:r>
        <w:t>left</w:t>
      </w:r>
      <w:r w:rsidRPr="005879DC">
        <w:t xml:space="preserve"> of the </w:t>
      </w:r>
      <w:r w:rsidRPr="007F709C">
        <w:t>Organisational Unit</w:t>
      </w:r>
      <w:r>
        <w:t>s</w:t>
      </w:r>
      <w:r>
        <w:rPr>
          <w:lang w:eastAsia="ja-JP"/>
        </w:rPr>
        <w:t xml:space="preserve"> </w:t>
      </w:r>
      <w:r w:rsidRPr="005879DC">
        <w:t>tab</w:t>
      </w:r>
      <w:r>
        <w:t>.</w:t>
      </w:r>
    </w:p>
    <w:p w14:paraId="73B5DADA" w14:textId="77777777" w:rsidR="00351BB3" w:rsidRDefault="00A5049D">
      <w:pPr>
        <w:pStyle w:val="iFigureCaption"/>
      </w:pPr>
      <w:r>
        <w:rPr>
          <w:noProof/>
          <w:lang w:val="en-US"/>
        </w:rPr>
        <mc:AlternateContent>
          <mc:Choice Requires="wpg">
            <w:drawing>
              <wp:inline distT="0" distB="0" distL="0" distR="0" wp14:anchorId="46895D60" wp14:editId="1ED0015F">
                <wp:extent cx="3212465" cy="1626870"/>
                <wp:effectExtent l="0" t="0" r="635" b="0"/>
                <wp:docPr id="91" name="Group 1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212465" cy="1626870"/>
                          <a:chOff x="3418" y="10267"/>
                          <a:chExt cx="5059" cy="2562"/>
                        </a:xfrm>
                      </wpg:grpSpPr>
                      <wps:wsp>
                        <wps:cNvPr id="93" name="AutoShape 146"/>
                        <wps:cNvSpPr>
                          <a:spLocks noChangeAspect="1" noChangeArrowheads="1" noTextEdit="1"/>
                        </wps:cNvSpPr>
                        <wps:spPr bwMode="auto">
                          <a:xfrm>
                            <a:off x="3418" y="10267"/>
                            <a:ext cx="5059" cy="256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4" name="Picture 1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3418" y="10267"/>
                            <a:ext cx="5059" cy="2562"/>
                          </a:xfrm>
                          <a:prstGeom prst="rect">
                            <a:avLst/>
                          </a:prstGeom>
                          <a:noFill/>
                          <a:extLst>
                            <a:ext uri="{909E8E84-426E-40dd-AFC4-6F175D3DCCD1}">
                              <a14:hiddenFill xmlns:a14="http://schemas.microsoft.com/office/drawing/2010/main">
                                <a:solidFill>
                                  <a:srgbClr val="FFFFFF"/>
                                </a:solidFill>
                              </a14:hiddenFill>
                            </a:ext>
                          </a:extLst>
                        </pic:spPr>
                      </pic:pic>
                      <wps:wsp>
                        <wps:cNvPr id="96" name="Oval 149"/>
                        <wps:cNvSpPr>
                          <a:spLocks noChangeArrowheads="1"/>
                        </wps:cNvSpPr>
                        <wps:spPr bwMode="auto">
                          <a:xfrm>
                            <a:off x="3957" y="11707"/>
                            <a:ext cx="1581" cy="350"/>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47" o:spid="_x0000_s1026" style="width:252.95pt;height:128.1pt;mso-position-horizontal-relative:char;mso-position-vertical-relative:line" coordorigin="3418,10267" coordsize="5059,256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">
                <o:lock v:ext="edit" aspectratio="t"/>
                <v:rect id="AutoShape 146" o:spid="_x0000_s1027" style="position:absolute;left:3418;top:10267;width:5059;height:25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DWoyxAAA&#10;ANsAAAAPAAAAZHJzL2Rvd25yZXYueG1sRI9Ba8JAFITvBf/D8gQvohstFE1dRQQxSEGM1vMj+5qE&#10;Zt/G7Jqk/75bEHocZuYbZrXpTSVaalxpWcFsGoEgzqwuOVdwvewnCxDOI2usLJOCH3KwWQ9eVhhr&#10;2/GZ2tTnIkDYxaig8L6OpXRZQQbd1NbEwfuyjUEfZJNL3WAX4KaS8yh6kwZLDgsF1rQrKPtOH0ZB&#10;l53a2+XjIE/jW2L5ntx36edRqdGw376D8NT7//CznWgFy1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g1qMsQAAADbAAAADwAAAAAAAAAAAAAAAACXAgAAZHJzL2Rv&#10;d25yZXYueG1sUEsFBgAAAAAEAAQA9QAAAIgDAAAAAA==&#10;" filled="f" stroked="f">
                  <o:lock v:ext="edit" aspectratio="t" text="t"/>
                </v:rect>
                <v:shape id="Picture 148" o:spid="_x0000_s1028" type="#_x0000_t75" style="position:absolute;left:3418;top:10267;width:5059;height:25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v&#10;oubFAAAA2wAAAA8AAABkcnMvZG93bnJldi54bWxEj09rwkAUxO8Fv8PyhN7qRgn+ia4SBEFapDZ6&#10;8PjMPpNg9m3IbmP67bsFocdhZn7DrDa9qUVHrassKxiPIhDEudUVFwrOp93bHITzyBpry6Tghxxs&#10;1oOXFSbaPviLuswXIkDYJaig9L5JpHR5SQbdyDbEwbvZ1qAPsi2kbvER4KaWkyiaSoMVh4USG9qW&#10;lN+zb6Mg7T7S6/TzcDn078fZOb7G2+POKvU67NMlCE+9/w8/23utYBHD35fwA+T6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mr6LmxQAAANsAAAAPAAAAAAAAAAAAAAAAAJwC&#10;AABkcnMvZG93bnJldi54bWxQSwUGAAAAAAQABAD3AAAAjgMAAAAA&#10;">
                  <v:imagedata r:id="rId44" o:title=""/>
                </v:shape>
                <v:oval id="Oval 149" o:spid="_x0000_s1029" style="position:absolute;left:3957;top:11707;width:1581;height:3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Xu/3wgAA&#10;ANsAAAAPAAAAZHJzL2Rvd25yZXYueG1sRI9Pi8IwFMTvC36H8ARva7oeRLumZVEUBQ/+vT+at21p&#10;81KaWOu3N4LgcZiZ3zCLtDe16Kh1pWUFP+MIBHFmdcm5gst5/T0D4TyyxtoyKXiQgzQZfC0w1vbO&#10;R+pOPhcBwi5GBYX3TSylywoy6Ma2IQ7ev20N+iDbXOoW7wFuajmJoqk0WHJYKLChZUFZdboZBYfL&#10;eXXNZhTtVvuy3y/XXVVtOqVGw/7vF4Sn3n/C7/ZWK5hP4fUl/ACZP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Re7/fCAAAA2wAAAA8AAAAAAAAAAAAAAAAAlwIAAGRycy9kb3du&#10;cmV2LnhtbFBLBQYAAAAABAAEAPUAAACGAwAAAAA=&#10;" filled="f" fillcolor="white [3212]" strokecolor="red" strokeweight="1pt"/>
                <w10:anchorlock/>
              </v:group>
            </w:pict>
          </mc:Fallback>
        </mc:AlternateContent>
      </w:r>
    </w:p>
    <w:p w14:paraId="2299E0B2" w14:textId="77777777" w:rsidR="002E5280" w:rsidRPr="005879DC" w:rsidRDefault="002E5280" w:rsidP="002E5280">
      <w:pPr>
        <w:pStyle w:val="iNormal"/>
        <w:ind w:left="720"/>
        <w:jc w:val="left"/>
      </w:pPr>
      <w:r w:rsidRPr="005879DC">
        <w:t xml:space="preserve">This will display a form that allows you to add details about </w:t>
      </w:r>
      <w:r w:rsidRPr="006273E1">
        <w:t xml:space="preserve">the </w:t>
      </w:r>
      <w:r w:rsidRPr="000D273B">
        <w:t>Organisational Unit</w:t>
      </w:r>
      <w:r w:rsidRPr="006273E1">
        <w:t xml:space="preserve"> you</w:t>
      </w:r>
      <w:r w:rsidRPr="005879DC">
        <w:t xml:space="preserve"> would like to create</w:t>
      </w:r>
      <w:r>
        <w:t>. (The words “Organisational Unit” will be replaced by your system’s tailored term).</w:t>
      </w:r>
    </w:p>
    <w:p w14:paraId="044DDE1D" w14:textId="77777777" w:rsidR="002E5280" w:rsidRDefault="002E5280" w:rsidP="002E5280">
      <w:pPr>
        <w:pStyle w:val="iFigureCaption"/>
      </w:pPr>
      <w:r>
        <w:rPr>
          <w:b w:val="0"/>
          <w:noProof/>
          <w:lang w:val="en-US"/>
        </w:rPr>
        <w:drawing>
          <wp:inline distT="0" distB="0" distL="0" distR="0" wp14:anchorId="2CD156A8" wp14:editId="75F626E5">
            <wp:extent cx="4804311" cy="4308088"/>
            <wp:effectExtent l="190500" t="152400" r="167739" b="130562"/>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srcRect l="3930" t="22500" r="6267" b="9674"/>
                    <a:stretch>
                      <a:fillRect/>
                    </a:stretch>
                  </pic:blipFill>
                  <pic:spPr bwMode="auto">
                    <a:xfrm>
                      <a:off x="0" y="0"/>
                      <a:ext cx="4803678" cy="4307521"/>
                    </a:xfrm>
                    <a:prstGeom prst="rect">
                      <a:avLst/>
                    </a:prstGeom>
                    <a:ln>
                      <a:noFill/>
                    </a:ln>
                    <a:effectLst>
                      <a:outerShdw blurRad="190500" algn="tl" rotWithShape="0">
                        <a:srgbClr val="000000">
                          <a:alpha val="70000"/>
                        </a:srgbClr>
                      </a:outerShdw>
                    </a:effectLst>
                  </pic:spPr>
                </pic:pic>
              </a:graphicData>
            </a:graphic>
          </wp:inline>
        </w:drawing>
      </w:r>
    </w:p>
    <w:p w14:paraId="3A4EC305" w14:textId="77777777" w:rsidR="002E5280" w:rsidRPr="006273E1" w:rsidRDefault="002E5280" w:rsidP="002E5280">
      <w:pPr>
        <w:pStyle w:val="iNormal"/>
        <w:numPr>
          <w:ilvl w:val="0"/>
          <w:numId w:val="21"/>
        </w:numPr>
      </w:pPr>
      <w:r>
        <w:t xml:space="preserve">Enter the details </w:t>
      </w:r>
      <w:r w:rsidRPr="006273E1">
        <w:t xml:space="preserve">for the </w:t>
      </w:r>
      <w:r w:rsidRPr="000D273B">
        <w:t>Organisational Unit</w:t>
      </w:r>
      <w:r w:rsidRPr="006273E1">
        <w:t>.</w:t>
      </w:r>
    </w:p>
    <w:tbl>
      <w:tblPr>
        <w:tblW w:w="0" w:type="auto"/>
        <w:tblInd w:w="817" w:type="dxa"/>
        <w:tblLayout w:type="fixed"/>
        <w:tblLook w:val="04A0" w:firstRow="1" w:lastRow="0" w:firstColumn="1" w:lastColumn="0" w:noHBand="0" w:noVBand="1"/>
      </w:tblPr>
      <w:tblGrid>
        <w:gridCol w:w="1559"/>
        <w:gridCol w:w="6904"/>
      </w:tblGrid>
      <w:tr w:rsidR="002E5280" w:rsidRPr="00582270" w14:paraId="3DED2BB0" w14:textId="77777777" w:rsidTr="002E5280">
        <w:tc>
          <w:tcPr>
            <w:tcW w:w="1559" w:type="dxa"/>
            <w:shd w:val="clear" w:color="auto" w:fill="auto"/>
          </w:tcPr>
          <w:p w14:paraId="7A9C7167" w14:textId="77777777" w:rsidR="002E5280" w:rsidRPr="00582270" w:rsidRDefault="002E5280" w:rsidP="002E5280">
            <w:pPr>
              <w:pStyle w:val="iNormal"/>
              <w:jc w:val="left"/>
            </w:pPr>
            <w:r w:rsidRPr="00582270">
              <w:t>Name</w:t>
            </w:r>
          </w:p>
        </w:tc>
        <w:tc>
          <w:tcPr>
            <w:tcW w:w="6904" w:type="dxa"/>
            <w:shd w:val="clear" w:color="auto" w:fill="auto"/>
          </w:tcPr>
          <w:p w14:paraId="5EB76D69" w14:textId="77777777" w:rsidR="002E5280" w:rsidRPr="00582270" w:rsidRDefault="002E5280" w:rsidP="002E5280">
            <w:pPr>
              <w:pStyle w:val="iNormal"/>
              <w:jc w:val="left"/>
            </w:pPr>
            <w:r w:rsidRPr="00582270">
              <w:t xml:space="preserve">The Name for </w:t>
            </w:r>
            <w:r w:rsidRPr="006273E1">
              <w:t xml:space="preserve">the </w:t>
            </w:r>
            <w:r w:rsidRPr="000D273B">
              <w:t>Organisational Unit</w:t>
            </w:r>
            <w:r w:rsidRPr="006273E1">
              <w:t xml:space="preserve"> is a short</w:t>
            </w:r>
            <w:r w:rsidRPr="00582270">
              <w:t xml:space="preserve">, plain-English title that will be used in the application interface to refer to </w:t>
            </w:r>
            <w:r w:rsidRPr="006273E1">
              <w:t xml:space="preserve">the </w:t>
            </w:r>
            <w:r w:rsidRPr="000D273B">
              <w:t>Organisational Unit</w:t>
            </w:r>
            <w:r w:rsidRPr="006273E1">
              <w:t>.</w:t>
            </w:r>
            <w:r w:rsidRPr="00582270">
              <w:t xml:space="preserve"> The Name must be unique.</w:t>
            </w:r>
          </w:p>
        </w:tc>
      </w:tr>
      <w:tr w:rsidR="002E5280" w:rsidRPr="00582270" w14:paraId="511A3D99" w14:textId="77777777" w:rsidTr="002E5280">
        <w:tc>
          <w:tcPr>
            <w:tcW w:w="1559" w:type="dxa"/>
            <w:shd w:val="clear" w:color="auto" w:fill="auto"/>
          </w:tcPr>
          <w:p w14:paraId="4EB1D0E9" w14:textId="77777777" w:rsidR="002E5280" w:rsidRPr="00582270" w:rsidRDefault="002E5280" w:rsidP="002E5280">
            <w:pPr>
              <w:pStyle w:val="iNormal"/>
              <w:jc w:val="left"/>
            </w:pPr>
            <w:r w:rsidRPr="00582270">
              <w:t>Code</w:t>
            </w:r>
          </w:p>
        </w:tc>
        <w:tc>
          <w:tcPr>
            <w:tcW w:w="6904" w:type="dxa"/>
            <w:shd w:val="clear" w:color="auto" w:fill="auto"/>
          </w:tcPr>
          <w:p w14:paraId="16A8498C" w14:textId="77777777" w:rsidR="002E5280" w:rsidRPr="00582270" w:rsidRDefault="002E5280" w:rsidP="009034FE">
            <w:pPr>
              <w:pStyle w:val="iNormal"/>
              <w:jc w:val="left"/>
            </w:pPr>
            <w:r w:rsidRPr="00582270">
              <w:t xml:space="preserve">The Code for the </w:t>
            </w:r>
            <w:r w:rsidRPr="000D273B">
              <w:t>Organisational Unit</w:t>
            </w:r>
            <w:r>
              <w:t xml:space="preserve"> </w:t>
            </w:r>
            <w:r w:rsidRPr="00582270">
              <w:t xml:space="preserve">is a short </w:t>
            </w:r>
            <w:r w:rsidR="009034FE">
              <w:t>identifying</w:t>
            </w:r>
            <w:r w:rsidRPr="00582270">
              <w:t xml:space="preserve"> string. The Code must be unique.</w:t>
            </w:r>
          </w:p>
        </w:tc>
      </w:tr>
      <w:tr w:rsidR="002E5280" w:rsidRPr="00582270" w14:paraId="797F20F3" w14:textId="77777777" w:rsidTr="002E5280">
        <w:tc>
          <w:tcPr>
            <w:tcW w:w="1559" w:type="dxa"/>
            <w:shd w:val="clear" w:color="auto" w:fill="auto"/>
          </w:tcPr>
          <w:p w14:paraId="76BA0A32" w14:textId="77777777" w:rsidR="002E5280" w:rsidRPr="00582270" w:rsidRDefault="002E5280" w:rsidP="002E5280">
            <w:pPr>
              <w:pStyle w:val="iNormal"/>
              <w:jc w:val="left"/>
            </w:pPr>
            <w:r w:rsidRPr="00582270">
              <w:t>Description</w:t>
            </w:r>
          </w:p>
        </w:tc>
        <w:tc>
          <w:tcPr>
            <w:tcW w:w="6904" w:type="dxa"/>
            <w:shd w:val="clear" w:color="auto" w:fill="auto"/>
          </w:tcPr>
          <w:p w14:paraId="5A26046B" w14:textId="77777777" w:rsidR="002E5280" w:rsidRPr="00582270" w:rsidRDefault="002E5280" w:rsidP="002E5280">
            <w:pPr>
              <w:pStyle w:val="iNormal"/>
            </w:pPr>
            <w:r w:rsidRPr="00582270">
              <w:t xml:space="preserve">The Description of the </w:t>
            </w:r>
            <w:r w:rsidRPr="000D273B">
              <w:t>Organisational Unit</w:t>
            </w:r>
            <w:r>
              <w:t xml:space="preserve"> </w:t>
            </w:r>
            <w:r w:rsidRPr="00582270">
              <w:t xml:space="preserve">should be as comprehensive as possible, describing details that would help a researcher both discover the </w:t>
            </w:r>
            <w:r w:rsidRPr="000D273B">
              <w:t>Organisational Unit</w:t>
            </w:r>
            <w:r>
              <w:t xml:space="preserve"> </w:t>
            </w:r>
            <w:r w:rsidRPr="00582270">
              <w:t xml:space="preserve">when searching and assist that researcher in being able to interpret the data that is produced by the </w:t>
            </w:r>
            <w:r w:rsidRPr="000D273B">
              <w:t>Organisational Unit</w:t>
            </w:r>
            <w:r w:rsidRPr="00582270">
              <w:t>. These details would include things such as:</w:t>
            </w:r>
          </w:p>
          <w:p w14:paraId="7F845835" w14:textId="77777777" w:rsidR="002E5280" w:rsidRPr="00582270" w:rsidRDefault="002E5280" w:rsidP="002E5280">
            <w:pPr>
              <w:pStyle w:val="iNormal"/>
              <w:numPr>
                <w:ilvl w:val="0"/>
                <w:numId w:val="2"/>
              </w:numPr>
              <w:jc w:val="left"/>
            </w:pPr>
            <w:r w:rsidRPr="00582270">
              <w:t xml:space="preserve">The purpose of the </w:t>
            </w:r>
            <w:r w:rsidRPr="000D273B">
              <w:t>Organisational Unit</w:t>
            </w:r>
          </w:p>
          <w:p w14:paraId="1338D335" w14:textId="77777777" w:rsidR="002E5280" w:rsidRPr="00582270" w:rsidRDefault="002E5280" w:rsidP="002E5280">
            <w:pPr>
              <w:pStyle w:val="iNormal"/>
              <w:numPr>
                <w:ilvl w:val="0"/>
                <w:numId w:val="2"/>
              </w:numPr>
              <w:jc w:val="left"/>
            </w:pPr>
            <w:r w:rsidRPr="00582270">
              <w:t xml:space="preserve">Types of sensors installed at the </w:t>
            </w:r>
            <w:r w:rsidRPr="000D273B">
              <w:t>Organisational Unit</w:t>
            </w:r>
            <w:r>
              <w:t>, if appropriate</w:t>
            </w:r>
          </w:p>
          <w:p w14:paraId="060B45BD" w14:textId="77777777" w:rsidR="002E5280" w:rsidRPr="00582270" w:rsidRDefault="002E5280" w:rsidP="002E5280">
            <w:pPr>
              <w:pStyle w:val="iNormal"/>
              <w:numPr>
                <w:ilvl w:val="0"/>
                <w:numId w:val="2"/>
              </w:numPr>
              <w:jc w:val="left"/>
            </w:pPr>
            <w:r w:rsidRPr="00582270">
              <w:t xml:space="preserve">Location of the sensors within the </w:t>
            </w:r>
            <w:r w:rsidRPr="000D273B">
              <w:t>Organisational Unit</w:t>
            </w:r>
            <w:r>
              <w:t>, if appropriate</w:t>
            </w:r>
          </w:p>
        </w:tc>
      </w:tr>
      <w:tr w:rsidR="002E5280" w:rsidRPr="00582270" w14:paraId="3776E644" w14:textId="77777777" w:rsidTr="002E5280">
        <w:tc>
          <w:tcPr>
            <w:tcW w:w="1559" w:type="dxa"/>
            <w:shd w:val="clear" w:color="auto" w:fill="auto"/>
          </w:tcPr>
          <w:p w14:paraId="1D1FFA73" w14:textId="77777777" w:rsidR="002E5280" w:rsidRPr="00582270" w:rsidRDefault="002E5280" w:rsidP="002E5280">
            <w:pPr>
              <w:pStyle w:val="iNormal"/>
              <w:jc w:val="left"/>
            </w:pPr>
            <w:r w:rsidRPr="00582270">
              <w:t>Latitude and</w:t>
            </w:r>
            <w:r w:rsidRPr="00582270">
              <w:br/>
              <w:t>Longitude fields</w:t>
            </w:r>
          </w:p>
        </w:tc>
        <w:tc>
          <w:tcPr>
            <w:tcW w:w="6904" w:type="dxa"/>
            <w:shd w:val="clear" w:color="auto" w:fill="auto"/>
          </w:tcPr>
          <w:p w14:paraId="6ED7BE1B" w14:textId="77777777" w:rsidR="002E5280" w:rsidRDefault="002E5280" w:rsidP="002E5280">
            <w:pPr>
              <w:pStyle w:val="iNormal"/>
              <w:jc w:val="left"/>
            </w:pPr>
            <w:r>
              <w:t>If appropriate, t</w:t>
            </w:r>
            <w:r w:rsidRPr="00582270">
              <w:t xml:space="preserve">he Latitude and Longitude for the </w:t>
            </w:r>
            <w:r w:rsidRPr="000D273B">
              <w:t>Organisational Unit</w:t>
            </w:r>
            <w:r>
              <w:t xml:space="preserve"> </w:t>
            </w:r>
            <w:r w:rsidRPr="00582270">
              <w:t>are expressed in Decimal Degrees (</w:t>
            </w:r>
            <w:hyperlink r:id="rId46" w:history="1">
              <w:r w:rsidRPr="00582270">
                <w:rPr>
                  <w:rStyle w:val="Hyperlink"/>
                </w:rPr>
                <w:t>http://en.wikipedia.org/wiki/Decimal_degrees</w:t>
              </w:r>
            </w:hyperlink>
            <w:r w:rsidRPr="00582270">
              <w:t>) and can be taken directly from Google Maps.</w:t>
            </w:r>
          </w:p>
          <w:p w14:paraId="65A4F1B7" w14:textId="77777777" w:rsidR="002E5280" w:rsidRPr="00582270" w:rsidRDefault="002E5280" w:rsidP="002E5280">
            <w:pPr>
              <w:pStyle w:val="iNormal"/>
              <w:jc w:val="left"/>
            </w:pPr>
            <w:r>
              <w:t>If inappropriate, these fields can be left blank.</w:t>
            </w:r>
          </w:p>
          <w:p w14:paraId="03D9E681" w14:textId="77777777" w:rsidR="002E5280" w:rsidRPr="00582270" w:rsidRDefault="002E5280" w:rsidP="002E5280">
            <w:pPr>
              <w:pStyle w:val="iNormal"/>
            </w:pPr>
            <w:r w:rsidRPr="00582270">
              <w:t xml:space="preserve">If a single set of co-ordinates is given, it is considered to be the central point for the </w:t>
            </w:r>
            <w:r w:rsidRPr="000D273B">
              <w:t>Organisational Unit</w:t>
            </w:r>
            <w:r w:rsidRPr="00582270">
              <w:t>. Enter them only in the Latitude and Longitude fields, leaving the fields for the bottom-right corner empty.</w:t>
            </w:r>
          </w:p>
          <w:p w14:paraId="596CA15A" w14:textId="77777777" w:rsidR="002E5280" w:rsidRPr="00582270" w:rsidRDefault="002E5280" w:rsidP="002E5280">
            <w:pPr>
              <w:pStyle w:val="iNormal"/>
            </w:pPr>
            <w:r w:rsidRPr="00582270">
              <w:t xml:space="preserve">If two sets of co-ordinates are given they are considered to be a rectangle that bounds the </w:t>
            </w:r>
            <w:r w:rsidRPr="000D273B">
              <w:t>Organisational Unit</w:t>
            </w:r>
            <w:r w:rsidRPr="00582270">
              <w:t>. Enter the northwest corner in the first two fields and the southeast corner in the fields labelled “bottom right”.</w:t>
            </w:r>
          </w:p>
        </w:tc>
      </w:tr>
      <w:tr w:rsidR="002E5280" w:rsidRPr="00582270" w14:paraId="14C5AD6C" w14:textId="77777777" w:rsidTr="002E5280">
        <w:tc>
          <w:tcPr>
            <w:tcW w:w="1559" w:type="dxa"/>
            <w:shd w:val="clear" w:color="auto" w:fill="auto"/>
          </w:tcPr>
          <w:p w14:paraId="676CA01C" w14:textId="77777777" w:rsidR="002E5280" w:rsidRPr="00582270" w:rsidRDefault="002E5280" w:rsidP="002E5280">
            <w:pPr>
              <w:pStyle w:val="iNormal"/>
              <w:jc w:val="left"/>
            </w:pPr>
            <w:r w:rsidRPr="00582270">
              <w:t>Contacts</w:t>
            </w:r>
          </w:p>
        </w:tc>
        <w:tc>
          <w:tcPr>
            <w:tcW w:w="6904" w:type="dxa"/>
            <w:shd w:val="clear" w:color="auto" w:fill="auto"/>
          </w:tcPr>
          <w:p w14:paraId="4D47311B" w14:textId="38E468DC" w:rsidR="002E5280" w:rsidRPr="00582270" w:rsidRDefault="002E5280" w:rsidP="002E5280">
            <w:pPr>
              <w:pStyle w:val="iNormal"/>
              <w:rPr>
                <w:lang w:eastAsia="ja-JP"/>
              </w:rPr>
            </w:pPr>
            <w:r w:rsidRPr="00582270">
              <w:t xml:space="preserve">The Contacts for the </w:t>
            </w:r>
            <w:r w:rsidRPr="000D273B">
              <w:t>Organisational Unit</w:t>
            </w:r>
            <w:r>
              <w:t xml:space="preserve"> </w:t>
            </w:r>
            <w:r w:rsidRPr="00582270">
              <w:t xml:space="preserve">are selected from the Users registered within </w:t>
            </w:r>
            <w:r w:rsidR="00CF08BB">
              <w:t>DIVER</w:t>
            </w:r>
            <w:r w:rsidRPr="00582270">
              <w:t xml:space="preserve">. There must be at least one Contact for each </w:t>
            </w:r>
            <w:r w:rsidRPr="000D273B">
              <w:t>Organisational Unit</w:t>
            </w:r>
            <w:r w:rsidRPr="00582270">
              <w:t>.</w:t>
            </w:r>
          </w:p>
          <w:p w14:paraId="3F33B7F8" w14:textId="77777777" w:rsidR="002E5280" w:rsidRPr="00582270" w:rsidRDefault="002E5280" w:rsidP="002E5280">
            <w:pPr>
              <w:pStyle w:val="iFigureCaption"/>
            </w:pPr>
            <w:r>
              <w:rPr>
                <w:b w:val="0"/>
                <w:noProof/>
                <w:lang w:val="en-US"/>
              </w:rPr>
              <w:drawing>
                <wp:inline distT="0" distB="0" distL="0" distR="0" wp14:anchorId="7F3F2469" wp14:editId="3464CED9">
                  <wp:extent cx="4044890" cy="810159"/>
                  <wp:effectExtent l="203200" t="203200" r="197485" b="206375"/>
                  <wp:docPr id="3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47"/>
                          <a:srcRect l="19566" t="74124" r="31296" b="12129"/>
                          <a:stretch>
                            <a:fillRect/>
                          </a:stretch>
                        </pic:blipFill>
                        <pic:spPr bwMode="auto">
                          <a:xfrm>
                            <a:off x="0" y="0"/>
                            <a:ext cx="4044315" cy="809625"/>
                          </a:xfrm>
                          <a:prstGeom prst="rect">
                            <a:avLst/>
                          </a:prstGeom>
                          <a:ln>
                            <a:noFill/>
                          </a:ln>
                          <a:effectLst>
                            <a:outerShdw blurRad="190500" algn="tl" rotWithShape="0">
                              <a:srgbClr val="000000">
                                <a:alpha val="70000"/>
                              </a:srgbClr>
                            </a:outerShdw>
                          </a:effectLst>
                        </pic:spPr>
                      </pic:pic>
                    </a:graphicData>
                  </a:graphic>
                </wp:inline>
              </w:drawing>
            </w:r>
          </w:p>
          <w:p w14:paraId="3E2572CB" w14:textId="77777777" w:rsidR="002E5280" w:rsidRPr="00582270" w:rsidRDefault="002E5280" w:rsidP="002E5280">
            <w:pPr>
              <w:pStyle w:val="iNormal"/>
            </w:pPr>
            <w:r w:rsidRPr="00582270">
              <w:t xml:space="preserve">Select a Contact from the email addresses shown in the dropdown list and </w:t>
            </w:r>
            <w:r>
              <w:t>click</w:t>
            </w:r>
            <w:r w:rsidRPr="00582270">
              <w:t xml:space="preserve"> </w:t>
            </w:r>
            <w:r w:rsidRPr="00CA08C8">
              <w:rPr>
                <w:rStyle w:val="iButtonBlue"/>
              </w:rPr>
              <w:t> Add </w:t>
            </w:r>
            <w:r w:rsidRPr="00582270">
              <w:t xml:space="preserve"> to add it to the Contact list shown below this question.</w:t>
            </w:r>
          </w:p>
          <w:p w14:paraId="3DB1BD73" w14:textId="77777777" w:rsidR="002E5280" w:rsidRPr="00582270" w:rsidRDefault="002E5280" w:rsidP="002E5280">
            <w:pPr>
              <w:pStyle w:val="iNormal"/>
              <w:rPr>
                <w:lang w:eastAsia="ja-JP"/>
              </w:rPr>
            </w:pPr>
            <w:r w:rsidRPr="00582270">
              <w:t xml:space="preserve">To remove an incorrectly added Contact, </w:t>
            </w:r>
            <w:r>
              <w:t xml:space="preserve">click the word </w:t>
            </w:r>
            <w:r w:rsidRPr="00CA08C8">
              <w:rPr>
                <w:rStyle w:val="iOption"/>
                <w:rFonts w:hint="eastAsia"/>
              </w:rPr>
              <w:t>Delete</w:t>
            </w:r>
            <w:r w:rsidRPr="00CA08C8">
              <w:rPr>
                <w:rStyle w:val="iOption"/>
              </w:rPr>
              <w:t> </w:t>
            </w:r>
            <w:r w:rsidRPr="00582270">
              <w:rPr>
                <w:rFonts w:hint="eastAsia"/>
                <w:lang w:eastAsia="ja-JP"/>
              </w:rPr>
              <w:t xml:space="preserve"> corresponding to that </w:t>
            </w:r>
            <w:r w:rsidRPr="00582270">
              <w:rPr>
                <w:lang w:eastAsia="ja-JP"/>
              </w:rPr>
              <w:t>Contact’s email address in the Contact list</w:t>
            </w:r>
            <w:r w:rsidRPr="00582270">
              <w:rPr>
                <w:rFonts w:hint="eastAsia"/>
                <w:lang w:eastAsia="ja-JP"/>
              </w:rPr>
              <w:t>.</w:t>
            </w:r>
          </w:p>
          <w:p w14:paraId="66BDA73D" w14:textId="77777777" w:rsidR="002E5280" w:rsidRPr="00582270" w:rsidRDefault="002E5280" w:rsidP="002E5280">
            <w:pPr>
              <w:pStyle w:val="iNormal"/>
              <w:rPr>
                <w:lang w:eastAsia="ja-JP"/>
              </w:rPr>
            </w:pPr>
            <w:r w:rsidRPr="00582270">
              <w:rPr>
                <w:rFonts w:hint="eastAsia"/>
                <w:lang w:eastAsia="ja-JP"/>
              </w:rPr>
              <w:t xml:space="preserve">Ensure that the primary </w:t>
            </w:r>
            <w:r w:rsidRPr="00582270">
              <w:rPr>
                <w:lang w:eastAsia="ja-JP"/>
              </w:rPr>
              <w:t xml:space="preserve">Contact </w:t>
            </w:r>
            <w:r w:rsidRPr="00582270">
              <w:rPr>
                <w:rFonts w:hint="eastAsia"/>
                <w:lang w:eastAsia="ja-JP"/>
              </w:rPr>
              <w:t xml:space="preserve">is highlighted correctly with </w:t>
            </w:r>
            <w:r w:rsidRPr="00582270">
              <w:rPr>
                <w:lang w:eastAsia="ja-JP"/>
              </w:rPr>
              <w:t>the</w:t>
            </w:r>
            <w:r w:rsidRPr="00582270">
              <w:rPr>
                <w:rFonts w:hint="eastAsia"/>
                <w:lang w:eastAsia="ja-JP"/>
              </w:rPr>
              <w:t xml:space="preserve"> radio buttons to the left of the </w:t>
            </w:r>
            <w:r w:rsidRPr="00582270">
              <w:rPr>
                <w:lang w:eastAsia="ja-JP"/>
              </w:rPr>
              <w:t>Contacts in the Contact list</w:t>
            </w:r>
            <w:r w:rsidRPr="00582270">
              <w:rPr>
                <w:rFonts w:hint="eastAsia"/>
                <w:lang w:eastAsia="ja-JP"/>
              </w:rPr>
              <w:t>.</w:t>
            </w:r>
          </w:p>
        </w:tc>
      </w:tr>
    </w:tbl>
    <w:p w14:paraId="7E9ACF0A" w14:textId="77777777" w:rsidR="002E5280" w:rsidRDefault="002E5280" w:rsidP="002E5280">
      <w:pPr>
        <w:pStyle w:val="iNormal"/>
        <w:numPr>
          <w:ilvl w:val="0"/>
          <w:numId w:val="22"/>
        </w:numPr>
        <w:jc w:val="left"/>
      </w:pPr>
      <w:r>
        <w:t xml:space="preserve">Click </w:t>
      </w:r>
      <w:r w:rsidRPr="00CA08C8">
        <w:rPr>
          <w:rStyle w:val="iButtonBlue"/>
        </w:rPr>
        <w:t> Save</w:t>
      </w:r>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t xml:space="preserve"> to save the </w:t>
      </w:r>
      <w:r w:rsidRPr="000D273B">
        <w:t>Organisational Unit</w:t>
      </w:r>
      <w:r>
        <w:t xml:space="preserve">’s details and return to the </w:t>
      </w:r>
      <w:r w:rsidRPr="007F709C">
        <w:t>Organisational Unit</w:t>
      </w:r>
      <w:r>
        <w:t>s</w:t>
      </w:r>
      <w:r>
        <w:rPr>
          <w:lang w:eastAsia="ja-JP"/>
        </w:rPr>
        <w:t xml:space="preserve"> </w:t>
      </w:r>
      <w:r>
        <w:t>list.</w:t>
      </w:r>
    </w:p>
    <w:p w14:paraId="1405A56D" w14:textId="77777777"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w:t>
      </w:r>
      <w:r w:rsidRPr="000D273B">
        <w:t>Organisational Unit</w:t>
      </w:r>
      <w:r>
        <w:t xml:space="preserve"> entry, click </w:t>
      </w:r>
      <w:r w:rsidRPr="00430835">
        <w:rPr>
          <w:rStyle w:val="iButton"/>
        </w:rPr>
        <w:t> Cancel</w:t>
      </w:r>
      <w:r>
        <w:rPr>
          <w:rStyle w:val="iButton"/>
        </w:rPr>
        <w:t> </w:t>
      </w:r>
      <w:r w:rsidRPr="005879DC">
        <w:t>.</w:t>
      </w:r>
    </w:p>
    <w:p w14:paraId="37A80490" w14:textId="77777777" w:rsidR="002E5280" w:rsidRPr="005879DC" w:rsidRDefault="002E5280" w:rsidP="002E5280">
      <w:pPr>
        <w:pStyle w:val="iNormal"/>
        <w:jc w:val="left"/>
      </w:pPr>
      <w:r w:rsidRPr="005879DC">
        <w:t xml:space="preserve">Once </w:t>
      </w:r>
      <w:r w:rsidRPr="007F709C">
        <w:t>Organisational Unit</w:t>
      </w:r>
      <w:r>
        <w:t>s</w:t>
      </w:r>
      <w:r>
        <w:rPr>
          <w:lang w:eastAsia="ja-JP"/>
        </w:rPr>
        <w:t xml:space="preserve"> </w:t>
      </w:r>
      <w:r w:rsidRPr="005879DC">
        <w:t>have</w:t>
      </w:r>
      <w:r>
        <w:t xml:space="preserve"> been created they will appear i</w:t>
      </w:r>
      <w:r w:rsidRPr="005879DC">
        <w:t xml:space="preserve">n the </w:t>
      </w:r>
      <w:r>
        <w:t xml:space="preserve">list on the </w:t>
      </w:r>
      <w:r w:rsidRPr="007F709C">
        <w:t>Organisational Unit</w:t>
      </w:r>
      <w:r>
        <w:t>s</w:t>
      </w:r>
      <w:r>
        <w:rPr>
          <w:lang w:eastAsia="ja-JP"/>
        </w:rPr>
        <w:t xml:space="preserve"> </w:t>
      </w:r>
      <w:r>
        <w:t>tab.</w:t>
      </w:r>
    </w:p>
    <w:p w14:paraId="43C3EA78" w14:textId="77777777" w:rsidR="002E5280" w:rsidRPr="00582270" w:rsidRDefault="002E5280" w:rsidP="002E5280">
      <w:pPr>
        <w:pStyle w:val="iHeading2"/>
        <w:rPr>
          <w:rFonts w:eastAsia="MS Mincho"/>
        </w:rPr>
      </w:pPr>
      <w:bookmarkStart w:id="667" w:name="_Toc233706952"/>
      <w:bookmarkStart w:id="668" w:name="_Toc215047183"/>
      <w:bookmarkStart w:id="669" w:name="_Toc311807511"/>
      <w:r w:rsidRPr="00582270">
        <w:rPr>
          <w:rFonts w:eastAsia="MS Mincho" w:hint="eastAsia"/>
        </w:rPr>
        <w:t xml:space="preserve">Editing </w:t>
      </w:r>
      <w:r>
        <w:rPr>
          <w:rFonts w:eastAsia="MS Mincho"/>
        </w:rPr>
        <w:t xml:space="preserve">an </w:t>
      </w:r>
      <w:r w:rsidRPr="000D273B">
        <w:t>Organisational Unit</w:t>
      </w:r>
      <w:r>
        <w:t xml:space="preserve"> </w:t>
      </w:r>
      <w:r w:rsidRPr="00582270">
        <w:rPr>
          <w:rFonts w:eastAsia="MS Mincho" w:hint="eastAsia"/>
        </w:rPr>
        <w:t>Entry</w:t>
      </w:r>
      <w:bookmarkEnd w:id="667"/>
      <w:bookmarkEnd w:id="669"/>
    </w:p>
    <w:p w14:paraId="4E06D57C" w14:textId="77777777"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parameters for </w:t>
      </w:r>
      <w:r>
        <w:t xml:space="preserve">an </w:t>
      </w:r>
      <w:r w:rsidRPr="000D273B">
        <w:t>Organisational Unit</w:t>
      </w:r>
      <w:r>
        <w:rPr>
          <w:rFonts w:hint="eastAsia"/>
          <w:lang w:eastAsia="ja-JP"/>
        </w:rPr>
        <w:t xml:space="preserve"> entry:</w:t>
      </w:r>
    </w:p>
    <w:p w14:paraId="7738D25B" w14:textId="77777777" w:rsidR="002E5280" w:rsidRDefault="002E5280" w:rsidP="002E5280">
      <w:pPr>
        <w:pStyle w:val="iNormal"/>
        <w:numPr>
          <w:ilvl w:val="0"/>
          <w:numId w:val="15"/>
        </w:numPr>
        <w:rPr>
          <w:lang w:eastAsia="ja-JP"/>
        </w:rPr>
      </w:pPr>
      <w:r>
        <w:rPr>
          <w:rFonts w:hint="eastAsia"/>
          <w:lang w:eastAsia="ja-JP"/>
        </w:rPr>
        <w:t xml:space="preserve">From the </w:t>
      </w:r>
      <w:r w:rsidRPr="007F709C">
        <w:rPr>
          <w:rStyle w:val="iOption"/>
        </w:rPr>
        <w:t>Organisational Units</w:t>
      </w:r>
      <w:r>
        <w:t xml:space="preserve"> </w:t>
      </w:r>
      <w:r>
        <w:rPr>
          <w:rFonts w:hint="eastAsia"/>
          <w:lang w:eastAsia="ja-JP"/>
        </w:rPr>
        <w:t xml:space="preserve">tab, click on the </w:t>
      </w:r>
      <w:r>
        <w:rPr>
          <w:lang w:eastAsia="ja-JP"/>
        </w:rPr>
        <w:t xml:space="preserve">name of the </w:t>
      </w:r>
      <w:r w:rsidRPr="000D273B">
        <w:t>Organisational Unit</w:t>
      </w:r>
      <w:r>
        <w:t xml:space="preserve"> </w:t>
      </w:r>
      <w:r>
        <w:rPr>
          <w:rFonts w:hint="eastAsia"/>
          <w:lang w:eastAsia="ja-JP"/>
        </w:rPr>
        <w:t xml:space="preserve">you wish to edit. The </w:t>
      </w:r>
      <w:r w:rsidRPr="000D273B">
        <w:t>Organisational Unit</w:t>
      </w:r>
      <w:r>
        <w:rPr>
          <w:lang w:eastAsia="ja-JP"/>
        </w:rPr>
        <w:t>’s</w:t>
      </w:r>
      <w:r>
        <w:rPr>
          <w:rFonts w:hint="eastAsia"/>
          <w:lang w:eastAsia="ja-JP"/>
        </w:rPr>
        <w:t xml:space="preserve"> </w:t>
      </w:r>
      <w:r>
        <w:rPr>
          <w:lang w:eastAsia="ja-JP"/>
        </w:rPr>
        <w:t>details</w:t>
      </w:r>
      <w:r>
        <w:rPr>
          <w:rFonts w:hint="eastAsia"/>
          <w:lang w:eastAsia="ja-JP"/>
        </w:rPr>
        <w:t xml:space="preserve"> will be displayed.</w:t>
      </w:r>
    </w:p>
    <w:p w14:paraId="59EAE4DE" w14:textId="3414D5B3" w:rsidR="002E5280" w:rsidRDefault="002E5280" w:rsidP="002E5280">
      <w:pPr>
        <w:pStyle w:val="iNormal"/>
        <w:numPr>
          <w:ilvl w:val="0"/>
          <w:numId w:val="15"/>
        </w:numPr>
        <w:rPr>
          <w:lang w:eastAsia="ja-JP"/>
        </w:rPr>
      </w:pPr>
      <w:r>
        <w:rPr>
          <w:rFonts w:hint="eastAsia"/>
          <w:lang w:eastAsia="ja-JP"/>
        </w:rPr>
        <w:t xml:space="preserve">Click </w:t>
      </w:r>
      <w:r w:rsidRPr="00CA08C8">
        <w:rPr>
          <w:rStyle w:val="iButtonBlue"/>
        </w:rPr>
        <w:t> </w:t>
      </w:r>
      <w:r w:rsidRPr="00CA08C8">
        <w:rPr>
          <w:rStyle w:val="iButtonBlue"/>
          <w:rFonts w:hint="eastAsia"/>
        </w:rPr>
        <w:t>Edit</w:t>
      </w:r>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rPr>
          <w:rFonts w:hint="eastAsia"/>
          <w:lang w:eastAsia="ja-JP"/>
        </w:rPr>
        <w:t xml:space="preserve"> to open the </w:t>
      </w:r>
      <w:r>
        <w:rPr>
          <w:lang w:eastAsia="ja-JP"/>
        </w:rPr>
        <w:t>details</w:t>
      </w:r>
      <w:r>
        <w:rPr>
          <w:rFonts w:hint="eastAsia"/>
          <w:lang w:eastAsia="ja-JP"/>
        </w:rPr>
        <w:t xml:space="preserve"> </w:t>
      </w:r>
      <w:r>
        <w:rPr>
          <w:lang w:eastAsia="ja-JP"/>
        </w:rPr>
        <w:t>edit</w:t>
      </w:r>
      <w:r>
        <w:rPr>
          <w:rFonts w:hint="eastAsia"/>
          <w:lang w:eastAsia="ja-JP"/>
        </w:rPr>
        <w:t xml:space="preserve"> screen, which is the same as </w:t>
      </w:r>
      <w:r>
        <w:rPr>
          <w:lang w:eastAsia="ja-JP"/>
        </w:rPr>
        <w:t>the one</w:t>
      </w:r>
      <w:r>
        <w:rPr>
          <w:rFonts w:hint="eastAsia"/>
          <w:lang w:eastAsia="ja-JP"/>
        </w:rPr>
        <w:t xml:space="preserve"> described in </w:t>
      </w:r>
      <w:r w:rsidR="00C23447">
        <w:fldChar w:fldCharType="begin"/>
      </w:r>
      <w:r w:rsidR="00C23447">
        <w:instrText xml:space="preserve"> REF _Ref351968182 \r \h  \* MERGEFORMAT </w:instrText>
      </w:r>
      <w:r w:rsidR="00C23447">
        <w:fldChar w:fldCharType="separate"/>
      </w:r>
      <w:ins w:id="670" w:author="Cathryn Chamley" w:date="2015-12-15T14:03:00Z">
        <w:r w:rsidR="005066AC" w:rsidRPr="005066AC">
          <w:rPr>
            <w:rStyle w:val="CrossReference"/>
            <w:rPrChange w:id="671" w:author="Cathryn Chamley" w:date="2015-12-15T14:03:00Z">
              <w:rPr/>
            </w:rPrChange>
          </w:rPr>
          <w:t>5.1</w:t>
        </w:r>
      </w:ins>
      <w:del w:id="672" w:author="Cathryn Chamley" w:date="2015-12-15T14:03:00Z">
        <w:r w:rsidR="004F6915" w:rsidRPr="004F6915" w:rsidDel="005066AC">
          <w:rPr>
            <w:rStyle w:val="CrossReference"/>
          </w:rPr>
          <w:delText>5.1</w:delText>
        </w:r>
      </w:del>
      <w:r w:rsidR="00C23447">
        <w:fldChar w:fldCharType="end"/>
      </w:r>
      <w:r w:rsidRPr="00EA2978">
        <w:rPr>
          <w:rStyle w:val="CrossReference"/>
          <w:rFonts w:hint="eastAsia"/>
        </w:rPr>
        <w:t xml:space="preserve"> </w:t>
      </w:r>
      <w:r w:rsidR="00C23447">
        <w:fldChar w:fldCharType="begin"/>
      </w:r>
      <w:r w:rsidR="00C23447">
        <w:instrText xml:space="preserve"> REF _Ref351968182 \h  \* MERGEFORMAT </w:instrText>
      </w:r>
      <w:r w:rsidR="00C23447">
        <w:fldChar w:fldCharType="separate"/>
      </w:r>
      <w:ins w:id="673" w:author="Cathryn Chamley" w:date="2015-12-15T14:03:00Z">
        <w:r w:rsidR="005066AC" w:rsidRPr="005066AC">
          <w:rPr>
            <w:rStyle w:val="CrossReference"/>
            <w:rPrChange w:id="674" w:author="Cathryn Chamley" w:date="2015-12-15T14:03:00Z">
              <w:rPr/>
            </w:rPrChange>
          </w:rPr>
          <w:t>Creating an</w:t>
        </w:r>
        <w:r w:rsidR="005066AC" w:rsidRPr="005066AC">
          <w:rPr>
            <w:rStyle w:val="CrossReference"/>
            <w:rFonts w:hint="eastAsia"/>
            <w:rPrChange w:id="675" w:author="Cathryn Chamley" w:date="2015-12-15T14:03:00Z">
              <w:rPr>
                <w:rFonts w:hint="eastAsia"/>
              </w:rPr>
            </w:rPrChange>
          </w:rPr>
          <w:t xml:space="preserve"> </w:t>
        </w:r>
        <w:r w:rsidR="005066AC" w:rsidRPr="005066AC">
          <w:rPr>
            <w:rStyle w:val="CrossReference"/>
            <w:rPrChange w:id="676" w:author="Cathryn Chamley" w:date="2015-12-15T14:03:00Z">
              <w:rPr/>
            </w:rPrChange>
          </w:rPr>
          <w:t xml:space="preserve">Organisational Unit </w:t>
        </w:r>
        <w:r w:rsidR="005066AC" w:rsidRPr="005066AC">
          <w:rPr>
            <w:rStyle w:val="CrossReference"/>
            <w:rFonts w:hint="eastAsia"/>
            <w:rPrChange w:id="677" w:author="Cathryn Chamley" w:date="2015-12-15T14:03:00Z">
              <w:rPr>
                <w:rFonts w:hint="eastAsia"/>
              </w:rPr>
            </w:rPrChange>
          </w:rPr>
          <w:t>Entry</w:t>
        </w:r>
      </w:ins>
      <w:del w:id="678" w:author="Cathryn Chamley" w:date="2015-12-15T14:03:00Z">
        <w:r w:rsidR="004F6915" w:rsidRPr="004F6915" w:rsidDel="005066AC">
          <w:rPr>
            <w:rStyle w:val="CrossReference"/>
          </w:rPr>
          <w:delText>Creating an</w:delText>
        </w:r>
        <w:r w:rsidR="004F6915" w:rsidRPr="004F6915" w:rsidDel="005066AC">
          <w:rPr>
            <w:rStyle w:val="CrossReference"/>
            <w:rFonts w:hint="eastAsia"/>
          </w:rPr>
          <w:delText xml:space="preserve"> </w:delText>
        </w:r>
        <w:r w:rsidR="004F6915" w:rsidRPr="004F6915" w:rsidDel="005066AC">
          <w:rPr>
            <w:rStyle w:val="CrossReference"/>
          </w:rPr>
          <w:delText xml:space="preserve">Organisational Unit </w:delText>
        </w:r>
        <w:r w:rsidR="004F6915" w:rsidRPr="004F6915" w:rsidDel="005066AC">
          <w:rPr>
            <w:rStyle w:val="CrossReference"/>
            <w:rFonts w:hint="eastAsia"/>
          </w:rPr>
          <w:delText>Entry</w:delText>
        </w:r>
      </w:del>
      <w:r w:rsidR="00C23447">
        <w:fldChar w:fldCharType="end"/>
      </w:r>
      <w:r>
        <w:rPr>
          <w:rFonts w:hint="eastAsia"/>
          <w:lang w:eastAsia="ja-JP"/>
        </w:rPr>
        <w:t xml:space="preserve"> </w:t>
      </w:r>
      <w:r w:rsidR="00FE17CB">
        <w:rPr>
          <w:lang w:eastAsia="ja-JP"/>
        </w:rPr>
        <w:fldChar w:fldCharType="begin"/>
      </w:r>
      <w:r>
        <w:rPr>
          <w:lang w:eastAsia="ja-JP"/>
        </w:rPr>
        <w:instrText xml:space="preserve"> REF _Ref351968182 \p \h </w:instrText>
      </w:r>
      <w:r w:rsidR="00FE17CB">
        <w:rPr>
          <w:lang w:eastAsia="ja-JP"/>
        </w:rPr>
      </w:r>
      <w:r w:rsidR="00FE17CB">
        <w:rPr>
          <w:lang w:eastAsia="ja-JP"/>
        </w:rPr>
        <w:fldChar w:fldCharType="separate"/>
      </w:r>
      <w:r w:rsidR="005066AC">
        <w:rPr>
          <w:lang w:eastAsia="ja-JP"/>
        </w:rPr>
        <w:t>above</w:t>
      </w:r>
      <w:r w:rsidR="00FE17CB">
        <w:rPr>
          <w:lang w:eastAsia="ja-JP"/>
        </w:rPr>
        <w:fldChar w:fldCharType="end"/>
      </w:r>
      <w:r>
        <w:rPr>
          <w:rFonts w:hint="eastAsia"/>
          <w:lang w:eastAsia="ja-JP"/>
        </w:rPr>
        <w:t>.</w:t>
      </w:r>
    </w:p>
    <w:p w14:paraId="235B0393" w14:textId="77777777" w:rsidR="002E5280" w:rsidRDefault="002E5280" w:rsidP="002E5280">
      <w:pPr>
        <w:pStyle w:val="iNormal"/>
        <w:numPr>
          <w:ilvl w:val="0"/>
          <w:numId w:val="15"/>
        </w:numPr>
        <w:rPr>
          <w:lang w:eastAsia="ja-JP"/>
        </w:rPr>
      </w:pPr>
      <w:r>
        <w:rPr>
          <w:rFonts w:hint="eastAsia"/>
          <w:lang w:eastAsia="ja-JP"/>
        </w:rPr>
        <w:t xml:space="preserve">Change the </w:t>
      </w:r>
      <w:r>
        <w:rPr>
          <w:lang w:eastAsia="ja-JP"/>
        </w:rPr>
        <w:t>details</w:t>
      </w:r>
      <w:r>
        <w:rPr>
          <w:rFonts w:hint="eastAsia"/>
          <w:lang w:eastAsia="ja-JP"/>
        </w:rPr>
        <w:t xml:space="preserve"> as required.</w:t>
      </w:r>
    </w:p>
    <w:p w14:paraId="75A4D998" w14:textId="77777777" w:rsidR="002E5280" w:rsidRPr="00F12853" w:rsidRDefault="002E5280" w:rsidP="002E5280">
      <w:pPr>
        <w:pStyle w:val="iNormal"/>
        <w:numPr>
          <w:ilvl w:val="0"/>
          <w:numId w:val="15"/>
        </w:numPr>
        <w:rPr>
          <w:lang w:eastAsia="ja-JP"/>
        </w:rPr>
      </w:pPr>
      <w:r>
        <w:rPr>
          <w:rFonts w:hint="eastAsia"/>
          <w:lang w:eastAsia="ja-JP"/>
        </w:rPr>
        <w:t xml:space="preserve">Click </w:t>
      </w:r>
      <w:r w:rsidRPr="00CA08C8">
        <w:rPr>
          <w:rStyle w:val="iButtonBlue"/>
        </w:rPr>
        <w:t> </w:t>
      </w:r>
      <w:r w:rsidRPr="00CA08C8">
        <w:rPr>
          <w:rStyle w:val="iButtonBlue"/>
          <w:rFonts w:hint="eastAsia"/>
        </w:rPr>
        <w:t>Update</w:t>
      </w:r>
      <w:r w:rsidRPr="00CA08C8">
        <w:rPr>
          <w:rStyle w:val="iButtonBlue"/>
        </w:rPr>
        <w:t> </w:t>
      </w:r>
      <w:r>
        <w:rPr>
          <w:rFonts w:hint="eastAsia"/>
          <w:lang w:eastAsia="ja-JP"/>
        </w:rPr>
        <w:t xml:space="preserve"> </w:t>
      </w:r>
      <w:r>
        <w:rPr>
          <w:lang w:eastAsia="ja-JP"/>
        </w:rPr>
        <w:t>t</w:t>
      </w:r>
      <w:r>
        <w:rPr>
          <w:rFonts w:hint="eastAsia"/>
          <w:lang w:eastAsia="ja-JP"/>
        </w:rPr>
        <w:t>o save your changes.</w:t>
      </w:r>
    </w:p>
    <w:p w14:paraId="503C8917" w14:textId="77777777" w:rsidR="002E5280" w:rsidRPr="005879DC" w:rsidRDefault="002E5280" w:rsidP="002E5280">
      <w:pPr>
        <w:pStyle w:val="iHeading2"/>
      </w:pPr>
      <w:bookmarkStart w:id="679" w:name="_Ref351968996"/>
      <w:bookmarkStart w:id="680" w:name="_Toc233706953"/>
      <w:bookmarkStart w:id="681" w:name="_Toc311807512"/>
      <w:r w:rsidRPr="005879DC">
        <w:t xml:space="preserve">Creating </w:t>
      </w:r>
      <w:bookmarkEnd w:id="668"/>
      <w:r>
        <w:t>a Project</w:t>
      </w:r>
      <w:r w:rsidRPr="00582270">
        <w:rPr>
          <w:rFonts w:eastAsia="MS Mincho" w:hint="eastAsia"/>
        </w:rPr>
        <w:t xml:space="preserve"> Entry</w:t>
      </w:r>
      <w:bookmarkEnd w:id="679"/>
      <w:bookmarkEnd w:id="680"/>
      <w:bookmarkEnd w:id="681"/>
    </w:p>
    <w:p w14:paraId="3D640E59" w14:textId="77777777" w:rsidR="002E5280" w:rsidRDefault="002E5280" w:rsidP="002E5280">
      <w:pPr>
        <w:pStyle w:val="iNote"/>
      </w:pPr>
      <w:r>
        <w:t>Note</w:t>
      </w:r>
      <w:r>
        <w:tab/>
        <w:t>Take care. Once created, a Project entry cannot be deleted. This prevents Data Files which reference this Project from becoming invalid if the Project were to be deleted.</w:t>
      </w:r>
    </w:p>
    <w:p w14:paraId="428741C0" w14:textId="77777777" w:rsidR="002E5280" w:rsidRDefault="002E5280" w:rsidP="002E5280">
      <w:pPr>
        <w:pStyle w:val="iNormal"/>
        <w:rPr>
          <w:lang w:eastAsia="ja-JP"/>
        </w:rPr>
      </w:pPr>
      <w:r>
        <w:rPr>
          <w:lang w:eastAsia="ja-JP"/>
        </w:rPr>
        <w:t xml:space="preserve">To create </w:t>
      </w:r>
      <w:r>
        <w:t>a Project</w:t>
      </w:r>
      <w:r>
        <w:rPr>
          <w:lang w:eastAsia="ja-JP"/>
        </w:rPr>
        <w:t xml:space="preserve"> entry:</w:t>
      </w:r>
    </w:p>
    <w:p w14:paraId="59F23F49" w14:textId="77777777" w:rsidR="002E5280" w:rsidRDefault="002E5280" w:rsidP="002E5280">
      <w:pPr>
        <w:pStyle w:val="iNormal"/>
        <w:numPr>
          <w:ilvl w:val="0"/>
          <w:numId w:val="19"/>
        </w:numPr>
        <w:rPr>
          <w:lang w:eastAsia="ja-JP"/>
        </w:rPr>
      </w:pPr>
      <w:r>
        <w:rPr>
          <w:lang w:eastAsia="ja-JP"/>
        </w:rPr>
        <w:t xml:space="preserve">On the </w:t>
      </w:r>
      <w:r w:rsidRPr="007F709C">
        <w:rPr>
          <w:rStyle w:val="iOption"/>
        </w:rPr>
        <w:t>Organisational Units</w:t>
      </w:r>
      <w:r>
        <w:rPr>
          <w:lang w:eastAsia="ja-JP"/>
        </w:rPr>
        <w:t xml:space="preserve"> tab, v</w:t>
      </w:r>
      <w:r>
        <w:rPr>
          <w:rFonts w:hint="eastAsia"/>
          <w:lang w:eastAsia="ja-JP"/>
        </w:rPr>
        <w:t xml:space="preserve">iew the </w:t>
      </w:r>
      <w:r>
        <w:t xml:space="preserve">details of the </w:t>
      </w:r>
      <w:r w:rsidRPr="000D273B">
        <w:t>Organisational Unit</w:t>
      </w:r>
      <w:r>
        <w:t xml:space="preserve"> to </w:t>
      </w:r>
      <w:r>
        <w:rPr>
          <w:lang w:eastAsia="ja-JP"/>
        </w:rPr>
        <w:t xml:space="preserve">which the </w:t>
      </w:r>
      <w:r>
        <w:t>Project</w:t>
      </w:r>
      <w:r>
        <w:rPr>
          <w:lang w:eastAsia="ja-JP"/>
        </w:rPr>
        <w:t xml:space="preserve"> applies</w:t>
      </w:r>
      <w:r>
        <w:rPr>
          <w:rFonts w:hint="eastAsia"/>
          <w:lang w:eastAsia="ja-JP"/>
        </w:rPr>
        <w:t xml:space="preserve"> by clicking on </w:t>
      </w:r>
      <w:r>
        <w:rPr>
          <w:lang w:eastAsia="ja-JP"/>
        </w:rPr>
        <w:t>the</w:t>
      </w:r>
      <w:r>
        <w:rPr>
          <w:rFonts w:hint="eastAsia"/>
          <w:lang w:eastAsia="ja-JP"/>
        </w:rPr>
        <w:t xml:space="preserve"> </w:t>
      </w:r>
      <w:r w:rsidRPr="000D273B">
        <w:t>Organisational Unit</w:t>
      </w:r>
      <w:r>
        <w:t xml:space="preserve"> </w:t>
      </w:r>
      <w:r>
        <w:rPr>
          <w:rFonts w:hint="eastAsia"/>
          <w:lang w:eastAsia="ja-JP"/>
        </w:rPr>
        <w:t>name</w:t>
      </w:r>
      <w:r w:rsidRPr="005879DC">
        <w:t>.</w:t>
      </w:r>
      <w:r>
        <w:rPr>
          <w:rFonts w:hint="eastAsia"/>
          <w:lang w:eastAsia="ja-JP"/>
        </w:rPr>
        <w:t xml:space="preserve"> </w:t>
      </w:r>
      <w:r>
        <w:rPr>
          <w:lang w:eastAsia="ja-JP"/>
        </w:rPr>
        <w:t xml:space="preserve">The </w:t>
      </w:r>
      <w:r w:rsidRPr="000D273B">
        <w:t>Organisational Unit</w:t>
      </w:r>
      <w:r>
        <w:t xml:space="preserve"> </w:t>
      </w:r>
      <w:r>
        <w:rPr>
          <w:lang w:eastAsia="ja-JP"/>
        </w:rPr>
        <w:t>details will be displayed and a</w:t>
      </w:r>
      <w:r>
        <w:rPr>
          <w:rFonts w:hint="eastAsia"/>
          <w:lang w:eastAsia="ja-JP"/>
        </w:rPr>
        <w:t xml:space="preserve">ll of the </w:t>
      </w:r>
      <w:r>
        <w:t>Projects</w:t>
      </w:r>
      <w:r>
        <w:rPr>
          <w:lang w:eastAsia="ja-JP"/>
        </w:rPr>
        <w:t xml:space="preserve"> registered for that </w:t>
      </w:r>
      <w:r w:rsidRPr="000D273B">
        <w:t>Organisational Unit</w:t>
      </w:r>
      <w:r>
        <w:t xml:space="preserve"> </w:t>
      </w:r>
      <w:r>
        <w:rPr>
          <w:lang w:eastAsia="ja-JP"/>
        </w:rPr>
        <w:t>will be</w:t>
      </w:r>
      <w:r>
        <w:rPr>
          <w:rFonts w:hint="eastAsia"/>
          <w:lang w:eastAsia="ja-JP"/>
        </w:rPr>
        <w:t xml:space="preserve"> listed below </w:t>
      </w:r>
      <w:r>
        <w:rPr>
          <w:lang w:eastAsia="ja-JP"/>
        </w:rPr>
        <w:t>the</w:t>
      </w:r>
      <w:r>
        <w:rPr>
          <w:rFonts w:hint="eastAsia"/>
          <w:lang w:eastAsia="ja-JP"/>
        </w:rPr>
        <w:t xml:space="preserve"> </w:t>
      </w:r>
      <w:r>
        <w:rPr>
          <w:lang w:eastAsia="ja-JP"/>
        </w:rPr>
        <w:t>details</w:t>
      </w:r>
      <w:r>
        <w:rPr>
          <w:rFonts w:hint="eastAsia"/>
          <w:lang w:eastAsia="ja-JP"/>
        </w:rPr>
        <w:t xml:space="preserve"> </w:t>
      </w:r>
      <w:r>
        <w:rPr>
          <w:lang w:eastAsia="ja-JP"/>
        </w:rPr>
        <w:t>of</w:t>
      </w:r>
      <w:r>
        <w:rPr>
          <w:rFonts w:hint="eastAsia"/>
          <w:lang w:eastAsia="ja-JP"/>
        </w:rPr>
        <w:t xml:space="preserve"> the </w:t>
      </w:r>
      <w:r w:rsidRPr="000D273B">
        <w:t>Organisational Unit</w:t>
      </w:r>
      <w:r>
        <w:t xml:space="preserve"> </w:t>
      </w:r>
      <w:r>
        <w:rPr>
          <w:lang w:eastAsia="ja-JP"/>
        </w:rPr>
        <w:t>itself</w:t>
      </w:r>
      <w:r>
        <w:rPr>
          <w:rFonts w:hint="eastAsia"/>
          <w:lang w:eastAsia="ja-JP"/>
        </w:rPr>
        <w:t>.</w:t>
      </w:r>
    </w:p>
    <w:p w14:paraId="3D72B9DF" w14:textId="77777777" w:rsidR="002E5280" w:rsidRPr="005879DC" w:rsidRDefault="00CD0140" w:rsidP="00CD3B6A">
      <w:pPr>
        <w:pStyle w:val="iFigureCaption"/>
      </w:pPr>
      <w:r>
        <w:rPr>
          <w:b w:val="0"/>
          <w:noProof/>
          <w:lang w:val="en-US"/>
        </w:rPr>
        <w:drawing>
          <wp:inline distT="0" distB="0" distL="0" distR="0" wp14:anchorId="1A603AAB" wp14:editId="78B771CF">
            <wp:extent cx="3827370" cy="2789208"/>
            <wp:effectExtent l="190500" t="152400" r="173130" b="125442"/>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srcRect l="1993" t="22340" r="2912" b="6250"/>
                    <a:stretch>
                      <a:fillRect/>
                    </a:stretch>
                  </pic:blipFill>
                  <pic:spPr bwMode="auto">
                    <a:xfrm>
                      <a:off x="0" y="0"/>
                      <a:ext cx="3827370" cy="2789208"/>
                    </a:xfrm>
                    <a:prstGeom prst="rect">
                      <a:avLst/>
                    </a:prstGeom>
                    <a:ln>
                      <a:noFill/>
                    </a:ln>
                    <a:effectLst>
                      <a:outerShdw blurRad="190500" algn="tl" rotWithShape="0">
                        <a:srgbClr val="000000">
                          <a:alpha val="70000"/>
                        </a:srgbClr>
                      </a:outerShdw>
                    </a:effectLst>
                  </pic:spPr>
                </pic:pic>
              </a:graphicData>
            </a:graphic>
          </wp:inline>
        </w:drawing>
      </w:r>
    </w:p>
    <w:p w14:paraId="75517E7E" w14:textId="77777777" w:rsidR="002E5280" w:rsidRPr="005879DC" w:rsidRDefault="002E5280" w:rsidP="002E5280">
      <w:pPr>
        <w:pStyle w:val="iNormal"/>
        <w:numPr>
          <w:ilvl w:val="0"/>
          <w:numId w:val="19"/>
        </w:numPr>
        <w:rPr>
          <w:lang w:eastAsia="ja-JP"/>
        </w:rPr>
      </w:pPr>
      <w:r>
        <w:rPr>
          <w:lang w:eastAsia="ja-JP"/>
        </w:rPr>
        <w:t>C</w:t>
      </w:r>
      <w:r>
        <w:rPr>
          <w:rFonts w:hint="eastAsia"/>
          <w:lang w:eastAsia="ja-JP"/>
        </w:rPr>
        <w:t xml:space="preserve">lick on the </w:t>
      </w:r>
      <w:r w:rsidRPr="0024061A">
        <w:rPr>
          <w:rStyle w:val="iButton"/>
        </w:rPr>
        <w:t> New</w:t>
      </w:r>
      <w:r>
        <w:rPr>
          <w:rStyle w:val="iButton"/>
        </w:rPr>
        <w:t> </w:t>
      </w:r>
      <w:r w:rsidRPr="00743B5A">
        <w:rPr>
          <w:rStyle w:val="iButton"/>
        </w:rPr>
        <w:t>Project</w:t>
      </w:r>
      <w:r w:rsidRPr="0024061A">
        <w:rPr>
          <w:rStyle w:val="iButton"/>
        </w:rPr>
        <w:t> </w:t>
      </w:r>
      <w:r>
        <w:t xml:space="preserve"> button</w:t>
      </w:r>
      <w:r>
        <w:rPr>
          <w:rFonts w:hint="eastAsia"/>
          <w:lang w:eastAsia="ja-JP"/>
        </w:rPr>
        <w:t xml:space="preserve"> at the top left of the </w:t>
      </w:r>
      <w:r>
        <w:t>Project</w:t>
      </w:r>
      <w:r>
        <w:rPr>
          <w:rFonts w:hint="eastAsia"/>
          <w:lang w:eastAsia="ja-JP"/>
        </w:rPr>
        <w:t xml:space="preserve"> list to show the </w:t>
      </w:r>
      <w:r>
        <w:t>Project</w:t>
      </w:r>
      <w:r>
        <w:rPr>
          <w:rFonts w:hint="eastAsia"/>
          <w:lang w:eastAsia="ja-JP"/>
        </w:rPr>
        <w:t xml:space="preserve"> parameters entry dialog.</w:t>
      </w:r>
    </w:p>
    <w:p w14:paraId="526EA9D9" w14:textId="77777777" w:rsidR="002E5280" w:rsidRDefault="00CD3B6A" w:rsidP="002E5280">
      <w:pPr>
        <w:pStyle w:val="iFigureCaption"/>
      </w:pPr>
      <w:r>
        <w:rPr>
          <w:b w:val="0"/>
          <w:noProof/>
          <w:lang w:val="en-US"/>
        </w:rPr>
        <w:drawing>
          <wp:inline distT="0" distB="0" distL="0" distR="0" wp14:anchorId="3095FB2D" wp14:editId="04D1B342">
            <wp:extent cx="4200346" cy="3387211"/>
            <wp:effectExtent l="190500" t="152400" r="162104" b="137039"/>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srcRect l="1735" t="23729" r="3686" b="9492"/>
                    <a:stretch>
                      <a:fillRect/>
                    </a:stretch>
                  </pic:blipFill>
                  <pic:spPr bwMode="auto">
                    <a:xfrm>
                      <a:off x="0" y="0"/>
                      <a:ext cx="4207792" cy="3393215"/>
                    </a:xfrm>
                    <a:prstGeom prst="rect">
                      <a:avLst/>
                    </a:prstGeom>
                    <a:ln>
                      <a:noFill/>
                    </a:ln>
                    <a:effectLst>
                      <a:outerShdw blurRad="190500" algn="tl" rotWithShape="0">
                        <a:srgbClr val="000000">
                          <a:alpha val="70000"/>
                        </a:srgbClr>
                      </a:outerShdw>
                    </a:effectLst>
                  </pic:spPr>
                </pic:pic>
              </a:graphicData>
            </a:graphic>
          </wp:inline>
        </w:drawing>
      </w:r>
    </w:p>
    <w:p w14:paraId="7A76D041" w14:textId="77777777" w:rsidR="002E5280" w:rsidRPr="005879DC" w:rsidRDefault="002E5280" w:rsidP="002E5280">
      <w:pPr>
        <w:pStyle w:val="iNormal"/>
        <w:numPr>
          <w:ilvl w:val="0"/>
          <w:numId w:val="19"/>
        </w:numPr>
        <w:jc w:val="left"/>
      </w:pPr>
      <w:r>
        <w:t>Enter the details for the Project.</w:t>
      </w:r>
    </w:p>
    <w:tbl>
      <w:tblPr>
        <w:tblW w:w="0" w:type="auto"/>
        <w:tblInd w:w="817" w:type="dxa"/>
        <w:tblLayout w:type="fixed"/>
        <w:tblLook w:val="04A0" w:firstRow="1" w:lastRow="0" w:firstColumn="1" w:lastColumn="0" w:noHBand="0" w:noVBand="1"/>
      </w:tblPr>
      <w:tblGrid>
        <w:gridCol w:w="1701"/>
        <w:gridCol w:w="6762"/>
      </w:tblGrid>
      <w:tr w:rsidR="002E5280" w:rsidRPr="00582270" w14:paraId="043BCFC5" w14:textId="77777777" w:rsidTr="002E5280">
        <w:tc>
          <w:tcPr>
            <w:tcW w:w="1701" w:type="dxa"/>
            <w:shd w:val="clear" w:color="auto" w:fill="auto"/>
          </w:tcPr>
          <w:p w14:paraId="3B20596E" w14:textId="77777777" w:rsidR="002E5280" w:rsidRPr="00582270" w:rsidRDefault="002E5280" w:rsidP="002E5280">
            <w:pPr>
              <w:pStyle w:val="iNormal"/>
              <w:jc w:val="left"/>
            </w:pPr>
            <w:r w:rsidRPr="00582270">
              <w:t>Parent</w:t>
            </w:r>
          </w:p>
        </w:tc>
        <w:tc>
          <w:tcPr>
            <w:tcW w:w="6762" w:type="dxa"/>
            <w:shd w:val="clear" w:color="auto" w:fill="auto"/>
          </w:tcPr>
          <w:p w14:paraId="6313A8B3" w14:textId="77777777" w:rsidR="002E5280" w:rsidRPr="00582270" w:rsidRDefault="002E5280" w:rsidP="002E5280">
            <w:pPr>
              <w:pStyle w:val="iNormal"/>
            </w:pPr>
            <w:r w:rsidRPr="00582270">
              <w:t xml:space="preserve">The Parent for </w:t>
            </w:r>
            <w:r>
              <w:t>a Project</w:t>
            </w:r>
            <w:r w:rsidRPr="00582270">
              <w:t xml:space="preserve"> is either the current</w:t>
            </w:r>
            <w:r>
              <w:t xml:space="preserve"> </w:t>
            </w:r>
            <w:r w:rsidRPr="000D273B">
              <w:t>Organisational Unit</w:t>
            </w:r>
            <w:r w:rsidRPr="00582270">
              <w:t xml:space="preserve"> or another </w:t>
            </w:r>
            <w:r>
              <w:t xml:space="preserve">Project for </w:t>
            </w:r>
            <w:r w:rsidRPr="00582270">
              <w:t>the current</w:t>
            </w:r>
            <w:r>
              <w:t xml:space="preserve"> </w:t>
            </w:r>
            <w:r w:rsidRPr="000D273B">
              <w:t>Organisational Unit</w:t>
            </w:r>
            <w:r w:rsidRPr="00582270">
              <w:t xml:space="preserve">. If </w:t>
            </w:r>
            <w:r>
              <w:t>a Project</w:t>
            </w:r>
            <w:r w:rsidRPr="00582270">
              <w:t xml:space="preserve"> is selected, the new </w:t>
            </w:r>
            <w:r>
              <w:t>Project</w:t>
            </w:r>
            <w:r w:rsidRPr="00582270">
              <w:t xml:space="preserve"> is considered a sub-</w:t>
            </w:r>
            <w:r>
              <w:t>Project</w:t>
            </w:r>
            <w:r w:rsidRPr="00582270">
              <w:t xml:space="preserve"> of the one selected.</w:t>
            </w:r>
            <w:r>
              <w:t xml:space="preserve"> (Note that this is different from the general Parent-Child Relationships which are defined between Data Files.)</w:t>
            </w:r>
          </w:p>
        </w:tc>
      </w:tr>
      <w:tr w:rsidR="002E5280" w:rsidRPr="00582270" w14:paraId="2BA3ACBB" w14:textId="77777777" w:rsidTr="002E5280">
        <w:tc>
          <w:tcPr>
            <w:tcW w:w="1701" w:type="dxa"/>
            <w:shd w:val="clear" w:color="auto" w:fill="auto"/>
          </w:tcPr>
          <w:p w14:paraId="059E6BE5" w14:textId="77777777" w:rsidR="002E5280" w:rsidRPr="00582270" w:rsidRDefault="002E5280" w:rsidP="002E5280">
            <w:pPr>
              <w:pStyle w:val="iNormal"/>
              <w:jc w:val="left"/>
            </w:pPr>
            <w:r w:rsidRPr="00582270">
              <w:t>Name</w:t>
            </w:r>
          </w:p>
        </w:tc>
        <w:tc>
          <w:tcPr>
            <w:tcW w:w="6762" w:type="dxa"/>
            <w:shd w:val="clear" w:color="auto" w:fill="auto"/>
          </w:tcPr>
          <w:p w14:paraId="299DF3EE" w14:textId="77777777" w:rsidR="002E5280" w:rsidRPr="00582270" w:rsidRDefault="002E5280" w:rsidP="002E5280">
            <w:pPr>
              <w:pStyle w:val="iNormal"/>
            </w:pPr>
            <w:r w:rsidRPr="00582270">
              <w:t xml:space="preserve">The Name for the </w:t>
            </w:r>
            <w:r>
              <w:t>Project</w:t>
            </w:r>
            <w:r w:rsidRPr="00582270">
              <w:t xml:space="preserve"> should be short, but descriptive enough to uniquely identify the </w:t>
            </w:r>
            <w:r>
              <w:t>Project</w:t>
            </w:r>
            <w:r w:rsidRPr="00582270">
              <w:t xml:space="preserve">, including distinguishing </w:t>
            </w:r>
            <w:r>
              <w:t>a Project</w:t>
            </w:r>
            <w:r w:rsidRPr="00582270">
              <w:t xml:space="preserve"> from those that are likely to come in the future. The Name should be unique for this </w:t>
            </w:r>
            <w:r w:rsidRPr="007F709C">
              <w:t>Organisational Unit</w:t>
            </w:r>
            <w:r w:rsidRPr="00582270">
              <w:t>.</w:t>
            </w:r>
          </w:p>
        </w:tc>
      </w:tr>
      <w:tr w:rsidR="002E5280" w:rsidRPr="00582270" w14:paraId="120B8961" w14:textId="77777777" w:rsidTr="002E5280">
        <w:tc>
          <w:tcPr>
            <w:tcW w:w="1701" w:type="dxa"/>
            <w:shd w:val="clear" w:color="auto" w:fill="auto"/>
          </w:tcPr>
          <w:p w14:paraId="41264F69" w14:textId="77777777" w:rsidR="002E5280" w:rsidRPr="00582270" w:rsidRDefault="002E5280" w:rsidP="002E5280">
            <w:pPr>
              <w:pStyle w:val="iNormal"/>
              <w:jc w:val="left"/>
            </w:pPr>
            <w:r w:rsidRPr="00582270">
              <w:t>Description</w:t>
            </w:r>
          </w:p>
        </w:tc>
        <w:tc>
          <w:tcPr>
            <w:tcW w:w="6762" w:type="dxa"/>
            <w:shd w:val="clear" w:color="auto" w:fill="auto"/>
          </w:tcPr>
          <w:p w14:paraId="75C141F0" w14:textId="77777777" w:rsidR="002E5280" w:rsidRPr="00582270" w:rsidRDefault="002E5280" w:rsidP="002E5280">
            <w:pPr>
              <w:pStyle w:val="iNormal"/>
            </w:pPr>
            <w:r w:rsidRPr="00582270">
              <w:t xml:space="preserve">The Description for the </w:t>
            </w:r>
            <w:r>
              <w:t>Project</w:t>
            </w:r>
            <w:r w:rsidRPr="00582270">
              <w:t xml:space="preserve"> should describe the purpose of the </w:t>
            </w:r>
            <w:r>
              <w:t>Project</w:t>
            </w:r>
            <w:r w:rsidRPr="00582270">
              <w:t xml:space="preserve"> and the techniques employed. Particular focus should be given to aspects of the </w:t>
            </w:r>
            <w:r>
              <w:t>Project</w:t>
            </w:r>
            <w:r w:rsidRPr="00582270">
              <w:t xml:space="preserve"> that produce data that are stored in this system.</w:t>
            </w:r>
          </w:p>
        </w:tc>
      </w:tr>
      <w:tr w:rsidR="002E5280" w:rsidRPr="00582270" w14:paraId="55EF33BF" w14:textId="77777777" w:rsidTr="002E5280">
        <w:tc>
          <w:tcPr>
            <w:tcW w:w="1701" w:type="dxa"/>
            <w:shd w:val="clear" w:color="auto" w:fill="auto"/>
          </w:tcPr>
          <w:p w14:paraId="5FA20502" w14:textId="77777777" w:rsidR="002E5280" w:rsidRPr="00582270" w:rsidRDefault="002E5280" w:rsidP="004A0857">
            <w:pPr>
              <w:pStyle w:val="iNormal"/>
              <w:jc w:val="left"/>
            </w:pPr>
            <w:r w:rsidRPr="00582270">
              <w:t>Start date</w:t>
            </w:r>
            <w:r w:rsidR="004A0857">
              <w:br/>
            </w:r>
            <w:r w:rsidR="004A0857" w:rsidRPr="00582270">
              <w:t>End date</w:t>
            </w:r>
          </w:p>
        </w:tc>
        <w:tc>
          <w:tcPr>
            <w:tcW w:w="6762" w:type="dxa"/>
            <w:shd w:val="clear" w:color="auto" w:fill="auto"/>
          </w:tcPr>
          <w:p w14:paraId="65A71576" w14:textId="77777777" w:rsidR="002E5280" w:rsidRPr="00582270" w:rsidRDefault="002E5280" w:rsidP="004A0857">
            <w:pPr>
              <w:pStyle w:val="iNormal"/>
            </w:pPr>
            <w:r w:rsidRPr="00582270">
              <w:t xml:space="preserve">The Start </w:t>
            </w:r>
            <w:r w:rsidR="004A0857">
              <w:t xml:space="preserve">and End </w:t>
            </w:r>
            <w:r w:rsidRPr="00582270">
              <w:t>date</w:t>
            </w:r>
            <w:r w:rsidR="004A0857">
              <w:t>s</w:t>
            </w:r>
            <w:r w:rsidRPr="00582270">
              <w:t xml:space="preserve"> for the </w:t>
            </w:r>
            <w:r>
              <w:t>Project</w:t>
            </w:r>
            <w:r w:rsidR="004A0857">
              <w:t>. These dates are not checked against the dates in the Data Files for the project.</w:t>
            </w:r>
          </w:p>
        </w:tc>
      </w:tr>
      <w:tr w:rsidR="002E5280" w:rsidRPr="00582270" w14:paraId="728F6F4E" w14:textId="77777777" w:rsidTr="002E5280">
        <w:tc>
          <w:tcPr>
            <w:tcW w:w="1701" w:type="dxa"/>
            <w:shd w:val="clear" w:color="auto" w:fill="auto"/>
          </w:tcPr>
          <w:p w14:paraId="54A10518" w14:textId="77777777" w:rsidR="002E5280" w:rsidRPr="00582270" w:rsidRDefault="002E5280" w:rsidP="002E5280">
            <w:pPr>
              <w:pStyle w:val="iNormal"/>
            </w:pPr>
            <w:r w:rsidRPr="00582270">
              <w:t>Subject</w:t>
            </w:r>
          </w:p>
        </w:tc>
        <w:tc>
          <w:tcPr>
            <w:tcW w:w="6762" w:type="dxa"/>
            <w:shd w:val="clear" w:color="auto" w:fill="auto"/>
          </w:tcPr>
          <w:p w14:paraId="404D5A56" w14:textId="77777777" w:rsidR="002E5280" w:rsidRPr="00582270" w:rsidRDefault="002E5280" w:rsidP="008A44A8">
            <w:pPr>
              <w:pStyle w:val="iNormal"/>
            </w:pPr>
            <w:r w:rsidRPr="00582270">
              <w:t xml:space="preserve">The Subject for the </w:t>
            </w:r>
            <w:r>
              <w:t>Project</w:t>
            </w:r>
            <w:r w:rsidRPr="00582270">
              <w:t xml:space="preserve"> is a short phrase describing the </w:t>
            </w:r>
            <w:r>
              <w:t>Project</w:t>
            </w:r>
            <w:r w:rsidRPr="00582270">
              <w:t xml:space="preserve">'s main research area. The Subject is primarily recorded to support </w:t>
            </w:r>
            <w:r w:rsidR="008A44A8">
              <w:t>data publication such as to Research Data Australia</w:t>
            </w:r>
            <w:r w:rsidRPr="00582270">
              <w:t xml:space="preserve">, who requests </w:t>
            </w:r>
            <w:r w:rsidRPr="009034FE">
              <w:rPr>
                <w:i/>
              </w:rPr>
              <w:t>“A subject is a term, keyword, classification code or phrase representing the primary topic or topics covered by a registry object.”</w:t>
            </w:r>
          </w:p>
        </w:tc>
      </w:tr>
      <w:tr w:rsidR="002E5280" w:rsidRPr="00582270" w14:paraId="35F99F7D" w14:textId="77777777" w:rsidTr="002E5280">
        <w:tc>
          <w:tcPr>
            <w:tcW w:w="1701" w:type="dxa"/>
            <w:shd w:val="clear" w:color="auto" w:fill="auto"/>
          </w:tcPr>
          <w:p w14:paraId="03ADE9EB" w14:textId="77777777" w:rsidR="002E5280" w:rsidRPr="00582270" w:rsidRDefault="002E5280" w:rsidP="002E5280">
            <w:pPr>
              <w:pStyle w:val="iNormal"/>
              <w:jc w:val="left"/>
            </w:pPr>
            <w:r w:rsidRPr="00582270">
              <w:t>Access rights</w:t>
            </w:r>
          </w:p>
        </w:tc>
        <w:tc>
          <w:tcPr>
            <w:tcW w:w="6762" w:type="dxa"/>
            <w:shd w:val="clear" w:color="auto" w:fill="auto"/>
          </w:tcPr>
          <w:p w14:paraId="41F3831C" w14:textId="2C545B1E" w:rsidR="002E5280" w:rsidRPr="00582270" w:rsidRDefault="002E5280" w:rsidP="002E5280">
            <w:pPr>
              <w:pStyle w:val="iNormal"/>
            </w:pPr>
            <w:r w:rsidRPr="00582270">
              <w:t xml:space="preserve">The Access rights dropdown list box provides a selection of licences under which the data from this </w:t>
            </w:r>
            <w:r>
              <w:t>Project</w:t>
            </w:r>
            <w:r w:rsidRPr="00582270">
              <w:t xml:space="preserve"> will be released. In Australia it is preferred that data is released under a </w:t>
            </w:r>
            <w:hyperlink r:id="rId50" w:history="1">
              <w:r w:rsidRPr="00582270">
                <w:rPr>
                  <w:rStyle w:val="Hyperlink"/>
                </w:rPr>
                <w:t>Creative Commons</w:t>
              </w:r>
            </w:hyperlink>
            <w:r w:rsidRPr="00582270">
              <w:t xml:space="preserve"> licence. The list of licences shown in the dropdown list is hard-coded in </w:t>
            </w:r>
            <w:r w:rsidR="00CF08BB">
              <w:t>DIVER</w:t>
            </w:r>
            <w:r w:rsidRPr="00582270">
              <w:t xml:space="preserve">. More information about these licences can be found at </w:t>
            </w:r>
            <w:hyperlink r:id="rId51" w:history="1">
              <w:r w:rsidRPr="00582270">
                <w:rPr>
                  <w:rStyle w:val="Hyperlink"/>
                </w:rPr>
                <w:t>http://creativecommons.org/licenses/</w:t>
              </w:r>
            </w:hyperlink>
            <w:r w:rsidRPr="00582270">
              <w:t>.</w:t>
            </w:r>
          </w:p>
        </w:tc>
      </w:tr>
      <w:tr w:rsidR="002E5280" w:rsidRPr="00582270" w14:paraId="47A425EA" w14:textId="77777777" w:rsidTr="002E5280">
        <w:tc>
          <w:tcPr>
            <w:tcW w:w="1701" w:type="dxa"/>
            <w:shd w:val="clear" w:color="auto" w:fill="auto"/>
          </w:tcPr>
          <w:p w14:paraId="446861D7" w14:textId="77777777" w:rsidR="002E5280" w:rsidRPr="00582270" w:rsidRDefault="002E5280" w:rsidP="002E5280">
            <w:pPr>
              <w:pStyle w:val="iNormal"/>
            </w:pPr>
            <w:r w:rsidRPr="00582270">
              <w:t>FOR codes</w:t>
            </w:r>
          </w:p>
        </w:tc>
        <w:tc>
          <w:tcPr>
            <w:tcW w:w="6762" w:type="dxa"/>
            <w:shd w:val="clear" w:color="auto" w:fill="auto"/>
          </w:tcPr>
          <w:p w14:paraId="737E505E" w14:textId="77777777" w:rsidR="002E5280" w:rsidRPr="00582270" w:rsidRDefault="002E5280" w:rsidP="002E5280">
            <w:pPr>
              <w:pStyle w:val="iNormal"/>
            </w:pPr>
            <w:r w:rsidRPr="00582270">
              <w:t xml:space="preserve">Each </w:t>
            </w:r>
            <w:r>
              <w:t>Project</w:t>
            </w:r>
            <w:r w:rsidRPr="00582270">
              <w:t xml:space="preserve"> can have one or more Fields of Research (FOR) Codes. These FOR codes are the Australian and New Zealand Standard Research Classification (ANZSRC) codes. More information can be found at </w:t>
            </w:r>
            <w:hyperlink r:id="rId52" w:anchor="112714291310995051" w:history="1">
              <w:r w:rsidRPr="00582270">
                <w:rPr>
                  <w:rStyle w:val="Hyperlink"/>
                </w:rPr>
                <w:t>http://www.abs.gov.au/ausstats/abs@.nsf/Products/1297.0~2008~Main+Features~Chapter+3,Fields+of+Research?OpenDocument#112714291310995051</w:t>
              </w:r>
            </w:hyperlink>
            <w:r w:rsidRPr="00582270">
              <w:t>, which says, in part,</w:t>
            </w:r>
          </w:p>
          <w:p w14:paraId="4FDE0921" w14:textId="77777777" w:rsidR="002E5280" w:rsidRPr="00582270" w:rsidRDefault="002E5280" w:rsidP="002E5280">
            <w:pPr>
              <w:pStyle w:val="iNormal"/>
              <w:ind w:left="720"/>
              <w:rPr>
                <w:i/>
              </w:rPr>
            </w:pPr>
            <w:r w:rsidRPr="00582270">
              <w:rPr>
                <w:i/>
              </w:rPr>
              <w:t>The FOR is a hierarchical classification with three levels, namely Divisions (2 digits), Groups (4 digits) and Fields (6 digits). Each level is identified by a unique number.</w:t>
            </w:r>
          </w:p>
          <w:p w14:paraId="14110EE2" w14:textId="77777777" w:rsidR="002E5280" w:rsidRPr="00582270" w:rsidRDefault="002E5280" w:rsidP="002E5280">
            <w:pPr>
              <w:pStyle w:val="iNormal"/>
              <w:ind w:left="720"/>
              <w:rPr>
                <w:i/>
              </w:rPr>
            </w:pPr>
            <w:r w:rsidRPr="00582270">
              <w:rPr>
                <w:i/>
              </w:rPr>
              <w:t>Each Division is based on a broad discipline. Groups within each Division are those which share the same broad methodology, techniques and/or perspective as others in the Division. Each Group is a collection of related Fields of research. Groups and Fields of research are categorised to the Divisions sharing the same methodology rather than the Division they support.</w:t>
            </w:r>
          </w:p>
          <w:p w14:paraId="6D74AA0C" w14:textId="77777777" w:rsidR="002E5280" w:rsidRPr="00582270" w:rsidRDefault="002E5280" w:rsidP="002E5280">
            <w:pPr>
              <w:pStyle w:val="iNormal"/>
            </w:pPr>
            <w:r w:rsidRPr="00582270">
              <w:t>A unique number identifies each level. FOR codes can be specified to Division, Group or Field of Research level.</w:t>
            </w:r>
          </w:p>
          <w:p w14:paraId="2FAC862C" w14:textId="77777777" w:rsidR="002E5280" w:rsidRPr="00582270" w:rsidRDefault="002E5280" w:rsidP="002E5280">
            <w:pPr>
              <w:pStyle w:val="iFigureCaption"/>
            </w:pPr>
            <w:r>
              <w:rPr>
                <w:noProof/>
                <w:lang w:val="en-US"/>
              </w:rPr>
              <w:drawing>
                <wp:inline distT="0" distB="0" distL="0" distR="0" wp14:anchorId="7BD6B082" wp14:editId="763E5AA4">
                  <wp:extent cx="3741956" cy="945547"/>
                  <wp:effectExtent l="203200" t="203200" r="195580" b="197485"/>
                  <wp:docPr id="5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53"/>
                          <a:srcRect l="19980" t="69492" r="31436" b="13317"/>
                          <a:stretch>
                            <a:fillRect/>
                          </a:stretch>
                        </pic:blipFill>
                        <pic:spPr bwMode="auto">
                          <a:xfrm>
                            <a:off x="0" y="0"/>
                            <a:ext cx="3741420" cy="945515"/>
                          </a:xfrm>
                          <a:prstGeom prst="rect">
                            <a:avLst/>
                          </a:prstGeom>
                          <a:ln>
                            <a:noFill/>
                          </a:ln>
                          <a:effectLst>
                            <a:outerShdw blurRad="190500" algn="tl" rotWithShape="0">
                              <a:srgbClr val="000000">
                                <a:alpha val="70000"/>
                              </a:srgbClr>
                            </a:outerShdw>
                          </a:effectLst>
                        </pic:spPr>
                      </pic:pic>
                    </a:graphicData>
                  </a:graphic>
                </wp:inline>
              </w:drawing>
            </w:r>
          </w:p>
          <w:p w14:paraId="08A40A8C" w14:textId="77777777" w:rsidR="002E5280" w:rsidRPr="00582270" w:rsidRDefault="002E5280" w:rsidP="002E5280">
            <w:pPr>
              <w:pStyle w:val="iNormal"/>
            </w:pPr>
            <w:r w:rsidRPr="00582270">
              <w:t>The FOR codes are selected two digits at a time. After the Division is selected, a dropdown list box is displayed to allow selection from the Groups which are relevant to the selected Division. Similarly, after the Group is selected, a dropdown list box is shown to allow selection from the Fields of Research which are relevant to the selected Group.</w:t>
            </w:r>
          </w:p>
          <w:p w14:paraId="1835580E" w14:textId="77777777" w:rsidR="002E5280" w:rsidRPr="00582270" w:rsidRDefault="002E5280" w:rsidP="002E5280">
            <w:pPr>
              <w:pStyle w:val="iNormal"/>
            </w:pPr>
            <w:r w:rsidRPr="00582270">
              <w:t xml:space="preserve">Click </w:t>
            </w:r>
            <w:r w:rsidRPr="0024061A">
              <w:rPr>
                <w:rStyle w:val="iButtonBlue"/>
              </w:rPr>
              <w:t> Add </w:t>
            </w:r>
            <w:r w:rsidRPr="00582270">
              <w:rPr>
                <w:rStyle w:val="iOption"/>
              </w:rPr>
              <w:t xml:space="preserve"> </w:t>
            </w:r>
            <w:r w:rsidRPr="00582270">
              <w:t xml:space="preserve">to add the selected FOR code to the list for this </w:t>
            </w:r>
            <w:r>
              <w:t>Project</w:t>
            </w:r>
            <w:r w:rsidRPr="00582270">
              <w:t>, which will appear below the FOR code selection boxes.</w:t>
            </w:r>
          </w:p>
          <w:p w14:paraId="517FD798" w14:textId="77777777" w:rsidR="002E5280" w:rsidRPr="00582270" w:rsidRDefault="002E5280" w:rsidP="002E5280">
            <w:pPr>
              <w:pStyle w:val="iNormal"/>
            </w:pPr>
            <w:r w:rsidRPr="00582270">
              <w:t xml:space="preserve">You can click </w:t>
            </w:r>
            <w:r w:rsidRPr="0024061A">
              <w:rPr>
                <w:rStyle w:val="iButtonBlue"/>
              </w:rPr>
              <w:t> Add </w:t>
            </w:r>
            <w:r w:rsidRPr="00582270">
              <w:t xml:space="preserve"> after selecting just the Division, the Division and Group, or all three levels, as appropriate for your </w:t>
            </w:r>
            <w:r>
              <w:t>Project</w:t>
            </w:r>
            <w:r w:rsidRPr="00582270">
              <w:t>.</w:t>
            </w:r>
          </w:p>
          <w:p w14:paraId="307EB923" w14:textId="77777777" w:rsidR="002E5280" w:rsidRPr="00582270" w:rsidRDefault="002E5280" w:rsidP="002E5280">
            <w:pPr>
              <w:pStyle w:val="iNormal"/>
            </w:pPr>
            <w:r w:rsidRPr="00582270">
              <w:t xml:space="preserve">FOR codes can be removed from this </w:t>
            </w:r>
            <w:r>
              <w:t>Project</w:t>
            </w:r>
            <w:r w:rsidRPr="00582270">
              <w:t xml:space="preserve"> by clicking the</w:t>
            </w:r>
            <w:r>
              <w:t xml:space="preserve"> word</w:t>
            </w:r>
            <w:r w:rsidRPr="00582270">
              <w:t xml:space="preserve"> </w:t>
            </w:r>
            <w:r w:rsidRPr="00582270">
              <w:rPr>
                <w:rStyle w:val="iOption"/>
              </w:rPr>
              <w:t>Delete</w:t>
            </w:r>
            <w:r w:rsidRPr="00582270">
              <w:t xml:space="preserve"> to the right of the FOR code in the list.</w:t>
            </w:r>
          </w:p>
          <w:p w14:paraId="0891422B" w14:textId="0ABF656E" w:rsidR="002B635C" w:rsidRPr="00582270" w:rsidRDefault="002E5280" w:rsidP="009034FE">
            <w:pPr>
              <w:pStyle w:val="iNote"/>
            </w:pPr>
            <w:r w:rsidRPr="00582270">
              <w:t>Note</w:t>
            </w:r>
            <w:r w:rsidRPr="00582270">
              <w:tab/>
            </w:r>
            <w:r w:rsidR="00CF08BB">
              <w:t>DIVER</w:t>
            </w:r>
            <w:r>
              <w:t xml:space="preserve"> </w:t>
            </w:r>
            <w:r w:rsidRPr="00582270">
              <w:t xml:space="preserve">obtains FOR codes from a separate </w:t>
            </w:r>
            <w:r w:rsidR="008A44A8">
              <w:t xml:space="preserve">MINT </w:t>
            </w:r>
            <w:r w:rsidRPr="00582270">
              <w:t xml:space="preserve">server, the details of which were set up during </w:t>
            </w:r>
            <w:r w:rsidR="00CF08BB">
              <w:t>DIVER</w:t>
            </w:r>
            <w:r>
              <w:t xml:space="preserve"> </w:t>
            </w:r>
            <w:r w:rsidRPr="00582270">
              <w:t>installation.</w:t>
            </w:r>
            <w:r w:rsidR="004A0857">
              <w:t xml:space="preserve"> (See the Context Diagram in Chapter </w:t>
            </w:r>
            <w:r w:rsidR="00C23447">
              <w:fldChar w:fldCharType="begin"/>
            </w:r>
            <w:r w:rsidR="00C23447">
              <w:instrText xml:space="preserve"> REF _Ref377654860 \r \h  \* MERGEFORMAT </w:instrText>
            </w:r>
            <w:r w:rsidR="00C23447">
              <w:fldChar w:fldCharType="separate"/>
            </w:r>
            <w:r w:rsidR="005066AC">
              <w:t>1</w:t>
            </w:r>
            <w:r w:rsidR="00C23447">
              <w:fldChar w:fldCharType="end"/>
            </w:r>
            <w:r w:rsidR="004A0857" w:rsidRPr="009034FE">
              <w:t xml:space="preserve"> </w:t>
            </w:r>
            <w:r w:rsidR="00C23447">
              <w:fldChar w:fldCharType="begin"/>
            </w:r>
            <w:r w:rsidR="00C23447">
              <w:instrText xml:space="preserve"> REF _Ref377654860 \h  \* MERGEFORMAT </w:instrText>
            </w:r>
            <w:r w:rsidR="00C23447">
              <w:fldChar w:fldCharType="separate"/>
            </w:r>
            <w:ins w:id="682" w:author="Cathryn Chamley" w:date="2015-12-15T14:03:00Z">
              <w:r w:rsidR="005066AC" w:rsidRPr="005066AC">
                <w:rPr>
                  <w:rStyle w:val="CrossReference"/>
                  <w:rPrChange w:id="683" w:author="Cathryn Chamley" w:date="2015-12-15T14:03:00Z">
                    <w:rPr/>
                  </w:rPrChange>
                </w:rPr>
                <w:t>Overview</w:t>
              </w:r>
            </w:ins>
            <w:del w:id="684" w:author="Cathryn Chamley" w:date="2015-12-15T14:03:00Z">
              <w:r w:rsidR="004F6915" w:rsidRPr="004F6915" w:rsidDel="005066AC">
                <w:rPr>
                  <w:rStyle w:val="CrossReference"/>
                </w:rPr>
                <w:delText>Overview</w:delText>
              </w:r>
            </w:del>
            <w:r w:rsidR="00C23447">
              <w:fldChar w:fldCharType="end"/>
            </w:r>
            <w:r w:rsidR="004A0857">
              <w:t>.)</w:t>
            </w:r>
            <w:r w:rsidRPr="00582270">
              <w:t xml:space="preserve"> If this server is not available at the time you are creating or updating an experiment, you will not be able to select  FOR codes. If this occurs, you </w:t>
            </w:r>
            <w:r w:rsidR="009034FE">
              <w:t>will</w:t>
            </w:r>
            <w:r w:rsidRPr="00582270">
              <w:t xml:space="preserve"> receive an error message </w:t>
            </w:r>
            <w:r w:rsidR="00693895">
              <w:t>which</w:t>
            </w:r>
            <w:r w:rsidRPr="00582270">
              <w:t xml:space="preserve"> you should report to your system administrator.  You should still be able to save your experiment and then add FOR codes </w:t>
            </w:r>
            <w:r w:rsidR="00693895" w:rsidRPr="00582270">
              <w:t xml:space="preserve">later </w:t>
            </w:r>
            <w:r w:rsidRPr="00582270">
              <w:t xml:space="preserve">when the FOR </w:t>
            </w:r>
            <w:r w:rsidR="009034FE">
              <w:t xml:space="preserve">code Mint </w:t>
            </w:r>
            <w:r w:rsidRPr="00582270">
              <w:t>server is available again.</w:t>
            </w:r>
          </w:p>
        </w:tc>
      </w:tr>
    </w:tbl>
    <w:p w14:paraId="7F4F67FB" w14:textId="77777777" w:rsidR="002E5280" w:rsidRPr="0024061A" w:rsidRDefault="002E5280" w:rsidP="002E5280">
      <w:pPr>
        <w:pStyle w:val="iNormal"/>
        <w:numPr>
          <w:ilvl w:val="0"/>
          <w:numId w:val="23"/>
        </w:numPr>
      </w:pPr>
      <w:r>
        <w:t>After you have correctly entered</w:t>
      </w:r>
      <w:r w:rsidRPr="005879DC">
        <w:t xml:space="preserve"> </w:t>
      </w:r>
      <w:r>
        <w:rPr>
          <w:rFonts w:hint="eastAsia"/>
          <w:lang w:eastAsia="ja-JP"/>
        </w:rPr>
        <w:t xml:space="preserve">the </w:t>
      </w:r>
      <w:r>
        <w:t>Project</w:t>
      </w:r>
      <w:r>
        <w:rPr>
          <w:lang w:eastAsia="ja-JP"/>
        </w:rPr>
        <w:t xml:space="preserve"> details</w:t>
      </w:r>
      <w:r w:rsidRPr="005879DC">
        <w:t>, click</w:t>
      </w:r>
      <w:r>
        <w:t xml:space="preserve"> </w:t>
      </w:r>
      <w:r>
        <w:rPr>
          <w:rStyle w:val="iButtonBlue"/>
        </w:rPr>
        <w:t> </w:t>
      </w:r>
      <w:r w:rsidRPr="0024061A">
        <w:rPr>
          <w:rStyle w:val="iButtonBlue"/>
        </w:rPr>
        <w:t>Save</w:t>
      </w:r>
      <w:r>
        <w:rPr>
          <w:rStyle w:val="iButtonBlue"/>
        </w:rPr>
        <w:t> </w:t>
      </w:r>
      <w:r w:rsidRPr="00743B5A">
        <w:rPr>
          <w:rFonts w:ascii="Arial" w:hAnsi="Arial" w:cs="Arial"/>
          <w:color w:val="FFFFFF" w:themeColor="background1"/>
          <w:sz w:val="20"/>
          <w:szCs w:val="20"/>
          <w:shd w:val="clear" w:color="auto" w:fill="548DD4" w:themeFill="text2" w:themeFillTint="99"/>
        </w:rPr>
        <w:t>Project</w:t>
      </w:r>
      <w:r>
        <w:rPr>
          <w:rStyle w:val="iButtonBlue"/>
        </w:rPr>
        <w:t> </w:t>
      </w:r>
      <w:r>
        <w:t xml:space="preserve"> </w:t>
      </w:r>
      <w:r w:rsidRPr="0024061A">
        <w:t>at the bottom of the page.</w:t>
      </w:r>
    </w:p>
    <w:p w14:paraId="2455108E" w14:textId="77777777"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Project, click </w:t>
      </w:r>
      <w:r w:rsidRPr="00342CE7">
        <w:rPr>
          <w:rStyle w:val="iButton"/>
        </w:rPr>
        <w:t> Cancel </w:t>
      </w:r>
      <w:r w:rsidRPr="005879DC">
        <w:t>.</w:t>
      </w:r>
    </w:p>
    <w:p w14:paraId="6E68E18A" w14:textId="77777777" w:rsidR="002E5280" w:rsidRPr="000A3A71" w:rsidRDefault="002E5280" w:rsidP="002E5280">
      <w:pPr>
        <w:pStyle w:val="iHeading2"/>
      </w:pPr>
      <w:bookmarkStart w:id="685" w:name="_Toc233706954"/>
      <w:bookmarkStart w:id="686" w:name="_Toc215047184"/>
      <w:bookmarkStart w:id="687" w:name="_Toc311807513"/>
      <w:r w:rsidRPr="00582270">
        <w:rPr>
          <w:rFonts w:eastAsia="MS Mincho" w:hint="eastAsia"/>
        </w:rPr>
        <w:t xml:space="preserve">Editing </w:t>
      </w:r>
      <w:r>
        <w:t>a Project</w:t>
      </w:r>
      <w:r w:rsidRPr="00582270">
        <w:rPr>
          <w:rFonts w:eastAsia="MS Mincho" w:hint="eastAsia"/>
        </w:rPr>
        <w:t xml:space="preserve"> Entry</w:t>
      </w:r>
      <w:bookmarkEnd w:id="685"/>
      <w:bookmarkEnd w:id="687"/>
    </w:p>
    <w:p w14:paraId="48A14FB0" w14:textId="77777777"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w:t>
      </w:r>
      <w:r>
        <w:rPr>
          <w:lang w:eastAsia="ja-JP"/>
        </w:rPr>
        <w:t>details</w:t>
      </w:r>
      <w:r>
        <w:rPr>
          <w:rFonts w:hint="eastAsia"/>
          <w:lang w:eastAsia="ja-JP"/>
        </w:rPr>
        <w:t xml:space="preserve"> for </w:t>
      </w:r>
      <w:r>
        <w:t>a Project</w:t>
      </w:r>
      <w:r>
        <w:rPr>
          <w:rFonts w:hint="eastAsia"/>
          <w:lang w:eastAsia="ja-JP"/>
        </w:rPr>
        <w:t xml:space="preserve"> entry:</w:t>
      </w:r>
    </w:p>
    <w:p w14:paraId="6F7AE3C8" w14:textId="77777777" w:rsidR="002E5280" w:rsidRDefault="002E5280" w:rsidP="002E5280">
      <w:pPr>
        <w:pStyle w:val="iNormal"/>
        <w:numPr>
          <w:ilvl w:val="0"/>
          <w:numId w:val="15"/>
        </w:numPr>
        <w:rPr>
          <w:lang w:eastAsia="ja-JP"/>
        </w:rPr>
      </w:pPr>
      <w:r>
        <w:rPr>
          <w:rFonts w:hint="eastAsia"/>
          <w:lang w:eastAsia="ja-JP"/>
        </w:rPr>
        <w:t xml:space="preserve">From the </w:t>
      </w:r>
      <w:r w:rsidRPr="007F709C">
        <w:t>Organisational Unit</w:t>
      </w:r>
      <w:r>
        <w:t>s</w:t>
      </w:r>
      <w:r>
        <w:rPr>
          <w:lang w:eastAsia="ja-JP"/>
        </w:rPr>
        <w:t xml:space="preserve"> </w:t>
      </w:r>
      <w:r>
        <w:rPr>
          <w:rFonts w:hint="eastAsia"/>
          <w:lang w:eastAsia="ja-JP"/>
        </w:rPr>
        <w:t>tab, click on the</w:t>
      </w:r>
      <w:r>
        <w:rPr>
          <w:lang w:eastAsia="ja-JP"/>
        </w:rPr>
        <w:t xml:space="preserve"> name of the</w:t>
      </w:r>
      <w:r>
        <w:rPr>
          <w:rFonts w:hint="eastAsia"/>
          <w:lang w:eastAsia="ja-JP"/>
        </w:rPr>
        <w:t xml:space="preserve"> </w:t>
      </w:r>
      <w:r w:rsidRPr="007F709C">
        <w:rPr>
          <w:lang w:eastAsia="ja-JP"/>
        </w:rPr>
        <w:t>Organisational Unit</w:t>
      </w:r>
      <w:r>
        <w:rPr>
          <w:lang w:eastAsia="ja-JP"/>
        </w:rPr>
        <w:t xml:space="preserve"> </w:t>
      </w:r>
      <w:r>
        <w:rPr>
          <w:rFonts w:hint="eastAsia"/>
          <w:lang w:eastAsia="ja-JP"/>
        </w:rPr>
        <w:t>which hosts the</w:t>
      </w:r>
      <w:r>
        <w:rPr>
          <w:lang w:eastAsia="ja-JP"/>
        </w:rPr>
        <w:t xml:space="preserve"> </w:t>
      </w:r>
      <w:r>
        <w:t>Project</w:t>
      </w:r>
      <w:r>
        <w:rPr>
          <w:rFonts w:hint="eastAsia"/>
          <w:lang w:eastAsia="ja-JP"/>
        </w:rPr>
        <w:t xml:space="preserve">. The </w:t>
      </w:r>
      <w:r w:rsidRPr="007F709C">
        <w:rPr>
          <w:lang w:eastAsia="ja-JP"/>
        </w:rPr>
        <w:t>Organisational Unit</w:t>
      </w:r>
      <w:r>
        <w:rPr>
          <w:lang w:eastAsia="ja-JP"/>
        </w:rPr>
        <w:t xml:space="preserve"> details</w:t>
      </w:r>
      <w:r>
        <w:rPr>
          <w:rFonts w:hint="eastAsia"/>
          <w:lang w:eastAsia="ja-JP"/>
        </w:rPr>
        <w:t xml:space="preserve"> and </w:t>
      </w:r>
      <w:r>
        <w:t>Projects</w:t>
      </w:r>
      <w:r>
        <w:rPr>
          <w:rFonts w:hint="eastAsia"/>
          <w:lang w:eastAsia="ja-JP"/>
        </w:rPr>
        <w:t xml:space="preserve"> for the </w:t>
      </w:r>
      <w:r w:rsidRPr="007F709C">
        <w:rPr>
          <w:lang w:eastAsia="ja-JP"/>
        </w:rPr>
        <w:t>Organisational Unit</w:t>
      </w:r>
      <w:r>
        <w:rPr>
          <w:lang w:eastAsia="ja-JP"/>
        </w:rPr>
        <w:t xml:space="preserve"> </w:t>
      </w:r>
      <w:r>
        <w:rPr>
          <w:rFonts w:hint="eastAsia"/>
          <w:lang w:eastAsia="ja-JP"/>
        </w:rPr>
        <w:t>will be displayed.</w:t>
      </w:r>
    </w:p>
    <w:p w14:paraId="58816F7C" w14:textId="77777777" w:rsidR="002E5280" w:rsidRDefault="002E5280" w:rsidP="002E5280">
      <w:pPr>
        <w:pStyle w:val="iNormal"/>
        <w:numPr>
          <w:ilvl w:val="0"/>
          <w:numId w:val="15"/>
        </w:numPr>
        <w:rPr>
          <w:lang w:eastAsia="ja-JP"/>
        </w:rPr>
      </w:pPr>
      <w:r>
        <w:rPr>
          <w:rFonts w:hint="eastAsia"/>
          <w:lang w:eastAsia="ja-JP"/>
        </w:rPr>
        <w:t xml:space="preserve">Click on the name </w:t>
      </w:r>
      <w:r>
        <w:rPr>
          <w:lang w:eastAsia="ja-JP"/>
        </w:rPr>
        <w:t>of</w:t>
      </w:r>
      <w:r>
        <w:rPr>
          <w:rFonts w:hint="eastAsia"/>
          <w:lang w:eastAsia="ja-JP"/>
        </w:rPr>
        <w:t xml:space="preserve"> the </w:t>
      </w:r>
      <w:r>
        <w:t>Project</w:t>
      </w:r>
      <w:r>
        <w:rPr>
          <w:rFonts w:hint="eastAsia"/>
          <w:lang w:eastAsia="ja-JP"/>
        </w:rPr>
        <w:t xml:space="preserve"> you wish to modify. The </w:t>
      </w:r>
      <w:r>
        <w:t>Project</w:t>
      </w:r>
      <w:r>
        <w:rPr>
          <w:lang w:eastAsia="ja-JP"/>
        </w:rPr>
        <w:t xml:space="preserve"> details</w:t>
      </w:r>
      <w:r>
        <w:rPr>
          <w:rFonts w:hint="eastAsia"/>
          <w:lang w:eastAsia="ja-JP"/>
        </w:rPr>
        <w:t xml:space="preserve"> will be displayed.</w:t>
      </w:r>
    </w:p>
    <w:p w14:paraId="789EBD63" w14:textId="77777777" w:rsidR="002E5280" w:rsidRDefault="002E5280" w:rsidP="002E5280">
      <w:pPr>
        <w:pStyle w:val="iNormal"/>
        <w:numPr>
          <w:ilvl w:val="0"/>
          <w:numId w:val="15"/>
        </w:numPr>
        <w:rPr>
          <w:lang w:eastAsia="ja-JP"/>
        </w:rPr>
      </w:pPr>
      <w:r>
        <w:rPr>
          <w:rFonts w:hint="eastAsia"/>
          <w:lang w:eastAsia="ja-JP"/>
        </w:rPr>
        <w:t xml:space="preserve">Click on </w:t>
      </w:r>
      <w:r w:rsidR="009034FE" w:rsidRPr="009034FE">
        <w:rPr>
          <w:rStyle w:val="iButtonBlue"/>
        </w:rPr>
        <w:t> </w:t>
      </w:r>
      <w:r w:rsidRPr="009034FE">
        <w:rPr>
          <w:rStyle w:val="iButtonBlue"/>
          <w:rFonts w:hint="eastAsia"/>
        </w:rPr>
        <w:t>Edit</w:t>
      </w:r>
      <w:r w:rsidR="009034FE" w:rsidRPr="009034FE">
        <w:rPr>
          <w:rStyle w:val="iButtonBlue"/>
        </w:rPr>
        <w:t> </w:t>
      </w:r>
      <w:r w:rsidRPr="009034FE">
        <w:rPr>
          <w:rStyle w:val="iButtonBlue"/>
        </w:rPr>
        <w:t>Project</w:t>
      </w:r>
      <w:r w:rsidR="009034FE" w:rsidRPr="009034FE">
        <w:rPr>
          <w:rStyle w:val="iButtonBlue"/>
        </w:rPr>
        <w:t> </w:t>
      </w:r>
      <w:r w:rsidRPr="00743B5A">
        <w:rPr>
          <w:rFonts w:hint="eastAsia"/>
          <w:b/>
          <w:lang w:eastAsia="ja-JP"/>
        </w:rPr>
        <w:t xml:space="preserve"> </w:t>
      </w:r>
      <w:r>
        <w:rPr>
          <w:rFonts w:hint="eastAsia"/>
          <w:lang w:eastAsia="ja-JP"/>
        </w:rPr>
        <w:t xml:space="preserve">to open the </w:t>
      </w:r>
      <w:r>
        <w:t>Project</w:t>
      </w:r>
      <w:r>
        <w:rPr>
          <w:lang w:eastAsia="ja-JP"/>
        </w:rPr>
        <w:t xml:space="preserve"> detail</w:t>
      </w:r>
      <w:r>
        <w:rPr>
          <w:rFonts w:hint="eastAsia"/>
          <w:lang w:eastAsia="ja-JP"/>
        </w:rPr>
        <w:t xml:space="preserve"> entry screen, which is the same as </w:t>
      </w:r>
      <w:r>
        <w:rPr>
          <w:lang w:eastAsia="ja-JP"/>
        </w:rPr>
        <w:t>the one</w:t>
      </w:r>
      <w:r>
        <w:rPr>
          <w:rFonts w:hint="eastAsia"/>
          <w:lang w:eastAsia="ja-JP"/>
        </w:rPr>
        <w:t xml:space="preserve"> described in </w:t>
      </w:r>
      <w:r w:rsidR="00C23447">
        <w:fldChar w:fldCharType="begin"/>
      </w:r>
      <w:r w:rsidR="00C23447">
        <w:instrText xml:space="preserve"> REF _Ref351968996 \r \h  \* MERGEFORMAT </w:instrText>
      </w:r>
      <w:r w:rsidR="00C23447">
        <w:fldChar w:fldCharType="separate"/>
      </w:r>
      <w:ins w:id="688" w:author="Cathryn Chamley" w:date="2015-12-15T14:03:00Z">
        <w:r w:rsidR="005066AC" w:rsidRPr="005066AC">
          <w:rPr>
            <w:rStyle w:val="CrossReference"/>
            <w:rPrChange w:id="689" w:author="Cathryn Chamley" w:date="2015-12-15T14:03:00Z">
              <w:rPr/>
            </w:rPrChange>
          </w:rPr>
          <w:t>5.3</w:t>
        </w:r>
      </w:ins>
      <w:del w:id="690" w:author="Cathryn Chamley" w:date="2015-12-15T14:03:00Z">
        <w:r w:rsidR="004F6915" w:rsidRPr="004F6915" w:rsidDel="005066AC">
          <w:rPr>
            <w:rStyle w:val="CrossReference"/>
          </w:rPr>
          <w:delText>5.3</w:delText>
        </w:r>
      </w:del>
      <w:r w:rsidR="00C23447">
        <w:fldChar w:fldCharType="end"/>
      </w:r>
      <w:r w:rsidRPr="005D59E8">
        <w:rPr>
          <w:rStyle w:val="CrossReference"/>
          <w:rFonts w:hint="eastAsia"/>
        </w:rPr>
        <w:t xml:space="preserve"> </w:t>
      </w:r>
      <w:r w:rsidR="00C23447">
        <w:fldChar w:fldCharType="begin"/>
      </w:r>
      <w:r w:rsidR="00C23447">
        <w:instrText xml:space="preserve"> REF _Ref351968996 \h  \* MERGEFORMAT </w:instrText>
      </w:r>
      <w:r w:rsidR="00C23447">
        <w:fldChar w:fldCharType="separate"/>
      </w:r>
      <w:ins w:id="691" w:author="Cathryn Chamley" w:date="2015-12-15T14:03:00Z">
        <w:r w:rsidR="005066AC" w:rsidRPr="005066AC">
          <w:rPr>
            <w:rStyle w:val="CrossReference"/>
            <w:rPrChange w:id="692" w:author="Cathryn Chamley" w:date="2015-12-15T14:03:00Z">
              <w:rPr/>
            </w:rPrChange>
          </w:rPr>
          <w:t>Creating a Project</w:t>
        </w:r>
        <w:r w:rsidR="005066AC" w:rsidRPr="005066AC">
          <w:rPr>
            <w:rStyle w:val="CrossReference"/>
            <w:rFonts w:hint="eastAsia"/>
            <w:rPrChange w:id="693" w:author="Cathryn Chamley" w:date="2015-12-15T14:03:00Z">
              <w:rPr>
                <w:rFonts w:hint="eastAsia"/>
              </w:rPr>
            </w:rPrChange>
          </w:rPr>
          <w:t xml:space="preserve"> Entry</w:t>
        </w:r>
      </w:ins>
      <w:del w:id="694" w:author="Cathryn Chamley" w:date="2015-12-15T14:03:00Z">
        <w:r w:rsidR="004F6915" w:rsidRPr="004F6915" w:rsidDel="005066AC">
          <w:rPr>
            <w:rStyle w:val="CrossReference"/>
          </w:rPr>
          <w:delText>Creating a Project</w:delText>
        </w:r>
        <w:r w:rsidR="004F6915" w:rsidRPr="004F6915" w:rsidDel="005066AC">
          <w:rPr>
            <w:rStyle w:val="CrossReference"/>
            <w:rFonts w:hint="eastAsia"/>
          </w:rPr>
          <w:delText xml:space="preserve"> Entry</w:delText>
        </w:r>
      </w:del>
      <w:r w:rsidR="00C23447">
        <w:fldChar w:fldCharType="end"/>
      </w:r>
      <w:r>
        <w:rPr>
          <w:rFonts w:hint="eastAsia"/>
          <w:lang w:eastAsia="ja-JP"/>
        </w:rPr>
        <w:t xml:space="preserve"> </w:t>
      </w:r>
      <w:r w:rsidR="00FE17CB">
        <w:rPr>
          <w:lang w:eastAsia="ja-JP"/>
        </w:rPr>
        <w:fldChar w:fldCharType="begin"/>
      </w:r>
      <w:r>
        <w:rPr>
          <w:lang w:eastAsia="ja-JP"/>
        </w:rPr>
        <w:instrText xml:space="preserve"> </w:instrText>
      </w:r>
      <w:r>
        <w:rPr>
          <w:rFonts w:hint="eastAsia"/>
          <w:lang w:eastAsia="ja-JP"/>
        </w:rPr>
        <w:instrText>REF _Ref351968996 \p \h</w:instrText>
      </w:r>
      <w:r>
        <w:rPr>
          <w:lang w:eastAsia="ja-JP"/>
        </w:rPr>
        <w:instrText xml:space="preserve"> </w:instrText>
      </w:r>
      <w:r w:rsidR="00FE17CB">
        <w:rPr>
          <w:lang w:eastAsia="ja-JP"/>
        </w:rPr>
      </w:r>
      <w:r w:rsidR="00FE17CB">
        <w:rPr>
          <w:lang w:eastAsia="ja-JP"/>
        </w:rPr>
        <w:fldChar w:fldCharType="separate"/>
      </w:r>
      <w:r w:rsidR="005066AC">
        <w:rPr>
          <w:lang w:eastAsia="ja-JP"/>
        </w:rPr>
        <w:t>above</w:t>
      </w:r>
      <w:r w:rsidR="00FE17CB">
        <w:rPr>
          <w:lang w:eastAsia="ja-JP"/>
        </w:rPr>
        <w:fldChar w:fldCharType="end"/>
      </w:r>
      <w:r>
        <w:rPr>
          <w:rFonts w:hint="eastAsia"/>
          <w:lang w:eastAsia="ja-JP"/>
        </w:rPr>
        <w:t>.</w:t>
      </w:r>
    </w:p>
    <w:p w14:paraId="7CD47AE5" w14:textId="77777777" w:rsidR="002E5280" w:rsidRDefault="002E5280" w:rsidP="002E5280">
      <w:pPr>
        <w:pStyle w:val="iNormal"/>
        <w:numPr>
          <w:ilvl w:val="0"/>
          <w:numId w:val="15"/>
        </w:numPr>
        <w:rPr>
          <w:lang w:eastAsia="ja-JP"/>
        </w:rPr>
      </w:pPr>
      <w:r>
        <w:rPr>
          <w:rFonts w:hint="eastAsia"/>
          <w:lang w:eastAsia="ja-JP"/>
        </w:rPr>
        <w:t xml:space="preserve">Change the </w:t>
      </w:r>
      <w:r>
        <w:rPr>
          <w:lang w:eastAsia="ja-JP"/>
        </w:rPr>
        <w:t xml:space="preserve">details </w:t>
      </w:r>
      <w:r>
        <w:rPr>
          <w:rFonts w:hint="eastAsia"/>
          <w:lang w:eastAsia="ja-JP"/>
        </w:rPr>
        <w:t>as required.</w:t>
      </w:r>
    </w:p>
    <w:p w14:paraId="7E7B8DD0" w14:textId="77777777" w:rsidR="002E5280" w:rsidRPr="00F12853" w:rsidRDefault="002E5280" w:rsidP="002E5280">
      <w:pPr>
        <w:pStyle w:val="iNormal"/>
        <w:numPr>
          <w:ilvl w:val="0"/>
          <w:numId w:val="15"/>
        </w:numPr>
        <w:rPr>
          <w:lang w:eastAsia="ja-JP"/>
        </w:rPr>
      </w:pPr>
      <w:r>
        <w:rPr>
          <w:rFonts w:hint="eastAsia"/>
          <w:lang w:eastAsia="ja-JP"/>
        </w:rPr>
        <w:t xml:space="preserve">Click on the </w:t>
      </w:r>
      <w:r w:rsidR="009034FE" w:rsidRPr="009034FE">
        <w:rPr>
          <w:rStyle w:val="iButtonBlue"/>
        </w:rPr>
        <w:t> Save Project </w:t>
      </w:r>
      <w:r>
        <w:rPr>
          <w:rFonts w:hint="eastAsia"/>
          <w:lang w:eastAsia="ja-JP"/>
        </w:rPr>
        <w:t xml:space="preserve"> button </w:t>
      </w:r>
      <w:r>
        <w:rPr>
          <w:lang w:eastAsia="ja-JP"/>
        </w:rPr>
        <w:t>to</w:t>
      </w:r>
      <w:r>
        <w:rPr>
          <w:rFonts w:hint="eastAsia"/>
          <w:lang w:eastAsia="ja-JP"/>
        </w:rPr>
        <w:t xml:space="preserve"> save your changes.</w:t>
      </w:r>
    </w:p>
    <w:p w14:paraId="64FC50AF" w14:textId="77777777" w:rsidR="002E5280" w:rsidRPr="005879DC" w:rsidRDefault="002E5280" w:rsidP="002E5280">
      <w:pPr>
        <w:pStyle w:val="iHeading2"/>
      </w:pPr>
      <w:bookmarkStart w:id="695" w:name="_Toc233706955"/>
      <w:bookmarkStart w:id="696" w:name="_Ref377736666"/>
      <w:bookmarkStart w:id="697" w:name="_Ref377736669"/>
      <w:bookmarkStart w:id="698" w:name="_Toc311807514"/>
      <w:r>
        <w:t>Setting Up Project</w:t>
      </w:r>
      <w:r w:rsidRPr="005879DC">
        <w:t xml:space="preserve"> Parameters</w:t>
      </w:r>
      <w:bookmarkEnd w:id="686"/>
      <w:bookmarkEnd w:id="695"/>
      <w:bookmarkEnd w:id="696"/>
      <w:bookmarkEnd w:id="697"/>
      <w:bookmarkEnd w:id="698"/>
    </w:p>
    <w:p w14:paraId="3EB0279C" w14:textId="77777777" w:rsidR="002E5280" w:rsidRDefault="002E5280" w:rsidP="002E5280">
      <w:pPr>
        <w:pStyle w:val="iNormal"/>
      </w:pPr>
      <w:r>
        <w:t>Projects</w:t>
      </w:r>
      <w:r w:rsidRPr="005879DC">
        <w:t xml:space="preserve"> can optionally have one or more </w:t>
      </w:r>
      <w:r>
        <w:t>Project</w:t>
      </w:r>
      <w:r w:rsidRPr="005879DC">
        <w:t xml:space="preserve"> Parameters. These Parameters provide a structured way to describe </w:t>
      </w:r>
      <w:r>
        <w:t>e</w:t>
      </w:r>
      <w:r w:rsidRPr="005879DC">
        <w:t>xperimental treatments</w:t>
      </w:r>
      <w:r>
        <w:rPr>
          <w:rFonts w:hint="eastAsia"/>
          <w:lang w:eastAsia="ja-JP"/>
        </w:rPr>
        <w:t>. They are documentary only</w:t>
      </w:r>
      <w:r>
        <w:rPr>
          <w:lang w:eastAsia="ja-JP"/>
        </w:rPr>
        <w:t xml:space="preserve">. </w:t>
      </w:r>
      <w:r>
        <w:t>Projects can have multiple Parameters or none at all.</w:t>
      </w:r>
    </w:p>
    <w:p w14:paraId="06EC63F1" w14:textId="77777777" w:rsidR="002E5280" w:rsidRDefault="002E5280" w:rsidP="002E5280">
      <w:pPr>
        <w:pStyle w:val="iNormal"/>
      </w:pPr>
      <w:r>
        <w:t>Because Parameters are not directly referenced by Data Files, the option to delete them is provided.</w:t>
      </w:r>
    </w:p>
    <w:p w14:paraId="35C2C6FA" w14:textId="77777777" w:rsidR="002E5280" w:rsidRDefault="002E5280" w:rsidP="002E5280">
      <w:pPr>
        <w:pStyle w:val="iNormal"/>
      </w:pPr>
      <w:r>
        <w:t>To add a Project</w:t>
      </w:r>
      <w:r w:rsidRPr="005879DC">
        <w:t xml:space="preserve"> Parame</w:t>
      </w:r>
      <w:r>
        <w:t>ter:</w:t>
      </w:r>
    </w:p>
    <w:p w14:paraId="0C584807" w14:textId="77777777" w:rsidR="002E5280" w:rsidRDefault="002E5280" w:rsidP="002E5280">
      <w:pPr>
        <w:pStyle w:val="iNormal"/>
        <w:numPr>
          <w:ilvl w:val="0"/>
          <w:numId w:val="24"/>
        </w:numPr>
      </w:pPr>
      <w:r>
        <w:t xml:space="preserve">From the </w:t>
      </w:r>
      <w:r w:rsidRPr="007F709C">
        <w:t>Organisational Unit</w:t>
      </w:r>
      <w:r>
        <w:t xml:space="preserve">s tab, click on the name of the </w:t>
      </w:r>
      <w:r w:rsidRPr="007F709C">
        <w:t>Organisational Unit</w:t>
      </w:r>
      <w:r>
        <w:t xml:space="preserve"> hosting the Project and then the name of the Project to which you wish to add a Parameter. The Project details will be shown.</w:t>
      </w:r>
    </w:p>
    <w:p w14:paraId="31CFFAE7" w14:textId="77777777" w:rsidR="002E5280" w:rsidRPr="005879DC" w:rsidRDefault="002E5280" w:rsidP="002E5280">
      <w:pPr>
        <w:pStyle w:val="iNormal"/>
        <w:numPr>
          <w:ilvl w:val="0"/>
          <w:numId w:val="24"/>
        </w:numPr>
      </w:pPr>
      <w:r>
        <w:t xml:space="preserve">Click the </w:t>
      </w:r>
      <w:r w:rsidR="009034FE" w:rsidRPr="009034FE">
        <w:rPr>
          <w:rStyle w:val="iButton"/>
        </w:rPr>
        <w:t> </w:t>
      </w:r>
      <w:r w:rsidRPr="009034FE">
        <w:rPr>
          <w:rStyle w:val="iButton"/>
        </w:rPr>
        <w:t>New</w:t>
      </w:r>
      <w:r w:rsidR="009034FE" w:rsidRPr="009034FE">
        <w:rPr>
          <w:rStyle w:val="iButton"/>
        </w:rPr>
        <w:t> </w:t>
      </w:r>
      <w:r w:rsidRPr="009034FE">
        <w:rPr>
          <w:rStyle w:val="iButton"/>
        </w:rPr>
        <w:t>Parameter</w:t>
      </w:r>
      <w:r w:rsidR="009034FE" w:rsidRPr="009034FE">
        <w:rPr>
          <w:rStyle w:val="iButton"/>
        </w:rPr>
        <w:t> </w:t>
      </w:r>
      <w:r w:rsidRPr="005879DC">
        <w:t xml:space="preserve"> button directly below the </w:t>
      </w:r>
      <w:r>
        <w:t>Project details.</w:t>
      </w:r>
    </w:p>
    <w:p w14:paraId="12D938E7" w14:textId="77777777" w:rsidR="002E5280" w:rsidRPr="005879DC" w:rsidRDefault="00A5049D" w:rsidP="002E5280">
      <w:pPr>
        <w:pStyle w:val="iNormal"/>
        <w:ind w:left="720"/>
      </w:pPr>
      <w:r>
        <w:rPr>
          <w:noProof/>
          <w:lang w:val="en-US"/>
        </w:rPr>
        <mc:AlternateContent>
          <mc:Choice Requires="wpg">
            <w:drawing>
              <wp:inline distT="0" distB="0" distL="0" distR="0" wp14:anchorId="512849AD" wp14:editId="119F54AE">
                <wp:extent cx="4664710" cy="1724660"/>
                <wp:effectExtent l="0" t="0" r="0" b="2540"/>
                <wp:docPr id="84" name="Group 1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664710" cy="1724660"/>
                          <a:chOff x="2353" y="1861"/>
                          <a:chExt cx="5835" cy="2158"/>
                        </a:xfrm>
                      </wpg:grpSpPr>
                      <wps:wsp>
                        <wps:cNvPr id="85" name="AutoShape 155"/>
                        <wps:cNvSpPr>
                          <a:spLocks noChangeAspect="1" noChangeArrowheads="1" noTextEdit="1"/>
                        </wps:cNvSpPr>
                        <wps:spPr bwMode="auto">
                          <a:xfrm>
                            <a:off x="2353" y="1861"/>
                            <a:ext cx="5835" cy="215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7" name="Picture 1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2353" y="1861"/>
                            <a:ext cx="5835" cy="2158"/>
                          </a:xfrm>
                          <a:prstGeom prst="rect">
                            <a:avLst/>
                          </a:prstGeom>
                          <a:noFill/>
                          <a:extLst>
                            <a:ext uri="{909E8E84-426E-40dd-AFC4-6F175D3DCCD1}">
                              <a14:hiddenFill xmlns:a14="http://schemas.microsoft.com/office/drawing/2010/main">
                                <a:solidFill>
                                  <a:srgbClr val="FFFFFF"/>
                                </a:solidFill>
                              </a14:hiddenFill>
                            </a:ext>
                          </a:extLst>
                        </pic:spPr>
                      </pic:pic>
                      <wps:wsp>
                        <wps:cNvPr id="88" name="Oval 158"/>
                        <wps:cNvSpPr>
                          <a:spLocks noChangeArrowheads="1"/>
                        </wps:cNvSpPr>
                        <wps:spPr bwMode="auto">
                          <a:xfrm>
                            <a:off x="2706" y="2977"/>
                            <a:ext cx="813" cy="271"/>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56" o:spid="_x0000_s1026" style="width:367.3pt;height:135.8pt;mso-position-horizontal-relative:char;mso-position-vertical-relative:line" coordorigin="2353,1861" coordsize="5835,215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">
                <o:lock v:ext="edit" aspectratio="t"/>
                <v:rect id="AutoShape 155" o:spid="_x0000_s1027" style="position:absolute;left:2353;top:1861;width:5835;height:21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ccEAxAAA&#10;ANsAAAAPAAAAZHJzL2Rvd25yZXYueG1sRI/dasJAFITvBd9hOUJvpG4UKiF1FRHEUApi/Lk+ZE+T&#10;0OzZmF2T9O27hYKXw8x8w6w2g6lFR62rLCuYzyIQxLnVFRcKLuf9awzCeWSNtWVS8EMONuvxaIWJ&#10;tj2fqMt8IQKEXYIKSu+bREqXl2TQzWxDHLwv2xr0QbaF1C32AW5quYiipTRYcVgosaFdSfl39jAK&#10;+vzY3c6fB3mc3lLL9/S+y64fSr1Mhu07CE+Df4b/26lWEL/B35fwA+T6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3HBAMQAAADbAAAADwAAAAAAAAAAAAAAAACXAgAAZHJzL2Rv&#10;d25yZXYueG1sUEsFBgAAAAAEAAQA9QAAAIgDAAAAAA==&#10;" filled="f" stroked="f">
                  <o:lock v:ext="edit" aspectratio="t" text="t"/>
                </v:rect>
                <v:shape id="Picture 157" o:spid="_x0000_s1028" type="#_x0000_t75" style="position:absolute;left:2353;top:1861;width:5835;height:215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y&#10;LefEAAAA2wAAAA8AAABkcnMvZG93bnJldi54bWxEj0FrwkAUhO+F/oflFbzppgoaUjfBCoK9BNSW&#10;Xl+zL9nQ7NuQXTX117uFQo/DzHzDrIvRduJCg28dK3ieJSCIK6dbbhS8n3bTFIQPyBo7x6TghzwU&#10;+ePDGjPtrnygyzE0IkLYZ6jAhNBnUvrKkEU/cz1x9Go3WAxRDo3UA14j3HZyniRLabHluGCwp62h&#10;6vt4tgqC3ZS3LzLLuv6oylv55l4Xn3ulJk/j5gVEoDH8h//ae60gXcHvl/gDZH4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tyLefEAAAA2wAAAA8AAAAAAAAAAAAAAAAAnAIA&#10;AGRycy9kb3ducmV2LnhtbFBLBQYAAAAABAAEAPcAAACNAwAAAAA=&#10;">
                  <v:imagedata r:id="rId55" o:title=""/>
                </v:shape>
                <v:oval id="Oval 158" o:spid="_x0000_s1029" style="position:absolute;left:2706;top:2977;width:813;height:2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qwlRwAAA&#10;ANsAAAAPAAAAZHJzL2Rvd25yZXYueG1sRE/LisIwFN0L/kO4wuw0VXAs1Sg+EIZZjPj4gEtzbavN&#10;TU1irX8/WQzM8nDei1VnatGS85VlBeNRAoI4t7riQsHlvB+mIHxA1lhbJgVv8rBa9nsLzLR98ZHa&#10;UyhEDGGfoYIyhCaT0uclGfQj2xBH7mqdwRChK6R2+IrhppaTJPmUBiuODSU2tC0pv5+eRsH0Vjwm&#10;P4fNm2bVrnbjrrWPb6nUx6Bbz0EE6sK/+M/9pRWkcWz8En+AXP4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vqwlRwAAAANsAAAAPAAAAAAAAAAAAAAAAAJcCAABkcnMvZG93bnJl&#10;di54bWxQSwUGAAAAAAQABAD1AAAAhAMAAAAA&#10;" filled="f" strokecolor="red" strokeweight="1pt"/>
                <w10:anchorlock/>
              </v:group>
            </w:pict>
          </mc:Fallback>
        </mc:AlternateContent>
      </w:r>
    </w:p>
    <w:p w14:paraId="3268A63F" w14:textId="77777777" w:rsidR="002E5280" w:rsidRPr="005879DC" w:rsidRDefault="002E5280" w:rsidP="002E5280">
      <w:pPr>
        <w:pStyle w:val="iNormal"/>
        <w:ind w:left="720"/>
      </w:pPr>
      <w:r w:rsidRPr="005879DC">
        <w:t>This button will display the form below</w:t>
      </w:r>
      <w:r>
        <w:t>.</w:t>
      </w:r>
    </w:p>
    <w:p w14:paraId="73BE9ECB" w14:textId="77777777" w:rsidR="002E5280" w:rsidRPr="005879DC" w:rsidRDefault="00E464DC" w:rsidP="002E5280">
      <w:pPr>
        <w:pStyle w:val="iFigureCaption"/>
      </w:pPr>
      <w:r>
        <w:rPr>
          <w:b w:val="0"/>
          <w:noProof/>
          <w:lang w:val="en-US"/>
        </w:rPr>
        <w:drawing>
          <wp:inline distT="0" distB="0" distL="0" distR="0" wp14:anchorId="28806118" wp14:editId="60198CF0">
            <wp:extent cx="4731369" cy="2581198"/>
            <wp:effectExtent l="190500" t="152400" r="164481" b="123902"/>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srcRect l="1996" t="19355" r="3418" b="5977"/>
                    <a:stretch>
                      <a:fillRect/>
                    </a:stretch>
                  </pic:blipFill>
                  <pic:spPr bwMode="auto">
                    <a:xfrm>
                      <a:off x="0" y="0"/>
                      <a:ext cx="4731369" cy="2581198"/>
                    </a:xfrm>
                    <a:prstGeom prst="rect">
                      <a:avLst/>
                    </a:prstGeom>
                    <a:ln>
                      <a:noFill/>
                    </a:ln>
                    <a:effectLst>
                      <a:outerShdw blurRad="190500" algn="tl" rotWithShape="0">
                        <a:srgbClr val="000000">
                          <a:alpha val="70000"/>
                        </a:srgbClr>
                      </a:outerShdw>
                    </a:effectLst>
                  </pic:spPr>
                </pic:pic>
              </a:graphicData>
            </a:graphic>
          </wp:inline>
        </w:drawing>
      </w:r>
    </w:p>
    <w:p w14:paraId="72DEBEC4" w14:textId="77777777" w:rsidR="002E5280" w:rsidRDefault="002E5280" w:rsidP="002E5280">
      <w:pPr>
        <w:pStyle w:val="iNormal"/>
        <w:numPr>
          <w:ilvl w:val="0"/>
          <w:numId w:val="25"/>
        </w:numPr>
      </w:pPr>
      <w:r>
        <w:t xml:space="preserve">Enter the details of the Parameter. </w:t>
      </w:r>
      <w:r w:rsidRPr="005879DC">
        <w:t xml:space="preserve">The System Administrator </w:t>
      </w:r>
      <w:r>
        <w:t xml:space="preserve">configures the </w:t>
      </w:r>
      <w:r w:rsidRPr="005879DC">
        <w:t>values availa</w:t>
      </w:r>
      <w:r>
        <w:t>ble in the dropdown list boxes for the questions in this form.</w:t>
      </w:r>
    </w:p>
    <w:tbl>
      <w:tblPr>
        <w:tblW w:w="0" w:type="auto"/>
        <w:tblInd w:w="675" w:type="dxa"/>
        <w:tblLook w:val="04A0" w:firstRow="1" w:lastRow="0" w:firstColumn="1" w:lastColumn="0" w:noHBand="0" w:noVBand="1"/>
      </w:tblPr>
      <w:tblGrid>
        <w:gridCol w:w="1842"/>
        <w:gridCol w:w="6763"/>
      </w:tblGrid>
      <w:tr w:rsidR="002E5280" w:rsidRPr="00582270" w14:paraId="39CF4333" w14:textId="77777777" w:rsidTr="002E5280">
        <w:tc>
          <w:tcPr>
            <w:tcW w:w="1843" w:type="dxa"/>
            <w:shd w:val="clear" w:color="auto" w:fill="auto"/>
          </w:tcPr>
          <w:p w14:paraId="66494A21" w14:textId="77777777" w:rsidR="002E5280" w:rsidRPr="00582270" w:rsidRDefault="002E5280" w:rsidP="002E5280">
            <w:pPr>
              <w:pStyle w:val="iNormal"/>
              <w:jc w:val="left"/>
            </w:pPr>
            <w:r w:rsidRPr="00582270">
              <w:t>Category and</w:t>
            </w:r>
            <w:r w:rsidRPr="00582270">
              <w:br/>
              <w:t>Subcategory</w:t>
            </w:r>
          </w:p>
        </w:tc>
        <w:tc>
          <w:tcPr>
            <w:tcW w:w="6770" w:type="dxa"/>
            <w:shd w:val="clear" w:color="auto" w:fill="auto"/>
          </w:tcPr>
          <w:p w14:paraId="24ADC79B" w14:textId="77777777" w:rsidR="002E5280" w:rsidRPr="00582270" w:rsidRDefault="002E5280" w:rsidP="002E5280">
            <w:pPr>
              <w:pStyle w:val="iNormal"/>
            </w:pPr>
            <w:r w:rsidRPr="00582270">
              <w:t>These fields allow you to select the medium that is being modified from the dropdown lists. These fields are mandatory.</w:t>
            </w:r>
          </w:p>
        </w:tc>
      </w:tr>
      <w:tr w:rsidR="002E5280" w:rsidRPr="00582270" w14:paraId="5FB0EBB5" w14:textId="77777777" w:rsidTr="002E5280">
        <w:tc>
          <w:tcPr>
            <w:tcW w:w="1843" w:type="dxa"/>
            <w:shd w:val="clear" w:color="auto" w:fill="auto"/>
          </w:tcPr>
          <w:p w14:paraId="5F51D6B7" w14:textId="77777777" w:rsidR="002E5280" w:rsidRPr="00582270" w:rsidRDefault="002E5280" w:rsidP="002E5280">
            <w:pPr>
              <w:pStyle w:val="iNormal"/>
            </w:pPr>
            <w:r w:rsidRPr="00582270">
              <w:t>Modification</w:t>
            </w:r>
          </w:p>
        </w:tc>
        <w:tc>
          <w:tcPr>
            <w:tcW w:w="6770" w:type="dxa"/>
            <w:shd w:val="clear" w:color="auto" w:fill="auto"/>
          </w:tcPr>
          <w:p w14:paraId="61A7067E" w14:textId="77777777" w:rsidR="002E5280" w:rsidRPr="00582270" w:rsidRDefault="002E5280" w:rsidP="002E5280">
            <w:pPr>
              <w:pStyle w:val="iNormal"/>
            </w:pPr>
            <w:r w:rsidRPr="00582270">
              <w:t>The Modification indicates the general way in which the medium has been modified. This field is mandatory.</w:t>
            </w:r>
          </w:p>
        </w:tc>
      </w:tr>
      <w:tr w:rsidR="002E5280" w:rsidRPr="00582270" w14:paraId="2FE43958" w14:textId="77777777" w:rsidTr="002E5280">
        <w:tc>
          <w:tcPr>
            <w:tcW w:w="1843" w:type="dxa"/>
            <w:shd w:val="clear" w:color="auto" w:fill="auto"/>
          </w:tcPr>
          <w:p w14:paraId="214F7A17" w14:textId="77777777" w:rsidR="002E5280" w:rsidRPr="00582270" w:rsidRDefault="002E5280" w:rsidP="002E5280">
            <w:pPr>
              <w:pStyle w:val="iNormal"/>
              <w:jc w:val="left"/>
            </w:pPr>
            <w:r w:rsidRPr="00582270">
              <w:t>Amount and</w:t>
            </w:r>
            <w:r w:rsidRPr="00582270">
              <w:br/>
              <w:t>Units</w:t>
            </w:r>
          </w:p>
        </w:tc>
        <w:tc>
          <w:tcPr>
            <w:tcW w:w="6770" w:type="dxa"/>
            <w:shd w:val="clear" w:color="auto" w:fill="auto"/>
          </w:tcPr>
          <w:p w14:paraId="010B7716" w14:textId="77777777" w:rsidR="002E5280" w:rsidRPr="00582270" w:rsidRDefault="002E5280" w:rsidP="002E5280">
            <w:pPr>
              <w:pStyle w:val="iNormal"/>
            </w:pPr>
            <w:r w:rsidRPr="00582270">
              <w:t>These optional fields allow more specific information to be recorded about the Modification.</w:t>
            </w:r>
          </w:p>
        </w:tc>
      </w:tr>
      <w:tr w:rsidR="002E5280" w:rsidRPr="00582270" w14:paraId="3478A904" w14:textId="77777777" w:rsidTr="002E5280">
        <w:tc>
          <w:tcPr>
            <w:tcW w:w="1843" w:type="dxa"/>
            <w:shd w:val="clear" w:color="auto" w:fill="auto"/>
          </w:tcPr>
          <w:p w14:paraId="6178C134" w14:textId="77777777" w:rsidR="002E5280" w:rsidRPr="00582270" w:rsidRDefault="002E5280" w:rsidP="002E5280">
            <w:pPr>
              <w:pStyle w:val="iNormal"/>
            </w:pPr>
            <w:r w:rsidRPr="00582270">
              <w:t>Comments</w:t>
            </w:r>
          </w:p>
        </w:tc>
        <w:tc>
          <w:tcPr>
            <w:tcW w:w="6770" w:type="dxa"/>
            <w:shd w:val="clear" w:color="auto" w:fill="auto"/>
          </w:tcPr>
          <w:p w14:paraId="7098E43B" w14:textId="77777777" w:rsidR="002E5280" w:rsidRPr="00582270" w:rsidRDefault="002E5280" w:rsidP="002E5280">
            <w:pPr>
              <w:pStyle w:val="iNormal"/>
            </w:pPr>
            <w:r w:rsidRPr="00582270">
              <w:t>This field can be used to record any unstructured, plain-text information you would like to record about the treatment.</w:t>
            </w:r>
          </w:p>
        </w:tc>
      </w:tr>
    </w:tbl>
    <w:p w14:paraId="13F8C26B" w14:textId="77777777" w:rsidR="002E5280" w:rsidRDefault="002E5280" w:rsidP="002E5280">
      <w:pPr>
        <w:pStyle w:val="iNormal"/>
        <w:numPr>
          <w:ilvl w:val="0"/>
          <w:numId w:val="25"/>
        </w:numPr>
      </w:pPr>
      <w:r>
        <w:t>Click</w:t>
      </w:r>
      <w:r w:rsidRPr="001A1419">
        <w:t xml:space="preserve"> the </w:t>
      </w:r>
      <w:r w:rsidR="00442099" w:rsidRPr="00442099">
        <w:rPr>
          <w:rStyle w:val="iButtonBlue"/>
        </w:rPr>
        <w:t> </w:t>
      </w:r>
      <w:r w:rsidRPr="00442099">
        <w:rPr>
          <w:rStyle w:val="iButtonBlue"/>
        </w:rPr>
        <w:t>Save</w:t>
      </w:r>
      <w:r w:rsidR="00442099" w:rsidRPr="00442099">
        <w:rPr>
          <w:rStyle w:val="iButtonBlue"/>
        </w:rPr>
        <w:t> </w:t>
      </w:r>
      <w:r w:rsidRPr="001A1419">
        <w:t xml:space="preserve"> button at the bottom of the form</w:t>
      </w:r>
      <w:r>
        <w:t xml:space="preserve"> to save your Parameter details and return to the Project details screen</w:t>
      </w:r>
      <w:r w:rsidRPr="001A1419">
        <w:t>.</w:t>
      </w:r>
    </w:p>
    <w:p w14:paraId="49472CAE" w14:textId="77777777" w:rsidR="002E5280" w:rsidRPr="005879DC" w:rsidRDefault="002E5280" w:rsidP="002E5280">
      <w:pPr>
        <w:pStyle w:val="iNormal"/>
      </w:pPr>
      <w:r w:rsidRPr="005879DC">
        <w:t xml:space="preserve">Once </w:t>
      </w:r>
      <w:r>
        <w:t>a Project</w:t>
      </w:r>
      <w:r w:rsidRPr="005879DC">
        <w:t xml:space="preserve"> Parameter has been created</w:t>
      </w:r>
      <w:r>
        <w:t>,</w:t>
      </w:r>
      <w:r w:rsidRPr="005879DC">
        <w:t xml:space="preserve"> it will appear </w:t>
      </w:r>
      <w:r>
        <w:t xml:space="preserve">in the Parameters list </w:t>
      </w:r>
      <w:r w:rsidRPr="005879DC">
        <w:t xml:space="preserve">below the </w:t>
      </w:r>
      <w:r>
        <w:t>Project details.</w:t>
      </w:r>
    </w:p>
    <w:p w14:paraId="4A89F6B0" w14:textId="77777777" w:rsidR="002E5280" w:rsidRPr="005879DC" w:rsidRDefault="002E5280" w:rsidP="002E5280">
      <w:pPr>
        <w:pStyle w:val="iNormal"/>
      </w:pPr>
      <w:r>
        <w:t>Existing Project</w:t>
      </w:r>
      <w:r w:rsidRPr="005879DC">
        <w:t xml:space="preserve"> Parameters can be edited or deleted using the </w:t>
      </w:r>
      <w:r w:rsidR="00442099" w:rsidRPr="00442099">
        <w:rPr>
          <w:rStyle w:val="iButtonBlue"/>
        </w:rPr>
        <w:t> Edit </w:t>
      </w:r>
      <w:r w:rsidR="00442099">
        <w:t xml:space="preserve"> and </w:t>
      </w:r>
      <w:r w:rsidR="00442099" w:rsidRPr="00442099">
        <w:rPr>
          <w:rStyle w:val="iButtonRed"/>
        </w:rPr>
        <w:t> Delete </w:t>
      </w:r>
      <w:r w:rsidRPr="005879DC">
        <w:t xml:space="preserve"> button</w:t>
      </w:r>
      <w:r w:rsidR="00442099">
        <w:t>s</w:t>
      </w:r>
      <w:r w:rsidRPr="005879DC">
        <w:t xml:space="preserve"> to the right of the parameter in the </w:t>
      </w:r>
      <w:r w:rsidRPr="005879DC">
        <w:rPr>
          <w:b/>
        </w:rPr>
        <w:t>Actions</w:t>
      </w:r>
      <w:r w:rsidRPr="005879DC">
        <w:t xml:space="preserve"> column.</w:t>
      </w:r>
    </w:p>
    <w:p w14:paraId="29C991DC" w14:textId="77777777" w:rsidR="00840870" w:rsidRDefault="00415DC9" w:rsidP="00B6457B">
      <w:pPr>
        <w:pStyle w:val="iHeading1"/>
      </w:pPr>
      <w:bookmarkStart w:id="699" w:name="_Toc311807515"/>
      <w:r>
        <w:t>Data File</w:t>
      </w:r>
      <w:r w:rsidR="00D2127E">
        <w:t xml:space="preserve"> </w:t>
      </w:r>
      <w:r w:rsidR="00840870">
        <w:t xml:space="preserve">Storage and </w:t>
      </w:r>
      <w:r w:rsidR="003829A3">
        <w:t>Metadata</w:t>
      </w:r>
      <w:bookmarkEnd w:id="656"/>
      <w:bookmarkEnd w:id="699"/>
    </w:p>
    <w:p w14:paraId="34ED692F" w14:textId="62AE58AD" w:rsidR="00422C63" w:rsidRDefault="00CF08BB" w:rsidP="00840870">
      <w:pPr>
        <w:pStyle w:val="iNormal"/>
        <w:rPr>
          <w:lang w:eastAsia="ja-JP"/>
        </w:rPr>
      </w:pPr>
      <w:r>
        <w:t>DIVER</w:t>
      </w:r>
      <w:r w:rsidR="0088464C">
        <w:t xml:space="preserve"> </w:t>
      </w:r>
      <w:r w:rsidR="00840870">
        <w:rPr>
          <w:lang w:eastAsia="ja-JP"/>
        </w:rPr>
        <w:t xml:space="preserve">stores uploaded </w:t>
      </w:r>
      <w:r w:rsidR="00415DC9">
        <w:rPr>
          <w:lang w:eastAsia="ja-JP"/>
        </w:rPr>
        <w:t>Data File</w:t>
      </w:r>
      <w:r w:rsidR="009B7E78">
        <w:rPr>
          <w:lang w:eastAsia="ja-JP"/>
        </w:rPr>
        <w:t>s</w:t>
      </w:r>
      <w:r w:rsidR="00840870">
        <w:rPr>
          <w:lang w:eastAsia="ja-JP"/>
        </w:rPr>
        <w:t xml:space="preserve"> using a d</w:t>
      </w:r>
      <w:r w:rsidR="00422C63">
        <w:rPr>
          <w:lang w:eastAsia="ja-JP"/>
        </w:rPr>
        <w:t>atabase structure.</w:t>
      </w:r>
    </w:p>
    <w:p w14:paraId="12E8F5C3" w14:textId="4C95B2AE" w:rsidR="00422C63" w:rsidRPr="00422C63" w:rsidRDefault="00422C63" w:rsidP="00840870">
      <w:pPr>
        <w:pStyle w:val="iNormal"/>
      </w:pPr>
      <w:r>
        <w:rPr>
          <w:lang w:eastAsia="ja-JP"/>
        </w:rPr>
        <w:t>The Data Files</w:t>
      </w:r>
      <w:r>
        <w:t xml:space="preserve"> stored within </w:t>
      </w:r>
      <w:r w:rsidR="00CF08BB">
        <w:t>DIVER</w:t>
      </w:r>
      <w:r>
        <w:t xml:space="preserve"> can only be accessed by using the </w:t>
      </w:r>
      <w:r w:rsidR="00CF08BB">
        <w:t>DIVER</w:t>
      </w:r>
      <w:r>
        <w:t xml:space="preserve"> system.</w:t>
      </w:r>
    </w:p>
    <w:p w14:paraId="0E28EA79" w14:textId="77777777" w:rsidR="00422C63" w:rsidRDefault="00422C63" w:rsidP="00422C63">
      <w:pPr>
        <w:pStyle w:val="iHeading2"/>
      </w:pPr>
      <w:bookmarkStart w:id="700" w:name="_Toc311807516"/>
      <w:r>
        <w:t>Data File Types</w:t>
      </w:r>
      <w:bookmarkEnd w:id="700"/>
    </w:p>
    <w:p w14:paraId="52B7D303" w14:textId="31C13180" w:rsidR="00422C63" w:rsidRDefault="00CF08BB" w:rsidP="00422C63">
      <w:pPr>
        <w:pStyle w:val="iNormal"/>
        <w:rPr>
          <w:lang w:eastAsia="ja-JP"/>
        </w:rPr>
      </w:pPr>
      <w:r>
        <w:rPr>
          <w:lang w:eastAsia="ja-JP"/>
        </w:rPr>
        <w:t>DIVER</w:t>
      </w:r>
      <w:r w:rsidR="00422C63">
        <w:rPr>
          <w:lang w:eastAsia="ja-JP"/>
        </w:rPr>
        <w:t xml:space="preserve"> supports uploading and storage of any format Data File, regardless of its content or purpose.</w:t>
      </w:r>
    </w:p>
    <w:p w14:paraId="7126F6A0" w14:textId="77F17A77" w:rsidR="00422C63" w:rsidRDefault="00422C63" w:rsidP="00422C63">
      <w:pPr>
        <w:pStyle w:val="iNormal"/>
        <w:rPr>
          <w:lang w:eastAsia="ja-JP"/>
        </w:rPr>
      </w:pPr>
      <w:r>
        <w:rPr>
          <w:lang w:eastAsia="ja-JP"/>
        </w:rPr>
        <w:t xml:space="preserve">When Data Files are uploaded, </w:t>
      </w:r>
      <w:r w:rsidR="00CF08BB">
        <w:rPr>
          <w:lang w:eastAsia="ja-JP"/>
        </w:rPr>
        <w:t>DIVER</w:t>
      </w:r>
      <w:r>
        <w:rPr>
          <w:lang w:eastAsia="ja-JP"/>
        </w:rPr>
        <w:t xml:space="preserve"> examines the file content to determine its format and sets its MIME Type into the Data File’s Metadata based on the format discovered. </w:t>
      </w:r>
    </w:p>
    <w:p w14:paraId="7ED03E79" w14:textId="7FA2C136" w:rsidR="00422C63" w:rsidRDefault="00422C63" w:rsidP="00422C63">
      <w:pPr>
        <w:pStyle w:val="iNormal"/>
        <w:rPr>
          <w:lang w:eastAsia="ja-JP"/>
        </w:rPr>
      </w:pPr>
      <w:r>
        <w:rPr>
          <w:lang w:eastAsia="ja-JP"/>
        </w:rPr>
        <w:t xml:space="preserve">There are some Data File types for which </w:t>
      </w:r>
      <w:r w:rsidR="00CF08BB">
        <w:rPr>
          <w:lang w:eastAsia="ja-JP"/>
        </w:rPr>
        <w:t>DIVER</w:t>
      </w:r>
      <w:r>
        <w:rPr>
          <w:lang w:eastAsia="ja-JP"/>
        </w:rPr>
        <w:t xml:space="preserve"> provides special processing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5"/>
        <w:gridCol w:w="7745"/>
      </w:tblGrid>
      <w:tr w:rsidR="002A4DA6" w:rsidRPr="00155121" w14:paraId="16930346" w14:textId="77777777" w:rsidTr="002E5280">
        <w:tc>
          <w:tcPr>
            <w:tcW w:w="0" w:type="auto"/>
          </w:tcPr>
          <w:p w14:paraId="15F9ACF5" w14:textId="77777777" w:rsidR="00422C63" w:rsidRPr="00155121" w:rsidRDefault="00422C63" w:rsidP="002E5280">
            <w:pPr>
              <w:pStyle w:val="iNormal"/>
              <w:jc w:val="left"/>
              <w:rPr>
                <w:lang w:eastAsia="ja-JP"/>
              </w:rPr>
            </w:pPr>
            <w:r w:rsidRPr="00155121">
              <w:rPr>
                <w:lang w:eastAsia="ja-JP"/>
              </w:rPr>
              <w:t>TOA5</w:t>
            </w:r>
          </w:p>
        </w:tc>
        <w:tc>
          <w:tcPr>
            <w:tcW w:w="0" w:type="auto"/>
          </w:tcPr>
          <w:p w14:paraId="266CF65E" w14:textId="6ED16D47" w:rsidR="00422C63" w:rsidRDefault="00422C63" w:rsidP="002E5280">
            <w:pPr>
              <w:pStyle w:val="iNormal"/>
            </w:pPr>
            <w:r w:rsidRPr="00582270">
              <w:t xml:space="preserve">TOA5 </w:t>
            </w:r>
            <w:r>
              <w:t>Data F</w:t>
            </w:r>
            <w:r w:rsidRPr="00582270">
              <w:t>iles are produced by the Campbell Scientific LoggerNet program.</w:t>
            </w:r>
            <w:r w:rsidR="003D58D1">
              <w:t xml:space="preserve"> Not all </w:t>
            </w:r>
            <w:r w:rsidR="00CF08BB">
              <w:t>DIVER</w:t>
            </w:r>
            <w:r w:rsidR="003D58D1">
              <w:t xml:space="preserve"> installations will use this file format.</w:t>
            </w:r>
          </w:p>
          <w:p w14:paraId="3D3432F0" w14:textId="6384A6C4" w:rsidR="00422C63" w:rsidRPr="00155121" w:rsidRDefault="00CF08BB" w:rsidP="009034FE">
            <w:pPr>
              <w:pStyle w:val="iNormal"/>
              <w:rPr>
                <w:lang w:eastAsia="ja-JP"/>
              </w:rPr>
            </w:pPr>
            <w:r>
              <w:t>DIVER</w:t>
            </w:r>
            <w:r w:rsidR="00422C63">
              <w:t xml:space="preserve"> processes these files specifically, as described in</w:t>
            </w:r>
            <w:r w:rsidR="009034FE">
              <w:t xml:space="preserve"> section </w:t>
            </w:r>
            <w:r w:rsidR="00C23447">
              <w:fldChar w:fldCharType="begin"/>
            </w:r>
            <w:r w:rsidR="00C23447">
              <w:instrText xml:space="preserve"> REF _Ref378839908 \r \h  \* MERGEFORMAT </w:instrText>
            </w:r>
            <w:r w:rsidR="00C23447">
              <w:fldChar w:fldCharType="separate"/>
            </w:r>
            <w:ins w:id="701" w:author="Cathryn Chamley" w:date="2015-12-15T14:03:00Z">
              <w:r w:rsidR="005066AC" w:rsidRPr="005066AC">
                <w:rPr>
                  <w:rStyle w:val="CrossReference"/>
                  <w:rPrChange w:id="702" w:author="Cathryn Chamley" w:date="2015-12-15T14:03:00Z">
                    <w:rPr/>
                  </w:rPrChange>
                </w:rPr>
                <w:t>7.3</w:t>
              </w:r>
            </w:ins>
            <w:del w:id="703" w:author="Cathryn Chamley" w:date="2015-12-15T14:03:00Z">
              <w:r w:rsidR="004F6915" w:rsidRPr="004F6915" w:rsidDel="005066AC">
                <w:rPr>
                  <w:rStyle w:val="CrossReference"/>
                </w:rPr>
                <w:delText>7.3</w:delText>
              </w:r>
            </w:del>
            <w:r w:rsidR="00C23447">
              <w:fldChar w:fldCharType="end"/>
            </w:r>
            <w:r w:rsidR="009034FE" w:rsidRPr="009034FE">
              <w:rPr>
                <w:rStyle w:val="CrossReference"/>
              </w:rPr>
              <w:t xml:space="preserve"> </w:t>
            </w:r>
            <w:r w:rsidR="00C23447">
              <w:fldChar w:fldCharType="begin"/>
            </w:r>
            <w:r w:rsidR="00C23447">
              <w:instrText xml:space="preserve"> REF _Ref378839908 \h  \* MERGEFORMAT </w:instrText>
            </w:r>
            <w:r w:rsidR="00C23447">
              <w:fldChar w:fldCharType="separate"/>
            </w:r>
            <w:commentRangeStart w:id="704"/>
            <w:ins w:id="705" w:author="Cathryn Chamley" w:date="2015-12-15T14:03:00Z">
              <w:r w:rsidR="005066AC" w:rsidRPr="005066AC">
                <w:rPr>
                  <w:rStyle w:val="CrossReference"/>
                  <w:rPrChange w:id="706" w:author="Cathryn Chamley" w:date="2015-12-15T14:03:00Z">
                    <w:rPr/>
                  </w:rPrChange>
                </w:rPr>
                <w:t>Uploading RAW TOA5 Data Files</w:t>
              </w:r>
            </w:ins>
            <w:commentRangeEnd w:id="704"/>
            <w:del w:id="707" w:author="Cathryn Chamley" w:date="2015-12-15T14:03:00Z">
              <w:r w:rsidR="004F6915" w:rsidRPr="004F6915" w:rsidDel="005066AC">
                <w:rPr>
                  <w:rStyle w:val="CrossReference"/>
                </w:rPr>
                <w:delText>Uploading RAW TOA5 Data Files</w:delText>
              </w:r>
            </w:del>
            <w:r w:rsidR="00C23447">
              <w:fldChar w:fldCharType="end"/>
            </w:r>
            <w:r w:rsidR="00422C63">
              <w:t>.</w:t>
            </w:r>
          </w:p>
        </w:tc>
      </w:tr>
      <w:tr w:rsidR="002A4DA6" w:rsidRPr="00155121" w14:paraId="2F57D923" w14:textId="77777777" w:rsidTr="002E5280">
        <w:tc>
          <w:tcPr>
            <w:tcW w:w="0" w:type="auto"/>
          </w:tcPr>
          <w:p w14:paraId="13F23CB7" w14:textId="259DE38E" w:rsidR="00803603" w:rsidRPr="00155121" w:rsidRDefault="00803603" w:rsidP="002E5280">
            <w:pPr>
              <w:pStyle w:val="iNormal"/>
              <w:jc w:val="left"/>
              <w:rPr>
                <w:lang w:eastAsia="ja-JP"/>
              </w:rPr>
            </w:pPr>
            <w:r>
              <w:rPr>
                <w:lang w:eastAsia="ja-JP"/>
              </w:rPr>
              <w:t>NETCDF</w:t>
            </w:r>
          </w:p>
        </w:tc>
        <w:tc>
          <w:tcPr>
            <w:tcW w:w="0" w:type="auto"/>
          </w:tcPr>
          <w:p w14:paraId="4F0FE1D7" w14:textId="293D72A0" w:rsidR="00803603" w:rsidRDefault="00803603" w:rsidP="00422C63">
            <w:pPr>
              <w:pStyle w:val="iNormal"/>
              <w:rPr>
                <w:lang w:eastAsia="ja-JP"/>
              </w:rPr>
            </w:pPr>
            <w:r>
              <w:rPr>
                <w:lang w:eastAsia="ja-JP"/>
              </w:rPr>
              <w:t xml:space="preserve">Network Common Data Form is an open standard set of software libraries and self-describing, machine independent data formats that support the creation, access, and sharing of array-oriented scientific data – see </w:t>
            </w:r>
            <w:hyperlink r:id="rId57" w:history="1">
              <w:r w:rsidRPr="00DC0C33">
                <w:rPr>
                  <w:rStyle w:val="Hyperlink"/>
                  <w:lang w:eastAsia="ja-JP"/>
                </w:rPr>
                <w:t>https://en.wikipedia.org/wiki/NetCDF</w:t>
              </w:r>
            </w:hyperlink>
            <w:r>
              <w:rPr>
                <w:lang w:eastAsia="ja-JP"/>
              </w:rPr>
              <w:t xml:space="preserve"> for more details.</w:t>
            </w:r>
          </w:p>
        </w:tc>
      </w:tr>
      <w:tr w:rsidR="002A4DA6" w:rsidRPr="00155121" w14:paraId="6593310C" w14:textId="77777777" w:rsidTr="002E5280">
        <w:tc>
          <w:tcPr>
            <w:tcW w:w="0" w:type="auto"/>
          </w:tcPr>
          <w:p w14:paraId="40A32800" w14:textId="5ACD9750" w:rsidR="00803603" w:rsidRPr="00155121" w:rsidRDefault="00803603" w:rsidP="002E5280">
            <w:pPr>
              <w:pStyle w:val="iNormal"/>
              <w:jc w:val="left"/>
              <w:rPr>
                <w:lang w:eastAsia="ja-JP"/>
              </w:rPr>
            </w:pPr>
            <w:r>
              <w:rPr>
                <w:lang w:eastAsia="ja-JP"/>
              </w:rPr>
              <w:t>NCML</w:t>
            </w:r>
          </w:p>
        </w:tc>
        <w:tc>
          <w:tcPr>
            <w:tcW w:w="0" w:type="auto"/>
          </w:tcPr>
          <w:p w14:paraId="4E426E6D" w14:textId="7DC917B3" w:rsidR="00803603" w:rsidRDefault="00803603" w:rsidP="00422C63">
            <w:pPr>
              <w:pStyle w:val="iNormal"/>
              <w:rPr>
                <w:lang w:eastAsia="ja-JP"/>
              </w:rPr>
            </w:pPr>
            <w:r>
              <w:rPr>
                <w:lang w:eastAsia="ja-JP"/>
              </w:rPr>
              <w:t xml:space="preserve">NcML is an XML representation of the metadata in NetCDF files. It is often used to aggregate NetCDF data files. </w:t>
            </w:r>
          </w:p>
        </w:tc>
      </w:tr>
      <w:tr w:rsidR="002A4DA6" w:rsidRPr="00155121" w14:paraId="40B9110B" w14:textId="77777777" w:rsidTr="002E5280">
        <w:tc>
          <w:tcPr>
            <w:tcW w:w="0" w:type="auto"/>
          </w:tcPr>
          <w:p w14:paraId="20F13EFE" w14:textId="799D683A" w:rsidR="00422C63" w:rsidRPr="00155121" w:rsidRDefault="00422C63" w:rsidP="002E5280">
            <w:pPr>
              <w:pStyle w:val="iNormal"/>
              <w:jc w:val="left"/>
              <w:rPr>
                <w:lang w:eastAsia="ja-JP"/>
              </w:rPr>
            </w:pPr>
            <w:r w:rsidRPr="00155121">
              <w:rPr>
                <w:lang w:eastAsia="ja-JP"/>
              </w:rPr>
              <w:t>Images with Text</w:t>
            </w:r>
          </w:p>
        </w:tc>
        <w:tc>
          <w:tcPr>
            <w:tcW w:w="0" w:type="auto"/>
          </w:tcPr>
          <w:p w14:paraId="620A5057" w14:textId="2A5E795C" w:rsidR="00422C63" w:rsidRPr="00155121" w:rsidRDefault="00CF08BB" w:rsidP="00422C63">
            <w:pPr>
              <w:pStyle w:val="iNormal"/>
              <w:rPr>
                <w:lang w:eastAsia="ja-JP"/>
              </w:rPr>
            </w:pPr>
            <w:r>
              <w:rPr>
                <w:lang w:eastAsia="ja-JP"/>
              </w:rPr>
              <w:t>DIVER</w:t>
            </w:r>
            <w:r w:rsidR="00422C63">
              <w:rPr>
                <w:lang w:eastAsia="ja-JP"/>
              </w:rPr>
              <w:t xml:space="preserve"> can be configured to extract the text from certain image files and write it to a text file. See </w:t>
            </w:r>
            <w:r w:rsidR="00C23447">
              <w:fldChar w:fldCharType="begin"/>
            </w:r>
            <w:r w:rsidR="00C23447">
              <w:instrText xml:space="preserve"> REF _Ref377981992 \r \h  \* MERGEFORMAT </w:instrText>
            </w:r>
            <w:r w:rsidR="00C23447">
              <w:fldChar w:fldCharType="separate"/>
            </w:r>
            <w:ins w:id="708" w:author="Cathryn Chamley" w:date="2015-12-15T14:03:00Z">
              <w:r w:rsidR="005066AC" w:rsidRPr="005066AC">
                <w:rPr>
                  <w:rStyle w:val="CrossReference"/>
                  <w:rPrChange w:id="709" w:author="Cathryn Chamley" w:date="2015-12-15T14:03:00Z">
                    <w:rPr/>
                  </w:rPrChange>
                </w:rPr>
                <w:t>7.1</w:t>
              </w:r>
            </w:ins>
            <w:del w:id="710" w:author="Cathryn Chamley" w:date="2015-12-15T14:03:00Z">
              <w:r w:rsidR="004F6915" w:rsidRPr="004F6915" w:rsidDel="005066AC">
                <w:rPr>
                  <w:rStyle w:val="CrossReference"/>
                </w:rPr>
                <w:delText>7.1</w:delText>
              </w:r>
            </w:del>
            <w:r w:rsidR="00C23447">
              <w:fldChar w:fldCharType="end"/>
            </w:r>
            <w:r w:rsidR="00422C63" w:rsidRPr="00422C63">
              <w:rPr>
                <w:rStyle w:val="CrossReference"/>
              </w:rPr>
              <w:t xml:space="preserve"> </w:t>
            </w:r>
            <w:r w:rsidR="00C23447">
              <w:fldChar w:fldCharType="begin"/>
            </w:r>
            <w:r w:rsidR="00C23447">
              <w:instrText xml:space="preserve"> REF _Ref377981992 \h  \* MERGEFORMAT </w:instrText>
            </w:r>
            <w:r w:rsidR="00C23447">
              <w:fldChar w:fldCharType="separate"/>
            </w:r>
            <w:ins w:id="711" w:author="Cathryn Chamley" w:date="2015-12-15T14:03:00Z">
              <w:r w:rsidR="005066AC" w:rsidRPr="005066AC">
                <w:rPr>
                  <w:rStyle w:val="CrossReference"/>
                  <w:rPrChange w:id="712" w:author="Cathryn Chamley" w:date="2015-12-15T14:03:00Z">
                    <w:rPr/>
                  </w:rPrChange>
                </w:rPr>
                <w:t>Uploading Image Files</w:t>
              </w:r>
            </w:ins>
            <w:del w:id="713" w:author="Cathryn Chamley" w:date="2015-12-15T14:03:00Z">
              <w:r w:rsidR="004F6915" w:rsidRPr="004F6915" w:rsidDel="005066AC">
                <w:rPr>
                  <w:rStyle w:val="CrossReference"/>
                </w:rPr>
                <w:delText>Uploading Image Files</w:delText>
              </w:r>
            </w:del>
            <w:r w:rsidR="00C23447">
              <w:fldChar w:fldCharType="end"/>
            </w:r>
            <w:r w:rsidR="00422C63">
              <w:rPr>
                <w:lang w:eastAsia="ja-JP"/>
              </w:rPr>
              <w:t xml:space="preserve"> and </w:t>
            </w:r>
            <w:r w:rsidR="00C23447">
              <w:fldChar w:fldCharType="begin"/>
            </w:r>
            <w:r w:rsidR="00C23447">
              <w:instrText xml:space="preserve"> REF _Ref377979077 \r \h  \* MERGEFORMAT </w:instrText>
            </w:r>
            <w:r w:rsidR="00C23447">
              <w:fldChar w:fldCharType="separate"/>
            </w:r>
            <w:ins w:id="714" w:author="Cathryn Chamley" w:date="2015-12-15T14:03:00Z">
              <w:r w:rsidR="005066AC" w:rsidRPr="005066AC">
                <w:rPr>
                  <w:rStyle w:val="CrossReference"/>
                  <w:rPrChange w:id="715" w:author="Cathryn Chamley" w:date="2015-12-15T14:03:00Z">
                    <w:rPr/>
                  </w:rPrChange>
                </w:rPr>
                <w:t>11.6.2</w:t>
              </w:r>
            </w:ins>
            <w:del w:id="716" w:author="Cathryn Chamley" w:date="2015-12-15T14:03:00Z">
              <w:r w:rsidR="004F6915" w:rsidRPr="004F6915" w:rsidDel="005066AC">
                <w:rPr>
                  <w:rStyle w:val="CrossReference"/>
                </w:rPr>
                <w:delText>11.6.2</w:delText>
              </w:r>
            </w:del>
            <w:r w:rsidR="00C23447">
              <w:fldChar w:fldCharType="end"/>
            </w:r>
            <w:r w:rsidR="00422C63" w:rsidRPr="00422C63">
              <w:rPr>
                <w:rStyle w:val="CrossReference"/>
              </w:rPr>
              <w:t xml:space="preserve"> </w:t>
            </w:r>
            <w:r w:rsidR="00C23447">
              <w:fldChar w:fldCharType="begin"/>
            </w:r>
            <w:r w:rsidR="00C23447">
              <w:instrText xml:space="preserve"> REF _Ref377979077 \h  \* MERGEFORMAT </w:instrText>
            </w:r>
            <w:r w:rsidR="00C23447">
              <w:fldChar w:fldCharType="separate"/>
            </w:r>
            <w:ins w:id="717" w:author="Cathryn Chamley" w:date="2015-12-15T14:03:00Z">
              <w:r w:rsidR="005066AC" w:rsidRPr="005066AC">
                <w:rPr>
                  <w:rStyle w:val="CrossReference"/>
                  <w:rPrChange w:id="718" w:author="Cathryn Chamley" w:date="2015-12-15T14:03:00Z">
                    <w:rPr/>
                  </w:rPrChange>
                </w:rPr>
                <w:t>OCR Processing parameters</w:t>
              </w:r>
            </w:ins>
            <w:del w:id="719" w:author="Cathryn Chamley" w:date="2015-12-15T14:03:00Z">
              <w:r w:rsidR="004F6915" w:rsidRPr="004F6915" w:rsidDel="005066AC">
                <w:rPr>
                  <w:rStyle w:val="CrossReference"/>
                </w:rPr>
                <w:delText>OCR Processing parameters</w:delText>
              </w:r>
            </w:del>
            <w:r w:rsidR="00C23447">
              <w:fldChar w:fldCharType="end"/>
            </w:r>
            <w:r w:rsidR="00422C63">
              <w:rPr>
                <w:lang w:eastAsia="ja-JP"/>
              </w:rPr>
              <w:t xml:space="preserve"> for more information. </w:t>
            </w:r>
          </w:p>
        </w:tc>
      </w:tr>
      <w:tr w:rsidR="002A4DA6" w:rsidRPr="00155121" w14:paraId="2DB0CCEC" w14:textId="77777777" w:rsidTr="002E5280">
        <w:tc>
          <w:tcPr>
            <w:tcW w:w="0" w:type="auto"/>
          </w:tcPr>
          <w:p w14:paraId="16CF9B01" w14:textId="77777777" w:rsidR="00422C63" w:rsidRPr="00155121" w:rsidRDefault="00422C63" w:rsidP="002E5280">
            <w:pPr>
              <w:pStyle w:val="iNormal"/>
              <w:jc w:val="left"/>
              <w:rPr>
                <w:lang w:eastAsia="ja-JP"/>
              </w:rPr>
            </w:pPr>
            <w:r w:rsidRPr="00155121">
              <w:rPr>
                <w:lang w:eastAsia="ja-JP"/>
              </w:rPr>
              <w:t>Audio/video with speech</w:t>
            </w:r>
          </w:p>
        </w:tc>
        <w:tc>
          <w:tcPr>
            <w:tcW w:w="0" w:type="auto"/>
          </w:tcPr>
          <w:p w14:paraId="357A3E32" w14:textId="2E33C528" w:rsidR="00422C63" w:rsidRPr="00155121" w:rsidRDefault="00CF08BB" w:rsidP="00422C63">
            <w:pPr>
              <w:pStyle w:val="iNormal"/>
              <w:rPr>
                <w:lang w:eastAsia="ja-JP"/>
              </w:rPr>
            </w:pPr>
            <w:r>
              <w:rPr>
                <w:lang w:eastAsia="ja-JP"/>
              </w:rPr>
              <w:t>DIVER</w:t>
            </w:r>
            <w:r w:rsidR="00422C63">
              <w:rPr>
                <w:lang w:eastAsia="ja-JP"/>
              </w:rPr>
              <w:t xml:space="preserve"> can be configured to interpret the speech in certain video and audio files, convert it to text and write it to a text file. See </w:t>
            </w:r>
            <w:r w:rsidR="00C23447">
              <w:fldChar w:fldCharType="begin"/>
            </w:r>
            <w:r w:rsidR="00C23447">
              <w:instrText xml:space="preserve"> REF _Ref377982059 \r \h  \* MERGEFORMAT </w:instrText>
            </w:r>
            <w:r w:rsidR="00C23447">
              <w:fldChar w:fldCharType="separate"/>
            </w:r>
            <w:ins w:id="720" w:author="Cathryn Chamley" w:date="2015-12-15T14:03:00Z">
              <w:r w:rsidR="005066AC" w:rsidRPr="005066AC">
                <w:rPr>
                  <w:rStyle w:val="CrossReference"/>
                  <w:rPrChange w:id="721" w:author="Cathryn Chamley" w:date="2015-12-15T14:03:00Z">
                    <w:rPr/>
                  </w:rPrChange>
                </w:rPr>
                <w:t>7.2</w:t>
              </w:r>
            </w:ins>
            <w:del w:id="722" w:author="Cathryn Chamley" w:date="2015-12-15T14:03:00Z">
              <w:r w:rsidR="004F6915" w:rsidRPr="004F6915" w:rsidDel="005066AC">
                <w:rPr>
                  <w:rStyle w:val="CrossReference"/>
                </w:rPr>
                <w:delText>7.2</w:delText>
              </w:r>
            </w:del>
            <w:r w:rsidR="00C23447">
              <w:fldChar w:fldCharType="end"/>
            </w:r>
            <w:r w:rsidR="00422C63" w:rsidRPr="00422C63">
              <w:rPr>
                <w:rStyle w:val="CrossReference"/>
              </w:rPr>
              <w:t xml:space="preserve"> </w:t>
            </w:r>
            <w:r w:rsidR="00C23447">
              <w:fldChar w:fldCharType="begin"/>
            </w:r>
            <w:r w:rsidR="00C23447">
              <w:instrText xml:space="preserve"> REF _Ref377982059 \h  \* MERGEFORMAT </w:instrText>
            </w:r>
            <w:r w:rsidR="00C23447">
              <w:fldChar w:fldCharType="separate"/>
            </w:r>
            <w:ins w:id="723" w:author="Cathryn Chamley" w:date="2015-12-15T14:03:00Z">
              <w:r w:rsidR="005066AC" w:rsidRPr="005066AC">
                <w:rPr>
                  <w:rStyle w:val="CrossReference"/>
                  <w:rPrChange w:id="724" w:author="Cathryn Chamley" w:date="2015-12-15T14:03:00Z">
                    <w:rPr/>
                  </w:rPrChange>
                </w:rPr>
                <w:t>Uploading Video and Audio Files</w:t>
              </w:r>
            </w:ins>
            <w:del w:id="725" w:author="Cathryn Chamley" w:date="2015-12-15T14:03:00Z">
              <w:r w:rsidR="004F6915" w:rsidRPr="004F6915" w:rsidDel="005066AC">
                <w:rPr>
                  <w:rStyle w:val="CrossReference"/>
                </w:rPr>
                <w:delText>Uploading Video and Audio Files</w:delText>
              </w:r>
            </w:del>
            <w:r w:rsidR="00C23447">
              <w:fldChar w:fldCharType="end"/>
            </w:r>
            <w:r w:rsidR="00422C63">
              <w:rPr>
                <w:lang w:eastAsia="ja-JP"/>
              </w:rPr>
              <w:t xml:space="preserve"> and </w:t>
            </w:r>
            <w:r w:rsidR="00C23447">
              <w:fldChar w:fldCharType="begin"/>
            </w:r>
            <w:r w:rsidR="00C23447">
              <w:instrText xml:space="preserve"> REF _Ref377979408 \r \h  \* MERGEFORMAT </w:instrText>
            </w:r>
            <w:r w:rsidR="00C23447">
              <w:fldChar w:fldCharType="separate"/>
            </w:r>
            <w:ins w:id="726" w:author="Cathryn Chamley" w:date="2015-12-15T14:03:00Z">
              <w:r w:rsidR="005066AC" w:rsidRPr="005066AC">
                <w:rPr>
                  <w:rStyle w:val="CrossReference"/>
                  <w:rPrChange w:id="727" w:author="Cathryn Chamley" w:date="2015-12-15T14:03:00Z">
                    <w:rPr/>
                  </w:rPrChange>
                </w:rPr>
                <w:t>11.6.3</w:t>
              </w:r>
            </w:ins>
            <w:del w:id="728" w:author="Cathryn Chamley" w:date="2015-12-15T14:03:00Z">
              <w:r w:rsidR="004F6915" w:rsidRPr="004F6915" w:rsidDel="005066AC">
                <w:rPr>
                  <w:rStyle w:val="CrossReference"/>
                </w:rPr>
                <w:delText>11.6.3</w:delText>
              </w:r>
            </w:del>
            <w:r w:rsidR="00C23447">
              <w:fldChar w:fldCharType="end"/>
            </w:r>
            <w:r w:rsidR="00422C63" w:rsidRPr="00422C63">
              <w:rPr>
                <w:rStyle w:val="CrossReference"/>
              </w:rPr>
              <w:t xml:space="preserve"> </w:t>
            </w:r>
            <w:r w:rsidR="00C23447">
              <w:fldChar w:fldCharType="begin"/>
            </w:r>
            <w:r w:rsidR="00C23447">
              <w:instrText xml:space="preserve"> REF _Ref377979408 \h  \* MERGEFORMAT </w:instrText>
            </w:r>
            <w:r w:rsidR="00C23447">
              <w:fldChar w:fldCharType="separate"/>
            </w:r>
            <w:ins w:id="729" w:author="Cathryn Chamley" w:date="2015-12-15T14:03:00Z">
              <w:r w:rsidR="005066AC" w:rsidRPr="005066AC">
                <w:rPr>
                  <w:rStyle w:val="CrossReference"/>
                  <w:rPrChange w:id="730" w:author="Cathryn Chamley" w:date="2015-12-15T14:03:00Z">
                    <w:rPr/>
                  </w:rPrChange>
                </w:rPr>
                <w:t>Speech Recognition Processing parameters</w:t>
              </w:r>
            </w:ins>
            <w:del w:id="731" w:author="Cathryn Chamley" w:date="2015-12-15T14:03:00Z">
              <w:r w:rsidR="004F6915" w:rsidRPr="004F6915" w:rsidDel="005066AC">
                <w:rPr>
                  <w:rStyle w:val="CrossReference"/>
                </w:rPr>
                <w:delText>Speech Recognition Processing parameters</w:delText>
              </w:r>
            </w:del>
            <w:r w:rsidR="00C23447">
              <w:fldChar w:fldCharType="end"/>
            </w:r>
            <w:r w:rsidR="00422C63">
              <w:rPr>
                <w:lang w:eastAsia="ja-JP"/>
              </w:rPr>
              <w:t xml:space="preserve"> for more information.</w:t>
            </w:r>
          </w:p>
        </w:tc>
      </w:tr>
      <w:tr w:rsidR="002A4DA6" w:rsidRPr="00682209" w14:paraId="7EEDEB76" w14:textId="77777777" w:rsidTr="002E5280">
        <w:tc>
          <w:tcPr>
            <w:tcW w:w="0" w:type="auto"/>
          </w:tcPr>
          <w:p w14:paraId="72B23B85" w14:textId="207EB700" w:rsidR="00422C63" w:rsidRPr="00682209" w:rsidRDefault="00422C63" w:rsidP="002E5280">
            <w:pPr>
              <w:pStyle w:val="iNormal"/>
              <w:jc w:val="left"/>
              <w:rPr>
                <w:lang w:eastAsia="ja-JP"/>
              </w:rPr>
            </w:pPr>
            <w:r w:rsidRPr="00155121">
              <w:rPr>
                <w:lang w:eastAsia="ja-JP"/>
              </w:rPr>
              <w:t>Package Files</w:t>
            </w:r>
          </w:p>
        </w:tc>
        <w:tc>
          <w:tcPr>
            <w:tcW w:w="0" w:type="auto"/>
          </w:tcPr>
          <w:p w14:paraId="3AA24997" w14:textId="36007FDC" w:rsidR="00422C63" w:rsidRPr="00155121" w:rsidRDefault="00422C63" w:rsidP="004E3F53">
            <w:pPr>
              <w:pStyle w:val="iNormal"/>
              <w:rPr>
                <w:lang w:eastAsia="ja-JP"/>
              </w:rPr>
            </w:pPr>
            <w:r>
              <w:rPr>
                <w:lang w:eastAsia="ja-JP"/>
              </w:rPr>
              <w:t xml:space="preserve">Package Files are generated by </w:t>
            </w:r>
            <w:r w:rsidR="00CF08BB">
              <w:rPr>
                <w:lang w:eastAsia="ja-JP"/>
              </w:rPr>
              <w:t>DIVER</w:t>
            </w:r>
            <w:r>
              <w:rPr>
                <w:lang w:eastAsia="ja-JP"/>
              </w:rPr>
              <w:t xml:space="preserve"> and contain data and metadata ready for Publishing to ANDS. Package Files are in BAGIT format. See </w:t>
            </w:r>
            <w:r w:rsidR="00C23447">
              <w:fldChar w:fldCharType="begin"/>
            </w:r>
            <w:r w:rsidR="00C23447">
              <w:instrText xml:space="preserve"> REF _Ref351732800 \r \h  \* MERGEFORMAT </w:instrText>
            </w:r>
            <w:r w:rsidR="00C23447">
              <w:fldChar w:fldCharType="separate"/>
            </w:r>
            <w:ins w:id="732" w:author="Cathryn Chamley" w:date="2015-12-15T14:03:00Z">
              <w:r w:rsidR="005066AC" w:rsidRPr="005066AC">
                <w:rPr>
                  <w:rStyle w:val="CrossReference"/>
                  <w:rPrChange w:id="733" w:author="Cathryn Chamley" w:date="2015-12-15T14:03:00Z">
                    <w:rPr/>
                  </w:rPrChange>
                </w:rPr>
                <w:t>Appendix A -</w:t>
              </w:r>
            </w:ins>
            <w:del w:id="734" w:author="Cathryn Chamley" w:date="2015-12-15T14:03:00Z">
              <w:r w:rsidR="004F6915" w:rsidRPr="004F6915" w:rsidDel="005066AC">
                <w:rPr>
                  <w:rStyle w:val="CrossReference"/>
                </w:rPr>
                <w:delText>Appendix A -</w:delText>
              </w:r>
            </w:del>
            <w:r w:rsidR="00C23447">
              <w:fldChar w:fldCharType="end"/>
            </w:r>
            <w:r w:rsidR="00C23447">
              <w:fldChar w:fldCharType="begin"/>
            </w:r>
            <w:r w:rsidR="00C23447">
              <w:instrText xml:space="preserve"> REF _Ref351732800 \h  \* MERGEFORMAT </w:instrText>
            </w:r>
            <w:r w:rsidR="00C23447">
              <w:fldChar w:fldCharType="separate"/>
            </w:r>
            <w:ins w:id="735" w:author="Cathryn Chamley" w:date="2015-12-15T14:03:00Z">
              <w:r w:rsidR="005066AC" w:rsidRPr="005066AC">
                <w:rPr>
                  <w:rStyle w:val="CrossReference"/>
                  <w:rPrChange w:id="736" w:author="Cathryn Chamley" w:date="2015-12-15T14:03:00Z">
                    <w:rPr/>
                  </w:rPrChange>
                </w:rPr>
                <w:t>The Bagit format</w:t>
              </w:r>
            </w:ins>
            <w:del w:id="737" w:author="Cathryn Chamley" w:date="2015-12-15T14:03:00Z">
              <w:r w:rsidR="004F6915" w:rsidRPr="004F6915" w:rsidDel="005066AC">
                <w:rPr>
                  <w:rStyle w:val="CrossReference"/>
                </w:rPr>
                <w:delText>The Bagit format</w:delText>
              </w:r>
            </w:del>
            <w:r w:rsidR="00C23447">
              <w:fldChar w:fldCharType="end"/>
            </w:r>
            <w:r>
              <w:rPr>
                <w:lang w:eastAsia="ja-JP"/>
              </w:rPr>
              <w:t xml:space="preserve"> for info on this format, and </w:t>
            </w:r>
            <w:r w:rsidR="004E3F53" w:rsidRPr="002E5280">
              <w:t xml:space="preserve">Chapter </w:t>
            </w:r>
            <w:r w:rsidR="00C23447">
              <w:fldChar w:fldCharType="begin"/>
            </w:r>
            <w:r w:rsidR="00C23447">
              <w:instrText xml:space="preserve"> REF _Ref351648922 \r \h  \* MERGEFORMAT </w:instrText>
            </w:r>
            <w:r w:rsidR="00C23447">
              <w:fldChar w:fldCharType="separate"/>
            </w:r>
            <w:r w:rsidR="005066AC">
              <w:t>9</w:t>
            </w:r>
            <w:r w:rsidR="00C23447">
              <w:fldChar w:fldCharType="end"/>
            </w:r>
            <w:r w:rsidR="004E3F53" w:rsidRPr="00B87B66">
              <w:t xml:space="preserve"> </w:t>
            </w:r>
            <w:r w:rsidR="00C23447">
              <w:fldChar w:fldCharType="begin"/>
            </w:r>
            <w:r w:rsidR="00C23447">
              <w:instrText xml:space="preserve"> REF _Ref351648922 \h  \* MERGEFORMAT </w:instrText>
            </w:r>
            <w:r w:rsidR="00C23447">
              <w:fldChar w:fldCharType="separate"/>
            </w:r>
            <w:ins w:id="738" w:author="Cathryn Chamley" w:date="2015-12-15T14:03:00Z">
              <w:r w:rsidR="005066AC" w:rsidRPr="005066AC">
                <w:rPr>
                  <w:rStyle w:val="CrossReference"/>
                  <w:rPrChange w:id="739" w:author="Cathryn Chamley" w:date="2015-12-15T14:03:00Z">
                    <w:rPr/>
                  </w:rPrChange>
                </w:rPr>
                <w:t>Publishing Your Data</w:t>
              </w:r>
            </w:ins>
            <w:del w:id="740" w:author="Cathryn Chamley" w:date="2015-12-15T14:03:00Z">
              <w:r w:rsidR="004F6915" w:rsidRPr="004F6915" w:rsidDel="005066AC">
                <w:rPr>
                  <w:rStyle w:val="CrossReference"/>
                </w:rPr>
                <w:delText>Publishing Your Data</w:delText>
              </w:r>
            </w:del>
            <w:r w:rsidR="00C23447">
              <w:fldChar w:fldCharType="end"/>
            </w:r>
            <w:r>
              <w:rPr>
                <w:lang w:eastAsia="ja-JP"/>
              </w:rPr>
              <w:t xml:space="preserve"> for instructions to create and Publish a Package File.</w:t>
            </w:r>
          </w:p>
        </w:tc>
      </w:tr>
    </w:tbl>
    <w:p w14:paraId="086F0442" w14:textId="77777777" w:rsidR="00422C63" w:rsidRDefault="00422C63" w:rsidP="00422C63">
      <w:pPr>
        <w:pStyle w:val="iHeading2"/>
      </w:pPr>
      <w:bookmarkStart w:id="741" w:name="_Toc311807517"/>
      <w:r>
        <w:t>Metadata</w:t>
      </w:r>
      <w:bookmarkEnd w:id="741"/>
    </w:p>
    <w:p w14:paraId="26030B28" w14:textId="4A32CE96" w:rsidR="00840870" w:rsidRPr="00840870" w:rsidRDefault="00840870" w:rsidP="00840870">
      <w:pPr>
        <w:pStyle w:val="iNormal"/>
        <w:rPr>
          <w:lang w:eastAsia="ja-JP"/>
        </w:rPr>
      </w:pPr>
      <w:r>
        <w:rPr>
          <w:lang w:eastAsia="ja-JP"/>
        </w:rPr>
        <w:t xml:space="preserve">In addition to storing the files themselves, </w:t>
      </w:r>
      <w:r w:rsidR="00CF08BB">
        <w:t>DIVER</w:t>
      </w:r>
      <w:r w:rsidR="0088464C">
        <w:t xml:space="preserve"> </w:t>
      </w:r>
      <w:r>
        <w:rPr>
          <w:lang w:eastAsia="ja-JP"/>
        </w:rPr>
        <w:t xml:space="preserve">also stores </w:t>
      </w:r>
      <w:r w:rsidR="007E12BD">
        <w:rPr>
          <w:lang w:eastAsia="ja-JP"/>
        </w:rPr>
        <w:t xml:space="preserve">information </w:t>
      </w:r>
      <w:r>
        <w:rPr>
          <w:lang w:eastAsia="ja-JP"/>
        </w:rPr>
        <w:t>about each file</w:t>
      </w:r>
      <w:r w:rsidR="007E12BD">
        <w:rPr>
          <w:lang w:eastAsia="ja-JP"/>
        </w:rPr>
        <w:t>, known as “Metadata”</w:t>
      </w:r>
      <w:r>
        <w:rPr>
          <w:lang w:eastAsia="ja-JP"/>
        </w:rPr>
        <w:t xml:space="preserve">. This </w:t>
      </w:r>
      <w:r w:rsidR="003829A3">
        <w:rPr>
          <w:lang w:eastAsia="ja-JP"/>
        </w:rPr>
        <w:t>Metadata</w:t>
      </w:r>
      <w:r>
        <w:rPr>
          <w:lang w:eastAsia="ja-JP"/>
        </w:rPr>
        <w:t xml:space="preserve"> falls into </w:t>
      </w:r>
      <w:r w:rsidR="0088464C">
        <w:rPr>
          <w:lang w:eastAsia="ja-JP"/>
        </w:rPr>
        <w:t>four</w:t>
      </w:r>
      <w:r>
        <w:rPr>
          <w:lang w:eastAsia="ja-JP"/>
        </w:rPr>
        <w:t xml:space="preserve"> categories.</w:t>
      </w:r>
    </w:p>
    <w:p w14:paraId="5DCFB354" w14:textId="77777777" w:rsidR="00840870" w:rsidRDefault="00840870" w:rsidP="00422C63">
      <w:pPr>
        <w:pStyle w:val="iHeading3"/>
      </w:pPr>
      <w:bookmarkStart w:id="742" w:name="_Ref351730692"/>
      <w:bookmarkStart w:id="743" w:name="_Toc311807518"/>
      <w:r>
        <w:t>Basic Information</w:t>
      </w:r>
      <w:bookmarkEnd w:id="742"/>
      <w:bookmarkEnd w:id="743"/>
    </w:p>
    <w:p w14:paraId="041F8765" w14:textId="77777777" w:rsidR="00840870" w:rsidRDefault="00840870" w:rsidP="00840870">
      <w:pPr>
        <w:pStyle w:val="iNormal"/>
        <w:rPr>
          <w:lang w:eastAsia="ja-JP"/>
        </w:rPr>
      </w:pPr>
      <w:r>
        <w:rPr>
          <w:lang w:eastAsia="ja-JP"/>
        </w:rPr>
        <w:t xml:space="preserve">The Basic Information is </w:t>
      </w:r>
      <w:r w:rsidR="003829A3">
        <w:rPr>
          <w:lang w:eastAsia="ja-JP"/>
        </w:rPr>
        <w:t>Metadata</w:t>
      </w:r>
      <w:r>
        <w:rPr>
          <w:lang w:eastAsia="ja-JP"/>
        </w:rPr>
        <w:t xml:space="preserve"> entered by the user when the </w:t>
      </w:r>
      <w:r w:rsidR="00415DC9">
        <w:rPr>
          <w:lang w:eastAsia="ja-JP"/>
        </w:rPr>
        <w:t>Data File</w:t>
      </w:r>
      <w:r w:rsidR="001932DB">
        <w:rPr>
          <w:lang w:eastAsia="ja-JP"/>
        </w:rPr>
        <w:t xml:space="preserve"> </w:t>
      </w:r>
      <w:r>
        <w:rPr>
          <w:lang w:eastAsia="ja-JP"/>
        </w:rPr>
        <w:t>is uploaded. It consists of the following fields.</w:t>
      </w:r>
    </w:p>
    <w:tbl>
      <w:tblPr>
        <w:tblW w:w="9322" w:type="dxa"/>
        <w:tblLook w:val="04A0" w:firstRow="1" w:lastRow="0" w:firstColumn="1" w:lastColumn="0" w:noHBand="0" w:noVBand="1"/>
      </w:tblPr>
      <w:tblGrid>
        <w:gridCol w:w="2093"/>
        <w:gridCol w:w="7229"/>
      </w:tblGrid>
      <w:tr w:rsidR="00840870" w:rsidRPr="00582270" w14:paraId="65D5B3C4" w14:textId="77777777" w:rsidTr="00F537EB">
        <w:trPr>
          <w:cantSplit/>
        </w:trPr>
        <w:tc>
          <w:tcPr>
            <w:tcW w:w="2093" w:type="dxa"/>
            <w:shd w:val="clear" w:color="auto" w:fill="auto"/>
          </w:tcPr>
          <w:p w14:paraId="4899D40E" w14:textId="499465D2" w:rsidR="00840870" w:rsidRPr="00582270" w:rsidRDefault="00840870" w:rsidP="00582270">
            <w:pPr>
              <w:pStyle w:val="iNormal"/>
              <w:jc w:val="left"/>
            </w:pPr>
            <w:r w:rsidRPr="00582270">
              <w:t>Name</w:t>
            </w:r>
          </w:p>
        </w:tc>
        <w:tc>
          <w:tcPr>
            <w:tcW w:w="7229" w:type="dxa"/>
            <w:shd w:val="clear" w:color="auto" w:fill="auto"/>
          </w:tcPr>
          <w:p w14:paraId="5068F6ED" w14:textId="293EA920" w:rsidR="00840870" w:rsidRPr="00582270" w:rsidRDefault="00840870" w:rsidP="00371148">
            <w:pPr>
              <w:pStyle w:val="iNormal"/>
            </w:pPr>
            <w:r w:rsidRPr="00582270">
              <w:t xml:space="preserve">The </w:t>
            </w:r>
            <w:r w:rsidR="00E344C6" w:rsidRPr="00582270">
              <w:t>N</w:t>
            </w:r>
            <w:r w:rsidRPr="00582270">
              <w:t xml:space="preserve">ame </w:t>
            </w:r>
            <w:r w:rsidR="00E344C6" w:rsidRPr="00582270">
              <w:t xml:space="preserve">to be used for the </w:t>
            </w:r>
            <w:r w:rsidRPr="00582270">
              <w:t xml:space="preserve">file </w:t>
            </w:r>
            <w:r w:rsidR="00E344C6" w:rsidRPr="00582270">
              <w:t xml:space="preserve">which stores the data in </w:t>
            </w:r>
            <w:r w:rsidR="00CF08BB">
              <w:t>DIVER</w:t>
            </w:r>
            <w:r w:rsidR="00371148">
              <w:t xml:space="preserve"> Working Store</w:t>
            </w:r>
            <w:r w:rsidRPr="00582270">
              <w:t>.</w:t>
            </w:r>
          </w:p>
        </w:tc>
      </w:tr>
      <w:tr w:rsidR="009C17BB" w:rsidRPr="00582270" w14:paraId="28F4BBC8" w14:textId="77777777" w:rsidTr="00F537EB">
        <w:trPr>
          <w:cantSplit/>
          <w:ins w:id="744" w:author="Cathryn Chamley" w:date="2015-12-11T10:22:00Z"/>
        </w:trPr>
        <w:tc>
          <w:tcPr>
            <w:tcW w:w="2093" w:type="dxa"/>
            <w:shd w:val="clear" w:color="auto" w:fill="auto"/>
          </w:tcPr>
          <w:p w14:paraId="48D90377" w14:textId="5D12F5A4" w:rsidR="009C17BB" w:rsidRPr="00582270" w:rsidRDefault="007331BC" w:rsidP="00582270">
            <w:pPr>
              <w:pStyle w:val="iNormal"/>
              <w:jc w:val="left"/>
              <w:rPr>
                <w:ins w:id="745" w:author="Cathryn Chamley" w:date="2015-12-11T10:22:00Z"/>
              </w:rPr>
            </w:pPr>
            <w:ins w:id="746" w:author="Cathryn Chamley" w:date="2015-12-11T10:23:00Z">
              <w:r>
                <w:rPr>
                  <w:noProof/>
                  <w:lang w:val="en-US"/>
                </w:rPr>
                <mc:AlternateContent>
                  <mc:Choice Requires="wps">
                    <w:drawing>
                      <wp:anchor distT="0" distB="0" distL="114300" distR="114300" simplePos="0" relativeHeight="251773440" behindDoc="0" locked="0" layoutInCell="1" allowOverlap="1" wp14:anchorId="16777B30" wp14:editId="5088AEBF">
                        <wp:simplePos x="0" y="0"/>
                        <wp:positionH relativeFrom="column">
                          <wp:posOffset>-768350</wp:posOffset>
                        </wp:positionH>
                        <wp:positionV relativeFrom="paragraph">
                          <wp:posOffset>-114300</wp:posOffset>
                        </wp:positionV>
                        <wp:extent cx="579120" cy="375285"/>
                        <wp:effectExtent l="0" t="0" r="0" b="5715"/>
                        <wp:wrapNone/>
                        <wp:docPr id="147" name="Text Box 147"/>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B4F7202" w14:textId="77777777" w:rsidR="008449DE" w:rsidRPr="00850A9C" w:rsidRDefault="008449DE" w:rsidP="009C17B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7" o:spid="_x0000_s1077" type="#_x0000_t202" style="position:absolute;margin-left:-60.45pt;margin-top:-8.95pt;width:45.6pt;height:29.55pt;z-index:25177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egb7ECAACw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" filled="f" stroked="f">
                        <v:textbox style="mso-fit-shape-to-text:t">
                          <w:txbxContent>
                            <w:p w14:paraId="2B4F7202" w14:textId="77777777" w:rsidR="008449DE" w:rsidRPr="00850A9C" w:rsidRDefault="008449DE" w:rsidP="009C17B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9C17BB" w:rsidRPr="002439F5">
                <w:rPr>
                  <w:noProof/>
                  <w:lang w:val="en-US"/>
                </w:rPr>
                <mc:AlternateContent>
                  <mc:Choice Requires="wps">
                    <w:drawing>
                      <wp:anchor distT="0" distB="0" distL="114300" distR="114300" simplePos="0" relativeHeight="251770368" behindDoc="0" locked="0" layoutInCell="1" allowOverlap="1" wp14:anchorId="0A5B59F6" wp14:editId="6D96E577">
                        <wp:simplePos x="0" y="0"/>
                        <wp:positionH relativeFrom="column">
                          <wp:posOffset>-768350</wp:posOffset>
                        </wp:positionH>
                        <wp:positionV relativeFrom="paragraph">
                          <wp:posOffset>-3406775</wp:posOffset>
                        </wp:positionV>
                        <wp:extent cx="579120" cy="375285"/>
                        <wp:effectExtent l="0" t="0" r="0" b="5715"/>
                        <wp:wrapNone/>
                        <wp:docPr id="146" name="Text Box 146"/>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6807CB7" w14:textId="77777777" w:rsidR="008449DE" w:rsidRPr="00850A9C" w:rsidRDefault="008449DE" w:rsidP="009C17B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6" o:spid="_x0000_s1078" type="#_x0000_t202" style="position:absolute;margin-left:-60.45pt;margin-top:-268.2pt;width:45.6pt;height:29.55pt;z-index:25177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MZD7ICAACw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" filled="f" stroked="f">
                        <v:textbox style="mso-fit-shape-to-text:t">
                          <w:txbxContent>
                            <w:p w14:paraId="06807CB7" w14:textId="77777777" w:rsidR="008449DE" w:rsidRPr="00850A9C" w:rsidRDefault="008449DE" w:rsidP="009C17B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9C17BB">
                <w:t>Title</w:t>
              </w:r>
            </w:ins>
          </w:p>
        </w:tc>
        <w:tc>
          <w:tcPr>
            <w:tcW w:w="7229" w:type="dxa"/>
            <w:shd w:val="clear" w:color="auto" w:fill="auto"/>
          </w:tcPr>
          <w:p w14:paraId="4866C086" w14:textId="25C0B6EA" w:rsidR="009C17BB" w:rsidRPr="00582270" w:rsidRDefault="009C17BB" w:rsidP="00371148">
            <w:pPr>
              <w:pStyle w:val="iNormal"/>
              <w:rPr>
                <w:ins w:id="747" w:author="Cathryn Chamley" w:date="2015-12-11T10:22:00Z"/>
              </w:rPr>
            </w:pPr>
            <w:ins w:id="748" w:author="Cathryn Chamley" w:date="2015-12-11T10:23:00Z">
              <w:r w:rsidRPr="002439F5">
                <w:rPr>
                  <w:noProof/>
                  <w:lang w:val="en-US"/>
                </w:rPr>
                <mc:AlternateContent>
                  <mc:Choice Requires="wps">
                    <w:drawing>
                      <wp:anchor distT="0" distB="0" distL="114300" distR="114300" simplePos="0" relativeHeight="251771392" behindDoc="0" locked="0" layoutInCell="1" allowOverlap="1" wp14:anchorId="03221117" wp14:editId="4CF65FA5">
                        <wp:simplePos x="0" y="0"/>
                        <wp:positionH relativeFrom="column">
                          <wp:posOffset>-2097405</wp:posOffset>
                        </wp:positionH>
                        <wp:positionV relativeFrom="paragraph">
                          <wp:posOffset>-3406775</wp:posOffset>
                        </wp:positionV>
                        <wp:extent cx="579120" cy="375285"/>
                        <wp:effectExtent l="0" t="0" r="0" b="5715"/>
                        <wp:wrapNone/>
                        <wp:docPr id="1" name="Text Box 1"/>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EE01C9" w14:textId="77777777" w:rsidR="008449DE" w:rsidRPr="00850A9C" w:rsidRDefault="008449DE" w:rsidP="009C17B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 o:spid="_x0000_s1079" type="#_x0000_t202" style="position:absolute;left:0;text-align:left;margin-left:-165.1pt;margin-top:-268.2pt;width:45.6pt;height:29.55pt;z-index:25177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TGCrACAACs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" filled="f" stroked="f">
                        <v:textbox style="mso-fit-shape-to-text:t">
                          <w:txbxContent>
                            <w:p w14:paraId="50EE01C9" w14:textId="77777777" w:rsidR="008449DE" w:rsidRPr="00850A9C" w:rsidRDefault="008449DE" w:rsidP="009C17B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ins>
            <w:ins w:id="749" w:author="Cathryn Chamley" w:date="2015-12-11T10:49:00Z">
              <w:r w:rsidR="007A60DF">
                <w:t>Enter the Title for the data – this should be a brief description, which would be used in combination with the Description</w:t>
              </w:r>
            </w:ins>
            <w:ins w:id="750" w:author="Cathryn Chamley" w:date="2015-12-11T10:50:00Z">
              <w:r w:rsidR="007331BC">
                <w:t>.</w:t>
              </w:r>
            </w:ins>
          </w:p>
        </w:tc>
      </w:tr>
      <w:tr w:rsidR="00840870" w:rsidRPr="00582270" w14:paraId="56EA9E66" w14:textId="77777777" w:rsidTr="00F537EB">
        <w:trPr>
          <w:cantSplit/>
        </w:trPr>
        <w:tc>
          <w:tcPr>
            <w:tcW w:w="2093" w:type="dxa"/>
            <w:shd w:val="clear" w:color="auto" w:fill="auto"/>
          </w:tcPr>
          <w:p w14:paraId="525E65F4" w14:textId="77777777" w:rsidR="00840870" w:rsidRPr="00582270" w:rsidRDefault="00840870" w:rsidP="00582270">
            <w:pPr>
              <w:pStyle w:val="iNormal"/>
              <w:jc w:val="left"/>
            </w:pPr>
            <w:r w:rsidRPr="00582270">
              <w:t>Type</w:t>
            </w:r>
          </w:p>
        </w:tc>
        <w:tc>
          <w:tcPr>
            <w:tcW w:w="7229" w:type="dxa"/>
            <w:shd w:val="clear" w:color="auto" w:fill="auto"/>
          </w:tcPr>
          <w:p w14:paraId="0A7A363C" w14:textId="77777777" w:rsidR="00840870" w:rsidRPr="00582270" w:rsidRDefault="00840870" w:rsidP="00840870">
            <w:pPr>
              <w:pStyle w:val="iNormal"/>
            </w:pPr>
            <w:r w:rsidRPr="00582270">
              <w:t xml:space="preserve">The Type of the </w:t>
            </w:r>
            <w:r w:rsidR="00415DC9">
              <w:t>Data File</w:t>
            </w:r>
            <w:r w:rsidRPr="00582270">
              <w:t xml:space="preserve"> is a single value that describes the data contained within the file. This value is chosen from a constrained list of possibilities defined by the </w:t>
            </w:r>
            <w:r w:rsidR="006652E7">
              <w:t>Application Administrator</w:t>
            </w:r>
            <w:r w:rsidRPr="00582270">
              <w:t>. The file's Type is generally aimed at tracking data through its various stages of processing.</w:t>
            </w:r>
          </w:p>
          <w:p w14:paraId="0D7F4131" w14:textId="77777777" w:rsidR="00E344C6" w:rsidRPr="00582270" w:rsidRDefault="007E12BD" w:rsidP="00E344C6">
            <w:pPr>
              <w:pStyle w:val="iNormal"/>
            </w:pPr>
            <w:r w:rsidRPr="00582270">
              <w:t>There</w:t>
            </w:r>
            <w:r w:rsidR="00E344C6" w:rsidRPr="00582270">
              <w:t xml:space="preserve"> are </w:t>
            </w:r>
            <w:r w:rsidR="00B442AD" w:rsidRPr="00582270">
              <w:t>three</w:t>
            </w:r>
            <w:r w:rsidR="00E344C6" w:rsidRPr="00582270">
              <w:t xml:space="preserve"> predefined data Types</w:t>
            </w:r>
            <w:r w:rsidRPr="00582270">
              <w:t xml:space="preserve"> which are built into the system and cannot be changed</w:t>
            </w:r>
            <w:r w:rsidR="00E344C6" w:rsidRPr="00582270">
              <w:t>:</w:t>
            </w:r>
          </w:p>
          <w:p w14:paraId="65F49A6A" w14:textId="77777777" w:rsidR="00E344C6" w:rsidRPr="00582270" w:rsidRDefault="00E23762" w:rsidP="00582270">
            <w:pPr>
              <w:pStyle w:val="iNormal"/>
              <w:tabs>
                <w:tab w:val="left" w:pos="1168"/>
              </w:tabs>
              <w:ind w:left="1168" w:hanging="1168"/>
            </w:pPr>
            <w:r w:rsidRPr="00582270">
              <w:rPr>
                <w:rStyle w:val="iOption"/>
              </w:rPr>
              <w:t>RAW</w:t>
            </w:r>
            <w:r w:rsidR="00E344C6" w:rsidRPr="00582270">
              <w:tab/>
              <w:t xml:space="preserve">indicates a file </w:t>
            </w:r>
            <w:r w:rsidR="00AC18CD">
              <w:t>that</w:t>
            </w:r>
            <w:r w:rsidR="00E344C6" w:rsidRPr="00582270">
              <w:t xml:space="preserve"> will be tested for known upload File Formats on file upload.</w:t>
            </w:r>
          </w:p>
          <w:p w14:paraId="73D4B563" w14:textId="77777777" w:rsidR="00B442AD" w:rsidRPr="00582270" w:rsidRDefault="00E23762" w:rsidP="00582270">
            <w:pPr>
              <w:pStyle w:val="iNormal"/>
              <w:tabs>
                <w:tab w:val="left" w:pos="1168"/>
              </w:tabs>
              <w:ind w:left="1168" w:hanging="1168"/>
            </w:pPr>
            <w:r w:rsidRPr="00582270">
              <w:rPr>
                <w:rStyle w:val="iOption"/>
              </w:rPr>
              <w:t>ERROR</w:t>
            </w:r>
            <w:r w:rsidR="00B442AD" w:rsidRPr="00582270">
              <w:rPr>
                <w:rStyle w:val="iOption"/>
              </w:rPr>
              <w:tab/>
            </w:r>
            <w:r w:rsidR="00AC18CD">
              <w:t>indicates a file that</w:t>
            </w:r>
            <w:r w:rsidR="00B442AD" w:rsidRPr="00582270">
              <w:t xml:space="preserve"> has failed to </w:t>
            </w:r>
            <w:r w:rsidR="008A44A8">
              <w:t xml:space="preserve">process or </w:t>
            </w:r>
            <w:r w:rsidR="00B442AD" w:rsidRPr="00582270">
              <w:t xml:space="preserve">upload correctly. </w:t>
            </w:r>
            <w:r w:rsidR="00CE0A35">
              <w:t xml:space="preserve">Errors typically occur on uploading </w:t>
            </w:r>
            <w:r w:rsidR="00B442AD" w:rsidRPr="00582270">
              <w:t>TOA5 files</w:t>
            </w:r>
            <w:r w:rsidR="00CE0A35">
              <w:t xml:space="preserve"> or on OCR or SR processing</w:t>
            </w:r>
            <w:r w:rsidRPr="00582270">
              <w:t xml:space="preserve">. </w:t>
            </w:r>
            <w:r w:rsidR="004A0857">
              <w:t xml:space="preserve">For OCR and SR processing, the output file will have this Type set. </w:t>
            </w:r>
            <w:r w:rsidR="00FB3E01" w:rsidRPr="00582270">
              <w:t>(</w:t>
            </w:r>
            <w:r w:rsidR="00B442AD" w:rsidRPr="00582270">
              <w:t xml:space="preserve">See </w:t>
            </w:r>
            <w:r w:rsidR="00C23447">
              <w:fldChar w:fldCharType="begin"/>
            </w:r>
            <w:r w:rsidR="00C23447">
              <w:instrText xml:space="preserve"> REF _Ref378839908 \r \h  \* MERGEFORMAT </w:instrText>
            </w:r>
            <w:r w:rsidR="00C23447">
              <w:fldChar w:fldCharType="separate"/>
            </w:r>
            <w:ins w:id="751" w:author="Cathryn Chamley" w:date="2015-12-15T14:03:00Z">
              <w:r w:rsidR="005066AC" w:rsidRPr="005066AC">
                <w:rPr>
                  <w:rStyle w:val="CrossReference"/>
                  <w:rPrChange w:id="752" w:author="Cathryn Chamley" w:date="2015-12-15T14:03:00Z">
                    <w:rPr/>
                  </w:rPrChange>
                </w:rPr>
                <w:t>7.3</w:t>
              </w:r>
            </w:ins>
            <w:del w:id="753" w:author="Cathryn Chamley" w:date="2015-12-15T14:03:00Z">
              <w:r w:rsidR="004F6915" w:rsidRPr="004F6915" w:rsidDel="005066AC">
                <w:rPr>
                  <w:rStyle w:val="CrossReference"/>
                </w:rPr>
                <w:delText>7.3</w:delText>
              </w:r>
            </w:del>
            <w:r w:rsidR="00C23447">
              <w:fldChar w:fldCharType="end"/>
            </w:r>
            <w:r w:rsidR="00B87B66" w:rsidRPr="00B87B66">
              <w:rPr>
                <w:rStyle w:val="CrossReference"/>
              </w:rPr>
              <w:t xml:space="preserve"> </w:t>
            </w:r>
            <w:r w:rsidR="00C23447">
              <w:fldChar w:fldCharType="begin"/>
            </w:r>
            <w:r w:rsidR="00C23447">
              <w:instrText xml:space="preserve"> REF _Ref378839908 \h  \* MERGEFORMAT </w:instrText>
            </w:r>
            <w:r w:rsidR="00C23447">
              <w:fldChar w:fldCharType="separate"/>
            </w:r>
            <w:commentRangeStart w:id="754"/>
            <w:ins w:id="755" w:author="Cathryn Chamley" w:date="2015-12-15T14:03:00Z">
              <w:r w:rsidR="005066AC" w:rsidRPr="005066AC">
                <w:rPr>
                  <w:rStyle w:val="CrossReference"/>
                  <w:rPrChange w:id="756" w:author="Cathryn Chamley" w:date="2015-12-15T14:03:00Z">
                    <w:rPr/>
                  </w:rPrChange>
                </w:rPr>
                <w:t>Uploading RAW TOA5 Data Files</w:t>
              </w:r>
            </w:ins>
            <w:commentRangeEnd w:id="754"/>
            <w:del w:id="757" w:author="Cathryn Chamley" w:date="2015-12-15T14:03:00Z">
              <w:r w:rsidR="004F6915" w:rsidRPr="004F6915" w:rsidDel="005066AC">
                <w:rPr>
                  <w:rStyle w:val="CrossReference"/>
                </w:rPr>
                <w:delText>Uploading RAW TOA5 Data Files</w:delText>
              </w:r>
            </w:del>
            <w:r w:rsidR="00C23447">
              <w:fldChar w:fldCharType="end"/>
            </w:r>
            <w:r w:rsidR="00B87B66">
              <w:t xml:space="preserve"> </w:t>
            </w:r>
            <w:r w:rsidR="00B442AD" w:rsidRPr="00582270">
              <w:t>for more information</w:t>
            </w:r>
            <w:r w:rsidR="00FB3E01" w:rsidRPr="00582270">
              <w:t xml:space="preserve"> about TOA5 </w:t>
            </w:r>
            <w:r w:rsidR="00415DC9">
              <w:t>Data File</w:t>
            </w:r>
            <w:r w:rsidR="009B7E78">
              <w:t>s</w:t>
            </w:r>
            <w:r w:rsidR="00CE0A35">
              <w:t xml:space="preserve"> and sections </w:t>
            </w:r>
            <w:r w:rsidR="00C23447">
              <w:fldChar w:fldCharType="begin"/>
            </w:r>
            <w:r w:rsidR="00C23447">
              <w:instrText xml:space="preserve"> REF _Ref377979077 \r \h  \* MERGEFORMAT </w:instrText>
            </w:r>
            <w:r w:rsidR="00C23447">
              <w:fldChar w:fldCharType="separate"/>
            </w:r>
            <w:ins w:id="758" w:author="Cathryn Chamley" w:date="2015-12-15T14:03:00Z">
              <w:r w:rsidR="005066AC" w:rsidRPr="005066AC">
                <w:rPr>
                  <w:rStyle w:val="CrossReference"/>
                  <w:rPrChange w:id="759" w:author="Cathryn Chamley" w:date="2015-12-15T14:03:00Z">
                    <w:rPr/>
                  </w:rPrChange>
                </w:rPr>
                <w:t>11.6.2</w:t>
              </w:r>
            </w:ins>
            <w:del w:id="760" w:author="Cathryn Chamley" w:date="2015-12-15T14:03:00Z">
              <w:r w:rsidR="004F6915" w:rsidRPr="004F6915" w:rsidDel="005066AC">
                <w:rPr>
                  <w:rStyle w:val="CrossReference"/>
                </w:rPr>
                <w:delText>11.6.2</w:delText>
              </w:r>
            </w:del>
            <w:r w:rsidR="00C23447">
              <w:fldChar w:fldCharType="end"/>
            </w:r>
            <w:r w:rsidR="00CE0A35">
              <w:t xml:space="preserve"> and </w:t>
            </w:r>
            <w:r w:rsidR="00C23447">
              <w:fldChar w:fldCharType="begin"/>
            </w:r>
            <w:r w:rsidR="00C23447">
              <w:instrText xml:space="preserve"> REF _Ref378325623 \r \h  \* MERGEFORMAT </w:instrText>
            </w:r>
            <w:r w:rsidR="00C23447">
              <w:fldChar w:fldCharType="separate"/>
            </w:r>
            <w:ins w:id="761" w:author="Cathryn Chamley" w:date="2015-12-15T14:03:00Z">
              <w:r w:rsidR="005066AC" w:rsidRPr="005066AC">
                <w:rPr>
                  <w:rStyle w:val="CrossReference"/>
                  <w:rPrChange w:id="762" w:author="Cathryn Chamley" w:date="2015-12-15T14:03:00Z">
                    <w:rPr/>
                  </w:rPrChange>
                </w:rPr>
                <w:t>11.6.3</w:t>
              </w:r>
            </w:ins>
            <w:del w:id="763" w:author="Cathryn Chamley" w:date="2015-12-15T14:03:00Z">
              <w:r w:rsidR="004F6915" w:rsidRPr="004F6915" w:rsidDel="005066AC">
                <w:rPr>
                  <w:rStyle w:val="CrossReference"/>
                </w:rPr>
                <w:delText>11.6.3</w:delText>
              </w:r>
            </w:del>
            <w:r w:rsidR="00C23447">
              <w:fldChar w:fldCharType="end"/>
            </w:r>
            <w:r w:rsidR="00CE0A35">
              <w:t xml:space="preserve"> for information on OCR and SR processing</w:t>
            </w:r>
            <w:r w:rsidR="00B442AD" w:rsidRPr="00582270">
              <w:t>.</w:t>
            </w:r>
            <w:r w:rsidR="00FB3E01" w:rsidRPr="00582270">
              <w:t>)</w:t>
            </w:r>
          </w:p>
          <w:p w14:paraId="423F91D9" w14:textId="77777777" w:rsidR="00F577A2" w:rsidRPr="00582270" w:rsidRDefault="00E23762" w:rsidP="00582270">
            <w:pPr>
              <w:pStyle w:val="iNormal"/>
              <w:tabs>
                <w:tab w:val="left" w:pos="1168"/>
              </w:tabs>
              <w:ind w:left="1168" w:hanging="1168"/>
            </w:pPr>
            <w:r w:rsidRPr="00582270">
              <w:rPr>
                <w:b/>
              </w:rPr>
              <w:t>PACKAGE</w:t>
            </w:r>
            <w:r w:rsidR="00E344C6" w:rsidRPr="00582270">
              <w:tab/>
            </w:r>
            <w:r w:rsidR="00F577A2" w:rsidRPr="00582270">
              <w:t xml:space="preserve">indicates a file containing a collection of </w:t>
            </w:r>
            <w:r w:rsidR="00415DC9">
              <w:t>Data File</w:t>
            </w:r>
            <w:r w:rsidR="009B7E78">
              <w:t>s</w:t>
            </w:r>
            <w:r w:rsidR="00F577A2" w:rsidRPr="00582270">
              <w:t xml:space="preserve"> which is intended for Publishing. See </w:t>
            </w:r>
            <w:r w:rsidR="00FD7F3B" w:rsidRPr="002E5280">
              <w:t xml:space="preserve">Chapter </w:t>
            </w:r>
            <w:r w:rsidR="00C23447">
              <w:fldChar w:fldCharType="begin"/>
            </w:r>
            <w:r w:rsidR="00C23447">
              <w:instrText xml:space="preserve"> REF _Ref351648922 \r \h  \* MERGEFORMAT </w:instrText>
            </w:r>
            <w:r w:rsidR="00C23447">
              <w:fldChar w:fldCharType="separate"/>
            </w:r>
            <w:r w:rsidR="005066AC">
              <w:t>9</w:t>
            </w:r>
            <w:r w:rsidR="00C23447">
              <w:fldChar w:fldCharType="end"/>
            </w:r>
            <w:r w:rsidR="00FD7F3B" w:rsidRPr="00B87B66">
              <w:t xml:space="preserve"> </w:t>
            </w:r>
            <w:r w:rsidR="00C23447">
              <w:fldChar w:fldCharType="begin"/>
            </w:r>
            <w:r w:rsidR="00C23447">
              <w:instrText xml:space="preserve"> REF _Ref351648922 \h  \* MERGEFORMAT </w:instrText>
            </w:r>
            <w:r w:rsidR="00C23447">
              <w:fldChar w:fldCharType="separate"/>
            </w:r>
            <w:ins w:id="764" w:author="Cathryn Chamley" w:date="2015-12-15T14:03:00Z">
              <w:r w:rsidR="005066AC" w:rsidRPr="005066AC">
                <w:rPr>
                  <w:rStyle w:val="CrossReference"/>
                  <w:rPrChange w:id="765" w:author="Cathryn Chamley" w:date="2015-12-15T14:03:00Z">
                    <w:rPr/>
                  </w:rPrChange>
                </w:rPr>
                <w:t>Publishing Your Data</w:t>
              </w:r>
            </w:ins>
            <w:del w:id="766" w:author="Cathryn Chamley" w:date="2015-12-15T14:03:00Z">
              <w:r w:rsidR="004F6915" w:rsidRPr="004F6915" w:rsidDel="005066AC">
                <w:rPr>
                  <w:rStyle w:val="CrossReference"/>
                </w:rPr>
                <w:delText>Publishing Your Data</w:delText>
              </w:r>
            </w:del>
            <w:r w:rsidR="00C23447">
              <w:fldChar w:fldCharType="end"/>
            </w:r>
            <w:r w:rsidR="00F577A2" w:rsidRPr="00582270">
              <w:t xml:space="preserve"> for more information.</w:t>
            </w:r>
          </w:p>
          <w:p w14:paraId="1BCB077A" w14:textId="77777777" w:rsidR="009E59A7" w:rsidRPr="00582270" w:rsidRDefault="00E23762" w:rsidP="00E23762">
            <w:pPr>
              <w:pStyle w:val="iNormal"/>
            </w:pPr>
            <w:r w:rsidRPr="00582270">
              <w:t xml:space="preserve">If </w:t>
            </w:r>
            <w:r w:rsidR="00B87B66">
              <w:t xml:space="preserve">the </w:t>
            </w:r>
            <w:r w:rsidRPr="00582270">
              <w:t>Type field has been set to one of the above predefined Types, it cannot be changed. If it has been set to one of the non-predefined Types, it can be changed, but only to another non-predefined Type.</w:t>
            </w:r>
          </w:p>
        </w:tc>
      </w:tr>
      <w:tr w:rsidR="00840870" w:rsidRPr="00582270" w14:paraId="68F56D69" w14:textId="77777777" w:rsidTr="00F537EB">
        <w:tc>
          <w:tcPr>
            <w:tcW w:w="2093" w:type="dxa"/>
            <w:shd w:val="clear" w:color="auto" w:fill="auto"/>
          </w:tcPr>
          <w:p w14:paraId="01CB890C" w14:textId="608CEC05" w:rsidR="00840870" w:rsidRPr="00582270" w:rsidRDefault="00840870" w:rsidP="00582270">
            <w:pPr>
              <w:pStyle w:val="iNormal"/>
              <w:jc w:val="left"/>
            </w:pPr>
            <w:r w:rsidRPr="00582270">
              <w:t>File Format</w:t>
            </w:r>
          </w:p>
        </w:tc>
        <w:tc>
          <w:tcPr>
            <w:tcW w:w="7229" w:type="dxa"/>
            <w:shd w:val="clear" w:color="auto" w:fill="auto"/>
          </w:tcPr>
          <w:p w14:paraId="78554A9A" w14:textId="77777777" w:rsidR="005F6944" w:rsidRDefault="005F6944" w:rsidP="00840870">
            <w:pPr>
              <w:pStyle w:val="iNormal"/>
            </w:pPr>
            <w:r>
              <w:t xml:space="preserve">This field will display the </w:t>
            </w:r>
            <w:r w:rsidR="009D2602">
              <w:t>MIME Type</w:t>
            </w:r>
            <w:r>
              <w:t xml:space="preserve"> of the </w:t>
            </w:r>
            <w:r w:rsidR="00415DC9">
              <w:t>Data File</w:t>
            </w:r>
            <w:r>
              <w:t xml:space="preserve"> in the standard format, such as </w:t>
            </w:r>
            <w:r w:rsidRPr="00371148">
              <w:rPr>
                <w:rStyle w:val="iOption"/>
              </w:rPr>
              <w:t>text/plain</w:t>
            </w:r>
            <w:r>
              <w:t xml:space="preserve"> or </w:t>
            </w:r>
            <w:r w:rsidRPr="00371148">
              <w:rPr>
                <w:rStyle w:val="iOption"/>
              </w:rPr>
              <w:t>image/jpeg</w:t>
            </w:r>
            <w:r>
              <w:t>.</w:t>
            </w:r>
          </w:p>
          <w:p w14:paraId="7B1BED74" w14:textId="4787F0BC" w:rsidR="00840870" w:rsidRPr="00582270" w:rsidRDefault="005F6944" w:rsidP="00840870">
            <w:pPr>
              <w:pStyle w:val="iNormal"/>
            </w:pPr>
            <w:r>
              <w:t xml:space="preserve">If the file is known to be a specific format which is handled by </w:t>
            </w:r>
            <w:r w:rsidR="00CF08BB">
              <w:t>DIVER</w:t>
            </w:r>
            <w:r>
              <w:t>, one of the</w:t>
            </w:r>
            <w:r w:rsidR="00B87B66">
              <w:t>se</w:t>
            </w:r>
            <w:r>
              <w:t xml:space="preserve"> following specific values may be shown.</w:t>
            </w:r>
          </w:p>
          <w:p w14:paraId="7971877A" w14:textId="77777777" w:rsidR="00840870" w:rsidRDefault="00840870" w:rsidP="00582270">
            <w:pPr>
              <w:pStyle w:val="iNormal"/>
              <w:ind w:left="1309" w:hanging="1309"/>
            </w:pPr>
            <w:r w:rsidRPr="00582270">
              <w:rPr>
                <w:rStyle w:val="iOption"/>
              </w:rPr>
              <w:t>TOA5</w:t>
            </w:r>
            <w:r w:rsidRPr="00582270">
              <w:tab/>
              <w:t>The file was inspected on upload and discovered to be TOA5 format. TOA5 files are processed dif</w:t>
            </w:r>
            <w:r w:rsidR="00FD7F3B" w:rsidRPr="00582270">
              <w:t xml:space="preserve">ferently on file upload. See section </w:t>
            </w:r>
            <w:r w:rsidR="00C23447">
              <w:fldChar w:fldCharType="begin"/>
            </w:r>
            <w:r w:rsidR="00C23447">
              <w:instrText xml:space="preserve"> REF _Ref378839908 \r \h  \* MERGEFORMAT </w:instrText>
            </w:r>
            <w:r w:rsidR="00C23447">
              <w:fldChar w:fldCharType="separate"/>
            </w:r>
            <w:ins w:id="767" w:author="Cathryn Chamley" w:date="2015-12-15T14:03:00Z">
              <w:r w:rsidR="005066AC" w:rsidRPr="005066AC">
                <w:rPr>
                  <w:rStyle w:val="CrossReference"/>
                  <w:rPrChange w:id="768" w:author="Cathryn Chamley" w:date="2015-12-15T14:03:00Z">
                    <w:rPr/>
                  </w:rPrChange>
                </w:rPr>
                <w:t>7.3</w:t>
              </w:r>
            </w:ins>
            <w:del w:id="769" w:author="Cathryn Chamley" w:date="2015-12-15T14:03:00Z">
              <w:r w:rsidR="004F6915" w:rsidRPr="004F6915" w:rsidDel="005066AC">
                <w:rPr>
                  <w:rStyle w:val="CrossReference"/>
                </w:rPr>
                <w:delText>7.3</w:delText>
              </w:r>
            </w:del>
            <w:r w:rsidR="00C23447">
              <w:fldChar w:fldCharType="end"/>
            </w:r>
            <w:r w:rsidR="00B87B66" w:rsidRPr="00B87B66">
              <w:rPr>
                <w:rStyle w:val="CrossReference"/>
              </w:rPr>
              <w:t xml:space="preserve"> </w:t>
            </w:r>
            <w:r w:rsidR="00C23447">
              <w:fldChar w:fldCharType="begin"/>
            </w:r>
            <w:r w:rsidR="00C23447">
              <w:instrText xml:space="preserve"> REF _Ref378839908 \h  \* MERGEFORMAT </w:instrText>
            </w:r>
            <w:r w:rsidR="00C23447">
              <w:fldChar w:fldCharType="separate"/>
            </w:r>
            <w:commentRangeStart w:id="770"/>
            <w:ins w:id="771" w:author="Cathryn Chamley" w:date="2015-12-15T14:03:00Z">
              <w:r w:rsidR="005066AC" w:rsidRPr="005066AC">
                <w:rPr>
                  <w:rStyle w:val="CrossReference"/>
                  <w:rPrChange w:id="772" w:author="Cathryn Chamley" w:date="2015-12-15T14:03:00Z">
                    <w:rPr/>
                  </w:rPrChange>
                </w:rPr>
                <w:t>Uploading RAW TOA5 Data Files</w:t>
              </w:r>
            </w:ins>
            <w:commentRangeEnd w:id="770"/>
            <w:del w:id="773" w:author="Cathryn Chamley" w:date="2015-12-15T14:03:00Z">
              <w:r w:rsidR="004F6915" w:rsidRPr="004F6915" w:rsidDel="005066AC">
                <w:rPr>
                  <w:rStyle w:val="CrossReference"/>
                </w:rPr>
                <w:delText>Uploading RAW TOA5 Data Files</w:delText>
              </w:r>
            </w:del>
            <w:r w:rsidR="00C23447">
              <w:fldChar w:fldCharType="end"/>
            </w:r>
            <w:r w:rsidR="00B87B66">
              <w:t xml:space="preserve"> </w:t>
            </w:r>
            <w:r w:rsidR="00FD7F3B" w:rsidRPr="00582270">
              <w:t>for more information.</w:t>
            </w:r>
          </w:p>
          <w:p w14:paraId="63A42839" w14:textId="6B99690B" w:rsidR="00EF07AF" w:rsidRDefault="00EF07AF" w:rsidP="00582270">
            <w:pPr>
              <w:pStyle w:val="iNormal"/>
              <w:ind w:left="1309" w:hanging="1309"/>
            </w:pPr>
            <w:r>
              <w:rPr>
                <w:rStyle w:val="iOption"/>
              </w:rPr>
              <w:t>NETCDF</w:t>
            </w:r>
            <w:r w:rsidRPr="00582270">
              <w:tab/>
              <w:t xml:space="preserve">The file was inspected on </w:t>
            </w:r>
            <w:r>
              <w:t>upload and discovered to be NetCDF</w:t>
            </w:r>
            <w:r w:rsidRPr="00582270">
              <w:t xml:space="preserve"> format. </w:t>
            </w:r>
          </w:p>
          <w:p w14:paraId="6604D331" w14:textId="62AF30CE" w:rsidR="00EF07AF" w:rsidRDefault="00EF07AF" w:rsidP="00582270">
            <w:pPr>
              <w:pStyle w:val="iNormal"/>
              <w:ind w:left="1309" w:hanging="1309"/>
            </w:pPr>
            <w:r>
              <w:rPr>
                <w:rStyle w:val="iOption"/>
              </w:rPr>
              <w:t>NCML</w:t>
            </w:r>
            <w:r w:rsidRPr="00582270">
              <w:tab/>
              <w:t xml:space="preserve">The file was inspected on upload and discovered to be </w:t>
            </w:r>
            <w:r>
              <w:t xml:space="preserve">in NcML </w:t>
            </w:r>
            <w:r w:rsidRPr="00582270">
              <w:t xml:space="preserve">format. </w:t>
            </w:r>
          </w:p>
          <w:p w14:paraId="13675BC5" w14:textId="77777777" w:rsidR="00840870" w:rsidRDefault="00840870" w:rsidP="00582270">
            <w:pPr>
              <w:pStyle w:val="iNormal"/>
              <w:ind w:left="1309" w:hanging="1309"/>
            </w:pPr>
            <w:r w:rsidRPr="00582270">
              <w:rPr>
                <w:rStyle w:val="iOption"/>
              </w:rPr>
              <w:t>BAGIT</w:t>
            </w:r>
            <w:r w:rsidRPr="00582270">
              <w:tab/>
              <w:t xml:space="preserve">The file is a Package which is formatted as a BAGIT ZIP file. See </w:t>
            </w:r>
            <w:r w:rsidR="00C23447">
              <w:fldChar w:fldCharType="begin"/>
            </w:r>
            <w:r w:rsidR="00C23447">
              <w:instrText xml:space="preserve"> REF _Ref351732800 \r \h  \* MERGEFORMAT </w:instrText>
            </w:r>
            <w:r w:rsidR="00C23447">
              <w:fldChar w:fldCharType="separate"/>
            </w:r>
            <w:ins w:id="774" w:author="Cathryn Chamley" w:date="2015-12-15T14:03:00Z">
              <w:r w:rsidR="005066AC" w:rsidRPr="005066AC">
                <w:rPr>
                  <w:rStyle w:val="CrossReference"/>
                  <w:rPrChange w:id="775" w:author="Cathryn Chamley" w:date="2015-12-15T14:03:00Z">
                    <w:rPr/>
                  </w:rPrChange>
                </w:rPr>
                <w:t>Appendix A -</w:t>
              </w:r>
            </w:ins>
            <w:del w:id="776" w:author="Cathryn Chamley" w:date="2015-12-15T14:03:00Z">
              <w:r w:rsidR="004F6915" w:rsidRPr="004F6915" w:rsidDel="005066AC">
                <w:rPr>
                  <w:rStyle w:val="CrossReference"/>
                </w:rPr>
                <w:delText>Appendix A -</w:delText>
              </w:r>
            </w:del>
            <w:r w:rsidR="00C23447">
              <w:fldChar w:fldCharType="end"/>
            </w:r>
            <w:r w:rsidR="00FD7F3B" w:rsidRPr="00582270">
              <w:rPr>
                <w:rStyle w:val="CrossReference"/>
              </w:rPr>
              <w:t xml:space="preserve"> </w:t>
            </w:r>
            <w:r w:rsidR="00C23447">
              <w:fldChar w:fldCharType="begin"/>
            </w:r>
            <w:r w:rsidR="00C23447">
              <w:instrText xml:space="preserve"> REF _Ref351732800 \h  \* MERGEFORMAT </w:instrText>
            </w:r>
            <w:r w:rsidR="00C23447">
              <w:fldChar w:fldCharType="separate"/>
            </w:r>
            <w:ins w:id="777" w:author="Cathryn Chamley" w:date="2015-12-15T14:03:00Z">
              <w:r w:rsidR="005066AC" w:rsidRPr="005066AC">
                <w:rPr>
                  <w:rStyle w:val="CrossReference"/>
                  <w:rPrChange w:id="778" w:author="Cathryn Chamley" w:date="2015-12-15T14:03:00Z">
                    <w:rPr/>
                  </w:rPrChange>
                </w:rPr>
                <w:t>The Bagit format</w:t>
              </w:r>
            </w:ins>
            <w:del w:id="779" w:author="Cathryn Chamley" w:date="2015-12-15T14:03:00Z">
              <w:r w:rsidR="004F6915" w:rsidRPr="004F6915" w:rsidDel="005066AC">
                <w:rPr>
                  <w:rStyle w:val="CrossReference"/>
                </w:rPr>
                <w:delText>The Bagit format</w:delText>
              </w:r>
            </w:del>
            <w:r w:rsidR="00C23447">
              <w:fldChar w:fldCharType="end"/>
            </w:r>
            <w:r w:rsidR="00FD7F3B" w:rsidRPr="00582270">
              <w:t xml:space="preserve"> </w:t>
            </w:r>
            <w:r w:rsidRPr="00582270">
              <w:t>for more information on BAGIT files.</w:t>
            </w:r>
          </w:p>
          <w:p w14:paraId="7F383F32" w14:textId="77777777" w:rsidR="00840870" w:rsidRPr="005F6944" w:rsidRDefault="005F6944" w:rsidP="00B87B66">
            <w:pPr>
              <w:pStyle w:val="iNormal"/>
            </w:pPr>
            <w:r w:rsidRPr="005F6944">
              <w:t xml:space="preserve">If the file format cannot be determined, this field will display </w:t>
            </w:r>
            <w:r w:rsidR="00840870" w:rsidRPr="005F6944">
              <w:rPr>
                <w:rStyle w:val="iOption"/>
              </w:rPr>
              <w:t>UNKNOWN</w:t>
            </w:r>
            <w:r w:rsidRPr="005F6944">
              <w:t>.</w:t>
            </w:r>
          </w:p>
          <w:p w14:paraId="2BDD6EEE" w14:textId="77777777" w:rsidR="009E59A7" w:rsidRPr="00582270" w:rsidRDefault="00FB3E01" w:rsidP="005F6944">
            <w:pPr>
              <w:pStyle w:val="iNormal"/>
            </w:pPr>
            <w:r w:rsidRPr="00582270">
              <w:t>The File</w:t>
            </w:r>
            <w:r w:rsidR="009E59A7" w:rsidRPr="00582270">
              <w:t xml:space="preserve"> Format is set automatically </w:t>
            </w:r>
            <w:r w:rsidR="005F6944">
              <w:t xml:space="preserve">when the </w:t>
            </w:r>
            <w:r w:rsidR="00415DC9">
              <w:t>Data File</w:t>
            </w:r>
            <w:r w:rsidR="005F6944">
              <w:t xml:space="preserve"> is uploaded or created</w:t>
            </w:r>
            <w:r w:rsidR="009E59A7" w:rsidRPr="00582270">
              <w:t>.</w:t>
            </w:r>
          </w:p>
        </w:tc>
      </w:tr>
      <w:tr w:rsidR="00840870" w:rsidRPr="00582270" w14:paraId="5CB5E43A" w14:textId="77777777" w:rsidTr="00F537EB">
        <w:trPr>
          <w:cantSplit/>
        </w:trPr>
        <w:tc>
          <w:tcPr>
            <w:tcW w:w="2093" w:type="dxa"/>
            <w:shd w:val="clear" w:color="auto" w:fill="auto"/>
          </w:tcPr>
          <w:p w14:paraId="2A7343E4" w14:textId="69ECF9C6" w:rsidR="00840870" w:rsidRPr="00582270" w:rsidRDefault="00840870" w:rsidP="00582270">
            <w:pPr>
              <w:pStyle w:val="iNormal"/>
              <w:jc w:val="left"/>
            </w:pPr>
            <w:r w:rsidRPr="00582270">
              <w:t>Description</w:t>
            </w:r>
          </w:p>
        </w:tc>
        <w:tc>
          <w:tcPr>
            <w:tcW w:w="7229" w:type="dxa"/>
            <w:shd w:val="clear" w:color="auto" w:fill="auto"/>
          </w:tcPr>
          <w:p w14:paraId="23004724" w14:textId="77777777" w:rsidR="00840870" w:rsidRPr="00582270" w:rsidRDefault="00840870" w:rsidP="00F577A2">
            <w:pPr>
              <w:pStyle w:val="iNormal"/>
            </w:pPr>
            <w:r w:rsidRPr="00582270">
              <w:t xml:space="preserve">The </w:t>
            </w:r>
            <w:r w:rsidR="00371148" w:rsidRPr="00582270">
              <w:t xml:space="preserve">Description </w:t>
            </w:r>
            <w:r w:rsidR="00F577A2" w:rsidRPr="00582270">
              <w:t xml:space="preserve">entered by the </w:t>
            </w:r>
            <w:r w:rsidR="001902BA" w:rsidRPr="00582270">
              <w:t>User</w:t>
            </w:r>
            <w:r w:rsidR="00F577A2" w:rsidRPr="00582270">
              <w:t xml:space="preserve"> to describe the contents of this file.</w:t>
            </w:r>
          </w:p>
        </w:tc>
      </w:tr>
      <w:tr w:rsidR="00840870" w:rsidRPr="00582270" w14:paraId="43C8C9F3" w14:textId="77777777" w:rsidTr="00F537EB">
        <w:trPr>
          <w:cantSplit/>
        </w:trPr>
        <w:tc>
          <w:tcPr>
            <w:tcW w:w="2093" w:type="dxa"/>
            <w:shd w:val="clear" w:color="auto" w:fill="auto"/>
          </w:tcPr>
          <w:p w14:paraId="49016F18" w14:textId="77777777" w:rsidR="00840870" w:rsidRPr="00582270" w:rsidRDefault="00840870" w:rsidP="00582270">
            <w:pPr>
              <w:pStyle w:val="iNormal"/>
              <w:jc w:val="left"/>
            </w:pPr>
            <w:r w:rsidRPr="00582270">
              <w:t>Tags</w:t>
            </w:r>
          </w:p>
        </w:tc>
        <w:tc>
          <w:tcPr>
            <w:tcW w:w="7229" w:type="dxa"/>
            <w:shd w:val="clear" w:color="auto" w:fill="auto"/>
          </w:tcPr>
          <w:p w14:paraId="570FC662" w14:textId="77777777" w:rsidR="00840870" w:rsidRDefault="00840870" w:rsidP="00DB6BC7">
            <w:pPr>
              <w:pStyle w:val="iNormal"/>
            </w:pPr>
            <w:r w:rsidRPr="00582270">
              <w:t xml:space="preserve">The file Tags are a set of flags that have been given </w:t>
            </w:r>
            <w:r w:rsidR="00A11F3A" w:rsidRPr="00582270">
              <w:t xml:space="preserve">by the </w:t>
            </w:r>
            <w:r w:rsidR="001902BA" w:rsidRPr="00582270">
              <w:t>U</w:t>
            </w:r>
            <w:r w:rsidR="00A11F3A" w:rsidRPr="00582270">
              <w:t xml:space="preserve">ser </w:t>
            </w:r>
            <w:r w:rsidRPr="00582270">
              <w:t xml:space="preserve">to the </w:t>
            </w:r>
            <w:r w:rsidR="00371148">
              <w:t>Data File</w:t>
            </w:r>
            <w:r w:rsidR="00371148" w:rsidRPr="00582270">
              <w:t xml:space="preserve"> </w:t>
            </w:r>
            <w:r w:rsidRPr="00582270">
              <w:t xml:space="preserve">from a constrained list </w:t>
            </w:r>
            <w:r w:rsidR="00FB3E01" w:rsidRPr="00582270">
              <w:t>of possibilities defined by your Application Administrator</w:t>
            </w:r>
            <w:r w:rsidRPr="00582270">
              <w:t>.</w:t>
            </w:r>
            <w:r w:rsidR="00FB3E01" w:rsidRPr="00582270">
              <w:t xml:space="preserve"> A </w:t>
            </w:r>
            <w:r w:rsidR="00371148">
              <w:t>Data File</w:t>
            </w:r>
            <w:r w:rsidR="00FB3E01" w:rsidRPr="00582270">
              <w:t xml:space="preserve"> may be assigned multiple Tags or no Tags at all.</w:t>
            </w:r>
          </w:p>
          <w:p w14:paraId="133A6F34" w14:textId="77777777" w:rsidR="00B35946" w:rsidRPr="00582270" w:rsidRDefault="00B35946" w:rsidP="00371148">
            <w:pPr>
              <w:pStyle w:val="iNormal"/>
            </w:pPr>
            <w:r>
              <w:t xml:space="preserve">It is recommended that </w:t>
            </w:r>
            <w:r w:rsidR="00371148">
              <w:t xml:space="preserve">for new work </w:t>
            </w:r>
            <w:r>
              <w:t>you use the newer Labels functionality instead of Tags. Labels provide the same functionality in a more flexible and comprehensive way.</w:t>
            </w:r>
          </w:p>
        </w:tc>
      </w:tr>
      <w:tr w:rsidR="0068100A" w:rsidRPr="00582270" w14:paraId="445EF14A" w14:textId="77777777" w:rsidTr="00F537EB">
        <w:trPr>
          <w:cantSplit/>
        </w:trPr>
        <w:tc>
          <w:tcPr>
            <w:tcW w:w="2093" w:type="dxa"/>
            <w:shd w:val="clear" w:color="auto" w:fill="auto"/>
          </w:tcPr>
          <w:p w14:paraId="08F841A1" w14:textId="77777777" w:rsidR="0068100A" w:rsidRPr="00582270" w:rsidRDefault="0068100A" w:rsidP="00582270">
            <w:pPr>
              <w:pStyle w:val="iNormal"/>
              <w:jc w:val="left"/>
            </w:pPr>
            <w:r>
              <w:t>Labels</w:t>
            </w:r>
          </w:p>
        </w:tc>
        <w:tc>
          <w:tcPr>
            <w:tcW w:w="7229" w:type="dxa"/>
            <w:shd w:val="clear" w:color="auto" w:fill="auto"/>
          </w:tcPr>
          <w:p w14:paraId="36FA6281" w14:textId="77777777" w:rsidR="00BD4CF9" w:rsidRDefault="00B35946" w:rsidP="00B35946">
            <w:pPr>
              <w:pStyle w:val="iNormal"/>
            </w:pPr>
            <w:r>
              <w:t xml:space="preserve">Labels are user-defined character strings which can be assigned to </w:t>
            </w:r>
            <w:r w:rsidR="00415DC9">
              <w:t>Data File</w:t>
            </w:r>
            <w:r w:rsidR="009B7E78">
              <w:t>s</w:t>
            </w:r>
            <w:r>
              <w:t xml:space="preserve"> to help identify or describe the </w:t>
            </w:r>
            <w:r w:rsidR="00415DC9">
              <w:t>Data File</w:t>
            </w:r>
            <w:r>
              <w:t xml:space="preserve">. </w:t>
            </w:r>
            <w:r w:rsidR="00BD4CF9">
              <w:t xml:space="preserve">Once defined, a </w:t>
            </w:r>
            <w:r w:rsidR="004A0857">
              <w:t xml:space="preserve">new </w:t>
            </w:r>
            <w:r w:rsidR="00BD4CF9">
              <w:t xml:space="preserve">Label is available for use </w:t>
            </w:r>
            <w:r w:rsidR="00B87B66">
              <w:t xml:space="preserve">by all Users </w:t>
            </w:r>
            <w:r w:rsidR="00BD4CF9">
              <w:t>across all files, Projects and Organisational Units.</w:t>
            </w:r>
          </w:p>
          <w:p w14:paraId="3EA1BE5D" w14:textId="77777777" w:rsidR="004A0857" w:rsidRDefault="00B35946" w:rsidP="00B35946">
            <w:pPr>
              <w:pStyle w:val="iNormal"/>
            </w:pPr>
            <w:r>
              <w:t xml:space="preserve">Multiple Labels can be assigned to any </w:t>
            </w:r>
            <w:r w:rsidR="00415DC9">
              <w:t>Data File</w:t>
            </w:r>
            <w:r>
              <w:t>.</w:t>
            </w:r>
          </w:p>
          <w:p w14:paraId="5E10C4E8" w14:textId="77777777" w:rsidR="00B35946" w:rsidRPr="00B35946" w:rsidRDefault="00B35946" w:rsidP="00B35946">
            <w:pPr>
              <w:pStyle w:val="iNormal"/>
            </w:pPr>
            <w:r>
              <w:t xml:space="preserve">This field lists all Labels which are assigned to this </w:t>
            </w:r>
            <w:r w:rsidR="00415DC9">
              <w:t>Data File</w:t>
            </w:r>
            <w:r>
              <w:t>.</w:t>
            </w:r>
          </w:p>
        </w:tc>
      </w:tr>
      <w:tr w:rsidR="00840870" w:rsidRPr="00582270" w14:paraId="3FBEE28F" w14:textId="77777777" w:rsidTr="00F537EB">
        <w:trPr>
          <w:cantSplit/>
        </w:trPr>
        <w:tc>
          <w:tcPr>
            <w:tcW w:w="2093" w:type="dxa"/>
            <w:shd w:val="clear" w:color="auto" w:fill="auto"/>
          </w:tcPr>
          <w:p w14:paraId="095B8B23" w14:textId="77777777" w:rsidR="00840870" w:rsidRPr="00582270" w:rsidRDefault="004725C5" w:rsidP="00B87B66">
            <w:pPr>
              <w:pStyle w:val="iNormal"/>
              <w:jc w:val="left"/>
            </w:pPr>
            <w:r>
              <w:t>Project</w:t>
            </w:r>
            <w:r w:rsidR="002F54FB">
              <w:br/>
              <w:t xml:space="preserve">(this </w:t>
            </w:r>
            <w:r w:rsidR="004D304C">
              <w:t xml:space="preserve">name </w:t>
            </w:r>
            <w:r w:rsidR="002F54FB">
              <w:t xml:space="preserve">will be replaced </w:t>
            </w:r>
            <w:r w:rsidR="00B87B66">
              <w:t>by</w:t>
            </w:r>
            <w:r w:rsidR="002F54FB">
              <w:t xml:space="preserve"> your system’s tailored term)</w:t>
            </w:r>
          </w:p>
        </w:tc>
        <w:tc>
          <w:tcPr>
            <w:tcW w:w="7229" w:type="dxa"/>
            <w:shd w:val="clear" w:color="auto" w:fill="auto"/>
          </w:tcPr>
          <w:p w14:paraId="17F57CBB" w14:textId="77777777" w:rsidR="00840870" w:rsidRPr="00582270" w:rsidRDefault="00A11F3A" w:rsidP="00B87B66">
            <w:pPr>
              <w:pStyle w:val="iNormal"/>
            </w:pPr>
            <w:r w:rsidRPr="00582270">
              <w:t>This</w:t>
            </w:r>
            <w:r w:rsidR="00840870" w:rsidRPr="00582270">
              <w:t xml:space="preserve"> field indicates which </w:t>
            </w:r>
            <w:r w:rsidR="004725C5">
              <w:t>Project</w:t>
            </w:r>
            <w:r w:rsidR="00023111">
              <w:t xml:space="preserve"> </w:t>
            </w:r>
            <w:r w:rsidR="00840870" w:rsidRPr="00582270">
              <w:t xml:space="preserve">produced the </w:t>
            </w:r>
            <w:r w:rsidR="004D304C">
              <w:t>Data File</w:t>
            </w:r>
            <w:r w:rsidR="00840870" w:rsidRPr="00582270">
              <w:t xml:space="preserve">. </w:t>
            </w:r>
            <w:r w:rsidR="001902BA" w:rsidRPr="00582270">
              <w:t>A</w:t>
            </w:r>
            <w:r w:rsidR="00840870" w:rsidRPr="00582270">
              <w:t xml:space="preserve"> </w:t>
            </w:r>
            <w:r w:rsidR="004D304C">
              <w:t>Data File</w:t>
            </w:r>
            <w:r w:rsidR="004D304C" w:rsidRPr="00582270">
              <w:t xml:space="preserve"> </w:t>
            </w:r>
            <w:r w:rsidRPr="00582270">
              <w:t>can</w:t>
            </w:r>
            <w:r w:rsidR="00840870" w:rsidRPr="00582270">
              <w:t xml:space="preserve"> be associated with </w:t>
            </w:r>
            <w:r w:rsidRPr="00582270">
              <w:t>only</w:t>
            </w:r>
            <w:r w:rsidR="00840870" w:rsidRPr="00582270">
              <w:t xml:space="preserve"> one </w:t>
            </w:r>
            <w:r w:rsidR="004725C5">
              <w:t>Project</w:t>
            </w:r>
            <w:r w:rsidR="00840870" w:rsidRPr="00582270">
              <w:t xml:space="preserve">. Any </w:t>
            </w:r>
            <w:r w:rsidR="001902BA" w:rsidRPr="00582270">
              <w:t>User</w:t>
            </w:r>
            <w:r w:rsidR="00840870" w:rsidRPr="00582270">
              <w:t xml:space="preserve"> can create </w:t>
            </w:r>
            <w:r w:rsidR="00743B5A">
              <w:t>Projects</w:t>
            </w:r>
            <w:r w:rsidR="00840870" w:rsidRPr="00582270">
              <w:t xml:space="preserve">. </w:t>
            </w:r>
            <w:r w:rsidR="0068100A" w:rsidRPr="00582270">
              <w:t xml:space="preserve">See </w:t>
            </w:r>
            <w:r w:rsidR="0068100A" w:rsidRPr="002E5280">
              <w:t xml:space="preserve">Chapter </w:t>
            </w:r>
            <w:r w:rsidR="00C23447">
              <w:fldChar w:fldCharType="begin"/>
            </w:r>
            <w:r w:rsidR="00C23447">
              <w:instrText xml:space="preserve"> REF _Ref351965455 \r \h  \* MERGEFORMAT </w:instrText>
            </w:r>
            <w:r w:rsidR="00C23447">
              <w:fldChar w:fldCharType="separate"/>
            </w:r>
            <w:r w:rsidR="005066AC">
              <w:t>5</w:t>
            </w:r>
            <w:r w:rsidR="00C23447">
              <w:fldChar w:fldCharType="end"/>
            </w:r>
            <w:r w:rsidR="00B87B66" w:rsidRPr="00B87B66">
              <w:t xml:space="preserve"> </w:t>
            </w:r>
            <w:r w:rsidR="00C23447">
              <w:fldChar w:fldCharType="begin"/>
            </w:r>
            <w:r w:rsidR="00C23447">
              <w:instrText xml:space="preserve"> REF _Ref377645911 \h  \* MERGEFORMAT </w:instrText>
            </w:r>
            <w:r w:rsidR="00C23447">
              <w:fldChar w:fldCharType="separate"/>
            </w:r>
            <w:ins w:id="780" w:author="Cathryn Chamley" w:date="2015-12-15T14:03:00Z">
              <w:r w:rsidR="005066AC" w:rsidRPr="005066AC">
                <w:rPr>
                  <w:rStyle w:val="CrossReference"/>
                  <w:rPrChange w:id="781" w:author="Cathryn Chamley" w:date="2015-12-15T14:03:00Z">
                    <w:rPr/>
                  </w:rPrChange>
                </w:rPr>
                <w:t>Organisational Units and Projects</w:t>
              </w:r>
            </w:ins>
            <w:del w:id="782" w:author="Cathryn Chamley" w:date="2015-12-15T14:03:00Z">
              <w:r w:rsidR="004F6915" w:rsidRPr="004F6915" w:rsidDel="005066AC">
                <w:rPr>
                  <w:rStyle w:val="CrossReference"/>
                </w:rPr>
                <w:delText>Organisational Units and Projects</w:delText>
              </w:r>
            </w:del>
            <w:r w:rsidR="00C23447">
              <w:fldChar w:fldCharType="end"/>
            </w:r>
            <w:r w:rsidR="00B87B66">
              <w:t xml:space="preserve"> f</w:t>
            </w:r>
            <w:r w:rsidR="0068100A" w:rsidRPr="00582270">
              <w:t>or more information</w:t>
            </w:r>
            <w:r w:rsidR="00F577A2" w:rsidRPr="00582270">
              <w:t>.</w:t>
            </w:r>
          </w:p>
        </w:tc>
      </w:tr>
      <w:tr w:rsidR="00840870" w:rsidRPr="00582270" w14:paraId="43A1FD87" w14:textId="77777777" w:rsidTr="00F537EB">
        <w:trPr>
          <w:cantSplit/>
        </w:trPr>
        <w:tc>
          <w:tcPr>
            <w:tcW w:w="2093" w:type="dxa"/>
            <w:shd w:val="clear" w:color="auto" w:fill="auto"/>
          </w:tcPr>
          <w:p w14:paraId="19064C83" w14:textId="77777777" w:rsidR="00840870" w:rsidRPr="00582270" w:rsidRDefault="004725C5" w:rsidP="00B87B66">
            <w:pPr>
              <w:pStyle w:val="iNormal"/>
              <w:jc w:val="left"/>
            </w:pPr>
            <w:r w:rsidRPr="004725C5">
              <w:t>Organisational Unit</w:t>
            </w:r>
            <w:r w:rsidR="002F54FB">
              <w:br/>
              <w:t xml:space="preserve">(this </w:t>
            </w:r>
            <w:r w:rsidR="004D304C">
              <w:t xml:space="preserve">name </w:t>
            </w:r>
            <w:r w:rsidR="002F54FB">
              <w:t xml:space="preserve">will be replaced </w:t>
            </w:r>
            <w:r w:rsidR="00B87B66">
              <w:t>by</w:t>
            </w:r>
            <w:r w:rsidR="002F54FB">
              <w:t xml:space="preserve"> your system’s tailored term)</w:t>
            </w:r>
          </w:p>
        </w:tc>
        <w:tc>
          <w:tcPr>
            <w:tcW w:w="7229" w:type="dxa"/>
            <w:shd w:val="clear" w:color="auto" w:fill="auto"/>
          </w:tcPr>
          <w:p w14:paraId="21B1F8C9" w14:textId="77777777" w:rsidR="00840870" w:rsidRPr="00582270" w:rsidRDefault="00F577A2" w:rsidP="00B87B66">
            <w:pPr>
              <w:pStyle w:val="iNormal"/>
            </w:pPr>
            <w:r w:rsidRPr="00582270">
              <w:t xml:space="preserve">The </w:t>
            </w:r>
            <w:r w:rsidR="000D273B" w:rsidRPr="000D273B">
              <w:t>Organisational Unit</w:t>
            </w:r>
            <w:r w:rsidR="00023111">
              <w:t xml:space="preserve"> </w:t>
            </w:r>
            <w:r w:rsidRPr="00582270">
              <w:t xml:space="preserve">field indicates which </w:t>
            </w:r>
            <w:r w:rsidR="000D273B" w:rsidRPr="000D273B">
              <w:t>Organisational Unit</w:t>
            </w:r>
            <w:r w:rsidR="00023111">
              <w:t xml:space="preserve"> is associated with </w:t>
            </w:r>
            <w:r w:rsidRPr="00582270">
              <w:t xml:space="preserve">the above </w:t>
            </w:r>
            <w:r w:rsidR="00743B5A">
              <w:t>Project</w:t>
            </w:r>
            <w:r w:rsidRPr="00582270">
              <w:t xml:space="preserve">. Each </w:t>
            </w:r>
            <w:r w:rsidR="004D304C">
              <w:t>Data File</w:t>
            </w:r>
            <w:r w:rsidR="004D304C" w:rsidRPr="00582270">
              <w:t xml:space="preserve"> </w:t>
            </w:r>
            <w:r w:rsidRPr="00582270">
              <w:t xml:space="preserve">must be associated with exactly one </w:t>
            </w:r>
            <w:r w:rsidR="000D273B" w:rsidRPr="000D273B">
              <w:t>Organisational Unit</w:t>
            </w:r>
            <w:r w:rsidRPr="00582270">
              <w:t xml:space="preserve">. Any </w:t>
            </w:r>
            <w:r w:rsidR="001902BA" w:rsidRPr="00582270">
              <w:t>User</w:t>
            </w:r>
            <w:r w:rsidRPr="00582270">
              <w:t xml:space="preserve"> can create </w:t>
            </w:r>
            <w:r w:rsidR="007F709C" w:rsidRPr="007F709C">
              <w:t>Organisational Unit</w:t>
            </w:r>
            <w:r w:rsidR="007F709C">
              <w:t>s</w:t>
            </w:r>
            <w:r w:rsidRPr="00582270">
              <w:t xml:space="preserve">. </w:t>
            </w:r>
            <w:r w:rsidR="009E59A7" w:rsidRPr="00582270">
              <w:t xml:space="preserve">The </w:t>
            </w:r>
            <w:r w:rsidR="000D273B" w:rsidRPr="000D273B">
              <w:t>Organisational Unit</w:t>
            </w:r>
            <w:r w:rsidR="00023111">
              <w:t xml:space="preserve"> </w:t>
            </w:r>
            <w:r w:rsidR="009E59A7" w:rsidRPr="00582270">
              <w:t xml:space="preserve">field cannot be directly set. Its value is copied from the </w:t>
            </w:r>
            <w:r w:rsidR="000D273B" w:rsidRPr="000D273B">
              <w:t>Organisational Unit</w:t>
            </w:r>
            <w:r w:rsidR="00023111">
              <w:t xml:space="preserve"> </w:t>
            </w:r>
            <w:r w:rsidR="009E59A7" w:rsidRPr="00582270">
              <w:t xml:space="preserve">field in the selected </w:t>
            </w:r>
            <w:r w:rsidR="00743B5A">
              <w:t>Project</w:t>
            </w:r>
            <w:r w:rsidR="009E59A7" w:rsidRPr="00582270">
              <w:t xml:space="preserve">. </w:t>
            </w:r>
            <w:r w:rsidRPr="00582270">
              <w:t xml:space="preserve">See </w:t>
            </w:r>
            <w:r w:rsidR="00FD7F3B" w:rsidRPr="002E5280">
              <w:t xml:space="preserve">Chapter </w:t>
            </w:r>
            <w:r w:rsidR="00C23447">
              <w:fldChar w:fldCharType="begin"/>
            </w:r>
            <w:r w:rsidR="00C23447">
              <w:instrText xml:space="preserve"> REF _Ref351965455 \r \h  \* MERGEFORMAT </w:instrText>
            </w:r>
            <w:r w:rsidR="00C23447">
              <w:fldChar w:fldCharType="separate"/>
            </w:r>
            <w:r w:rsidR="005066AC">
              <w:t>5</w:t>
            </w:r>
            <w:r w:rsidR="00C23447">
              <w:fldChar w:fldCharType="end"/>
            </w:r>
            <w:r w:rsidR="005F6944">
              <w:t xml:space="preserve"> </w:t>
            </w:r>
            <w:r w:rsidR="00C23447">
              <w:fldChar w:fldCharType="begin"/>
            </w:r>
            <w:r w:rsidR="00C23447">
              <w:instrText xml:space="preserve"> REF _Ref377645937 \h  \* MERGEFORMAT </w:instrText>
            </w:r>
            <w:r w:rsidR="00C23447">
              <w:fldChar w:fldCharType="separate"/>
            </w:r>
            <w:ins w:id="783" w:author="Cathryn Chamley" w:date="2015-12-15T14:03:00Z">
              <w:r w:rsidR="005066AC" w:rsidRPr="005066AC">
                <w:rPr>
                  <w:rStyle w:val="CrossReference"/>
                  <w:rPrChange w:id="784" w:author="Cathryn Chamley" w:date="2015-12-15T14:03:00Z">
                    <w:rPr/>
                  </w:rPrChange>
                </w:rPr>
                <w:t>Organisational Units and Projects</w:t>
              </w:r>
            </w:ins>
            <w:del w:id="785" w:author="Cathryn Chamley" w:date="2015-12-15T14:03:00Z">
              <w:r w:rsidR="004F6915" w:rsidRPr="004F6915" w:rsidDel="005066AC">
                <w:rPr>
                  <w:rStyle w:val="CrossReference"/>
                </w:rPr>
                <w:delText>Organisational Units and Projects</w:delText>
              </w:r>
            </w:del>
            <w:r w:rsidR="00C23447">
              <w:fldChar w:fldCharType="end"/>
            </w:r>
            <w:r w:rsidR="005F6944">
              <w:t xml:space="preserve"> </w:t>
            </w:r>
            <w:r w:rsidRPr="00582270">
              <w:t>for more information.</w:t>
            </w:r>
          </w:p>
        </w:tc>
      </w:tr>
      <w:tr w:rsidR="00840870" w:rsidRPr="00582270" w14:paraId="27EE9B96" w14:textId="77777777" w:rsidTr="00F537EB">
        <w:trPr>
          <w:cantSplit/>
        </w:trPr>
        <w:tc>
          <w:tcPr>
            <w:tcW w:w="2093" w:type="dxa"/>
            <w:shd w:val="clear" w:color="auto" w:fill="auto"/>
          </w:tcPr>
          <w:p w14:paraId="3887FAF6" w14:textId="77777777" w:rsidR="00840870" w:rsidRPr="00582270" w:rsidRDefault="00840870" w:rsidP="00582270">
            <w:pPr>
              <w:pStyle w:val="iNormal"/>
              <w:jc w:val="left"/>
            </w:pPr>
            <w:r w:rsidRPr="00582270">
              <w:t>Date added</w:t>
            </w:r>
          </w:p>
        </w:tc>
        <w:tc>
          <w:tcPr>
            <w:tcW w:w="7229" w:type="dxa"/>
            <w:shd w:val="clear" w:color="auto" w:fill="auto"/>
          </w:tcPr>
          <w:p w14:paraId="53B37DD1" w14:textId="77777777" w:rsidR="009E59A7" w:rsidRPr="00582270" w:rsidRDefault="00D2127E" w:rsidP="005F6944">
            <w:pPr>
              <w:pStyle w:val="iNormal"/>
            </w:pPr>
            <w:r w:rsidRPr="00582270">
              <w:t xml:space="preserve">The date on which this </w:t>
            </w:r>
            <w:r w:rsidR="004D304C">
              <w:t>Data File</w:t>
            </w:r>
            <w:r w:rsidR="004D304C" w:rsidRPr="00582270">
              <w:t xml:space="preserve"> </w:t>
            </w:r>
            <w:r w:rsidRPr="00582270">
              <w:t xml:space="preserve">was added to the database. For Packages, it’s the date on which </w:t>
            </w:r>
            <w:r w:rsidR="00FB3E01" w:rsidRPr="00582270">
              <w:t xml:space="preserve">the package was created. </w:t>
            </w:r>
            <w:r w:rsidR="009E59A7" w:rsidRPr="00582270">
              <w:t xml:space="preserve">This field is set automatically by the </w:t>
            </w:r>
            <w:r w:rsidR="00FB3E01" w:rsidRPr="00582270">
              <w:t>s</w:t>
            </w:r>
            <w:r w:rsidR="00523659" w:rsidRPr="00582270">
              <w:t>ystem</w:t>
            </w:r>
            <w:r w:rsidR="009E59A7" w:rsidRPr="00582270">
              <w:t>.</w:t>
            </w:r>
          </w:p>
        </w:tc>
      </w:tr>
      <w:tr w:rsidR="0068100A" w:rsidRPr="00582270" w14:paraId="7BBBC5E0" w14:textId="77777777" w:rsidTr="00F537EB">
        <w:trPr>
          <w:cantSplit/>
        </w:trPr>
        <w:tc>
          <w:tcPr>
            <w:tcW w:w="2093" w:type="dxa"/>
            <w:shd w:val="clear" w:color="auto" w:fill="auto"/>
          </w:tcPr>
          <w:p w14:paraId="07D3891C" w14:textId="77777777" w:rsidR="0068100A" w:rsidRPr="00582270" w:rsidRDefault="0068100A" w:rsidP="006273E1">
            <w:pPr>
              <w:pStyle w:val="iNormal"/>
              <w:jc w:val="left"/>
            </w:pPr>
            <w:r w:rsidRPr="00582270">
              <w:t>Creation Status</w:t>
            </w:r>
          </w:p>
        </w:tc>
        <w:tc>
          <w:tcPr>
            <w:tcW w:w="7229" w:type="dxa"/>
            <w:shd w:val="clear" w:color="auto" w:fill="auto"/>
          </w:tcPr>
          <w:p w14:paraId="593FB2D0" w14:textId="77777777" w:rsidR="0068100A" w:rsidRPr="00582270" w:rsidRDefault="0068100A" w:rsidP="00DA5E86">
            <w:pPr>
              <w:pStyle w:val="iNormal"/>
            </w:pPr>
            <w:r w:rsidRPr="00582270">
              <w:t xml:space="preserve">This field tracks the progress of </w:t>
            </w:r>
            <w:r w:rsidR="004D304C">
              <w:t>background file</w:t>
            </w:r>
            <w:r w:rsidRPr="00582270">
              <w:t xml:space="preserve"> creation</w:t>
            </w:r>
            <w:r w:rsidR="00D53619">
              <w:t xml:space="preserve">, such as </w:t>
            </w:r>
            <w:r w:rsidR="004A0857">
              <w:t xml:space="preserve">the </w:t>
            </w:r>
            <w:r w:rsidR="00D53619">
              <w:t xml:space="preserve">creation of Package .ZIP files or </w:t>
            </w:r>
            <w:r w:rsidR="00DA5E86">
              <w:t xml:space="preserve">the processing of </w:t>
            </w:r>
            <w:r w:rsidR="00D53619">
              <w:t>OCR and SR</w:t>
            </w:r>
            <w:r w:rsidRPr="00582270">
              <w:t xml:space="preserve">. Valid Status values are QUEUED, </w:t>
            </w:r>
            <w:r>
              <w:t xml:space="preserve">WORKING, </w:t>
            </w:r>
            <w:r w:rsidRPr="00582270">
              <w:t>COMPLETED</w:t>
            </w:r>
            <w:r>
              <w:t xml:space="preserve"> and FAILED</w:t>
            </w:r>
            <w:r w:rsidRPr="00582270">
              <w:t xml:space="preserve">. </w:t>
            </w:r>
            <w:r w:rsidR="00D53619">
              <w:t>For Package .ZIP file creation, it works together with the “Packaging Progress Field”.</w:t>
            </w:r>
            <w:r w:rsidR="00DA5E86">
              <w:t xml:space="preserve"> For OCR and SR processing, this Status is applied to the output file.</w:t>
            </w:r>
          </w:p>
        </w:tc>
      </w:tr>
      <w:tr w:rsidR="00840870" w:rsidRPr="00582270" w14:paraId="2538DD43" w14:textId="77777777" w:rsidTr="00F537EB">
        <w:trPr>
          <w:cantSplit/>
        </w:trPr>
        <w:tc>
          <w:tcPr>
            <w:tcW w:w="2093" w:type="dxa"/>
            <w:shd w:val="clear" w:color="auto" w:fill="auto"/>
          </w:tcPr>
          <w:p w14:paraId="6DA32D4A" w14:textId="77777777" w:rsidR="00840870" w:rsidRPr="00582270" w:rsidRDefault="00840870" w:rsidP="00582270">
            <w:pPr>
              <w:pStyle w:val="iNormal"/>
              <w:jc w:val="left"/>
            </w:pPr>
            <w:r w:rsidRPr="00582270">
              <w:t>Size</w:t>
            </w:r>
          </w:p>
        </w:tc>
        <w:tc>
          <w:tcPr>
            <w:tcW w:w="7229" w:type="dxa"/>
            <w:shd w:val="clear" w:color="auto" w:fill="auto"/>
          </w:tcPr>
          <w:p w14:paraId="280D6718" w14:textId="77777777" w:rsidR="00840870" w:rsidRPr="00582270" w:rsidRDefault="00D2127E" w:rsidP="004E137E">
            <w:pPr>
              <w:pStyle w:val="iNormal"/>
            </w:pPr>
            <w:r w:rsidRPr="00582270">
              <w:t>The size of this file.</w:t>
            </w:r>
            <w:r w:rsidR="009E59A7" w:rsidRPr="00582270">
              <w:t xml:space="preserve"> This field is set automatically by the </w:t>
            </w:r>
            <w:r w:rsidR="00FB3E01" w:rsidRPr="00582270">
              <w:t>s</w:t>
            </w:r>
            <w:r w:rsidR="00523659" w:rsidRPr="00582270">
              <w:t>ystem</w:t>
            </w:r>
            <w:r w:rsidR="00DA20A1" w:rsidRPr="00582270">
              <w:t xml:space="preserve"> when a file is uploaded</w:t>
            </w:r>
            <w:r w:rsidR="00AC18CD">
              <w:t xml:space="preserve"> or a Package is created</w:t>
            </w:r>
            <w:r w:rsidR="009E59A7" w:rsidRPr="00582270">
              <w:t>.</w:t>
            </w:r>
            <w:r w:rsidR="00DA20A1" w:rsidRPr="00582270">
              <w:t xml:space="preserve"> </w:t>
            </w:r>
            <w:r w:rsidR="004E137E">
              <w:t>For Packages, OCR output and SR output, this field will show zero until the processing has completed without error.</w:t>
            </w:r>
          </w:p>
        </w:tc>
      </w:tr>
      <w:tr w:rsidR="00AC18CD" w:rsidRPr="00582270" w14:paraId="410D0695" w14:textId="77777777" w:rsidTr="00F537EB">
        <w:trPr>
          <w:cantSplit/>
        </w:trPr>
        <w:tc>
          <w:tcPr>
            <w:tcW w:w="2093" w:type="dxa"/>
            <w:shd w:val="clear" w:color="auto" w:fill="auto"/>
          </w:tcPr>
          <w:p w14:paraId="118D0924" w14:textId="77777777" w:rsidR="00AC18CD" w:rsidRPr="00582270" w:rsidRDefault="00AC18CD" w:rsidP="00AC18CD">
            <w:pPr>
              <w:pStyle w:val="iNormal"/>
              <w:jc w:val="left"/>
            </w:pPr>
            <w:r>
              <w:t>Packaging progress</w:t>
            </w:r>
          </w:p>
        </w:tc>
        <w:tc>
          <w:tcPr>
            <w:tcW w:w="7229" w:type="dxa"/>
            <w:shd w:val="clear" w:color="auto" w:fill="auto"/>
          </w:tcPr>
          <w:p w14:paraId="6AA46D96" w14:textId="77777777" w:rsidR="00AC18CD" w:rsidRPr="00582270" w:rsidRDefault="00AC18CD" w:rsidP="003D7626">
            <w:pPr>
              <w:pStyle w:val="iNormal"/>
            </w:pPr>
            <w:r w:rsidRPr="00582270">
              <w:t xml:space="preserve">This </w:t>
            </w:r>
            <w:r>
              <w:t xml:space="preserve">is a temporary </w:t>
            </w:r>
            <w:r w:rsidRPr="00582270">
              <w:t xml:space="preserve">field </w:t>
            </w:r>
            <w:r>
              <w:t xml:space="preserve">that is only available while a Package is being created. This field </w:t>
            </w:r>
            <w:r w:rsidRPr="00582270">
              <w:t xml:space="preserve">tracks the progress of Package </w:t>
            </w:r>
            <w:r>
              <w:t>creation</w:t>
            </w:r>
            <w:r w:rsidR="003D7626">
              <w:t xml:space="preserve"> by showing</w:t>
            </w:r>
            <w:r>
              <w:t xml:space="preserve"> </w:t>
            </w:r>
            <w:r w:rsidRPr="00582270">
              <w:t xml:space="preserve">the progressive number of bytes </w:t>
            </w:r>
            <w:r w:rsidR="00BE118B">
              <w:t>that</w:t>
            </w:r>
            <w:r w:rsidRPr="00582270">
              <w:t xml:space="preserve"> have been packaged</w:t>
            </w:r>
            <w:r w:rsidR="003D7626">
              <w:t xml:space="preserve"> so far</w:t>
            </w:r>
            <w:r w:rsidRPr="00582270">
              <w:t xml:space="preserve">. See </w:t>
            </w:r>
            <w:r w:rsidR="00A87DD0">
              <w:t>section</w:t>
            </w:r>
            <w:r w:rsidRPr="00582270">
              <w:t xml:space="preserve"> </w:t>
            </w:r>
            <w:r w:rsidR="00C23447">
              <w:fldChar w:fldCharType="begin"/>
            </w:r>
            <w:r w:rsidR="00C23447">
              <w:instrText xml:space="preserve"> REF _Ref351561800 \r \h  \* MERGEFORMAT </w:instrText>
            </w:r>
            <w:r w:rsidR="00C23447">
              <w:fldChar w:fldCharType="separate"/>
            </w:r>
            <w:ins w:id="786" w:author="Cathryn Chamley" w:date="2015-12-15T14:03:00Z">
              <w:r w:rsidR="005066AC" w:rsidRPr="005066AC">
                <w:rPr>
                  <w:rStyle w:val="CrossReference"/>
                  <w:rPrChange w:id="787" w:author="Cathryn Chamley" w:date="2015-12-15T14:03:00Z">
                    <w:rPr/>
                  </w:rPrChange>
                </w:rPr>
                <w:t>9.1</w:t>
              </w:r>
            </w:ins>
            <w:del w:id="788" w:author="Cathryn Chamley" w:date="2015-12-15T14:03:00Z">
              <w:r w:rsidR="004F6915" w:rsidRPr="004F6915" w:rsidDel="005066AC">
                <w:rPr>
                  <w:rStyle w:val="CrossReference"/>
                </w:rPr>
                <w:delText>9.1</w:delText>
              </w:r>
            </w:del>
            <w:r w:rsidR="00C23447">
              <w:fldChar w:fldCharType="end"/>
            </w:r>
            <w:r w:rsidRPr="00582270">
              <w:rPr>
                <w:rStyle w:val="CrossReference"/>
              </w:rPr>
              <w:t xml:space="preserve"> </w:t>
            </w:r>
            <w:r w:rsidR="00C23447">
              <w:fldChar w:fldCharType="begin"/>
            </w:r>
            <w:r w:rsidR="00C23447">
              <w:instrText xml:space="preserve"> REF _Ref351561800 \h  \* MERGEFORMAT </w:instrText>
            </w:r>
            <w:r w:rsidR="00C23447">
              <w:fldChar w:fldCharType="separate"/>
            </w:r>
            <w:ins w:id="789" w:author="Cathryn Chamley" w:date="2015-12-15T14:03:00Z">
              <w:r w:rsidR="005066AC" w:rsidRPr="005066AC">
                <w:rPr>
                  <w:rStyle w:val="CrossReference"/>
                  <w:rPrChange w:id="790" w:author="Cathryn Chamley" w:date="2015-12-15T14:03:00Z">
                    <w:rPr/>
                  </w:rPrChange>
                </w:rPr>
                <w:t>Creating a Package</w:t>
              </w:r>
            </w:ins>
            <w:del w:id="791" w:author="Cathryn Chamley" w:date="2015-12-15T14:03:00Z">
              <w:r w:rsidR="004F6915" w:rsidRPr="004F6915" w:rsidDel="005066AC">
                <w:rPr>
                  <w:rStyle w:val="CrossReference"/>
                </w:rPr>
                <w:delText>Creating a Package</w:delText>
              </w:r>
            </w:del>
            <w:r w:rsidR="00C23447">
              <w:fldChar w:fldCharType="end"/>
            </w:r>
            <w:r w:rsidR="00BE118B">
              <w:t xml:space="preserve"> </w:t>
            </w:r>
            <w:r w:rsidRPr="00582270">
              <w:t>for more information.</w:t>
            </w:r>
          </w:p>
        </w:tc>
      </w:tr>
      <w:tr w:rsidR="00BE236C" w:rsidRPr="00582270" w14:paraId="255CDA98" w14:textId="77777777" w:rsidTr="00F537EB">
        <w:trPr>
          <w:cantSplit/>
        </w:trPr>
        <w:tc>
          <w:tcPr>
            <w:tcW w:w="2093" w:type="dxa"/>
            <w:shd w:val="clear" w:color="auto" w:fill="auto"/>
          </w:tcPr>
          <w:p w14:paraId="2BC25BF8" w14:textId="77777777" w:rsidR="00BE236C" w:rsidRPr="00582270" w:rsidRDefault="00BE236C" w:rsidP="00582270">
            <w:pPr>
              <w:pStyle w:val="iNormal"/>
              <w:jc w:val="left"/>
            </w:pPr>
            <w:r w:rsidRPr="00582270">
              <w:t>File ID</w:t>
            </w:r>
          </w:p>
        </w:tc>
        <w:tc>
          <w:tcPr>
            <w:tcW w:w="7229" w:type="dxa"/>
            <w:shd w:val="clear" w:color="auto" w:fill="auto"/>
          </w:tcPr>
          <w:p w14:paraId="5A4F0AC4" w14:textId="2635E979" w:rsidR="00BE236C" w:rsidRPr="00582270" w:rsidRDefault="00BE236C" w:rsidP="007F709C">
            <w:pPr>
              <w:pStyle w:val="iNormal"/>
            </w:pPr>
            <w:r w:rsidRPr="00582270">
              <w:t xml:space="preserve">File IDs are unique integers which are assigned and used internally by </w:t>
            </w:r>
            <w:r w:rsidR="00CF08BB">
              <w:t>DIVER</w:t>
            </w:r>
            <w:r w:rsidR="00023111">
              <w:t xml:space="preserve"> </w:t>
            </w:r>
            <w:r w:rsidRPr="00582270">
              <w:t>to identify files. File IDs cannot be changed by the User. In general, they will not change, but in the case of TOA5 files, may sometimes change after uploading further TOA5 data.</w:t>
            </w:r>
          </w:p>
        </w:tc>
      </w:tr>
      <w:tr w:rsidR="00BE236C" w:rsidRPr="00582270" w14:paraId="166539AD" w14:textId="77777777" w:rsidTr="00F537EB">
        <w:trPr>
          <w:cantSplit/>
        </w:trPr>
        <w:tc>
          <w:tcPr>
            <w:tcW w:w="2093" w:type="dxa"/>
            <w:shd w:val="clear" w:color="auto" w:fill="auto"/>
          </w:tcPr>
          <w:p w14:paraId="763AC771" w14:textId="41E2C47C" w:rsidR="00BE236C" w:rsidRPr="00582270" w:rsidRDefault="00BE236C" w:rsidP="00582270">
            <w:pPr>
              <w:pStyle w:val="iNormal"/>
              <w:jc w:val="left"/>
            </w:pPr>
            <w:r w:rsidRPr="00582270">
              <w:t>ID</w:t>
            </w:r>
          </w:p>
        </w:tc>
        <w:tc>
          <w:tcPr>
            <w:tcW w:w="7229" w:type="dxa"/>
            <w:shd w:val="clear" w:color="auto" w:fill="auto"/>
          </w:tcPr>
          <w:p w14:paraId="48022C2B" w14:textId="03C4BE72" w:rsidR="00BE236C" w:rsidRPr="00582270" w:rsidRDefault="00BE236C" w:rsidP="005D217F">
            <w:pPr>
              <w:pStyle w:val="iNormal"/>
            </w:pPr>
            <w:r w:rsidRPr="00582270">
              <w:t xml:space="preserve">This field provides the opportunity for Users to enter an additional external ID which has been used outside of </w:t>
            </w:r>
            <w:r w:rsidR="00CF08BB">
              <w:t>DIVER</w:t>
            </w:r>
            <w:r w:rsidR="00023111">
              <w:t xml:space="preserve"> </w:t>
            </w:r>
            <w:r w:rsidRPr="00582270">
              <w:t xml:space="preserve">to identify this data. It is a character string. For </w:t>
            </w:r>
            <w:r w:rsidR="00415DC9">
              <w:t>Data File</w:t>
            </w:r>
            <w:r w:rsidR="009B7E78">
              <w:t>s</w:t>
            </w:r>
            <w:r w:rsidR="005D217F">
              <w:t xml:space="preserve"> other than </w:t>
            </w:r>
            <w:r w:rsidR="00132436">
              <w:t>NETCDF/NCML format</w:t>
            </w:r>
            <w:r w:rsidRPr="00582270">
              <w:t xml:space="preserve">, the field is input by the user and it can be used to provide an ID to identify an individual </w:t>
            </w:r>
            <w:r w:rsidR="00415DC9">
              <w:t>Data File</w:t>
            </w:r>
            <w:r w:rsidRPr="00582270">
              <w:t xml:space="preserve">. </w:t>
            </w:r>
            <w:r w:rsidR="00132436" w:rsidRPr="00582270">
              <w:t xml:space="preserve">For </w:t>
            </w:r>
            <w:r w:rsidR="00132436">
              <w:t xml:space="preserve">NETCDF/NCML Data Files, the ID field is set on file upload from data from within the file. </w:t>
            </w:r>
            <w:r w:rsidRPr="00582270">
              <w:t xml:space="preserve">For </w:t>
            </w:r>
            <w:r w:rsidR="00CF08BB">
              <w:t>DIVER</w:t>
            </w:r>
            <w:r w:rsidR="00023111">
              <w:t xml:space="preserve"> </w:t>
            </w:r>
            <w:r w:rsidRPr="00582270">
              <w:t xml:space="preserve">Packages, the field is read-only and auto-generated on Package creation. The ID field, along with other Metadata, is copied into the RIF-CS file when the file is copied into a Package. See sections </w:t>
            </w:r>
            <w:r w:rsidR="00C23447">
              <w:fldChar w:fldCharType="begin"/>
            </w:r>
            <w:r w:rsidR="00C23447">
              <w:instrText xml:space="preserve"> REF _Ref351561800 \r \h  \* MERGEFORMAT </w:instrText>
            </w:r>
            <w:r w:rsidR="00C23447">
              <w:fldChar w:fldCharType="separate"/>
            </w:r>
            <w:ins w:id="792" w:author="Cathryn Chamley" w:date="2015-12-15T14:03:00Z">
              <w:r w:rsidR="005066AC" w:rsidRPr="005066AC">
                <w:rPr>
                  <w:rStyle w:val="CrossReference"/>
                  <w:rPrChange w:id="793" w:author="Cathryn Chamley" w:date="2015-12-15T14:03:00Z">
                    <w:rPr/>
                  </w:rPrChange>
                </w:rPr>
                <w:t>9.1</w:t>
              </w:r>
            </w:ins>
            <w:del w:id="794" w:author="Cathryn Chamley" w:date="2015-12-15T14:03:00Z">
              <w:r w:rsidR="004F6915" w:rsidRPr="004F6915" w:rsidDel="005066AC">
                <w:rPr>
                  <w:rStyle w:val="CrossReference"/>
                </w:rPr>
                <w:delText>9.1</w:delText>
              </w:r>
            </w:del>
            <w:r w:rsidR="00C23447">
              <w:fldChar w:fldCharType="end"/>
            </w:r>
            <w:r w:rsidRPr="00582270">
              <w:rPr>
                <w:rStyle w:val="CrossReference"/>
              </w:rPr>
              <w:t xml:space="preserve"> </w:t>
            </w:r>
            <w:r w:rsidR="00C23447">
              <w:fldChar w:fldCharType="begin"/>
            </w:r>
            <w:r w:rsidR="00C23447">
              <w:instrText xml:space="preserve"> REF _Ref351561800 \h  \* MERGEFORMAT </w:instrText>
            </w:r>
            <w:r w:rsidR="00C23447">
              <w:fldChar w:fldCharType="separate"/>
            </w:r>
            <w:ins w:id="795" w:author="Cathryn Chamley" w:date="2015-12-15T14:03:00Z">
              <w:r w:rsidR="005066AC" w:rsidRPr="005066AC">
                <w:rPr>
                  <w:rStyle w:val="CrossReference"/>
                  <w:rPrChange w:id="796" w:author="Cathryn Chamley" w:date="2015-12-15T14:03:00Z">
                    <w:rPr/>
                  </w:rPrChange>
                </w:rPr>
                <w:t>Creating a Package</w:t>
              </w:r>
            </w:ins>
            <w:del w:id="797" w:author="Cathryn Chamley" w:date="2015-12-15T14:03:00Z">
              <w:r w:rsidR="004F6915" w:rsidRPr="004F6915" w:rsidDel="005066AC">
                <w:rPr>
                  <w:rStyle w:val="CrossReference"/>
                </w:rPr>
                <w:delText>Creating a Package</w:delText>
              </w:r>
            </w:del>
            <w:r w:rsidR="00C23447">
              <w:fldChar w:fldCharType="end"/>
            </w:r>
            <w:r w:rsidRPr="00582270">
              <w:t xml:space="preserve"> and </w:t>
            </w:r>
            <w:r w:rsidR="00C23447">
              <w:fldChar w:fldCharType="begin"/>
            </w:r>
            <w:r w:rsidR="00C23447">
              <w:instrText xml:space="preserve"> REF _Ref351642104 \r \h  \* MERGEFORMAT </w:instrText>
            </w:r>
            <w:r w:rsidR="00C23447">
              <w:fldChar w:fldCharType="separate"/>
            </w:r>
            <w:ins w:id="798" w:author="Cathryn Chamley" w:date="2015-12-15T14:03:00Z">
              <w:r w:rsidR="005066AC" w:rsidRPr="005066AC">
                <w:rPr>
                  <w:rStyle w:val="CrossReference"/>
                  <w:rPrChange w:id="799" w:author="Cathryn Chamley" w:date="2015-12-15T14:03:00Z">
                    <w:rPr/>
                  </w:rPrChange>
                </w:rPr>
                <w:t>9.3</w:t>
              </w:r>
            </w:ins>
            <w:del w:id="800" w:author="Cathryn Chamley" w:date="2015-12-15T14:03:00Z">
              <w:r w:rsidR="004F6915" w:rsidRPr="004F6915" w:rsidDel="005066AC">
                <w:rPr>
                  <w:rStyle w:val="CrossReference"/>
                </w:rPr>
                <w:delText>9.3</w:delText>
              </w:r>
            </w:del>
            <w:r w:rsidR="00C23447">
              <w:fldChar w:fldCharType="end"/>
            </w:r>
            <w:r w:rsidRPr="00582270">
              <w:rPr>
                <w:rStyle w:val="CrossReference"/>
              </w:rPr>
              <w:t xml:space="preserve"> </w:t>
            </w:r>
            <w:r w:rsidR="00C23447">
              <w:fldChar w:fldCharType="begin"/>
            </w:r>
            <w:r w:rsidR="00C23447">
              <w:instrText xml:space="preserve"> REF _Ref351642104 \h  \* MERGEFORMAT </w:instrText>
            </w:r>
            <w:r w:rsidR="00C23447">
              <w:fldChar w:fldCharType="separate"/>
            </w:r>
            <w:ins w:id="801" w:author="Cathryn Chamley" w:date="2015-12-15T14:03:00Z">
              <w:r w:rsidR="005066AC" w:rsidRPr="005066AC">
                <w:rPr>
                  <w:rStyle w:val="CrossReference"/>
                  <w:rPrChange w:id="802" w:author="Cathryn Chamley" w:date="2015-12-15T14:03:00Z">
                    <w:rPr/>
                  </w:rPrChange>
                </w:rPr>
                <w:t>Managing Published Packages</w:t>
              </w:r>
            </w:ins>
            <w:del w:id="803" w:author="Cathryn Chamley" w:date="2015-12-15T14:03:00Z">
              <w:r w:rsidR="004F6915" w:rsidRPr="004F6915" w:rsidDel="005066AC">
                <w:rPr>
                  <w:rStyle w:val="CrossReference"/>
                </w:rPr>
                <w:delText>Managing Published Packages</w:delText>
              </w:r>
            </w:del>
            <w:r w:rsidR="00C23447">
              <w:fldChar w:fldCharType="end"/>
            </w:r>
            <w:r w:rsidRPr="00582270">
              <w:rPr>
                <w:rStyle w:val="CrossReference"/>
              </w:rPr>
              <w:t xml:space="preserve"> </w:t>
            </w:r>
            <w:r w:rsidRPr="00582270">
              <w:t>for more i</w:t>
            </w:r>
            <w:r w:rsidR="005D217F">
              <w:t>nformation about the use of the</w:t>
            </w:r>
            <w:r w:rsidRPr="00582270">
              <w:t xml:space="preserve"> ID field.</w:t>
            </w:r>
            <w:r w:rsidR="005D217F">
              <w:t xml:space="preserve"> Note: </w:t>
            </w:r>
            <w:r w:rsidR="005D217F" w:rsidRPr="00582270">
              <w:t xml:space="preserve">No two files in </w:t>
            </w:r>
            <w:r w:rsidR="005D217F">
              <w:t xml:space="preserve">DIVER </w:t>
            </w:r>
            <w:r w:rsidR="005D217F" w:rsidRPr="00582270">
              <w:t>can have the same non-null ID.</w:t>
            </w:r>
            <w:r w:rsidR="005D217F">
              <w:t xml:space="preserve"> This means that the upload of a copy of an NCML file already uploaded can result in an upload validation error. </w:t>
            </w:r>
          </w:p>
        </w:tc>
      </w:tr>
      <w:tr w:rsidR="00BE236C" w:rsidRPr="00582270" w14:paraId="75642B98" w14:textId="77777777" w:rsidTr="00F537EB">
        <w:trPr>
          <w:cantSplit/>
        </w:trPr>
        <w:tc>
          <w:tcPr>
            <w:tcW w:w="2093" w:type="dxa"/>
            <w:shd w:val="clear" w:color="auto" w:fill="auto"/>
          </w:tcPr>
          <w:p w14:paraId="44626356" w14:textId="77777777" w:rsidR="00BE236C" w:rsidRPr="00582270" w:rsidRDefault="00BE236C" w:rsidP="00582270">
            <w:pPr>
              <w:pStyle w:val="iNormal"/>
              <w:jc w:val="left"/>
            </w:pPr>
            <w:r w:rsidRPr="00582270">
              <w:t>Added by</w:t>
            </w:r>
          </w:p>
        </w:tc>
        <w:tc>
          <w:tcPr>
            <w:tcW w:w="7229" w:type="dxa"/>
            <w:shd w:val="clear" w:color="auto" w:fill="auto"/>
          </w:tcPr>
          <w:p w14:paraId="0D89AAA5" w14:textId="75B4FB4F" w:rsidR="00BE236C" w:rsidRPr="00582270" w:rsidRDefault="00BE236C" w:rsidP="00B87B66">
            <w:pPr>
              <w:pStyle w:val="iNormal"/>
            </w:pPr>
            <w:r w:rsidRPr="00582270">
              <w:t xml:space="preserve">This field indicates the User who uploaded the file to </w:t>
            </w:r>
            <w:r w:rsidR="00CF08BB">
              <w:t>DIVER</w:t>
            </w:r>
            <w:r w:rsidRPr="00582270">
              <w:t xml:space="preserve">. For Packages, it’s the User who Packaged it. </w:t>
            </w:r>
            <w:r w:rsidR="00B87B66">
              <w:t xml:space="preserve">For OCR and SR output .TXT files, it’s the User who ran the processing. </w:t>
            </w:r>
            <w:r w:rsidRPr="00582270">
              <w:t xml:space="preserve">This field is set automatically by </w:t>
            </w:r>
            <w:r w:rsidR="00CF08BB">
              <w:t>DIVER</w:t>
            </w:r>
            <w:r w:rsidRPr="00582270">
              <w:t>.</w:t>
            </w:r>
          </w:p>
        </w:tc>
      </w:tr>
      <w:tr w:rsidR="00BE236C" w:rsidRPr="00582270" w14:paraId="572DA638" w14:textId="77777777" w:rsidTr="00F537EB">
        <w:trPr>
          <w:cantSplit/>
        </w:trPr>
        <w:tc>
          <w:tcPr>
            <w:tcW w:w="2093" w:type="dxa"/>
            <w:shd w:val="clear" w:color="auto" w:fill="auto"/>
          </w:tcPr>
          <w:p w14:paraId="1EE95424" w14:textId="77777777" w:rsidR="00BE236C" w:rsidRPr="00582270" w:rsidRDefault="00BE236C" w:rsidP="00582270">
            <w:pPr>
              <w:pStyle w:val="iNormal"/>
              <w:jc w:val="left"/>
            </w:pPr>
            <w:r w:rsidRPr="00582270">
              <w:t>Published</w:t>
            </w:r>
          </w:p>
        </w:tc>
        <w:tc>
          <w:tcPr>
            <w:tcW w:w="7229" w:type="dxa"/>
            <w:shd w:val="clear" w:color="auto" w:fill="auto"/>
          </w:tcPr>
          <w:p w14:paraId="784DAE89" w14:textId="6F2ACEA1" w:rsidR="00BE236C" w:rsidRPr="00582270" w:rsidRDefault="00BE236C" w:rsidP="00840870">
            <w:pPr>
              <w:pStyle w:val="iNormal"/>
            </w:pPr>
            <w:r w:rsidRPr="00582270">
              <w:t xml:space="preserve">This applies to Packages only and indicates whether the Package has been Published or not. This field is set automatically by </w:t>
            </w:r>
            <w:r w:rsidR="00CF08BB">
              <w:t>DIVER</w:t>
            </w:r>
            <w:r w:rsidRPr="00582270">
              <w:t>.</w:t>
            </w:r>
          </w:p>
        </w:tc>
      </w:tr>
      <w:tr w:rsidR="00BE236C" w:rsidRPr="00582270" w14:paraId="4DC4FCF8" w14:textId="77777777" w:rsidTr="00F537EB">
        <w:trPr>
          <w:cantSplit/>
        </w:trPr>
        <w:tc>
          <w:tcPr>
            <w:tcW w:w="2093" w:type="dxa"/>
            <w:shd w:val="clear" w:color="auto" w:fill="auto"/>
          </w:tcPr>
          <w:p w14:paraId="0D4E9447" w14:textId="5C2F9CBC" w:rsidR="00BE236C" w:rsidRPr="00582270" w:rsidRDefault="00BE236C" w:rsidP="00582270">
            <w:pPr>
              <w:pStyle w:val="iNormal"/>
              <w:jc w:val="left"/>
            </w:pPr>
            <w:r w:rsidRPr="00582270">
              <w:t>Published date</w:t>
            </w:r>
          </w:p>
        </w:tc>
        <w:tc>
          <w:tcPr>
            <w:tcW w:w="7229" w:type="dxa"/>
            <w:shd w:val="clear" w:color="auto" w:fill="auto"/>
          </w:tcPr>
          <w:p w14:paraId="1A9B2AC8" w14:textId="0DC56542" w:rsidR="00BE236C" w:rsidRPr="00582270" w:rsidRDefault="00BE236C" w:rsidP="00DB25E0">
            <w:pPr>
              <w:pStyle w:val="iNormal"/>
            </w:pPr>
            <w:r w:rsidRPr="00582270">
              <w:t xml:space="preserve">This applies only to Packages which have been Published and indicates whether the date on which the Package was Published. This field is set automatically by </w:t>
            </w:r>
            <w:r w:rsidR="00CF08BB">
              <w:t>DIVER</w:t>
            </w:r>
            <w:r w:rsidRPr="00582270">
              <w:t>.</w:t>
            </w:r>
          </w:p>
        </w:tc>
      </w:tr>
      <w:tr w:rsidR="00BE236C" w:rsidRPr="00582270" w14:paraId="201C7A6A" w14:textId="77777777" w:rsidTr="00F537EB">
        <w:trPr>
          <w:cantSplit/>
        </w:trPr>
        <w:tc>
          <w:tcPr>
            <w:tcW w:w="2093" w:type="dxa"/>
            <w:shd w:val="clear" w:color="auto" w:fill="auto"/>
          </w:tcPr>
          <w:p w14:paraId="1929866B" w14:textId="02E844F7" w:rsidR="00BE236C" w:rsidRPr="00582270" w:rsidRDefault="005E3F9A" w:rsidP="00582270">
            <w:pPr>
              <w:pStyle w:val="iNormal"/>
              <w:jc w:val="left"/>
            </w:pPr>
            <w:ins w:id="804" w:author="Cathryn Chamley" w:date="2015-12-11T10:17:00Z">
              <w:r>
                <w:rPr>
                  <w:noProof/>
                  <w:lang w:val="en-US"/>
                </w:rPr>
                <mc:AlternateContent>
                  <mc:Choice Requires="wps">
                    <w:drawing>
                      <wp:anchor distT="0" distB="0" distL="114300" distR="114300" simplePos="0" relativeHeight="251764224" behindDoc="0" locked="0" layoutInCell="1" allowOverlap="1" wp14:anchorId="28A47A7E" wp14:editId="55CD1187">
                        <wp:simplePos x="0" y="0"/>
                        <wp:positionH relativeFrom="column">
                          <wp:posOffset>-768350</wp:posOffset>
                        </wp:positionH>
                        <wp:positionV relativeFrom="paragraph">
                          <wp:posOffset>1014730</wp:posOffset>
                        </wp:positionV>
                        <wp:extent cx="579120" cy="375285"/>
                        <wp:effectExtent l="0" t="0" r="0" b="5715"/>
                        <wp:wrapNone/>
                        <wp:docPr id="95" name="Text Box 95"/>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08C7B0D" w14:textId="77777777" w:rsidR="008449DE" w:rsidRPr="00850A9C" w:rsidRDefault="008449DE" w:rsidP="005E3F9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95" o:spid="_x0000_s1080" type="#_x0000_t202" style="position:absolute;margin-left:-60.45pt;margin-top:79.9pt;width:45.6pt;height:29.55pt;z-index:25176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" filled="f" stroked="f">
                        <v:textbox style="mso-fit-shape-to-text:t">
                          <w:txbxContent>
                            <w:p w14:paraId="208C7B0D" w14:textId="77777777" w:rsidR="008449DE" w:rsidRPr="00850A9C" w:rsidRDefault="008449DE" w:rsidP="005E3F9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ins>
            <w:r w:rsidR="00BE236C" w:rsidRPr="00582270">
              <w:t>Start time</w:t>
            </w:r>
            <w:r w:rsidR="00BE236C" w:rsidRPr="00582270">
              <w:br/>
              <w:t>End time</w:t>
            </w:r>
          </w:p>
        </w:tc>
        <w:tc>
          <w:tcPr>
            <w:tcW w:w="7229" w:type="dxa"/>
            <w:shd w:val="clear" w:color="auto" w:fill="auto"/>
          </w:tcPr>
          <w:p w14:paraId="691685EB" w14:textId="65DE3626" w:rsidR="00895031" w:rsidRPr="00582270" w:rsidRDefault="00BE236C" w:rsidP="00DB25E0">
            <w:pPr>
              <w:pStyle w:val="iNormal"/>
            </w:pPr>
            <w:r w:rsidRPr="00582270">
              <w:t xml:space="preserve">These fields only apply to Packages and non-TOA5 </w:t>
            </w:r>
            <w:r w:rsidR="00415DC9">
              <w:t>Data File</w:t>
            </w:r>
            <w:r w:rsidR="009B7E78">
              <w:t>s</w:t>
            </w:r>
            <w:r w:rsidRPr="00582270">
              <w:t>. They hold the dates and times which were manually entered when the file was uploaded or created. These times can be specified with a precision of one second and indicate the start and end times of the data in the file. (For TOA5 files, start and end times are automatically extracted and stored as part of the Summary Information.)</w:t>
            </w:r>
          </w:p>
        </w:tc>
      </w:tr>
      <w:tr w:rsidR="00895031" w:rsidRPr="00582270" w14:paraId="6E974DAD" w14:textId="77777777" w:rsidTr="00F537EB">
        <w:trPr>
          <w:cantSplit/>
        </w:trPr>
        <w:tc>
          <w:tcPr>
            <w:tcW w:w="2093" w:type="dxa"/>
            <w:shd w:val="clear" w:color="auto" w:fill="auto"/>
          </w:tcPr>
          <w:p w14:paraId="67C58A7D" w14:textId="21C676EC" w:rsidR="00895031" w:rsidRPr="00582270" w:rsidRDefault="005E3F9A" w:rsidP="00582270">
            <w:pPr>
              <w:pStyle w:val="iNormal"/>
              <w:jc w:val="left"/>
            </w:pPr>
            <w:bookmarkStart w:id="805" w:name="_Ref377740401"/>
            <w:bookmarkStart w:id="806" w:name="_Ref351730614"/>
            <w:ins w:id="807" w:author="Cathryn Chamley" w:date="2015-12-11T10:17:00Z">
              <w:r>
                <w:rPr>
                  <w:noProof/>
                  <w:lang w:val="en-US"/>
                </w:rPr>
                <mc:AlternateContent>
                  <mc:Choice Requires="wps">
                    <w:drawing>
                      <wp:anchor distT="0" distB="0" distL="114300" distR="114300" simplePos="0" relativeHeight="251766272" behindDoc="0" locked="0" layoutInCell="1" allowOverlap="1" wp14:anchorId="1E966190" wp14:editId="3726410F">
                        <wp:simplePos x="0" y="0"/>
                        <wp:positionH relativeFrom="column">
                          <wp:posOffset>-768350</wp:posOffset>
                        </wp:positionH>
                        <wp:positionV relativeFrom="paragraph">
                          <wp:posOffset>498475</wp:posOffset>
                        </wp:positionV>
                        <wp:extent cx="579120" cy="375285"/>
                        <wp:effectExtent l="0" t="0" r="0" b="5715"/>
                        <wp:wrapNone/>
                        <wp:docPr id="103" name="Text Box 103"/>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A66A8C4" w14:textId="77777777" w:rsidR="008449DE" w:rsidRPr="00850A9C" w:rsidRDefault="008449DE" w:rsidP="005E3F9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03" o:spid="_x0000_s1081" type="#_x0000_t202" style="position:absolute;margin-left:-60.45pt;margin-top:39.25pt;width:45.6pt;height:29.55pt;z-index:25176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" filled="f" stroked="f">
                        <v:textbox style="mso-fit-shape-to-text:t">
                          <w:txbxContent>
                            <w:p w14:paraId="3A66A8C4" w14:textId="77777777" w:rsidR="008449DE" w:rsidRPr="00850A9C" w:rsidRDefault="008449DE" w:rsidP="005E3F9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ins>
            <w:r w:rsidR="00895031">
              <w:t>Grant Numbers</w:t>
            </w:r>
          </w:p>
        </w:tc>
        <w:tc>
          <w:tcPr>
            <w:tcW w:w="7229" w:type="dxa"/>
            <w:shd w:val="clear" w:color="auto" w:fill="auto"/>
          </w:tcPr>
          <w:p w14:paraId="205EC424" w14:textId="5326DC09" w:rsidR="00895031" w:rsidRPr="00582270" w:rsidRDefault="00895031" w:rsidP="00DB25E0">
            <w:pPr>
              <w:pStyle w:val="iNormal"/>
            </w:pPr>
            <w:r>
              <w:t>This applies only to packages. Grant numbers are free text fields that are entered by the user; multiple Grant Numbers may be entered. This field is optional.</w:t>
            </w:r>
          </w:p>
        </w:tc>
      </w:tr>
      <w:tr w:rsidR="00895031" w:rsidRPr="00582270" w14:paraId="33745844" w14:textId="77777777" w:rsidTr="00F537EB">
        <w:trPr>
          <w:cantSplit/>
        </w:trPr>
        <w:tc>
          <w:tcPr>
            <w:tcW w:w="2093" w:type="dxa"/>
            <w:shd w:val="clear" w:color="auto" w:fill="auto"/>
          </w:tcPr>
          <w:p w14:paraId="25763D4A" w14:textId="712AF653" w:rsidR="00895031" w:rsidRPr="00582270" w:rsidRDefault="005E3F9A" w:rsidP="00582270">
            <w:pPr>
              <w:pStyle w:val="iNormal"/>
              <w:jc w:val="left"/>
            </w:pPr>
            <w:ins w:id="808" w:author="Cathryn Chamley" w:date="2015-12-11T10:17:00Z">
              <w:r>
                <w:rPr>
                  <w:noProof/>
                  <w:lang w:val="en-US"/>
                </w:rPr>
                <mc:AlternateContent>
                  <mc:Choice Requires="wps">
                    <w:drawing>
                      <wp:anchor distT="0" distB="0" distL="114300" distR="114300" simplePos="0" relativeHeight="251768320" behindDoc="0" locked="0" layoutInCell="1" allowOverlap="1" wp14:anchorId="5366402E" wp14:editId="544BE215">
                        <wp:simplePos x="0" y="0"/>
                        <wp:positionH relativeFrom="column">
                          <wp:posOffset>-768350</wp:posOffset>
                        </wp:positionH>
                        <wp:positionV relativeFrom="paragraph">
                          <wp:posOffset>716280</wp:posOffset>
                        </wp:positionV>
                        <wp:extent cx="579120" cy="375285"/>
                        <wp:effectExtent l="0" t="0" r="0" b="5715"/>
                        <wp:wrapNone/>
                        <wp:docPr id="145" name="Text Box 145"/>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9366441" w14:textId="77777777" w:rsidR="008449DE" w:rsidRPr="00850A9C" w:rsidRDefault="008449DE" w:rsidP="005E3F9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5" o:spid="_x0000_s1082" type="#_x0000_t202" style="position:absolute;margin-left:-60.45pt;margin-top:56.4pt;width:45.6pt;height:29.55pt;z-index:25176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" filled="f" stroked="f">
                        <v:textbox style="mso-fit-shape-to-text:t">
                          <w:txbxContent>
                            <w:p w14:paraId="79366441" w14:textId="77777777" w:rsidR="008449DE" w:rsidRPr="00850A9C" w:rsidRDefault="008449DE" w:rsidP="005E3F9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ins>
            <w:r w:rsidR="00895031">
              <w:t>Related Websites</w:t>
            </w:r>
          </w:p>
        </w:tc>
        <w:tc>
          <w:tcPr>
            <w:tcW w:w="7229" w:type="dxa"/>
            <w:shd w:val="clear" w:color="auto" w:fill="auto"/>
          </w:tcPr>
          <w:p w14:paraId="4419F90E" w14:textId="389C29E6" w:rsidR="00895031" w:rsidRPr="00582270" w:rsidRDefault="00895031" w:rsidP="00DB25E0">
            <w:pPr>
              <w:pStyle w:val="iNormal"/>
            </w:pPr>
            <w:r>
              <w:t>This applies only to packages. This is an optional field; one or more “Related Websites” may be entered when a package is created. Each “Related Website” entered will be validated to complies to the basic URL format.</w:t>
            </w:r>
          </w:p>
        </w:tc>
      </w:tr>
      <w:tr w:rsidR="00895031" w:rsidRPr="00582270" w14:paraId="2242A9EC" w14:textId="77777777" w:rsidTr="00F537EB">
        <w:trPr>
          <w:cantSplit/>
        </w:trPr>
        <w:tc>
          <w:tcPr>
            <w:tcW w:w="2093" w:type="dxa"/>
            <w:shd w:val="clear" w:color="auto" w:fill="auto"/>
          </w:tcPr>
          <w:p w14:paraId="310B97F8" w14:textId="1C1D672A" w:rsidR="00895031" w:rsidRDefault="00895031" w:rsidP="00582270">
            <w:pPr>
              <w:pStyle w:val="iNormal"/>
              <w:jc w:val="left"/>
            </w:pPr>
            <w:r>
              <w:t xml:space="preserve">Access </w:t>
            </w:r>
            <w:ins w:id="809" w:author="Cathryn Chamley" w:date="2015-12-11T10:28:00Z">
              <w:r w:rsidR="009C17BB">
                <w:t xml:space="preserve">Rights </w:t>
              </w:r>
            </w:ins>
            <w:r>
              <w:t>Type</w:t>
            </w:r>
          </w:p>
        </w:tc>
        <w:tc>
          <w:tcPr>
            <w:tcW w:w="7229" w:type="dxa"/>
            <w:shd w:val="clear" w:color="auto" w:fill="auto"/>
          </w:tcPr>
          <w:p w14:paraId="24D1DE1C" w14:textId="56446181" w:rsidR="00895031" w:rsidRPr="00582270" w:rsidRDefault="00895031" w:rsidP="00114445">
            <w:pPr>
              <w:pStyle w:val="iNormal"/>
            </w:pPr>
            <w:r>
              <w:t xml:space="preserve">This applies only to packages, and indicates how the data may be accessed. Valid types are “Open”, </w:t>
            </w:r>
            <w:r w:rsidR="00114445">
              <w:t>“Conditional” or “Restricted”. These have no affect on how the data is accessed through DIVER – that is covered by “Access Control”; this field is only reflected the RIF-CS output, where it provides the user with information about how they can gain access to the underlying data. This field is mandatory.</w:t>
            </w:r>
          </w:p>
        </w:tc>
      </w:tr>
      <w:tr w:rsidR="009C17BB" w:rsidRPr="00582270" w14:paraId="3C6A8A3A" w14:textId="77777777" w:rsidTr="00F537EB">
        <w:trPr>
          <w:cantSplit/>
          <w:ins w:id="810" w:author="Cathryn Chamley" w:date="2015-12-11T10:29:00Z"/>
        </w:trPr>
        <w:tc>
          <w:tcPr>
            <w:tcW w:w="2093" w:type="dxa"/>
            <w:shd w:val="clear" w:color="auto" w:fill="auto"/>
          </w:tcPr>
          <w:p w14:paraId="437B0769" w14:textId="54A6C94C" w:rsidR="009C17BB" w:rsidRDefault="0057629B" w:rsidP="00582270">
            <w:pPr>
              <w:pStyle w:val="iNormal"/>
              <w:jc w:val="left"/>
              <w:rPr>
                <w:ins w:id="811" w:author="Cathryn Chamley" w:date="2015-12-11T10:29:00Z"/>
              </w:rPr>
            </w:pPr>
            <w:ins w:id="812" w:author="Cathryn Chamley" w:date="2015-12-11T10:30:00Z">
              <w:r>
                <w:rPr>
                  <w:noProof/>
                  <w:lang w:val="en-US"/>
                </w:rPr>
                <mc:AlternateContent>
                  <mc:Choice Requires="wps">
                    <w:drawing>
                      <wp:anchor distT="0" distB="0" distL="114300" distR="114300" simplePos="0" relativeHeight="251779584" behindDoc="0" locked="0" layoutInCell="1" allowOverlap="1" wp14:anchorId="22DF75E0" wp14:editId="1CA663B4">
                        <wp:simplePos x="0" y="0"/>
                        <wp:positionH relativeFrom="column">
                          <wp:posOffset>-698500</wp:posOffset>
                        </wp:positionH>
                        <wp:positionV relativeFrom="paragraph">
                          <wp:posOffset>457200</wp:posOffset>
                        </wp:positionV>
                        <wp:extent cx="579120" cy="375285"/>
                        <wp:effectExtent l="0" t="0" r="0" b="5715"/>
                        <wp:wrapNone/>
                        <wp:docPr id="150" name="Text Box 150"/>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29E344E" w14:textId="77777777" w:rsidR="008449DE" w:rsidRPr="00850A9C" w:rsidRDefault="008449DE" w:rsidP="009356E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50" o:spid="_x0000_s1083" type="#_x0000_t202" style="position:absolute;margin-left:-54.95pt;margin-top:36pt;width:45.6pt;height:29.55pt;z-index:25177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" filled="f" stroked="f">
                        <v:textbox style="mso-fit-shape-to-text:t">
                          <w:txbxContent>
                            <w:p w14:paraId="129E344E" w14:textId="77777777" w:rsidR="008449DE" w:rsidRPr="00850A9C" w:rsidRDefault="008449DE" w:rsidP="009356E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Pr>
                  <w:noProof/>
                  <w:lang w:val="en-US"/>
                </w:rPr>
                <mc:AlternateContent>
                  <mc:Choice Requires="wps">
                    <w:drawing>
                      <wp:anchor distT="0" distB="0" distL="114300" distR="114300" simplePos="0" relativeHeight="251777536" behindDoc="0" locked="0" layoutInCell="1" allowOverlap="1" wp14:anchorId="46ABE6A6" wp14:editId="1D8544A0">
                        <wp:simplePos x="0" y="0"/>
                        <wp:positionH relativeFrom="column">
                          <wp:posOffset>-698500</wp:posOffset>
                        </wp:positionH>
                        <wp:positionV relativeFrom="paragraph">
                          <wp:posOffset>-114300</wp:posOffset>
                        </wp:positionV>
                        <wp:extent cx="579120" cy="375285"/>
                        <wp:effectExtent l="0" t="0" r="0" b="5715"/>
                        <wp:wrapNone/>
                        <wp:docPr id="149" name="Text Box 149"/>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C3D01D7" w14:textId="77777777" w:rsidR="008449DE" w:rsidRPr="00850A9C" w:rsidRDefault="008449DE" w:rsidP="009356E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9" o:spid="_x0000_s1084" type="#_x0000_t202" style="position:absolute;margin-left:-54.95pt;margin-top:-8.95pt;width:45.6pt;height:29.55pt;z-index:25177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7/iLICAACw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" filled="f" stroked="f">
                        <v:textbox style="mso-fit-shape-to-text:t">
                          <w:txbxContent>
                            <w:p w14:paraId="3C3D01D7" w14:textId="77777777" w:rsidR="008449DE" w:rsidRPr="00850A9C" w:rsidRDefault="008449DE" w:rsidP="009356E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9356EA">
                <w:t>License</w:t>
              </w:r>
            </w:ins>
          </w:p>
        </w:tc>
        <w:tc>
          <w:tcPr>
            <w:tcW w:w="7229" w:type="dxa"/>
            <w:shd w:val="clear" w:color="auto" w:fill="auto"/>
          </w:tcPr>
          <w:p w14:paraId="61D8275A" w14:textId="3DED99FC" w:rsidR="009C17BB" w:rsidRDefault="003D72C0" w:rsidP="00114445">
            <w:pPr>
              <w:pStyle w:val="iNormal"/>
              <w:rPr>
                <w:ins w:id="813" w:author="Cathryn Chamley" w:date="2015-12-11T10:29:00Z"/>
              </w:rPr>
            </w:pPr>
            <w:ins w:id="814" w:author="Cathryn Chamley" w:date="2015-12-11T10:33:00Z">
              <w:r>
                <w:t xml:space="preserve">Select the license under which the data will be released. This field is defaulted from the </w:t>
              </w:r>
              <w:r w:rsidR="007A60DF">
                <w:t>L</w:t>
              </w:r>
              <w:r>
                <w:t>icense specified for the relevant Project, but the user can optionally select a different license for a specific dataset.</w:t>
              </w:r>
            </w:ins>
          </w:p>
        </w:tc>
      </w:tr>
      <w:tr w:rsidR="009356EA" w:rsidRPr="00582270" w14:paraId="08E328E8" w14:textId="77777777" w:rsidTr="00F537EB">
        <w:trPr>
          <w:cantSplit/>
          <w:ins w:id="815" w:author="Cathryn Chamley" w:date="2015-12-11T10:30:00Z"/>
        </w:trPr>
        <w:tc>
          <w:tcPr>
            <w:tcW w:w="2093" w:type="dxa"/>
            <w:shd w:val="clear" w:color="auto" w:fill="auto"/>
          </w:tcPr>
          <w:p w14:paraId="45579E8E" w14:textId="2A85CC9A" w:rsidR="009356EA" w:rsidRDefault="0057629B" w:rsidP="00582270">
            <w:pPr>
              <w:pStyle w:val="iNormal"/>
              <w:jc w:val="left"/>
              <w:rPr>
                <w:ins w:id="816" w:author="Cathryn Chamley" w:date="2015-12-11T10:30:00Z"/>
              </w:rPr>
            </w:pPr>
            <w:ins w:id="817" w:author="Cathryn Chamley" w:date="2015-12-11T10:30:00Z">
              <w:r>
                <w:rPr>
                  <w:noProof/>
                  <w:lang w:val="en-US"/>
                </w:rPr>
                <mc:AlternateContent>
                  <mc:Choice Requires="wps">
                    <w:drawing>
                      <wp:anchor distT="0" distB="0" distL="114300" distR="114300" simplePos="0" relativeHeight="251781632" behindDoc="0" locked="0" layoutInCell="1" allowOverlap="1" wp14:anchorId="0A1EC671" wp14:editId="0E1F75BB">
                        <wp:simplePos x="0" y="0"/>
                        <wp:positionH relativeFrom="column">
                          <wp:posOffset>-698500</wp:posOffset>
                        </wp:positionH>
                        <wp:positionV relativeFrom="paragraph">
                          <wp:posOffset>789305</wp:posOffset>
                        </wp:positionV>
                        <wp:extent cx="579120" cy="375285"/>
                        <wp:effectExtent l="0" t="0" r="0" b="5715"/>
                        <wp:wrapNone/>
                        <wp:docPr id="151" name="Text Box 151"/>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396B7F1" w14:textId="77777777" w:rsidR="008449DE" w:rsidRPr="00850A9C" w:rsidRDefault="008449DE" w:rsidP="009356E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51" o:spid="_x0000_s1085" type="#_x0000_t202" style="position:absolute;margin-left:-54.95pt;margin-top:62.15pt;width:45.6pt;height:29.55pt;z-index:25178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yGy7ACAACw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" filled="f" stroked="f">
                        <v:textbox style="mso-fit-shape-to-text:t">
                          <w:txbxContent>
                            <w:p w14:paraId="0396B7F1" w14:textId="77777777" w:rsidR="008449DE" w:rsidRPr="00850A9C" w:rsidRDefault="008449DE" w:rsidP="009356E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9356EA">
                <w:t>Rights Statement</w:t>
              </w:r>
            </w:ins>
          </w:p>
        </w:tc>
        <w:tc>
          <w:tcPr>
            <w:tcW w:w="7229" w:type="dxa"/>
            <w:shd w:val="clear" w:color="auto" w:fill="auto"/>
          </w:tcPr>
          <w:p w14:paraId="4D6A7A50" w14:textId="73AA1DEE" w:rsidR="009356EA" w:rsidRDefault="003D72C0" w:rsidP="003D72C0">
            <w:pPr>
              <w:pStyle w:val="iNormal"/>
              <w:rPr>
                <w:ins w:id="818" w:author="Cathryn Chamley" w:date="2015-12-11T10:30:00Z"/>
              </w:rPr>
            </w:pPr>
            <w:ins w:id="819" w:author="Cathryn Chamley" w:date="2015-12-11T10:34:00Z">
              <w:r>
                <w:t xml:space="preserve">This is a read only field; and be populated based on the value selected for </w:t>
              </w:r>
            </w:ins>
            <w:ins w:id="820" w:author="Cathryn Chamley" w:date="2015-12-11T10:36:00Z">
              <w:r>
                <w:t>“</w:t>
              </w:r>
            </w:ins>
            <w:ins w:id="821" w:author="Cathryn Chamley" w:date="2015-12-11T10:38:00Z">
              <w:r>
                <w:t>Access Rights</w:t>
              </w:r>
            </w:ins>
            <w:ins w:id="822" w:author="Cathryn Chamley" w:date="2015-12-11T10:36:00Z">
              <w:r>
                <w:t>”.</w:t>
              </w:r>
            </w:ins>
            <w:ins w:id="823" w:author="Cathryn Chamley" w:date="2015-12-11T10:37:00Z">
              <w:r>
                <w:t xml:space="preserve"> The relevant text is copied from one of the following system configuration fields – “Open Rights Statement”, “Conditional Rights Statement”, “Restricted Rights Statement</w:t>
              </w:r>
            </w:ins>
            <w:ins w:id="824" w:author="Cathryn Chamley" w:date="2015-12-11T10:38:00Z">
              <w:r>
                <w:t>”</w:t>
              </w:r>
            </w:ins>
            <w:ins w:id="825" w:author="Cathryn Chamley" w:date="2015-12-11T11:38:00Z">
              <w:r w:rsidR="001843CB">
                <w:t xml:space="preserve">. See </w:t>
              </w:r>
              <w:r w:rsidR="001843CB" w:rsidRPr="009A26AA">
                <w:rPr>
                  <w:i/>
                </w:rPr>
                <w:fldChar w:fldCharType="begin"/>
              </w:r>
              <w:r w:rsidR="001843CB" w:rsidRPr="009A26AA">
                <w:rPr>
                  <w:i/>
                </w:rPr>
                <w:instrText xml:space="preserve"> REF _Ref377982293 \w \h </w:instrText>
              </w:r>
            </w:ins>
            <w:r w:rsidR="001843CB" w:rsidRPr="009A26AA">
              <w:rPr>
                <w:i/>
              </w:rPr>
            </w:r>
            <w:ins w:id="826" w:author="Cathryn Chamley" w:date="2015-12-11T11:38:00Z">
              <w:r w:rsidR="001843CB" w:rsidRPr="009A26AA">
                <w:rPr>
                  <w:i/>
                </w:rPr>
                <w:fldChar w:fldCharType="separate"/>
              </w:r>
            </w:ins>
            <w:r w:rsidR="005066AC">
              <w:rPr>
                <w:i/>
              </w:rPr>
              <w:t>11.6.1</w:t>
            </w:r>
            <w:ins w:id="827" w:author="Cathryn Chamley" w:date="2015-12-11T11:38:00Z">
              <w:r w:rsidR="001843CB" w:rsidRPr="009A26AA">
                <w:rPr>
                  <w:i/>
                </w:rPr>
                <w:fldChar w:fldCharType="end"/>
              </w:r>
              <w:r w:rsidR="001843CB" w:rsidRPr="00077E52">
                <w:rPr>
                  <w:i/>
                </w:rPr>
                <w:t xml:space="preserve"> </w:t>
              </w:r>
              <w:r w:rsidR="001843CB" w:rsidRPr="00077E52">
                <w:rPr>
                  <w:i/>
                </w:rPr>
                <w:fldChar w:fldCharType="begin"/>
              </w:r>
              <w:r w:rsidR="001843CB" w:rsidRPr="00077E52">
                <w:rPr>
                  <w:i/>
                </w:rPr>
                <w:instrText xml:space="preserve"> REF _Ref377982293 \h </w:instrText>
              </w:r>
            </w:ins>
            <w:r w:rsidR="001843CB" w:rsidRPr="00077E52">
              <w:rPr>
                <w:i/>
              </w:rPr>
            </w:r>
            <w:ins w:id="828" w:author="Cathryn Chamley" w:date="2015-12-11T11:38:00Z">
              <w:r w:rsidR="001843CB" w:rsidRPr="00077E52">
                <w:rPr>
                  <w:i/>
                  <w:rPrChange w:id="829" w:author="Cathryn Chamley" w:date="2015-12-11T11:38:00Z">
                    <w:rPr>
                      <w:i/>
                    </w:rPr>
                  </w:rPrChange>
                </w:rPr>
                <w:fldChar w:fldCharType="separate"/>
              </w:r>
            </w:ins>
            <w:ins w:id="830" w:author="Cathryn Chamley" w:date="2015-12-15T14:03:00Z">
              <w:r w:rsidR="005066AC">
                <w:t>System Configuration parameters</w:t>
              </w:r>
            </w:ins>
            <w:del w:id="831" w:author="Cathryn Chamley" w:date="2015-12-15T14:03:00Z">
              <w:r w:rsidR="001843CB" w:rsidRPr="00077E52" w:rsidDel="005066AC">
                <w:rPr>
                  <w:i/>
                  <w:rPrChange w:id="832" w:author="Cathryn Chamley" w:date="2015-12-11T11:38:00Z">
                    <w:rPr/>
                  </w:rPrChange>
                </w:rPr>
                <w:delText>System Configuration parameters</w:delText>
              </w:r>
            </w:del>
            <w:ins w:id="833" w:author="Cathryn Chamley" w:date="2015-12-11T11:38:00Z">
              <w:r w:rsidR="001843CB" w:rsidRPr="00077E52">
                <w:rPr>
                  <w:i/>
                </w:rPr>
                <w:fldChar w:fldCharType="end"/>
              </w:r>
            </w:ins>
            <w:ins w:id="834" w:author="Cathryn Chamley" w:date="2015-12-11T10:38:00Z">
              <w:r>
                <w:t>.</w:t>
              </w:r>
            </w:ins>
          </w:p>
        </w:tc>
      </w:tr>
      <w:tr w:rsidR="009C17BB" w:rsidRPr="00582270" w14:paraId="590D108A" w14:textId="77777777" w:rsidTr="00F537EB">
        <w:trPr>
          <w:cantSplit/>
          <w:ins w:id="835" w:author="Cathryn Chamley" w:date="2015-12-11T10:29:00Z"/>
        </w:trPr>
        <w:tc>
          <w:tcPr>
            <w:tcW w:w="2093" w:type="dxa"/>
            <w:shd w:val="clear" w:color="auto" w:fill="auto"/>
          </w:tcPr>
          <w:p w14:paraId="1BE7C55A" w14:textId="2ABBA92A" w:rsidR="009C17BB" w:rsidRDefault="009356EA" w:rsidP="00582270">
            <w:pPr>
              <w:pStyle w:val="iNormal"/>
              <w:jc w:val="left"/>
              <w:rPr>
                <w:ins w:id="836" w:author="Cathryn Chamley" w:date="2015-12-11T10:29:00Z"/>
              </w:rPr>
            </w:pPr>
            <w:ins w:id="837" w:author="Cathryn Chamley" w:date="2015-12-11T10:30:00Z">
              <w:r>
                <w:rPr>
                  <w:noProof/>
                  <w:lang w:val="en-US"/>
                </w:rPr>
                <mc:AlternateContent>
                  <mc:Choice Requires="wps">
                    <w:drawing>
                      <wp:anchor distT="0" distB="0" distL="114300" distR="114300" simplePos="0" relativeHeight="251783680" behindDoc="0" locked="0" layoutInCell="1" allowOverlap="1" wp14:anchorId="25431F4B" wp14:editId="1F4681C2">
                        <wp:simplePos x="0" y="0"/>
                        <wp:positionH relativeFrom="column">
                          <wp:posOffset>-698500</wp:posOffset>
                        </wp:positionH>
                        <wp:positionV relativeFrom="paragraph">
                          <wp:posOffset>327660</wp:posOffset>
                        </wp:positionV>
                        <wp:extent cx="579120" cy="375285"/>
                        <wp:effectExtent l="0" t="0" r="0" b="5715"/>
                        <wp:wrapNone/>
                        <wp:docPr id="152" name="Text Box 152"/>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D685250" w14:textId="77777777" w:rsidR="008449DE" w:rsidRPr="00850A9C" w:rsidRDefault="008449DE" w:rsidP="009356E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52" o:spid="_x0000_s1086" type="#_x0000_t202" style="position:absolute;margin-left:-54.95pt;margin-top:25.8pt;width:45.6pt;height:29.55pt;z-index:251783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XF8LICAACw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" filled="f" stroked="f">
                        <v:textbox style="mso-fit-shape-to-text:t">
                          <w:txbxContent>
                            <w:p w14:paraId="3D685250" w14:textId="77777777" w:rsidR="008449DE" w:rsidRPr="00850A9C" w:rsidRDefault="008449DE" w:rsidP="009356E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ins>
            <w:ins w:id="838" w:author="Cathryn Chamley" w:date="2015-12-11T10:29:00Z">
              <w:r w:rsidR="009C17BB">
                <w:t>Language</w:t>
              </w:r>
            </w:ins>
          </w:p>
        </w:tc>
        <w:tc>
          <w:tcPr>
            <w:tcW w:w="7229" w:type="dxa"/>
            <w:shd w:val="clear" w:color="auto" w:fill="auto"/>
          </w:tcPr>
          <w:p w14:paraId="258ACDFC" w14:textId="65FE5C85" w:rsidR="009C17BB" w:rsidRDefault="003D72C0" w:rsidP="001843CB">
            <w:pPr>
              <w:pStyle w:val="iNormal"/>
              <w:rPr>
                <w:ins w:id="839" w:author="Cathryn Chamley" w:date="2015-12-11T10:29:00Z"/>
              </w:rPr>
            </w:pPr>
            <w:ins w:id="840" w:author="Cathryn Chamley" w:date="2015-12-11T10:38:00Z">
              <w:r>
                <w:t xml:space="preserve">This is a read only field, and is copied from the “Language” </w:t>
              </w:r>
            </w:ins>
            <w:ins w:id="841" w:author="Cathryn Chamley" w:date="2015-12-11T10:46:00Z">
              <w:r w:rsidR="00766252">
                <w:t>system c</w:t>
              </w:r>
            </w:ins>
            <w:ins w:id="842" w:author="Cathryn Chamley" w:date="2015-12-11T10:38:00Z">
              <w:r>
                <w:t>onfig</w:t>
              </w:r>
            </w:ins>
            <w:ins w:id="843" w:author="Cathryn Chamley" w:date="2015-12-11T10:45:00Z">
              <w:r w:rsidR="00766252">
                <w:t>uration field</w:t>
              </w:r>
            </w:ins>
            <w:ins w:id="844" w:author="Cathryn Chamley" w:date="2015-12-11T11:32:00Z">
              <w:r w:rsidR="001843CB">
                <w:t xml:space="preserve">. See </w:t>
              </w:r>
            </w:ins>
            <w:ins w:id="845" w:author="Cathryn Chamley" w:date="2015-12-11T11:33:00Z">
              <w:r w:rsidR="001843CB" w:rsidRPr="001843CB">
                <w:rPr>
                  <w:i/>
                  <w:rPrChange w:id="846" w:author="Cathryn Chamley" w:date="2015-12-11T11:38:00Z">
                    <w:rPr/>
                  </w:rPrChange>
                </w:rPr>
                <w:fldChar w:fldCharType="begin"/>
              </w:r>
              <w:r w:rsidR="001843CB" w:rsidRPr="001843CB">
                <w:rPr>
                  <w:i/>
                  <w:rPrChange w:id="847" w:author="Cathryn Chamley" w:date="2015-12-11T11:38:00Z">
                    <w:rPr/>
                  </w:rPrChange>
                </w:rPr>
                <w:instrText xml:space="preserve"> REF _Ref377982293 \w \h </w:instrText>
              </w:r>
            </w:ins>
            <w:r w:rsidR="001843CB" w:rsidRPr="001843CB">
              <w:rPr>
                <w:i/>
                <w:rPrChange w:id="848" w:author="Cathryn Chamley" w:date="2015-12-11T11:38:00Z">
                  <w:rPr>
                    <w:i/>
                  </w:rPr>
                </w:rPrChange>
              </w:rPr>
            </w:r>
            <w:r w:rsidR="001843CB" w:rsidRPr="001843CB">
              <w:rPr>
                <w:i/>
                <w:rPrChange w:id="849" w:author="Cathryn Chamley" w:date="2015-12-11T11:38:00Z">
                  <w:rPr/>
                </w:rPrChange>
              </w:rPr>
              <w:fldChar w:fldCharType="separate"/>
            </w:r>
            <w:ins w:id="850" w:author="Cathryn Chamley" w:date="2015-12-15T14:03:00Z">
              <w:r w:rsidR="005066AC">
                <w:rPr>
                  <w:i/>
                </w:rPr>
                <w:t>11.6.1</w:t>
              </w:r>
            </w:ins>
            <w:ins w:id="851" w:author="Cathryn Chamley" w:date="2015-12-11T11:33:00Z">
              <w:r w:rsidR="001843CB" w:rsidRPr="001843CB">
                <w:rPr>
                  <w:i/>
                  <w:rPrChange w:id="852" w:author="Cathryn Chamley" w:date="2015-12-11T11:38:00Z">
                    <w:rPr/>
                  </w:rPrChange>
                </w:rPr>
                <w:fldChar w:fldCharType="end"/>
              </w:r>
            </w:ins>
            <w:ins w:id="853" w:author="Cathryn Chamley" w:date="2015-12-11T11:38:00Z">
              <w:r w:rsidR="001843CB" w:rsidRPr="001843CB">
                <w:rPr>
                  <w:i/>
                  <w:rPrChange w:id="854" w:author="Cathryn Chamley" w:date="2015-12-11T11:38:00Z">
                    <w:rPr/>
                  </w:rPrChange>
                </w:rPr>
                <w:t xml:space="preserve"> </w:t>
              </w:r>
            </w:ins>
            <w:ins w:id="855" w:author="Cathryn Chamley" w:date="2015-12-11T11:33:00Z">
              <w:r w:rsidR="001843CB" w:rsidRPr="001843CB">
                <w:rPr>
                  <w:i/>
                  <w:rPrChange w:id="856" w:author="Cathryn Chamley" w:date="2015-12-11T11:38:00Z">
                    <w:rPr/>
                  </w:rPrChange>
                </w:rPr>
                <w:fldChar w:fldCharType="begin"/>
              </w:r>
              <w:r w:rsidR="001843CB" w:rsidRPr="001843CB">
                <w:rPr>
                  <w:i/>
                  <w:rPrChange w:id="857" w:author="Cathryn Chamley" w:date="2015-12-11T11:38:00Z">
                    <w:rPr/>
                  </w:rPrChange>
                </w:rPr>
                <w:instrText xml:space="preserve"> REF _Ref377982293 \h </w:instrText>
              </w:r>
            </w:ins>
            <w:r w:rsidR="001843CB" w:rsidRPr="001843CB">
              <w:rPr>
                <w:i/>
                <w:rPrChange w:id="858" w:author="Cathryn Chamley" w:date="2015-12-11T11:38:00Z">
                  <w:rPr>
                    <w:i/>
                  </w:rPr>
                </w:rPrChange>
              </w:rPr>
            </w:r>
            <w:r w:rsidR="001843CB" w:rsidRPr="001843CB">
              <w:rPr>
                <w:i/>
                <w:rPrChange w:id="859" w:author="Cathryn Chamley" w:date="2015-12-11T11:38:00Z">
                  <w:rPr/>
                </w:rPrChange>
              </w:rPr>
              <w:fldChar w:fldCharType="separate"/>
            </w:r>
            <w:ins w:id="860" w:author="Cathryn Chamley" w:date="2015-12-15T14:03:00Z">
              <w:r w:rsidR="005066AC">
                <w:t>System Configuration parameters</w:t>
              </w:r>
            </w:ins>
            <w:ins w:id="861" w:author="Cathryn Chamley" w:date="2015-12-11T11:33:00Z">
              <w:r w:rsidR="001843CB" w:rsidRPr="001843CB">
                <w:rPr>
                  <w:i/>
                  <w:rPrChange w:id="862" w:author="Cathryn Chamley" w:date="2015-12-11T11:38:00Z">
                    <w:rPr/>
                  </w:rPrChange>
                </w:rPr>
                <w:fldChar w:fldCharType="end"/>
              </w:r>
            </w:ins>
            <w:ins w:id="863" w:author="Cathryn Chamley" w:date="2015-12-11T10:38:00Z">
              <w:r>
                <w:t xml:space="preserve">. </w:t>
              </w:r>
            </w:ins>
          </w:p>
        </w:tc>
      </w:tr>
      <w:tr w:rsidR="009C17BB" w:rsidRPr="00582270" w14:paraId="61F3EFA5" w14:textId="77777777" w:rsidTr="00F537EB">
        <w:trPr>
          <w:cantSplit/>
          <w:ins w:id="864" w:author="Cathryn Chamley" w:date="2015-12-11T10:29:00Z"/>
        </w:trPr>
        <w:tc>
          <w:tcPr>
            <w:tcW w:w="2093" w:type="dxa"/>
            <w:shd w:val="clear" w:color="auto" w:fill="auto"/>
          </w:tcPr>
          <w:p w14:paraId="58E3CBE4" w14:textId="663D80EE" w:rsidR="009C17BB" w:rsidRDefault="009C17BB" w:rsidP="00582270">
            <w:pPr>
              <w:pStyle w:val="iNormal"/>
              <w:jc w:val="left"/>
              <w:rPr>
                <w:ins w:id="865" w:author="Cathryn Chamley" w:date="2015-12-11T10:29:00Z"/>
              </w:rPr>
            </w:pPr>
            <w:ins w:id="866" w:author="Cathryn Chamley" w:date="2015-12-11T10:29:00Z">
              <w:r>
                <w:t>Physical Location</w:t>
              </w:r>
            </w:ins>
          </w:p>
        </w:tc>
        <w:tc>
          <w:tcPr>
            <w:tcW w:w="7229" w:type="dxa"/>
            <w:shd w:val="clear" w:color="auto" w:fill="auto"/>
          </w:tcPr>
          <w:p w14:paraId="3611BFB2" w14:textId="3E664AB8" w:rsidR="009C17BB" w:rsidRDefault="00766252" w:rsidP="00766252">
            <w:pPr>
              <w:pStyle w:val="iNormal"/>
              <w:rPr>
                <w:ins w:id="867" w:author="Cathryn Chamley" w:date="2015-12-11T10:29:00Z"/>
              </w:rPr>
            </w:pPr>
            <w:ins w:id="868" w:author="Cathryn Chamley" w:date="2015-12-11T10:46:00Z">
              <w:r>
                <w:t>This is a read only field, and is copied from the “Physical Location” system configuration field.</w:t>
              </w:r>
            </w:ins>
            <w:ins w:id="869" w:author="Cathryn Chamley" w:date="2015-12-11T11:39:00Z">
              <w:r w:rsidR="00077E52">
                <w:t xml:space="preserve"> See </w:t>
              </w:r>
              <w:r w:rsidR="00077E52" w:rsidRPr="009A26AA">
                <w:rPr>
                  <w:i/>
                </w:rPr>
                <w:fldChar w:fldCharType="begin"/>
              </w:r>
              <w:r w:rsidR="00077E52" w:rsidRPr="009A26AA">
                <w:rPr>
                  <w:i/>
                </w:rPr>
                <w:instrText xml:space="preserve"> REF _Ref377982293 \w \h </w:instrText>
              </w:r>
            </w:ins>
            <w:r w:rsidR="00077E52" w:rsidRPr="009A26AA">
              <w:rPr>
                <w:i/>
              </w:rPr>
            </w:r>
            <w:ins w:id="870" w:author="Cathryn Chamley" w:date="2015-12-11T11:39:00Z">
              <w:r w:rsidR="00077E52" w:rsidRPr="009A26AA">
                <w:rPr>
                  <w:i/>
                </w:rPr>
                <w:fldChar w:fldCharType="separate"/>
              </w:r>
            </w:ins>
            <w:r w:rsidR="005066AC">
              <w:rPr>
                <w:i/>
              </w:rPr>
              <w:t>11.6.1</w:t>
            </w:r>
            <w:ins w:id="871" w:author="Cathryn Chamley" w:date="2015-12-11T11:39:00Z">
              <w:r w:rsidR="00077E52" w:rsidRPr="009A26AA">
                <w:rPr>
                  <w:i/>
                </w:rPr>
                <w:fldChar w:fldCharType="end"/>
              </w:r>
              <w:r w:rsidR="00077E52" w:rsidRPr="009A26AA">
                <w:rPr>
                  <w:i/>
                </w:rPr>
                <w:t xml:space="preserve"> </w:t>
              </w:r>
              <w:r w:rsidR="00077E52" w:rsidRPr="0057629B">
                <w:rPr>
                  <w:i/>
                </w:rPr>
                <w:fldChar w:fldCharType="begin"/>
              </w:r>
              <w:r w:rsidR="00077E52" w:rsidRPr="00077E52">
                <w:rPr>
                  <w:i/>
                </w:rPr>
                <w:instrText xml:space="preserve"> REF _Ref377982293 \h </w:instrText>
              </w:r>
            </w:ins>
            <w:r w:rsidR="00077E52" w:rsidRPr="0057629B">
              <w:rPr>
                <w:i/>
              </w:rPr>
            </w:r>
            <w:ins w:id="872" w:author="Cathryn Chamley" w:date="2015-12-11T11:39:00Z">
              <w:r w:rsidR="00077E52" w:rsidRPr="0057629B">
                <w:rPr>
                  <w:i/>
                  <w:rPrChange w:id="873" w:author="Cathryn Chamley" w:date="2015-12-11T11:40:00Z">
                    <w:rPr>
                      <w:i/>
                    </w:rPr>
                  </w:rPrChange>
                </w:rPr>
                <w:fldChar w:fldCharType="separate"/>
              </w:r>
            </w:ins>
            <w:ins w:id="874" w:author="Cathryn Chamley" w:date="2015-12-15T14:03:00Z">
              <w:r w:rsidR="005066AC">
                <w:t>System Configuration parameters</w:t>
              </w:r>
            </w:ins>
            <w:del w:id="875" w:author="Cathryn Chamley" w:date="2015-12-15T14:03:00Z">
              <w:r w:rsidR="00077E52" w:rsidRPr="00077E52" w:rsidDel="005066AC">
                <w:rPr>
                  <w:i/>
                  <w:rPrChange w:id="876" w:author="Cathryn Chamley" w:date="2015-12-11T11:40:00Z">
                    <w:rPr/>
                  </w:rPrChange>
                </w:rPr>
                <w:delText>System Configuration parameters</w:delText>
              </w:r>
            </w:del>
            <w:ins w:id="877" w:author="Cathryn Chamley" w:date="2015-12-11T11:39:00Z">
              <w:r w:rsidR="00077E52" w:rsidRPr="0057629B">
                <w:rPr>
                  <w:i/>
                </w:rPr>
                <w:fldChar w:fldCharType="end"/>
              </w:r>
              <w:r w:rsidR="00077E52" w:rsidRPr="00077E52">
                <w:rPr>
                  <w:i/>
                  <w:rPrChange w:id="878" w:author="Cathryn Chamley" w:date="2015-12-11T11:40:00Z">
                    <w:rPr/>
                  </w:rPrChange>
                </w:rPr>
                <w:t>.</w:t>
              </w:r>
            </w:ins>
          </w:p>
        </w:tc>
      </w:tr>
      <w:tr w:rsidR="009C17BB" w:rsidRPr="00582270" w14:paraId="73083282" w14:textId="77777777" w:rsidTr="00F537EB">
        <w:trPr>
          <w:cantSplit/>
          <w:ins w:id="879" w:author="Cathryn Chamley" w:date="2015-12-11T10:29:00Z"/>
        </w:trPr>
        <w:tc>
          <w:tcPr>
            <w:tcW w:w="2093" w:type="dxa"/>
            <w:shd w:val="clear" w:color="auto" w:fill="auto"/>
          </w:tcPr>
          <w:p w14:paraId="638DD445" w14:textId="1838C0DF" w:rsidR="009C17BB" w:rsidRDefault="009356EA" w:rsidP="00582270">
            <w:pPr>
              <w:pStyle w:val="iNormal"/>
              <w:jc w:val="left"/>
              <w:rPr>
                <w:ins w:id="880" w:author="Cathryn Chamley" w:date="2015-12-11T10:29:00Z"/>
              </w:rPr>
            </w:pPr>
            <w:ins w:id="881" w:author="Cathryn Chamley" w:date="2015-12-11T10:30:00Z">
              <w:r>
                <w:rPr>
                  <w:noProof/>
                  <w:lang w:val="en-US"/>
                </w:rPr>
                <mc:AlternateContent>
                  <mc:Choice Requires="wps">
                    <w:drawing>
                      <wp:anchor distT="0" distB="0" distL="114300" distR="114300" simplePos="0" relativeHeight="251775488" behindDoc="0" locked="0" layoutInCell="1" allowOverlap="1" wp14:anchorId="43A923D5" wp14:editId="7E2D2CDF">
                        <wp:simplePos x="0" y="0"/>
                        <wp:positionH relativeFrom="column">
                          <wp:posOffset>-698500</wp:posOffset>
                        </wp:positionH>
                        <wp:positionV relativeFrom="paragraph">
                          <wp:posOffset>0</wp:posOffset>
                        </wp:positionV>
                        <wp:extent cx="579120" cy="375285"/>
                        <wp:effectExtent l="0" t="0" r="0" b="5715"/>
                        <wp:wrapNone/>
                        <wp:docPr id="148" name="Text Box 148"/>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598D919" w14:textId="77777777" w:rsidR="008449DE" w:rsidRPr="00850A9C" w:rsidRDefault="008449DE" w:rsidP="009356E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8" o:spid="_x0000_s1087" type="#_x0000_t202" style="position:absolute;margin-left:-54.95pt;margin-top:0;width:45.6pt;height:29.55pt;z-index:25177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" filled="f" stroked="f">
                        <v:textbox style="mso-fit-shape-to-text:t">
                          <w:txbxContent>
                            <w:p w14:paraId="7598D919" w14:textId="77777777" w:rsidR="008449DE" w:rsidRPr="00850A9C" w:rsidRDefault="008449DE" w:rsidP="009356E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ins>
            <w:ins w:id="882" w:author="Cathryn Chamley" w:date="2015-12-11T10:29:00Z">
              <w:r w:rsidR="009C17BB">
                <w:t>Research Centre Name</w:t>
              </w:r>
            </w:ins>
          </w:p>
        </w:tc>
        <w:tc>
          <w:tcPr>
            <w:tcW w:w="7229" w:type="dxa"/>
            <w:shd w:val="clear" w:color="auto" w:fill="auto"/>
          </w:tcPr>
          <w:p w14:paraId="53154BC2" w14:textId="335FEF45" w:rsidR="009C17BB" w:rsidRDefault="00766252" w:rsidP="00114445">
            <w:pPr>
              <w:pStyle w:val="iNormal"/>
              <w:rPr>
                <w:ins w:id="883" w:author="Cathryn Chamley" w:date="2015-12-11T10:29:00Z"/>
              </w:rPr>
            </w:pPr>
            <w:ins w:id="884" w:author="Cathryn Chamley" w:date="2015-12-11T10:46:00Z">
              <w:r>
                <w:t xml:space="preserve">This is a read only field, and is copied from </w:t>
              </w:r>
            </w:ins>
            <w:ins w:id="885" w:author="Cathryn Chamley" w:date="2015-12-11T10:47:00Z">
              <w:r>
                <w:t>the “Research Centre Name” system configuration field.</w:t>
              </w:r>
            </w:ins>
            <w:ins w:id="886" w:author="Cathryn Chamley" w:date="2015-12-11T11:39:00Z">
              <w:r w:rsidR="00077E52">
                <w:t xml:space="preserve"> See </w:t>
              </w:r>
              <w:r w:rsidR="00077E52" w:rsidRPr="009A26AA">
                <w:rPr>
                  <w:i/>
                </w:rPr>
                <w:fldChar w:fldCharType="begin"/>
              </w:r>
              <w:r w:rsidR="00077E52" w:rsidRPr="009A26AA">
                <w:rPr>
                  <w:i/>
                </w:rPr>
                <w:instrText xml:space="preserve"> REF _Ref377982293 \w \h </w:instrText>
              </w:r>
            </w:ins>
            <w:r w:rsidR="00077E52" w:rsidRPr="009A26AA">
              <w:rPr>
                <w:i/>
              </w:rPr>
            </w:r>
            <w:ins w:id="887" w:author="Cathryn Chamley" w:date="2015-12-11T11:39:00Z">
              <w:r w:rsidR="00077E52" w:rsidRPr="009A26AA">
                <w:rPr>
                  <w:i/>
                </w:rPr>
                <w:fldChar w:fldCharType="separate"/>
              </w:r>
            </w:ins>
            <w:r w:rsidR="005066AC">
              <w:rPr>
                <w:i/>
              </w:rPr>
              <w:t>11.6.1</w:t>
            </w:r>
            <w:ins w:id="888" w:author="Cathryn Chamley" w:date="2015-12-11T11:39:00Z">
              <w:r w:rsidR="00077E52" w:rsidRPr="009A26AA">
                <w:rPr>
                  <w:i/>
                </w:rPr>
                <w:fldChar w:fldCharType="end"/>
              </w:r>
              <w:r w:rsidR="00077E52" w:rsidRPr="009A26AA">
                <w:rPr>
                  <w:i/>
                </w:rPr>
                <w:t xml:space="preserve"> </w:t>
              </w:r>
              <w:r w:rsidR="00077E52" w:rsidRPr="00077E52">
                <w:rPr>
                  <w:i/>
                </w:rPr>
                <w:fldChar w:fldCharType="begin"/>
              </w:r>
              <w:r w:rsidR="00077E52" w:rsidRPr="00077E52">
                <w:rPr>
                  <w:i/>
                </w:rPr>
                <w:instrText xml:space="preserve"> REF _Ref377982293 \h </w:instrText>
              </w:r>
            </w:ins>
            <w:r w:rsidR="00077E52" w:rsidRPr="00077E52">
              <w:rPr>
                <w:i/>
              </w:rPr>
            </w:r>
            <w:ins w:id="889" w:author="Cathryn Chamley" w:date="2015-12-11T11:39:00Z">
              <w:r w:rsidR="00077E52" w:rsidRPr="00077E52">
                <w:rPr>
                  <w:i/>
                  <w:rPrChange w:id="890" w:author="Cathryn Chamley" w:date="2015-12-11T11:40:00Z">
                    <w:rPr>
                      <w:i/>
                    </w:rPr>
                  </w:rPrChange>
                </w:rPr>
                <w:fldChar w:fldCharType="separate"/>
              </w:r>
            </w:ins>
            <w:ins w:id="891" w:author="Cathryn Chamley" w:date="2015-12-15T14:03:00Z">
              <w:r w:rsidR="005066AC">
                <w:t>System Configuration parameters</w:t>
              </w:r>
            </w:ins>
            <w:del w:id="892" w:author="Cathryn Chamley" w:date="2015-12-15T14:03:00Z">
              <w:r w:rsidR="00077E52" w:rsidRPr="00077E52" w:rsidDel="005066AC">
                <w:rPr>
                  <w:i/>
                  <w:rPrChange w:id="893" w:author="Cathryn Chamley" w:date="2015-12-11T11:40:00Z">
                    <w:rPr/>
                  </w:rPrChange>
                </w:rPr>
                <w:delText>System Configuration parameters</w:delText>
              </w:r>
            </w:del>
            <w:ins w:id="894" w:author="Cathryn Chamley" w:date="2015-12-11T11:39:00Z">
              <w:r w:rsidR="00077E52" w:rsidRPr="00077E52">
                <w:rPr>
                  <w:i/>
                </w:rPr>
                <w:fldChar w:fldCharType="end"/>
              </w:r>
              <w:r w:rsidR="00077E52" w:rsidRPr="00077E52">
                <w:rPr>
                  <w:i/>
                  <w:rPrChange w:id="895" w:author="Cathryn Chamley" w:date="2015-12-11T11:40:00Z">
                    <w:rPr/>
                  </w:rPrChange>
                </w:rPr>
                <w:t>.</w:t>
              </w:r>
            </w:ins>
          </w:p>
        </w:tc>
      </w:tr>
    </w:tbl>
    <w:p w14:paraId="4DD3C2C4" w14:textId="5647F6AC" w:rsidR="00C84273" w:rsidRDefault="000F1B90" w:rsidP="00895031">
      <w:pPr>
        <w:pStyle w:val="iHeading3"/>
      </w:pPr>
      <w:bookmarkStart w:id="896" w:name="_Toc311807519"/>
      <w:r>
        <w:rPr>
          <w:noProof/>
          <w:lang w:val="en-US"/>
        </w:rPr>
        <mc:AlternateContent>
          <mc:Choice Requires="wps">
            <w:drawing>
              <wp:anchor distT="0" distB="0" distL="114300" distR="114300" simplePos="0" relativeHeight="251676160" behindDoc="0" locked="0" layoutInCell="1" allowOverlap="1" wp14:anchorId="43AE4BC2" wp14:editId="4E2F2618">
                <wp:simplePos x="0" y="0"/>
                <wp:positionH relativeFrom="column">
                  <wp:posOffset>-628650</wp:posOffset>
                </wp:positionH>
                <wp:positionV relativeFrom="paragraph">
                  <wp:posOffset>24765</wp:posOffset>
                </wp:positionV>
                <wp:extent cx="297815" cy="375285"/>
                <wp:effectExtent l="0" t="0" r="0" b="5715"/>
                <wp:wrapNone/>
                <wp:docPr id="161" name="Text Box 161"/>
                <wp:cNvGraphicFramePr/>
                <a:graphic xmlns:a="http://schemas.openxmlformats.org/drawingml/2006/main">
                  <a:graphicData uri="http://schemas.microsoft.com/office/word/2010/wordprocessingShape">
                    <wps:wsp>
                      <wps:cNvSpPr txBox="1"/>
                      <wps:spPr>
                        <a:xfrm>
                          <a:off x="0" y="0"/>
                          <a:ext cx="297815"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1511D23" w14:textId="521F5527" w:rsidR="008449DE" w:rsidRPr="00850A9C" w:rsidRDefault="008449DE"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1" o:spid="_x0000_s1088" type="#_x0000_t202" style="position:absolute;left:0;text-align:left;margin-left:-49.45pt;margin-top:1.95pt;width:23.45pt;height:29.55pt;z-index:251676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" filled="f" stroked="f">
                <v:textbox style="mso-fit-shape-to-text:t">
                  <w:txbxContent>
                    <w:p w14:paraId="11511D23" w14:textId="521F5527" w:rsidR="008449DE" w:rsidRPr="00850A9C" w:rsidRDefault="008449DE"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v:textbox>
              </v:shape>
            </w:pict>
          </mc:Fallback>
        </mc:AlternateContent>
      </w:r>
      <w:r w:rsidR="00C84273">
        <w:t>Access Control</w:t>
      </w:r>
      <w:bookmarkEnd w:id="896"/>
    </w:p>
    <w:p w14:paraId="23BB1FE2" w14:textId="0AF06234" w:rsidR="00FA4EBF" w:rsidRDefault="000F1B90" w:rsidP="00850A9C">
      <w:pPr>
        <w:pStyle w:val="iNormal"/>
      </w:pPr>
      <w:r>
        <w:t>Access Control indicates which</w:t>
      </w:r>
      <w:r w:rsidR="00F81EE4">
        <w:t xml:space="preserve"> </w:t>
      </w:r>
      <w:r>
        <w:t xml:space="preserve">users </w:t>
      </w:r>
      <w:r w:rsidR="00CC71B2">
        <w:t xml:space="preserve">are authorised to </w:t>
      </w:r>
      <w:r w:rsidR="002A570D">
        <w:t xml:space="preserve">access the file. Users who </w:t>
      </w:r>
      <w:r w:rsidR="00CC71B2">
        <w:t xml:space="preserve">can </w:t>
      </w:r>
      <w:r w:rsidR="002A570D">
        <w:t>access a file can view its metadata</w:t>
      </w:r>
      <w:r>
        <w:t xml:space="preserve"> and download it</w:t>
      </w:r>
      <w:r w:rsidR="002A570D">
        <w:t xml:space="preserve">s contents to their computer. </w:t>
      </w:r>
      <w:r w:rsidR="00FA4EBF">
        <w:t>Following is a typical access control setup for a file:</w:t>
      </w:r>
    </w:p>
    <w:p w14:paraId="3CE2DB17" w14:textId="65FBC6F6" w:rsidR="00FA4EBF" w:rsidRDefault="00FA4EBF" w:rsidP="00850A9C">
      <w:pPr>
        <w:pStyle w:val="iNormal"/>
      </w:pPr>
      <w:r w:rsidRPr="00850A9C">
        <w:rPr>
          <w:noProof/>
          <w:lang w:val="en-US"/>
        </w:rPr>
        <w:drawing>
          <wp:inline distT="0" distB="0" distL="0" distR="0" wp14:anchorId="070CC1C2" wp14:editId="69DC79F6">
            <wp:extent cx="5239121" cy="1431741"/>
            <wp:effectExtent l="203200" t="203200" r="196850" b="19431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9121" cy="1431741"/>
                    </a:xfrm>
                    <a:prstGeom prst="rect">
                      <a:avLst/>
                    </a:prstGeom>
                    <a:noFill/>
                    <a:ln>
                      <a:noFill/>
                    </a:ln>
                    <a:effectLst>
                      <a:outerShdw blurRad="190500" algn="tl" rotWithShape="0">
                        <a:srgbClr val="000000">
                          <a:alpha val="70000"/>
                        </a:srgbClr>
                      </a:outerShdw>
                    </a:effectLst>
                  </pic:spPr>
                </pic:pic>
              </a:graphicData>
            </a:graphic>
          </wp:inline>
        </w:drawing>
      </w:r>
    </w:p>
    <w:p w14:paraId="20C9D0B7" w14:textId="6E443745" w:rsidR="00955458" w:rsidRDefault="00955458" w:rsidP="00955458">
      <w:pPr>
        <w:pStyle w:val="iNormal"/>
        <w:ind w:left="59"/>
      </w:pPr>
      <w:r>
        <w:t xml:space="preserve">Changing who can access a file is done using the Metadata Edit screen. See section </w:t>
      </w:r>
      <w:r>
        <w:fldChar w:fldCharType="begin"/>
      </w:r>
      <w:r>
        <w:instrText xml:space="preserve"> REF _Ref351647273 \r \h  \* MERGEFORMAT </w:instrText>
      </w:r>
      <w:r>
        <w:fldChar w:fldCharType="separate"/>
      </w:r>
      <w:ins w:id="897" w:author="Cathryn Chamley" w:date="2015-12-15T14:03:00Z">
        <w:r w:rsidR="005066AC" w:rsidRPr="005066AC">
          <w:rPr>
            <w:rStyle w:val="CrossReference"/>
            <w:rPrChange w:id="898" w:author="Cathryn Chamley" w:date="2015-12-15T14:03:00Z">
              <w:rPr/>
            </w:rPrChange>
          </w:rPr>
          <w:t>8.4</w:t>
        </w:r>
      </w:ins>
      <w:del w:id="899" w:author="Cathryn Chamley" w:date="2015-12-15T14:03:00Z">
        <w:r w:rsidR="004F6915" w:rsidRPr="004F6915" w:rsidDel="005066AC">
          <w:rPr>
            <w:rStyle w:val="CrossReference"/>
          </w:rPr>
          <w:delText>8.4</w:delText>
        </w:r>
      </w:del>
      <w:r>
        <w:fldChar w:fldCharType="end"/>
      </w:r>
      <w:r>
        <w:rPr>
          <w:rStyle w:val="CrossReference"/>
        </w:rPr>
        <w:t xml:space="preserve"> </w:t>
      </w:r>
      <w:r>
        <w:fldChar w:fldCharType="begin"/>
      </w:r>
      <w:r>
        <w:instrText xml:space="preserve"> REF _Ref351647273 \h  \* MERGEFORMAT </w:instrText>
      </w:r>
      <w:r>
        <w:fldChar w:fldCharType="separate"/>
      </w:r>
      <w:ins w:id="900" w:author="Cathryn Chamley" w:date="2015-12-15T14:03:00Z">
        <w:r w:rsidR="005066AC" w:rsidRPr="005066AC">
          <w:rPr>
            <w:rStyle w:val="CrossReference"/>
            <w:rPrChange w:id="901" w:author="Cathryn Chamley" w:date="2015-12-15T14:03:00Z">
              <w:rPr/>
            </w:rPrChange>
          </w:rPr>
          <w:t>Viewing and Editing a File's Metadata</w:t>
        </w:r>
      </w:ins>
      <w:del w:id="902" w:author="Cathryn Chamley" w:date="2015-12-15T14:03:00Z">
        <w:r w:rsidR="004F6915" w:rsidRPr="004F6915" w:rsidDel="005066AC">
          <w:rPr>
            <w:rStyle w:val="CrossReference"/>
          </w:rPr>
          <w:delText>Viewing and Editing a File's Metadata</w:delText>
        </w:r>
      </w:del>
      <w:r>
        <w:fldChar w:fldCharType="end"/>
      </w:r>
      <w:r>
        <w:t>.</w:t>
      </w:r>
    </w:p>
    <w:p w14:paraId="063B0209" w14:textId="77777777" w:rsidR="00955458" w:rsidRDefault="00955458" w:rsidP="00850A9C">
      <w:pPr>
        <w:pStyle w:val="iNormal"/>
        <w:keepNext/>
        <w:keepLines/>
      </w:pPr>
    </w:p>
    <w:p w14:paraId="01D55039" w14:textId="53B3745D" w:rsidR="000F1B90" w:rsidRDefault="002A570D" w:rsidP="00850A9C">
      <w:pPr>
        <w:pStyle w:val="iNormal"/>
        <w:keepNext/>
        <w:keepLines/>
      </w:pPr>
      <w:r>
        <w:t xml:space="preserve">The </w:t>
      </w:r>
      <w:r w:rsidR="00955458">
        <w:t>Metadata V</w:t>
      </w:r>
      <w:r w:rsidR="00EB3456">
        <w:t>i</w:t>
      </w:r>
      <w:r w:rsidR="00955458">
        <w:t xml:space="preserve">ew screen has the following access control </w:t>
      </w:r>
      <w:r>
        <w:t>fields</w:t>
      </w:r>
      <w:r w:rsidR="00F55654">
        <w:t>:</w:t>
      </w:r>
    </w:p>
    <w:tbl>
      <w:tblPr>
        <w:tblW w:w="9322" w:type="dxa"/>
        <w:tblLook w:val="04A0" w:firstRow="1" w:lastRow="0" w:firstColumn="1" w:lastColumn="0" w:noHBand="0" w:noVBand="1"/>
      </w:tblPr>
      <w:tblGrid>
        <w:gridCol w:w="2093"/>
        <w:gridCol w:w="7229"/>
      </w:tblGrid>
      <w:tr w:rsidR="006F7939" w:rsidRPr="00582270" w14:paraId="66B83667" w14:textId="77777777" w:rsidTr="006F7939">
        <w:trPr>
          <w:cantSplit/>
        </w:trPr>
        <w:tc>
          <w:tcPr>
            <w:tcW w:w="2093" w:type="dxa"/>
            <w:shd w:val="clear" w:color="auto" w:fill="auto"/>
          </w:tcPr>
          <w:p w14:paraId="378A8AD2" w14:textId="190C9122" w:rsidR="006F7939" w:rsidRPr="00582270" w:rsidRDefault="006F7939" w:rsidP="00850A9C">
            <w:pPr>
              <w:pStyle w:val="iNormal"/>
              <w:keepNext/>
              <w:keepLines/>
              <w:jc w:val="left"/>
              <w:rPr>
                <w:rFonts w:eastAsiaTheme="minorEastAsia" w:cstheme="minorBidi"/>
              </w:rPr>
            </w:pPr>
            <w:r>
              <w:t>Access</w:t>
            </w:r>
          </w:p>
        </w:tc>
        <w:tc>
          <w:tcPr>
            <w:tcW w:w="7229" w:type="dxa"/>
            <w:shd w:val="clear" w:color="auto" w:fill="auto"/>
          </w:tcPr>
          <w:p w14:paraId="0189024A" w14:textId="5C8D6F00" w:rsidR="006F7939" w:rsidRPr="00582270" w:rsidRDefault="00F55654" w:rsidP="00850A9C">
            <w:pPr>
              <w:pStyle w:val="iNormal"/>
              <w:keepNext/>
              <w:keepLines/>
              <w:rPr>
                <w:rFonts w:eastAsiaTheme="minorEastAsia" w:cstheme="minorBidi"/>
              </w:rPr>
            </w:pPr>
            <w:r>
              <w:t xml:space="preserve">This field indicates </w:t>
            </w:r>
            <w:r w:rsidR="00F81EE4">
              <w:t xml:space="preserve">whether the file is open to </w:t>
            </w:r>
            <w:r w:rsidR="006F7939">
              <w:t>Public</w:t>
            </w:r>
            <w:r w:rsidR="00F81EE4">
              <w:t xml:space="preserve"> or Private access.</w:t>
            </w:r>
            <w:r w:rsidR="006F7939">
              <w:t xml:space="preserve">  </w:t>
            </w:r>
          </w:p>
          <w:p w14:paraId="00297F1E" w14:textId="0C933AAB" w:rsidR="006F7939" w:rsidRPr="00582270" w:rsidRDefault="00F81EE4" w:rsidP="00850A9C">
            <w:pPr>
              <w:pStyle w:val="iNormal"/>
              <w:keepNext/>
              <w:keepLines/>
              <w:ind w:left="1309" w:hanging="1309"/>
            </w:pPr>
            <w:r w:rsidRPr="00CC34BE">
              <w:rPr>
                <w:rStyle w:val="iOption"/>
              </w:rPr>
              <w:t>Public</w:t>
            </w:r>
            <w:r w:rsidR="006F7939" w:rsidRPr="00582270">
              <w:tab/>
            </w:r>
            <w:r>
              <w:t xml:space="preserve">All users can </w:t>
            </w:r>
            <w:r w:rsidR="00661024">
              <w:t>access the file.</w:t>
            </w:r>
          </w:p>
          <w:p w14:paraId="7F1FA362" w14:textId="4273D315" w:rsidR="006F7939" w:rsidRDefault="00F81EE4" w:rsidP="00850A9C">
            <w:pPr>
              <w:pStyle w:val="iNormal"/>
              <w:keepNext/>
              <w:keepLines/>
              <w:ind w:left="1309" w:hanging="1309"/>
              <w:rPr>
                <w:rFonts w:eastAsiaTheme="minorEastAsia" w:cstheme="minorBidi"/>
              </w:rPr>
            </w:pPr>
            <w:r w:rsidRPr="00CC34BE">
              <w:rPr>
                <w:rStyle w:val="iOption"/>
              </w:rPr>
              <w:t>Private</w:t>
            </w:r>
            <w:r w:rsidR="006F7939" w:rsidRPr="00582270">
              <w:tab/>
            </w:r>
            <w:r>
              <w:t>Only select</w:t>
            </w:r>
            <w:r w:rsidR="00F55654">
              <w:t>ed</w:t>
            </w:r>
            <w:r>
              <w:t xml:space="preserve"> users can </w:t>
            </w:r>
            <w:r w:rsidR="00661024">
              <w:t>access the file; refer Options below</w:t>
            </w:r>
            <w:r>
              <w:t>.</w:t>
            </w:r>
            <w:r w:rsidR="00F537DD">
              <w:t xml:space="preserve"> This is the default </w:t>
            </w:r>
            <w:r w:rsidR="00F55654">
              <w:t xml:space="preserve">option </w:t>
            </w:r>
            <w:r w:rsidR="00F537DD">
              <w:t>when a file is uploaded.</w:t>
            </w:r>
          </w:p>
          <w:p w14:paraId="58FC6B96" w14:textId="68A438B0" w:rsidR="00661024" w:rsidRPr="00582270" w:rsidRDefault="00661024" w:rsidP="00850A9C">
            <w:pPr>
              <w:pStyle w:val="iNormal"/>
              <w:keepNext/>
              <w:keepLines/>
              <w:ind w:left="1309" w:hanging="1309"/>
              <w:rPr>
                <w:rFonts w:eastAsiaTheme="minorEastAsia" w:cstheme="minorBidi"/>
              </w:rPr>
            </w:pPr>
          </w:p>
        </w:tc>
      </w:tr>
      <w:tr w:rsidR="006F7939" w:rsidRPr="00582270" w14:paraId="6BE65039" w14:textId="77777777" w:rsidTr="006F7939">
        <w:trPr>
          <w:cantSplit/>
        </w:trPr>
        <w:tc>
          <w:tcPr>
            <w:tcW w:w="2093" w:type="dxa"/>
            <w:shd w:val="clear" w:color="auto" w:fill="auto"/>
          </w:tcPr>
          <w:p w14:paraId="4CBC9DDC" w14:textId="7DA092AA" w:rsidR="006F7939" w:rsidRDefault="006F7939" w:rsidP="006F7939">
            <w:pPr>
              <w:pStyle w:val="iNormal"/>
              <w:jc w:val="left"/>
            </w:pPr>
            <w:r>
              <w:t>Options</w:t>
            </w:r>
          </w:p>
        </w:tc>
        <w:tc>
          <w:tcPr>
            <w:tcW w:w="7229" w:type="dxa"/>
            <w:shd w:val="clear" w:color="auto" w:fill="auto"/>
          </w:tcPr>
          <w:p w14:paraId="7E8D17E2" w14:textId="0B5A870B" w:rsidR="00EF0D9A" w:rsidRPr="00850A9C" w:rsidRDefault="00F81EE4" w:rsidP="00850A9C">
            <w:pPr>
              <w:pStyle w:val="iNormal"/>
            </w:pPr>
            <w:r>
              <w:t xml:space="preserve">This field </w:t>
            </w:r>
            <w:r w:rsidR="00F55654">
              <w:t>only applies when</w:t>
            </w:r>
            <w:r>
              <w:t xml:space="preserve"> Private Access</w:t>
            </w:r>
            <w:r w:rsidR="00EF0D9A">
              <w:t xml:space="preserve"> is specified. </w:t>
            </w:r>
            <w:r w:rsidR="00F55654">
              <w:t xml:space="preserve">It will contain </w:t>
            </w:r>
            <w:r w:rsidR="00F537DD">
              <w:t xml:space="preserve">a list of zero or more </w:t>
            </w:r>
            <w:r w:rsidR="00A71AA9">
              <w:t xml:space="preserve">“grant” </w:t>
            </w:r>
            <w:r w:rsidR="00F537DD">
              <w:t>options:</w:t>
            </w:r>
          </w:p>
          <w:p w14:paraId="0DB47A31" w14:textId="2AFB5BA2" w:rsidR="00EF0D9A" w:rsidRPr="00582270" w:rsidRDefault="00661024" w:rsidP="00EF0D9A">
            <w:pPr>
              <w:pStyle w:val="iNormal"/>
              <w:ind w:left="1309" w:hanging="1309"/>
            </w:pPr>
            <w:r w:rsidRPr="004666F7">
              <w:rPr>
                <w:rStyle w:val="iOption"/>
              </w:rPr>
              <w:t>(</w:t>
            </w:r>
            <w:r w:rsidRPr="006324EB">
              <w:rPr>
                <w:rStyle w:val="iOption"/>
              </w:rPr>
              <w:t>None)</w:t>
            </w:r>
            <w:r w:rsidR="00EF0D9A" w:rsidRPr="00582270">
              <w:tab/>
            </w:r>
            <w:r w:rsidR="00A71AA9">
              <w:t xml:space="preserve">If </w:t>
            </w:r>
            <w:r w:rsidR="00F55654">
              <w:t xml:space="preserve">there are </w:t>
            </w:r>
            <w:r w:rsidR="00A71AA9">
              <w:t xml:space="preserve">no “grant” </w:t>
            </w:r>
            <w:r w:rsidR="00F55654">
              <w:t>options</w:t>
            </w:r>
            <w:r w:rsidR="00A71AA9">
              <w:t>, then o</w:t>
            </w:r>
            <w:r w:rsidR="00942FD8">
              <w:t xml:space="preserve">nly the user who added the file (see “Added By” field) </w:t>
            </w:r>
            <w:r>
              <w:t>and administrators can access the file.</w:t>
            </w:r>
          </w:p>
          <w:p w14:paraId="1A8F0FF9" w14:textId="77777777" w:rsidR="00C67350" w:rsidRPr="006324EB" w:rsidRDefault="00C67350" w:rsidP="00EF0D9A">
            <w:pPr>
              <w:pStyle w:val="iNormal"/>
              <w:keepNext/>
              <w:keepLines/>
              <w:ind w:left="1309" w:hanging="1309"/>
              <w:outlineLvl w:val="3"/>
              <w:rPr>
                <w:rStyle w:val="iOption"/>
              </w:rPr>
            </w:pPr>
            <w:r w:rsidRPr="004666F7">
              <w:rPr>
                <w:rStyle w:val="iOption"/>
              </w:rPr>
              <w:t>Access to all institutional users</w:t>
            </w:r>
          </w:p>
          <w:p w14:paraId="7079CD77" w14:textId="665409E6" w:rsidR="00EF0D9A" w:rsidRPr="00582270" w:rsidRDefault="00C67350" w:rsidP="00EF0D9A">
            <w:pPr>
              <w:pStyle w:val="iNormal"/>
              <w:ind w:left="1309" w:hanging="1309"/>
            </w:pPr>
            <w:r w:rsidRPr="00582270">
              <w:tab/>
            </w:r>
            <w:r w:rsidR="00F537DD">
              <w:t xml:space="preserve">This option </w:t>
            </w:r>
            <w:r w:rsidR="00A71AA9">
              <w:t xml:space="preserve">additionally </w:t>
            </w:r>
            <w:r w:rsidR="00F537DD">
              <w:t>grants a</w:t>
            </w:r>
            <w:r w:rsidR="00EF0D9A">
              <w:t xml:space="preserve">ll </w:t>
            </w:r>
            <w:r w:rsidR="00F537DD">
              <w:t xml:space="preserve">Institutional users with </w:t>
            </w:r>
            <w:r w:rsidR="009C3BE9">
              <w:t xml:space="preserve">access </w:t>
            </w:r>
            <w:r w:rsidR="00F537DD">
              <w:t xml:space="preserve">to </w:t>
            </w:r>
            <w:r w:rsidR="009C3BE9">
              <w:t xml:space="preserve">the file. </w:t>
            </w:r>
            <w:r w:rsidR="00F537DD">
              <w:t xml:space="preserve">This is the default </w:t>
            </w:r>
            <w:r w:rsidR="00A71AA9">
              <w:t xml:space="preserve">“grant” option setting </w:t>
            </w:r>
            <w:r w:rsidR="00F537DD">
              <w:t>when a file is uploaded.</w:t>
            </w:r>
          </w:p>
          <w:p w14:paraId="43220B87" w14:textId="7C2FBA55" w:rsidR="00FE68E4" w:rsidRPr="00CB35E7" w:rsidRDefault="00F537DD" w:rsidP="00FE68E4">
            <w:pPr>
              <w:pStyle w:val="iNormal"/>
              <w:ind w:left="1309" w:hanging="1309"/>
              <w:rPr>
                <w:rStyle w:val="iOption"/>
              </w:rPr>
            </w:pPr>
            <w:r>
              <w:rPr>
                <w:rStyle w:val="iOption"/>
              </w:rPr>
              <w:t>Access to user groups</w:t>
            </w:r>
          </w:p>
          <w:p w14:paraId="7B00E1E0" w14:textId="13FE924E" w:rsidR="006F7939" w:rsidRPr="00582270" w:rsidRDefault="00A71AA9" w:rsidP="00850A9C">
            <w:pPr>
              <w:pStyle w:val="iNormal"/>
              <w:ind w:left="1309" w:hanging="1309"/>
              <w:rPr>
                <w:rFonts w:eastAsiaTheme="minorEastAsia" w:cstheme="minorBidi"/>
              </w:rPr>
            </w:pPr>
            <w:r w:rsidRPr="00582270">
              <w:tab/>
            </w:r>
            <w:r w:rsidR="00F55654">
              <w:t xml:space="preserve">This option additionally grants </w:t>
            </w:r>
            <w:r w:rsidR="00C54965">
              <w:t xml:space="preserve">access to </w:t>
            </w:r>
            <w:r w:rsidR="00F55654">
              <w:t xml:space="preserve">users who belong to one or more </w:t>
            </w:r>
            <w:r w:rsidR="000823F8">
              <w:t xml:space="preserve">active </w:t>
            </w:r>
            <w:r w:rsidR="00C54965">
              <w:t>Access G</w:t>
            </w:r>
            <w:r w:rsidR="00F55654">
              <w:t>roups associated with the file</w:t>
            </w:r>
            <w:r w:rsidR="00C54965">
              <w:t xml:space="preserve">. </w:t>
            </w:r>
            <w:r w:rsidR="00F55654">
              <w:t xml:space="preserve">The list of </w:t>
            </w:r>
            <w:r w:rsidR="00C54965">
              <w:t>the</w:t>
            </w:r>
            <w:r w:rsidR="00FA0F11">
              <w:t xml:space="preserve"> </w:t>
            </w:r>
            <w:r w:rsidR="00C54965">
              <w:t>Access G</w:t>
            </w:r>
            <w:r w:rsidR="00F55654">
              <w:t>roups is</w:t>
            </w:r>
            <w:r w:rsidR="00FA0F11">
              <w:t xml:space="preserve"> available in the </w:t>
            </w:r>
            <w:r w:rsidR="00FA0F11" w:rsidRPr="00850A9C">
              <w:rPr>
                <w:b/>
              </w:rPr>
              <w:t>Groups</w:t>
            </w:r>
            <w:r w:rsidR="00FA0F11">
              <w:t xml:space="preserve"> field.</w:t>
            </w:r>
            <w:r w:rsidR="00F55654">
              <w:t xml:space="preserve"> </w:t>
            </w:r>
            <w:r w:rsidR="002C1C6E">
              <w:t xml:space="preserve"> For more information about Access Groups, see section </w:t>
            </w:r>
            <w:r w:rsidR="002C1C6E">
              <w:fldChar w:fldCharType="begin"/>
            </w:r>
            <w:r w:rsidR="002C1C6E">
              <w:instrText xml:space="preserve"> REF _Ref259887537 \r \h </w:instrText>
            </w:r>
            <w:r w:rsidR="002C1C6E">
              <w:fldChar w:fldCharType="separate"/>
            </w:r>
            <w:r w:rsidR="005066AC">
              <w:t>11.3</w:t>
            </w:r>
            <w:r w:rsidR="002C1C6E">
              <w:fldChar w:fldCharType="end"/>
            </w:r>
            <w:r w:rsidR="002C1C6E">
              <w:t xml:space="preserve"> </w:t>
            </w:r>
            <w:r w:rsidR="002C1C6E">
              <w:fldChar w:fldCharType="begin"/>
            </w:r>
            <w:r w:rsidR="002C1C6E">
              <w:instrText xml:space="preserve"> REF _Ref259887545 \h </w:instrText>
            </w:r>
            <w:r w:rsidR="002C1C6E">
              <w:fldChar w:fldCharType="separate"/>
            </w:r>
            <w:r w:rsidR="005066AC">
              <w:t>Managing Access Groups</w:t>
            </w:r>
            <w:r w:rsidR="002C1C6E">
              <w:fldChar w:fldCharType="end"/>
            </w:r>
            <w:r w:rsidR="002C1C6E">
              <w:t>.</w:t>
            </w:r>
          </w:p>
        </w:tc>
      </w:tr>
    </w:tbl>
    <w:p w14:paraId="643F5515" w14:textId="297B1C8F" w:rsidR="00942FD8" w:rsidRDefault="00942FD8" w:rsidP="00850A9C">
      <w:pPr>
        <w:pStyle w:val="iNote"/>
        <w:spacing w:before="120" w:after="120"/>
      </w:pPr>
      <w:r w:rsidRPr="00472510">
        <w:t>Note</w:t>
      </w:r>
      <w:r w:rsidRPr="00472510">
        <w:tab/>
      </w:r>
      <w:r>
        <w:t xml:space="preserve">The user who added a file and Administrator users can always access </w:t>
      </w:r>
      <w:r w:rsidR="003F285B">
        <w:t>the file</w:t>
      </w:r>
      <w:r>
        <w:t xml:space="preserve"> regardless of Access Control settings.</w:t>
      </w:r>
    </w:p>
    <w:p w14:paraId="0CA97CED" w14:textId="2DF1DEBB" w:rsidR="00942FD8" w:rsidRDefault="00942FD8" w:rsidP="00850A9C">
      <w:pPr>
        <w:pStyle w:val="iNote"/>
        <w:spacing w:before="120" w:after="120"/>
      </w:pPr>
      <w:r w:rsidRPr="00472510">
        <w:t>Note</w:t>
      </w:r>
      <w:r w:rsidRPr="00472510">
        <w:tab/>
      </w:r>
      <w:r w:rsidR="0013580F">
        <w:t>For the purposes of access control, t</w:t>
      </w:r>
      <w:r>
        <w:t xml:space="preserve">he </w:t>
      </w:r>
      <w:r w:rsidR="0013580F">
        <w:t>c</w:t>
      </w:r>
      <w:r>
        <w:t>lass of users known as “API</w:t>
      </w:r>
      <w:r w:rsidR="003F285B">
        <w:t xml:space="preserve"> Uploader” are Institutional</w:t>
      </w:r>
      <w:r>
        <w:t xml:space="preserve"> users</w:t>
      </w:r>
      <w:r w:rsidR="0013580F">
        <w:t>.</w:t>
      </w:r>
    </w:p>
    <w:p w14:paraId="34AF063F" w14:textId="13C21034" w:rsidR="00FA0F11" w:rsidRDefault="00FA0F11" w:rsidP="00850A9C">
      <w:pPr>
        <w:pStyle w:val="iNote"/>
        <w:spacing w:before="120" w:after="120"/>
      </w:pPr>
      <w:r>
        <w:t>Note</w:t>
      </w:r>
      <w:r>
        <w:tab/>
        <w:t>Access control does not affect who can edit a file’s metadata – only the user who added a file and administrators can edit the metadata of a file.</w:t>
      </w:r>
    </w:p>
    <w:p w14:paraId="42F414C5" w14:textId="7EF68E06" w:rsidR="00CC71B2" w:rsidRDefault="00CC71B2" w:rsidP="00850A9C">
      <w:pPr>
        <w:pStyle w:val="iNote"/>
        <w:spacing w:before="120" w:after="120"/>
      </w:pPr>
      <w:r>
        <w:t>Note:</w:t>
      </w:r>
      <w:r>
        <w:tab/>
        <w:t xml:space="preserve">All users can search for files and see all files in browse lists regardless of </w:t>
      </w:r>
      <w:r w:rsidR="00C54965">
        <w:t xml:space="preserve">which files </w:t>
      </w:r>
      <w:r>
        <w:t>they</w:t>
      </w:r>
      <w:r w:rsidR="00C54965">
        <w:t xml:space="preserve"> are authorised to access</w:t>
      </w:r>
      <w:r w:rsidR="00EB3456">
        <w:t>.</w:t>
      </w:r>
    </w:p>
    <w:p w14:paraId="32D7D158" w14:textId="77777777" w:rsidR="00FA4EBF" w:rsidRDefault="00FA4EBF" w:rsidP="00850A9C">
      <w:pPr>
        <w:pStyle w:val="iNormal"/>
      </w:pPr>
    </w:p>
    <w:p w14:paraId="367575F7" w14:textId="2067207D" w:rsidR="003F285B" w:rsidRDefault="00FA4EBF" w:rsidP="00850A9C">
      <w:pPr>
        <w:pStyle w:val="iNormal"/>
      </w:pPr>
      <w:r>
        <w:t>The following table summarises how access control</w:t>
      </w:r>
      <w:r w:rsidR="00644903">
        <w:t xml:space="preserve"> applies to </w:t>
      </w:r>
      <w:r>
        <w:t>each class of user.</w:t>
      </w:r>
    </w:p>
    <w:p w14:paraId="537BF6E4" w14:textId="77777777" w:rsidR="00FA4EBF" w:rsidRDefault="00FA4EBF" w:rsidP="00850A9C">
      <w:pPr>
        <w:pStyle w:val="iNormal"/>
      </w:pPr>
    </w:p>
    <w:tbl>
      <w:tblPr>
        <w:tblStyle w:val="TableGrid"/>
        <w:tblW w:w="9923" w:type="dxa"/>
        <w:tblInd w:w="-176" w:type="dxa"/>
        <w:tblLayout w:type="fixed"/>
        <w:tblLook w:val="04A0" w:firstRow="1" w:lastRow="0" w:firstColumn="1" w:lastColumn="0" w:noHBand="0" w:noVBand="1"/>
      </w:tblPr>
      <w:tblGrid>
        <w:gridCol w:w="6238"/>
        <w:gridCol w:w="709"/>
        <w:gridCol w:w="708"/>
        <w:gridCol w:w="709"/>
        <w:gridCol w:w="851"/>
        <w:gridCol w:w="708"/>
      </w:tblGrid>
      <w:tr w:rsidR="0061724F" w:rsidRPr="00FA0F11" w14:paraId="6A1BB5E6" w14:textId="77777777" w:rsidTr="0061724F">
        <w:tc>
          <w:tcPr>
            <w:tcW w:w="6238" w:type="dxa"/>
            <w:shd w:val="clear" w:color="auto" w:fill="00FFFF"/>
          </w:tcPr>
          <w:p w14:paraId="0024912E" w14:textId="183FEE0A" w:rsidR="00FA0F11" w:rsidRPr="00850A9C" w:rsidRDefault="004E21FB" w:rsidP="00850A9C">
            <w:pPr>
              <w:pStyle w:val="iNormal"/>
              <w:keepNext/>
              <w:keepLines/>
              <w:jc w:val="left"/>
              <w:rPr>
                <w:b/>
                <w:sz w:val="16"/>
                <w:szCs w:val="16"/>
              </w:rPr>
            </w:pPr>
            <w:r w:rsidRPr="00850A9C">
              <w:rPr>
                <w:b/>
                <w:sz w:val="16"/>
                <w:szCs w:val="16"/>
              </w:rPr>
              <w:t xml:space="preserve">Type of </w:t>
            </w:r>
            <w:r w:rsidR="00DD2448" w:rsidRPr="00850A9C">
              <w:rPr>
                <w:b/>
                <w:sz w:val="16"/>
                <w:szCs w:val="16"/>
              </w:rPr>
              <w:t>Access</w:t>
            </w:r>
            <w:r w:rsidRPr="00850A9C">
              <w:rPr>
                <w:b/>
                <w:sz w:val="16"/>
                <w:szCs w:val="16"/>
              </w:rPr>
              <w:t xml:space="preserve"> selected</w:t>
            </w:r>
          </w:p>
        </w:tc>
        <w:tc>
          <w:tcPr>
            <w:tcW w:w="709" w:type="dxa"/>
            <w:shd w:val="clear" w:color="auto" w:fill="00FFFF"/>
          </w:tcPr>
          <w:p w14:paraId="15E23D19" w14:textId="56C5A2CA" w:rsidR="00FA0F11" w:rsidRPr="00850A9C" w:rsidRDefault="00FA0F11" w:rsidP="00850A9C">
            <w:pPr>
              <w:pStyle w:val="iNormal"/>
              <w:keepNext/>
              <w:keepLines/>
              <w:jc w:val="center"/>
              <w:rPr>
                <w:sz w:val="16"/>
                <w:szCs w:val="16"/>
              </w:rPr>
            </w:pPr>
            <w:r w:rsidRPr="00850A9C">
              <w:rPr>
                <w:sz w:val="16"/>
                <w:szCs w:val="16"/>
              </w:rPr>
              <w:t>Public</w:t>
            </w:r>
          </w:p>
        </w:tc>
        <w:tc>
          <w:tcPr>
            <w:tcW w:w="708" w:type="dxa"/>
            <w:shd w:val="clear" w:color="auto" w:fill="00FFFF"/>
          </w:tcPr>
          <w:p w14:paraId="234EA214" w14:textId="7514458D" w:rsidR="00FA0F11" w:rsidRPr="00850A9C" w:rsidRDefault="00FA0F11" w:rsidP="00850A9C">
            <w:pPr>
              <w:pStyle w:val="iNormal"/>
              <w:keepNext/>
              <w:keepLines/>
              <w:jc w:val="center"/>
              <w:rPr>
                <w:sz w:val="16"/>
                <w:szCs w:val="16"/>
              </w:rPr>
            </w:pPr>
            <w:r w:rsidRPr="00850A9C">
              <w:rPr>
                <w:sz w:val="16"/>
                <w:szCs w:val="16"/>
              </w:rPr>
              <w:t>Privat</w:t>
            </w:r>
            <w:r w:rsidR="00DD2448">
              <w:rPr>
                <w:sz w:val="16"/>
                <w:szCs w:val="16"/>
              </w:rPr>
              <w:t>e</w:t>
            </w:r>
          </w:p>
        </w:tc>
        <w:tc>
          <w:tcPr>
            <w:tcW w:w="709" w:type="dxa"/>
            <w:shd w:val="clear" w:color="auto" w:fill="00FFFF"/>
          </w:tcPr>
          <w:p w14:paraId="1AACB1BD" w14:textId="33486A29" w:rsidR="00FA0F11" w:rsidRPr="00850A9C" w:rsidRDefault="00FA0F11" w:rsidP="00850A9C">
            <w:pPr>
              <w:pStyle w:val="iNormal"/>
              <w:keepNext/>
              <w:keepLines/>
              <w:jc w:val="center"/>
              <w:rPr>
                <w:sz w:val="16"/>
                <w:szCs w:val="16"/>
              </w:rPr>
            </w:pPr>
            <w:r w:rsidRPr="00850A9C">
              <w:rPr>
                <w:sz w:val="16"/>
                <w:szCs w:val="16"/>
              </w:rPr>
              <w:t>Private</w:t>
            </w:r>
          </w:p>
        </w:tc>
        <w:tc>
          <w:tcPr>
            <w:tcW w:w="851" w:type="dxa"/>
            <w:shd w:val="clear" w:color="auto" w:fill="00FFFF"/>
          </w:tcPr>
          <w:p w14:paraId="6E2B6EDB" w14:textId="3909427C" w:rsidR="00FA0F11" w:rsidRPr="00850A9C" w:rsidRDefault="00FA0F11" w:rsidP="00850A9C">
            <w:pPr>
              <w:pStyle w:val="iNormal"/>
              <w:keepNext/>
              <w:keepLines/>
              <w:jc w:val="center"/>
              <w:rPr>
                <w:sz w:val="16"/>
                <w:szCs w:val="16"/>
              </w:rPr>
            </w:pPr>
            <w:r w:rsidRPr="00850A9C">
              <w:rPr>
                <w:sz w:val="16"/>
                <w:szCs w:val="16"/>
              </w:rPr>
              <w:t>Private</w:t>
            </w:r>
          </w:p>
        </w:tc>
        <w:tc>
          <w:tcPr>
            <w:tcW w:w="708" w:type="dxa"/>
            <w:shd w:val="clear" w:color="auto" w:fill="00FFFF"/>
          </w:tcPr>
          <w:p w14:paraId="1348C78A" w14:textId="5F902C88" w:rsidR="00FA0F11" w:rsidRPr="00850A9C" w:rsidRDefault="00FA0F11" w:rsidP="00850A9C">
            <w:pPr>
              <w:pStyle w:val="iNormal"/>
              <w:keepNext/>
              <w:keepLines/>
              <w:jc w:val="center"/>
              <w:rPr>
                <w:sz w:val="16"/>
                <w:szCs w:val="16"/>
              </w:rPr>
            </w:pPr>
            <w:r w:rsidRPr="00850A9C">
              <w:rPr>
                <w:sz w:val="16"/>
                <w:szCs w:val="16"/>
              </w:rPr>
              <w:t>Privat</w:t>
            </w:r>
            <w:r w:rsidR="00DD2448">
              <w:rPr>
                <w:sz w:val="16"/>
                <w:szCs w:val="16"/>
              </w:rPr>
              <w:t>e</w:t>
            </w:r>
          </w:p>
        </w:tc>
      </w:tr>
      <w:tr w:rsidR="0061724F" w14:paraId="3E113CBE" w14:textId="77777777" w:rsidTr="0061724F">
        <w:tc>
          <w:tcPr>
            <w:tcW w:w="6238" w:type="dxa"/>
            <w:shd w:val="clear" w:color="auto" w:fill="00FFFF"/>
          </w:tcPr>
          <w:p w14:paraId="441E1E4F" w14:textId="5EBD373A" w:rsidR="00FA0F11" w:rsidRPr="00850A9C" w:rsidRDefault="003F285B" w:rsidP="00850A9C">
            <w:pPr>
              <w:pStyle w:val="iNormal"/>
              <w:keepNext/>
              <w:keepLines/>
              <w:jc w:val="left"/>
              <w:rPr>
                <w:b/>
                <w:sz w:val="16"/>
                <w:szCs w:val="16"/>
              </w:rPr>
            </w:pPr>
            <w:r>
              <w:rPr>
                <w:b/>
                <w:sz w:val="16"/>
                <w:szCs w:val="16"/>
              </w:rPr>
              <w:t xml:space="preserve">Is </w:t>
            </w:r>
            <w:r w:rsidR="00DD2448" w:rsidRPr="00850A9C">
              <w:rPr>
                <w:b/>
                <w:sz w:val="16"/>
                <w:szCs w:val="16"/>
              </w:rPr>
              <w:t xml:space="preserve">Access to Institutional </w:t>
            </w:r>
            <w:r w:rsidR="00F40E2A" w:rsidRPr="00F40E2A">
              <w:rPr>
                <w:b/>
                <w:sz w:val="16"/>
                <w:szCs w:val="16"/>
              </w:rPr>
              <w:t>user’s</w:t>
            </w:r>
            <w:r w:rsidR="00DD2448" w:rsidRPr="00850A9C">
              <w:rPr>
                <w:b/>
                <w:sz w:val="16"/>
                <w:szCs w:val="16"/>
              </w:rPr>
              <w:t xml:space="preserve"> option selected</w:t>
            </w:r>
            <w:r>
              <w:rPr>
                <w:b/>
                <w:sz w:val="16"/>
                <w:szCs w:val="16"/>
              </w:rPr>
              <w:t>?</w:t>
            </w:r>
          </w:p>
        </w:tc>
        <w:tc>
          <w:tcPr>
            <w:tcW w:w="709" w:type="dxa"/>
            <w:shd w:val="clear" w:color="auto" w:fill="00FFFF"/>
          </w:tcPr>
          <w:p w14:paraId="527D89CD" w14:textId="7C1D7BEF" w:rsidR="00FA0F11" w:rsidRPr="00850A9C" w:rsidRDefault="00DD2448" w:rsidP="00850A9C">
            <w:pPr>
              <w:pStyle w:val="iNormal"/>
              <w:keepNext/>
              <w:keepLines/>
              <w:jc w:val="center"/>
              <w:rPr>
                <w:sz w:val="16"/>
                <w:szCs w:val="16"/>
              </w:rPr>
            </w:pPr>
            <w:r w:rsidRPr="00850A9C">
              <w:rPr>
                <w:sz w:val="16"/>
                <w:szCs w:val="16"/>
              </w:rPr>
              <w:t>n/a</w:t>
            </w:r>
          </w:p>
        </w:tc>
        <w:tc>
          <w:tcPr>
            <w:tcW w:w="708" w:type="dxa"/>
            <w:shd w:val="clear" w:color="auto" w:fill="00FFFF"/>
          </w:tcPr>
          <w:p w14:paraId="351C53CB" w14:textId="3D0AFF75" w:rsidR="00FA0F11" w:rsidRPr="00850A9C" w:rsidRDefault="00DD2448" w:rsidP="00850A9C">
            <w:pPr>
              <w:pStyle w:val="iNormal"/>
              <w:keepNext/>
              <w:keepLines/>
              <w:jc w:val="center"/>
              <w:rPr>
                <w:sz w:val="16"/>
                <w:szCs w:val="16"/>
              </w:rPr>
            </w:pPr>
            <w:r w:rsidRPr="00850A9C">
              <w:rPr>
                <w:sz w:val="16"/>
                <w:szCs w:val="16"/>
              </w:rPr>
              <w:t>No</w:t>
            </w:r>
          </w:p>
        </w:tc>
        <w:tc>
          <w:tcPr>
            <w:tcW w:w="709" w:type="dxa"/>
            <w:shd w:val="clear" w:color="auto" w:fill="00FFFF"/>
          </w:tcPr>
          <w:p w14:paraId="1AC74FD1" w14:textId="7D731725" w:rsidR="00FA0F11" w:rsidRPr="00850A9C" w:rsidRDefault="00DD2448" w:rsidP="00850A9C">
            <w:pPr>
              <w:pStyle w:val="iNormal"/>
              <w:keepNext/>
              <w:keepLines/>
              <w:jc w:val="center"/>
              <w:rPr>
                <w:sz w:val="16"/>
                <w:szCs w:val="16"/>
              </w:rPr>
            </w:pPr>
            <w:r w:rsidRPr="00850A9C">
              <w:rPr>
                <w:sz w:val="16"/>
                <w:szCs w:val="16"/>
              </w:rPr>
              <w:t>Yes</w:t>
            </w:r>
          </w:p>
        </w:tc>
        <w:tc>
          <w:tcPr>
            <w:tcW w:w="851" w:type="dxa"/>
            <w:shd w:val="clear" w:color="auto" w:fill="00FFFF"/>
          </w:tcPr>
          <w:p w14:paraId="6B4DB9D3" w14:textId="51F038DB" w:rsidR="00FA0F11" w:rsidRPr="00850A9C" w:rsidRDefault="00DD2448" w:rsidP="00850A9C">
            <w:pPr>
              <w:pStyle w:val="iNormal"/>
              <w:keepNext/>
              <w:keepLines/>
              <w:jc w:val="center"/>
              <w:rPr>
                <w:sz w:val="16"/>
                <w:szCs w:val="16"/>
              </w:rPr>
            </w:pPr>
            <w:r w:rsidRPr="00850A9C">
              <w:rPr>
                <w:sz w:val="16"/>
                <w:szCs w:val="16"/>
              </w:rPr>
              <w:t>No</w:t>
            </w:r>
          </w:p>
        </w:tc>
        <w:tc>
          <w:tcPr>
            <w:tcW w:w="708" w:type="dxa"/>
            <w:shd w:val="clear" w:color="auto" w:fill="00FFFF"/>
          </w:tcPr>
          <w:p w14:paraId="1FDEB6A3" w14:textId="3C7BAA06" w:rsidR="00FA0F11" w:rsidRPr="00850A9C" w:rsidRDefault="00DD2448" w:rsidP="00850A9C">
            <w:pPr>
              <w:pStyle w:val="iNormal"/>
              <w:keepNext/>
              <w:keepLines/>
              <w:jc w:val="center"/>
              <w:rPr>
                <w:sz w:val="16"/>
                <w:szCs w:val="16"/>
              </w:rPr>
            </w:pPr>
            <w:r w:rsidRPr="00850A9C">
              <w:rPr>
                <w:sz w:val="16"/>
                <w:szCs w:val="16"/>
              </w:rPr>
              <w:t>Yes</w:t>
            </w:r>
          </w:p>
        </w:tc>
      </w:tr>
      <w:tr w:rsidR="0061724F" w14:paraId="559B60EC" w14:textId="77777777" w:rsidTr="0061724F">
        <w:tc>
          <w:tcPr>
            <w:tcW w:w="6238" w:type="dxa"/>
            <w:shd w:val="clear" w:color="auto" w:fill="00FFFF"/>
          </w:tcPr>
          <w:p w14:paraId="36542156" w14:textId="678DDA1D" w:rsidR="00FA0F11" w:rsidRPr="00850A9C" w:rsidRDefault="003F285B" w:rsidP="00850A9C">
            <w:pPr>
              <w:pStyle w:val="iNormal"/>
              <w:keepNext/>
              <w:keepLines/>
              <w:jc w:val="left"/>
              <w:rPr>
                <w:b/>
                <w:sz w:val="16"/>
                <w:szCs w:val="16"/>
              </w:rPr>
            </w:pPr>
            <w:r>
              <w:rPr>
                <w:b/>
                <w:sz w:val="16"/>
                <w:szCs w:val="16"/>
              </w:rPr>
              <w:t xml:space="preserve">Is </w:t>
            </w:r>
            <w:r w:rsidR="00DD2448" w:rsidRPr="00850A9C">
              <w:rPr>
                <w:b/>
                <w:sz w:val="16"/>
                <w:szCs w:val="16"/>
              </w:rPr>
              <w:t xml:space="preserve">Access to users in </w:t>
            </w:r>
            <w:r w:rsidR="00F40E2A" w:rsidRPr="00F40E2A">
              <w:rPr>
                <w:b/>
                <w:sz w:val="16"/>
                <w:szCs w:val="16"/>
              </w:rPr>
              <w:t>group’s</w:t>
            </w:r>
            <w:r w:rsidR="00DD2448" w:rsidRPr="00850A9C">
              <w:rPr>
                <w:b/>
                <w:sz w:val="16"/>
                <w:szCs w:val="16"/>
              </w:rPr>
              <w:t xml:space="preserve"> option selected</w:t>
            </w:r>
            <w:r>
              <w:rPr>
                <w:b/>
                <w:sz w:val="16"/>
                <w:szCs w:val="16"/>
              </w:rPr>
              <w:t>?</w:t>
            </w:r>
          </w:p>
        </w:tc>
        <w:tc>
          <w:tcPr>
            <w:tcW w:w="709" w:type="dxa"/>
            <w:shd w:val="clear" w:color="auto" w:fill="00FFFF"/>
          </w:tcPr>
          <w:p w14:paraId="548FB1B0" w14:textId="5D360BE4" w:rsidR="00FA0F11" w:rsidRPr="00850A9C" w:rsidRDefault="00DD2448" w:rsidP="00850A9C">
            <w:pPr>
              <w:pStyle w:val="iNormal"/>
              <w:keepNext/>
              <w:keepLines/>
              <w:jc w:val="center"/>
              <w:rPr>
                <w:sz w:val="16"/>
                <w:szCs w:val="16"/>
              </w:rPr>
            </w:pPr>
            <w:r w:rsidRPr="00850A9C">
              <w:rPr>
                <w:sz w:val="16"/>
                <w:szCs w:val="16"/>
              </w:rPr>
              <w:t>n/a</w:t>
            </w:r>
          </w:p>
        </w:tc>
        <w:tc>
          <w:tcPr>
            <w:tcW w:w="708" w:type="dxa"/>
            <w:shd w:val="clear" w:color="auto" w:fill="00FFFF"/>
          </w:tcPr>
          <w:p w14:paraId="27A097C9" w14:textId="37B2F3A2" w:rsidR="00FA0F11" w:rsidRPr="00850A9C" w:rsidRDefault="00DD2448" w:rsidP="00850A9C">
            <w:pPr>
              <w:pStyle w:val="iNormal"/>
              <w:keepNext/>
              <w:keepLines/>
              <w:jc w:val="center"/>
              <w:rPr>
                <w:sz w:val="16"/>
                <w:szCs w:val="16"/>
              </w:rPr>
            </w:pPr>
            <w:r w:rsidRPr="00850A9C">
              <w:rPr>
                <w:sz w:val="16"/>
                <w:szCs w:val="16"/>
              </w:rPr>
              <w:t>No</w:t>
            </w:r>
          </w:p>
        </w:tc>
        <w:tc>
          <w:tcPr>
            <w:tcW w:w="709" w:type="dxa"/>
            <w:shd w:val="clear" w:color="auto" w:fill="00FFFF"/>
          </w:tcPr>
          <w:p w14:paraId="56EBD49B" w14:textId="434BE72B" w:rsidR="00FA0F11" w:rsidRPr="00850A9C" w:rsidRDefault="00DD2448" w:rsidP="00850A9C">
            <w:pPr>
              <w:pStyle w:val="iNormal"/>
              <w:keepNext/>
              <w:keepLines/>
              <w:jc w:val="center"/>
              <w:rPr>
                <w:sz w:val="16"/>
                <w:szCs w:val="16"/>
              </w:rPr>
            </w:pPr>
            <w:r w:rsidRPr="00850A9C">
              <w:rPr>
                <w:sz w:val="16"/>
                <w:szCs w:val="16"/>
              </w:rPr>
              <w:t>No</w:t>
            </w:r>
          </w:p>
        </w:tc>
        <w:tc>
          <w:tcPr>
            <w:tcW w:w="851" w:type="dxa"/>
            <w:shd w:val="clear" w:color="auto" w:fill="00FFFF"/>
          </w:tcPr>
          <w:p w14:paraId="30482F4D" w14:textId="07C21A68" w:rsidR="00FA0F11" w:rsidRPr="00850A9C" w:rsidRDefault="00DD2448" w:rsidP="00850A9C">
            <w:pPr>
              <w:pStyle w:val="iNormal"/>
              <w:keepNext/>
              <w:keepLines/>
              <w:jc w:val="center"/>
              <w:rPr>
                <w:sz w:val="16"/>
                <w:szCs w:val="16"/>
              </w:rPr>
            </w:pPr>
            <w:r w:rsidRPr="00850A9C">
              <w:rPr>
                <w:sz w:val="16"/>
                <w:szCs w:val="16"/>
              </w:rPr>
              <w:t>Yes</w:t>
            </w:r>
          </w:p>
        </w:tc>
        <w:tc>
          <w:tcPr>
            <w:tcW w:w="708" w:type="dxa"/>
            <w:shd w:val="clear" w:color="auto" w:fill="00FFFF"/>
          </w:tcPr>
          <w:p w14:paraId="5C4B7383" w14:textId="6F368264" w:rsidR="00FA0F11" w:rsidRPr="00850A9C" w:rsidRDefault="00DD2448" w:rsidP="00850A9C">
            <w:pPr>
              <w:pStyle w:val="iNormal"/>
              <w:keepNext/>
              <w:keepLines/>
              <w:jc w:val="center"/>
              <w:rPr>
                <w:sz w:val="16"/>
                <w:szCs w:val="16"/>
              </w:rPr>
            </w:pPr>
            <w:r w:rsidRPr="00850A9C">
              <w:rPr>
                <w:sz w:val="16"/>
                <w:szCs w:val="16"/>
              </w:rPr>
              <w:t>Yes</w:t>
            </w:r>
          </w:p>
        </w:tc>
      </w:tr>
      <w:tr w:rsidR="0061724F" w14:paraId="50A551EA" w14:textId="77777777" w:rsidTr="0061724F">
        <w:tc>
          <w:tcPr>
            <w:tcW w:w="6238" w:type="dxa"/>
          </w:tcPr>
          <w:p w14:paraId="44E232FF" w14:textId="679BB518" w:rsidR="00FA0F11" w:rsidRPr="00850A9C" w:rsidRDefault="004E21FB" w:rsidP="00850A9C">
            <w:pPr>
              <w:pStyle w:val="iNormal"/>
              <w:keepNext/>
              <w:keepLines/>
              <w:jc w:val="left"/>
              <w:rPr>
                <w:sz w:val="16"/>
                <w:szCs w:val="16"/>
              </w:rPr>
            </w:pPr>
            <w:r w:rsidRPr="00850A9C">
              <w:rPr>
                <w:b/>
                <w:sz w:val="16"/>
                <w:szCs w:val="16"/>
              </w:rPr>
              <w:t>User</w:t>
            </w:r>
            <w:r w:rsidRPr="00850A9C">
              <w:rPr>
                <w:sz w:val="16"/>
                <w:szCs w:val="16"/>
              </w:rPr>
              <w:t xml:space="preserve"> who added the file</w:t>
            </w:r>
          </w:p>
        </w:tc>
        <w:tc>
          <w:tcPr>
            <w:tcW w:w="709" w:type="dxa"/>
          </w:tcPr>
          <w:p w14:paraId="34CB44BE" w14:textId="5868E479"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7518FA46" w14:textId="63A815B1"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9" w:type="dxa"/>
          </w:tcPr>
          <w:p w14:paraId="5A4633AF" w14:textId="12914FE5"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52399BE9" w14:textId="23B8544B"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071F2399" w14:textId="46303748"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45D456D8" w14:textId="77777777" w:rsidTr="0061724F">
        <w:tc>
          <w:tcPr>
            <w:tcW w:w="6238" w:type="dxa"/>
          </w:tcPr>
          <w:p w14:paraId="751FF6F4" w14:textId="7E146BE4" w:rsidR="00F84DA7" w:rsidRPr="00850A9C" w:rsidRDefault="00F84DA7" w:rsidP="00850A9C">
            <w:pPr>
              <w:pStyle w:val="iNormal"/>
              <w:keepNext/>
              <w:keepLines/>
              <w:jc w:val="left"/>
              <w:rPr>
                <w:b/>
                <w:sz w:val="16"/>
                <w:szCs w:val="16"/>
              </w:rPr>
            </w:pPr>
            <w:r w:rsidRPr="00850A9C">
              <w:rPr>
                <w:b/>
                <w:sz w:val="16"/>
                <w:szCs w:val="16"/>
              </w:rPr>
              <w:t>Administrator</w:t>
            </w:r>
          </w:p>
        </w:tc>
        <w:tc>
          <w:tcPr>
            <w:tcW w:w="709" w:type="dxa"/>
          </w:tcPr>
          <w:p w14:paraId="6651D66A" w14:textId="0EB71F67"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6C9B9060" w14:textId="561E4CE5"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9" w:type="dxa"/>
          </w:tcPr>
          <w:p w14:paraId="26FE93FC" w14:textId="22E97761"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0F7FED9C" w14:textId="06643BDF"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39CB42F4" w14:textId="00441845"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3D975C4D" w14:textId="77777777" w:rsidTr="0061724F">
        <w:tc>
          <w:tcPr>
            <w:tcW w:w="6238" w:type="dxa"/>
          </w:tcPr>
          <w:p w14:paraId="37CB7671" w14:textId="4877E933" w:rsidR="00F84DA7" w:rsidRPr="00850A9C" w:rsidRDefault="00F84DA7" w:rsidP="00850A9C">
            <w:pPr>
              <w:pStyle w:val="iNormal"/>
              <w:keepNext/>
              <w:keepLines/>
              <w:jc w:val="left"/>
              <w:rPr>
                <w:sz w:val="16"/>
                <w:szCs w:val="16"/>
              </w:rPr>
            </w:pPr>
            <w:r w:rsidRPr="00850A9C">
              <w:rPr>
                <w:b/>
                <w:sz w:val="16"/>
                <w:szCs w:val="16"/>
              </w:rPr>
              <w:t>Institutional User</w:t>
            </w:r>
            <w:r w:rsidRPr="00850A9C">
              <w:rPr>
                <w:sz w:val="16"/>
                <w:szCs w:val="16"/>
              </w:rPr>
              <w:t xml:space="preserve"> who is </w:t>
            </w:r>
            <w:r w:rsidRPr="00850A9C">
              <w:rPr>
                <w:b/>
                <w:sz w:val="16"/>
                <w:szCs w:val="16"/>
              </w:rPr>
              <w:t xml:space="preserve">not </w:t>
            </w:r>
            <w:r w:rsidRPr="00850A9C">
              <w:rPr>
                <w:sz w:val="16"/>
                <w:szCs w:val="16"/>
              </w:rPr>
              <w:t xml:space="preserve">in an </w:t>
            </w:r>
            <w:r w:rsidR="000823F8">
              <w:rPr>
                <w:sz w:val="16"/>
                <w:szCs w:val="16"/>
              </w:rPr>
              <w:t xml:space="preserve">active </w:t>
            </w:r>
            <w:r w:rsidRPr="00850A9C">
              <w:rPr>
                <w:sz w:val="16"/>
                <w:szCs w:val="16"/>
              </w:rPr>
              <w:t>access group</w:t>
            </w:r>
            <w:r>
              <w:rPr>
                <w:sz w:val="16"/>
                <w:szCs w:val="16"/>
              </w:rPr>
              <w:t xml:space="preserve"> assoc.</w:t>
            </w:r>
            <w:r w:rsidRPr="00850A9C">
              <w:rPr>
                <w:sz w:val="16"/>
                <w:szCs w:val="16"/>
              </w:rPr>
              <w:t xml:space="preserve"> with the file</w:t>
            </w:r>
          </w:p>
        </w:tc>
        <w:tc>
          <w:tcPr>
            <w:tcW w:w="709" w:type="dxa"/>
          </w:tcPr>
          <w:p w14:paraId="138B9369" w14:textId="77777777"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6CA2EC1F" w14:textId="5F450238" w:rsidR="00F84DA7"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41495E51" w14:textId="63A083F2" w:rsidR="00F84DA7"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36B42969" w14:textId="430F9B82" w:rsidR="00F84DA7"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38A56EC5" w14:textId="1FF2C76A" w:rsidR="00F84DA7"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76F84361" w14:textId="77777777" w:rsidTr="0061724F">
        <w:tc>
          <w:tcPr>
            <w:tcW w:w="6238" w:type="dxa"/>
          </w:tcPr>
          <w:p w14:paraId="72BCBC8D" w14:textId="3B3A2E88" w:rsidR="00F84DA7" w:rsidRPr="00850A9C" w:rsidRDefault="00F84DA7" w:rsidP="00850A9C">
            <w:pPr>
              <w:pStyle w:val="iNormal"/>
              <w:keepNext/>
              <w:keepLines/>
              <w:jc w:val="left"/>
              <w:rPr>
                <w:sz w:val="16"/>
                <w:szCs w:val="16"/>
              </w:rPr>
            </w:pPr>
            <w:r w:rsidRPr="00850A9C">
              <w:rPr>
                <w:b/>
                <w:sz w:val="16"/>
                <w:szCs w:val="16"/>
              </w:rPr>
              <w:t>Institutional User</w:t>
            </w:r>
            <w:r w:rsidRPr="00850A9C">
              <w:rPr>
                <w:sz w:val="16"/>
                <w:szCs w:val="16"/>
              </w:rPr>
              <w:t xml:space="preserve"> who </w:t>
            </w:r>
            <w:r>
              <w:rPr>
                <w:sz w:val="16"/>
                <w:szCs w:val="16"/>
              </w:rPr>
              <w:t xml:space="preserve">is in an </w:t>
            </w:r>
            <w:r w:rsidR="000823F8">
              <w:rPr>
                <w:sz w:val="16"/>
                <w:szCs w:val="16"/>
              </w:rPr>
              <w:t xml:space="preserve">active </w:t>
            </w:r>
            <w:r>
              <w:rPr>
                <w:sz w:val="16"/>
                <w:szCs w:val="16"/>
              </w:rPr>
              <w:t xml:space="preserve">access group assoc. </w:t>
            </w:r>
            <w:r w:rsidRPr="00850A9C">
              <w:rPr>
                <w:sz w:val="16"/>
                <w:szCs w:val="16"/>
              </w:rPr>
              <w:t>with the file</w:t>
            </w:r>
          </w:p>
        </w:tc>
        <w:tc>
          <w:tcPr>
            <w:tcW w:w="709" w:type="dxa"/>
          </w:tcPr>
          <w:p w14:paraId="4D9A7178" w14:textId="77777777"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38FFF95D" w14:textId="3D4D4025" w:rsidR="00F84DA7" w:rsidRPr="00850A9C" w:rsidRDefault="00F05E8C" w:rsidP="00850A9C">
            <w:pPr>
              <w:pStyle w:val="iNormal"/>
              <w:keepNext/>
              <w:keepLines/>
              <w:jc w:val="center"/>
              <w:rPr>
                <w:sz w:val="16"/>
                <w:szCs w:val="16"/>
              </w:rPr>
            </w:pPr>
            <w:r w:rsidRPr="00850A9C">
              <w:rPr>
                <w:sz w:val="16"/>
                <w:szCs w:val="16"/>
              </w:rPr>
              <w:t>n/a</w:t>
            </w:r>
          </w:p>
        </w:tc>
        <w:tc>
          <w:tcPr>
            <w:tcW w:w="709" w:type="dxa"/>
          </w:tcPr>
          <w:p w14:paraId="4F0E266C" w14:textId="136CA6B2" w:rsidR="00F84DA7" w:rsidRPr="00850A9C" w:rsidRDefault="00F05E8C" w:rsidP="00850A9C">
            <w:pPr>
              <w:pStyle w:val="iNormal"/>
              <w:keepNext/>
              <w:keepLines/>
              <w:jc w:val="center"/>
              <w:rPr>
                <w:sz w:val="16"/>
                <w:szCs w:val="16"/>
              </w:rPr>
            </w:pPr>
            <w:r w:rsidRPr="00850A9C">
              <w:rPr>
                <w:sz w:val="16"/>
                <w:szCs w:val="16"/>
              </w:rPr>
              <w:t>n/a</w:t>
            </w:r>
          </w:p>
        </w:tc>
        <w:tc>
          <w:tcPr>
            <w:tcW w:w="851" w:type="dxa"/>
          </w:tcPr>
          <w:p w14:paraId="6CE4DB91" w14:textId="7BF4F4AD" w:rsidR="00F84DA7"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22C83DD1" w14:textId="6D7DF239" w:rsidR="00F84DA7"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67C87B4F" w14:textId="77777777" w:rsidTr="0061724F">
        <w:tc>
          <w:tcPr>
            <w:tcW w:w="6238" w:type="dxa"/>
          </w:tcPr>
          <w:p w14:paraId="714453B9" w14:textId="4217EB8D" w:rsidR="00FA0F11" w:rsidRPr="00850A9C" w:rsidRDefault="00F84DA7" w:rsidP="00850A9C">
            <w:pPr>
              <w:pStyle w:val="iNormal"/>
              <w:keepNext/>
              <w:keepLines/>
              <w:jc w:val="left"/>
              <w:rPr>
                <w:sz w:val="16"/>
                <w:szCs w:val="16"/>
              </w:rPr>
            </w:pPr>
            <w:r w:rsidRPr="00850A9C">
              <w:rPr>
                <w:b/>
                <w:sz w:val="16"/>
                <w:szCs w:val="16"/>
              </w:rPr>
              <w:t>API Uploader</w:t>
            </w:r>
            <w:r w:rsidR="004E21FB" w:rsidRPr="00850A9C">
              <w:rPr>
                <w:sz w:val="16"/>
                <w:szCs w:val="16"/>
              </w:rPr>
              <w:t xml:space="preserve"> </w:t>
            </w:r>
            <w:r w:rsidRPr="00850A9C">
              <w:rPr>
                <w:sz w:val="16"/>
                <w:szCs w:val="16"/>
              </w:rPr>
              <w:t xml:space="preserve">who is </w:t>
            </w:r>
            <w:r w:rsidR="004E21FB" w:rsidRPr="00850A9C">
              <w:rPr>
                <w:b/>
                <w:sz w:val="16"/>
                <w:szCs w:val="16"/>
              </w:rPr>
              <w:t>not</w:t>
            </w:r>
            <w:r w:rsidR="004E21FB" w:rsidRPr="00850A9C">
              <w:rPr>
                <w:sz w:val="16"/>
                <w:szCs w:val="16"/>
              </w:rPr>
              <w:t xml:space="preserve"> in an </w:t>
            </w:r>
            <w:r w:rsidR="000823F8">
              <w:rPr>
                <w:sz w:val="16"/>
                <w:szCs w:val="16"/>
              </w:rPr>
              <w:t xml:space="preserve">active </w:t>
            </w:r>
            <w:r w:rsidR="004E21FB" w:rsidRPr="00850A9C">
              <w:rPr>
                <w:sz w:val="16"/>
                <w:szCs w:val="16"/>
              </w:rPr>
              <w:t>access group</w:t>
            </w:r>
            <w:r>
              <w:rPr>
                <w:sz w:val="16"/>
                <w:szCs w:val="16"/>
              </w:rPr>
              <w:t xml:space="preserve"> assoc.</w:t>
            </w:r>
            <w:r w:rsidR="004E21FB" w:rsidRPr="00850A9C">
              <w:rPr>
                <w:sz w:val="16"/>
                <w:szCs w:val="16"/>
              </w:rPr>
              <w:t xml:space="preserve"> with the file</w:t>
            </w:r>
          </w:p>
        </w:tc>
        <w:tc>
          <w:tcPr>
            <w:tcW w:w="709" w:type="dxa"/>
          </w:tcPr>
          <w:p w14:paraId="654CD89D" w14:textId="5AEA96D9"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501EFB57" w14:textId="571DCF71"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4F9D1F8E" w14:textId="635DFF03" w:rsidR="00FA0F11"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59D07A74" w14:textId="2AB34CF9"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2DF69540" w14:textId="13C26C12" w:rsidR="00FA0F11"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5A5BE9AB" w14:textId="77777777" w:rsidTr="0061724F">
        <w:tc>
          <w:tcPr>
            <w:tcW w:w="6238" w:type="dxa"/>
          </w:tcPr>
          <w:p w14:paraId="112F7558" w14:textId="2AB45964" w:rsidR="00FA0F11" w:rsidRPr="00850A9C" w:rsidRDefault="00F84DA7" w:rsidP="00850A9C">
            <w:pPr>
              <w:pStyle w:val="iNormal"/>
              <w:keepNext/>
              <w:keepLines/>
              <w:jc w:val="left"/>
              <w:rPr>
                <w:sz w:val="16"/>
                <w:szCs w:val="16"/>
              </w:rPr>
            </w:pPr>
            <w:r w:rsidRPr="00850A9C">
              <w:rPr>
                <w:b/>
                <w:sz w:val="16"/>
                <w:szCs w:val="16"/>
              </w:rPr>
              <w:t>API Uploader</w:t>
            </w:r>
            <w:r w:rsidR="004E21FB" w:rsidRPr="00850A9C">
              <w:rPr>
                <w:sz w:val="16"/>
                <w:szCs w:val="16"/>
              </w:rPr>
              <w:t xml:space="preserve"> who </w:t>
            </w:r>
            <w:r>
              <w:rPr>
                <w:sz w:val="16"/>
                <w:szCs w:val="16"/>
              </w:rPr>
              <w:t xml:space="preserve">is in an </w:t>
            </w:r>
            <w:r w:rsidR="000823F8">
              <w:rPr>
                <w:sz w:val="16"/>
                <w:szCs w:val="16"/>
              </w:rPr>
              <w:t xml:space="preserve">active </w:t>
            </w:r>
            <w:r>
              <w:rPr>
                <w:sz w:val="16"/>
                <w:szCs w:val="16"/>
              </w:rPr>
              <w:t>access group assoc.</w:t>
            </w:r>
            <w:r w:rsidR="004E21FB" w:rsidRPr="00850A9C">
              <w:rPr>
                <w:sz w:val="16"/>
                <w:szCs w:val="16"/>
              </w:rPr>
              <w:t xml:space="preserve"> with the file</w:t>
            </w:r>
          </w:p>
        </w:tc>
        <w:tc>
          <w:tcPr>
            <w:tcW w:w="709" w:type="dxa"/>
          </w:tcPr>
          <w:p w14:paraId="64B57D2B" w14:textId="76ACB04B"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218FD069" w14:textId="3AD9AFF1" w:rsidR="00FA0F11" w:rsidRPr="00850A9C" w:rsidRDefault="00F05E8C" w:rsidP="00850A9C">
            <w:pPr>
              <w:pStyle w:val="iNormal"/>
              <w:keepNext/>
              <w:keepLines/>
              <w:jc w:val="center"/>
              <w:rPr>
                <w:sz w:val="16"/>
                <w:szCs w:val="16"/>
              </w:rPr>
            </w:pPr>
            <w:r w:rsidRPr="00850A9C">
              <w:rPr>
                <w:sz w:val="16"/>
                <w:szCs w:val="16"/>
              </w:rPr>
              <w:t>n/a</w:t>
            </w:r>
          </w:p>
        </w:tc>
        <w:tc>
          <w:tcPr>
            <w:tcW w:w="709" w:type="dxa"/>
          </w:tcPr>
          <w:p w14:paraId="253B144D" w14:textId="3BD279D4" w:rsidR="00FA0F11" w:rsidRPr="00850A9C" w:rsidRDefault="00F05E8C" w:rsidP="00850A9C">
            <w:pPr>
              <w:pStyle w:val="iNormal"/>
              <w:keepNext/>
              <w:keepLines/>
              <w:jc w:val="center"/>
              <w:rPr>
                <w:sz w:val="16"/>
                <w:szCs w:val="16"/>
              </w:rPr>
            </w:pPr>
            <w:r w:rsidRPr="00850A9C">
              <w:rPr>
                <w:sz w:val="16"/>
                <w:szCs w:val="16"/>
              </w:rPr>
              <w:t>n/a</w:t>
            </w:r>
          </w:p>
        </w:tc>
        <w:tc>
          <w:tcPr>
            <w:tcW w:w="851" w:type="dxa"/>
          </w:tcPr>
          <w:p w14:paraId="6686A4BD" w14:textId="1663263E" w:rsidR="00FA0F11"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566ACD89" w14:textId="24B8AFA7" w:rsidR="00FA0F11"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553E05BF" w14:textId="77777777" w:rsidTr="0061724F">
        <w:tc>
          <w:tcPr>
            <w:tcW w:w="6238" w:type="dxa"/>
          </w:tcPr>
          <w:p w14:paraId="13202A5A" w14:textId="63D60AA5" w:rsidR="00FA0F11" w:rsidRPr="00850A9C" w:rsidRDefault="004E21FB" w:rsidP="00850A9C">
            <w:pPr>
              <w:pStyle w:val="iNormal"/>
              <w:keepNext/>
              <w:keepLines/>
              <w:jc w:val="left"/>
              <w:rPr>
                <w:sz w:val="16"/>
                <w:szCs w:val="16"/>
              </w:rPr>
            </w:pPr>
            <w:r w:rsidRPr="00850A9C">
              <w:rPr>
                <w:b/>
                <w:sz w:val="16"/>
                <w:szCs w:val="16"/>
              </w:rPr>
              <w:t>Non-institutional User</w:t>
            </w:r>
            <w:r w:rsidRPr="00850A9C">
              <w:rPr>
                <w:sz w:val="16"/>
                <w:szCs w:val="16"/>
              </w:rPr>
              <w:t xml:space="preserve"> </w:t>
            </w:r>
            <w:r w:rsidR="00F84DA7" w:rsidRPr="00850A9C">
              <w:rPr>
                <w:sz w:val="16"/>
                <w:szCs w:val="16"/>
              </w:rPr>
              <w:t xml:space="preserve">who is </w:t>
            </w:r>
            <w:r w:rsidRPr="00850A9C">
              <w:rPr>
                <w:b/>
                <w:sz w:val="16"/>
                <w:szCs w:val="16"/>
              </w:rPr>
              <w:t>not</w:t>
            </w:r>
            <w:r w:rsidR="00F84DA7">
              <w:rPr>
                <w:sz w:val="16"/>
                <w:szCs w:val="16"/>
              </w:rPr>
              <w:t xml:space="preserve"> in an </w:t>
            </w:r>
            <w:r w:rsidR="000823F8">
              <w:rPr>
                <w:sz w:val="16"/>
                <w:szCs w:val="16"/>
              </w:rPr>
              <w:t xml:space="preserve">active </w:t>
            </w:r>
            <w:r w:rsidR="00F84DA7">
              <w:rPr>
                <w:sz w:val="16"/>
                <w:szCs w:val="16"/>
              </w:rPr>
              <w:t>access group assoc.</w:t>
            </w:r>
            <w:r w:rsidRPr="00850A9C">
              <w:rPr>
                <w:sz w:val="16"/>
                <w:szCs w:val="16"/>
              </w:rPr>
              <w:t xml:space="preserve"> with the file</w:t>
            </w:r>
          </w:p>
        </w:tc>
        <w:tc>
          <w:tcPr>
            <w:tcW w:w="709" w:type="dxa"/>
          </w:tcPr>
          <w:p w14:paraId="54058161" w14:textId="5698A001"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72415966" w14:textId="3D4984B4"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500FA53A" w14:textId="5DE88A95"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851" w:type="dxa"/>
          </w:tcPr>
          <w:p w14:paraId="03426FA0" w14:textId="0EB073AF"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26C10087" w14:textId="2AA07034" w:rsidR="00FA0F11" w:rsidRPr="00850A9C" w:rsidRDefault="002A63B5" w:rsidP="00850A9C">
            <w:pPr>
              <w:pStyle w:val="iNormal"/>
              <w:keepNext/>
              <w:keepLines/>
              <w:jc w:val="center"/>
              <w:rPr>
                <w:sz w:val="16"/>
                <w:szCs w:val="16"/>
              </w:rPr>
            </w:pPr>
            <w:r w:rsidRPr="00850A9C">
              <w:rPr>
                <w:rFonts w:ascii="Zapf Dingbats" w:hAnsi="Zapf Dingbats"/>
                <w:sz w:val="16"/>
                <w:szCs w:val="16"/>
              </w:rPr>
              <w:t>✗</w:t>
            </w:r>
          </w:p>
        </w:tc>
      </w:tr>
      <w:tr w:rsidR="0061724F" w14:paraId="02FD9EE7" w14:textId="77777777" w:rsidTr="0061724F">
        <w:tc>
          <w:tcPr>
            <w:tcW w:w="6238" w:type="dxa"/>
          </w:tcPr>
          <w:p w14:paraId="476F64E6" w14:textId="6F90AC16" w:rsidR="00FA0F11" w:rsidRPr="00850A9C" w:rsidRDefault="004E21FB" w:rsidP="00850A9C">
            <w:pPr>
              <w:pStyle w:val="iNormal"/>
              <w:jc w:val="left"/>
              <w:rPr>
                <w:sz w:val="16"/>
                <w:szCs w:val="16"/>
              </w:rPr>
            </w:pPr>
            <w:r w:rsidRPr="00850A9C">
              <w:rPr>
                <w:b/>
                <w:sz w:val="16"/>
                <w:szCs w:val="16"/>
              </w:rPr>
              <w:t>Non-institutional User</w:t>
            </w:r>
            <w:r w:rsidRPr="00850A9C">
              <w:rPr>
                <w:sz w:val="16"/>
                <w:szCs w:val="16"/>
              </w:rPr>
              <w:t xml:space="preserve"> w</w:t>
            </w:r>
            <w:r w:rsidR="00F84DA7">
              <w:rPr>
                <w:sz w:val="16"/>
                <w:szCs w:val="16"/>
              </w:rPr>
              <w:t xml:space="preserve">ho is </w:t>
            </w:r>
            <w:r w:rsidR="000823F8">
              <w:rPr>
                <w:sz w:val="16"/>
                <w:szCs w:val="16"/>
              </w:rPr>
              <w:t xml:space="preserve">in </w:t>
            </w:r>
            <w:r w:rsidR="00F84DA7">
              <w:rPr>
                <w:sz w:val="16"/>
                <w:szCs w:val="16"/>
              </w:rPr>
              <w:t xml:space="preserve">an </w:t>
            </w:r>
            <w:r w:rsidR="000823F8">
              <w:rPr>
                <w:sz w:val="16"/>
                <w:szCs w:val="16"/>
              </w:rPr>
              <w:t xml:space="preserve">active </w:t>
            </w:r>
            <w:r w:rsidR="00F84DA7">
              <w:rPr>
                <w:sz w:val="16"/>
                <w:szCs w:val="16"/>
              </w:rPr>
              <w:t>access group assoc.</w:t>
            </w:r>
            <w:r w:rsidRPr="00850A9C">
              <w:rPr>
                <w:sz w:val="16"/>
                <w:szCs w:val="16"/>
              </w:rPr>
              <w:t xml:space="preserve"> with the file</w:t>
            </w:r>
          </w:p>
        </w:tc>
        <w:tc>
          <w:tcPr>
            <w:tcW w:w="709" w:type="dxa"/>
          </w:tcPr>
          <w:p w14:paraId="177EB6B4" w14:textId="50738E64" w:rsidR="00FA0F11" w:rsidRPr="00850A9C" w:rsidRDefault="00F84DA7" w:rsidP="00850A9C">
            <w:pPr>
              <w:pStyle w:val="iNormal"/>
              <w:jc w:val="center"/>
              <w:rPr>
                <w:sz w:val="16"/>
                <w:szCs w:val="16"/>
              </w:rPr>
            </w:pPr>
            <w:r w:rsidRPr="00850A9C">
              <w:rPr>
                <w:rFonts w:ascii="Zapf Dingbats" w:hAnsi="Zapf Dingbats"/>
                <w:color w:val="000000"/>
                <w:sz w:val="16"/>
                <w:szCs w:val="16"/>
              </w:rPr>
              <w:t>✔</w:t>
            </w:r>
          </w:p>
        </w:tc>
        <w:tc>
          <w:tcPr>
            <w:tcW w:w="708" w:type="dxa"/>
          </w:tcPr>
          <w:p w14:paraId="7333E77C" w14:textId="419FB823" w:rsidR="00FA0F11" w:rsidRPr="00850A9C" w:rsidRDefault="00F05E8C" w:rsidP="00850A9C">
            <w:pPr>
              <w:pStyle w:val="iNormal"/>
              <w:jc w:val="center"/>
              <w:rPr>
                <w:sz w:val="16"/>
                <w:szCs w:val="16"/>
              </w:rPr>
            </w:pPr>
            <w:r w:rsidRPr="00850A9C">
              <w:rPr>
                <w:sz w:val="16"/>
                <w:szCs w:val="16"/>
              </w:rPr>
              <w:t>n/a</w:t>
            </w:r>
          </w:p>
        </w:tc>
        <w:tc>
          <w:tcPr>
            <w:tcW w:w="709" w:type="dxa"/>
          </w:tcPr>
          <w:p w14:paraId="294486EB" w14:textId="4933E685" w:rsidR="00FA0F11" w:rsidRPr="00850A9C" w:rsidRDefault="00F05E8C" w:rsidP="00850A9C">
            <w:pPr>
              <w:pStyle w:val="iNormal"/>
              <w:jc w:val="center"/>
              <w:rPr>
                <w:sz w:val="16"/>
                <w:szCs w:val="16"/>
              </w:rPr>
            </w:pPr>
            <w:r w:rsidRPr="00850A9C">
              <w:rPr>
                <w:sz w:val="16"/>
                <w:szCs w:val="16"/>
              </w:rPr>
              <w:t>n/a</w:t>
            </w:r>
          </w:p>
        </w:tc>
        <w:tc>
          <w:tcPr>
            <w:tcW w:w="851" w:type="dxa"/>
          </w:tcPr>
          <w:p w14:paraId="44F8BD69" w14:textId="704B6824" w:rsidR="00FA0F11" w:rsidRPr="00850A9C" w:rsidRDefault="00F05E8C" w:rsidP="00850A9C">
            <w:pPr>
              <w:pStyle w:val="iNormal"/>
              <w:jc w:val="center"/>
              <w:rPr>
                <w:sz w:val="16"/>
                <w:szCs w:val="16"/>
              </w:rPr>
            </w:pPr>
            <w:r w:rsidRPr="00850A9C">
              <w:rPr>
                <w:rFonts w:ascii="Zapf Dingbats" w:hAnsi="Zapf Dingbats"/>
                <w:color w:val="000000"/>
                <w:sz w:val="16"/>
                <w:szCs w:val="16"/>
              </w:rPr>
              <w:t>✔</w:t>
            </w:r>
          </w:p>
        </w:tc>
        <w:tc>
          <w:tcPr>
            <w:tcW w:w="708" w:type="dxa"/>
          </w:tcPr>
          <w:p w14:paraId="15874F65" w14:textId="4CE7EE5A" w:rsidR="00FA0F11" w:rsidRPr="00850A9C" w:rsidRDefault="00F05E8C" w:rsidP="00850A9C">
            <w:pPr>
              <w:pStyle w:val="iNormal"/>
              <w:jc w:val="center"/>
              <w:rPr>
                <w:sz w:val="16"/>
                <w:szCs w:val="16"/>
              </w:rPr>
            </w:pPr>
            <w:r w:rsidRPr="00850A9C">
              <w:rPr>
                <w:rFonts w:ascii="Zapf Dingbats" w:hAnsi="Zapf Dingbats"/>
                <w:color w:val="000000"/>
                <w:sz w:val="16"/>
                <w:szCs w:val="16"/>
              </w:rPr>
              <w:t>✔</w:t>
            </w:r>
          </w:p>
        </w:tc>
      </w:tr>
    </w:tbl>
    <w:p w14:paraId="4FE3A88D" w14:textId="075C08D8" w:rsidR="00C84273" w:rsidRPr="0061724F" w:rsidRDefault="003D73D6" w:rsidP="00850A9C">
      <w:pPr>
        <w:pStyle w:val="iNormal"/>
        <w:jc w:val="center"/>
        <w:rPr>
          <w:b/>
        </w:rPr>
      </w:pPr>
      <w:r w:rsidRPr="0061724F">
        <w:rPr>
          <w:b/>
        </w:rPr>
        <w:t>Access Control User Permissions</w:t>
      </w:r>
      <w:r w:rsidR="00D92CAD" w:rsidRPr="0061724F">
        <w:rPr>
          <w:b/>
        </w:rPr>
        <w:t xml:space="preserve"> </w:t>
      </w:r>
      <w:r w:rsidRPr="0061724F">
        <w:rPr>
          <w:b/>
        </w:rPr>
        <w:t>Table</w:t>
      </w:r>
    </w:p>
    <w:p w14:paraId="7F90F983" w14:textId="77777777" w:rsidR="00865706" w:rsidRDefault="00865706" w:rsidP="00422C63">
      <w:pPr>
        <w:pStyle w:val="iHeading3"/>
      </w:pPr>
      <w:bookmarkStart w:id="903" w:name="_Toc311807520"/>
      <w:r>
        <w:t>File Relationships</w:t>
      </w:r>
      <w:bookmarkEnd w:id="805"/>
      <w:bookmarkEnd w:id="903"/>
    </w:p>
    <w:p w14:paraId="77C121F4" w14:textId="77777777" w:rsidR="0033682C" w:rsidRDefault="00465CA3" w:rsidP="0094399D">
      <w:pPr>
        <w:pStyle w:val="iNormal"/>
      </w:pPr>
      <w:r>
        <w:t xml:space="preserve">Parent-Child </w:t>
      </w:r>
      <w:r w:rsidR="0094399D">
        <w:t xml:space="preserve">File Relationships </w:t>
      </w:r>
      <w:r>
        <w:t xml:space="preserve">indicate the origin of </w:t>
      </w:r>
      <w:r w:rsidR="00415DC9">
        <w:t>Data File</w:t>
      </w:r>
      <w:r w:rsidR="009B7E78">
        <w:t>s</w:t>
      </w:r>
      <w:r>
        <w:t xml:space="preserve"> or the use of</w:t>
      </w:r>
      <w:r w:rsidR="00200AC4">
        <w:t xml:space="preserve"> </w:t>
      </w:r>
      <w:r w:rsidR="00415DC9">
        <w:t>Data File</w:t>
      </w:r>
      <w:r w:rsidR="009B7E78">
        <w:t>s</w:t>
      </w:r>
      <w:r w:rsidR="00200AC4">
        <w:t xml:space="preserve">. The existence of a relationship indicates that the Parent </w:t>
      </w:r>
      <w:r w:rsidR="00415DC9">
        <w:t>Data File</w:t>
      </w:r>
      <w:r w:rsidR="00200AC4">
        <w:t xml:space="preserve"> was used to generate or create the Child </w:t>
      </w:r>
      <w:r w:rsidR="00415DC9">
        <w:t>Data File</w:t>
      </w:r>
      <w:r w:rsidR="00200AC4">
        <w:t>.</w:t>
      </w:r>
      <w:r w:rsidR="00DA5E86">
        <w:t xml:space="preserve"> A file can have multiple relationships, either as Parent or Child.</w:t>
      </w:r>
    </w:p>
    <w:p w14:paraId="47408826" w14:textId="77777777" w:rsidR="0033682C" w:rsidRDefault="00200AC4" w:rsidP="0094399D">
      <w:pPr>
        <w:pStyle w:val="iNormal"/>
      </w:pPr>
      <w:r>
        <w:t xml:space="preserve">If the </w:t>
      </w:r>
      <w:r w:rsidR="00B87B66">
        <w:t xml:space="preserve">Metadata </w:t>
      </w:r>
      <w:r>
        <w:t xml:space="preserve">of a particular </w:t>
      </w:r>
      <w:r w:rsidR="00415DC9">
        <w:t>Data File</w:t>
      </w:r>
      <w:r>
        <w:t xml:space="preserve"> reports a Child </w:t>
      </w:r>
      <w:r w:rsidR="00415DC9">
        <w:t>Data File</w:t>
      </w:r>
      <w:r>
        <w:t xml:space="preserve">, then that Child </w:t>
      </w:r>
      <w:r w:rsidR="00415DC9">
        <w:t>Data File</w:t>
      </w:r>
      <w:r>
        <w:t xml:space="preserve">’s </w:t>
      </w:r>
      <w:r w:rsidR="00B87B66">
        <w:t xml:space="preserve">Metadata </w:t>
      </w:r>
      <w:r>
        <w:t xml:space="preserve">will show this particular </w:t>
      </w:r>
      <w:r w:rsidR="00415DC9">
        <w:t>Data File</w:t>
      </w:r>
      <w:r>
        <w:t xml:space="preserve"> as </w:t>
      </w:r>
      <w:r w:rsidR="0033682C">
        <w:t xml:space="preserve">one of </w:t>
      </w:r>
      <w:r>
        <w:t>its Parent</w:t>
      </w:r>
      <w:r w:rsidR="0033682C">
        <w:t>s.</w:t>
      </w:r>
    </w:p>
    <w:p w14:paraId="11B3F30C" w14:textId="77777777" w:rsidR="00200AC4" w:rsidRDefault="00200AC4" w:rsidP="0094399D">
      <w:pPr>
        <w:pStyle w:val="iNormal"/>
      </w:pPr>
      <w:r>
        <w:t xml:space="preserve">There is no restriction on the number of Parents or Children that any </w:t>
      </w:r>
      <w:r w:rsidR="00415DC9">
        <w:t>Data File</w:t>
      </w:r>
      <w:r>
        <w:t xml:space="preserve"> can have.</w:t>
      </w:r>
    </w:p>
    <w:p w14:paraId="3F7FD3A6" w14:textId="77777777" w:rsidR="00465CA3" w:rsidRDefault="00200AC4" w:rsidP="0094399D">
      <w:pPr>
        <w:pStyle w:val="iNormal"/>
      </w:pPr>
      <w:r>
        <w:t xml:space="preserve">Parent-Child </w:t>
      </w:r>
      <w:r w:rsidR="00465CA3">
        <w:t xml:space="preserve">File relationships </w:t>
      </w:r>
      <w:r w:rsidR="0094399D">
        <w:t xml:space="preserve">can be created manually or automatically. </w:t>
      </w:r>
      <w:r w:rsidR="00465CA3">
        <w:t>Examples of automatic creation include:</w:t>
      </w:r>
    </w:p>
    <w:p w14:paraId="25E75B4D" w14:textId="77777777" w:rsidR="0094399D" w:rsidRDefault="00465CA3" w:rsidP="00465CA3">
      <w:pPr>
        <w:pStyle w:val="iNormal"/>
        <w:numPr>
          <w:ilvl w:val="0"/>
          <w:numId w:val="32"/>
        </w:numPr>
      </w:pPr>
      <w:r>
        <w:t>When a text file is generated from an image file by using Optical Character Recognition (OCR), the image file is set as a Parent of the generated text file.</w:t>
      </w:r>
    </w:p>
    <w:p w14:paraId="37A66434" w14:textId="77777777" w:rsidR="00465CA3" w:rsidRDefault="00465CA3" w:rsidP="00465CA3">
      <w:pPr>
        <w:pStyle w:val="iNormal"/>
        <w:numPr>
          <w:ilvl w:val="0"/>
          <w:numId w:val="32"/>
        </w:numPr>
      </w:pPr>
      <w:r>
        <w:t>When a text file is generated from a</w:t>
      </w:r>
      <w:r w:rsidR="00B87B66">
        <w:t>n audio or</w:t>
      </w:r>
      <w:r>
        <w:t xml:space="preserve"> video file by using Speech Recognition (SR), the</w:t>
      </w:r>
      <w:r w:rsidR="00E91F72">
        <w:t xml:space="preserve"> audio or</w:t>
      </w:r>
      <w:r>
        <w:t xml:space="preserve"> video file is set as a Parent of the generated text file.</w:t>
      </w:r>
    </w:p>
    <w:p w14:paraId="055EE075" w14:textId="77777777" w:rsidR="00465CA3" w:rsidRDefault="00465CA3" w:rsidP="00465CA3">
      <w:pPr>
        <w:pStyle w:val="iNormal"/>
        <w:numPr>
          <w:ilvl w:val="0"/>
          <w:numId w:val="32"/>
        </w:numPr>
      </w:pPr>
      <w:r>
        <w:t xml:space="preserve">When a </w:t>
      </w:r>
      <w:r w:rsidR="004E3F53">
        <w:t xml:space="preserve">Package </w:t>
      </w:r>
      <w:r>
        <w:t xml:space="preserve">file is constructed from a number of </w:t>
      </w:r>
      <w:r w:rsidR="00415DC9">
        <w:t>Data File</w:t>
      </w:r>
      <w:r w:rsidR="009B7E78">
        <w:t>s</w:t>
      </w:r>
      <w:r>
        <w:t xml:space="preserve">, </w:t>
      </w:r>
      <w:r w:rsidR="00200AC4">
        <w:t xml:space="preserve">all of those </w:t>
      </w:r>
      <w:r w:rsidR="00415DC9">
        <w:t>Data File</w:t>
      </w:r>
      <w:r w:rsidR="009B7E78">
        <w:t>s</w:t>
      </w:r>
      <w:r>
        <w:t xml:space="preserve"> are set as Parents of the newly constructed </w:t>
      </w:r>
      <w:r w:rsidR="00E91F72">
        <w:t xml:space="preserve">Package </w:t>
      </w:r>
      <w:r>
        <w:t>file.</w:t>
      </w:r>
      <w:r w:rsidR="00200AC4">
        <w:t xml:space="preserve"> (There can be very many Parent </w:t>
      </w:r>
      <w:r w:rsidR="00415DC9">
        <w:t>Data File</w:t>
      </w:r>
      <w:r w:rsidR="009B7E78">
        <w:t>s</w:t>
      </w:r>
      <w:r w:rsidR="00200AC4">
        <w:t xml:space="preserve"> of a package file.) See </w:t>
      </w:r>
      <w:r w:rsidR="00200AC4" w:rsidRPr="002E5280">
        <w:t xml:space="preserve">Chapter </w:t>
      </w:r>
      <w:r w:rsidR="00C23447">
        <w:fldChar w:fldCharType="begin"/>
      </w:r>
      <w:r w:rsidR="00C23447">
        <w:instrText xml:space="preserve"> REF _Ref351648922 \r \h  \* MERGEFORMAT </w:instrText>
      </w:r>
      <w:r w:rsidR="00C23447">
        <w:fldChar w:fldCharType="separate"/>
      </w:r>
      <w:r w:rsidR="005066AC">
        <w:t>9</w:t>
      </w:r>
      <w:r w:rsidR="00C23447">
        <w:fldChar w:fldCharType="end"/>
      </w:r>
      <w:r w:rsidR="00200AC4" w:rsidRPr="00E91F72">
        <w:t xml:space="preserve"> </w:t>
      </w:r>
      <w:r w:rsidR="00C23447">
        <w:fldChar w:fldCharType="begin"/>
      </w:r>
      <w:r w:rsidR="00C23447">
        <w:instrText xml:space="preserve"> REF _Ref351648922 \h  \* MERGEFORMAT </w:instrText>
      </w:r>
      <w:r w:rsidR="00C23447">
        <w:fldChar w:fldCharType="separate"/>
      </w:r>
      <w:ins w:id="904" w:author="Cathryn Chamley" w:date="2015-12-15T14:03:00Z">
        <w:r w:rsidR="005066AC" w:rsidRPr="005066AC">
          <w:rPr>
            <w:rStyle w:val="CrossReference"/>
            <w:rPrChange w:id="905" w:author="Cathryn Chamley" w:date="2015-12-15T14:03:00Z">
              <w:rPr/>
            </w:rPrChange>
          </w:rPr>
          <w:t>Publishing Your Data</w:t>
        </w:r>
      </w:ins>
      <w:del w:id="906" w:author="Cathryn Chamley" w:date="2015-12-15T14:03:00Z">
        <w:r w:rsidR="004F6915" w:rsidRPr="004F6915" w:rsidDel="005066AC">
          <w:rPr>
            <w:rStyle w:val="CrossReference"/>
          </w:rPr>
          <w:delText>Publishing Your Data</w:delText>
        </w:r>
      </w:del>
      <w:r w:rsidR="00C23447">
        <w:fldChar w:fldCharType="end"/>
      </w:r>
      <w:r w:rsidR="00200AC4">
        <w:t xml:space="preserve"> for more information on creating Packages.</w:t>
      </w:r>
    </w:p>
    <w:p w14:paraId="23D59982" w14:textId="558A07AD" w:rsidR="00465CA3" w:rsidRDefault="00465CA3" w:rsidP="00465CA3">
      <w:pPr>
        <w:pStyle w:val="iNormal"/>
        <w:ind w:left="59"/>
      </w:pPr>
      <w:r>
        <w:t>Manual creat</w:t>
      </w:r>
      <w:r w:rsidR="00200AC4">
        <w:t xml:space="preserve">ion of Parent-Child </w:t>
      </w:r>
      <w:r>
        <w:t>relationship</w:t>
      </w:r>
      <w:r w:rsidR="00200AC4">
        <w:t>s</w:t>
      </w:r>
      <w:r>
        <w:t xml:space="preserve"> is done using the Metadata Edit screen.</w:t>
      </w:r>
      <w:r w:rsidR="0033682C">
        <w:t xml:space="preserve"> You can use this to </w:t>
      </w:r>
      <w:r w:rsidR="00E91F72">
        <w:t xml:space="preserve">manually </w:t>
      </w:r>
      <w:r w:rsidR="0033682C">
        <w:t xml:space="preserve">indicate </w:t>
      </w:r>
      <w:r w:rsidR="00B73871">
        <w:t xml:space="preserve">those </w:t>
      </w:r>
      <w:r w:rsidR="0033682C">
        <w:t xml:space="preserve">files which are derived in some manner from another </w:t>
      </w:r>
      <w:r w:rsidR="00415DC9">
        <w:t>Data File</w:t>
      </w:r>
      <w:r w:rsidR="0033682C">
        <w:t>.</w:t>
      </w:r>
      <w:r>
        <w:t xml:space="preserve"> See </w:t>
      </w:r>
      <w:r w:rsidR="00200AC4">
        <w:t xml:space="preserve">section </w:t>
      </w:r>
      <w:r w:rsidR="00C23447">
        <w:fldChar w:fldCharType="begin"/>
      </w:r>
      <w:r w:rsidR="00C23447">
        <w:instrText xml:space="preserve"> REF _Ref351647273 \r \h  \* MERGEFORMAT </w:instrText>
      </w:r>
      <w:r w:rsidR="00C23447">
        <w:fldChar w:fldCharType="separate"/>
      </w:r>
      <w:ins w:id="907" w:author="Cathryn Chamley" w:date="2015-12-15T14:03:00Z">
        <w:r w:rsidR="005066AC" w:rsidRPr="005066AC">
          <w:rPr>
            <w:rStyle w:val="CrossReference"/>
            <w:rPrChange w:id="908" w:author="Cathryn Chamley" w:date="2015-12-15T14:03:00Z">
              <w:rPr/>
            </w:rPrChange>
          </w:rPr>
          <w:t>8.4</w:t>
        </w:r>
      </w:ins>
      <w:del w:id="909" w:author="Cathryn Chamley" w:date="2015-12-15T14:03:00Z">
        <w:r w:rsidR="004F6915" w:rsidRPr="004F6915" w:rsidDel="005066AC">
          <w:rPr>
            <w:rStyle w:val="CrossReference"/>
          </w:rPr>
          <w:delText>8.4</w:delText>
        </w:r>
      </w:del>
      <w:r w:rsidR="00C23447">
        <w:fldChar w:fldCharType="end"/>
      </w:r>
      <w:r w:rsidR="00200AC4">
        <w:rPr>
          <w:rStyle w:val="CrossReference"/>
        </w:rPr>
        <w:t xml:space="preserve"> </w:t>
      </w:r>
      <w:r w:rsidR="00C23447">
        <w:fldChar w:fldCharType="begin"/>
      </w:r>
      <w:r w:rsidR="00C23447">
        <w:instrText xml:space="preserve"> REF _Ref351647273 \h  \* MERGEFORMAT </w:instrText>
      </w:r>
      <w:r w:rsidR="00C23447">
        <w:fldChar w:fldCharType="separate"/>
      </w:r>
      <w:ins w:id="910" w:author="Cathryn Chamley" w:date="2015-12-15T14:03:00Z">
        <w:r w:rsidR="005066AC" w:rsidRPr="005066AC">
          <w:rPr>
            <w:rStyle w:val="CrossReference"/>
            <w:rPrChange w:id="911" w:author="Cathryn Chamley" w:date="2015-12-15T14:03:00Z">
              <w:rPr/>
            </w:rPrChange>
          </w:rPr>
          <w:t>Viewing and Editing a File's Metadata</w:t>
        </w:r>
      </w:ins>
      <w:del w:id="912" w:author="Cathryn Chamley" w:date="2015-12-15T14:03:00Z">
        <w:r w:rsidR="004F6915" w:rsidRPr="004F6915" w:rsidDel="005066AC">
          <w:rPr>
            <w:rStyle w:val="CrossReference"/>
          </w:rPr>
          <w:delText>Viewing and Editing a File's Metadata</w:delText>
        </w:r>
      </w:del>
      <w:r w:rsidR="00C23447">
        <w:fldChar w:fldCharType="end"/>
      </w:r>
      <w:r w:rsidR="00200AC4">
        <w:t>.</w:t>
      </w:r>
    </w:p>
    <w:p w14:paraId="546EE21F" w14:textId="77777777" w:rsidR="00E91F72" w:rsidRPr="0094399D" w:rsidRDefault="00E91F72" w:rsidP="00465CA3">
      <w:pPr>
        <w:pStyle w:val="iNormal"/>
        <w:ind w:left="59"/>
      </w:pPr>
      <w:r>
        <w:t>The Metadata View screen shows two fields:</w:t>
      </w:r>
    </w:p>
    <w:tbl>
      <w:tblPr>
        <w:tblW w:w="9322" w:type="dxa"/>
        <w:tblLook w:val="04A0" w:firstRow="1" w:lastRow="0" w:firstColumn="1" w:lastColumn="0" w:noHBand="0" w:noVBand="1"/>
      </w:tblPr>
      <w:tblGrid>
        <w:gridCol w:w="2093"/>
        <w:gridCol w:w="7229"/>
      </w:tblGrid>
      <w:tr w:rsidR="0068100A" w:rsidRPr="00582270" w14:paraId="53151076" w14:textId="77777777" w:rsidTr="00F537EB">
        <w:trPr>
          <w:cantSplit/>
        </w:trPr>
        <w:tc>
          <w:tcPr>
            <w:tcW w:w="2093" w:type="dxa"/>
            <w:shd w:val="clear" w:color="auto" w:fill="auto"/>
          </w:tcPr>
          <w:p w14:paraId="3CE5AD8F" w14:textId="2711F105" w:rsidR="0068100A" w:rsidRPr="00582270" w:rsidRDefault="0068100A" w:rsidP="006273E1">
            <w:pPr>
              <w:pStyle w:val="iNormal"/>
              <w:jc w:val="left"/>
            </w:pPr>
            <w:r>
              <w:t>Parents</w:t>
            </w:r>
          </w:p>
        </w:tc>
        <w:tc>
          <w:tcPr>
            <w:tcW w:w="7229" w:type="dxa"/>
            <w:shd w:val="clear" w:color="auto" w:fill="auto"/>
          </w:tcPr>
          <w:p w14:paraId="524008CF" w14:textId="77777777" w:rsidR="0068100A" w:rsidRDefault="0033682C" w:rsidP="004E3F53">
            <w:pPr>
              <w:pStyle w:val="iNormal"/>
            </w:pPr>
            <w:r>
              <w:t>A</w:t>
            </w:r>
            <w:r w:rsidR="00200AC4">
              <w:t xml:space="preserve">ll files which are recorded as Parents of the current </w:t>
            </w:r>
            <w:r w:rsidR="00415DC9">
              <w:t>Data File</w:t>
            </w:r>
            <w:r w:rsidR="004E3F53">
              <w:t>. The files listed here will have the current Data File listed as their Child.</w:t>
            </w:r>
          </w:p>
          <w:p w14:paraId="7D9EE06F" w14:textId="3F6FB807" w:rsidR="00126B2E" w:rsidRPr="00582270" w:rsidRDefault="00C10AB9">
            <w:pPr>
              <w:pStyle w:val="iNormal"/>
              <w:rPr>
                <w:rFonts w:eastAsiaTheme="minorEastAsia" w:cstheme="minorBidi"/>
              </w:rPr>
            </w:pPr>
            <w:r>
              <w:t>If you are authorised to access a parent</w:t>
            </w:r>
            <w:r w:rsidR="00B73871">
              <w:t xml:space="preserve"> file</w:t>
            </w:r>
            <w:r>
              <w:t>, you can c</w:t>
            </w:r>
            <w:r w:rsidR="00126B2E">
              <w:t xml:space="preserve">lick on </w:t>
            </w:r>
            <w:r>
              <w:t>its</w:t>
            </w:r>
            <w:r w:rsidR="00126B2E">
              <w:t xml:space="preserve"> name </w:t>
            </w:r>
            <w:r>
              <w:t xml:space="preserve">and the </w:t>
            </w:r>
            <w:r w:rsidR="00126B2E">
              <w:t xml:space="preserve">Metadata View screen </w:t>
            </w:r>
            <w:r>
              <w:t xml:space="preserve">will open </w:t>
            </w:r>
            <w:r w:rsidR="00126B2E">
              <w:t xml:space="preserve">for that </w:t>
            </w:r>
            <w:r w:rsidR="00E91F72">
              <w:t>Data File</w:t>
            </w:r>
            <w:r w:rsidR="00126B2E">
              <w:t>.</w:t>
            </w:r>
          </w:p>
        </w:tc>
      </w:tr>
      <w:tr w:rsidR="0068100A" w:rsidRPr="00582270" w14:paraId="79087ABF" w14:textId="77777777" w:rsidTr="00F537EB">
        <w:trPr>
          <w:cantSplit/>
        </w:trPr>
        <w:tc>
          <w:tcPr>
            <w:tcW w:w="2093" w:type="dxa"/>
            <w:shd w:val="clear" w:color="auto" w:fill="auto"/>
          </w:tcPr>
          <w:p w14:paraId="6A256EBC" w14:textId="77777777" w:rsidR="0068100A" w:rsidRPr="00582270" w:rsidRDefault="0068100A" w:rsidP="006273E1">
            <w:pPr>
              <w:pStyle w:val="iNormal"/>
              <w:jc w:val="left"/>
            </w:pPr>
            <w:r>
              <w:t>Children</w:t>
            </w:r>
          </w:p>
        </w:tc>
        <w:tc>
          <w:tcPr>
            <w:tcW w:w="7229" w:type="dxa"/>
            <w:shd w:val="clear" w:color="auto" w:fill="auto"/>
          </w:tcPr>
          <w:p w14:paraId="39160368" w14:textId="77777777" w:rsidR="0068100A" w:rsidRDefault="0033682C" w:rsidP="004E3F53">
            <w:pPr>
              <w:pStyle w:val="iNormal"/>
            </w:pPr>
            <w:r>
              <w:t>All</w:t>
            </w:r>
            <w:r w:rsidR="00200AC4">
              <w:t xml:space="preserve"> files which are recorded as Children of the current </w:t>
            </w:r>
            <w:r w:rsidR="00415DC9">
              <w:t>Data File</w:t>
            </w:r>
            <w:r w:rsidR="004E3F53">
              <w:t>. The files listed here will have the current Data File listed as their Parent.</w:t>
            </w:r>
          </w:p>
          <w:p w14:paraId="1C8D6FD8" w14:textId="5AA2105A" w:rsidR="00126B2E" w:rsidRPr="004E3F53" w:rsidRDefault="00C10AB9" w:rsidP="00E91F72">
            <w:pPr>
              <w:pStyle w:val="iNormal"/>
            </w:pPr>
            <w:r>
              <w:t>If you are authorised to access a child</w:t>
            </w:r>
            <w:r w:rsidR="00B73871">
              <w:t xml:space="preserve"> file</w:t>
            </w:r>
            <w:r>
              <w:t>, you can click on its name and the Metadata View screen will open for that Data File</w:t>
            </w:r>
            <w:r w:rsidR="00D92CAD">
              <w:t>.</w:t>
            </w:r>
          </w:p>
        </w:tc>
      </w:tr>
    </w:tbl>
    <w:p w14:paraId="5559E3F3" w14:textId="77777777" w:rsidR="00485A4D" w:rsidRPr="00472510" w:rsidRDefault="00BD4CF9">
      <w:pPr>
        <w:pStyle w:val="iNote"/>
      </w:pPr>
      <w:r w:rsidRPr="00472510">
        <w:t>Note</w:t>
      </w:r>
      <w:r w:rsidRPr="00472510">
        <w:tab/>
      </w:r>
      <w:r w:rsidR="00DA5E86">
        <w:t>The Metadata Editor</w:t>
      </w:r>
      <w:r w:rsidR="00DA5E86" w:rsidRPr="00472510">
        <w:t xml:space="preserve"> </w:t>
      </w:r>
      <w:r w:rsidRPr="00472510">
        <w:t>check</w:t>
      </w:r>
      <w:r w:rsidR="00D53619" w:rsidRPr="00472510">
        <w:t>s</w:t>
      </w:r>
      <w:r w:rsidRPr="00472510">
        <w:t xml:space="preserve"> the </w:t>
      </w:r>
      <w:r w:rsidR="00472510" w:rsidRPr="00472510">
        <w:t>validity</w:t>
      </w:r>
      <w:r w:rsidRPr="00472510">
        <w:t xml:space="preserve"> of Parent-Child relationships</w:t>
      </w:r>
      <w:r w:rsidR="00472510" w:rsidRPr="00472510">
        <w:t xml:space="preserve"> and will not allow a Data File to be its own Child, nor its own grandchild</w:t>
      </w:r>
      <w:r w:rsidRPr="00472510">
        <w:t xml:space="preserve">. </w:t>
      </w:r>
      <w:r w:rsidR="00D53619" w:rsidRPr="00472510">
        <w:t xml:space="preserve">However, it does not </w:t>
      </w:r>
      <w:r w:rsidR="00472510">
        <w:t xml:space="preserve">check </w:t>
      </w:r>
      <w:r w:rsidR="00472510" w:rsidRPr="00472510">
        <w:t xml:space="preserve">for relationship </w:t>
      </w:r>
      <w:r w:rsidR="00D53619" w:rsidRPr="00472510">
        <w:t>loops</w:t>
      </w:r>
      <w:r w:rsidR="00472510" w:rsidRPr="00472510">
        <w:t xml:space="preserve"> longer than that. </w:t>
      </w:r>
      <w:r w:rsidRPr="00472510">
        <w:t xml:space="preserve">It is possible to create a set of relationships in which a Data File is </w:t>
      </w:r>
      <w:r w:rsidR="00472510" w:rsidRPr="00472510">
        <w:t>its own great-grandchild. This is not recommended</w:t>
      </w:r>
      <w:r w:rsidR="00402958" w:rsidRPr="00472510">
        <w:t>.</w:t>
      </w:r>
    </w:p>
    <w:p w14:paraId="748AD723" w14:textId="592718DB" w:rsidR="00840870" w:rsidRDefault="009E59A7" w:rsidP="00422C63">
      <w:pPr>
        <w:pStyle w:val="iHeading3"/>
      </w:pPr>
      <w:bookmarkStart w:id="913" w:name="_Toc311807521"/>
      <w:r>
        <w:t xml:space="preserve">Summary </w:t>
      </w:r>
      <w:r w:rsidR="00A11F3A">
        <w:t>I</w:t>
      </w:r>
      <w:r w:rsidR="00840870">
        <w:t>nformation</w:t>
      </w:r>
      <w:bookmarkEnd w:id="806"/>
      <w:r w:rsidR="002001A6">
        <w:t xml:space="preserve"> extracted for TOA5/NETCDF/NCML files</w:t>
      </w:r>
      <w:bookmarkEnd w:id="913"/>
    </w:p>
    <w:p w14:paraId="0D6C4F35" w14:textId="670C3BB3" w:rsidR="00840870" w:rsidRDefault="00840870" w:rsidP="00840870">
      <w:pPr>
        <w:pStyle w:val="iNormal"/>
        <w:rPr>
          <w:lang w:eastAsia="ja-JP"/>
        </w:rPr>
      </w:pPr>
      <w:r>
        <w:rPr>
          <w:lang w:eastAsia="ja-JP"/>
        </w:rPr>
        <w:t xml:space="preserve">Summary Information is </w:t>
      </w:r>
      <w:r w:rsidR="002001A6">
        <w:rPr>
          <w:lang w:eastAsia="ja-JP"/>
        </w:rPr>
        <w:t xml:space="preserve">extracted and </w:t>
      </w:r>
      <w:r>
        <w:rPr>
          <w:lang w:eastAsia="ja-JP"/>
        </w:rPr>
        <w:t>stored for TOA5</w:t>
      </w:r>
      <w:r w:rsidR="00152FF2">
        <w:rPr>
          <w:lang w:eastAsia="ja-JP"/>
        </w:rPr>
        <w:t>/NETCDF/NCML</w:t>
      </w:r>
      <w:r>
        <w:rPr>
          <w:lang w:eastAsia="ja-JP"/>
        </w:rPr>
        <w:t xml:space="preserve"> files only. It is collec</w:t>
      </w:r>
      <w:r w:rsidR="00152FF2">
        <w:rPr>
          <w:lang w:eastAsia="ja-JP"/>
        </w:rPr>
        <w:t xml:space="preserve">ted automatically from the </w:t>
      </w:r>
      <w:r w:rsidR="00415DC9">
        <w:rPr>
          <w:lang w:eastAsia="ja-JP"/>
        </w:rPr>
        <w:t>Data File</w:t>
      </w:r>
      <w:r w:rsidR="00823111">
        <w:rPr>
          <w:lang w:eastAsia="ja-JP"/>
        </w:rPr>
        <w:t xml:space="preserve"> </w:t>
      </w:r>
      <w:r>
        <w:rPr>
          <w:lang w:eastAsia="ja-JP"/>
        </w:rPr>
        <w:t xml:space="preserve">and is not editable by </w:t>
      </w:r>
      <w:r w:rsidR="00CF08BB">
        <w:t>DIVER</w:t>
      </w:r>
      <w:r w:rsidR="0033682C">
        <w:rPr>
          <w:lang w:eastAsia="ja-JP"/>
        </w:rPr>
        <w:t xml:space="preserve"> </w:t>
      </w:r>
      <w:r w:rsidR="001902BA">
        <w:rPr>
          <w:lang w:eastAsia="ja-JP"/>
        </w:rPr>
        <w:t>Users</w:t>
      </w:r>
      <w:r>
        <w:rPr>
          <w:lang w:eastAsia="ja-JP"/>
        </w:rPr>
        <w:t>.</w:t>
      </w:r>
      <w:r w:rsidR="00152FF2">
        <w:rPr>
          <w:lang w:eastAsia="ja-JP"/>
        </w:rPr>
        <w:t xml:space="preserve"> For TOA5 files, the summary information is as follows:</w:t>
      </w:r>
    </w:p>
    <w:tbl>
      <w:tblPr>
        <w:tblW w:w="0" w:type="auto"/>
        <w:tblLook w:val="04A0" w:firstRow="1" w:lastRow="0" w:firstColumn="1" w:lastColumn="0" w:noHBand="0" w:noVBand="1"/>
      </w:tblPr>
      <w:tblGrid>
        <w:gridCol w:w="2093"/>
        <w:gridCol w:w="7187"/>
      </w:tblGrid>
      <w:tr w:rsidR="00BE236C" w:rsidRPr="00582270" w14:paraId="089AC833" w14:textId="77777777" w:rsidTr="00582270">
        <w:trPr>
          <w:cantSplit/>
          <w:trHeight w:val="735"/>
        </w:trPr>
        <w:tc>
          <w:tcPr>
            <w:tcW w:w="2093" w:type="dxa"/>
            <w:shd w:val="clear" w:color="auto" w:fill="auto"/>
          </w:tcPr>
          <w:p w14:paraId="0F27508A" w14:textId="77777777" w:rsidR="00A11F3A" w:rsidRPr="00582270" w:rsidRDefault="00A11F3A" w:rsidP="00582270">
            <w:pPr>
              <w:pStyle w:val="iNormal"/>
              <w:jc w:val="left"/>
            </w:pPr>
            <w:r w:rsidRPr="00582270">
              <w:t>Start time</w:t>
            </w:r>
            <w:r w:rsidRPr="00582270">
              <w:br/>
              <w:t>End time</w:t>
            </w:r>
          </w:p>
        </w:tc>
        <w:tc>
          <w:tcPr>
            <w:tcW w:w="7187" w:type="dxa"/>
            <w:shd w:val="clear" w:color="auto" w:fill="auto"/>
          </w:tcPr>
          <w:p w14:paraId="72497F05" w14:textId="77777777" w:rsidR="00A11F3A" w:rsidRPr="00582270" w:rsidRDefault="00A11F3A" w:rsidP="00654F98">
            <w:pPr>
              <w:pStyle w:val="iNormal"/>
            </w:pPr>
            <w:r w:rsidRPr="00582270">
              <w:t xml:space="preserve">The first and last times of the observations found in the TOA5 </w:t>
            </w:r>
            <w:r w:rsidR="00415DC9">
              <w:t>Data File</w:t>
            </w:r>
            <w:r w:rsidRPr="00582270">
              <w:t>.</w:t>
            </w:r>
          </w:p>
        </w:tc>
      </w:tr>
      <w:tr w:rsidR="00BE236C" w:rsidRPr="00582270" w14:paraId="2D3CD400" w14:textId="77777777" w:rsidTr="00582270">
        <w:trPr>
          <w:cantSplit/>
          <w:trHeight w:val="703"/>
        </w:trPr>
        <w:tc>
          <w:tcPr>
            <w:tcW w:w="2093" w:type="dxa"/>
            <w:shd w:val="clear" w:color="auto" w:fill="auto"/>
          </w:tcPr>
          <w:p w14:paraId="34FEF6DD" w14:textId="77777777" w:rsidR="00F577A2" w:rsidRPr="00582270" w:rsidRDefault="00F577A2" w:rsidP="00582270">
            <w:pPr>
              <w:pStyle w:val="iNormal"/>
              <w:jc w:val="left"/>
            </w:pPr>
            <w:r w:rsidRPr="00582270">
              <w:t>Sample interval field</w:t>
            </w:r>
          </w:p>
        </w:tc>
        <w:tc>
          <w:tcPr>
            <w:tcW w:w="7187" w:type="dxa"/>
            <w:shd w:val="clear" w:color="auto" w:fill="auto"/>
          </w:tcPr>
          <w:p w14:paraId="345147D0" w14:textId="77777777" w:rsidR="00F577A2" w:rsidRPr="00582270" w:rsidRDefault="00F577A2" w:rsidP="00654F98">
            <w:pPr>
              <w:pStyle w:val="iNormal"/>
            </w:pPr>
            <w:r w:rsidRPr="00582270">
              <w:t xml:space="preserve">The frequency of samples in the </w:t>
            </w:r>
            <w:r w:rsidR="00415DC9">
              <w:t>Data File</w:t>
            </w:r>
            <w:r w:rsidR="00823111" w:rsidRPr="00582270">
              <w:t>,</w:t>
            </w:r>
            <w:r w:rsidRPr="00582270">
              <w:t xml:space="preserve"> if </w:t>
            </w:r>
            <w:r w:rsidR="00823111" w:rsidRPr="00582270">
              <w:t>relevant.</w:t>
            </w:r>
          </w:p>
        </w:tc>
      </w:tr>
      <w:tr w:rsidR="00BE236C" w:rsidRPr="00582270" w14:paraId="7261CF58" w14:textId="77777777" w:rsidTr="00582270">
        <w:trPr>
          <w:cantSplit/>
          <w:trHeight w:val="428"/>
        </w:trPr>
        <w:tc>
          <w:tcPr>
            <w:tcW w:w="2093" w:type="dxa"/>
            <w:shd w:val="clear" w:color="auto" w:fill="auto"/>
          </w:tcPr>
          <w:p w14:paraId="119DCAE3" w14:textId="77777777" w:rsidR="00F577A2" w:rsidRPr="00582270" w:rsidRDefault="00F577A2" w:rsidP="00582270">
            <w:pPr>
              <w:pStyle w:val="iNormal"/>
              <w:jc w:val="left"/>
            </w:pPr>
            <w:r w:rsidRPr="00582270">
              <w:t>Datalogger model</w:t>
            </w:r>
          </w:p>
        </w:tc>
        <w:tc>
          <w:tcPr>
            <w:tcW w:w="7187" w:type="dxa"/>
            <w:shd w:val="clear" w:color="auto" w:fill="auto"/>
          </w:tcPr>
          <w:p w14:paraId="6D7D137F" w14:textId="77777777" w:rsidR="00F577A2" w:rsidRPr="00582270" w:rsidRDefault="00F577A2" w:rsidP="00823111">
            <w:pPr>
              <w:pStyle w:val="iNormal"/>
            </w:pPr>
            <w:r w:rsidRPr="00582270">
              <w:t xml:space="preserve">The model of data logger used to generate </w:t>
            </w:r>
            <w:r w:rsidR="00823111" w:rsidRPr="00582270">
              <w:t>the</w:t>
            </w:r>
            <w:r w:rsidRPr="00582270">
              <w:t xml:space="preserve"> TOA5 file.</w:t>
            </w:r>
          </w:p>
        </w:tc>
      </w:tr>
      <w:tr w:rsidR="00BE236C" w:rsidRPr="00582270" w14:paraId="6D80F996" w14:textId="77777777" w:rsidTr="00582270">
        <w:trPr>
          <w:cantSplit/>
          <w:trHeight w:val="987"/>
        </w:trPr>
        <w:tc>
          <w:tcPr>
            <w:tcW w:w="2093" w:type="dxa"/>
            <w:shd w:val="clear" w:color="auto" w:fill="auto"/>
          </w:tcPr>
          <w:p w14:paraId="2D5C4580" w14:textId="77777777" w:rsidR="00A11F3A" w:rsidRPr="00582270" w:rsidRDefault="00A11F3A" w:rsidP="00582270">
            <w:pPr>
              <w:pStyle w:val="iNormal"/>
              <w:jc w:val="left"/>
            </w:pPr>
            <w:r w:rsidRPr="00582270">
              <w:t>Station name</w:t>
            </w:r>
          </w:p>
        </w:tc>
        <w:tc>
          <w:tcPr>
            <w:tcW w:w="7187" w:type="dxa"/>
            <w:shd w:val="clear" w:color="auto" w:fill="auto"/>
          </w:tcPr>
          <w:p w14:paraId="47E313F2" w14:textId="77777777" w:rsidR="00A11F3A" w:rsidRPr="00582270" w:rsidRDefault="008E3B5F" w:rsidP="00DB25E0">
            <w:pPr>
              <w:pStyle w:val="iNormal"/>
            </w:pPr>
            <w:r w:rsidRPr="00582270">
              <w:t>Designates the Data Logger from which this data was generated and is checked during the upload of a TOA5 file to determine whether an existing TOA5 file or files needs to be replaced.</w:t>
            </w:r>
          </w:p>
        </w:tc>
      </w:tr>
      <w:tr w:rsidR="00BE236C" w:rsidRPr="00582270" w14:paraId="51144D07" w14:textId="77777777" w:rsidTr="00582270">
        <w:trPr>
          <w:cantSplit/>
        </w:trPr>
        <w:tc>
          <w:tcPr>
            <w:tcW w:w="2093" w:type="dxa"/>
            <w:shd w:val="clear" w:color="auto" w:fill="auto"/>
          </w:tcPr>
          <w:p w14:paraId="07F3E50F" w14:textId="77777777" w:rsidR="008E3B5F" w:rsidRPr="00582270" w:rsidRDefault="008E3B5F" w:rsidP="00582270">
            <w:pPr>
              <w:pStyle w:val="iNormal"/>
              <w:jc w:val="left"/>
            </w:pPr>
            <w:r w:rsidRPr="00582270">
              <w:t>Serial number</w:t>
            </w:r>
            <w:r w:rsidRPr="00582270">
              <w:br/>
              <w:t>Os version</w:t>
            </w:r>
            <w:r w:rsidRPr="00582270">
              <w:br/>
              <w:t>Dld name</w:t>
            </w:r>
            <w:r w:rsidRPr="00582270">
              <w:br/>
              <w:t>Dld signature</w:t>
            </w:r>
            <w:r w:rsidRPr="00582270">
              <w:br/>
              <w:t>Table name</w:t>
            </w:r>
          </w:p>
        </w:tc>
        <w:tc>
          <w:tcPr>
            <w:tcW w:w="7187" w:type="dxa"/>
            <w:shd w:val="clear" w:color="auto" w:fill="auto"/>
          </w:tcPr>
          <w:p w14:paraId="32A723C7" w14:textId="77777777" w:rsidR="008E3B5F" w:rsidRPr="00582270" w:rsidRDefault="008E3B5F" w:rsidP="00DB25E0">
            <w:pPr>
              <w:pStyle w:val="iNormal"/>
            </w:pPr>
            <w:r w:rsidRPr="00582270">
              <w:t xml:space="preserve">These </w:t>
            </w:r>
            <w:r w:rsidR="00DB25E0" w:rsidRPr="00582270">
              <w:t xml:space="preserve">five </w:t>
            </w:r>
            <w:r w:rsidRPr="00582270">
              <w:t>fields are also checked during the upload of a TOA5 file to determine whether an existing TOA5 file or files needs to be replaced.</w:t>
            </w:r>
          </w:p>
        </w:tc>
      </w:tr>
    </w:tbl>
    <w:p w14:paraId="0EEEC759" w14:textId="15E23C32" w:rsidR="00152FF2" w:rsidRDefault="00152FF2" w:rsidP="00152FF2">
      <w:pPr>
        <w:pStyle w:val="iNormal"/>
      </w:pPr>
      <w:r>
        <w:t xml:space="preserve">For NETCDF and NCML files, Start time and End time are </w:t>
      </w:r>
      <w:r w:rsidR="002001A6">
        <w:t xml:space="preserve">extracted and </w:t>
      </w:r>
      <w:r>
        <w:t>displayed, along with other summary information that is specific to that file.</w:t>
      </w:r>
    </w:p>
    <w:p w14:paraId="12DBE72D" w14:textId="39767351" w:rsidR="00840870" w:rsidRDefault="00840870" w:rsidP="00422C63">
      <w:pPr>
        <w:pStyle w:val="iHeading3"/>
      </w:pPr>
      <w:bookmarkStart w:id="914" w:name="_Toc311807522"/>
      <w:r>
        <w:t>Column Information</w:t>
      </w:r>
      <w:r w:rsidR="00A11F3A">
        <w:t xml:space="preserve"> for TOA5</w:t>
      </w:r>
      <w:r w:rsidR="00152FF2">
        <w:t>/NETCDF/NCML</w:t>
      </w:r>
      <w:r w:rsidR="00A11F3A">
        <w:t xml:space="preserve"> Files</w:t>
      </w:r>
      <w:bookmarkEnd w:id="914"/>
    </w:p>
    <w:p w14:paraId="194076D4" w14:textId="67D52AC7" w:rsidR="00E374EE" w:rsidRDefault="00840870" w:rsidP="00840870">
      <w:pPr>
        <w:pStyle w:val="iNormal"/>
        <w:rPr>
          <w:lang w:eastAsia="ja-JP"/>
        </w:rPr>
      </w:pPr>
      <w:r>
        <w:rPr>
          <w:lang w:eastAsia="ja-JP"/>
        </w:rPr>
        <w:t xml:space="preserve">Column Information </w:t>
      </w:r>
      <w:r w:rsidR="00DB25E0">
        <w:rPr>
          <w:lang w:eastAsia="ja-JP"/>
        </w:rPr>
        <w:t xml:space="preserve">Metadata </w:t>
      </w:r>
      <w:r>
        <w:rPr>
          <w:lang w:eastAsia="ja-JP"/>
        </w:rPr>
        <w:t>is collected automatically from TOA5</w:t>
      </w:r>
      <w:r w:rsidR="00152FF2">
        <w:rPr>
          <w:lang w:eastAsia="ja-JP"/>
        </w:rPr>
        <w:t>/NETCDF/NCML</w:t>
      </w:r>
      <w:r>
        <w:rPr>
          <w:lang w:eastAsia="ja-JP"/>
        </w:rPr>
        <w:t xml:space="preserve"> files when they are uploaded</w:t>
      </w:r>
      <w:r w:rsidR="00523659">
        <w:rPr>
          <w:lang w:eastAsia="ja-JP"/>
        </w:rPr>
        <w:t xml:space="preserve">. </w:t>
      </w:r>
      <w:r w:rsidR="00E374EE">
        <w:rPr>
          <w:lang w:eastAsia="ja-JP"/>
        </w:rPr>
        <w:t xml:space="preserve">This automatically collected </w:t>
      </w:r>
      <w:r w:rsidR="003829A3">
        <w:rPr>
          <w:lang w:eastAsia="ja-JP"/>
        </w:rPr>
        <w:t>Metadata</w:t>
      </w:r>
      <w:r w:rsidR="00523659">
        <w:rPr>
          <w:lang w:eastAsia="ja-JP"/>
        </w:rPr>
        <w:t xml:space="preserve"> for each</w:t>
      </w:r>
      <w:r w:rsidR="00152FF2">
        <w:rPr>
          <w:lang w:eastAsia="ja-JP"/>
        </w:rPr>
        <w:t xml:space="preserve"> Data F</w:t>
      </w:r>
      <w:r w:rsidR="00415DC9">
        <w:rPr>
          <w:lang w:eastAsia="ja-JP"/>
        </w:rPr>
        <w:t>ile</w:t>
      </w:r>
      <w:r w:rsidR="00E374EE">
        <w:rPr>
          <w:lang w:eastAsia="ja-JP"/>
        </w:rPr>
        <w:t xml:space="preserve"> is displayed whenever the </w:t>
      </w:r>
      <w:r w:rsidR="00415DC9">
        <w:rPr>
          <w:lang w:eastAsia="ja-JP"/>
        </w:rPr>
        <w:t>Data File</w:t>
      </w:r>
      <w:r w:rsidR="00E374EE">
        <w:rPr>
          <w:lang w:eastAsia="ja-JP"/>
        </w:rPr>
        <w:t xml:space="preserve">’s </w:t>
      </w:r>
      <w:r w:rsidR="003829A3">
        <w:rPr>
          <w:lang w:eastAsia="ja-JP"/>
        </w:rPr>
        <w:t>Metadata</w:t>
      </w:r>
      <w:r w:rsidR="00E374EE">
        <w:rPr>
          <w:lang w:eastAsia="ja-JP"/>
        </w:rPr>
        <w:t xml:space="preserve"> is displayed.</w:t>
      </w:r>
      <w:r w:rsidR="00523659" w:rsidRPr="00523659">
        <w:rPr>
          <w:lang w:eastAsia="ja-JP"/>
        </w:rPr>
        <w:t xml:space="preserve"> </w:t>
      </w:r>
      <w:r w:rsidR="00523659">
        <w:rPr>
          <w:lang w:eastAsia="ja-JP"/>
        </w:rPr>
        <w:t xml:space="preserve">It cannot be changed by </w:t>
      </w:r>
      <w:r w:rsidR="00CF08BB">
        <w:t>DIVER</w:t>
      </w:r>
      <w:r w:rsidR="0033682C">
        <w:rPr>
          <w:lang w:eastAsia="ja-JP"/>
        </w:rPr>
        <w:t xml:space="preserve"> </w:t>
      </w:r>
      <w:r w:rsidR="001902BA">
        <w:rPr>
          <w:lang w:eastAsia="ja-JP"/>
        </w:rPr>
        <w:t>Users</w:t>
      </w:r>
      <w:r w:rsidR="00523659">
        <w:rPr>
          <w:lang w:eastAsia="ja-JP"/>
        </w:rPr>
        <w:t>.</w:t>
      </w:r>
    </w:p>
    <w:p w14:paraId="591B4F72" w14:textId="77777777" w:rsidR="005C6831" w:rsidRPr="00840870" w:rsidRDefault="00A5049D" w:rsidP="005C6831">
      <w:pPr>
        <w:pStyle w:val="iFigureCaption"/>
      </w:pPr>
      <w:r>
        <w:rPr>
          <w:noProof/>
          <w:lang w:val="en-US"/>
        </w:rPr>
        <mc:AlternateContent>
          <mc:Choice Requires="wpg">
            <w:drawing>
              <wp:inline distT="0" distB="0" distL="0" distR="0" wp14:anchorId="4F40CE5E" wp14:editId="0439DDAB">
                <wp:extent cx="4615180" cy="3371215"/>
                <wp:effectExtent l="0" t="0" r="0" b="0"/>
                <wp:docPr id="78" name="Group 2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615180" cy="3371215"/>
                          <a:chOff x="2353" y="11672"/>
                          <a:chExt cx="5774" cy="4218"/>
                        </a:xfrm>
                      </wpg:grpSpPr>
                      <wps:wsp>
                        <wps:cNvPr id="79" name="AutoShape 224"/>
                        <wps:cNvSpPr>
                          <a:spLocks noChangeAspect="1" noChangeArrowheads="1" noTextEdit="1"/>
                        </wps:cNvSpPr>
                        <wps:spPr bwMode="auto">
                          <a:xfrm>
                            <a:off x="2353" y="11672"/>
                            <a:ext cx="5774" cy="421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0" name="Picture 2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2353" y="11672"/>
                            <a:ext cx="5774" cy="4218"/>
                          </a:xfrm>
                          <a:prstGeom prst="rect">
                            <a:avLst/>
                          </a:prstGeom>
                          <a:noFill/>
                          <a:extLst>
                            <a:ext uri="{909E8E84-426E-40dd-AFC4-6F175D3DCCD1}">
                              <a14:hiddenFill xmlns:a14="http://schemas.microsoft.com/office/drawing/2010/main">
                                <a:solidFill>
                                  <a:srgbClr val="FFFFFF"/>
                                </a:solidFill>
                              </a14:hiddenFill>
                            </a:ext>
                          </a:extLst>
                        </pic:spPr>
                      </pic:pic>
                      <wps:wsp>
                        <wps:cNvPr id="82" name="AutoShape 60"/>
                        <wps:cNvSpPr>
                          <a:spLocks noChangeArrowheads="1"/>
                        </wps:cNvSpPr>
                        <wps:spPr bwMode="auto">
                          <a:xfrm>
                            <a:off x="2799" y="12584"/>
                            <a:ext cx="892" cy="2526"/>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225" o:spid="_x0000_s1026" style="width:363.4pt;height:265.45pt;mso-position-horizontal-relative:char;mso-position-vertical-relative:line" coordorigin="2353,11672" coordsize="5774,421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">
                <o:lock v:ext="edit" aspectratio="t"/>
                <v:rect id="AutoShape 224" o:spid="_x0000_s1027" style="position:absolute;left:2353;top:11672;width:5774;height:42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6bsixAAA&#10;ANsAAAAPAAAAZHJzL2Rvd25yZXYueG1sRI9Ba8JAFITvBf/D8gQvohs9tJq6ighikIIYredH9jUJ&#10;zb6N2TVJ/323IPQ4zMw3zGrTm0q01LjSsoLZNAJBnFldcq7getlPFiCcR9ZYWSYFP+Rgsx68rDDW&#10;tuMztanPRYCwi1FB4X0dS+myggy6qa2Jg/dlG4M+yCaXusEuwE0l51H0Kg2WHBYKrGlXUPadPoyC&#10;Lju1t8vHQZ7Gt8TyPbnv0s+jUqNhv30H4an3/+FnO9EK3pbw9yX8ALn+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m7IsQAAADbAAAADwAAAAAAAAAAAAAAAACXAgAAZHJzL2Rv&#10;d25yZXYueG1sUEsFBgAAAAAEAAQA9QAAAIgDAAAAAA==&#10;" filled="f" stroked="f">
                  <o:lock v:ext="edit" aspectratio="t" text="t"/>
                </v:rect>
                <v:shape id="Picture 226" o:spid="_x0000_s1028" type="#_x0000_t75" style="position:absolute;left:2353;top:11672;width:5774;height:4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JZ&#10;S5C/AAAA2wAAAA8AAABkcnMvZG93bnJldi54bWxET01rwkAQvRf8D8sIvdWJFSREVxGl0JNYI4K3&#10;ITsmwexsyG51++/dQ8Hj430v19F26s6Db51omE4yUCyVM63UGk7l10cOygcSQ50T1vDHHtar0duS&#10;CuMe8sP3Y6hVChFfkIYmhL5A9FXDlvzE9SyJu7rBUkhwqNEM9EjhtsPPLJujpVZSQ0M9bxuubsdf&#10;q6GMuOOD95d9PJc4nW0xz6ur1u/juFmAChzDS/zv/jYa8rQ+fUk/AFdP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CWUuQvwAAANsAAAAPAAAAAAAAAAAAAAAAAJwCAABkcnMv&#10;ZG93bnJldi54bWxQSwUGAAAAAAQABAD3AAAAiAMAAAAA&#10;">
                  <v:imagedata r:id="rId60" o:title=""/>
                </v:shape>
                <v:roundrect id="AutoShape 60" o:spid="_x0000_s1029" style="position:absolute;left:2799;top:12584;width:892;height:2526;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c98PvQAA&#10;ANsAAAAPAAAAZHJzL2Rvd25yZXYueG1sRI/LCsIwEEX3gv8QRnCnqYoi1SgiCoIbX7gemrEtNpPa&#10;RFv/3giCy8N9cefLxhTiRZXLLSsY9CMQxInVOacKLudtbwrCeWSNhWVS8CYHy0W7NcdY25qP9Dr5&#10;VIQSdjEqyLwvYyldkpFB17clcdButjLoA1ap1BXWodwUchhFE2kw57CQYUnrjJL76WkU+HOA8W5P&#10;m+vqcHls3Ki20UipbqdZzUB4avzf/EvvtILpEL5fwg+Qiw8A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Clc98PvQAAANsAAAAPAAAAAAAAAAAAAAAAAJcCAABkcnMvZG93bnJldi54&#10;bWxQSwUGAAAAAAQABAD1AAAAgQMAAAAA&#10;" filled="f" strokecolor="red" strokeweight="1pt"/>
                <w10:anchorlock/>
              </v:group>
            </w:pict>
          </mc:Fallback>
        </mc:AlternateContent>
      </w:r>
    </w:p>
    <w:p w14:paraId="07C3BD9B" w14:textId="7537B0AD" w:rsidR="00840870" w:rsidRDefault="00E374EE" w:rsidP="00840870">
      <w:pPr>
        <w:pStyle w:val="iNormal"/>
        <w:rPr>
          <w:lang w:eastAsia="ja-JP"/>
        </w:rPr>
      </w:pPr>
      <w:r>
        <w:rPr>
          <w:lang w:eastAsia="ja-JP"/>
        </w:rPr>
        <w:t xml:space="preserve">In addition to the </w:t>
      </w:r>
      <w:r w:rsidR="00840870">
        <w:rPr>
          <w:lang w:eastAsia="ja-JP"/>
        </w:rPr>
        <w:t xml:space="preserve">Column Information </w:t>
      </w:r>
      <w:r w:rsidR="004F779E">
        <w:rPr>
          <w:lang w:eastAsia="ja-JP"/>
        </w:rPr>
        <w:t>from the TOA5</w:t>
      </w:r>
      <w:r w:rsidR="00152FF2">
        <w:rPr>
          <w:lang w:eastAsia="ja-JP"/>
        </w:rPr>
        <w:t>/NETCDF/NCML</w:t>
      </w:r>
      <w:r w:rsidR="004F779E">
        <w:rPr>
          <w:lang w:eastAsia="ja-JP"/>
        </w:rPr>
        <w:t xml:space="preserve"> file </w:t>
      </w:r>
      <w:r>
        <w:rPr>
          <w:lang w:eastAsia="ja-JP"/>
        </w:rPr>
        <w:t xml:space="preserve">there is one </w:t>
      </w:r>
      <w:r w:rsidR="004F779E">
        <w:rPr>
          <w:lang w:eastAsia="ja-JP"/>
        </w:rPr>
        <w:t>extra</w:t>
      </w:r>
      <w:r>
        <w:rPr>
          <w:lang w:eastAsia="ja-JP"/>
        </w:rPr>
        <w:t xml:space="preserve"> column</w:t>
      </w:r>
      <w:r w:rsidR="004F779E">
        <w:rPr>
          <w:lang w:eastAsia="ja-JP"/>
        </w:rPr>
        <w:t xml:space="preserve"> called Column Mapping, circled in red above. The value in this column is assigned b</w:t>
      </w:r>
      <w:r w:rsidR="00152FF2">
        <w:rPr>
          <w:lang w:eastAsia="ja-JP"/>
        </w:rPr>
        <w:t>y matching the value in the</w:t>
      </w:r>
      <w:r w:rsidR="004F779E">
        <w:rPr>
          <w:lang w:eastAsia="ja-JP"/>
        </w:rPr>
        <w:t xml:space="preserve"> column heading against the values in</w:t>
      </w:r>
      <w:r w:rsidR="00DB25E0">
        <w:rPr>
          <w:lang w:eastAsia="ja-JP"/>
        </w:rPr>
        <w:t xml:space="preserve"> </w:t>
      </w:r>
      <w:r w:rsidR="00CF08BB">
        <w:t>DIVER</w:t>
      </w:r>
      <w:r w:rsidR="00DB25E0">
        <w:rPr>
          <w:lang w:eastAsia="ja-JP"/>
        </w:rPr>
        <w:t>’s</w:t>
      </w:r>
      <w:r w:rsidR="004F779E">
        <w:rPr>
          <w:lang w:eastAsia="ja-JP"/>
        </w:rPr>
        <w:t xml:space="preserve"> Column Mapping Table. It </w:t>
      </w:r>
      <w:r>
        <w:rPr>
          <w:lang w:eastAsia="ja-JP"/>
        </w:rPr>
        <w:t xml:space="preserve">is </w:t>
      </w:r>
      <w:r w:rsidR="004F779E">
        <w:rPr>
          <w:lang w:eastAsia="ja-JP"/>
        </w:rPr>
        <w:t>used to simplify searching by</w:t>
      </w:r>
      <w:r w:rsidR="00152FF2">
        <w:rPr>
          <w:lang w:eastAsia="ja-JP"/>
        </w:rPr>
        <w:t xml:space="preserve"> </w:t>
      </w:r>
      <w:r>
        <w:rPr>
          <w:lang w:eastAsia="ja-JP"/>
        </w:rPr>
        <w:t xml:space="preserve">column heading. See </w:t>
      </w:r>
      <w:r w:rsidR="00E068F0">
        <w:rPr>
          <w:lang w:eastAsia="ja-JP"/>
        </w:rPr>
        <w:t xml:space="preserve">section </w:t>
      </w:r>
      <w:r w:rsidR="00C23447">
        <w:fldChar w:fldCharType="begin"/>
      </w:r>
      <w:r w:rsidR="00C23447">
        <w:instrText xml:space="preserve"> REF _Ref351736394 \r \h  \* MERGEFORMAT </w:instrText>
      </w:r>
      <w:r w:rsidR="00C23447">
        <w:fldChar w:fldCharType="separate"/>
      </w:r>
      <w:ins w:id="915" w:author="Cathryn Chamley" w:date="2015-12-15T14:03:00Z">
        <w:r w:rsidR="005066AC" w:rsidRPr="005066AC">
          <w:rPr>
            <w:rStyle w:val="CrossReference"/>
            <w:rPrChange w:id="916" w:author="Cathryn Chamley" w:date="2015-12-15T14:03:00Z">
              <w:rPr/>
            </w:rPrChange>
          </w:rPr>
          <w:t>11.4</w:t>
        </w:r>
      </w:ins>
      <w:del w:id="917" w:author="Cathryn Chamley" w:date="2015-12-15T14:03:00Z">
        <w:r w:rsidR="004F6915" w:rsidRPr="004F6915" w:rsidDel="005066AC">
          <w:rPr>
            <w:rStyle w:val="CrossReference"/>
          </w:rPr>
          <w:delText>11.4</w:delText>
        </w:r>
      </w:del>
      <w:r w:rsidR="00C23447">
        <w:fldChar w:fldCharType="end"/>
      </w:r>
      <w:r w:rsidR="00E068F0" w:rsidRPr="00E068F0">
        <w:rPr>
          <w:rStyle w:val="CrossReference"/>
        </w:rPr>
        <w:t xml:space="preserve"> </w:t>
      </w:r>
      <w:r w:rsidR="00C23447">
        <w:fldChar w:fldCharType="begin"/>
      </w:r>
      <w:r w:rsidR="00C23447">
        <w:instrText xml:space="preserve"> REF _Ref351736397 \h  \* MERGEFORMAT </w:instrText>
      </w:r>
      <w:r w:rsidR="00C23447">
        <w:fldChar w:fldCharType="separate"/>
      </w:r>
      <w:ins w:id="918" w:author="Cathryn Chamley" w:date="2015-12-15T14:03:00Z">
        <w:r w:rsidR="005066AC" w:rsidRPr="005066AC">
          <w:rPr>
            <w:rStyle w:val="CrossReference"/>
            <w:rPrChange w:id="919" w:author="Cathryn Chamley" w:date="2015-12-15T14:03:00Z">
              <w:rPr/>
            </w:rPrChange>
          </w:rPr>
          <w:t>Managing Column Mappings</w:t>
        </w:r>
      </w:ins>
      <w:del w:id="920" w:author="Cathryn Chamley" w:date="2015-12-15T14:03:00Z">
        <w:r w:rsidR="004F6915" w:rsidRPr="004F6915" w:rsidDel="005066AC">
          <w:rPr>
            <w:rStyle w:val="CrossReference"/>
          </w:rPr>
          <w:delText>Managing Column Mappings</w:delText>
        </w:r>
      </w:del>
      <w:r w:rsidR="00C23447">
        <w:fldChar w:fldCharType="end"/>
      </w:r>
      <w:r w:rsidR="00E068F0">
        <w:rPr>
          <w:lang w:eastAsia="ja-JP"/>
        </w:rPr>
        <w:t xml:space="preserve"> for more information about setting up the Column Mapping table</w:t>
      </w:r>
      <w:r>
        <w:rPr>
          <w:lang w:eastAsia="ja-JP"/>
        </w:rPr>
        <w:t>.</w:t>
      </w:r>
    </w:p>
    <w:p w14:paraId="22D2DD61" w14:textId="4E2F66C3" w:rsidR="004F4F42" w:rsidRDefault="00C84273" w:rsidP="004F4F42">
      <w:pPr>
        <w:pStyle w:val="iHeading3"/>
      </w:pPr>
      <w:bookmarkStart w:id="921" w:name="_Toc311807523"/>
      <w:r>
        <w:rPr>
          <w:noProof/>
          <w:lang w:val="en-US"/>
        </w:rPr>
        <mc:AlternateContent>
          <mc:Choice Requires="wps">
            <w:drawing>
              <wp:anchor distT="0" distB="0" distL="114300" distR="114300" simplePos="0" relativeHeight="251674112" behindDoc="0" locked="0" layoutInCell="1" allowOverlap="1" wp14:anchorId="2B4FA1E6" wp14:editId="4784EDCB">
                <wp:simplePos x="0" y="0"/>
                <wp:positionH relativeFrom="column">
                  <wp:posOffset>-698500</wp:posOffset>
                </wp:positionH>
                <wp:positionV relativeFrom="paragraph">
                  <wp:posOffset>-4445</wp:posOffset>
                </wp:positionV>
                <wp:extent cx="297815" cy="375285"/>
                <wp:effectExtent l="0" t="0" r="0" b="5715"/>
                <wp:wrapNone/>
                <wp:docPr id="160" name="Text Box 160"/>
                <wp:cNvGraphicFramePr/>
                <a:graphic xmlns:a="http://schemas.openxmlformats.org/drawingml/2006/main">
                  <a:graphicData uri="http://schemas.microsoft.com/office/word/2010/wordprocessingShape">
                    <wps:wsp>
                      <wps:cNvSpPr txBox="1"/>
                      <wps:spPr>
                        <a:xfrm>
                          <a:off x="0" y="0"/>
                          <a:ext cx="297815"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010ED8D" w14:textId="1712A0B9" w:rsidR="008449DE" w:rsidRPr="00850A9C" w:rsidRDefault="008449DE"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0" o:spid="_x0000_s1089" type="#_x0000_t202" style="position:absolute;left:0;text-align:left;margin-left:-54.95pt;margin-top:-.3pt;width:23.45pt;height:29.55pt;z-index:2516741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CdL7MCAACw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" filled="f" stroked="f">
                <v:textbox style="mso-fit-shape-to-text:t">
                  <w:txbxContent>
                    <w:p w14:paraId="0010ED8D" w14:textId="1712A0B9" w:rsidR="008449DE" w:rsidRPr="00850A9C" w:rsidRDefault="008449DE"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v:textbox>
              </v:shape>
            </w:pict>
          </mc:Fallback>
        </mc:AlternateContent>
      </w:r>
      <w:r w:rsidR="004F4F42">
        <w:t>Information Extracted from Image Files</w:t>
      </w:r>
      <w:bookmarkEnd w:id="921"/>
    </w:p>
    <w:p w14:paraId="3DC17E17" w14:textId="08C28920" w:rsidR="00F64921" w:rsidRDefault="0002548D" w:rsidP="00850A9C">
      <w:pPr>
        <w:pStyle w:val="iNormal"/>
        <w:rPr>
          <w:lang w:eastAsia="ja-JP"/>
        </w:rPr>
      </w:pPr>
      <w:r>
        <w:rPr>
          <w:lang w:eastAsia="ja-JP"/>
        </w:rPr>
        <w:t xml:space="preserve">For the information to be extracted, it must have been stored according to the </w:t>
      </w:r>
      <w:r w:rsidRPr="00850A9C">
        <w:rPr>
          <w:b/>
          <w:lang w:eastAsia="ja-JP"/>
        </w:rPr>
        <w:t>Exchangeable image file format</w:t>
      </w:r>
      <w:r>
        <w:rPr>
          <w:b/>
          <w:lang w:eastAsia="ja-JP"/>
        </w:rPr>
        <w:t xml:space="preserve"> (Exif). </w:t>
      </w:r>
      <w:r w:rsidRPr="00850A9C">
        <w:rPr>
          <w:lang w:eastAsia="ja-JP"/>
        </w:rPr>
        <w:t>T</w:t>
      </w:r>
      <w:r w:rsidR="00D26271">
        <w:rPr>
          <w:lang w:eastAsia="ja-JP"/>
        </w:rPr>
        <w:t xml:space="preserve">his information pertains to </w:t>
      </w:r>
      <w:r>
        <w:rPr>
          <w:lang w:eastAsia="ja-JP"/>
        </w:rPr>
        <w:t>images created by devices such as digital cameras, smartphones and scanners</w:t>
      </w:r>
      <w:r w:rsidR="00C84273">
        <w:rPr>
          <w:lang w:eastAsia="ja-JP"/>
        </w:rPr>
        <w:t xml:space="preserve"> and is typically contained in image files with MIME types such as image/gif and image/jpeg. </w:t>
      </w:r>
      <w:r>
        <w:rPr>
          <w:lang w:eastAsia="ja-JP"/>
        </w:rPr>
        <w:t xml:space="preserve"> The information varies from devi</w:t>
      </w:r>
      <w:r w:rsidR="00F64921">
        <w:rPr>
          <w:lang w:eastAsia="ja-JP"/>
        </w:rPr>
        <w:t>ce to device but often includes:</w:t>
      </w:r>
    </w:p>
    <w:p w14:paraId="2AEE266D" w14:textId="77777777" w:rsidR="00F64921" w:rsidRDefault="0002548D" w:rsidP="00850A9C">
      <w:pPr>
        <w:pStyle w:val="iNormal"/>
        <w:numPr>
          <w:ilvl w:val="0"/>
          <w:numId w:val="38"/>
        </w:numPr>
        <w:rPr>
          <w:lang w:eastAsia="ja-JP"/>
        </w:rPr>
      </w:pPr>
      <w:r>
        <w:rPr>
          <w:lang w:eastAsia="ja-JP"/>
        </w:rPr>
        <w:t xml:space="preserve">the </w:t>
      </w:r>
      <w:r w:rsidR="00F959FC">
        <w:rPr>
          <w:lang w:eastAsia="ja-JP"/>
        </w:rPr>
        <w:t>date and time the image was created</w:t>
      </w:r>
      <w:r w:rsidR="00F64921">
        <w:rPr>
          <w:lang w:eastAsia="ja-JP"/>
        </w:rPr>
        <w:t>,</w:t>
      </w:r>
    </w:p>
    <w:p w14:paraId="4413B092" w14:textId="11B55A4F" w:rsidR="00F64921" w:rsidRDefault="00F64921" w:rsidP="00850A9C">
      <w:pPr>
        <w:pStyle w:val="iNormal"/>
        <w:numPr>
          <w:ilvl w:val="0"/>
          <w:numId w:val="38"/>
        </w:numPr>
        <w:rPr>
          <w:lang w:eastAsia="ja-JP"/>
        </w:rPr>
      </w:pPr>
      <w:r>
        <w:rPr>
          <w:lang w:eastAsia="ja-JP"/>
        </w:rPr>
        <w:t>the height and width of the image in pixels,</w:t>
      </w:r>
    </w:p>
    <w:p w14:paraId="0ED42AC2" w14:textId="77777777" w:rsidR="00F64921" w:rsidRDefault="00F64921" w:rsidP="00850A9C">
      <w:pPr>
        <w:pStyle w:val="iNormal"/>
        <w:numPr>
          <w:ilvl w:val="0"/>
          <w:numId w:val="38"/>
        </w:numPr>
        <w:rPr>
          <w:lang w:eastAsia="ja-JP"/>
        </w:rPr>
      </w:pPr>
      <w:r>
        <w:rPr>
          <w:lang w:eastAsia="ja-JP"/>
        </w:rPr>
        <w:t xml:space="preserve">the </w:t>
      </w:r>
      <w:r w:rsidR="00F959FC">
        <w:rPr>
          <w:lang w:eastAsia="ja-JP"/>
        </w:rPr>
        <w:t>make and model of the de</w:t>
      </w:r>
      <w:r>
        <w:rPr>
          <w:lang w:eastAsia="ja-JP"/>
        </w:rPr>
        <w:t>vice which generated the image,</w:t>
      </w:r>
    </w:p>
    <w:p w14:paraId="687A5E81" w14:textId="3E8A473B" w:rsidR="00F64921" w:rsidRDefault="00F959FC" w:rsidP="00850A9C">
      <w:pPr>
        <w:pStyle w:val="iNormal"/>
        <w:numPr>
          <w:ilvl w:val="0"/>
          <w:numId w:val="38"/>
        </w:numPr>
        <w:rPr>
          <w:lang w:eastAsia="ja-JP"/>
        </w:rPr>
      </w:pPr>
      <w:r>
        <w:rPr>
          <w:lang w:eastAsia="ja-JP"/>
        </w:rPr>
        <w:t xml:space="preserve">for </w:t>
      </w:r>
      <w:r w:rsidR="00F64921">
        <w:rPr>
          <w:lang w:eastAsia="ja-JP"/>
        </w:rPr>
        <w:t xml:space="preserve">digital </w:t>
      </w:r>
      <w:r>
        <w:rPr>
          <w:lang w:eastAsia="ja-JP"/>
        </w:rPr>
        <w:t xml:space="preserve">cameras the </w:t>
      </w:r>
      <w:r w:rsidR="00F64921">
        <w:rPr>
          <w:lang w:eastAsia="ja-JP"/>
        </w:rPr>
        <w:t xml:space="preserve">lens, </w:t>
      </w:r>
      <w:r>
        <w:rPr>
          <w:lang w:eastAsia="ja-JP"/>
        </w:rPr>
        <w:t>shutter speed</w:t>
      </w:r>
      <w:r w:rsidR="00F64921">
        <w:rPr>
          <w:lang w:eastAsia="ja-JP"/>
        </w:rPr>
        <w:t xml:space="preserve">, </w:t>
      </w:r>
      <w:r w:rsidR="00F40E2A">
        <w:rPr>
          <w:lang w:eastAsia="ja-JP"/>
        </w:rPr>
        <w:t>aperture</w:t>
      </w:r>
      <w:r w:rsidR="00F64921">
        <w:rPr>
          <w:lang w:eastAsia="ja-JP"/>
        </w:rPr>
        <w:t xml:space="preserve"> and flash settings,</w:t>
      </w:r>
    </w:p>
    <w:p w14:paraId="6870A26A" w14:textId="600CB28B" w:rsidR="00F64921" w:rsidRDefault="00F959FC" w:rsidP="00850A9C">
      <w:pPr>
        <w:pStyle w:val="iNormal"/>
        <w:numPr>
          <w:ilvl w:val="0"/>
          <w:numId w:val="38"/>
        </w:numPr>
        <w:rPr>
          <w:lang w:eastAsia="ja-JP"/>
        </w:rPr>
      </w:pPr>
      <w:r>
        <w:rPr>
          <w:lang w:eastAsia="ja-JP"/>
        </w:rPr>
        <w:t>G</w:t>
      </w:r>
      <w:r w:rsidR="00F64921">
        <w:rPr>
          <w:lang w:eastAsia="ja-JP"/>
        </w:rPr>
        <w:t>lobal Positioning System (GPS) co-ordinates.</w:t>
      </w:r>
    </w:p>
    <w:p w14:paraId="130560C3" w14:textId="622A5F27" w:rsidR="00C84273" w:rsidRDefault="00F64921" w:rsidP="00850A9C">
      <w:pPr>
        <w:pStyle w:val="iNormal"/>
        <w:rPr>
          <w:lang w:eastAsia="ja-JP"/>
        </w:rPr>
      </w:pPr>
      <w:r>
        <w:rPr>
          <w:lang w:eastAsia="ja-JP"/>
        </w:rPr>
        <w:t xml:space="preserve">All of the Exif information will appear under </w:t>
      </w:r>
      <w:r w:rsidR="0002548D">
        <w:rPr>
          <w:lang w:eastAsia="ja-JP"/>
        </w:rPr>
        <w:t>the</w:t>
      </w:r>
      <w:r w:rsidR="00AE3EAB">
        <w:rPr>
          <w:lang w:eastAsia="ja-JP"/>
        </w:rPr>
        <w:t xml:space="preserve"> heading “</w:t>
      </w:r>
      <w:r w:rsidR="00C84273">
        <w:rPr>
          <w:lang w:eastAsia="ja-JP"/>
        </w:rPr>
        <w:t>Information From The File”</w:t>
      </w:r>
    </w:p>
    <w:p w14:paraId="025C1D0B" w14:textId="1C7B4F86" w:rsidR="004F4F42" w:rsidRDefault="00C84273" w:rsidP="00840870">
      <w:pPr>
        <w:pStyle w:val="iNormal"/>
        <w:rPr>
          <w:lang w:eastAsia="ja-JP"/>
        </w:rPr>
      </w:pPr>
      <w:r>
        <w:rPr>
          <w:lang w:eastAsia="ja-JP"/>
        </w:rPr>
        <w:t xml:space="preserve">Refer </w:t>
      </w:r>
      <w:r w:rsidR="0002548D">
        <w:rPr>
          <w:lang w:eastAsia="ja-JP"/>
        </w:rPr>
        <w:t xml:space="preserve">to </w:t>
      </w:r>
      <w:hyperlink r:id="rId61" w:history="1">
        <w:r w:rsidR="0002548D" w:rsidRPr="0028193A">
          <w:rPr>
            <w:rStyle w:val="Hyperlink"/>
            <w:lang w:eastAsia="ja-JP"/>
          </w:rPr>
          <w:t>http://en.wikipedia.org/wiki/Exchangeable_image_file_format</w:t>
        </w:r>
      </w:hyperlink>
      <w:r>
        <w:rPr>
          <w:lang w:eastAsia="ja-JP"/>
        </w:rPr>
        <w:t xml:space="preserve"> for more information</w:t>
      </w:r>
      <w:r w:rsidR="0002548D">
        <w:rPr>
          <w:lang w:eastAsia="ja-JP"/>
        </w:rPr>
        <w:t xml:space="preserve"> on Exif</w:t>
      </w:r>
      <w:r>
        <w:rPr>
          <w:lang w:eastAsia="ja-JP"/>
        </w:rPr>
        <w:t>.</w:t>
      </w:r>
    </w:p>
    <w:p w14:paraId="7B4D9A14" w14:textId="77777777" w:rsidR="009D46EC" w:rsidRPr="005879DC" w:rsidRDefault="009D46EC" w:rsidP="00B6457B">
      <w:pPr>
        <w:pStyle w:val="iHeading1"/>
      </w:pPr>
      <w:bookmarkStart w:id="922" w:name="_Toc215047185"/>
      <w:bookmarkStart w:id="923" w:name="_Ref351623355"/>
      <w:bookmarkStart w:id="924" w:name="_Ref351623361"/>
      <w:bookmarkStart w:id="925" w:name="_Ref377728802"/>
      <w:bookmarkStart w:id="926" w:name="_Ref377728804"/>
      <w:bookmarkStart w:id="927" w:name="_Toc311807524"/>
      <w:r w:rsidRPr="005879DC">
        <w:t xml:space="preserve">Uploading </w:t>
      </w:r>
      <w:r w:rsidR="00415DC9">
        <w:t>Data File</w:t>
      </w:r>
      <w:r w:rsidR="009B7E78">
        <w:t>s</w:t>
      </w:r>
      <w:bookmarkEnd w:id="922"/>
      <w:bookmarkEnd w:id="923"/>
      <w:bookmarkEnd w:id="924"/>
      <w:bookmarkEnd w:id="925"/>
      <w:bookmarkEnd w:id="926"/>
      <w:bookmarkEnd w:id="927"/>
    </w:p>
    <w:p w14:paraId="6B1CE900" w14:textId="77777777" w:rsidR="00B31E6B" w:rsidRDefault="00B31E6B" w:rsidP="00A13A20">
      <w:pPr>
        <w:pStyle w:val="iNormal"/>
      </w:pPr>
      <w:r>
        <w:t xml:space="preserve">To upload one or more new </w:t>
      </w:r>
      <w:r w:rsidR="00415DC9">
        <w:t>Data File</w:t>
      </w:r>
      <w:r w:rsidR="009B7E78">
        <w:t>s</w:t>
      </w:r>
      <w:r>
        <w:t>:</w:t>
      </w:r>
    </w:p>
    <w:p w14:paraId="4F238907" w14:textId="77777777" w:rsidR="009D46EC" w:rsidRDefault="00B31E6B" w:rsidP="00B31E6B">
      <w:pPr>
        <w:pStyle w:val="iNormal"/>
        <w:numPr>
          <w:ilvl w:val="0"/>
          <w:numId w:val="25"/>
        </w:numPr>
      </w:pPr>
      <w:r>
        <w:t>Click</w:t>
      </w:r>
      <w:r w:rsidR="009D46EC" w:rsidRPr="005879DC">
        <w:t xml:space="preserve"> the </w:t>
      </w:r>
      <w:r w:rsidR="0033682C" w:rsidRPr="0033682C">
        <w:rPr>
          <w:rStyle w:val="iButtonBlue"/>
        </w:rPr>
        <w:t> </w:t>
      </w:r>
      <w:r w:rsidR="009D46EC" w:rsidRPr="0033682C">
        <w:rPr>
          <w:rStyle w:val="iButtonBlue"/>
        </w:rPr>
        <w:t>Upload</w:t>
      </w:r>
      <w:r w:rsidR="0033682C" w:rsidRPr="0033682C">
        <w:rPr>
          <w:rStyle w:val="iButtonBlue"/>
        </w:rPr>
        <w:t> </w:t>
      </w:r>
      <w:r w:rsidR="009D46EC" w:rsidRPr="005879DC">
        <w:t xml:space="preserve"> button </w:t>
      </w:r>
      <w:r w:rsidR="003829A3">
        <w:t xml:space="preserve">which is displayed </w:t>
      </w:r>
      <w:r w:rsidR="009D46EC" w:rsidRPr="005879DC">
        <w:t xml:space="preserve">at the top left of the </w:t>
      </w:r>
      <w:r w:rsidR="003829A3">
        <w:t xml:space="preserve">main </w:t>
      </w:r>
      <w:r w:rsidR="009D46EC" w:rsidRPr="005879DC">
        <w:t>screen</w:t>
      </w:r>
      <w:r w:rsidR="002F37C0">
        <w:t>.</w:t>
      </w:r>
    </w:p>
    <w:p w14:paraId="214CBE44" w14:textId="77777777" w:rsidR="00351BB3" w:rsidRDefault="00A5049D">
      <w:pPr>
        <w:pStyle w:val="iFigureCaption"/>
      </w:pPr>
      <w:r>
        <w:rPr>
          <w:noProof/>
          <w:lang w:val="en-US"/>
        </w:rPr>
        <mc:AlternateContent>
          <mc:Choice Requires="wpg">
            <w:drawing>
              <wp:inline distT="0" distB="0" distL="0" distR="0" wp14:anchorId="3AF9A3B7" wp14:editId="160A7EF9">
                <wp:extent cx="5072380" cy="2407285"/>
                <wp:effectExtent l="0" t="0" r="0" b="5715"/>
                <wp:docPr id="73" name="Group 1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072380" cy="2407285"/>
                          <a:chOff x="2353" y="4823"/>
                          <a:chExt cx="6345" cy="3012"/>
                        </a:xfrm>
                      </wpg:grpSpPr>
                      <wps:wsp>
                        <wps:cNvPr id="75" name="AutoShape 165"/>
                        <wps:cNvSpPr>
                          <a:spLocks noChangeAspect="1" noChangeArrowheads="1" noTextEdit="1"/>
                        </wps:cNvSpPr>
                        <wps:spPr bwMode="auto">
                          <a:xfrm>
                            <a:off x="2353" y="4823"/>
                            <a:ext cx="6345" cy="301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6" name="Picture 1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2353" y="4823"/>
                            <a:ext cx="6345" cy="3012"/>
                          </a:xfrm>
                          <a:prstGeom prst="rect">
                            <a:avLst/>
                          </a:prstGeom>
                          <a:noFill/>
                          <a:extLst>
                            <a:ext uri="{909E8E84-426E-40dd-AFC4-6F175D3DCCD1}">
                              <a14:hiddenFill xmlns:a14="http://schemas.microsoft.com/office/drawing/2010/main">
                                <a:solidFill>
                                  <a:srgbClr val="FFFFFF"/>
                                </a:solidFill>
                              </a14:hiddenFill>
                            </a:ext>
                          </a:extLst>
                        </pic:spPr>
                      </pic:pic>
                      <wps:wsp>
                        <wps:cNvPr id="77" name="Oval 168"/>
                        <wps:cNvSpPr>
                          <a:spLocks noChangeArrowheads="1"/>
                        </wps:cNvSpPr>
                        <wps:spPr bwMode="auto">
                          <a:xfrm>
                            <a:off x="2581" y="5578"/>
                            <a:ext cx="569" cy="244"/>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66" o:spid="_x0000_s1026" style="width:399.4pt;height:189.55pt;mso-position-horizontal-relative:char;mso-position-vertical-relative:line" coordorigin="2353,4823" coordsize="6345,30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">
                <o:lock v:ext="edit" aspectratio="t"/>
                <v:rect id="AutoShape 165" o:spid="_x0000_s1027" style="position:absolute;left:2353;top:4823;width:6345;height:3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pLEnxAAA&#10;ANsAAAAPAAAAZHJzL2Rvd25yZXYueG1sRI9Ba8JAFITvBf/D8gQvohuFVkldRQQxSEGM1vMj+5qE&#10;Zt/G7Jqk/75bEHocZuYbZrXpTSVaalxpWcFsGoEgzqwuOVdwvewnSxDOI2usLJOCH3KwWQ9eVhhr&#10;2/GZ2tTnIkDYxaig8L6OpXRZQQbd1NbEwfuyjUEfZJNL3WAX4KaS8yh6kwZLDgsF1rQrKPtOH0ZB&#10;l53a2+XjIE/jW2L5ntx36edRqdGw376D8NT7//CznWgFi1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wqSxJ8QAAADbAAAADwAAAAAAAAAAAAAAAACXAgAAZHJzL2Rv&#10;d25yZXYueG1sUEsFBgAAAAAEAAQA9QAAAIgDAAAAAA==&#10;" filled="f" stroked="f">
                  <o:lock v:ext="edit" aspectratio="t" text="t"/>
                </v:rect>
                <v:shape id="Picture 167" o:spid="_x0000_s1028" type="#_x0000_t75" style="position:absolute;left:2353;top:4823;width:6345;height:30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7m&#10;ZOnEAAAA2wAAAA8AAABkcnMvZG93bnJldi54bWxEj91qg0AUhO8DeYflFHqXrFVIgnENSVFaKAnk&#10;5wEO7qlK3bPibo19+26hkMthZr5hst1kOjHS4FrLCl6WEQjiyuqWawW3a7nYgHAeWWNnmRT8kINd&#10;Pp9lmGp75zONF1+LAGGXooLG+z6V0lUNGXRL2xMH79MOBn2QQy31gPcAN52Mo2glDbYcFhrs6bWh&#10;6uvybRQUH9HR79visDklpRnfzvHtmBilnp+m/RaEp8k/wv/td61gvYK/L+EHyP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7mZOnEAAAA2wAAAA8AAAAAAAAAAAAAAAAAnAIA&#10;AGRycy9kb3ducmV2LnhtbFBLBQYAAAAABAAEAPcAAACNAwAAAAA=&#10;">
                  <v:imagedata r:id="rId63" o:title=""/>
                </v:shape>
                <v:oval id="Oval 168" o:spid="_x0000_s1029" style="position:absolute;left:2581;top:5578;width:569;height:2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4e0ExAAA&#10;ANsAAAAPAAAAZHJzL2Rvd25yZXYueG1sRI/RasJAFETfBf9huULf6iaCjaSuYluE0ocWYz/gkr0m&#10;0ezdZHcb4993CwUfh5k5w6y3o2nFQM43lhWk8wQEcWl1w5WC7+P+cQXCB2SNrWVScCMP2810ssZc&#10;2ysfaChCJSKEfY4K6hC6XEpf1mTQz21HHL2TdQZDlK6S2uE1wk0rF0nyJA02HBdq7Oi1pvJS/BgF&#10;y3PVLz6/Xm6UNW+tS8fB9h9SqYfZuHsGEWgM9/B/+10ryDL4+xJ/gNz8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HtBMQAAADbAAAADwAAAAAAAAAAAAAAAACXAgAAZHJzL2Rv&#10;d25yZXYueG1sUEsFBgAAAAAEAAQA9QAAAIgDAAAAAA==&#10;" filled="f" strokecolor="red" strokeweight="1pt"/>
                <w10:anchorlock/>
              </v:group>
            </w:pict>
          </mc:Fallback>
        </mc:AlternateContent>
      </w:r>
    </w:p>
    <w:p w14:paraId="182BFFB0" w14:textId="77777777" w:rsidR="009D46EC" w:rsidRPr="005879DC" w:rsidRDefault="009D46EC" w:rsidP="00B31E6B">
      <w:pPr>
        <w:pStyle w:val="iNormal"/>
        <w:ind w:left="720"/>
      </w:pPr>
      <w:r w:rsidRPr="005879DC">
        <w:t xml:space="preserve">Clicking this button will take you to the New </w:t>
      </w:r>
      <w:r w:rsidR="00415DC9">
        <w:t>Data File</w:t>
      </w:r>
      <w:r w:rsidR="009B7E78">
        <w:t>s</w:t>
      </w:r>
      <w:r w:rsidRPr="005879DC">
        <w:t xml:space="preserve"> form</w:t>
      </w:r>
      <w:r w:rsidR="002F37C0">
        <w:t>.</w:t>
      </w:r>
    </w:p>
    <w:p w14:paraId="6AFCB344" w14:textId="77777777" w:rsidR="009D46EC" w:rsidRDefault="00E464DC" w:rsidP="009553ED">
      <w:pPr>
        <w:pStyle w:val="iFigureCaption"/>
      </w:pPr>
      <w:r>
        <w:rPr>
          <w:b w:val="0"/>
          <w:noProof/>
          <w:lang w:val="en-US"/>
        </w:rPr>
        <w:drawing>
          <wp:inline distT="0" distB="0" distL="0" distR="0" wp14:anchorId="2BB5C19E" wp14:editId="76D195D9">
            <wp:extent cx="4677012" cy="3920800"/>
            <wp:effectExtent l="190500" t="152400" r="180738" b="136850"/>
            <wp:docPr id="2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srcRect l="8837" t="15502" r="10786" b="5167"/>
                    <a:stretch>
                      <a:fillRect/>
                    </a:stretch>
                  </pic:blipFill>
                  <pic:spPr bwMode="auto">
                    <a:xfrm>
                      <a:off x="0" y="0"/>
                      <a:ext cx="4677655" cy="3921339"/>
                    </a:xfrm>
                    <a:prstGeom prst="rect">
                      <a:avLst/>
                    </a:prstGeom>
                    <a:ln>
                      <a:noFill/>
                    </a:ln>
                    <a:effectLst>
                      <a:outerShdw blurRad="190500" algn="tl" rotWithShape="0">
                        <a:srgbClr val="000000">
                          <a:alpha val="70000"/>
                        </a:srgbClr>
                      </a:outerShdw>
                    </a:effectLst>
                  </pic:spPr>
                </pic:pic>
              </a:graphicData>
            </a:graphic>
          </wp:inline>
        </w:drawing>
      </w:r>
    </w:p>
    <w:p w14:paraId="7B76179C" w14:textId="77777777" w:rsidR="00180EE4" w:rsidRPr="00180EE4" w:rsidRDefault="00B31E6B" w:rsidP="00850A9C">
      <w:pPr>
        <w:pStyle w:val="iNormal"/>
        <w:keepNext/>
        <w:keepLines/>
        <w:numPr>
          <w:ilvl w:val="0"/>
          <w:numId w:val="25"/>
        </w:numPr>
        <w:ind w:left="714" w:hanging="357"/>
      </w:pPr>
      <w:r>
        <w:t>E</w:t>
      </w:r>
      <w:r w:rsidR="009D46EC" w:rsidRPr="005879DC">
        <w:t xml:space="preserve">nter all the </w:t>
      </w:r>
      <w:r w:rsidR="003829A3">
        <w:t>Metadata</w:t>
      </w:r>
      <w:r w:rsidR="009D46EC" w:rsidRPr="005879DC">
        <w:t xml:space="preserve"> </w:t>
      </w:r>
      <w:r>
        <w:t xml:space="preserve">that you want applied to </w:t>
      </w:r>
      <w:r w:rsidR="009D46EC" w:rsidRPr="005879DC">
        <w:t>the new file or files</w:t>
      </w:r>
      <w:r>
        <w:t>.</w:t>
      </w:r>
      <w:r w:rsidRPr="005879DC">
        <w:t xml:space="preserve"> </w:t>
      </w:r>
      <w:r>
        <w:t xml:space="preserve">See the section </w:t>
      </w:r>
      <w:r w:rsidR="00C23447">
        <w:fldChar w:fldCharType="begin"/>
      </w:r>
      <w:r w:rsidR="00C23447">
        <w:instrText xml:space="preserve"> REF _Ref351730692 \r \h  \* MERGEFORMAT </w:instrText>
      </w:r>
      <w:r w:rsidR="00C23447">
        <w:fldChar w:fldCharType="separate"/>
      </w:r>
      <w:ins w:id="928" w:author="Cathryn Chamley" w:date="2015-12-15T14:03:00Z">
        <w:r w:rsidR="005066AC" w:rsidRPr="005066AC">
          <w:rPr>
            <w:rStyle w:val="CrossReference"/>
            <w:rPrChange w:id="929" w:author="Cathryn Chamley" w:date="2015-12-15T14:03:00Z">
              <w:rPr/>
            </w:rPrChange>
          </w:rPr>
          <w:t>6.2.1</w:t>
        </w:r>
      </w:ins>
      <w:del w:id="930" w:author="Cathryn Chamley" w:date="2015-12-15T14:03:00Z">
        <w:r w:rsidR="004F6915" w:rsidRPr="004F6915" w:rsidDel="005066AC">
          <w:rPr>
            <w:rStyle w:val="CrossReference"/>
          </w:rPr>
          <w:delText>6.2.1</w:delText>
        </w:r>
      </w:del>
      <w:r w:rsidR="00C23447">
        <w:fldChar w:fldCharType="end"/>
      </w:r>
      <w:r w:rsidRPr="003829A3">
        <w:rPr>
          <w:rStyle w:val="CrossReference"/>
        </w:rPr>
        <w:t xml:space="preserve"> </w:t>
      </w:r>
      <w:r w:rsidR="00C23447">
        <w:fldChar w:fldCharType="begin"/>
      </w:r>
      <w:r w:rsidR="00C23447">
        <w:instrText xml:space="preserve"> REF _Ref351730692 \h  \* MERGEFORMAT </w:instrText>
      </w:r>
      <w:r w:rsidR="00C23447">
        <w:fldChar w:fldCharType="separate"/>
      </w:r>
      <w:ins w:id="931" w:author="Cathryn Chamley" w:date="2015-12-15T14:03:00Z">
        <w:r w:rsidR="005066AC" w:rsidRPr="005066AC">
          <w:rPr>
            <w:rStyle w:val="CrossReference"/>
            <w:rPrChange w:id="932" w:author="Cathryn Chamley" w:date="2015-12-15T14:03:00Z">
              <w:rPr/>
            </w:rPrChange>
          </w:rPr>
          <w:t>Basic Information</w:t>
        </w:r>
      </w:ins>
      <w:del w:id="933" w:author="Cathryn Chamley" w:date="2015-12-15T14:03:00Z">
        <w:r w:rsidR="004F6915" w:rsidRPr="004F6915" w:rsidDel="005066AC">
          <w:rPr>
            <w:rStyle w:val="CrossReference"/>
          </w:rPr>
          <w:delText>Basic Information</w:delText>
        </w:r>
      </w:del>
      <w:r w:rsidR="00C23447">
        <w:fldChar w:fldCharType="end"/>
      </w:r>
      <w:r>
        <w:t xml:space="preserve"> for information about the meaning of Metadata fields.</w:t>
      </w:r>
      <w:r w:rsidR="007105DB">
        <w:t xml:space="preserve"> See section </w:t>
      </w:r>
      <w:r w:rsidR="00C23447">
        <w:fldChar w:fldCharType="begin"/>
      </w:r>
      <w:r w:rsidR="00C23447">
        <w:instrText xml:space="preserve"> REF _Ref377648367 \r \h  \* MERGEFORMAT </w:instrText>
      </w:r>
      <w:r w:rsidR="00C23447">
        <w:fldChar w:fldCharType="separate"/>
      </w:r>
      <w:ins w:id="934" w:author="Cathryn Chamley" w:date="2015-12-15T14:03:00Z">
        <w:r w:rsidR="005066AC" w:rsidRPr="005066AC">
          <w:rPr>
            <w:rStyle w:val="CrossReference"/>
            <w:rPrChange w:id="935" w:author="Cathryn Chamley" w:date="2015-12-15T14:03:00Z">
              <w:rPr/>
            </w:rPrChange>
          </w:rPr>
          <w:t>4.3</w:t>
        </w:r>
      </w:ins>
      <w:del w:id="936" w:author="Cathryn Chamley" w:date="2015-12-15T14:03:00Z">
        <w:r w:rsidR="004F6915" w:rsidRPr="004F6915" w:rsidDel="005066AC">
          <w:rPr>
            <w:rStyle w:val="CrossReference"/>
          </w:rPr>
          <w:delText>4.3</w:delText>
        </w:r>
      </w:del>
      <w:r w:rsidR="00C23447">
        <w:fldChar w:fldCharType="end"/>
      </w:r>
      <w:r w:rsidR="007105DB" w:rsidRPr="007105DB">
        <w:rPr>
          <w:rStyle w:val="CrossReference"/>
        </w:rPr>
        <w:t xml:space="preserve"> </w:t>
      </w:r>
      <w:r w:rsidR="00C23447">
        <w:fldChar w:fldCharType="begin"/>
      </w:r>
      <w:r w:rsidR="00C23447">
        <w:instrText xml:space="preserve"> REF _Ref377648367 \h  \* MERGEFORMAT </w:instrText>
      </w:r>
      <w:r w:rsidR="00C23447">
        <w:fldChar w:fldCharType="separate"/>
      </w:r>
      <w:ins w:id="937" w:author="Cathryn Chamley" w:date="2015-12-15T14:03:00Z">
        <w:r w:rsidR="005066AC" w:rsidRPr="005066AC">
          <w:rPr>
            <w:rStyle w:val="CrossReference"/>
            <w:rPrChange w:id="938" w:author="Cathryn Chamley" w:date="2015-12-15T14:03:00Z">
              <w:rPr/>
            </w:rPrChange>
          </w:rPr>
          <w:t>Entering Labels</w:t>
        </w:r>
      </w:ins>
      <w:del w:id="939" w:author="Cathryn Chamley" w:date="2015-12-15T14:03:00Z">
        <w:r w:rsidR="004F6915" w:rsidRPr="004F6915" w:rsidDel="005066AC">
          <w:rPr>
            <w:rStyle w:val="CrossReference"/>
          </w:rPr>
          <w:delText>Entering Labels</w:delText>
        </w:r>
      </w:del>
      <w:r w:rsidR="00C23447">
        <w:fldChar w:fldCharType="end"/>
      </w:r>
      <w:r w:rsidR="007105DB">
        <w:t xml:space="preserve"> for information on Labels and how to enter them.</w:t>
      </w:r>
    </w:p>
    <w:p w14:paraId="7C74A8B0" w14:textId="77777777" w:rsidR="00B31E6B" w:rsidRPr="005879DC" w:rsidRDefault="00B31E6B" w:rsidP="00B31E6B">
      <w:pPr>
        <w:pStyle w:val="iNote"/>
      </w:pPr>
      <w:r>
        <w:t>Note</w:t>
      </w:r>
      <w:r>
        <w:tab/>
        <w:t>F</w:t>
      </w:r>
      <w:r w:rsidRPr="005879DC">
        <w:t xml:space="preserve">iles that are uploaded with a File Type of </w:t>
      </w:r>
      <w:r w:rsidRPr="00105C76">
        <w:rPr>
          <w:b/>
        </w:rPr>
        <w:t>RAW</w:t>
      </w:r>
      <w:r w:rsidRPr="005879DC">
        <w:t xml:space="preserve"> </w:t>
      </w:r>
      <w:r>
        <w:t>and</w:t>
      </w:r>
      <w:r w:rsidRPr="005879DC">
        <w:t xml:space="preserve"> are </w:t>
      </w:r>
      <w:r>
        <w:t xml:space="preserve">also </w:t>
      </w:r>
      <w:r w:rsidRPr="005879DC">
        <w:t xml:space="preserve">detected as containing valid TOA5 header information are treated as a special case. See </w:t>
      </w:r>
      <w:r>
        <w:t xml:space="preserve">section </w:t>
      </w:r>
      <w:r w:rsidR="00C23447">
        <w:fldChar w:fldCharType="begin"/>
      </w:r>
      <w:r w:rsidR="00C23447">
        <w:instrText xml:space="preserve"> REF _Ref378839908 \r \h  \* MERGEFORMAT </w:instrText>
      </w:r>
      <w:r w:rsidR="00C23447">
        <w:fldChar w:fldCharType="separate"/>
      </w:r>
      <w:ins w:id="940" w:author="Cathryn Chamley" w:date="2015-12-15T14:03:00Z">
        <w:r w:rsidR="005066AC" w:rsidRPr="005066AC">
          <w:rPr>
            <w:rStyle w:val="CrossReference"/>
            <w:rPrChange w:id="941" w:author="Cathryn Chamley" w:date="2015-12-15T14:03:00Z">
              <w:rPr/>
            </w:rPrChange>
          </w:rPr>
          <w:t>7.3</w:t>
        </w:r>
      </w:ins>
      <w:del w:id="942" w:author="Cathryn Chamley" w:date="2015-12-15T14:03:00Z">
        <w:r w:rsidR="004F6915" w:rsidRPr="004F6915" w:rsidDel="005066AC">
          <w:rPr>
            <w:rStyle w:val="CrossReference"/>
          </w:rPr>
          <w:delText>7.3</w:delText>
        </w:r>
      </w:del>
      <w:r w:rsidR="00C23447">
        <w:fldChar w:fldCharType="end"/>
      </w:r>
      <w:r w:rsidR="005F4623" w:rsidRPr="005F4623">
        <w:rPr>
          <w:rStyle w:val="CrossReference"/>
        </w:rPr>
        <w:t xml:space="preserve"> </w:t>
      </w:r>
      <w:r w:rsidR="00C23447">
        <w:fldChar w:fldCharType="begin"/>
      </w:r>
      <w:r w:rsidR="00C23447">
        <w:instrText xml:space="preserve"> REF _Ref378839910 \h  \* MERGEFORMAT </w:instrText>
      </w:r>
      <w:r w:rsidR="00C23447">
        <w:fldChar w:fldCharType="separate"/>
      </w:r>
      <w:commentRangeStart w:id="943"/>
      <w:ins w:id="944" w:author="Cathryn Chamley" w:date="2015-12-15T14:03:00Z">
        <w:r w:rsidR="005066AC" w:rsidRPr="005066AC">
          <w:rPr>
            <w:rStyle w:val="CrossReference"/>
            <w:rPrChange w:id="945" w:author="Cathryn Chamley" w:date="2015-12-15T14:03:00Z">
              <w:rPr/>
            </w:rPrChange>
          </w:rPr>
          <w:t>Uploading RAW TOA5 Data Files</w:t>
        </w:r>
      </w:ins>
      <w:commentRangeEnd w:id="943"/>
      <w:del w:id="946" w:author="Cathryn Chamley" w:date="2015-12-15T14:03:00Z">
        <w:r w:rsidR="004F6915" w:rsidRPr="004F6915" w:rsidDel="005066AC">
          <w:rPr>
            <w:rStyle w:val="CrossReference"/>
          </w:rPr>
          <w:delText>Uploading RAW TOA5 Data Files</w:delText>
        </w:r>
      </w:del>
      <w:r w:rsidR="00C23447">
        <w:fldChar w:fldCharType="end"/>
      </w:r>
      <w:r w:rsidR="005F4623">
        <w:t xml:space="preserve"> </w:t>
      </w:r>
      <w:r w:rsidRPr="005879DC">
        <w:t xml:space="preserve">for more information. </w:t>
      </w:r>
    </w:p>
    <w:p w14:paraId="2278733B" w14:textId="77777777" w:rsidR="009D46EC" w:rsidRDefault="00B31E6B" w:rsidP="00B31E6B">
      <w:pPr>
        <w:pStyle w:val="iNormal"/>
        <w:numPr>
          <w:ilvl w:val="0"/>
          <w:numId w:val="25"/>
        </w:numPr>
      </w:pPr>
      <w:r>
        <w:t xml:space="preserve">Click on </w:t>
      </w:r>
      <w:r w:rsidR="007105DB" w:rsidRPr="007105DB">
        <w:rPr>
          <w:rStyle w:val="iButton"/>
        </w:rPr>
        <w:t> </w:t>
      </w:r>
      <w:r w:rsidRPr="007105DB">
        <w:rPr>
          <w:rStyle w:val="iButton"/>
        </w:rPr>
        <w:t>Choose</w:t>
      </w:r>
      <w:r w:rsidR="007105DB" w:rsidRPr="007105DB">
        <w:rPr>
          <w:rStyle w:val="iButton"/>
        </w:rPr>
        <w:t> </w:t>
      </w:r>
      <w:r w:rsidRPr="007105DB">
        <w:rPr>
          <w:rStyle w:val="iButton"/>
        </w:rPr>
        <w:t>Files</w:t>
      </w:r>
      <w:r w:rsidR="007105DB" w:rsidRPr="007105DB">
        <w:rPr>
          <w:rStyle w:val="iButton"/>
        </w:rPr>
        <w:t> </w:t>
      </w:r>
      <w:r w:rsidR="007105DB">
        <w:rPr>
          <w:rStyle w:val="iOption"/>
        </w:rPr>
        <w:t xml:space="preserve"> </w:t>
      </w:r>
      <w:r>
        <w:t>and use the file dialog which opens to sel</w:t>
      </w:r>
      <w:r w:rsidR="009D46EC" w:rsidRPr="005879DC">
        <w:t xml:space="preserve">ect </w:t>
      </w:r>
      <w:r>
        <w:t>one or more files</w:t>
      </w:r>
      <w:r w:rsidR="009D46EC" w:rsidRPr="005879DC">
        <w:t xml:space="preserve"> to </w:t>
      </w:r>
      <w:r w:rsidR="009D46EC">
        <w:t xml:space="preserve">be </w:t>
      </w:r>
      <w:r w:rsidR="009D46EC" w:rsidRPr="005879DC">
        <w:t>uploaded</w:t>
      </w:r>
      <w:r>
        <w:t xml:space="preserve">. When you confirm your file choice and return to the New </w:t>
      </w:r>
      <w:r w:rsidR="00415DC9">
        <w:t>Data File</w:t>
      </w:r>
      <w:r w:rsidR="009B7E78">
        <w:t>s</w:t>
      </w:r>
      <w:r>
        <w:t xml:space="preserve"> dialog, a second </w:t>
      </w:r>
      <w:r w:rsidR="007105DB" w:rsidRPr="007105DB">
        <w:rPr>
          <w:rStyle w:val="iButton"/>
        </w:rPr>
        <w:t> Choose Files </w:t>
      </w:r>
      <w:r>
        <w:t xml:space="preserve"> button will appear below the first.</w:t>
      </w:r>
    </w:p>
    <w:p w14:paraId="01E96BB0" w14:textId="77777777" w:rsidR="009553ED" w:rsidRPr="009553ED" w:rsidRDefault="00B31E6B" w:rsidP="009553ED">
      <w:pPr>
        <w:pStyle w:val="iNormal"/>
        <w:numPr>
          <w:ilvl w:val="0"/>
          <w:numId w:val="25"/>
        </w:numPr>
      </w:pPr>
      <w:r>
        <w:t xml:space="preserve">If you require more files to be uploaded, click on the new </w:t>
      </w:r>
      <w:r w:rsidR="007105DB" w:rsidRPr="007105DB">
        <w:rPr>
          <w:rStyle w:val="iButton"/>
        </w:rPr>
        <w:t> Choose Files </w:t>
      </w:r>
      <w:r>
        <w:t xml:space="preserve"> button and use the file dialog to sel</w:t>
      </w:r>
      <w:r w:rsidRPr="005879DC">
        <w:t xml:space="preserve">ect </w:t>
      </w:r>
      <w:r>
        <w:t>one or more further files</w:t>
      </w:r>
      <w:r w:rsidRPr="005879DC">
        <w:t xml:space="preserve"> to </w:t>
      </w:r>
      <w:r>
        <w:t xml:space="preserve">be </w:t>
      </w:r>
      <w:r w:rsidRPr="005879DC">
        <w:t>uploaded</w:t>
      </w:r>
      <w:r>
        <w:t xml:space="preserve">. Repeat this step using the new </w:t>
      </w:r>
      <w:r w:rsidR="007105DB" w:rsidRPr="007105DB">
        <w:rPr>
          <w:rStyle w:val="iButton"/>
        </w:rPr>
        <w:t> Choose Files </w:t>
      </w:r>
      <w:r>
        <w:t xml:space="preserve"> button which appears after each file selection dialog is closed until you have selected all the files you require to be uploaded.</w:t>
      </w:r>
    </w:p>
    <w:p w14:paraId="72D4FCD3" w14:textId="77777777" w:rsidR="009553ED" w:rsidRDefault="00065D26" w:rsidP="00B31E6B">
      <w:pPr>
        <w:pStyle w:val="iNormal"/>
        <w:numPr>
          <w:ilvl w:val="0"/>
          <w:numId w:val="25"/>
        </w:numPr>
      </w:pPr>
      <w:r>
        <w:t xml:space="preserve">Click on </w:t>
      </w:r>
      <w:r w:rsidR="007105DB" w:rsidRPr="007105DB">
        <w:rPr>
          <w:rStyle w:val="iButtonBlue"/>
        </w:rPr>
        <w:t> </w:t>
      </w:r>
      <w:r w:rsidRPr="007105DB">
        <w:rPr>
          <w:rStyle w:val="iButtonBlue"/>
        </w:rPr>
        <w:t>Upload</w:t>
      </w:r>
      <w:r w:rsidR="007105DB" w:rsidRPr="007105DB">
        <w:rPr>
          <w:rStyle w:val="iButtonBlue"/>
        </w:rPr>
        <w:t> </w:t>
      </w:r>
      <w:r>
        <w:t xml:space="preserve"> at the bottom of the screen to </w:t>
      </w:r>
      <w:r w:rsidR="009553ED">
        <w:t>cause the files to be uploaded.</w:t>
      </w:r>
    </w:p>
    <w:p w14:paraId="6FF42C34" w14:textId="77777777" w:rsidR="00351BB3" w:rsidRDefault="00A5049D">
      <w:pPr>
        <w:pStyle w:val="iFigureCaption"/>
      </w:pPr>
      <w:r>
        <w:rPr>
          <w:noProof/>
          <w:lang w:val="en-US"/>
        </w:rPr>
        <mc:AlternateContent>
          <mc:Choice Requires="wpg">
            <w:drawing>
              <wp:inline distT="0" distB="0" distL="0" distR="0" wp14:anchorId="616EA2A9" wp14:editId="6C631EE9">
                <wp:extent cx="5377180" cy="2310130"/>
                <wp:effectExtent l="0" t="0" r="0" b="1270"/>
                <wp:docPr id="69" name="Group 1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377180" cy="2310130"/>
                          <a:chOff x="2353" y="2429"/>
                          <a:chExt cx="6727" cy="2890"/>
                        </a:xfrm>
                      </wpg:grpSpPr>
                      <wps:wsp>
                        <wps:cNvPr id="70" name="AutoShape 169"/>
                        <wps:cNvSpPr>
                          <a:spLocks noChangeAspect="1" noChangeArrowheads="1" noTextEdit="1"/>
                        </wps:cNvSpPr>
                        <wps:spPr bwMode="auto">
                          <a:xfrm>
                            <a:off x="2353" y="2429"/>
                            <a:ext cx="6727" cy="289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 name="Picture 2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2353" y="2429"/>
                            <a:ext cx="6727" cy="2890"/>
                          </a:xfrm>
                          <a:prstGeom prst="rect">
                            <a:avLst/>
                          </a:prstGeom>
                          <a:noFill/>
                          <a:extLst>
                            <a:ext uri="{909E8E84-426E-40dd-AFC4-6F175D3DCCD1}">
                              <a14:hiddenFill xmlns:a14="http://schemas.microsoft.com/office/drawing/2010/main">
                                <a:solidFill>
                                  <a:srgbClr val="FFFFFF"/>
                                </a:solidFill>
                              </a14:hiddenFill>
                            </a:ext>
                          </a:extLst>
                        </pic:spPr>
                      </pic:pic>
                      <wps:wsp>
                        <wps:cNvPr id="72" name="Oval 172"/>
                        <wps:cNvSpPr>
                          <a:spLocks noChangeArrowheads="1"/>
                        </wps:cNvSpPr>
                        <wps:spPr bwMode="auto">
                          <a:xfrm>
                            <a:off x="3631" y="4717"/>
                            <a:ext cx="516" cy="235"/>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70" o:spid="_x0000_s1026" style="width:423.4pt;height:181.9pt;mso-position-horizontal-relative:char;mso-position-vertical-relative:line" coordorigin="2353,2429" coordsize="6727,28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">
                <o:lock v:ext="edit" aspectratio="t"/>
                <v:rect id="AutoShape 169" o:spid="_x0000_s1027" style="position:absolute;left:2353;top:2429;width:6727;height:2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xK/wgAA&#10;ANsAAAAPAAAAZHJzL2Rvd25yZXYueG1sRE9Na4NAEL0H+h+WKeQS4poe2mBcpQRKJBRCTZvz4E5V&#10;6s4ad6v233cPgRwf7zvNZ9OJkQbXWlawiWIQxJXVLdcKPs9v6y0I55E1dpZJwR85yLOHRYqJthN/&#10;0Fj6WoQQdgkqaLzvEyld1ZBBF9meOHDfdjDoAxxqqQecQrjp5FMcP0uDLYeGBnvaN1T9lL9GwVSd&#10;xsv5/SBPq0th+Vpc9+XXUanl4/y6A+Fp9nfxzV1oBS9hffgSfoDM/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LTEr/CAAAA2wAAAA8AAAAAAAAAAAAAAAAAlwIAAGRycy9kb3du&#10;cmV2LnhtbFBLBQYAAAAABAAEAPUAAACGAwAAAAA=&#10;" filled="f" stroked="f">
                  <o:lock v:ext="edit" aspectratio="t" text="t"/>
                </v:rect>
                <v:shape id="Picture 215" o:spid="_x0000_s1028" type="#_x0000_t75" style="position:absolute;left:2353;top:2429;width:6727;height:2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4F&#10;RZDFAAAA2wAAAA8AAABkcnMvZG93bnJldi54bWxEj0FrwkAUhO+F/oflFbw1m7SlanSVtlgRvFQN&#10;OT+zzyQ0+zZkVxP/vSsUehxm5htmvhxMIy7UudqygiSKQRAXVtdcKsgO388TEM4ja2wsk4IrOVgu&#10;Hh/mmGrb844ue1+KAGGXooLK+zaV0hUVGXSRbYmDd7KdQR9kV0rdYR/gppEvcfwuDdYcFips6aui&#10;4nd/Ngrq1/VqfbB5f/wZJ5+rdmvzbPqm1Ohp+JiB8DT4//Bfe6MVjBO4fwk/QC5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OBUWQxQAAANsAAAAPAAAAAAAAAAAAAAAAAJwC&#10;AABkcnMvZG93bnJldi54bWxQSwUGAAAAAAQABAD3AAAAjgMAAAAA&#10;">
                  <v:imagedata r:id="rId66" o:title=""/>
                </v:shape>
                <v:oval id="Oval 172" o:spid="_x0000_s1029" style="position:absolute;left:3631;top:4717;width:516;height: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lk6cxAAA&#10;ANsAAAAPAAAAZHJzL2Rvd25yZXYueG1sRI/RasJAFETfhf7Dcgu+6SaB1pK6SlspSB8U037AJXtN&#10;YrN3k901xr93CwUfh5k5wyzXo2nFQM43lhWk8wQEcWl1w5WCn+/P2QsIH5A1tpZJwZU8rFcPkyXm&#10;2l74QEMRKhEh7HNUUIfQ5VL6siaDfm474ugdrTMYonSV1A4vEW5amSXJszTYcFyosaOPmsrf4mwU&#10;PJ2qPtvt36+0aDatS8fB9l9Sqenj+PYKItAY7uH/9lYrWGTw9yX+ALm6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5ZOnMQAAADbAAAADwAAAAAAAAAAAAAAAACXAgAAZHJzL2Rv&#10;d25yZXYueG1sUEsFBgAAAAAEAAQA9QAAAIgDAAAAAA==&#10;" filled="f" strokecolor="red" strokeweight="1pt"/>
                <w10:anchorlock/>
              </v:group>
            </w:pict>
          </mc:Fallback>
        </mc:AlternateContent>
      </w:r>
    </w:p>
    <w:p w14:paraId="0550B9E9" w14:textId="77777777" w:rsidR="00065D26" w:rsidRPr="005879DC" w:rsidRDefault="00065D26" w:rsidP="00272FA7">
      <w:pPr>
        <w:pStyle w:val="iNormal"/>
        <w:ind w:left="709"/>
      </w:pPr>
      <w:r>
        <w:t>After the file or files have successfully uploaded</w:t>
      </w:r>
      <w:r w:rsidR="00C27150">
        <w:t>,</w:t>
      </w:r>
      <w:r>
        <w:t xml:space="preserve"> a screen will be displayed with a separate section for each uploaded file displaying the Metadata applied to that file.</w:t>
      </w:r>
    </w:p>
    <w:p w14:paraId="1A9B39C2" w14:textId="08BECF9B" w:rsidR="00DA1310" w:rsidRPr="006A7845" w:rsidRDefault="00065D26" w:rsidP="00850A9C">
      <w:pPr>
        <w:pStyle w:val="iNormal"/>
        <w:keepNext/>
        <w:keepLines/>
        <w:numPr>
          <w:ilvl w:val="0"/>
          <w:numId w:val="37"/>
        </w:numPr>
        <w:ind w:left="714" w:hanging="357"/>
      </w:pPr>
      <w:r>
        <w:t xml:space="preserve">For each file shown </w:t>
      </w:r>
      <w:r w:rsidRPr="008C4852">
        <w:t>on</w:t>
      </w:r>
      <w:r>
        <w:t xml:space="preserve"> this screen, adjust the Metadata for that file as you require.</w:t>
      </w:r>
    </w:p>
    <w:p w14:paraId="1B19C08E" w14:textId="31B000F2" w:rsidR="009D46EC" w:rsidRDefault="00A6285B">
      <w:pPr>
        <w:pStyle w:val="iNormal"/>
        <w:ind w:left="720"/>
      </w:pPr>
      <w:r>
        <w:rPr>
          <w:noProof/>
          <w:lang w:val="en-US"/>
        </w:rPr>
        <mc:AlternateContent>
          <mc:Choice Requires="wps">
            <w:drawing>
              <wp:anchor distT="0" distB="0" distL="114300" distR="114300" simplePos="0" relativeHeight="251701760" behindDoc="0" locked="0" layoutInCell="1" allowOverlap="1" wp14:anchorId="20250F82" wp14:editId="2F72D74E">
                <wp:simplePos x="0" y="0"/>
                <wp:positionH relativeFrom="column">
                  <wp:posOffset>3562350</wp:posOffset>
                </wp:positionH>
                <wp:positionV relativeFrom="paragraph">
                  <wp:posOffset>5402580</wp:posOffset>
                </wp:positionV>
                <wp:extent cx="768350" cy="518795"/>
                <wp:effectExtent l="0" t="0" r="0" b="0"/>
                <wp:wrapNone/>
                <wp:docPr id="191"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51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A326BE5" w14:textId="682F8EEC" w:rsidR="008449DE" w:rsidRPr="00850A9C" w:rsidRDefault="008449DE" w:rsidP="00850A9C">
                            <w:pPr>
                              <w:jc w:val="right"/>
                              <w:rPr>
                                <w:color w:val="76923C" w:themeColor="accent3" w:themeShade="BF"/>
                              </w:rPr>
                            </w:pPr>
                            <w:r>
                              <w:rPr>
                                <w:color w:val="76923C" w:themeColor="accent3" w:themeShade="BF"/>
                              </w:rPr>
                              <w:t>Scroll for more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8" o:spid="_x0000_s1090" type="#_x0000_t202" style="position:absolute;left:0;text-align:left;margin-left:280.5pt;margin-top:425.4pt;width:60.5pt;height:40.8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" filled="f" stroked="f" strokecolor="red" strokeweight="1pt">
                <v:textbox>
                  <w:txbxContent>
                    <w:p w14:paraId="0A326BE5" w14:textId="682F8EEC" w:rsidR="008449DE" w:rsidRPr="00850A9C" w:rsidRDefault="008449DE" w:rsidP="00850A9C">
                      <w:pPr>
                        <w:jc w:val="right"/>
                        <w:rPr>
                          <w:color w:val="76923C" w:themeColor="accent3" w:themeShade="BF"/>
                        </w:rPr>
                      </w:pPr>
                      <w:r>
                        <w:rPr>
                          <w:color w:val="76923C" w:themeColor="accent3" w:themeShade="BF"/>
                        </w:rPr>
                        <w:t>Scroll for more</w:t>
                      </w:r>
                    </w:p>
                  </w:txbxContent>
                </v:textbox>
              </v:shape>
            </w:pict>
          </mc:Fallback>
        </mc:AlternateContent>
      </w:r>
      <w:r>
        <w:rPr>
          <w:noProof/>
          <w:lang w:val="en-US"/>
        </w:rPr>
        <mc:AlternateContent>
          <mc:Choice Requires="wps">
            <w:drawing>
              <wp:anchor distT="0" distB="0" distL="114300" distR="114300" simplePos="0" relativeHeight="251699712" behindDoc="0" locked="0" layoutInCell="1" allowOverlap="1" wp14:anchorId="35FE2E38" wp14:editId="2366A4E0">
                <wp:simplePos x="0" y="0"/>
                <wp:positionH relativeFrom="column">
                  <wp:posOffset>3702050</wp:posOffset>
                </wp:positionH>
                <wp:positionV relativeFrom="paragraph">
                  <wp:posOffset>5059680</wp:posOffset>
                </wp:positionV>
                <wp:extent cx="768350" cy="290195"/>
                <wp:effectExtent l="0" t="0" r="0" b="0"/>
                <wp:wrapNone/>
                <wp:docPr id="19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6AF4E46" w14:textId="13DC0126" w:rsidR="008449DE" w:rsidRPr="00850A9C" w:rsidRDefault="008449DE" w:rsidP="00A6285B">
                            <w:pPr>
                              <w:rPr>
                                <w:color w:val="76923C" w:themeColor="accent3" w:themeShade="BF"/>
                              </w:rPr>
                            </w:pPr>
                            <w:r>
                              <w:rPr>
                                <w:color w:val="76923C" w:themeColor="accent3" w:themeShade="BF"/>
                              </w:rPr>
                              <w:t>2</w:t>
                            </w:r>
                            <w:r w:rsidRPr="00850A9C">
                              <w:rPr>
                                <w:color w:val="76923C" w:themeColor="accent3" w:themeShade="BF"/>
                                <w:vertAlign w:val="superscript"/>
                              </w:rPr>
                              <w:t>nd</w:t>
                            </w:r>
                            <w:r>
                              <w:rPr>
                                <w:color w:val="76923C" w:themeColor="accent3" w:themeShade="BF"/>
                              </w:rPr>
                              <w:t xml:space="preserve"> </w:t>
                            </w:r>
                            <w:r w:rsidRPr="00850A9C">
                              <w:rPr>
                                <w:color w:val="76923C" w:themeColor="accent3" w:themeShade="BF"/>
                              </w:rPr>
                              <w:t>file’s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left:0;text-align:left;margin-left:291.5pt;margin-top:398.4pt;width:60.5pt;height:22.8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" filled="f" stroked="f" strokecolor="red" strokeweight="1pt">
                <v:textbox>
                  <w:txbxContent>
                    <w:p w14:paraId="56AF4E46" w14:textId="13DC0126" w:rsidR="008449DE" w:rsidRPr="00850A9C" w:rsidRDefault="008449DE" w:rsidP="00A6285B">
                      <w:pPr>
                        <w:rPr>
                          <w:color w:val="76923C" w:themeColor="accent3" w:themeShade="BF"/>
                        </w:rPr>
                      </w:pPr>
                      <w:r>
                        <w:rPr>
                          <w:color w:val="76923C" w:themeColor="accent3" w:themeShade="BF"/>
                        </w:rPr>
                        <w:t>2</w:t>
                      </w:r>
                      <w:r w:rsidRPr="00850A9C">
                        <w:rPr>
                          <w:color w:val="76923C" w:themeColor="accent3" w:themeShade="BF"/>
                          <w:vertAlign w:val="superscript"/>
                        </w:rPr>
                        <w:t>nd</w:t>
                      </w:r>
                      <w:r>
                        <w:rPr>
                          <w:color w:val="76923C" w:themeColor="accent3" w:themeShade="BF"/>
                        </w:rPr>
                        <w:t xml:space="preserve"> </w:t>
                      </w:r>
                      <w:r w:rsidRPr="00850A9C">
                        <w:rPr>
                          <w:color w:val="76923C" w:themeColor="accent3" w:themeShade="BF"/>
                        </w:rPr>
                        <w:t>file’s</w:t>
                      </w:r>
                    </w:p>
                  </w:txbxContent>
                </v:textbox>
              </v:shape>
            </w:pict>
          </mc:Fallback>
        </mc:AlternateContent>
      </w:r>
      <w:r>
        <w:rPr>
          <w:noProof/>
          <w:lang w:val="en-US"/>
        </w:rPr>
        <mc:AlternateContent>
          <mc:Choice Requires="wps">
            <w:drawing>
              <wp:anchor distT="0" distB="0" distL="114300" distR="114300" simplePos="0" relativeHeight="251695616" behindDoc="0" locked="0" layoutInCell="1" allowOverlap="1" wp14:anchorId="050DF21B" wp14:editId="64BC35BE">
                <wp:simplePos x="0" y="0"/>
                <wp:positionH relativeFrom="column">
                  <wp:posOffset>3352800</wp:posOffset>
                </wp:positionH>
                <wp:positionV relativeFrom="paragraph">
                  <wp:posOffset>4488180</wp:posOffset>
                </wp:positionV>
                <wp:extent cx="279400" cy="1371600"/>
                <wp:effectExtent l="0" t="0" r="25400" b="25400"/>
                <wp:wrapNone/>
                <wp:docPr id="186"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9400" cy="1371600"/>
                        </a:xfrm>
                        <a:prstGeom prst="rightBrace">
                          <a:avLst>
                            <a:gd name="adj1" fmla="val 99450"/>
                            <a:gd name="adj2" fmla="val 50000"/>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66" o:spid="_x0000_s1026" type="#_x0000_t88" style="position:absolute;margin-left:264pt;margin-top:353.4pt;width:22pt;height:108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" adj="4376" strokecolor="red" strokeweight="1pt"/>
            </w:pict>
          </mc:Fallback>
        </mc:AlternateContent>
      </w:r>
      <w:r w:rsidR="006A7845">
        <w:rPr>
          <w:noProof/>
          <w:lang w:val="en-US"/>
        </w:rPr>
        <mc:AlternateContent>
          <mc:Choice Requires="wps">
            <w:drawing>
              <wp:anchor distT="0" distB="0" distL="114300" distR="114300" simplePos="0" relativeHeight="251697664" behindDoc="0" locked="0" layoutInCell="1" allowOverlap="1" wp14:anchorId="793E693D" wp14:editId="49379085">
                <wp:simplePos x="0" y="0"/>
                <wp:positionH relativeFrom="column">
                  <wp:posOffset>3702050</wp:posOffset>
                </wp:positionH>
                <wp:positionV relativeFrom="paragraph">
                  <wp:posOffset>2430780</wp:posOffset>
                </wp:positionV>
                <wp:extent cx="768350" cy="290195"/>
                <wp:effectExtent l="0" t="0" r="0" b="0"/>
                <wp:wrapNone/>
                <wp:docPr id="18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89EAFB9" w14:textId="4D76AB49" w:rsidR="008449DE" w:rsidRPr="00850A9C" w:rsidRDefault="008449DE">
                            <w:pPr>
                              <w:rPr>
                                <w:color w:val="76923C" w:themeColor="accent3" w:themeShade="BF"/>
                              </w:rPr>
                            </w:pPr>
                            <w:r w:rsidRPr="00850A9C">
                              <w:rPr>
                                <w:color w:val="76923C" w:themeColor="accent3" w:themeShade="BF"/>
                              </w:rPr>
                              <w:t>1</w:t>
                            </w:r>
                            <w:r w:rsidRPr="00850A9C">
                              <w:rPr>
                                <w:color w:val="76923C" w:themeColor="accent3" w:themeShade="BF"/>
                                <w:vertAlign w:val="superscript"/>
                              </w:rPr>
                              <w:t>st</w:t>
                            </w:r>
                            <w:r w:rsidRPr="00850A9C">
                              <w:rPr>
                                <w:color w:val="76923C" w:themeColor="accent3" w:themeShade="BF"/>
                              </w:rPr>
                              <w:t xml:space="preserve"> file’s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left:0;text-align:left;margin-left:291.5pt;margin-top:191.4pt;width:60.5pt;height:22.8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" filled="f" stroked="f" strokecolor="red" strokeweight="1pt">
                <v:textbox>
                  <w:txbxContent>
                    <w:p w14:paraId="189EAFB9" w14:textId="4D76AB49" w:rsidR="008449DE" w:rsidRPr="00850A9C" w:rsidRDefault="008449DE">
                      <w:pPr>
                        <w:rPr>
                          <w:color w:val="76923C" w:themeColor="accent3" w:themeShade="BF"/>
                        </w:rPr>
                      </w:pPr>
                      <w:r w:rsidRPr="00850A9C">
                        <w:rPr>
                          <w:color w:val="76923C" w:themeColor="accent3" w:themeShade="BF"/>
                        </w:rPr>
                        <w:t>1</w:t>
                      </w:r>
                      <w:r w:rsidRPr="00850A9C">
                        <w:rPr>
                          <w:color w:val="76923C" w:themeColor="accent3" w:themeShade="BF"/>
                          <w:vertAlign w:val="superscript"/>
                        </w:rPr>
                        <w:t>st</w:t>
                      </w:r>
                      <w:r w:rsidRPr="00850A9C">
                        <w:rPr>
                          <w:color w:val="76923C" w:themeColor="accent3" w:themeShade="BF"/>
                        </w:rPr>
                        <w:t xml:space="preserve"> file’s</w:t>
                      </w:r>
                    </w:p>
                  </w:txbxContent>
                </v:textbox>
              </v:shape>
            </w:pict>
          </mc:Fallback>
        </mc:AlternateContent>
      </w:r>
      <w:r w:rsidR="006A7845">
        <w:rPr>
          <w:noProof/>
          <w:lang w:val="en-US"/>
        </w:rPr>
        <w:drawing>
          <wp:inline distT="0" distB="0" distL="0" distR="0" wp14:anchorId="55820736" wp14:editId="0DB06CFA">
            <wp:extent cx="3853578" cy="5824199"/>
            <wp:effectExtent l="25400" t="25400" r="109220" b="94615"/>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54273" cy="5825250"/>
                    </a:xfrm>
                    <a:prstGeom prst="rect">
                      <a:avLst/>
                    </a:prstGeom>
                    <a:noFill/>
                    <a:ln>
                      <a:noFill/>
                    </a:ln>
                    <a:effectLst>
                      <a:outerShdw blurRad="50800" dist="38100" dir="2700000" algn="tl" rotWithShape="0">
                        <a:srgbClr val="000000">
                          <a:alpha val="43000"/>
                        </a:srgbClr>
                      </a:outerShdw>
                    </a:effectLst>
                  </pic:spPr>
                </pic:pic>
              </a:graphicData>
            </a:graphic>
          </wp:inline>
        </w:drawing>
      </w:r>
      <w:r w:rsidR="006A7845">
        <w:rPr>
          <w:noProof/>
          <w:lang w:val="en-US"/>
        </w:rPr>
        <mc:AlternateContent>
          <mc:Choice Requires="wps">
            <w:drawing>
              <wp:anchor distT="0" distB="0" distL="114300" distR="114300" simplePos="0" relativeHeight="251693568" behindDoc="0" locked="0" layoutInCell="1" allowOverlap="1" wp14:anchorId="7AFB8387" wp14:editId="63FFB426">
                <wp:simplePos x="0" y="0"/>
                <wp:positionH relativeFrom="column">
                  <wp:posOffset>3352800</wp:posOffset>
                </wp:positionH>
                <wp:positionV relativeFrom="paragraph">
                  <wp:posOffset>830580</wp:posOffset>
                </wp:positionV>
                <wp:extent cx="279400" cy="3543300"/>
                <wp:effectExtent l="0" t="0" r="25400" b="38100"/>
                <wp:wrapNone/>
                <wp:docPr id="185"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9400" cy="3543300"/>
                        </a:xfrm>
                        <a:prstGeom prst="rightBrace">
                          <a:avLst>
                            <a:gd name="adj1" fmla="val 99450"/>
                            <a:gd name="adj2" fmla="val 50000"/>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66" o:spid="_x0000_s1026" type="#_x0000_t88" style="position:absolute;margin-left:264pt;margin-top:65.4pt;width:22pt;height:279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" adj="1694" strokecolor="red" strokeweight="1pt"/>
            </w:pict>
          </mc:Fallback>
        </mc:AlternateContent>
      </w:r>
      <w:r w:rsidR="00EA6BE0">
        <w:rPr>
          <w:noProof/>
          <w:lang w:val="en-US"/>
        </w:rPr>
        <mc:AlternateContent>
          <mc:Choice Requires="wps">
            <w:drawing>
              <wp:anchor distT="0" distB="0" distL="114300" distR="114300" simplePos="0" relativeHeight="251690496" behindDoc="0" locked="0" layoutInCell="1" allowOverlap="1" wp14:anchorId="0AAB7081" wp14:editId="631E1201">
                <wp:simplePos x="0" y="0"/>
                <wp:positionH relativeFrom="column">
                  <wp:posOffset>4718685</wp:posOffset>
                </wp:positionH>
                <wp:positionV relativeFrom="paragraph">
                  <wp:posOffset>8710930</wp:posOffset>
                </wp:positionV>
                <wp:extent cx="1889125" cy="462280"/>
                <wp:effectExtent l="0" t="0" r="0" b="0"/>
                <wp:wrapSquare wrapText="bothSides"/>
                <wp:docPr id="172"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46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3" o:spid="_x0000_s1026" type="#_x0000_t202" style="position:absolute;margin-left:371.55pt;margin-top:685.9pt;width:148.75pt;height:36.4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" filled="f" stroked="f" strokecolor="red" strokeweight="1pt">
                <w10:wrap type="square"/>
              </v:shape>
            </w:pict>
          </mc:Fallback>
        </mc:AlternateContent>
      </w:r>
      <w:r w:rsidR="00EA6BE0">
        <w:rPr>
          <w:noProof/>
          <w:lang w:val="en-US"/>
        </w:rPr>
        <mc:AlternateContent>
          <mc:Choice Requires="wps">
            <w:drawing>
              <wp:anchor distT="0" distB="0" distL="114300" distR="114300" simplePos="0" relativeHeight="251688448" behindDoc="0" locked="0" layoutInCell="1" allowOverlap="1" wp14:anchorId="191E9974" wp14:editId="76F2ABBB">
                <wp:simplePos x="0" y="0"/>
                <wp:positionH relativeFrom="column">
                  <wp:posOffset>4549140</wp:posOffset>
                </wp:positionH>
                <wp:positionV relativeFrom="paragraph">
                  <wp:posOffset>5484495</wp:posOffset>
                </wp:positionV>
                <wp:extent cx="1272540" cy="290195"/>
                <wp:effectExtent l="0" t="0" r="0" b="0"/>
                <wp:wrapSquare wrapText="bothSides"/>
                <wp:docPr id="17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8" o:spid="_x0000_s1026" type="#_x0000_t202" style="position:absolute;margin-left:358.2pt;margin-top:431.85pt;width:100.2pt;height:22.8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" filled="f" stroked="f" strokecolor="red" strokeweight="1pt">
                <w10:wrap type="square"/>
              </v:shape>
            </w:pict>
          </mc:Fallback>
        </mc:AlternateContent>
      </w:r>
      <w:r w:rsidR="00EA6BE0" w:rsidRPr="00EA6BE0">
        <w:rPr>
          <w:noProof/>
        </w:rPr>
        <w:t xml:space="preserve"> </w:t>
      </w:r>
      <w:r w:rsidR="00065D26">
        <w:t>In particular, i</w:t>
      </w:r>
      <w:r w:rsidR="009D46EC" w:rsidRPr="005879DC">
        <w:t>f the start and end date</w:t>
      </w:r>
      <w:r w:rsidR="009D46EC">
        <w:t>s and times</w:t>
      </w:r>
      <w:r w:rsidR="009D46EC" w:rsidRPr="005879DC">
        <w:t xml:space="preserve"> for the data </w:t>
      </w:r>
      <w:r w:rsidR="00065D26">
        <w:t>were not</w:t>
      </w:r>
      <w:r w:rsidR="009D46EC" w:rsidRPr="005879DC">
        <w:t xml:space="preserve"> automatically extracted for the file</w:t>
      </w:r>
      <w:r w:rsidR="009D46EC">
        <w:t xml:space="preserve">, </w:t>
      </w:r>
      <w:r w:rsidR="00065D26">
        <w:t xml:space="preserve">enter them now if required. </w:t>
      </w:r>
      <w:r w:rsidR="00EE1BB2">
        <w:t xml:space="preserve">See </w:t>
      </w:r>
      <w:r w:rsidR="00C23447">
        <w:fldChar w:fldCharType="begin"/>
      </w:r>
      <w:r w:rsidR="00C23447">
        <w:instrText xml:space="preserve"> REF _Ref352674884 \r \h  \* MERGEFORMAT </w:instrText>
      </w:r>
      <w:r w:rsidR="00C23447">
        <w:fldChar w:fldCharType="separate"/>
      </w:r>
      <w:ins w:id="947" w:author="Cathryn Chamley" w:date="2015-12-15T14:03:00Z">
        <w:r w:rsidR="005066AC" w:rsidRPr="005066AC">
          <w:rPr>
            <w:rStyle w:val="CrossReference"/>
            <w:rPrChange w:id="948" w:author="Cathryn Chamley" w:date="2015-12-15T14:03:00Z">
              <w:rPr/>
            </w:rPrChange>
          </w:rPr>
          <w:t>4.2</w:t>
        </w:r>
      </w:ins>
      <w:del w:id="949" w:author="Cathryn Chamley" w:date="2015-12-15T14:03:00Z">
        <w:r w:rsidR="004F6915" w:rsidRPr="004F6915" w:rsidDel="005066AC">
          <w:rPr>
            <w:rStyle w:val="CrossReference"/>
          </w:rPr>
          <w:delText>4.2</w:delText>
        </w:r>
      </w:del>
      <w:r w:rsidR="00C23447">
        <w:fldChar w:fldCharType="end"/>
      </w:r>
      <w:r w:rsidR="0054211C" w:rsidRPr="0054211C">
        <w:rPr>
          <w:rStyle w:val="CrossReference"/>
        </w:rPr>
        <w:t xml:space="preserve"> </w:t>
      </w:r>
      <w:r w:rsidR="00C23447">
        <w:fldChar w:fldCharType="begin"/>
      </w:r>
      <w:r w:rsidR="00C23447">
        <w:instrText xml:space="preserve"> REF _Ref352674888 \h  \* MERGEFORMAT </w:instrText>
      </w:r>
      <w:r w:rsidR="00C23447">
        <w:fldChar w:fldCharType="separate"/>
      </w:r>
      <w:ins w:id="950" w:author="Cathryn Chamley" w:date="2015-12-15T14:03:00Z">
        <w:r w:rsidR="005066AC" w:rsidRPr="005066AC">
          <w:rPr>
            <w:rStyle w:val="CrossReference"/>
            <w:rPrChange w:id="951" w:author="Cathryn Chamley" w:date="2015-12-15T14:03:00Z">
              <w:rPr/>
            </w:rPrChange>
          </w:rPr>
          <w:t>Entering Dates and Times</w:t>
        </w:r>
      </w:ins>
      <w:del w:id="952" w:author="Cathryn Chamley" w:date="2015-12-15T14:03:00Z">
        <w:r w:rsidR="004F6915" w:rsidRPr="004F6915" w:rsidDel="005066AC">
          <w:rPr>
            <w:rStyle w:val="CrossReference"/>
          </w:rPr>
          <w:delText>Entering Dates and Times</w:delText>
        </w:r>
      </w:del>
      <w:r w:rsidR="00C23447">
        <w:fldChar w:fldCharType="end"/>
      </w:r>
      <w:r w:rsidR="0054211C">
        <w:rPr>
          <w:rStyle w:val="CrossReference"/>
        </w:rPr>
        <w:t xml:space="preserve"> </w:t>
      </w:r>
      <w:r w:rsidR="00EE1BB2">
        <w:t>for instructions on entering dates and times.</w:t>
      </w:r>
    </w:p>
    <w:p w14:paraId="45FCBE0F" w14:textId="77777777" w:rsidR="002F54FB" w:rsidRDefault="002F54FB" w:rsidP="00065D26">
      <w:pPr>
        <w:pStyle w:val="iNormal"/>
        <w:ind w:left="720"/>
      </w:pPr>
      <w:r>
        <w:t xml:space="preserve">Also ensure the Labels are correct using the instructions in section </w:t>
      </w:r>
      <w:r w:rsidR="00C23447">
        <w:fldChar w:fldCharType="begin"/>
      </w:r>
      <w:r w:rsidR="00C23447">
        <w:instrText xml:space="preserve"> REF _Ref377648367 \r \h  \* MERGEFORMAT </w:instrText>
      </w:r>
      <w:r w:rsidR="00C23447">
        <w:fldChar w:fldCharType="separate"/>
      </w:r>
      <w:ins w:id="953" w:author="Cathryn Chamley" w:date="2015-12-15T14:03:00Z">
        <w:r w:rsidR="005066AC" w:rsidRPr="005066AC">
          <w:rPr>
            <w:rStyle w:val="CrossReference"/>
            <w:rPrChange w:id="954" w:author="Cathryn Chamley" w:date="2015-12-15T14:03:00Z">
              <w:rPr/>
            </w:rPrChange>
          </w:rPr>
          <w:t>4.3</w:t>
        </w:r>
      </w:ins>
      <w:del w:id="955" w:author="Cathryn Chamley" w:date="2015-12-15T14:03:00Z">
        <w:r w:rsidR="004F6915" w:rsidRPr="004F6915" w:rsidDel="005066AC">
          <w:rPr>
            <w:rStyle w:val="CrossReference"/>
          </w:rPr>
          <w:delText>4.3</w:delText>
        </w:r>
      </w:del>
      <w:r w:rsidR="00C23447">
        <w:fldChar w:fldCharType="end"/>
      </w:r>
      <w:r w:rsidRPr="002F54FB">
        <w:rPr>
          <w:rStyle w:val="CrossReference"/>
        </w:rPr>
        <w:t xml:space="preserve"> </w:t>
      </w:r>
      <w:r w:rsidR="00C23447">
        <w:fldChar w:fldCharType="begin"/>
      </w:r>
      <w:r w:rsidR="00C23447">
        <w:instrText xml:space="preserve"> REF _Ref377648367 \h  \* MERGEFORMAT </w:instrText>
      </w:r>
      <w:r w:rsidR="00C23447">
        <w:fldChar w:fldCharType="separate"/>
      </w:r>
      <w:ins w:id="956" w:author="Cathryn Chamley" w:date="2015-12-15T14:03:00Z">
        <w:r w:rsidR="005066AC" w:rsidRPr="005066AC">
          <w:rPr>
            <w:rStyle w:val="CrossReference"/>
            <w:rPrChange w:id="957" w:author="Cathryn Chamley" w:date="2015-12-15T14:03:00Z">
              <w:rPr/>
            </w:rPrChange>
          </w:rPr>
          <w:t>Entering Labels</w:t>
        </w:r>
      </w:ins>
      <w:del w:id="958" w:author="Cathryn Chamley" w:date="2015-12-15T14:03:00Z">
        <w:r w:rsidR="004F6915" w:rsidRPr="004F6915" w:rsidDel="005066AC">
          <w:rPr>
            <w:rStyle w:val="CrossReference"/>
          </w:rPr>
          <w:delText>Entering Labels</w:delText>
        </w:r>
      </w:del>
      <w:r w:rsidR="00C23447">
        <w:fldChar w:fldCharType="end"/>
      </w:r>
      <w:r>
        <w:t>.</w:t>
      </w:r>
    </w:p>
    <w:p w14:paraId="0C142151" w14:textId="77777777" w:rsidR="00065D26" w:rsidRPr="00065D26" w:rsidRDefault="00065D26" w:rsidP="00065D26">
      <w:pPr>
        <w:pStyle w:val="iNormal"/>
        <w:numPr>
          <w:ilvl w:val="0"/>
          <w:numId w:val="27"/>
        </w:numPr>
      </w:pPr>
      <w:r>
        <w:t xml:space="preserve">Click on the </w:t>
      </w:r>
      <w:r w:rsidR="002F54FB" w:rsidRPr="009A79AB">
        <w:rPr>
          <w:rStyle w:val="iButtonBlue"/>
        </w:rPr>
        <w:t> </w:t>
      </w:r>
      <w:r w:rsidRPr="009A79AB">
        <w:rPr>
          <w:rStyle w:val="iButtonBlue"/>
        </w:rPr>
        <w:t>Update</w:t>
      </w:r>
      <w:r w:rsidR="002F54FB" w:rsidRPr="009A79AB">
        <w:rPr>
          <w:rStyle w:val="iButtonBlue"/>
        </w:rPr>
        <w:t> </w:t>
      </w:r>
      <w:r>
        <w:t xml:space="preserve"> button at the bottom of this screen to apply the modified Metadata to the files and complete the upload process.</w:t>
      </w:r>
    </w:p>
    <w:p w14:paraId="7B4EC80F" w14:textId="3C8404F6" w:rsidR="009D46EC" w:rsidRDefault="009D46EC" w:rsidP="00D3492F">
      <w:pPr>
        <w:pStyle w:val="iNormal"/>
      </w:pPr>
      <w:r>
        <w:t xml:space="preserve">If an uploaded file has the same filename as another </w:t>
      </w:r>
      <w:r w:rsidR="00415DC9">
        <w:t>Data File</w:t>
      </w:r>
      <w:r>
        <w:t xml:space="preserve"> that already exists within the system,</w:t>
      </w:r>
      <w:r w:rsidR="002B6AB3">
        <w:t xml:space="preserve"> </w:t>
      </w:r>
      <w:r w:rsidR="00CF08BB">
        <w:t>DIVER</w:t>
      </w:r>
      <w:r>
        <w:t xml:space="preserve"> will automatically suffix a unique number to the end of the filename, before the file extension</w:t>
      </w:r>
      <w:r w:rsidR="00065D26">
        <w:t>, to avoid the conflict</w:t>
      </w:r>
      <w:r>
        <w:t>.</w:t>
      </w:r>
    </w:p>
    <w:p w14:paraId="185DEB07" w14:textId="77777777" w:rsidR="008B722F" w:rsidRDefault="008B722F" w:rsidP="008B722F">
      <w:pPr>
        <w:pStyle w:val="iHeading2"/>
      </w:pPr>
      <w:bookmarkStart w:id="959" w:name="_Ref377981992"/>
      <w:bookmarkStart w:id="960" w:name="_Toc311807525"/>
      <w:r>
        <w:t>Uploading Image Files</w:t>
      </w:r>
      <w:bookmarkEnd w:id="959"/>
      <w:bookmarkEnd w:id="960"/>
    </w:p>
    <w:p w14:paraId="660E1D85" w14:textId="7DB0D5D2" w:rsidR="008B722F" w:rsidRDefault="008B722F" w:rsidP="008B722F">
      <w:pPr>
        <w:pStyle w:val="iNormal"/>
        <w:rPr>
          <w:lang w:eastAsia="ja-JP"/>
        </w:rPr>
      </w:pPr>
      <w:r>
        <w:rPr>
          <w:lang w:eastAsia="ja-JP"/>
        </w:rPr>
        <w:t xml:space="preserve">For all uploaded Data Files, </w:t>
      </w:r>
      <w:r w:rsidR="00CF08BB">
        <w:rPr>
          <w:lang w:eastAsia="ja-JP"/>
        </w:rPr>
        <w:t>DIVER</w:t>
      </w:r>
      <w:r>
        <w:rPr>
          <w:lang w:eastAsia="ja-JP"/>
        </w:rPr>
        <w:t xml:space="preserve"> checks if the file should undergo Optical Character Recognition </w:t>
      </w:r>
      <w:r w:rsidR="00605F47">
        <w:rPr>
          <w:lang w:eastAsia="ja-JP"/>
        </w:rPr>
        <w:t xml:space="preserve">(OCR) </w:t>
      </w:r>
      <w:r>
        <w:rPr>
          <w:lang w:eastAsia="ja-JP"/>
        </w:rPr>
        <w:t>processing. To be processed, the following must all be true.</w:t>
      </w:r>
    </w:p>
    <w:p w14:paraId="468F5713" w14:textId="77777777" w:rsidR="00605F47" w:rsidRDefault="00605F47" w:rsidP="00605F47">
      <w:pPr>
        <w:pStyle w:val="iNormal"/>
        <w:numPr>
          <w:ilvl w:val="0"/>
          <w:numId w:val="27"/>
        </w:numPr>
        <w:rPr>
          <w:lang w:eastAsia="ja-JP"/>
        </w:rPr>
      </w:pPr>
      <w:r w:rsidRPr="00605F47">
        <w:rPr>
          <w:rStyle w:val="iOption"/>
        </w:rPr>
        <w:t>Auto OCR on Upload</w:t>
      </w:r>
      <w:r>
        <w:t xml:space="preserve"> must be enabled.</w:t>
      </w:r>
    </w:p>
    <w:p w14:paraId="040C52FE" w14:textId="77777777" w:rsidR="008B722F" w:rsidRDefault="008B722F" w:rsidP="00605F47">
      <w:pPr>
        <w:pStyle w:val="iNormal"/>
        <w:numPr>
          <w:ilvl w:val="0"/>
          <w:numId w:val="27"/>
        </w:numPr>
        <w:rPr>
          <w:lang w:eastAsia="ja-JP"/>
        </w:rPr>
      </w:pPr>
      <w:r>
        <w:rPr>
          <w:lang w:eastAsia="ja-JP"/>
        </w:rPr>
        <w:t xml:space="preserve">The Data File’s MIME Type must match </w:t>
      </w:r>
      <w:r w:rsidR="003725B4">
        <w:rPr>
          <w:lang w:eastAsia="ja-JP"/>
        </w:rPr>
        <w:t>any one</w:t>
      </w:r>
      <w:r>
        <w:rPr>
          <w:lang w:eastAsia="ja-JP"/>
        </w:rPr>
        <w:t xml:space="preserve"> of the configured </w:t>
      </w:r>
      <w:r w:rsidR="00605F47" w:rsidRPr="00605F47">
        <w:rPr>
          <w:rStyle w:val="iOption"/>
        </w:rPr>
        <w:t>OCR Supported MIME Types</w:t>
      </w:r>
      <w:r>
        <w:rPr>
          <w:lang w:eastAsia="ja-JP"/>
        </w:rPr>
        <w:t>.</w:t>
      </w:r>
    </w:p>
    <w:p w14:paraId="67D87AA4" w14:textId="77777777" w:rsidR="008B722F" w:rsidRDefault="008B722F" w:rsidP="00605F47">
      <w:pPr>
        <w:pStyle w:val="iNormal"/>
        <w:numPr>
          <w:ilvl w:val="0"/>
          <w:numId w:val="27"/>
        </w:numPr>
      </w:pPr>
      <w:r>
        <w:rPr>
          <w:lang w:eastAsia="ja-JP"/>
        </w:rPr>
        <w:t xml:space="preserve">The Data File name must match the </w:t>
      </w:r>
      <w:r w:rsidR="00605F47" w:rsidRPr="00605F47">
        <w:rPr>
          <w:rStyle w:val="iOption"/>
        </w:rPr>
        <w:t>Auto OCR Regular Expression</w:t>
      </w:r>
      <w:r w:rsidR="00605F47">
        <w:t>.</w:t>
      </w:r>
    </w:p>
    <w:p w14:paraId="76E5D166" w14:textId="77777777" w:rsidR="00605F47" w:rsidRDefault="00605F47" w:rsidP="008B722F">
      <w:pPr>
        <w:pStyle w:val="iNormal"/>
      </w:pPr>
      <w:r>
        <w:t xml:space="preserve">See </w:t>
      </w:r>
      <w:r w:rsidR="00C23447">
        <w:fldChar w:fldCharType="begin"/>
      </w:r>
      <w:r w:rsidR="00C23447">
        <w:instrText xml:space="preserve"> REF _Ref377979077 \r \h  \* MERGEFORMAT </w:instrText>
      </w:r>
      <w:r w:rsidR="00C23447">
        <w:fldChar w:fldCharType="separate"/>
      </w:r>
      <w:ins w:id="961" w:author="Cathryn Chamley" w:date="2015-12-15T14:03:00Z">
        <w:r w:rsidR="005066AC" w:rsidRPr="005066AC">
          <w:rPr>
            <w:rStyle w:val="CrossReference"/>
            <w:rPrChange w:id="962" w:author="Cathryn Chamley" w:date="2015-12-15T14:03:00Z">
              <w:rPr/>
            </w:rPrChange>
          </w:rPr>
          <w:t>11.6.2</w:t>
        </w:r>
      </w:ins>
      <w:del w:id="963" w:author="Cathryn Chamley" w:date="2015-12-15T14:03:00Z">
        <w:r w:rsidR="004F6915" w:rsidRPr="004F6915" w:rsidDel="005066AC">
          <w:rPr>
            <w:rStyle w:val="CrossReference"/>
          </w:rPr>
          <w:delText>11.6.2</w:delText>
        </w:r>
      </w:del>
      <w:r w:rsidR="00C23447">
        <w:fldChar w:fldCharType="end"/>
      </w:r>
      <w:r w:rsidRPr="00605F47">
        <w:rPr>
          <w:rStyle w:val="CrossReference"/>
        </w:rPr>
        <w:t xml:space="preserve"> </w:t>
      </w:r>
      <w:r w:rsidR="00C23447">
        <w:fldChar w:fldCharType="begin"/>
      </w:r>
      <w:r w:rsidR="00C23447">
        <w:instrText xml:space="preserve"> REF _Ref377979077 \h  \* MERGEFORMAT </w:instrText>
      </w:r>
      <w:r w:rsidR="00C23447">
        <w:fldChar w:fldCharType="separate"/>
      </w:r>
      <w:ins w:id="964" w:author="Cathryn Chamley" w:date="2015-12-15T14:03:00Z">
        <w:r w:rsidR="005066AC" w:rsidRPr="005066AC">
          <w:rPr>
            <w:rStyle w:val="CrossReference"/>
            <w:rPrChange w:id="965" w:author="Cathryn Chamley" w:date="2015-12-15T14:03:00Z">
              <w:rPr/>
            </w:rPrChange>
          </w:rPr>
          <w:t>OCR Processing parameters</w:t>
        </w:r>
      </w:ins>
      <w:del w:id="966" w:author="Cathryn Chamley" w:date="2015-12-15T14:03:00Z">
        <w:r w:rsidR="004F6915" w:rsidRPr="004F6915" w:rsidDel="005066AC">
          <w:rPr>
            <w:rStyle w:val="CrossReference"/>
          </w:rPr>
          <w:delText>OCR Processing parameters</w:delText>
        </w:r>
      </w:del>
      <w:r w:rsidR="00C23447">
        <w:fldChar w:fldCharType="end"/>
      </w:r>
      <w:r>
        <w:t xml:space="preserve"> for information on setting the configuration parameters mentioned above.</w:t>
      </w:r>
    </w:p>
    <w:p w14:paraId="699F1E81" w14:textId="57DA7934" w:rsidR="00605F47" w:rsidRDefault="00605F47" w:rsidP="00850A9C">
      <w:pPr>
        <w:pStyle w:val="iNormal"/>
        <w:ind w:left="59"/>
      </w:pPr>
      <w:r>
        <w:t>If all of the above are true, an empty output text Data File will be created</w:t>
      </w:r>
      <w:r w:rsidR="00193F46" w:rsidRPr="00193F46">
        <w:t xml:space="preserve"> </w:t>
      </w:r>
      <w:r w:rsidR="00193F46">
        <w:t>with File Format text/plain and File Type PROCESSED</w:t>
      </w:r>
      <w:r w:rsidR="00DA5E86">
        <w:t xml:space="preserve">. Its </w:t>
      </w:r>
      <w:r>
        <w:t xml:space="preserve">name </w:t>
      </w:r>
      <w:r w:rsidR="00DA5E86">
        <w:t xml:space="preserve">will be </w:t>
      </w:r>
      <w:r>
        <w:t>based on the uploaded file with .TXT extension</w:t>
      </w:r>
      <w:r w:rsidR="00DA5E86">
        <w:t xml:space="preserve">. </w:t>
      </w:r>
      <w:r>
        <w:t xml:space="preserve">OCR </w:t>
      </w:r>
      <w:r w:rsidR="00193F46">
        <w:t xml:space="preserve">background </w:t>
      </w:r>
      <w:r>
        <w:t>processing</w:t>
      </w:r>
      <w:r w:rsidR="00193F46">
        <w:t xml:space="preserve"> will be queued</w:t>
      </w:r>
      <w:r>
        <w:t xml:space="preserve"> immediately after the </w:t>
      </w:r>
      <w:r w:rsidRPr="00605F47">
        <w:rPr>
          <w:rStyle w:val="iButtonBlue"/>
        </w:rPr>
        <w:t> Update </w:t>
      </w:r>
      <w:r>
        <w:t xml:space="preserve"> button is clicked.</w:t>
      </w:r>
    </w:p>
    <w:p w14:paraId="18621CCC" w14:textId="77777777" w:rsidR="00E91F72" w:rsidRDefault="00E91F72" w:rsidP="00E91F72">
      <w:pPr>
        <w:pStyle w:val="iNormal"/>
      </w:pPr>
      <w:r>
        <w:t>You will be advised by email when the background OCR process completes. A Parent-Child relationship will be defined between the two files, with the original image or video file set to the Parent and the text file as the Child.</w:t>
      </w:r>
    </w:p>
    <w:p w14:paraId="736892C2" w14:textId="40AC8DBB" w:rsidR="00444818" w:rsidRDefault="00444818" w:rsidP="00850A9C">
      <w:pPr>
        <w:pStyle w:val="iNormal"/>
        <w:ind w:left="59"/>
      </w:pPr>
      <w:r>
        <w:t xml:space="preserve">The new .TXT file will be given Access Control of Public/Access to all institutional users by default. If the default is inappropriate for this file, you can subsequently change who can access the file using the Metadata Edit screen. See section </w:t>
      </w:r>
      <w:r>
        <w:fldChar w:fldCharType="begin"/>
      </w:r>
      <w:r>
        <w:instrText xml:space="preserve"> REF _Ref351647273 \r \h  \* MERGEFORMAT </w:instrText>
      </w:r>
      <w:r>
        <w:fldChar w:fldCharType="separate"/>
      </w:r>
      <w:ins w:id="967" w:author="Cathryn Chamley" w:date="2015-12-15T14:03:00Z">
        <w:r w:rsidR="005066AC" w:rsidRPr="005066AC">
          <w:rPr>
            <w:rStyle w:val="CrossReference"/>
            <w:rPrChange w:id="968" w:author="Cathryn Chamley" w:date="2015-12-15T14:03:00Z">
              <w:rPr/>
            </w:rPrChange>
          </w:rPr>
          <w:t>8.4</w:t>
        </w:r>
      </w:ins>
      <w:del w:id="969" w:author="Cathryn Chamley" w:date="2015-12-15T14:03:00Z">
        <w:r w:rsidR="004F6915" w:rsidRPr="004F6915" w:rsidDel="005066AC">
          <w:rPr>
            <w:rStyle w:val="CrossReference"/>
          </w:rPr>
          <w:delText>8.4</w:delText>
        </w:r>
      </w:del>
      <w:r>
        <w:fldChar w:fldCharType="end"/>
      </w:r>
      <w:r>
        <w:rPr>
          <w:rStyle w:val="CrossReference"/>
        </w:rPr>
        <w:t xml:space="preserve"> </w:t>
      </w:r>
      <w:r>
        <w:fldChar w:fldCharType="begin"/>
      </w:r>
      <w:r>
        <w:instrText xml:space="preserve"> REF _Ref351647273 \h  \* MERGEFORMAT </w:instrText>
      </w:r>
      <w:r>
        <w:fldChar w:fldCharType="separate"/>
      </w:r>
      <w:ins w:id="970" w:author="Cathryn Chamley" w:date="2015-12-15T14:03:00Z">
        <w:r w:rsidR="005066AC" w:rsidRPr="005066AC">
          <w:rPr>
            <w:rStyle w:val="CrossReference"/>
            <w:rPrChange w:id="971" w:author="Cathryn Chamley" w:date="2015-12-15T14:03:00Z">
              <w:rPr/>
            </w:rPrChange>
          </w:rPr>
          <w:t>Viewing and Editing a File's Metadata</w:t>
        </w:r>
      </w:ins>
      <w:del w:id="972" w:author="Cathryn Chamley" w:date="2015-12-15T14:03:00Z">
        <w:r w:rsidR="004F6915" w:rsidRPr="004F6915" w:rsidDel="005066AC">
          <w:rPr>
            <w:rStyle w:val="CrossReference"/>
          </w:rPr>
          <w:delText>Viewing and Editing a File's Metadata</w:delText>
        </w:r>
      </w:del>
      <w:r>
        <w:fldChar w:fldCharType="end"/>
      </w:r>
      <w:r>
        <w:t>.</w:t>
      </w:r>
    </w:p>
    <w:p w14:paraId="06F78119" w14:textId="77777777" w:rsidR="008B722F" w:rsidRDefault="008B722F" w:rsidP="008B722F">
      <w:pPr>
        <w:pStyle w:val="iHeading2"/>
      </w:pPr>
      <w:bookmarkStart w:id="973" w:name="_Ref377982059"/>
      <w:bookmarkStart w:id="974" w:name="_Toc311807526"/>
      <w:r>
        <w:t>Uploading Video and Audio Files</w:t>
      </w:r>
      <w:bookmarkEnd w:id="973"/>
      <w:bookmarkEnd w:id="974"/>
    </w:p>
    <w:p w14:paraId="60205E64" w14:textId="3CBC621C" w:rsidR="00605F47" w:rsidRDefault="00605F47" w:rsidP="00605F47">
      <w:pPr>
        <w:pStyle w:val="iNormal"/>
        <w:rPr>
          <w:lang w:eastAsia="ja-JP"/>
        </w:rPr>
      </w:pPr>
      <w:r>
        <w:rPr>
          <w:lang w:eastAsia="ja-JP"/>
        </w:rPr>
        <w:t xml:space="preserve">For all uploaded Data Files, </w:t>
      </w:r>
      <w:r w:rsidR="00CF08BB">
        <w:rPr>
          <w:lang w:eastAsia="ja-JP"/>
        </w:rPr>
        <w:t>DIVER</w:t>
      </w:r>
      <w:r>
        <w:rPr>
          <w:lang w:eastAsia="ja-JP"/>
        </w:rPr>
        <w:t xml:space="preserve"> checks if the file should undergo Speech Recognition (SR) processing. To be processed, the following must all be true.</w:t>
      </w:r>
    </w:p>
    <w:p w14:paraId="54D21903" w14:textId="77777777" w:rsidR="00605F47" w:rsidRDefault="00605F47" w:rsidP="00605F47">
      <w:pPr>
        <w:pStyle w:val="iNormal"/>
        <w:numPr>
          <w:ilvl w:val="0"/>
          <w:numId w:val="27"/>
        </w:numPr>
        <w:rPr>
          <w:lang w:eastAsia="ja-JP"/>
        </w:rPr>
      </w:pPr>
      <w:r w:rsidRPr="00605F47">
        <w:rPr>
          <w:rStyle w:val="iOption"/>
        </w:rPr>
        <w:t>Auto SR on Upload</w:t>
      </w:r>
      <w:r>
        <w:t xml:space="preserve"> must be enabled.</w:t>
      </w:r>
    </w:p>
    <w:p w14:paraId="1B167D81" w14:textId="77777777" w:rsidR="00605F47" w:rsidRDefault="00605F47" w:rsidP="00605F47">
      <w:pPr>
        <w:pStyle w:val="iNormal"/>
        <w:numPr>
          <w:ilvl w:val="0"/>
          <w:numId w:val="27"/>
        </w:numPr>
        <w:rPr>
          <w:lang w:eastAsia="ja-JP"/>
        </w:rPr>
      </w:pPr>
      <w:r>
        <w:rPr>
          <w:lang w:eastAsia="ja-JP"/>
        </w:rPr>
        <w:t xml:space="preserve">The Data File’s MIME Type must match any </w:t>
      </w:r>
      <w:r w:rsidR="003725B4">
        <w:rPr>
          <w:lang w:eastAsia="ja-JP"/>
        </w:rPr>
        <w:t xml:space="preserve">one </w:t>
      </w:r>
      <w:r>
        <w:rPr>
          <w:lang w:eastAsia="ja-JP"/>
        </w:rPr>
        <w:t xml:space="preserve">of the configured </w:t>
      </w:r>
      <w:r>
        <w:rPr>
          <w:rStyle w:val="iOption"/>
        </w:rPr>
        <w:t>S</w:t>
      </w:r>
      <w:r w:rsidRPr="00605F47">
        <w:rPr>
          <w:rStyle w:val="iOption"/>
        </w:rPr>
        <w:t>R Supported MIME Types</w:t>
      </w:r>
      <w:r>
        <w:rPr>
          <w:lang w:eastAsia="ja-JP"/>
        </w:rPr>
        <w:t>.</w:t>
      </w:r>
    </w:p>
    <w:p w14:paraId="48D9898A" w14:textId="77777777" w:rsidR="00605F47" w:rsidRDefault="00605F47" w:rsidP="00605F47">
      <w:pPr>
        <w:pStyle w:val="iNormal"/>
        <w:numPr>
          <w:ilvl w:val="0"/>
          <w:numId w:val="27"/>
        </w:numPr>
      </w:pPr>
      <w:r>
        <w:rPr>
          <w:lang w:eastAsia="ja-JP"/>
        </w:rPr>
        <w:t xml:space="preserve">The Data File name must match the </w:t>
      </w:r>
      <w:r w:rsidRPr="00605F47">
        <w:rPr>
          <w:rStyle w:val="iOption"/>
        </w:rPr>
        <w:t xml:space="preserve">Auto </w:t>
      </w:r>
      <w:r>
        <w:rPr>
          <w:rStyle w:val="iOption"/>
        </w:rPr>
        <w:t>S</w:t>
      </w:r>
      <w:r w:rsidRPr="00605F47">
        <w:rPr>
          <w:rStyle w:val="iOption"/>
        </w:rPr>
        <w:t>R Regular Expression</w:t>
      </w:r>
      <w:r>
        <w:t>.</w:t>
      </w:r>
    </w:p>
    <w:p w14:paraId="5C7E5E81" w14:textId="77777777" w:rsidR="00605F47" w:rsidRDefault="00605F47" w:rsidP="00605F47">
      <w:pPr>
        <w:pStyle w:val="iNormal"/>
      </w:pPr>
      <w:r>
        <w:t xml:space="preserve">See </w:t>
      </w:r>
      <w:r w:rsidR="00C23447">
        <w:fldChar w:fldCharType="begin"/>
      </w:r>
      <w:r w:rsidR="00C23447">
        <w:instrText xml:space="preserve"> REF _Ref377979408 \r \h  \* MERGEFORMAT </w:instrText>
      </w:r>
      <w:r w:rsidR="00C23447">
        <w:fldChar w:fldCharType="separate"/>
      </w:r>
      <w:ins w:id="975" w:author="Cathryn Chamley" w:date="2015-12-15T14:03:00Z">
        <w:r w:rsidR="005066AC" w:rsidRPr="005066AC">
          <w:rPr>
            <w:rStyle w:val="CrossReference"/>
            <w:rPrChange w:id="976" w:author="Cathryn Chamley" w:date="2015-12-15T14:03:00Z">
              <w:rPr/>
            </w:rPrChange>
          </w:rPr>
          <w:t>11.6.3</w:t>
        </w:r>
      </w:ins>
      <w:del w:id="977" w:author="Cathryn Chamley" w:date="2015-12-15T14:03:00Z">
        <w:r w:rsidR="004F6915" w:rsidRPr="004F6915" w:rsidDel="005066AC">
          <w:rPr>
            <w:rStyle w:val="CrossReference"/>
          </w:rPr>
          <w:delText>11.6.3</w:delText>
        </w:r>
      </w:del>
      <w:r w:rsidR="00C23447">
        <w:fldChar w:fldCharType="end"/>
      </w:r>
      <w:r w:rsidRPr="00605F47">
        <w:rPr>
          <w:rStyle w:val="CrossReference"/>
        </w:rPr>
        <w:t xml:space="preserve"> </w:t>
      </w:r>
      <w:r w:rsidR="00C23447">
        <w:fldChar w:fldCharType="begin"/>
      </w:r>
      <w:r w:rsidR="00C23447">
        <w:instrText xml:space="preserve"> REF _Ref377979408 \h  \* MERGEFORMAT </w:instrText>
      </w:r>
      <w:r w:rsidR="00C23447">
        <w:fldChar w:fldCharType="separate"/>
      </w:r>
      <w:ins w:id="978" w:author="Cathryn Chamley" w:date="2015-12-15T14:03:00Z">
        <w:r w:rsidR="005066AC" w:rsidRPr="005066AC">
          <w:rPr>
            <w:rStyle w:val="CrossReference"/>
            <w:rPrChange w:id="979" w:author="Cathryn Chamley" w:date="2015-12-15T14:03:00Z">
              <w:rPr/>
            </w:rPrChange>
          </w:rPr>
          <w:t>Speech Recognition Processing parameters</w:t>
        </w:r>
      </w:ins>
      <w:del w:id="980" w:author="Cathryn Chamley" w:date="2015-12-15T14:03:00Z">
        <w:r w:rsidR="004F6915" w:rsidRPr="004F6915" w:rsidDel="005066AC">
          <w:rPr>
            <w:rStyle w:val="CrossReference"/>
          </w:rPr>
          <w:delText>Speech Recognition Processing parameters</w:delText>
        </w:r>
      </w:del>
      <w:r w:rsidR="00C23447">
        <w:fldChar w:fldCharType="end"/>
      </w:r>
      <w:r>
        <w:t xml:space="preserve"> for information on setting the configuration parameters mentioned above.</w:t>
      </w:r>
    </w:p>
    <w:p w14:paraId="76FC5FDD" w14:textId="53361C39" w:rsidR="00193F46" w:rsidRDefault="00193F46" w:rsidP="00850A9C">
      <w:pPr>
        <w:pStyle w:val="iNormal"/>
        <w:ind w:left="59"/>
      </w:pPr>
      <w:bookmarkStart w:id="981" w:name="_Toc215047186"/>
      <w:bookmarkStart w:id="982" w:name="_Ref351965391"/>
      <w:bookmarkStart w:id="983" w:name="_Ref351965395"/>
      <w:bookmarkStart w:id="984" w:name="_Ref352060834"/>
      <w:bookmarkStart w:id="985" w:name="_Ref352060839"/>
      <w:bookmarkStart w:id="986" w:name="_Ref352069984"/>
      <w:bookmarkStart w:id="987" w:name="_Ref352069988"/>
      <w:bookmarkStart w:id="988" w:name="_Ref377981938"/>
      <w:bookmarkStart w:id="989" w:name="_Ref377981940"/>
      <w:bookmarkStart w:id="990" w:name="_Ref377981944"/>
      <w:r>
        <w:t>If all of the above are true, an empty output text Data File will be created</w:t>
      </w:r>
      <w:r w:rsidRPr="00193F46">
        <w:t xml:space="preserve"> </w:t>
      </w:r>
      <w:r>
        <w:t xml:space="preserve">with File Format text/plain and File Type PROCESSED. Its name will be based on the uploaded file with .TXT extension. SR background processing will be queued immediately after the </w:t>
      </w:r>
      <w:r w:rsidRPr="00605F47">
        <w:rPr>
          <w:rStyle w:val="iButtonBlue"/>
        </w:rPr>
        <w:t> Update </w:t>
      </w:r>
      <w:r>
        <w:t xml:space="preserve"> button is clicked.</w:t>
      </w:r>
    </w:p>
    <w:p w14:paraId="7F61AD90" w14:textId="6A96FFBE" w:rsidR="00BC114C" w:rsidRDefault="00E91F72" w:rsidP="00E91F72">
      <w:pPr>
        <w:pStyle w:val="iNormal"/>
      </w:pPr>
      <w:r>
        <w:t>You will be advised by email when the background SR process completes. A Parent-Child relationship will be defined between the two files, with the original image or video file set to the Parent and the text file as the Child.</w:t>
      </w:r>
    </w:p>
    <w:p w14:paraId="5DE58E86" w14:textId="6061048A" w:rsidR="00BC114C" w:rsidRDefault="00BC114C" w:rsidP="00E91F72">
      <w:pPr>
        <w:pStyle w:val="iNormal"/>
      </w:pPr>
      <w:r>
        <w:t xml:space="preserve">The new .TXT file will be given Access Control of Public/Access to all institutional users by default. If the default is inappropriate for this file, you can subsequently change who can access the file using the Metadata Edit screen. See section </w:t>
      </w:r>
      <w:r>
        <w:fldChar w:fldCharType="begin"/>
      </w:r>
      <w:r>
        <w:instrText xml:space="preserve"> REF _Ref351647273 \r \h  \* MERGEFORMAT </w:instrText>
      </w:r>
      <w:r>
        <w:fldChar w:fldCharType="separate"/>
      </w:r>
      <w:ins w:id="991" w:author="Cathryn Chamley" w:date="2015-12-15T14:03:00Z">
        <w:r w:rsidR="005066AC" w:rsidRPr="005066AC">
          <w:rPr>
            <w:rStyle w:val="CrossReference"/>
            <w:rPrChange w:id="992" w:author="Cathryn Chamley" w:date="2015-12-15T14:03:00Z">
              <w:rPr/>
            </w:rPrChange>
          </w:rPr>
          <w:t>8.4</w:t>
        </w:r>
      </w:ins>
      <w:del w:id="993" w:author="Cathryn Chamley" w:date="2015-12-15T14:03:00Z">
        <w:r w:rsidR="004F6915" w:rsidRPr="004F6915" w:rsidDel="005066AC">
          <w:rPr>
            <w:rStyle w:val="CrossReference"/>
          </w:rPr>
          <w:delText>8.4</w:delText>
        </w:r>
      </w:del>
      <w:r>
        <w:fldChar w:fldCharType="end"/>
      </w:r>
      <w:r>
        <w:rPr>
          <w:rStyle w:val="CrossReference"/>
        </w:rPr>
        <w:t xml:space="preserve"> </w:t>
      </w:r>
      <w:r>
        <w:fldChar w:fldCharType="begin"/>
      </w:r>
      <w:r>
        <w:instrText xml:space="preserve"> REF _Ref351647273 \h  \* MERGEFORMAT </w:instrText>
      </w:r>
      <w:r>
        <w:fldChar w:fldCharType="separate"/>
      </w:r>
      <w:ins w:id="994" w:author="Cathryn Chamley" w:date="2015-12-15T14:03:00Z">
        <w:r w:rsidR="005066AC" w:rsidRPr="005066AC">
          <w:rPr>
            <w:rStyle w:val="CrossReference"/>
            <w:rPrChange w:id="995" w:author="Cathryn Chamley" w:date="2015-12-15T14:03:00Z">
              <w:rPr/>
            </w:rPrChange>
          </w:rPr>
          <w:t>Viewing and Editing a File's Metadata</w:t>
        </w:r>
      </w:ins>
      <w:del w:id="996" w:author="Cathryn Chamley" w:date="2015-12-15T14:03:00Z">
        <w:r w:rsidR="004F6915" w:rsidRPr="004F6915" w:rsidDel="005066AC">
          <w:rPr>
            <w:rStyle w:val="CrossReference"/>
          </w:rPr>
          <w:delText>Viewing and Editing a File's Metadata</w:delText>
        </w:r>
      </w:del>
      <w:r>
        <w:fldChar w:fldCharType="end"/>
      </w:r>
      <w:r>
        <w:t>.</w:t>
      </w:r>
    </w:p>
    <w:p w14:paraId="71C393FC" w14:textId="77777777" w:rsidR="009D46EC" w:rsidRDefault="009D46EC" w:rsidP="00753788">
      <w:pPr>
        <w:pStyle w:val="iHeading2"/>
      </w:pPr>
      <w:bookmarkStart w:id="997" w:name="_Ref378839908"/>
      <w:bookmarkStart w:id="998" w:name="_Ref378839910"/>
      <w:bookmarkStart w:id="999" w:name="_Toc311807527"/>
      <w:commentRangeStart w:id="1000"/>
      <w:r>
        <w:t xml:space="preserve">Uploading RAW TOA5 </w:t>
      </w:r>
      <w:r w:rsidR="00415DC9">
        <w:t>Data File</w:t>
      </w:r>
      <w:r w:rsidR="009B7E78">
        <w:t>s</w:t>
      </w:r>
      <w:bookmarkEnd w:id="981"/>
      <w:bookmarkEnd w:id="982"/>
      <w:bookmarkEnd w:id="983"/>
      <w:bookmarkEnd w:id="984"/>
      <w:bookmarkEnd w:id="985"/>
      <w:bookmarkEnd w:id="986"/>
      <w:bookmarkEnd w:id="987"/>
      <w:bookmarkEnd w:id="988"/>
      <w:bookmarkEnd w:id="989"/>
      <w:bookmarkEnd w:id="990"/>
      <w:bookmarkEnd w:id="997"/>
      <w:bookmarkEnd w:id="998"/>
      <w:commentRangeEnd w:id="1000"/>
      <w:r w:rsidR="003E6DFF">
        <w:rPr>
          <w:rStyle w:val="CommentReference"/>
          <w:rFonts w:asciiTheme="minorHAnsi" w:eastAsiaTheme="minorEastAsia" w:hAnsiTheme="minorHAnsi"/>
          <w:bCs w:val="0"/>
          <w:color w:val="auto"/>
        </w:rPr>
        <w:commentReference w:id="1000"/>
      </w:r>
      <w:bookmarkEnd w:id="999"/>
    </w:p>
    <w:p w14:paraId="77111132" w14:textId="77777777" w:rsidR="00B442AD" w:rsidRDefault="009D46EC" w:rsidP="00E7135E">
      <w:pPr>
        <w:pStyle w:val="iNormal"/>
        <w:keepNext/>
        <w:keepLines/>
      </w:pPr>
      <w:r>
        <w:t xml:space="preserve">When a TOA5 CSV file is uploaded </w:t>
      </w:r>
      <w:r w:rsidR="00B442AD">
        <w:t xml:space="preserve">and the </w:t>
      </w:r>
      <w:r w:rsidRPr="000E08A1">
        <w:rPr>
          <w:b/>
        </w:rPr>
        <w:t>Type</w:t>
      </w:r>
      <w:r>
        <w:t xml:space="preserve"> </w:t>
      </w:r>
      <w:r w:rsidR="00B442AD">
        <w:t>is specified as</w:t>
      </w:r>
      <w:r>
        <w:t xml:space="preserve"> RAW, it </w:t>
      </w:r>
      <w:r w:rsidR="00605F47">
        <w:t xml:space="preserve">will be integrated into </w:t>
      </w:r>
      <w:r>
        <w:t>the canonical stream of data for th</w:t>
      </w:r>
      <w:r w:rsidR="008B722F">
        <w:t>e</w:t>
      </w:r>
      <w:r>
        <w:t xml:space="preserve"> data logger</w:t>
      </w:r>
      <w:r w:rsidR="008B722F">
        <w:t xml:space="preserve"> that generated it</w:t>
      </w:r>
      <w:r>
        <w:t xml:space="preserve">. As a result, there will only ever be a single file with a </w:t>
      </w:r>
      <w:r w:rsidRPr="009C451D">
        <w:rPr>
          <w:b/>
        </w:rPr>
        <w:t>Type</w:t>
      </w:r>
      <w:r>
        <w:t xml:space="preserve"> of RAW that contains any given sample from a TOA5 data logger.</w:t>
      </w:r>
    </w:p>
    <w:p w14:paraId="64CDA5AB" w14:textId="77777777" w:rsidR="009D46EC" w:rsidRDefault="00B442AD" w:rsidP="00E7135E">
      <w:pPr>
        <w:pStyle w:val="iNormal"/>
        <w:keepNext/>
        <w:keepLines/>
      </w:pPr>
      <w:r>
        <w:t>The system automatically determines the start time, end time and data logger that generated the data from the TOA5’s header information and uses it to control processing of this file. Other metadata is also extracted from the TOA5’s header information.</w:t>
      </w:r>
    </w:p>
    <w:p w14:paraId="405990B9" w14:textId="77777777" w:rsidR="009D46EC" w:rsidRDefault="00B442AD" w:rsidP="00E7135E">
      <w:pPr>
        <w:pStyle w:val="iNormal"/>
        <w:keepNext/>
        <w:keepLines/>
      </w:pPr>
      <w:r>
        <w:t>As a result of this processing</w:t>
      </w:r>
      <w:r w:rsidR="009D46EC">
        <w:t>:</w:t>
      </w:r>
    </w:p>
    <w:p w14:paraId="4711EFDC" w14:textId="77777777" w:rsidR="009D46EC" w:rsidRPr="00B442AD" w:rsidRDefault="009D46EC" w:rsidP="00E7135E">
      <w:pPr>
        <w:pStyle w:val="iNormal"/>
        <w:keepNext/>
        <w:keepLines/>
        <w:numPr>
          <w:ilvl w:val="0"/>
          <w:numId w:val="4"/>
        </w:numPr>
      </w:pPr>
      <w:r w:rsidRPr="00B442AD">
        <w:t xml:space="preserve">If </w:t>
      </w:r>
      <w:r w:rsidR="00E5320E">
        <w:t xml:space="preserve">a </w:t>
      </w:r>
      <w:r w:rsidRPr="00B442AD">
        <w:t xml:space="preserve">TOA5 file is uploaded with a Type of RAW, and the file being uploaded is a complete superset of another file (or files) that are also RAW TOA5 files from the same data logger, the subset files will be replaced with this new file, regardless of the file names. </w:t>
      </w:r>
    </w:p>
    <w:p w14:paraId="162B9EEB" w14:textId="77777777" w:rsidR="009D46EC" w:rsidRPr="00B442AD" w:rsidRDefault="009D46EC" w:rsidP="00E7135E">
      <w:pPr>
        <w:pStyle w:val="iNormal"/>
        <w:keepNext/>
        <w:keepLines/>
        <w:numPr>
          <w:ilvl w:val="0"/>
          <w:numId w:val="4"/>
        </w:numPr>
      </w:pPr>
      <w:r w:rsidRPr="00B442AD">
        <w:t>If a TOA5 file is uploaded with a Type of RAW that only partially overlaps an existing file of RAW data from the same data logger, the file will be uploaded, but its Type changed to ERROR and the original file(s) left in place.</w:t>
      </w:r>
    </w:p>
    <w:p w14:paraId="227C689A" w14:textId="77777777" w:rsidR="009D46EC" w:rsidRDefault="009D46EC" w:rsidP="00A1160F">
      <w:pPr>
        <w:pStyle w:val="iNormal"/>
        <w:numPr>
          <w:ilvl w:val="0"/>
          <w:numId w:val="4"/>
        </w:numPr>
      </w:pPr>
      <w:r w:rsidRPr="00B442AD">
        <w:t>If a TOA5 file is uploaded with a Type of RAW that overlaps an existing file of RAW data, but does not pass a sample-by-sample comparison with the original file(s), the file will be uploaded, but its Type changed to ERROR and the original file(s) left in place.</w:t>
      </w:r>
    </w:p>
    <w:p w14:paraId="19C59D83" w14:textId="58B444FF" w:rsidR="001221D3" w:rsidRDefault="001221D3" w:rsidP="001221D3">
      <w:pPr>
        <w:pStyle w:val="iNormal"/>
      </w:pPr>
      <w:r>
        <w:t xml:space="preserve">The Start and End Dates for the </w:t>
      </w:r>
      <w:r w:rsidR="007953A5">
        <w:t>observations</w:t>
      </w:r>
      <w:r>
        <w:t xml:space="preserve"> in a TOA5 file are </w:t>
      </w:r>
      <w:r w:rsidR="00E5320E">
        <w:t xml:space="preserve">extracted and </w:t>
      </w:r>
      <w:r>
        <w:t xml:space="preserve">stored </w:t>
      </w:r>
      <w:r w:rsidR="00E5320E">
        <w:t>as Metadata for</w:t>
      </w:r>
      <w:r>
        <w:t xml:space="preserve"> the file. Therefore, when TOA5 files are uploaded</w:t>
      </w:r>
      <w:r w:rsidRPr="001221D3">
        <w:t xml:space="preserve"> </w:t>
      </w:r>
      <w:r>
        <w:t xml:space="preserve">as RAW data, </w:t>
      </w:r>
      <w:r w:rsidR="00CF08BB">
        <w:t>DIVER</w:t>
      </w:r>
      <w:r>
        <w:t xml:space="preserve"> does not permit the </w:t>
      </w:r>
      <w:r w:rsidR="001902BA">
        <w:t>User</w:t>
      </w:r>
      <w:r>
        <w:t xml:space="preserve"> to enter Start and End Dates.</w:t>
      </w:r>
    </w:p>
    <w:p w14:paraId="4D385B98" w14:textId="098FA513" w:rsidR="00485A4D" w:rsidRDefault="00CF08BB" w:rsidP="00485A4D">
      <w:pPr>
        <w:pStyle w:val="iNormal"/>
      </w:pPr>
      <w:r>
        <w:t>DIVER</w:t>
      </w:r>
      <w:r w:rsidR="00485A4D">
        <w:t xml:space="preserve"> attempts to preserve the Parent-Child relationships of TOA5 files by transferring existing relationships to any replacement file. However, if this would cause a conflict, relationships may be deleted. Greatest priority is given to preserving relationships in which the uploaded TOA5 file is a Parent.</w:t>
      </w:r>
    </w:p>
    <w:p w14:paraId="5AFF4AB6" w14:textId="3DDE15DB" w:rsidR="00386CF0" w:rsidRPr="00541AB7" w:rsidRDefault="00386CF0" w:rsidP="00850A9C">
      <w:pPr>
        <w:pStyle w:val="iNote"/>
      </w:pPr>
      <w:r>
        <w:t>Note</w:t>
      </w:r>
      <w:r>
        <w:tab/>
        <w:t xml:space="preserve">TOA5 file replacement </w:t>
      </w:r>
      <w:r w:rsidR="00B469EA">
        <w:t>is not affected by</w:t>
      </w:r>
      <w:r>
        <w:t xml:space="preserve"> the Access Control settings of the files involved </w:t>
      </w:r>
      <w:r w:rsidR="003B096F">
        <w:t xml:space="preserve">or whether the uploader </w:t>
      </w:r>
      <w:r w:rsidR="00B469EA">
        <w:t xml:space="preserve">of the new file </w:t>
      </w:r>
      <w:r w:rsidR="003B096F">
        <w:t xml:space="preserve">is authorised to access </w:t>
      </w:r>
      <w:r w:rsidR="00B469EA">
        <w:t xml:space="preserve">any of </w:t>
      </w:r>
      <w:r w:rsidR="003B096F">
        <w:t>the files being replaced.</w:t>
      </w:r>
      <w:r>
        <w:t xml:space="preserve"> </w:t>
      </w:r>
    </w:p>
    <w:p w14:paraId="061EA81F" w14:textId="77777777" w:rsidR="00563D4D" w:rsidRDefault="00472510" w:rsidP="00DA5E86">
      <w:pPr>
        <w:pStyle w:val="iHeading3"/>
      </w:pPr>
      <w:bookmarkStart w:id="1001" w:name="_Toc311807528"/>
      <w:r>
        <w:t xml:space="preserve">TOA5 </w:t>
      </w:r>
      <w:r w:rsidR="00563D4D">
        <w:t>Data Upload Action Summary</w:t>
      </w:r>
      <w:bookmarkEnd w:id="1001"/>
    </w:p>
    <w:p w14:paraId="61244ED4" w14:textId="77777777" w:rsidR="00E5320E" w:rsidRDefault="00E5320E" w:rsidP="00E7135E">
      <w:pPr>
        <w:pStyle w:val="iNormal"/>
        <w:keepNext/>
        <w:keepLines/>
        <w:rPr>
          <w:lang w:eastAsia="ja-JP"/>
        </w:rPr>
      </w:pPr>
      <w:r>
        <w:rPr>
          <w:lang w:eastAsia="ja-JP"/>
        </w:rPr>
        <w:t xml:space="preserve">The following table summarises the upload processing </w:t>
      </w:r>
      <w:r w:rsidR="00116DA7">
        <w:rPr>
          <w:lang w:eastAsia="ja-JP"/>
        </w:rPr>
        <w:t xml:space="preserve">that will be done </w:t>
      </w:r>
      <w:r>
        <w:rPr>
          <w:lang w:eastAsia="ja-JP"/>
        </w:rPr>
        <w:t xml:space="preserve">and </w:t>
      </w:r>
      <w:r w:rsidR="00116DA7">
        <w:rPr>
          <w:lang w:eastAsia="ja-JP"/>
        </w:rPr>
        <w:t xml:space="preserve">the </w:t>
      </w:r>
      <w:r>
        <w:rPr>
          <w:lang w:eastAsia="ja-JP"/>
        </w:rPr>
        <w:t>results for various combinations of file type and existing data.</w:t>
      </w:r>
    </w:p>
    <w:p w14:paraId="48F1033E" w14:textId="77777777" w:rsidR="00E30372" w:rsidRDefault="00E30372" w:rsidP="00E7135E">
      <w:pPr>
        <w:pStyle w:val="iNormal"/>
        <w:keepNext/>
        <w:keepLines/>
        <w:rPr>
          <w:lang w:eastAsia="ja-JP"/>
        </w:rPr>
      </w:pPr>
    </w:p>
    <w:tbl>
      <w:tblPr>
        <w:tblW w:w="10348" w:type="dxa"/>
        <w:tblInd w:w="-537" w:type="dxa"/>
        <w:tblCellMar>
          <w:left w:w="30" w:type="dxa"/>
          <w:right w:w="30" w:type="dxa"/>
        </w:tblCellMar>
        <w:tblLook w:val="0000" w:firstRow="0" w:lastRow="0" w:firstColumn="0" w:lastColumn="0" w:noHBand="0" w:noVBand="0"/>
      </w:tblPr>
      <w:tblGrid>
        <w:gridCol w:w="1276"/>
        <w:gridCol w:w="1276"/>
        <w:gridCol w:w="1417"/>
        <w:gridCol w:w="1446"/>
        <w:gridCol w:w="1248"/>
        <w:gridCol w:w="1701"/>
        <w:gridCol w:w="1984"/>
      </w:tblGrid>
      <w:tr w:rsidR="00495435" w:rsidRPr="00582270" w14:paraId="0FEA42D0" w14:textId="77777777" w:rsidTr="00E7135E">
        <w:trPr>
          <w:cantSplit/>
          <w:tblHeader/>
        </w:trPr>
        <w:tc>
          <w:tcPr>
            <w:tcW w:w="5415" w:type="dxa"/>
            <w:gridSpan w:val="4"/>
            <w:tcBorders>
              <w:top w:val="single" w:sz="4" w:space="0" w:color="auto"/>
              <w:left w:val="single" w:sz="4" w:space="0" w:color="auto"/>
              <w:bottom w:val="dotted" w:sz="4" w:space="0" w:color="auto"/>
              <w:right w:val="single" w:sz="4" w:space="0" w:color="auto"/>
            </w:tcBorders>
            <w:tcMar>
              <w:top w:w="57" w:type="dxa"/>
              <w:bottom w:w="57" w:type="dxa"/>
            </w:tcMar>
          </w:tcPr>
          <w:p w14:paraId="61162E66" w14:textId="77777777"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IF</w:t>
            </w:r>
            <w:r>
              <w:rPr>
                <w:rFonts w:ascii="Verdana" w:eastAsia="Calibri" w:hAnsi="Verdana" w:cs="Verdana"/>
                <w:b/>
                <w:bCs/>
                <w:color w:val="000000"/>
                <w:sz w:val="18"/>
                <w:szCs w:val="18"/>
              </w:rPr>
              <w:t>...</w:t>
            </w:r>
          </w:p>
        </w:tc>
        <w:tc>
          <w:tcPr>
            <w:tcW w:w="4933" w:type="dxa"/>
            <w:gridSpan w:val="3"/>
            <w:tcBorders>
              <w:top w:val="single" w:sz="4" w:space="0" w:color="auto"/>
              <w:left w:val="single" w:sz="4" w:space="0" w:color="auto"/>
              <w:bottom w:val="dotted" w:sz="4" w:space="0" w:color="auto"/>
              <w:right w:val="single" w:sz="4" w:space="0" w:color="auto"/>
            </w:tcBorders>
            <w:tcMar>
              <w:top w:w="57" w:type="dxa"/>
              <w:bottom w:w="57" w:type="dxa"/>
            </w:tcMar>
          </w:tcPr>
          <w:p w14:paraId="2AFEE6D5" w14:textId="77777777"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THEN</w:t>
            </w:r>
            <w:r>
              <w:rPr>
                <w:rFonts w:ascii="Verdana" w:eastAsia="Calibri" w:hAnsi="Verdana" w:cs="Verdana"/>
                <w:b/>
                <w:bCs/>
                <w:color w:val="000000"/>
                <w:sz w:val="18"/>
                <w:szCs w:val="18"/>
              </w:rPr>
              <w:t>...</w:t>
            </w:r>
          </w:p>
        </w:tc>
      </w:tr>
      <w:tr w:rsidR="00495435" w:rsidRPr="00582270" w14:paraId="73E62ECE" w14:textId="77777777" w:rsidTr="00E7135E">
        <w:trPr>
          <w:cantSplit/>
          <w:tblHeader/>
        </w:trPr>
        <w:tc>
          <w:tcPr>
            <w:tcW w:w="1276" w:type="dxa"/>
            <w:tcBorders>
              <w:top w:val="dotted" w:sz="4" w:space="0" w:color="auto"/>
              <w:left w:val="single" w:sz="4" w:space="0" w:color="auto"/>
              <w:bottom w:val="single" w:sz="4" w:space="0" w:color="000000"/>
              <w:right w:val="dotted" w:sz="4" w:space="0" w:color="auto"/>
            </w:tcBorders>
            <w:tcMar>
              <w:top w:w="57" w:type="dxa"/>
              <w:bottom w:w="57" w:type="dxa"/>
            </w:tcMar>
          </w:tcPr>
          <w:p w14:paraId="2911D957" w14:textId="77777777" w:rsidR="00563D4D" w:rsidRPr="00563D4D" w:rsidRDefault="00495435" w:rsidP="00E91F72">
            <w:pPr>
              <w:keepNext/>
              <w:keepLines/>
              <w:autoSpaceDE w:val="0"/>
              <w:autoSpaceDN w:val="0"/>
              <w:adjustRightInd w:val="0"/>
              <w:ind w:right="35"/>
              <w:rPr>
                <w:rFonts w:ascii="Verdana" w:eastAsia="Calibri" w:hAnsi="Verdana" w:cs="Verdana"/>
                <w:b/>
                <w:bCs/>
                <w:color w:val="000000"/>
                <w:sz w:val="18"/>
                <w:szCs w:val="18"/>
              </w:rPr>
            </w:pPr>
            <w:r>
              <w:rPr>
                <w:rFonts w:ascii="Verdana" w:eastAsia="Calibri" w:hAnsi="Verdana" w:cs="Verdana"/>
                <w:b/>
                <w:bCs/>
                <w:color w:val="000000"/>
                <w:sz w:val="18"/>
                <w:szCs w:val="18"/>
              </w:rPr>
              <w:t xml:space="preserve">File </w:t>
            </w:r>
            <w:r w:rsidR="00563D4D" w:rsidRPr="00563D4D">
              <w:rPr>
                <w:rFonts w:ascii="Verdana" w:eastAsia="Calibri" w:hAnsi="Verdana" w:cs="Verdana"/>
                <w:b/>
                <w:bCs/>
                <w:color w:val="000000"/>
                <w:sz w:val="18"/>
                <w:szCs w:val="18"/>
              </w:rPr>
              <w:t>Type</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selected</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276" w:type="dxa"/>
            <w:tcBorders>
              <w:top w:val="dotted" w:sz="4" w:space="0" w:color="auto"/>
              <w:left w:val="dotted" w:sz="4" w:space="0" w:color="auto"/>
              <w:bottom w:val="single" w:sz="4" w:space="0" w:color="000000"/>
              <w:right w:val="dotted" w:sz="4" w:space="0" w:color="auto"/>
            </w:tcBorders>
            <w:tcMar>
              <w:top w:w="57" w:type="dxa"/>
              <w:bottom w:w="57" w:type="dxa"/>
            </w:tcMar>
          </w:tcPr>
          <w:p w14:paraId="2CCBA5CA"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File </w:t>
            </w:r>
            <w:r w:rsidR="00495435">
              <w:rPr>
                <w:rFonts w:ascii="Verdana" w:eastAsia="Calibri" w:hAnsi="Verdana" w:cs="Verdana"/>
                <w:b/>
                <w:bCs/>
                <w:color w:val="000000"/>
                <w:sz w:val="18"/>
                <w:szCs w:val="18"/>
              </w:rPr>
              <w:t>Format</w:t>
            </w:r>
            <w:r w:rsidRPr="00563D4D">
              <w:rPr>
                <w:rFonts w:ascii="Verdana" w:eastAsia="Calibri" w:hAnsi="Verdana" w:cs="Verdana"/>
                <w:b/>
                <w:bCs/>
                <w:color w:val="000000"/>
                <w:sz w:val="18"/>
                <w:szCs w:val="18"/>
              </w:rPr>
              <w:t xml:space="preserve"> is </w:t>
            </w:r>
          </w:p>
        </w:tc>
        <w:tc>
          <w:tcPr>
            <w:tcW w:w="1417" w:type="dxa"/>
            <w:tcBorders>
              <w:top w:val="dotted" w:sz="4" w:space="0" w:color="auto"/>
              <w:left w:val="dotted" w:sz="4" w:space="0" w:color="auto"/>
              <w:bottom w:val="single" w:sz="4" w:space="0" w:color="000000"/>
              <w:right w:val="dotted" w:sz="4" w:space="0" w:color="auto"/>
            </w:tcBorders>
            <w:tcMar>
              <w:top w:w="57" w:type="dxa"/>
              <w:bottom w:w="57" w:type="dxa"/>
            </w:tcMar>
          </w:tcPr>
          <w:p w14:paraId="1BA3FF4A" w14:textId="77777777" w:rsidR="00563D4D" w:rsidRPr="00563D4D" w:rsidRDefault="00116DA7" w:rsidP="00E91F72">
            <w:pPr>
              <w:keepNext/>
              <w:keepLines/>
              <w:autoSpaceDE w:val="0"/>
              <w:autoSpaceDN w:val="0"/>
              <w:adjustRightInd w:val="0"/>
              <w:ind w:left="96"/>
              <w:rPr>
                <w:rFonts w:ascii="Verdana" w:eastAsia="Calibri" w:hAnsi="Verdana" w:cs="Verdana"/>
                <w:b/>
                <w:bCs/>
                <w:i/>
                <w:iCs/>
                <w:color w:val="000000"/>
                <w:sz w:val="18"/>
                <w:szCs w:val="18"/>
              </w:rPr>
            </w:pPr>
            <w:r>
              <w:rPr>
                <w:rFonts w:ascii="Verdana" w:eastAsia="Calibri" w:hAnsi="Verdana" w:cs="Verdana"/>
                <w:b/>
                <w:bCs/>
                <w:color w:val="000000"/>
                <w:sz w:val="18"/>
                <w:szCs w:val="18"/>
              </w:rPr>
              <w:t>File</w:t>
            </w:r>
            <w:r w:rsidR="00495435">
              <w:rPr>
                <w:rFonts w:ascii="Verdana" w:eastAsia="Calibri" w:hAnsi="Verdana" w:cs="Verdana"/>
                <w:b/>
                <w:bCs/>
                <w:color w:val="000000"/>
                <w:sz w:val="18"/>
                <w:szCs w:val="18"/>
              </w:rPr>
              <w:t xml:space="preserve"> O</w:t>
            </w:r>
            <w:r>
              <w:rPr>
                <w:rFonts w:ascii="Verdana" w:eastAsia="Calibri" w:hAnsi="Verdana" w:cs="Verdana"/>
                <w:b/>
                <w:bCs/>
                <w:color w:val="000000"/>
                <w:sz w:val="18"/>
                <w:szCs w:val="18"/>
              </w:rPr>
              <w:t>verlap</w:t>
            </w:r>
            <w:r w:rsidR="00495435">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446" w:type="dxa"/>
            <w:tcBorders>
              <w:top w:val="dotted" w:sz="4" w:space="0" w:color="auto"/>
              <w:left w:val="dotted" w:sz="4" w:space="0" w:color="auto"/>
              <w:bottom w:val="single" w:sz="4" w:space="0" w:color="000000"/>
              <w:right w:val="single" w:sz="4" w:space="0" w:color="auto"/>
            </w:tcBorders>
            <w:tcMar>
              <w:top w:w="57" w:type="dxa"/>
              <w:bottom w:w="57" w:type="dxa"/>
            </w:tcMar>
          </w:tcPr>
          <w:p w14:paraId="7D85899A" w14:textId="77777777" w:rsidR="00563D4D" w:rsidRPr="00E91F72" w:rsidRDefault="00563D4D" w:rsidP="00E91F72">
            <w:pPr>
              <w:keepNext/>
              <w:keepLines/>
              <w:autoSpaceDE w:val="0"/>
              <w:autoSpaceDN w:val="0"/>
              <w:adjustRightInd w:val="0"/>
              <w:ind w:left="106" w:right="57"/>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And</w:t>
            </w:r>
            <w:r w:rsidR="003C5D80">
              <w:rPr>
                <w:rFonts w:ascii="Verdana" w:eastAsia="Calibri" w:hAnsi="Verdana" w:cs="Verdana"/>
                <w:b/>
                <w:bCs/>
                <w:color w:val="000000"/>
                <w:sz w:val="18"/>
                <w:szCs w:val="18"/>
              </w:rPr>
              <w:t xml:space="preserve"> </w:t>
            </w:r>
            <w:r w:rsidRPr="00563D4D">
              <w:rPr>
                <w:rFonts w:ascii="Verdana" w:eastAsia="Calibri" w:hAnsi="Verdana" w:cs="Verdana"/>
                <w:b/>
                <w:bCs/>
                <w:color w:val="000000"/>
                <w:sz w:val="18"/>
                <w:szCs w:val="18"/>
              </w:rPr>
              <w:t>File</w:t>
            </w:r>
          </w:p>
        </w:tc>
        <w:tc>
          <w:tcPr>
            <w:tcW w:w="1248" w:type="dxa"/>
            <w:tcBorders>
              <w:top w:val="dotted" w:sz="4" w:space="0" w:color="auto"/>
              <w:left w:val="single" w:sz="4" w:space="0" w:color="auto"/>
              <w:bottom w:val="single" w:sz="4" w:space="0" w:color="000000"/>
              <w:right w:val="dotted" w:sz="4" w:space="0" w:color="auto"/>
            </w:tcBorders>
            <w:tcMar>
              <w:top w:w="57" w:type="dxa"/>
              <w:bottom w:w="57" w:type="dxa"/>
            </w:tcMar>
          </w:tcPr>
          <w:p w14:paraId="06FCE357" w14:textId="77777777" w:rsidR="00563D4D" w:rsidRPr="00563D4D" w:rsidRDefault="00116DA7" w:rsidP="00E7135E">
            <w:pPr>
              <w:keepNext/>
              <w:keepLines/>
              <w:autoSpaceDE w:val="0"/>
              <w:autoSpaceDN w:val="0"/>
              <w:adjustRightInd w:val="0"/>
              <w:ind w:left="13" w:firstLine="9"/>
              <w:rPr>
                <w:rFonts w:ascii="Verdana" w:eastAsia="Calibri" w:hAnsi="Verdana" w:cs="Verdana"/>
                <w:b/>
                <w:bCs/>
                <w:i/>
                <w:iCs/>
                <w:color w:val="000000"/>
                <w:sz w:val="18"/>
                <w:szCs w:val="18"/>
              </w:rPr>
            </w:pPr>
            <w:r>
              <w:rPr>
                <w:rFonts w:ascii="Verdana" w:eastAsia="Calibri" w:hAnsi="Verdana" w:cs="Verdana"/>
                <w:b/>
                <w:bCs/>
                <w:color w:val="000000"/>
                <w:sz w:val="18"/>
                <w:szCs w:val="18"/>
              </w:rPr>
              <w:t>Resulting type will</w:t>
            </w:r>
            <w:r w:rsidR="007A6AF4">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be</w:t>
            </w:r>
          </w:p>
        </w:tc>
        <w:tc>
          <w:tcPr>
            <w:tcW w:w="1701" w:type="dxa"/>
            <w:tcBorders>
              <w:top w:val="dotted" w:sz="4" w:space="0" w:color="auto"/>
              <w:left w:val="dotted" w:sz="4" w:space="0" w:color="auto"/>
              <w:bottom w:val="single" w:sz="4" w:space="0" w:color="000000"/>
              <w:right w:val="dotted" w:sz="4" w:space="0" w:color="auto"/>
            </w:tcBorders>
            <w:tcMar>
              <w:top w:w="57" w:type="dxa"/>
              <w:bottom w:w="57" w:type="dxa"/>
            </w:tcMar>
          </w:tcPr>
          <w:p w14:paraId="2EAA46F7"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Resulting file name will be </w:t>
            </w:r>
          </w:p>
        </w:tc>
        <w:tc>
          <w:tcPr>
            <w:tcW w:w="1984" w:type="dxa"/>
            <w:tcBorders>
              <w:top w:val="dotted" w:sz="4" w:space="0" w:color="auto"/>
              <w:left w:val="dotted" w:sz="4" w:space="0" w:color="auto"/>
              <w:bottom w:val="single" w:sz="4" w:space="0" w:color="000000"/>
              <w:right w:val="single" w:sz="4" w:space="0" w:color="auto"/>
            </w:tcBorders>
            <w:tcMar>
              <w:top w:w="57" w:type="dxa"/>
              <w:bottom w:w="57" w:type="dxa"/>
            </w:tcMar>
          </w:tcPr>
          <w:p w14:paraId="55713AB6" w14:textId="77777777" w:rsidR="00563D4D" w:rsidRPr="00563D4D" w:rsidRDefault="00116DA7" w:rsidP="00E7135E">
            <w:pPr>
              <w:keepNext/>
              <w:keepLines/>
              <w:autoSpaceDE w:val="0"/>
              <w:autoSpaceDN w:val="0"/>
              <w:adjustRightInd w:val="0"/>
              <w:rPr>
                <w:rFonts w:ascii="Verdana" w:eastAsia="Calibri" w:hAnsi="Verdana" w:cs="Verdana"/>
                <w:b/>
                <w:bCs/>
                <w:i/>
                <w:iCs/>
                <w:color w:val="000000"/>
                <w:sz w:val="18"/>
                <w:szCs w:val="18"/>
              </w:rPr>
            </w:pPr>
            <w:r>
              <w:rPr>
                <w:rFonts w:ascii="Verdana" w:eastAsia="Calibri" w:hAnsi="Verdana" w:cs="Verdana"/>
                <w:b/>
                <w:bCs/>
                <w:color w:val="000000"/>
                <w:sz w:val="18"/>
                <w:szCs w:val="18"/>
              </w:rPr>
              <w:t>Resulting messages</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to user</w:t>
            </w:r>
          </w:p>
        </w:tc>
      </w:tr>
      <w:tr w:rsidR="00495435" w:rsidRPr="00582270" w14:paraId="15E913DF" w14:textId="77777777" w:rsidTr="00E7135E">
        <w:trPr>
          <w:cantSplit/>
          <w:trHeight w:val="264"/>
        </w:trPr>
        <w:tc>
          <w:tcPr>
            <w:tcW w:w="1276" w:type="dxa"/>
            <w:tcBorders>
              <w:top w:val="single" w:sz="4" w:space="0" w:color="000000"/>
              <w:left w:val="single" w:sz="4" w:space="0" w:color="auto"/>
              <w:bottom w:val="nil"/>
              <w:right w:val="dotted" w:sz="4" w:space="0" w:color="auto"/>
            </w:tcBorders>
            <w:tcMar>
              <w:top w:w="57" w:type="dxa"/>
              <w:bottom w:w="57" w:type="dxa"/>
            </w:tcMar>
          </w:tcPr>
          <w:p w14:paraId="609E9B1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single" w:sz="4" w:space="0" w:color="000000"/>
              <w:left w:val="dotted" w:sz="4" w:space="0" w:color="auto"/>
              <w:bottom w:val="nil"/>
              <w:right w:val="dotted" w:sz="4" w:space="0" w:color="auto"/>
            </w:tcBorders>
            <w:tcMar>
              <w:top w:w="57" w:type="dxa"/>
              <w:bottom w:w="57" w:type="dxa"/>
            </w:tcMar>
          </w:tcPr>
          <w:p w14:paraId="3FB147D4"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single" w:sz="4" w:space="0" w:color="000000"/>
              <w:left w:val="dotted" w:sz="4" w:space="0" w:color="auto"/>
              <w:bottom w:val="nil"/>
              <w:right w:val="dotted" w:sz="4" w:space="0" w:color="auto"/>
            </w:tcBorders>
            <w:tcMar>
              <w:top w:w="57" w:type="dxa"/>
              <w:bottom w:w="57" w:type="dxa"/>
            </w:tcMar>
          </w:tcPr>
          <w:p w14:paraId="0F1D74D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single" w:sz="4" w:space="0" w:color="000000"/>
              <w:left w:val="dotted" w:sz="4" w:space="0" w:color="auto"/>
              <w:bottom w:val="nil"/>
              <w:right w:val="single" w:sz="4" w:space="0" w:color="auto"/>
            </w:tcBorders>
            <w:tcMar>
              <w:top w:w="57" w:type="dxa"/>
              <w:bottom w:w="57" w:type="dxa"/>
            </w:tcMar>
          </w:tcPr>
          <w:p w14:paraId="78195537" w14:textId="77777777" w:rsidR="00563D4D" w:rsidRPr="00563D4D" w:rsidRDefault="003C5D80" w:rsidP="00E7135E">
            <w:pPr>
              <w:keepNext/>
              <w:keepLines/>
              <w:autoSpaceDE w:val="0"/>
              <w:autoSpaceDN w:val="0"/>
              <w:adjustRightInd w:val="0"/>
              <w:rPr>
                <w:rFonts w:ascii="Verdana" w:eastAsia="Calibri" w:hAnsi="Verdana" w:cs="Verdana"/>
                <w:color w:val="000000"/>
                <w:sz w:val="18"/>
                <w:szCs w:val="18"/>
              </w:rPr>
            </w:pPr>
            <w:r>
              <w:rPr>
                <w:rFonts w:ascii="Verdana" w:eastAsia="Calibri" w:hAnsi="Verdana" w:cs="Verdana"/>
                <w:color w:val="000000"/>
                <w:sz w:val="18"/>
                <w:szCs w:val="18"/>
              </w:rPr>
              <w:t>does not</w:t>
            </w:r>
            <w:r w:rsidR="00563D4D" w:rsidRPr="00563D4D">
              <w:rPr>
                <w:rFonts w:ascii="Verdana" w:eastAsia="Calibri" w:hAnsi="Verdana" w:cs="Verdana"/>
                <w:color w:val="000000"/>
                <w:sz w:val="18"/>
                <w:szCs w:val="18"/>
              </w:rPr>
              <w:t xml:space="preserve">  exist</w:t>
            </w:r>
          </w:p>
        </w:tc>
        <w:tc>
          <w:tcPr>
            <w:tcW w:w="1248" w:type="dxa"/>
            <w:tcBorders>
              <w:top w:val="single" w:sz="4" w:space="0" w:color="000000"/>
              <w:left w:val="single" w:sz="4" w:space="0" w:color="auto"/>
              <w:bottom w:val="nil"/>
              <w:right w:val="dotted" w:sz="4" w:space="0" w:color="auto"/>
            </w:tcBorders>
            <w:tcMar>
              <w:top w:w="57" w:type="dxa"/>
              <w:bottom w:w="57" w:type="dxa"/>
            </w:tcMar>
          </w:tcPr>
          <w:p w14:paraId="7EE726B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single" w:sz="4" w:space="0" w:color="000000"/>
              <w:left w:val="dotted" w:sz="4" w:space="0" w:color="auto"/>
              <w:bottom w:val="nil"/>
              <w:right w:val="dotted" w:sz="4" w:space="0" w:color="auto"/>
            </w:tcBorders>
            <w:tcMar>
              <w:top w:w="57" w:type="dxa"/>
              <w:bottom w:w="57" w:type="dxa"/>
            </w:tcMar>
          </w:tcPr>
          <w:p w14:paraId="04C672B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single" w:sz="4" w:space="0" w:color="000000"/>
              <w:left w:val="dotted" w:sz="4" w:space="0" w:color="auto"/>
              <w:bottom w:val="nil"/>
              <w:right w:val="single" w:sz="4" w:space="0" w:color="auto"/>
            </w:tcBorders>
            <w:tcMar>
              <w:top w:w="57" w:type="dxa"/>
              <w:bottom w:w="57" w:type="dxa"/>
            </w:tcMar>
          </w:tcPr>
          <w:p w14:paraId="4C2A82CF"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14:paraId="3C3403AA" w14:textId="77777777"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29AC0F3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48D10D45"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16F6EAC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199AB967"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5FC772B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0188CF92"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788FB587"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14:paraId="0DD37431" w14:textId="77777777" w:rsidTr="00E7135E">
        <w:trPr>
          <w:cantSplit/>
          <w:trHeight w:val="338"/>
        </w:trPr>
        <w:tc>
          <w:tcPr>
            <w:tcW w:w="1276" w:type="dxa"/>
            <w:tcBorders>
              <w:top w:val="nil"/>
              <w:left w:val="single" w:sz="4" w:space="0" w:color="auto"/>
              <w:bottom w:val="nil"/>
              <w:right w:val="dotted" w:sz="4" w:space="0" w:color="auto"/>
            </w:tcBorders>
            <w:tcMar>
              <w:top w:w="57" w:type="dxa"/>
              <w:bottom w:w="57" w:type="dxa"/>
            </w:tcMar>
          </w:tcPr>
          <w:p w14:paraId="327D6D4C"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10D6BC9A"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14:paraId="190E1812"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14:paraId="4CBE1FE3"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does not  exist</w:t>
            </w:r>
          </w:p>
        </w:tc>
        <w:tc>
          <w:tcPr>
            <w:tcW w:w="1248" w:type="dxa"/>
            <w:tcBorders>
              <w:top w:val="nil"/>
              <w:left w:val="single" w:sz="4" w:space="0" w:color="auto"/>
              <w:bottom w:val="nil"/>
              <w:right w:val="dotted" w:sz="4" w:space="0" w:color="auto"/>
            </w:tcBorders>
            <w:tcMar>
              <w:top w:w="57" w:type="dxa"/>
              <w:bottom w:w="57" w:type="dxa"/>
            </w:tcMar>
          </w:tcPr>
          <w:p w14:paraId="34DA2DE5"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14:paraId="311F6948"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tcMar>
              <w:top w:w="57" w:type="dxa"/>
              <w:bottom w:w="57" w:type="dxa"/>
            </w:tcMar>
          </w:tcPr>
          <w:p w14:paraId="1D16C6C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14:paraId="65A9C24B" w14:textId="77777777" w:rsidTr="00E7135E">
        <w:trPr>
          <w:cantSplit/>
          <w:trHeight w:val="528"/>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041D375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6FE1FA7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4B53C2D0"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676575F5"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same as file being replaced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3A6B3463"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3DC58186"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5D06B71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14:paraId="729A4D91" w14:textId="77777777" w:rsidTr="00E7135E">
        <w:trPr>
          <w:cantSplit/>
          <w:trHeight w:val="793"/>
        </w:trPr>
        <w:tc>
          <w:tcPr>
            <w:tcW w:w="1276" w:type="dxa"/>
            <w:tcBorders>
              <w:top w:val="nil"/>
              <w:left w:val="single" w:sz="4" w:space="0" w:color="auto"/>
              <w:bottom w:val="nil"/>
              <w:right w:val="dotted" w:sz="4" w:space="0" w:color="auto"/>
            </w:tcBorders>
            <w:tcMar>
              <w:top w:w="57" w:type="dxa"/>
              <w:bottom w:w="57" w:type="dxa"/>
            </w:tcMar>
          </w:tcPr>
          <w:p w14:paraId="3C8F9D26"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6C8C95D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14:paraId="685D4D8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14:paraId="5E74B1D3"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(but is not the file being replaced)  </w:t>
            </w:r>
          </w:p>
        </w:tc>
        <w:tc>
          <w:tcPr>
            <w:tcW w:w="1248" w:type="dxa"/>
            <w:tcBorders>
              <w:top w:val="nil"/>
              <w:left w:val="single" w:sz="4" w:space="0" w:color="auto"/>
              <w:bottom w:val="nil"/>
              <w:right w:val="dotted" w:sz="4" w:space="0" w:color="auto"/>
            </w:tcBorders>
            <w:tcMar>
              <w:top w:w="57" w:type="dxa"/>
              <w:bottom w:w="57" w:type="dxa"/>
            </w:tcMar>
          </w:tcPr>
          <w:p w14:paraId="3DD6CDC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14:paraId="74A25616"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tcMar>
              <w:top w:w="57" w:type="dxa"/>
              <w:bottom w:w="57" w:type="dxa"/>
            </w:tcMar>
          </w:tcPr>
          <w:p w14:paraId="12CD8CAC" w14:textId="77777777" w:rsidR="00563D4D" w:rsidRPr="00E91F72" w:rsidRDefault="00E91F72" w:rsidP="00E7135E">
            <w:pPr>
              <w:keepNext/>
              <w:keepLines/>
              <w:autoSpaceDE w:val="0"/>
              <w:autoSpaceDN w:val="0"/>
              <w:adjustRightInd w:val="0"/>
              <w:rPr>
                <w:rFonts w:ascii="Verdana" w:eastAsia="Calibri" w:hAnsi="Verdana" w:cs="Verdana"/>
                <w:color w:val="000000"/>
                <w:sz w:val="18"/>
                <w:szCs w:val="18"/>
              </w:rPr>
            </w:pPr>
            <w:r>
              <w:rPr>
                <w:rFonts w:ascii="Verdana" w:eastAsia="Calibri" w:hAnsi="Verdana" w:cs="Verdana"/>
                <w:color w:val="000000"/>
                <w:sz w:val="18"/>
                <w:szCs w:val="18"/>
              </w:rPr>
              <w:t>safe replacement (2),</w:t>
            </w:r>
            <w:r>
              <w:rPr>
                <w:rFonts w:ascii="Verdana" w:eastAsia="Calibri" w:hAnsi="Verdana" w:cs="Verdana"/>
                <w:color w:val="000000"/>
                <w:sz w:val="18"/>
                <w:szCs w:val="18"/>
              </w:rPr>
              <w:br/>
            </w:r>
            <w:r w:rsidR="00563D4D" w:rsidRPr="00563D4D">
              <w:rPr>
                <w:rFonts w:ascii="Verdana" w:eastAsia="Calibri" w:hAnsi="Verdana" w:cs="Verdana"/>
                <w:color w:val="000000"/>
                <w:sz w:val="18"/>
                <w:szCs w:val="18"/>
              </w:rPr>
              <w:t xml:space="preserve">filename change (3)  </w:t>
            </w:r>
          </w:p>
        </w:tc>
      </w:tr>
      <w:tr w:rsidR="00495435" w:rsidRPr="00582270" w14:paraId="40EF09D3" w14:textId="77777777"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249E9E8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7434556A"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16BDC270"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08D91124"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0A734C60"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0445BE7E"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02A9A36C"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w:t>
            </w:r>
          </w:p>
        </w:tc>
      </w:tr>
      <w:tr w:rsidR="00495435" w:rsidRPr="00582270" w14:paraId="6955A229" w14:textId="77777777" w:rsidTr="00E7135E">
        <w:trPr>
          <w:cantSplit/>
          <w:trHeight w:val="528"/>
        </w:trPr>
        <w:tc>
          <w:tcPr>
            <w:tcW w:w="1276" w:type="dxa"/>
            <w:tcBorders>
              <w:top w:val="nil"/>
              <w:left w:val="single" w:sz="4" w:space="0" w:color="auto"/>
              <w:bottom w:val="nil"/>
              <w:right w:val="dotted" w:sz="4" w:space="0" w:color="auto"/>
            </w:tcBorders>
            <w:tcMar>
              <w:top w:w="57" w:type="dxa"/>
              <w:bottom w:w="57" w:type="dxa"/>
            </w:tcMar>
          </w:tcPr>
          <w:p w14:paraId="2D58C836"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420580F4"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14:paraId="6830F97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tcMar>
              <w:top w:w="57" w:type="dxa"/>
              <w:bottom w:w="57" w:type="dxa"/>
            </w:tcMar>
          </w:tcPr>
          <w:p w14:paraId="39DF287E"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tcMar>
              <w:top w:w="57" w:type="dxa"/>
              <w:bottom w:w="57" w:type="dxa"/>
            </w:tcMar>
          </w:tcPr>
          <w:p w14:paraId="41213095" w14:textId="77777777" w:rsidR="00563D4D" w:rsidRPr="00563D4D" w:rsidRDefault="00563D4D" w:rsidP="00E7135E">
            <w:pPr>
              <w:keepNext/>
              <w:keepLines/>
              <w:autoSpaceDE w:val="0"/>
              <w:autoSpaceDN w:val="0"/>
              <w:adjustRightInd w:val="0"/>
              <w:jc w:val="center"/>
              <w:rPr>
                <w:rFonts w:ascii="Verdana" w:eastAsia="Calibri" w:hAnsi="Verdana" w:cs="Verdana"/>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tcMar>
              <w:top w:w="57" w:type="dxa"/>
              <w:bottom w:w="57" w:type="dxa"/>
            </w:tcMar>
          </w:tcPr>
          <w:p w14:paraId="3151908F"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tcMar>
              <w:top w:w="57" w:type="dxa"/>
              <w:bottom w:w="57" w:type="dxa"/>
            </w:tcMar>
          </w:tcPr>
          <w:p w14:paraId="21237BEB"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filename change (3)  </w:t>
            </w:r>
          </w:p>
        </w:tc>
      </w:tr>
      <w:tr w:rsidR="00495435" w:rsidRPr="00582270" w14:paraId="28AEAB59" w14:textId="77777777"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153AFD2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130E771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2CFC8B59"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6F7A99D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4D6BC183"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39EBAFA8"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21BE9D8B"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14:paraId="5B7301DB" w14:textId="77777777" w:rsidTr="00E7135E">
        <w:trPr>
          <w:cantSplit/>
          <w:trHeight w:val="264"/>
        </w:trPr>
        <w:tc>
          <w:tcPr>
            <w:tcW w:w="1276" w:type="dxa"/>
            <w:tcBorders>
              <w:top w:val="nil"/>
              <w:left w:val="single" w:sz="4" w:space="0" w:color="auto"/>
              <w:bottom w:val="nil"/>
              <w:right w:val="dotted" w:sz="4" w:space="0" w:color="auto"/>
            </w:tcBorders>
            <w:tcMar>
              <w:top w:w="57" w:type="dxa"/>
              <w:bottom w:w="57" w:type="dxa"/>
            </w:tcMar>
          </w:tcPr>
          <w:p w14:paraId="4FF0449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4F84CEE4"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tcMar>
              <w:top w:w="57" w:type="dxa"/>
              <w:bottom w:w="57" w:type="dxa"/>
            </w:tcMar>
          </w:tcPr>
          <w:p w14:paraId="3501DFD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tcMar>
              <w:top w:w="57" w:type="dxa"/>
              <w:bottom w:w="57" w:type="dxa"/>
            </w:tcMar>
          </w:tcPr>
          <w:p w14:paraId="23F4FADF"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nil"/>
              <w:right w:val="dotted" w:sz="4" w:space="0" w:color="auto"/>
            </w:tcBorders>
            <w:tcMar>
              <w:top w:w="57" w:type="dxa"/>
              <w:bottom w:w="57" w:type="dxa"/>
            </w:tcMar>
          </w:tcPr>
          <w:p w14:paraId="0849069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14:paraId="748EB6EE"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tcMar>
              <w:top w:w="57" w:type="dxa"/>
              <w:bottom w:w="57" w:type="dxa"/>
            </w:tcMar>
          </w:tcPr>
          <w:p w14:paraId="220CADC4"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14:paraId="15138F67" w14:textId="77777777" w:rsidTr="00E7135E">
        <w:trPr>
          <w:cantSplit/>
          <w:trHeight w:val="528"/>
        </w:trPr>
        <w:tc>
          <w:tcPr>
            <w:tcW w:w="1276" w:type="dxa"/>
            <w:tcBorders>
              <w:top w:val="nil"/>
              <w:left w:val="single" w:sz="4" w:space="0" w:color="auto"/>
              <w:right w:val="dotted" w:sz="4" w:space="0" w:color="auto"/>
            </w:tcBorders>
            <w:shd w:val="clear" w:color="auto" w:fill="D9D9D9"/>
            <w:tcMar>
              <w:top w:w="57" w:type="dxa"/>
              <w:bottom w:w="57" w:type="dxa"/>
            </w:tcMar>
          </w:tcPr>
          <w:p w14:paraId="661B1D9A"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right w:val="dotted" w:sz="4" w:space="0" w:color="auto"/>
            </w:tcBorders>
            <w:shd w:val="clear" w:color="auto" w:fill="D9D9D9"/>
            <w:tcMar>
              <w:top w:w="57" w:type="dxa"/>
              <w:bottom w:w="57" w:type="dxa"/>
            </w:tcMar>
          </w:tcPr>
          <w:p w14:paraId="394B7E21"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right w:val="dotted" w:sz="4" w:space="0" w:color="auto"/>
            </w:tcBorders>
            <w:shd w:val="clear" w:color="auto" w:fill="D9D9D9"/>
            <w:tcMar>
              <w:top w:w="57" w:type="dxa"/>
              <w:bottom w:w="57" w:type="dxa"/>
            </w:tcMar>
          </w:tcPr>
          <w:p w14:paraId="20328205"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we don't check unless RAW</w:t>
            </w:r>
          </w:p>
        </w:tc>
        <w:tc>
          <w:tcPr>
            <w:tcW w:w="1446" w:type="dxa"/>
            <w:tcBorders>
              <w:top w:val="nil"/>
              <w:left w:val="dotted" w:sz="4" w:space="0" w:color="auto"/>
              <w:right w:val="single" w:sz="4" w:space="0" w:color="auto"/>
            </w:tcBorders>
            <w:shd w:val="clear" w:color="auto" w:fill="D9D9D9"/>
            <w:tcMar>
              <w:top w:w="57" w:type="dxa"/>
              <w:bottom w:w="57" w:type="dxa"/>
            </w:tcMar>
          </w:tcPr>
          <w:p w14:paraId="4CB2BEFA" w14:textId="77777777" w:rsidR="00563D4D" w:rsidRPr="00563D4D" w:rsidRDefault="00563D4D" w:rsidP="00E7135E">
            <w:pPr>
              <w:keepNext/>
              <w:keepLines/>
              <w:autoSpaceDE w:val="0"/>
              <w:autoSpaceDN w:val="0"/>
              <w:adjustRightInd w:val="0"/>
              <w:rPr>
                <w:rFonts w:ascii="Verdana" w:eastAsia="Calibri" w:hAnsi="Verdana" w:cs="Verdana"/>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right w:val="dotted" w:sz="4" w:space="0" w:color="auto"/>
            </w:tcBorders>
            <w:shd w:val="clear" w:color="auto" w:fill="D9D9D9"/>
            <w:tcMar>
              <w:top w:w="57" w:type="dxa"/>
              <w:bottom w:w="57" w:type="dxa"/>
            </w:tcMar>
          </w:tcPr>
          <w:p w14:paraId="0055496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right w:val="dotted" w:sz="4" w:space="0" w:color="auto"/>
            </w:tcBorders>
            <w:shd w:val="clear" w:color="auto" w:fill="D9D9D9"/>
            <w:tcMar>
              <w:top w:w="57" w:type="dxa"/>
              <w:bottom w:w="57" w:type="dxa"/>
            </w:tcMar>
          </w:tcPr>
          <w:p w14:paraId="62ED99F5"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right w:val="single" w:sz="4" w:space="0" w:color="auto"/>
            </w:tcBorders>
            <w:shd w:val="clear" w:color="auto" w:fill="D9D9D9"/>
            <w:tcMar>
              <w:top w:w="57" w:type="dxa"/>
              <w:bottom w:w="57" w:type="dxa"/>
            </w:tcMar>
          </w:tcPr>
          <w:p w14:paraId="503825EB"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14:paraId="33D134CE" w14:textId="77777777" w:rsidTr="00E7135E">
        <w:trPr>
          <w:cantSplit/>
          <w:trHeight w:val="264"/>
        </w:trPr>
        <w:tc>
          <w:tcPr>
            <w:tcW w:w="1276" w:type="dxa"/>
            <w:tcBorders>
              <w:top w:val="nil"/>
              <w:left w:val="single" w:sz="4" w:space="0" w:color="auto"/>
              <w:bottom w:val="single" w:sz="4" w:space="0" w:color="auto"/>
              <w:right w:val="dotted" w:sz="4" w:space="0" w:color="auto"/>
            </w:tcBorders>
            <w:tcMar>
              <w:top w:w="57" w:type="dxa"/>
              <w:bottom w:w="57" w:type="dxa"/>
            </w:tcMar>
          </w:tcPr>
          <w:p w14:paraId="2A710C8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bottom w:val="single" w:sz="4" w:space="0" w:color="auto"/>
              <w:right w:val="dotted" w:sz="4" w:space="0" w:color="auto"/>
            </w:tcBorders>
            <w:tcMar>
              <w:top w:w="57" w:type="dxa"/>
              <w:bottom w:w="57" w:type="dxa"/>
            </w:tcMar>
          </w:tcPr>
          <w:p w14:paraId="4DFA740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single" w:sz="4" w:space="0" w:color="auto"/>
              <w:right w:val="dotted" w:sz="4" w:space="0" w:color="auto"/>
            </w:tcBorders>
            <w:tcMar>
              <w:top w:w="57" w:type="dxa"/>
              <w:bottom w:w="57" w:type="dxa"/>
            </w:tcMar>
          </w:tcPr>
          <w:p w14:paraId="1C421A5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single" w:sz="4" w:space="0" w:color="auto"/>
              <w:right w:val="single" w:sz="4" w:space="0" w:color="auto"/>
            </w:tcBorders>
            <w:tcMar>
              <w:top w:w="57" w:type="dxa"/>
              <w:bottom w:w="57" w:type="dxa"/>
            </w:tcMar>
          </w:tcPr>
          <w:p w14:paraId="2EF967BA"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single" w:sz="4" w:space="0" w:color="auto"/>
              <w:right w:val="dotted" w:sz="4" w:space="0" w:color="auto"/>
            </w:tcBorders>
            <w:tcMar>
              <w:top w:w="57" w:type="dxa"/>
              <w:bottom w:w="57" w:type="dxa"/>
            </w:tcMar>
          </w:tcPr>
          <w:p w14:paraId="310D288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bottom w:val="single" w:sz="4" w:space="0" w:color="auto"/>
              <w:right w:val="dotted" w:sz="4" w:space="0" w:color="auto"/>
            </w:tcBorders>
            <w:tcMar>
              <w:top w:w="57" w:type="dxa"/>
              <w:bottom w:w="57" w:type="dxa"/>
            </w:tcMar>
          </w:tcPr>
          <w:p w14:paraId="60D8BAB4"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single" w:sz="4" w:space="0" w:color="auto"/>
              <w:right w:val="single" w:sz="4" w:space="0" w:color="auto"/>
            </w:tcBorders>
            <w:tcMar>
              <w:top w:w="57" w:type="dxa"/>
              <w:bottom w:w="57" w:type="dxa"/>
            </w:tcMar>
          </w:tcPr>
          <w:p w14:paraId="757F684C"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filename change (3)</w:t>
            </w:r>
          </w:p>
        </w:tc>
      </w:tr>
    </w:tbl>
    <w:p w14:paraId="7BE38CC9" w14:textId="77777777" w:rsidR="00563D4D" w:rsidRDefault="00563D4D" w:rsidP="00E7135E">
      <w:pPr>
        <w:pStyle w:val="iNormal"/>
        <w:keepNext/>
        <w:keepLines/>
      </w:pPr>
      <w:r>
        <w:t>Notes:</w:t>
      </w:r>
    </w:p>
    <w:p w14:paraId="639D05EF" w14:textId="77777777" w:rsidR="00563D4D" w:rsidRDefault="00563D4D" w:rsidP="00E7135E">
      <w:pPr>
        <w:pStyle w:val="iNormal"/>
        <w:keepNext/>
        <w:keepLines/>
        <w:numPr>
          <w:ilvl w:val="0"/>
          <w:numId w:val="17"/>
        </w:numPr>
      </w:pPr>
      <w:r w:rsidRPr="00541AB7">
        <w:t>suffixed means appending _1 (or the next available number) - e.g. blah.dat becomes blah_1.dat (or blah_2.dat if blah_1.dat already exists)</w:t>
      </w:r>
    </w:p>
    <w:p w14:paraId="19F9990A" w14:textId="77777777" w:rsidR="00563D4D" w:rsidRDefault="00563D4D" w:rsidP="00563D4D">
      <w:pPr>
        <w:pStyle w:val="iNormal"/>
        <w:numPr>
          <w:ilvl w:val="0"/>
          <w:numId w:val="17"/>
        </w:numPr>
      </w:pPr>
      <w:r w:rsidRPr="00541AB7">
        <w:t>MESSAGE: The file replaced one or more other files with similar data. Replaced files: &lt;filenames here&gt;</w:t>
      </w:r>
    </w:p>
    <w:p w14:paraId="1770C7BD" w14:textId="77777777" w:rsidR="00563D4D" w:rsidRDefault="00563D4D" w:rsidP="00563D4D">
      <w:pPr>
        <w:pStyle w:val="iNormal"/>
        <w:numPr>
          <w:ilvl w:val="0"/>
          <w:numId w:val="17"/>
        </w:numPr>
      </w:pPr>
      <w:r w:rsidRPr="00541AB7">
        <w:t>MESSAGE: A file already existed with the same name. File has been renamed.</w:t>
      </w:r>
    </w:p>
    <w:p w14:paraId="5CAB4C7D" w14:textId="77777777" w:rsidR="00563D4D" w:rsidRDefault="00563D4D" w:rsidP="00563D4D">
      <w:pPr>
        <w:pStyle w:val="iNormal"/>
        <w:numPr>
          <w:ilvl w:val="0"/>
          <w:numId w:val="17"/>
        </w:numPr>
      </w:pPr>
      <w:r w:rsidRPr="00541AB7">
        <w:t>MESSAGE: File cannot safely replace existing files. File has been saved with type ERROR. Overlaps with &lt;filenames here&gt;</w:t>
      </w:r>
    </w:p>
    <w:p w14:paraId="32A24568" w14:textId="65B2FFF9" w:rsidR="009D46EC" w:rsidRPr="005879DC" w:rsidRDefault="009D46EC">
      <w:pPr>
        <w:pStyle w:val="iHeading2"/>
      </w:pPr>
      <w:bookmarkStart w:id="1002" w:name="_Toc215047197"/>
      <w:bookmarkStart w:id="1003" w:name="_Toc311807529"/>
      <w:r>
        <w:t xml:space="preserve">Automating the upload of data to </w:t>
      </w:r>
      <w:r w:rsidR="00CF08BB">
        <w:t>DIVER</w:t>
      </w:r>
      <w:bookmarkEnd w:id="1002"/>
      <w:bookmarkEnd w:id="1003"/>
    </w:p>
    <w:p w14:paraId="164D7323" w14:textId="31127A7F" w:rsidR="00E5320E" w:rsidRDefault="009D46EC" w:rsidP="00E7135E">
      <w:pPr>
        <w:pStyle w:val="iNormal"/>
        <w:keepNext/>
        <w:keepLines/>
      </w:pPr>
      <w:r w:rsidRPr="005879DC">
        <w:t xml:space="preserve">As well as </w:t>
      </w:r>
      <w:r w:rsidR="001221D3">
        <w:t xml:space="preserve">via </w:t>
      </w:r>
      <w:r w:rsidRPr="005879DC">
        <w:t xml:space="preserve">the web interface, data can be uploaded to </w:t>
      </w:r>
      <w:r w:rsidR="00CF08BB">
        <w:t>DIVER</w:t>
      </w:r>
      <w:r w:rsidRPr="005879DC">
        <w:t xml:space="preserve"> using an HTTP-based API. The upload of data into the system is fac</w:t>
      </w:r>
      <w:r w:rsidR="00E5320E">
        <w:t>ilitated through a Ruby script.</w:t>
      </w:r>
      <w:r w:rsidR="006921A1">
        <w:t xml:space="preserve"> On Windows, there is also a .BAT script which wraps this Ruby script.</w:t>
      </w:r>
    </w:p>
    <w:p w14:paraId="3446BCB7" w14:textId="602E8D1B" w:rsidR="00126B2E" w:rsidRDefault="00126B2E" w:rsidP="00E7135E">
      <w:pPr>
        <w:pStyle w:val="iNormal"/>
        <w:keepNext/>
        <w:keepLines/>
      </w:pPr>
      <w:r>
        <w:t xml:space="preserve">When Data Files are uploaded to </w:t>
      </w:r>
      <w:r w:rsidR="00CF08BB">
        <w:t>DIVER</w:t>
      </w:r>
      <w:r>
        <w:t xml:space="preserve"> using the </w:t>
      </w:r>
      <w:r w:rsidRPr="005879DC">
        <w:t>HTTP-based API</w:t>
      </w:r>
      <w:r>
        <w:t xml:space="preserve">, the OCR, SR and TOA5 processing is exactly </w:t>
      </w:r>
      <w:r w:rsidR="00E91F72">
        <w:t>the same as is done for manual</w:t>
      </w:r>
      <w:r>
        <w:t xml:space="preserve"> uploading. It is dependent on the same settings as described in section </w:t>
      </w:r>
      <w:r w:rsidR="00C23447">
        <w:fldChar w:fldCharType="begin"/>
      </w:r>
      <w:r w:rsidR="00C23447">
        <w:instrText xml:space="preserve"> REF _Ref377979077 \r \h  \* MERGEFORMAT </w:instrText>
      </w:r>
      <w:r w:rsidR="00C23447">
        <w:fldChar w:fldCharType="separate"/>
      </w:r>
      <w:ins w:id="1004" w:author="Cathryn Chamley" w:date="2015-12-15T14:03:00Z">
        <w:r w:rsidR="005066AC" w:rsidRPr="005066AC">
          <w:rPr>
            <w:rStyle w:val="CrossReference"/>
            <w:rPrChange w:id="1005" w:author="Cathryn Chamley" w:date="2015-12-15T14:03:00Z">
              <w:rPr/>
            </w:rPrChange>
          </w:rPr>
          <w:t>11.6.2</w:t>
        </w:r>
      </w:ins>
      <w:del w:id="1006" w:author="Cathryn Chamley" w:date="2015-12-15T14:03:00Z">
        <w:r w:rsidR="004F6915" w:rsidRPr="004F6915" w:rsidDel="005066AC">
          <w:rPr>
            <w:rStyle w:val="CrossReference"/>
          </w:rPr>
          <w:delText>11.6.2</w:delText>
        </w:r>
      </w:del>
      <w:r w:rsidR="00C23447">
        <w:fldChar w:fldCharType="end"/>
      </w:r>
      <w:r w:rsidRPr="00126B2E">
        <w:rPr>
          <w:rStyle w:val="CrossReference"/>
        </w:rPr>
        <w:t xml:space="preserve"> </w:t>
      </w:r>
      <w:r w:rsidR="00C23447">
        <w:fldChar w:fldCharType="begin"/>
      </w:r>
      <w:r w:rsidR="00C23447">
        <w:instrText xml:space="preserve"> REF _Ref377979077 \h  \* MERGEFORMAT </w:instrText>
      </w:r>
      <w:r w:rsidR="00C23447">
        <w:fldChar w:fldCharType="separate"/>
      </w:r>
      <w:ins w:id="1007" w:author="Cathryn Chamley" w:date="2015-12-15T14:03:00Z">
        <w:r w:rsidR="005066AC" w:rsidRPr="005066AC">
          <w:rPr>
            <w:rStyle w:val="CrossReference"/>
            <w:rPrChange w:id="1008" w:author="Cathryn Chamley" w:date="2015-12-15T14:03:00Z">
              <w:rPr/>
            </w:rPrChange>
          </w:rPr>
          <w:t>OCR Processing parameters</w:t>
        </w:r>
      </w:ins>
      <w:del w:id="1009" w:author="Cathryn Chamley" w:date="2015-12-15T14:03:00Z">
        <w:r w:rsidR="004F6915" w:rsidRPr="004F6915" w:rsidDel="005066AC">
          <w:rPr>
            <w:rStyle w:val="CrossReference"/>
          </w:rPr>
          <w:delText>OCR Processing parameters</w:delText>
        </w:r>
      </w:del>
      <w:r w:rsidR="00C23447">
        <w:fldChar w:fldCharType="end"/>
      </w:r>
      <w:r>
        <w:t xml:space="preserve"> and section </w:t>
      </w:r>
      <w:r w:rsidR="00C23447">
        <w:fldChar w:fldCharType="begin"/>
      </w:r>
      <w:r w:rsidR="00C23447">
        <w:instrText xml:space="preserve"> REF _Ref377979408 \r \h  \* MERGEFORMAT </w:instrText>
      </w:r>
      <w:r w:rsidR="00C23447">
        <w:fldChar w:fldCharType="separate"/>
      </w:r>
      <w:ins w:id="1010" w:author="Cathryn Chamley" w:date="2015-12-15T14:03:00Z">
        <w:r w:rsidR="005066AC" w:rsidRPr="005066AC">
          <w:rPr>
            <w:rStyle w:val="CrossReference"/>
            <w:rPrChange w:id="1011" w:author="Cathryn Chamley" w:date="2015-12-15T14:03:00Z">
              <w:rPr/>
            </w:rPrChange>
          </w:rPr>
          <w:t>11.6.3</w:t>
        </w:r>
      </w:ins>
      <w:del w:id="1012" w:author="Cathryn Chamley" w:date="2015-12-15T14:03:00Z">
        <w:r w:rsidR="004F6915" w:rsidRPr="004F6915" w:rsidDel="005066AC">
          <w:rPr>
            <w:rStyle w:val="CrossReference"/>
          </w:rPr>
          <w:delText>11.6.3</w:delText>
        </w:r>
      </w:del>
      <w:r w:rsidR="00C23447">
        <w:fldChar w:fldCharType="end"/>
      </w:r>
      <w:r w:rsidRPr="00126B2E">
        <w:rPr>
          <w:rStyle w:val="CrossReference"/>
        </w:rPr>
        <w:t xml:space="preserve"> </w:t>
      </w:r>
      <w:r w:rsidR="00C23447">
        <w:fldChar w:fldCharType="begin"/>
      </w:r>
      <w:r w:rsidR="00C23447">
        <w:instrText xml:space="preserve"> REF _Ref377979408 \h  \* MERGEFORMAT </w:instrText>
      </w:r>
      <w:r w:rsidR="00C23447">
        <w:fldChar w:fldCharType="separate"/>
      </w:r>
      <w:ins w:id="1013" w:author="Cathryn Chamley" w:date="2015-12-15T14:03:00Z">
        <w:r w:rsidR="005066AC" w:rsidRPr="005066AC">
          <w:rPr>
            <w:rStyle w:val="CrossReference"/>
            <w:rPrChange w:id="1014" w:author="Cathryn Chamley" w:date="2015-12-15T14:03:00Z">
              <w:rPr/>
            </w:rPrChange>
          </w:rPr>
          <w:t>Speech Recognition Processing parameters</w:t>
        </w:r>
      </w:ins>
      <w:del w:id="1015" w:author="Cathryn Chamley" w:date="2015-12-15T14:03:00Z">
        <w:r w:rsidR="004F6915" w:rsidRPr="004F6915" w:rsidDel="005066AC">
          <w:rPr>
            <w:rStyle w:val="CrossReference"/>
          </w:rPr>
          <w:delText>Speech Recognition Processing parameters</w:delText>
        </w:r>
      </w:del>
      <w:r w:rsidR="00C23447">
        <w:fldChar w:fldCharType="end"/>
      </w:r>
      <w:r>
        <w:t>.</w:t>
      </w:r>
    </w:p>
    <w:p w14:paraId="18C27866" w14:textId="05447FCA" w:rsidR="009D46EC" w:rsidRDefault="009D46EC" w:rsidP="00193F46">
      <w:pPr>
        <w:pStyle w:val="iNormal"/>
      </w:pPr>
      <w:r w:rsidRPr="005879DC">
        <w:t>Instructions and download</w:t>
      </w:r>
      <w:r w:rsidR="00E5320E">
        <w:t xml:space="preserve">able scripts </w:t>
      </w:r>
      <w:r w:rsidR="00A202FA">
        <w:t xml:space="preserve">for Windows </w:t>
      </w:r>
      <w:r w:rsidRPr="005879DC">
        <w:t>can be found</w:t>
      </w:r>
      <w:r w:rsidR="00DB25E0">
        <w:t xml:space="preserve"> in the </w:t>
      </w:r>
      <w:r w:rsidR="00CF08BB">
        <w:t>DIVER</w:t>
      </w:r>
      <w:r w:rsidR="00DB25E0">
        <w:t xml:space="preserve"> WI</w:t>
      </w:r>
      <w:r w:rsidR="00563D4D">
        <w:t>KI documentation on GitH</w:t>
      </w:r>
      <w:r w:rsidR="00DB25E0">
        <w:t>ub</w:t>
      </w:r>
      <w:r w:rsidRPr="005879DC">
        <w:t xml:space="preserve"> at </w:t>
      </w:r>
      <w:hyperlink r:id="rId69" w:history="1">
        <w:r w:rsidR="003F0751" w:rsidRPr="005A2324">
          <w:rPr>
            <w:rStyle w:val="Hyperlink"/>
          </w:rPr>
          <w:t>https://github.com/IntersectAustralia/</w:t>
        </w:r>
        <w:r w:rsidR="00CF08BB">
          <w:rPr>
            <w:rStyle w:val="Hyperlink"/>
          </w:rPr>
          <w:t>DIVER</w:t>
        </w:r>
        <w:r w:rsidR="003F0751" w:rsidRPr="005A2324">
          <w:rPr>
            <w:rStyle w:val="Hyperlink"/>
          </w:rPr>
          <w:t>-doc/blob/master/README.md</w:t>
        </w:r>
      </w:hyperlink>
      <w:r w:rsidR="00E5320E">
        <w:t>.</w:t>
      </w:r>
      <w:r w:rsidR="009B7E78">
        <w:t xml:space="preserve"> </w:t>
      </w:r>
      <w:r w:rsidR="003F0751">
        <w:t xml:space="preserve">Select the documentation ZIP file for your </w:t>
      </w:r>
      <w:r w:rsidR="00CF08BB">
        <w:t>DIVER</w:t>
      </w:r>
      <w:r w:rsidR="003F0751">
        <w:t xml:space="preserve"> version and see the Release Notes in that ZIP file.</w:t>
      </w:r>
      <w:r w:rsidR="00193F46">
        <w:t xml:space="preserve"> Also see section </w:t>
      </w:r>
      <w:r w:rsidR="00C23447">
        <w:fldChar w:fldCharType="begin"/>
      </w:r>
      <w:r w:rsidR="00C23447">
        <w:instrText xml:space="preserve"> REF _Ref378348192 \r \h  \* MERGEFORMAT </w:instrText>
      </w:r>
      <w:r w:rsidR="00C23447">
        <w:fldChar w:fldCharType="separate"/>
      </w:r>
      <w:ins w:id="1016" w:author="Cathryn Chamley" w:date="2015-12-15T14:03:00Z">
        <w:r w:rsidR="005066AC" w:rsidRPr="005066AC">
          <w:rPr>
            <w:rStyle w:val="CrossReference"/>
            <w:rPrChange w:id="1017" w:author="Cathryn Chamley" w:date="2015-12-15T14:03:00Z">
              <w:rPr/>
            </w:rPrChange>
          </w:rPr>
          <w:t>11.6</w:t>
        </w:r>
      </w:ins>
      <w:del w:id="1018" w:author="Cathryn Chamley" w:date="2015-12-15T14:03:00Z">
        <w:r w:rsidR="004F6915" w:rsidRPr="004F6915" w:rsidDel="005066AC">
          <w:rPr>
            <w:rStyle w:val="CrossReference"/>
          </w:rPr>
          <w:delText>11.6</w:delText>
        </w:r>
      </w:del>
      <w:r w:rsidR="00C23447">
        <w:fldChar w:fldCharType="end"/>
      </w:r>
      <w:r w:rsidR="00193F46" w:rsidRPr="00193F46">
        <w:rPr>
          <w:rStyle w:val="CrossReference"/>
        </w:rPr>
        <w:t xml:space="preserve"> </w:t>
      </w:r>
      <w:r w:rsidR="00C23447">
        <w:fldChar w:fldCharType="begin"/>
      </w:r>
      <w:r w:rsidR="00C23447">
        <w:instrText xml:space="preserve"> REF _Ref378348192 \h  \* MERGEFORMAT </w:instrText>
      </w:r>
      <w:r w:rsidR="00C23447">
        <w:fldChar w:fldCharType="separate"/>
      </w:r>
      <w:ins w:id="1019" w:author="Cathryn Chamley" w:date="2015-12-15T14:03:00Z">
        <w:r w:rsidR="005066AC" w:rsidRPr="005066AC">
          <w:rPr>
            <w:rStyle w:val="CrossReference"/>
            <w:rPrChange w:id="1020" w:author="Cathryn Chamley" w:date="2015-12-15T14:03:00Z">
              <w:rPr/>
            </w:rPrChange>
          </w:rPr>
          <w:t>Tailoring DIVER for Your Organisation’s Needs</w:t>
        </w:r>
      </w:ins>
      <w:del w:id="1021" w:author="Cathryn Chamley" w:date="2015-12-15T14:03:00Z">
        <w:r w:rsidR="004F6915" w:rsidRPr="004F6915" w:rsidDel="005066AC">
          <w:rPr>
            <w:rStyle w:val="CrossReference"/>
          </w:rPr>
          <w:delText>Tailoring DIVER for Your Organisation’s Needs</w:delText>
        </w:r>
      </w:del>
      <w:r w:rsidR="00C23447">
        <w:fldChar w:fldCharType="end"/>
      </w:r>
      <w:r w:rsidR="00193F46">
        <w:t>.</w:t>
      </w:r>
    </w:p>
    <w:p w14:paraId="77919234" w14:textId="77777777" w:rsidR="00A23504" w:rsidRDefault="00A23504" w:rsidP="00B6457B">
      <w:pPr>
        <w:pStyle w:val="iHeading1"/>
      </w:pPr>
      <w:bookmarkStart w:id="1022" w:name="_Toc311807530"/>
      <w:r>
        <w:t xml:space="preserve">Managing </w:t>
      </w:r>
      <w:r w:rsidR="00415DC9">
        <w:t>Data File</w:t>
      </w:r>
      <w:r w:rsidR="009B7E78">
        <w:t>s</w:t>
      </w:r>
      <w:bookmarkEnd w:id="1022"/>
    </w:p>
    <w:p w14:paraId="26A2DB17" w14:textId="652EDC50" w:rsidR="00CB564C" w:rsidRDefault="0058671E" w:rsidP="0058671E">
      <w:pPr>
        <w:pStyle w:val="iNormal"/>
        <w:rPr>
          <w:lang w:eastAsia="ja-JP"/>
        </w:rPr>
      </w:pPr>
      <w:r>
        <w:rPr>
          <w:lang w:eastAsia="ja-JP"/>
        </w:rPr>
        <w:t xml:space="preserve">The key views of the files </w:t>
      </w:r>
      <w:r w:rsidR="00E5320E">
        <w:rPr>
          <w:lang w:eastAsia="ja-JP"/>
        </w:rPr>
        <w:t>up</w:t>
      </w:r>
      <w:r>
        <w:rPr>
          <w:lang w:eastAsia="ja-JP"/>
        </w:rPr>
        <w:t xml:space="preserve">loaded into the </w:t>
      </w:r>
      <w:r w:rsidR="00CF08BB">
        <w:rPr>
          <w:lang w:eastAsia="ja-JP"/>
        </w:rPr>
        <w:t>DIVER</w:t>
      </w:r>
      <w:r>
        <w:rPr>
          <w:lang w:eastAsia="ja-JP"/>
        </w:rPr>
        <w:t xml:space="preserve"> database are the Dashboard and Explore Data views. </w:t>
      </w:r>
      <w:r w:rsidR="00CB564C">
        <w:rPr>
          <w:lang w:eastAsia="ja-JP"/>
        </w:rPr>
        <w:t xml:space="preserve">These views allow you to perform the key functions of </w:t>
      </w:r>
      <w:r w:rsidR="00CF08BB">
        <w:rPr>
          <w:lang w:eastAsia="ja-JP"/>
        </w:rPr>
        <w:t>DIVER</w:t>
      </w:r>
      <w:r w:rsidR="00CB564C">
        <w:rPr>
          <w:lang w:eastAsia="ja-JP"/>
        </w:rPr>
        <w:t>.</w:t>
      </w:r>
    </w:p>
    <w:p w14:paraId="50BBC11E" w14:textId="566B6D53" w:rsidR="0058671E" w:rsidRPr="0058671E" w:rsidRDefault="0013578A" w:rsidP="0058671E">
      <w:pPr>
        <w:pStyle w:val="iNormal"/>
        <w:rPr>
          <w:lang w:eastAsia="ja-JP"/>
        </w:rPr>
      </w:pPr>
      <w:r>
        <w:rPr>
          <w:lang w:eastAsia="ja-JP"/>
        </w:rPr>
        <w:t>Access t</w:t>
      </w:r>
      <w:r w:rsidR="0058671E">
        <w:rPr>
          <w:lang w:eastAsia="ja-JP"/>
        </w:rPr>
        <w:t xml:space="preserve">hese views by clicking on their respective tabs on the </w:t>
      </w:r>
      <w:r w:rsidR="00CF08BB">
        <w:rPr>
          <w:lang w:eastAsia="ja-JP"/>
        </w:rPr>
        <w:t>DIVER</w:t>
      </w:r>
      <w:r w:rsidR="0058671E">
        <w:rPr>
          <w:lang w:eastAsia="ja-JP"/>
        </w:rPr>
        <w:t xml:space="preserve"> Home Screen.</w:t>
      </w:r>
    </w:p>
    <w:p w14:paraId="4DEC8BD7" w14:textId="77777777" w:rsidR="00680CE3" w:rsidRDefault="00680CE3" w:rsidP="00B6457B">
      <w:pPr>
        <w:pStyle w:val="iHeading2"/>
      </w:pPr>
      <w:bookmarkStart w:id="1023" w:name="_Toc311807531"/>
      <w:r>
        <w:t>The Dashboard Tab</w:t>
      </w:r>
      <w:bookmarkEnd w:id="1023"/>
    </w:p>
    <w:p w14:paraId="06BD9F2F" w14:textId="30A2809A" w:rsidR="00680CE3" w:rsidRDefault="00680CE3" w:rsidP="00CB21AA">
      <w:pPr>
        <w:pStyle w:val="iNormal"/>
      </w:pPr>
      <w:r>
        <w:t xml:space="preserve">The default tab on the Home Screen is the Dashboard tab. It shows </w:t>
      </w:r>
      <w:r w:rsidR="00755A69">
        <w:t xml:space="preserve">the Dashboard Contents, otherwise known as the message of the day, as set up by </w:t>
      </w:r>
      <w:r w:rsidR="00F40E2A">
        <w:t>an</w:t>
      </w:r>
      <w:r w:rsidR="00755A69">
        <w:t xml:space="preserve"> Administrator user, plus a </w:t>
      </w:r>
      <w:r>
        <w:t xml:space="preserve">list of </w:t>
      </w:r>
      <w:r w:rsidR="007D779A">
        <w:t xml:space="preserve">the five </w:t>
      </w:r>
      <w:r>
        <w:t xml:space="preserve">files which </w:t>
      </w:r>
      <w:r w:rsidR="00CB21AA">
        <w:t xml:space="preserve">have </w:t>
      </w:r>
      <w:r w:rsidR="00CB564C">
        <w:t xml:space="preserve">been </w:t>
      </w:r>
      <w:r w:rsidR="00CB21AA">
        <w:t xml:space="preserve">uploaded </w:t>
      </w:r>
      <w:r w:rsidR="00727721">
        <w:t xml:space="preserve">or packaged </w:t>
      </w:r>
      <w:r w:rsidR="001221D3">
        <w:t xml:space="preserve">most recently </w:t>
      </w:r>
      <w:r w:rsidR="00CB21AA">
        <w:t xml:space="preserve">by </w:t>
      </w:r>
      <w:r w:rsidR="00E5320E">
        <w:t>all</w:t>
      </w:r>
      <w:r w:rsidR="00CB21AA">
        <w:t xml:space="preserve"> </w:t>
      </w:r>
      <w:r w:rsidR="001902BA">
        <w:t>Users</w:t>
      </w:r>
      <w:r w:rsidR="00CB21AA">
        <w:t xml:space="preserve"> </w:t>
      </w:r>
      <w:r w:rsidR="0058671E">
        <w:t>of</w:t>
      </w:r>
      <w:r w:rsidR="00CB21AA">
        <w:t xml:space="preserve"> </w:t>
      </w:r>
      <w:r w:rsidR="00CF08BB">
        <w:t>DIVER</w:t>
      </w:r>
      <w:r w:rsidR="00CB21AA">
        <w:t>.</w:t>
      </w:r>
    </w:p>
    <w:p w14:paraId="402278D8" w14:textId="77777777" w:rsidR="00C648DD" w:rsidRDefault="00C648DD" w:rsidP="00850A9C">
      <w:pPr>
        <w:pStyle w:val="iFigureCaption"/>
      </w:pPr>
    </w:p>
    <w:p w14:paraId="0582BAF5" w14:textId="37418C09" w:rsidR="00C648DD" w:rsidRDefault="00C648DD" w:rsidP="00CB21AA">
      <w:pPr>
        <w:pStyle w:val="iNormal"/>
      </w:pPr>
      <w:r>
        <w:rPr>
          <w:noProof/>
          <w:lang w:val="en-US"/>
        </w:rPr>
        <w:drawing>
          <wp:inline distT="0" distB="0" distL="0" distR="0" wp14:anchorId="5DA0BB5B" wp14:editId="387ED89D">
            <wp:extent cx="5499840" cy="4730538"/>
            <wp:effectExtent l="203200" t="203200" r="215265" b="197485"/>
            <wp:docPr id="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03482" cy="4733670"/>
                    </a:xfrm>
                    <a:prstGeom prst="rect">
                      <a:avLst/>
                    </a:prstGeom>
                    <a:noFill/>
                    <a:ln>
                      <a:noFill/>
                    </a:ln>
                    <a:effectLst>
                      <a:outerShdw blurRad="190500" algn="tl" rotWithShape="0">
                        <a:srgbClr val="000000">
                          <a:alpha val="70000"/>
                        </a:srgbClr>
                      </a:outerShdw>
                    </a:effectLst>
                  </pic:spPr>
                </pic:pic>
              </a:graphicData>
            </a:graphic>
          </wp:inline>
        </w:drawing>
      </w:r>
    </w:p>
    <w:p w14:paraId="4B7E9C1B" w14:textId="77777777" w:rsidR="00CB21AA" w:rsidRDefault="00CB21AA" w:rsidP="00CB21AA">
      <w:pPr>
        <w:pStyle w:val="iNormal"/>
      </w:pPr>
      <w:r>
        <w:t xml:space="preserve">The operation of </w:t>
      </w:r>
      <w:r w:rsidR="00775E84">
        <w:t>the Dashboard t</w:t>
      </w:r>
      <w:r>
        <w:t xml:space="preserve">ab is similar to the operation of the Explore </w:t>
      </w:r>
      <w:r w:rsidR="0013578A">
        <w:t xml:space="preserve">Data </w:t>
      </w:r>
      <w:r>
        <w:t>tab, except that searching and sorting functions are not supported</w:t>
      </w:r>
      <w:r w:rsidR="00775E84">
        <w:t>.</w:t>
      </w:r>
      <w:r w:rsidR="00CB564C">
        <w:t xml:space="preserve"> </w:t>
      </w:r>
      <w:r w:rsidR="00E42BF2">
        <w:t>S</w:t>
      </w:r>
      <w:r>
        <w:t xml:space="preserve">ee the description of </w:t>
      </w:r>
      <w:r w:rsidR="00775E84">
        <w:t xml:space="preserve">the Explore </w:t>
      </w:r>
      <w:r w:rsidR="00F60BF3">
        <w:t xml:space="preserve">Data </w:t>
      </w:r>
      <w:r>
        <w:t xml:space="preserve">tab </w:t>
      </w:r>
      <w:r w:rsidR="001221D3">
        <w:t xml:space="preserve">below </w:t>
      </w:r>
      <w:r>
        <w:t>for more information.</w:t>
      </w:r>
    </w:p>
    <w:p w14:paraId="5337A6DA" w14:textId="77777777" w:rsidR="00A23504" w:rsidRDefault="00CB21AA" w:rsidP="00B6457B">
      <w:pPr>
        <w:pStyle w:val="iHeading2"/>
      </w:pPr>
      <w:bookmarkStart w:id="1024" w:name="_Toc311807532"/>
      <w:r>
        <w:t xml:space="preserve">The Explore </w:t>
      </w:r>
      <w:r w:rsidR="0013578A">
        <w:t xml:space="preserve">Data </w:t>
      </w:r>
      <w:r>
        <w:t xml:space="preserve">Tab and </w:t>
      </w:r>
      <w:r w:rsidR="00775E84">
        <w:t xml:space="preserve">File </w:t>
      </w:r>
      <w:r w:rsidR="00A23504" w:rsidRPr="00A23504">
        <w:t>Searching</w:t>
      </w:r>
      <w:bookmarkEnd w:id="1024"/>
    </w:p>
    <w:p w14:paraId="1908DA61" w14:textId="73AD9300" w:rsidR="0013578A" w:rsidRDefault="0013578A" w:rsidP="00BD4BAC">
      <w:pPr>
        <w:pStyle w:val="iNormal"/>
      </w:pPr>
      <w:r>
        <w:t>The Explore Data tab provide</w:t>
      </w:r>
      <w:r w:rsidR="00727721">
        <w:t>s</w:t>
      </w:r>
      <w:r>
        <w:t xml:space="preserve"> the main data management functions of </w:t>
      </w:r>
      <w:r w:rsidR="00CF08BB">
        <w:t>DIVER</w:t>
      </w:r>
      <w:r>
        <w:t xml:space="preserve">. The initial view shows all </w:t>
      </w:r>
      <w:r w:rsidR="00415DC9">
        <w:t>Data File</w:t>
      </w:r>
      <w:r w:rsidR="009B7E78">
        <w:t>s</w:t>
      </w:r>
      <w:r>
        <w:t xml:space="preserve"> which have been uploaded. If there are more </w:t>
      </w:r>
      <w:r w:rsidR="001221D3">
        <w:t xml:space="preserve">files </w:t>
      </w:r>
      <w:r>
        <w:t xml:space="preserve">than fit on one screen, only the first 30 files will be shown, and the subsequent files can </w:t>
      </w:r>
      <w:r w:rsidR="00CB564C">
        <w:t>be</w:t>
      </w:r>
      <w:r>
        <w:t xml:space="preserve"> shown by paging through the data using the page number buttons.</w:t>
      </w:r>
    </w:p>
    <w:p w14:paraId="03AE8545" w14:textId="77777777" w:rsidR="00CB564C" w:rsidRPr="005879DC" w:rsidRDefault="009E0B15" w:rsidP="00CB564C">
      <w:pPr>
        <w:pStyle w:val="iNormal"/>
        <w:jc w:val="center"/>
      </w:pPr>
      <w:r>
        <w:rPr>
          <w:noProof/>
          <w:lang w:val="en-US"/>
        </w:rPr>
        <w:drawing>
          <wp:inline distT="0" distB="0" distL="0" distR="0" wp14:anchorId="3F7142EB" wp14:editId="7720F973">
            <wp:extent cx="5465717" cy="5077105"/>
            <wp:effectExtent l="190500" t="152400" r="173083" b="142595"/>
            <wp:docPr id="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srcRect l="1473" t="9765" r="677" b="799"/>
                    <a:stretch>
                      <a:fillRect/>
                    </a:stretch>
                  </pic:blipFill>
                  <pic:spPr bwMode="auto">
                    <a:xfrm>
                      <a:off x="0" y="0"/>
                      <a:ext cx="5471645" cy="5082612"/>
                    </a:xfrm>
                    <a:prstGeom prst="rect">
                      <a:avLst/>
                    </a:prstGeom>
                    <a:ln>
                      <a:noFill/>
                    </a:ln>
                    <a:effectLst>
                      <a:outerShdw blurRad="190500" algn="tl" rotWithShape="0">
                        <a:srgbClr val="000000">
                          <a:alpha val="70000"/>
                        </a:srgbClr>
                      </a:outerShdw>
                    </a:effectLst>
                  </pic:spPr>
                </pic:pic>
              </a:graphicData>
            </a:graphic>
          </wp:inline>
        </w:drawing>
      </w:r>
    </w:p>
    <w:p w14:paraId="593B6D39" w14:textId="77777777" w:rsidR="0013578A" w:rsidRDefault="0013578A" w:rsidP="0013578A">
      <w:pPr>
        <w:pStyle w:val="iHeading3"/>
      </w:pPr>
      <w:bookmarkStart w:id="1025" w:name="_Toc311807533"/>
      <w:r>
        <w:t>Sorting</w:t>
      </w:r>
      <w:bookmarkEnd w:id="1025"/>
    </w:p>
    <w:p w14:paraId="57DA16A5" w14:textId="77777777" w:rsidR="0013578A" w:rsidRDefault="0013578A" w:rsidP="0013578A">
      <w:pPr>
        <w:pStyle w:val="iNormal"/>
        <w:rPr>
          <w:lang w:eastAsia="ja-JP"/>
        </w:rPr>
      </w:pPr>
      <w:r>
        <w:rPr>
          <w:lang w:eastAsia="ja-JP"/>
        </w:rPr>
        <w:t xml:space="preserve">Click on the heading of any column </w:t>
      </w:r>
      <w:r w:rsidR="003C2D92">
        <w:rPr>
          <w:lang w:eastAsia="ja-JP"/>
        </w:rPr>
        <w:t xml:space="preserve">in the file list </w:t>
      </w:r>
      <w:r>
        <w:rPr>
          <w:lang w:eastAsia="ja-JP"/>
        </w:rPr>
        <w:t xml:space="preserve">in this view to sort the files into increasing order </w:t>
      </w:r>
      <w:r w:rsidR="001221D3">
        <w:rPr>
          <w:lang w:eastAsia="ja-JP"/>
        </w:rPr>
        <w:t>by</w:t>
      </w:r>
      <w:r>
        <w:rPr>
          <w:lang w:eastAsia="ja-JP"/>
        </w:rPr>
        <w:t xml:space="preserve"> that column. Click again to reverse the sort order.</w:t>
      </w:r>
    </w:p>
    <w:p w14:paraId="64A3AA35" w14:textId="77777777" w:rsidR="0013578A" w:rsidRDefault="003C2D92" w:rsidP="0013578A">
      <w:pPr>
        <w:pStyle w:val="iNormal"/>
        <w:rPr>
          <w:lang w:eastAsia="ja-JP"/>
        </w:rPr>
      </w:pPr>
      <w:r>
        <w:rPr>
          <w:lang w:eastAsia="ja-JP"/>
        </w:rPr>
        <w:t>A triangular up or down arrow</w:t>
      </w:r>
      <w:r w:rsidR="0013578A">
        <w:rPr>
          <w:lang w:eastAsia="ja-JP"/>
        </w:rPr>
        <w:t xml:space="preserve"> to </w:t>
      </w:r>
      <w:r w:rsidR="00DB25E0">
        <w:rPr>
          <w:lang w:eastAsia="ja-JP"/>
        </w:rPr>
        <w:t xml:space="preserve">the </w:t>
      </w:r>
      <w:r w:rsidR="0013578A">
        <w:rPr>
          <w:lang w:eastAsia="ja-JP"/>
        </w:rPr>
        <w:t xml:space="preserve">right of </w:t>
      </w:r>
      <w:r>
        <w:rPr>
          <w:lang w:eastAsia="ja-JP"/>
        </w:rPr>
        <w:t>any</w:t>
      </w:r>
      <w:r w:rsidR="0013578A">
        <w:rPr>
          <w:lang w:eastAsia="ja-JP"/>
        </w:rPr>
        <w:t xml:space="preserve"> column heading indicate</w:t>
      </w:r>
      <w:r>
        <w:rPr>
          <w:lang w:eastAsia="ja-JP"/>
        </w:rPr>
        <w:t>s</w:t>
      </w:r>
      <w:r w:rsidR="0013578A">
        <w:rPr>
          <w:lang w:eastAsia="ja-JP"/>
        </w:rPr>
        <w:t xml:space="preserve"> the active sort order. A grey right-pointing arrow indicates </w:t>
      </w:r>
      <w:r>
        <w:rPr>
          <w:lang w:eastAsia="ja-JP"/>
        </w:rPr>
        <w:t xml:space="preserve">that the file list is </w:t>
      </w:r>
      <w:r w:rsidR="00727721">
        <w:rPr>
          <w:lang w:eastAsia="ja-JP"/>
        </w:rPr>
        <w:t xml:space="preserve">not </w:t>
      </w:r>
      <w:r w:rsidR="0013578A">
        <w:rPr>
          <w:lang w:eastAsia="ja-JP"/>
        </w:rPr>
        <w:t>sorted</w:t>
      </w:r>
      <w:r>
        <w:rPr>
          <w:lang w:eastAsia="ja-JP"/>
        </w:rPr>
        <w:t xml:space="preserve"> </w:t>
      </w:r>
      <w:r w:rsidR="00727721">
        <w:rPr>
          <w:lang w:eastAsia="ja-JP"/>
        </w:rPr>
        <w:t>by</w:t>
      </w:r>
      <w:r>
        <w:rPr>
          <w:lang w:eastAsia="ja-JP"/>
        </w:rPr>
        <w:t xml:space="preserve"> that column</w:t>
      </w:r>
      <w:r w:rsidR="0013578A">
        <w:rPr>
          <w:lang w:eastAsia="ja-JP"/>
        </w:rPr>
        <w:t>.</w:t>
      </w:r>
    </w:p>
    <w:p w14:paraId="75C58D2A" w14:textId="77777777" w:rsidR="0013578A" w:rsidRDefault="0013578A" w:rsidP="0013578A">
      <w:pPr>
        <w:pStyle w:val="iNormal"/>
        <w:rPr>
          <w:lang w:eastAsia="ja-JP"/>
        </w:rPr>
      </w:pPr>
      <w:r>
        <w:rPr>
          <w:lang w:eastAsia="ja-JP"/>
        </w:rPr>
        <w:t xml:space="preserve">Re-sorting the </w:t>
      </w:r>
      <w:r w:rsidR="0000202F">
        <w:rPr>
          <w:lang w:eastAsia="ja-JP"/>
        </w:rPr>
        <w:t>list</w:t>
      </w:r>
      <w:r>
        <w:rPr>
          <w:lang w:eastAsia="ja-JP"/>
        </w:rPr>
        <w:t xml:space="preserve"> always resets the display to the first page</w:t>
      </w:r>
      <w:r w:rsidR="003C2D92">
        <w:rPr>
          <w:lang w:eastAsia="ja-JP"/>
        </w:rPr>
        <w:t xml:space="preserve"> of the file list</w:t>
      </w:r>
      <w:r>
        <w:rPr>
          <w:lang w:eastAsia="ja-JP"/>
        </w:rPr>
        <w:t>.</w:t>
      </w:r>
    </w:p>
    <w:p w14:paraId="36C58343" w14:textId="77777777" w:rsidR="003C2D92" w:rsidRPr="0013578A" w:rsidRDefault="003C2D92" w:rsidP="0013578A">
      <w:pPr>
        <w:pStyle w:val="iNormal"/>
        <w:rPr>
          <w:lang w:eastAsia="ja-JP"/>
        </w:rPr>
      </w:pPr>
      <w:r>
        <w:rPr>
          <w:lang w:eastAsia="ja-JP"/>
        </w:rPr>
        <w:t>Sorting can be done by only one column at a time.</w:t>
      </w:r>
    </w:p>
    <w:p w14:paraId="524976AF" w14:textId="77777777" w:rsidR="0013578A" w:rsidRDefault="0013578A" w:rsidP="0013578A">
      <w:pPr>
        <w:pStyle w:val="iHeading3"/>
      </w:pPr>
      <w:bookmarkStart w:id="1026" w:name="_Toc311807534"/>
      <w:r>
        <w:t>Searching</w:t>
      </w:r>
      <w:bookmarkEnd w:id="1026"/>
    </w:p>
    <w:p w14:paraId="675AED24" w14:textId="3D7B2E20" w:rsidR="0013578A" w:rsidRDefault="00904832" w:rsidP="0013578A">
      <w:pPr>
        <w:pStyle w:val="iNormal"/>
      </w:pPr>
      <w:r>
        <w:t>When the number of files uploaded to your system becomes large, finding the file</w:t>
      </w:r>
      <w:r w:rsidR="00E42BF2">
        <w:t>s</w:t>
      </w:r>
      <w:r>
        <w:t xml:space="preserve"> you are interested in may become difficult. The Search facility is provided to assist. It supports searching for </w:t>
      </w:r>
      <w:r w:rsidR="00415DC9">
        <w:t>Data File</w:t>
      </w:r>
      <w:r w:rsidR="009B7E78">
        <w:t>s</w:t>
      </w:r>
      <w:r w:rsidR="00BD4BAC" w:rsidRPr="005879DC">
        <w:t xml:space="preserve"> using the </w:t>
      </w:r>
      <w:r w:rsidR="003829A3">
        <w:t>Metadata</w:t>
      </w:r>
      <w:r w:rsidR="003E432E">
        <w:t xml:space="preserve"> that was supplied at the time each file was </w:t>
      </w:r>
      <w:r w:rsidR="00BD4BAC" w:rsidRPr="005879DC">
        <w:t>upload</w:t>
      </w:r>
      <w:r w:rsidR="003E432E">
        <w:t>ed</w:t>
      </w:r>
      <w:r w:rsidR="004D2D9E">
        <w:t>.</w:t>
      </w:r>
    </w:p>
    <w:p w14:paraId="2648688E" w14:textId="77777777" w:rsidR="004D2D9E" w:rsidRDefault="0025702F" w:rsidP="004D2D9E">
      <w:pPr>
        <w:pStyle w:val="iNormal"/>
        <w:jc w:val="center"/>
      </w:pPr>
      <w:r>
        <w:rPr>
          <w:noProof/>
          <w:lang w:val="en-US"/>
        </w:rPr>
        <w:drawing>
          <wp:inline distT="0" distB="0" distL="0" distR="0" wp14:anchorId="470EA6F0" wp14:editId="18273043">
            <wp:extent cx="5382157" cy="3803454"/>
            <wp:effectExtent l="190500" t="152400" r="180443" b="139896"/>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srcRect l="1149" t="11013" r="2477" b="1623"/>
                    <a:stretch>
                      <a:fillRect/>
                    </a:stretch>
                  </pic:blipFill>
                  <pic:spPr bwMode="auto">
                    <a:xfrm>
                      <a:off x="0" y="0"/>
                      <a:ext cx="5383518" cy="3804416"/>
                    </a:xfrm>
                    <a:prstGeom prst="rect">
                      <a:avLst/>
                    </a:prstGeom>
                    <a:ln>
                      <a:noFill/>
                    </a:ln>
                    <a:effectLst>
                      <a:outerShdw blurRad="190500" algn="tl" rotWithShape="0">
                        <a:srgbClr val="000000">
                          <a:alpha val="70000"/>
                        </a:srgbClr>
                      </a:outerShdw>
                    </a:effectLst>
                  </pic:spPr>
                </pic:pic>
              </a:graphicData>
            </a:graphic>
          </wp:inline>
        </w:drawing>
      </w:r>
    </w:p>
    <w:p w14:paraId="42DFC755" w14:textId="77777777" w:rsidR="004D2D9E" w:rsidRDefault="004D2D9E" w:rsidP="00BD4BAC">
      <w:pPr>
        <w:pStyle w:val="iNormal"/>
      </w:pPr>
      <w:r>
        <w:t xml:space="preserve">The screen above shows the Explore Data tab when a search is active, restricting the number of files shown. Note the </w:t>
      </w:r>
      <w:r w:rsidR="007549DF" w:rsidRPr="007549DF">
        <w:rPr>
          <w:rStyle w:val="iButton"/>
        </w:rPr>
        <w:t> </w:t>
      </w:r>
      <w:r w:rsidRPr="007549DF">
        <w:rPr>
          <w:rStyle w:val="iButton"/>
        </w:rPr>
        <w:t>Clear</w:t>
      </w:r>
      <w:r w:rsidR="007549DF" w:rsidRPr="007549DF">
        <w:rPr>
          <w:rStyle w:val="iButton"/>
        </w:rPr>
        <w:t> </w:t>
      </w:r>
      <w:r w:rsidRPr="007549DF">
        <w:rPr>
          <w:rStyle w:val="iButton"/>
        </w:rPr>
        <w:t>Search</w:t>
      </w:r>
      <w:r w:rsidR="007549DF" w:rsidRPr="007549DF">
        <w:rPr>
          <w:rStyle w:val="iButton"/>
        </w:rPr>
        <w:t> </w:t>
      </w:r>
      <w:r>
        <w:t xml:space="preserve"> button, which is only present when a search is active. Click this button to return to displaying all files.</w:t>
      </w:r>
    </w:p>
    <w:p w14:paraId="1DEEE71D" w14:textId="77777777" w:rsidR="007A49B7" w:rsidRDefault="004D2D9E" w:rsidP="00BD4BAC">
      <w:pPr>
        <w:pStyle w:val="iNormal"/>
      </w:pPr>
      <w:r>
        <w:t xml:space="preserve">To </w:t>
      </w:r>
      <w:r w:rsidR="008A4C11">
        <w:t xml:space="preserve">set or </w:t>
      </w:r>
      <w:r>
        <w:t xml:space="preserve">change the search conditions, click on the </w:t>
      </w:r>
      <w:r w:rsidR="007549DF" w:rsidRPr="007549DF">
        <w:rPr>
          <w:rStyle w:val="iButton"/>
        </w:rPr>
        <w:t> </w:t>
      </w:r>
      <w:r w:rsidR="00DB25E0" w:rsidRPr="007549DF">
        <w:rPr>
          <w:rStyle w:val="iButton"/>
        </w:rPr>
        <w:t>Showing</w:t>
      </w:r>
      <w:r w:rsidR="007549DF">
        <w:rPr>
          <w:rStyle w:val="iButton"/>
        </w:rPr>
        <w:t> </w:t>
      </w:r>
      <w:r w:rsidR="00DB25E0" w:rsidRPr="007549DF">
        <w:rPr>
          <w:rStyle w:val="iButton"/>
        </w:rPr>
        <w:t>...</w:t>
      </w:r>
      <w:r w:rsidR="007549DF">
        <w:rPr>
          <w:rStyle w:val="iButton"/>
        </w:rPr>
        <w:t> </w:t>
      </w:r>
      <w:r w:rsidR="007A49B7" w:rsidRPr="007549DF">
        <w:rPr>
          <w:rStyle w:val="iButton"/>
        </w:rPr>
        <w:t>files</w:t>
      </w:r>
      <w:r w:rsidR="007549DF" w:rsidRPr="007549DF">
        <w:rPr>
          <w:rStyle w:val="iButton"/>
        </w:rPr>
        <w:t> </w:t>
      </w:r>
      <w:r w:rsidR="007A49B7">
        <w:t xml:space="preserve"> button</w:t>
      </w:r>
      <w:r w:rsidR="00727721">
        <w:t>, which will show a dropdown list of search parameters</w:t>
      </w:r>
      <w:r w:rsidR="007A49B7">
        <w:t xml:space="preserve">. The exact text of this button changes, depending on </w:t>
      </w:r>
      <w:r w:rsidR="008952EB">
        <w:t>how many</w:t>
      </w:r>
      <w:r w:rsidR="007A49B7">
        <w:t xml:space="preserve"> files are presently shown in the file list</w:t>
      </w:r>
      <w:r w:rsidR="00727721">
        <w:t>.</w:t>
      </w:r>
    </w:p>
    <w:p w14:paraId="71251834" w14:textId="1B5A9A75" w:rsidR="00E91F72" w:rsidRPr="00E91F72" w:rsidRDefault="00FC0A2B" w:rsidP="00DB652E">
      <w:pPr>
        <w:pStyle w:val="iFigureCaption"/>
      </w:pPr>
      <w:ins w:id="1027" w:author="Cathryn Chamley" w:date="2015-12-14T17:27:00Z">
        <w:r>
          <w:rPr>
            <w:noProof/>
            <w:lang w:val="en-US"/>
          </w:rPr>
          <mc:AlternateContent>
            <mc:Choice Requires="wps">
              <w:drawing>
                <wp:anchor distT="0" distB="0" distL="114300" distR="114300" simplePos="0" relativeHeight="251791872" behindDoc="0" locked="0" layoutInCell="1" allowOverlap="1" wp14:anchorId="7DE42CC7" wp14:editId="6D7D33A4">
                  <wp:simplePos x="0" y="0"/>
                  <wp:positionH relativeFrom="column">
                    <wp:posOffset>-768350</wp:posOffset>
                  </wp:positionH>
                  <wp:positionV relativeFrom="paragraph">
                    <wp:posOffset>1714500</wp:posOffset>
                  </wp:positionV>
                  <wp:extent cx="579120" cy="375285"/>
                  <wp:effectExtent l="0" t="0" r="0" b="5715"/>
                  <wp:wrapNone/>
                  <wp:docPr id="180" name="Text Box 180"/>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BF6AA27" w14:textId="77777777" w:rsidR="008449DE" w:rsidRPr="00850A9C" w:rsidRDefault="008449DE" w:rsidP="00FC0A2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80" o:spid="_x0000_s1093" type="#_x0000_t202" style="position:absolute;left:0;text-align:left;margin-left:-60.45pt;margin-top:135pt;width:45.6pt;height:29.55pt;z-index:2517918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" filled="f" stroked="f">
                  <v:textbox style="mso-fit-shape-to-text:t">
                    <w:txbxContent>
                      <w:p w14:paraId="1BF6AA27" w14:textId="77777777" w:rsidR="008449DE" w:rsidRPr="00850A9C" w:rsidRDefault="008449DE" w:rsidP="00FC0A2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ins>
      <w:r w:rsidR="00E91F72">
        <w:rPr>
          <w:noProof/>
          <w:lang w:val="en-US"/>
        </w:rPr>
        <w:drawing>
          <wp:inline distT="0" distB="0" distL="0" distR="0" wp14:anchorId="32734379" wp14:editId="4D6BF3D8">
            <wp:extent cx="1520135" cy="3776209"/>
            <wp:effectExtent l="203200" t="203200" r="207645" b="2120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4"/>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1520135" cy="3776209"/>
                    </a:xfrm>
                    <a:prstGeom prst="rect">
                      <a:avLst/>
                    </a:prstGeom>
                    <a:ln>
                      <a:noFill/>
                    </a:ln>
                    <a:effectLst>
                      <a:outerShdw blurRad="190500" algn="tl" rotWithShape="0">
                        <a:srgbClr val="000000">
                          <a:alpha val="70000"/>
                        </a:srgbClr>
                      </a:outerShdw>
                    </a:effectLst>
                  </pic:spPr>
                </pic:pic>
              </a:graphicData>
            </a:graphic>
          </wp:inline>
        </w:drawing>
      </w:r>
    </w:p>
    <w:p w14:paraId="371E6679" w14:textId="145ADF75" w:rsidR="007A49B7" w:rsidRDefault="007A49B7" w:rsidP="00BD4BAC">
      <w:pPr>
        <w:pStyle w:val="iNormal"/>
      </w:pPr>
      <w:r>
        <w:t xml:space="preserve">If there is a search active, one or more of the search categories in this menu </w:t>
      </w:r>
      <w:r w:rsidR="008952EB">
        <w:t>will</w:t>
      </w:r>
      <w:r>
        <w:t xml:space="preserve"> be expanded</w:t>
      </w:r>
      <w:r w:rsidR="008952EB">
        <w:t xml:space="preserve"> when you first display it</w:t>
      </w:r>
      <w:r>
        <w:t>.</w:t>
      </w:r>
      <w:r w:rsidR="00727721">
        <w:t xml:space="preserve"> These are the search categories </w:t>
      </w:r>
      <w:r w:rsidR="00860F9C">
        <w:t xml:space="preserve">that </w:t>
      </w:r>
      <w:r w:rsidR="00727721">
        <w:t>have active search data.</w:t>
      </w:r>
    </w:p>
    <w:p w14:paraId="244DF2DF" w14:textId="77777777" w:rsidR="003E432E" w:rsidRDefault="00BD4BAC" w:rsidP="00BD4BAC">
      <w:pPr>
        <w:pStyle w:val="iNormal"/>
      </w:pPr>
      <w:r w:rsidRPr="005879DC">
        <w:t xml:space="preserve">Click on the </w:t>
      </w:r>
      <w:r w:rsidR="003829A3">
        <w:t>Metadata</w:t>
      </w:r>
      <w:r w:rsidR="008952EB">
        <w:t xml:space="preserve"> </w:t>
      </w:r>
      <w:r w:rsidRPr="005879DC">
        <w:t xml:space="preserve">field </w:t>
      </w:r>
      <w:r w:rsidR="0000202F">
        <w:t xml:space="preserve">by which </w:t>
      </w:r>
      <w:r w:rsidRPr="005879DC">
        <w:t xml:space="preserve">you wish to search to </w:t>
      </w:r>
      <w:r>
        <w:t>expand</w:t>
      </w:r>
      <w:r w:rsidR="0000202F">
        <w:t xml:space="preserve"> it</w:t>
      </w:r>
      <w:r w:rsidR="003E432E">
        <w:t>.</w:t>
      </w:r>
    </w:p>
    <w:p w14:paraId="5D6B105A" w14:textId="77777777" w:rsidR="003E432E" w:rsidRDefault="003E432E" w:rsidP="00BD4BAC">
      <w:pPr>
        <w:pStyle w:val="iNormal"/>
      </w:pPr>
      <w:r>
        <w:t>If you specify more than one search condition</w:t>
      </w:r>
      <w:r w:rsidR="008952EB">
        <w:t xml:space="preserve"> using more than one </w:t>
      </w:r>
      <w:r w:rsidR="003829A3">
        <w:t>Metadata</w:t>
      </w:r>
      <w:r w:rsidR="008952EB">
        <w:t xml:space="preserve"> field</w:t>
      </w:r>
      <w:r>
        <w:t xml:space="preserve">, the file list will display only those files which satisfy </w:t>
      </w:r>
      <w:r w:rsidRPr="008952EB">
        <w:rPr>
          <w:rStyle w:val="iEmphasis"/>
        </w:rPr>
        <w:t>all</w:t>
      </w:r>
      <w:r>
        <w:t xml:space="preserve"> of the conditions you specify.</w:t>
      </w:r>
    </w:p>
    <w:p w14:paraId="6F5F4780" w14:textId="0104DA01" w:rsidR="003D5F61" w:rsidRDefault="003D5F61" w:rsidP="00BD4BAC">
      <w:pPr>
        <w:pStyle w:val="iNormal"/>
      </w:pPr>
      <w:r>
        <w:t xml:space="preserve">Click on any </w:t>
      </w:r>
      <w:r w:rsidR="00DB652E" w:rsidRPr="00DB652E">
        <w:rPr>
          <w:rStyle w:val="iButtonBlue"/>
        </w:rPr>
        <w:t> </w:t>
      </w:r>
      <w:r w:rsidRPr="00DB652E">
        <w:rPr>
          <w:rStyle w:val="iButtonBlue"/>
        </w:rPr>
        <w:t>Update</w:t>
      </w:r>
      <w:r w:rsidR="00DB652E" w:rsidRPr="00DB652E">
        <w:rPr>
          <w:rStyle w:val="iButtonBlue"/>
        </w:rPr>
        <w:t> </w:t>
      </w:r>
      <w:r w:rsidRPr="00DB652E">
        <w:rPr>
          <w:rStyle w:val="iButtonBlue"/>
        </w:rPr>
        <w:t>Search</w:t>
      </w:r>
      <w:r w:rsidR="00DB652E" w:rsidRPr="00DB652E">
        <w:rPr>
          <w:rStyle w:val="iButtonBlue"/>
        </w:rPr>
        <w:t> </w:t>
      </w:r>
      <w:r w:rsidRPr="00DB652E">
        <w:rPr>
          <w:rStyle w:val="iButtonBlue"/>
        </w:rPr>
        <w:t>Results</w:t>
      </w:r>
      <w:r w:rsidR="00DB652E" w:rsidRPr="00DB652E">
        <w:rPr>
          <w:rStyle w:val="iButtonBlue"/>
        </w:rPr>
        <w:t> </w:t>
      </w:r>
      <w:r>
        <w:t xml:space="preserve"> button to cause </w:t>
      </w:r>
      <w:r w:rsidR="00CF08BB">
        <w:t>DIVER</w:t>
      </w:r>
      <w:r>
        <w:t xml:space="preserve"> to redo the search based on all the criteria you have entered. These buttons will appear when you open any of the Metadata search fields.</w:t>
      </w:r>
    </w:p>
    <w:p w14:paraId="3546EE8A" w14:textId="77777777" w:rsidR="008B2AC8" w:rsidRDefault="008B2AC8" w:rsidP="003D38B4">
      <w:pPr>
        <w:pStyle w:val="iHeading4"/>
      </w:pPr>
      <w:bookmarkStart w:id="1028" w:name="_Ref351730774"/>
      <w:r>
        <w:t>Regular Expressions</w:t>
      </w:r>
      <w:bookmarkEnd w:id="1028"/>
    </w:p>
    <w:p w14:paraId="7D39F37A" w14:textId="613ECCB7" w:rsidR="003A61D6" w:rsidRDefault="003A61D6" w:rsidP="003A61D6">
      <w:pPr>
        <w:pStyle w:val="iNormal"/>
      </w:pPr>
      <w:r>
        <w:t>Regular expressions are used for searching for specific substrings in general text. They are used widely across many computer systems.</w:t>
      </w:r>
      <w:r w:rsidR="0000202F">
        <w:t xml:space="preserve"> </w:t>
      </w:r>
      <w:r w:rsidR="00CF08BB">
        <w:t>DIVER</w:t>
      </w:r>
      <w:r>
        <w:t xml:space="preserve"> uses regular expressions to provide comprehensive search functionality for Filenames, Descriptions and IDs.</w:t>
      </w:r>
    </w:p>
    <w:p w14:paraId="333E9D3C" w14:textId="77777777" w:rsidR="003A61D6" w:rsidRDefault="003A61D6" w:rsidP="003A61D6">
      <w:pPr>
        <w:pStyle w:val="iNormal"/>
      </w:pPr>
      <w:r>
        <w:t xml:space="preserve">A </w:t>
      </w:r>
      <w:r w:rsidR="00412CEB">
        <w:t xml:space="preserve">few of the more useful functions of regular expressions are described briefly below. However, a </w:t>
      </w:r>
      <w:r>
        <w:t xml:space="preserve">comprehensive description of regular expressions is beyond the scope of this manual. Users can read a thorough description at </w:t>
      </w:r>
      <w:hyperlink r:id="rId74" w:history="1">
        <w:r w:rsidR="00CB4610" w:rsidRPr="00CA49F9">
          <w:rPr>
            <w:rStyle w:val="Hyperlink"/>
          </w:rPr>
          <w:t>http://www.regular-expressions.info/reference.html</w:t>
        </w:r>
      </w:hyperlink>
      <w:r w:rsidR="0000202F">
        <w:t>.</w:t>
      </w:r>
    </w:p>
    <w:p w14:paraId="0422E1D7" w14:textId="5DE7A6E9" w:rsidR="001D72ED" w:rsidRDefault="00CF08BB" w:rsidP="003A61D6">
      <w:pPr>
        <w:pStyle w:val="iNormal"/>
      </w:pPr>
      <w:r>
        <w:t>DIVER</w:t>
      </w:r>
      <w:r w:rsidR="001D72ED">
        <w:t xml:space="preserve">’s use of regular expressions is not case sensitive. Therefore, you can enter </w:t>
      </w:r>
      <w:r w:rsidR="00412CEB">
        <w:t xml:space="preserve">either </w:t>
      </w:r>
      <w:r w:rsidR="001D72ED">
        <w:t>upper or lower case characters and get the same result.</w:t>
      </w:r>
    </w:p>
    <w:p w14:paraId="493E9CD1" w14:textId="77777777" w:rsidR="003A61D6" w:rsidRDefault="003A61D6" w:rsidP="003A61D6">
      <w:pPr>
        <w:pStyle w:val="iNormal"/>
      </w:pPr>
      <w:r>
        <w:t>The following few examples are provided as a quick start to using regular expressions.</w:t>
      </w:r>
    </w:p>
    <w:tbl>
      <w:tblPr>
        <w:tblW w:w="0" w:type="auto"/>
        <w:tblLook w:val="04A0" w:firstRow="1" w:lastRow="0" w:firstColumn="1" w:lastColumn="0" w:noHBand="0" w:noVBand="1"/>
      </w:tblPr>
      <w:tblGrid>
        <w:gridCol w:w="1698"/>
        <w:gridCol w:w="678"/>
        <w:gridCol w:w="6904"/>
      </w:tblGrid>
      <w:tr w:rsidR="00A70992" w:rsidRPr="00582270" w14:paraId="372CE2EF" w14:textId="77777777" w:rsidTr="00582270">
        <w:trPr>
          <w:cantSplit/>
        </w:trPr>
        <w:tc>
          <w:tcPr>
            <w:tcW w:w="0" w:type="auto"/>
            <w:shd w:val="clear" w:color="auto" w:fill="auto"/>
          </w:tcPr>
          <w:p w14:paraId="0212E21C" w14:textId="77777777" w:rsidR="00A70992" w:rsidRPr="00582270" w:rsidRDefault="00A70992" w:rsidP="00582270">
            <w:pPr>
              <w:pStyle w:val="iNormal"/>
              <w:jc w:val="left"/>
            </w:pPr>
            <w:r w:rsidRPr="00582270">
              <w:t>Simple string</w:t>
            </w:r>
          </w:p>
        </w:tc>
        <w:tc>
          <w:tcPr>
            <w:tcW w:w="678" w:type="dxa"/>
            <w:shd w:val="clear" w:color="auto" w:fill="auto"/>
          </w:tcPr>
          <w:p w14:paraId="2978FA08" w14:textId="77777777" w:rsidR="00A70992" w:rsidRPr="00582270" w:rsidRDefault="00A70992" w:rsidP="00582270">
            <w:pPr>
              <w:pStyle w:val="iNormal"/>
              <w:jc w:val="center"/>
            </w:pPr>
          </w:p>
        </w:tc>
        <w:tc>
          <w:tcPr>
            <w:tcW w:w="6904" w:type="dxa"/>
            <w:shd w:val="clear" w:color="auto" w:fill="auto"/>
          </w:tcPr>
          <w:p w14:paraId="211CBEAE" w14:textId="77777777" w:rsidR="00A70992" w:rsidRPr="00582270" w:rsidRDefault="00A70992" w:rsidP="00BE06E4">
            <w:pPr>
              <w:pStyle w:val="iNormal"/>
            </w:pPr>
            <w:r w:rsidRPr="00582270">
              <w:t>A simple string containing no special characters will match that string, regardless of where within the target string it occurs.</w:t>
            </w:r>
          </w:p>
          <w:p w14:paraId="66CBE569" w14:textId="77777777" w:rsidR="00A70992" w:rsidRPr="00582270" w:rsidRDefault="00A70992" w:rsidP="00BE06E4">
            <w:pPr>
              <w:pStyle w:val="iNormal"/>
            </w:pPr>
            <w:r w:rsidRPr="00582270">
              <w:rPr>
                <w:b/>
              </w:rPr>
              <w:t>Example:</w:t>
            </w:r>
            <w:r w:rsidRPr="00582270">
              <w:t xml:space="preserve"> </w:t>
            </w:r>
            <w:r w:rsidRPr="00582270">
              <w:rPr>
                <w:rStyle w:val="iCodeChar"/>
              </w:rPr>
              <w:t>mpl</w:t>
            </w:r>
            <w:r w:rsidRPr="00582270">
              <w:t xml:space="preserve"> will match the string </w:t>
            </w:r>
            <w:r w:rsidRPr="00582270">
              <w:rPr>
                <w:rStyle w:val="iCodeChar"/>
              </w:rPr>
              <w:t>example</w:t>
            </w:r>
            <w:r w:rsidRPr="00582270">
              <w:t xml:space="preserve"> at the fourth character.</w:t>
            </w:r>
          </w:p>
        </w:tc>
      </w:tr>
      <w:tr w:rsidR="00A70992" w:rsidRPr="00582270" w14:paraId="0C38B868" w14:textId="77777777" w:rsidTr="00582270">
        <w:trPr>
          <w:cantSplit/>
        </w:trPr>
        <w:tc>
          <w:tcPr>
            <w:tcW w:w="0" w:type="auto"/>
            <w:shd w:val="clear" w:color="auto" w:fill="auto"/>
          </w:tcPr>
          <w:p w14:paraId="500AB2FB" w14:textId="77777777" w:rsidR="00A70992" w:rsidRPr="00582270" w:rsidRDefault="00A70992" w:rsidP="00582270">
            <w:pPr>
              <w:pStyle w:val="iNormal"/>
              <w:jc w:val="left"/>
            </w:pPr>
            <w:r w:rsidRPr="00582270">
              <w:t>Start of string</w:t>
            </w:r>
          </w:p>
        </w:tc>
        <w:tc>
          <w:tcPr>
            <w:tcW w:w="678" w:type="dxa"/>
            <w:shd w:val="clear" w:color="auto" w:fill="auto"/>
          </w:tcPr>
          <w:p w14:paraId="45811DF3" w14:textId="77777777" w:rsidR="00A70992" w:rsidRPr="00582270" w:rsidRDefault="00A70992" w:rsidP="00582270">
            <w:pPr>
              <w:pStyle w:val="iNormal"/>
              <w:jc w:val="center"/>
            </w:pPr>
            <w:r w:rsidRPr="00582270">
              <w:t>^</w:t>
            </w:r>
          </w:p>
        </w:tc>
        <w:tc>
          <w:tcPr>
            <w:tcW w:w="6904" w:type="dxa"/>
            <w:shd w:val="clear" w:color="auto" w:fill="auto"/>
          </w:tcPr>
          <w:p w14:paraId="0566DA28" w14:textId="77777777" w:rsidR="00A70992" w:rsidRPr="00582270" w:rsidRDefault="00A70992" w:rsidP="003A61D6">
            <w:pPr>
              <w:pStyle w:val="iNormal"/>
            </w:pPr>
            <w:r w:rsidRPr="00582270">
              <w:t>The character ^ will match the beginning of the string.</w:t>
            </w:r>
          </w:p>
          <w:p w14:paraId="55CBF311" w14:textId="77777777" w:rsidR="00A70992" w:rsidRPr="00582270" w:rsidRDefault="00A70992" w:rsidP="00A70992">
            <w:pPr>
              <w:pStyle w:val="iNormal"/>
            </w:pPr>
            <w:r w:rsidRPr="00582270">
              <w:rPr>
                <w:b/>
              </w:rPr>
              <w:t>Example:</w:t>
            </w:r>
            <w:r w:rsidRPr="00582270">
              <w:t xml:space="preserve"> </w:t>
            </w:r>
            <w:r w:rsidRPr="00582270">
              <w:rPr>
                <w:rStyle w:val="iCodeChar"/>
              </w:rPr>
              <w:t>^exa</w:t>
            </w:r>
            <w:r w:rsidRPr="00582270">
              <w:rPr>
                <w:rStyle w:val="iEmphasis"/>
              </w:rPr>
              <w:t xml:space="preserve"> </w:t>
            </w:r>
            <w:r w:rsidRPr="00582270">
              <w:t xml:space="preserve">will match </w:t>
            </w:r>
            <w:r w:rsidRPr="00582270">
              <w:rPr>
                <w:rStyle w:val="iCodeChar"/>
              </w:rPr>
              <w:t>example</w:t>
            </w:r>
            <w:r w:rsidRPr="00582270">
              <w:t xml:space="preserve">, but </w:t>
            </w:r>
            <w:r w:rsidRPr="00582270">
              <w:rPr>
                <w:rStyle w:val="iCodeChar"/>
              </w:rPr>
              <w:t>^xa</w:t>
            </w:r>
            <w:r w:rsidRPr="00582270">
              <w:t xml:space="preserve"> will not.</w:t>
            </w:r>
          </w:p>
        </w:tc>
      </w:tr>
      <w:tr w:rsidR="00A70992" w:rsidRPr="00582270" w14:paraId="54993560" w14:textId="77777777" w:rsidTr="00582270">
        <w:trPr>
          <w:cantSplit/>
        </w:trPr>
        <w:tc>
          <w:tcPr>
            <w:tcW w:w="0" w:type="auto"/>
            <w:shd w:val="clear" w:color="auto" w:fill="auto"/>
          </w:tcPr>
          <w:p w14:paraId="77073077" w14:textId="77777777" w:rsidR="00A70992" w:rsidRPr="00582270" w:rsidRDefault="00A70992" w:rsidP="00582270">
            <w:pPr>
              <w:pStyle w:val="iNormal"/>
              <w:jc w:val="left"/>
            </w:pPr>
            <w:r w:rsidRPr="00582270">
              <w:t>End of string</w:t>
            </w:r>
          </w:p>
        </w:tc>
        <w:tc>
          <w:tcPr>
            <w:tcW w:w="678" w:type="dxa"/>
            <w:shd w:val="clear" w:color="auto" w:fill="auto"/>
          </w:tcPr>
          <w:p w14:paraId="69DB3865" w14:textId="77777777" w:rsidR="00A70992" w:rsidRPr="00582270" w:rsidRDefault="00A70992" w:rsidP="00582270">
            <w:pPr>
              <w:pStyle w:val="iNormal"/>
              <w:jc w:val="center"/>
            </w:pPr>
            <w:r w:rsidRPr="00582270">
              <w:t>$</w:t>
            </w:r>
          </w:p>
        </w:tc>
        <w:tc>
          <w:tcPr>
            <w:tcW w:w="6904" w:type="dxa"/>
            <w:shd w:val="clear" w:color="auto" w:fill="auto"/>
          </w:tcPr>
          <w:p w14:paraId="1A0F5B94" w14:textId="77777777" w:rsidR="00A70992" w:rsidRPr="00582270" w:rsidRDefault="00A70992" w:rsidP="00A70992">
            <w:pPr>
              <w:pStyle w:val="iNormal"/>
            </w:pPr>
            <w:r w:rsidRPr="00582270">
              <w:t xml:space="preserve">The character $ will match the end of the string. </w:t>
            </w:r>
          </w:p>
          <w:p w14:paraId="5A38EAEC" w14:textId="77777777" w:rsidR="00A70992" w:rsidRPr="00582270" w:rsidRDefault="00A70992" w:rsidP="00A70992">
            <w:pPr>
              <w:pStyle w:val="iNormal"/>
            </w:pPr>
            <w:r w:rsidRPr="00582270">
              <w:rPr>
                <w:b/>
              </w:rPr>
              <w:t>Example:</w:t>
            </w:r>
            <w:r w:rsidRPr="00582270">
              <w:rPr>
                <w:rStyle w:val="iCodeChar"/>
              </w:rPr>
              <w:t xml:space="preserve"> le$</w:t>
            </w:r>
            <w:r w:rsidRPr="00582270">
              <w:t xml:space="preserve"> will match </w:t>
            </w:r>
            <w:r w:rsidRPr="00582270">
              <w:rPr>
                <w:rStyle w:val="iCodeChar"/>
              </w:rPr>
              <w:t>example</w:t>
            </w:r>
            <w:r w:rsidRPr="00582270">
              <w:t xml:space="preserve">, but </w:t>
            </w:r>
            <w:r w:rsidRPr="00582270">
              <w:rPr>
                <w:rStyle w:val="iCodeChar"/>
              </w:rPr>
              <w:t>pl$</w:t>
            </w:r>
            <w:r w:rsidRPr="00582270">
              <w:t xml:space="preserve"> will not.</w:t>
            </w:r>
          </w:p>
        </w:tc>
      </w:tr>
      <w:tr w:rsidR="00A70992" w:rsidRPr="00582270" w14:paraId="54099355" w14:textId="77777777" w:rsidTr="00582270">
        <w:trPr>
          <w:cantSplit/>
        </w:trPr>
        <w:tc>
          <w:tcPr>
            <w:tcW w:w="0" w:type="auto"/>
            <w:shd w:val="clear" w:color="auto" w:fill="auto"/>
          </w:tcPr>
          <w:p w14:paraId="14A19552" w14:textId="77777777" w:rsidR="00A70992" w:rsidRPr="00582270" w:rsidRDefault="00A70992" w:rsidP="00582270">
            <w:pPr>
              <w:pStyle w:val="iNormal"/>
              <w:jc w:val="left"/>
            </w:pPr>
            <w:r w:rsidRPr="00582270">
              <w:t>Any character</w:t>
            </w:r>
          </w:p>
        </w:tc>
        <w:tc>
          <w:tcPr>
            <w:tcW w:w="678" w:type="dxa"/>
            <w:shd w:val="clear" w:color="auto" w:fill="auto"/>
          </w:tcPr>
          <w:p w14:paraId="15EA1E6B" w14:textId="77777777" w:rsidR="00A70992" w:rsidRPr="00582270" w:rsidRDefault="00A70992" w:rsidP="00582270">
            <w:pPr>
              <w:pStyle w:val="iNormal"/>
              <w:jc w:val="center"/>
            </w:pPr>
            <w:r w:rsidRPr="00582270">
              <w:t>.</w:t>
            </w:r>
          </w:p>
        </w:tc>
        <w:tc>
          <w:tcPr>
            <w:tcW w:w="6904" w:type="dxa"/>
            <w:shd w:val="clear" w:color="auto" w:fill="auto"/>
          </w:tcPr>
          <w:p w14:paraId="519DA81E" w14:textId="77777777" w:rsidR="00A70992" w:rsidRPr="00582270" w:rsidRDefault="00A70992" w:rsidP="00A70992">
            <w:pPr>
              <w:pStyle w:val="iNormal"/>
            </w:pPr>
            <w:r w:rsidRPr="00582270">
              <w:t xml:space="preserve">The period character will match any character. </w:t>
            </w:r>
          </w:p>
          <w:p w14:paraId="2847580C" w14:textId="77777777" w:rsidR="00A70992" w:rsidRPr="00582270" w:rsidRDefault="00A70992" w:rsidP="00A70992">
            <w:pPr>
              <w:pStyle w:val="iNormal"/>
            </w:pPr>
            <w:r w:rsidRPr="00582270">
              <w:rPr>
                <w:b/>
              </w:rPr>
              <w:t>Example:</w:t>
            </w:r>
            <w:r w:rsidRPr="00582270">
              <w:rPr>
                <w:rStyle w:val="iCodeChar"/>
              </w:rPr>
              <w:t xml:space="preserve"> a.c</w:t>
            </w:r>
            <w:r w:rsidRPr="00582270">
              <w:t xml:space="preserve"> will match </w:t>
            </w:r>
            <w:r w:rsidRPr="00582270">
              <w:rPr>
                <w:rStyle w:val="iCodeChar"/>
              </w:rPr>
              <w:t>abc</w:t>
            </w:r>
            <w:r w:rsidRPr="00582270">
              <w:t xml:space="preserve">, </w:t>
            </w:r>
            <w:r w:rsidRPr="00582270">
              <w:rPr>
                <w:rStyle w:val="iCodeChar"/>
              </w:rPr>
              <w:t>aac</w:t>
            </w:r>
            <w:r w:rsidRPr="00582270">
              <w:t xml:space="preserve">, </w:t>
            </w:r>
            <w:r w:rsidRPr="00582270">
              <w:rPr>
                <w:rStyle w:val="iCodeChar"/>
              </w:rPr>
              <w:t>adc</w:t>
            </w:r>
            <w:r w:rsidRPr="00582270">
              <w:t xml:space="preserve">, </w:t>
            </w:r>
            <w:r w:rsidRPr="00582270">
              <w:rPr>
                <w:rStyle w:val="iCodeChar"/>
              </w:rPr>
              <w:t>a7c</w:t>
            </w:r>
            <w:r w:rsidRPr="00582270">
              <w:t xml:space="preserve"> and </w:t>
            </w:r>
            <w:r w:rsidRPr="00582270">
              <w:rPr>
                <w:rStyle w:val="iCodeChar"/>
              </w:rPr>
              <w:t>a-c</w:t>
            </w:r>
            <w:r w:rsidRPr="00582270">
              <w:t xml:space="preserve"> but it will not match </w:t>
            </w:r>
            <w:r w:rsidRPr="00582270">
              <w:rPr>
                <w:rStyle w:val="iCodeChar"/>
              </w:rPr>
              <w:t>ac</w:t>
            </w:r>
            <w:r w:rsidRPr="00582270">
              <w:t xml:space="preserve"> or </w:t>
            </w:r>
            <w:r w:rsidRPr="00582270">
              <w:rPr>
                <w:rStyle w:val="iCodeChar"/>
              </w:rPr>
              <w:t>abbc</w:t>
            </w:r>
            <w:r w:rsidRPr="00582270">
              <w:t>.</w:t>
            </w:r>
          </w:p>
        </w:tc>
      </w:tr>
      <w:tr w:rsidR="00A70992" w:rsidRPr="00582270" w14:paraId="3231D8A8" w14:textId="77777777" w:rsidTr="00582270">
        <w:trPr>
          <w:cantSplit/>
        </w:trPr>
        <w:tc>
          <w:tcPr>
            <w:tcW w:w="0" w:type="auto"/>
            <w:shd w:val="clear" w:color="auto" w:fill="auto"/>
          </w:tcPr>
          <w:p w14:paraId="0E660EF4" w14:textId="77777777" w:rsidR="00A70992" w:rsidRPr="00582270" w:rsidRDefault="00A70992" w:rsidP="00582270">
            <w:pPr>
              <w:pStyle w:val="iNormal"/>
              <w:jc w:val="left"/>
            </w:pPr>
            <w:r w:rsidRPr="00582270">
              <w:t>Repeated character</w:t>
            </w:r>
          </w:p>
        </w:tc>
        <w:tc>
          <w:tcPr>
            <w:tcW w:w="678" w:type="dxa"/>
            <w:shd w:val="clear" w:color="auto" w:fill="auto"/>
          </w:tcPr>
          <w:p w14:paraId="7C586FC4" w14:textId="77777777" w:rsidR="00A70992" w:rsidRPr="00582270" w:rsidRDefault="00A70992" w:rsidP="00582270">
            <w:pPr>
              <w:pStyle w:val="iNormal"/>
              <w:jc w:val="center"/>
            </w:pPr>
            <w:r w:rsidRPr="00582270">
              <w:t>*</w:t>
            </w:r>
          </w:p>
        </w:tc>
        <w:tc>
          <w:tcPr>
            <w:tcW w:w="6904" w:type="dxa"/>
            <w:shd w:val="clear" w:color="auto" w:fill="auto"/>
          </w:tcPr>
          <w:p w14:paraId="67C4BD31" w14:textId="77777777" w:rsidR="00A70992" w:rsidRPr="00582270" w:rsidRDefault="00A70992" w:rsidP="00A70992">
            <w:pPr>
              <w:pStyle w:val="iNormal"/>
            </w:pPr>
            <w:r w:rsidRPr="00582270">
              <w:t xml:space="preserve">Asterisk causes matching to zero or more repetitions of the preceding character. </w:t>
            </w:r>
          </w:p>
          <w:p w14:paraId="019AFEE9" w14:textId="77777777"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ac</w:t>
            </w:r>
            <w:r w:rsidRPr="00582270">
              <w:t xml:space="preserve">, </w:t>
            </w:r>
            <w:r w:rsidRPr="00582270">
              <w:rPr>
                <w:rStyle w:val="iCodeChar"/>
              </w:rPr>
              <w:t>abc</w:t>
            </w:r>
            <w:r w:rsidRPr="00582270">
              <w:t xml:space="preserve">, </w:t>
            </w:r>
            <w:r w:rsidRPr="00582270">
              <w:rPr>
                <w:rStyle w:val="iCodeChar"/>
              </w:rPr>
              <w:t>abbc</w:t>
            </w:r>
            <w:r w:rsidRPr="00582270">
              <w:t xml:space="preserve"> or </w:t>
            </w:r>
            <w:r w:rsidRPr="00582270">
              <w:rPr>
                <w:rStyle w:val="iCodeChar"/>
              </w:rPr>
              <w:t>abbbc</w:t>
            </w:r>
            <w:r w:rsidRPr="00582270">
              <w:t xml:space="preserve">, but will not match </w:t>
            </w:r>
            <w:r w:rsidRPr="00582270">
              <w:rPr>
                <w:rStyle w:val="iCodeChar"/>
              </w:rPr>
              <w:t>a7c</w:t>
            </w:r>
            <w:r w:rsidRPr="00582270">
              <w:t xml:space="preserve"> or </w:t>
            </w:r>
            <w:r w:rsidRPr="00582270">
              <w:rPr>
                <w:rStyle w:val="iCodeChar"/>
              </w:rPr>
              <w:t>ahc</w:t>
            </w:r>
            <w:r w:rsidRPr="00582270">
              <w:t xml:space="preserve">. It will match </w:t>
            </w:r>
            <w:r w:rsidRPr="00582270">
              <w:rPr>
                <w:rStyle w:val="iCodeChar"/>
              </w:rPr>
              <w:t>aac</w:t>
            </w:r>
            <w:r w:rsidRPr="00582270">
              <w:t xml:space="preserve"> at the second character and </w:t>
            </w:r>
            <w:r w:rsidRPr="00582270">
              <w:rPr>
                <w:rStyle w:val="iCodeChar"/>
              </w:rPr>
              <w:t>acc</w:t>
            </w:r>
            <w:r w:rsidRPr="00582270">
              <w:t xml:space="preserve"> at the first character, because there are zero characters between the </w:t>
            </w:r>
            <w:r w:rsidRPr="00582270">
              <w:rPr>
                <w:rStyle w:val="iCodeChar"/>
              </w:rPr>
              <w:t>a</w:t>
            </w:r>
            <w:r w:rsidRPr="00582270">
              <w:t xml:space="preserve"> and </w:t>
            </w:r>
            <w:r w:rsidRPr="00582270">
              <w:rPr>
                <w:rStyle w:val="iCodeChar"/>
              </w:rPr>
              <w:t xml:space="preserve">c </w:t>
            </w:r>
            <w:r w:rsidRPr="00582270">
              <w:t>in those strings.</w:t>
            </w:r>
          </w:p>
        </w:tc>
      </w:tr>
      <w:tr w:rsidR="00A70992" w:rsidRPr="00582270" w14:paraId="232B8EF1" w14:textId="77777777" w:rsidTr="00582270">
        <w:trPr>
          <w:cantSplit/>
        </w:trPr>
        <w:tc>
          <w:tcPr>
            <w:tcW w:w="0" w:type="auto"/>
            <w:shd w:val="clear" w:color="auto" w:fill="auto"/>
          </w:tcPr>
          <w:p w14:paraId="3D517EB9" w14:textId="77777777" w:rsidR="00A70992" w:rsidRPr="00582270" w:rsidRDefault="00A70992" w:rsidP="00582270">
            <w:pPr>
              <w:pStyle w:val="iNormal"/>
              <w:jc w:val="left"/>
            </w:pPr>
            <w:r w:rsidRPr="00582270">
              <w:t>Repeated characters</w:t>
            </w:r>
          </w:p>
        </w:tc>
        <w:tc>
          <w:tcPr>
            <w:tcW w:w="678" w:type="dxa"/>
            <w:shd w:val="clear" w:color="auto" w:fill="auto"/>
          </w:tcPr>
          <w:p w14:paraId="7A774E71" w14:textId="77777777" w:rsidR="00A70992" w:rsidRPr="00582270" w:rsidRDefault="00A70992" w:rsidP="00582270">
            <w:pPr>
              <w:pStyle w:val="iNormal"/>
              <w:jc w:val="center"/>
            </w:pPr>
            <w:r w:rsidRPr="00582270">
              <w:t>+</w:t>
            </w:r>
          </w:p>
        </w:tc>
        <w:tc>
          <w:tcPr>
            <w:tcW w:w="6904" w:type="dxa"/>
            <w:shd w:val="clear" w:color="auto" w:fill="auto"/>
          </w:tcPr>
          <w:p w14:paraId="4E09354B" w14:textId="77777777" w:rsidR="00A70992" w:rsidRPr="00582270" w:rsidRDefault="00A70992" w:rsidP="00A70992">
            <w:pPr>
              <w:pStyle w:val="iNormal"/>
            </w:pPr>
            <w:r w:rsidRPr="00582270">
              <w:t xml:space="preserve">The plus sign causes matching to one or more repetitions of the previous character. </w:t>
            </w:r>
          </w:p>
          <w:p w14:paraId="524E5BFB" w14:textId="77777777"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abc</w:t>
            </w:r>
            <w:r w:rsidRPr="00582270">
              <w:t xml:space="preserve">, </w:t>
            </w:r>
            <w:r w:rsidRPr="00582270">
              <w:rPr>
                <w:rStyle w:val="iCodeChar"/>
              </w:rPr>
              <w:t>abbc</w:t>
            </w:r>
            <w:r w:rsidRPr="00582270">
              <w:rPr>
                <w:rStyle w:val="iEmphasis"/>
              </w:rPr>
              <w:t xml:space="preserve"> </w:t>
            </w:r>
            <w:r w:rsidRPr="00582270">
              <w:t xml:space="preserve">or </w:t>
            </w:r>
            <w:r w:rsidRPr="00582270">
              <w:rPr>
                <w:rStyle w:val="iCodeChar"/>
              </w:rPr>
              <w:t>abbbc</w:t>
            </w:r>
            <w:r w:rsidRPr="00582270">
              <w:t xml:space="preserve"> but will not match </w:t>
            </w:r>
            <w:r w:rsidRPr="00582270">
              <w:rPr>
                <w:rStyle w:val="iCodeChar"/>
              </w:rPr>
              <w:t>ac</w:t>
            </w:r>
            <w:r w:rsidRPr="00582270">
              <w:t>.</w:t>
            </w:r>
          </w:p>
        </w:tc>
      </w:tr>
      <w:tr w:rsidR="00A70992" w:rsidRPr="00582270" w14:paraId="28B36A4C" w14:textId="77777777" w:rsidTr="00582270">
        <w:trPr>
          <w:cantSplit/>
        </w:trPr>
        <w:tc>
          <w:tcPr>
            <w:tcW w:w="0" w:type="auto"/>
            <w:shd w:val="clear" w:color="auto" w:fill="auto"/>
          </w:tcPr>
          <w:p w14:paraId="59177676" w14:textId="77777777" w:rsidR="00A70992" w:rsidRPr="00582270" w:rsidRDefault="00A70992" w:rsidP="00582270">
            <w:pPr>
              <w:pStyle w:val="iNormal"/>
              <w:jc w:val="left"/>
            </w:pPr>
            <w:r w:rsidRPr="00582270">
              <w:t>Alternate characters</w:t>
            </w:r>
          </w:p>
        </w:tc>
        <w:tc>
          <w:tcPr>
            <w:tcW w:w="678" w:type="dxa"/>
            <w:shd w:val="clear" w:color="auto" w:fill="auto"/>
          </w:tcPr>
          <w:p w14:paraId="74286E92" w14:textId="77777777" w:rsidR="00A70992" w:rsidRPr="00582270" w:rsidRDefault="00A70992" w:rsidP="00582270">
            <w:pPr>
              <w:pStyle w:val="iNormal"/>
              <w:jc w:val="center"/>
            </w:pPr>
            <w:r w:rsidRPr="00582270">
              <w:t>[ ]</w:t>
            </w:r>
          </w:p>
        </w:tc>
        <w:tc>
          <w:tcPr>
            <w:tcW w:w="6904" w:type="dxa"/>
            <w:shd w:val="clear" w:color="auto" w:fill="auto"/>
          </w:tcPr>
          <w:p w14:paraId="4E26D1D9" w14:textId="77777777" w:rsidR="00A70992" w:rsidRPr="00582270" w:rsidRDefault="00A70992" w:rsidP="00A70992">
            <w:pPr>
              <w:pStyle w:val="iNormal"/>
            </w:pPr>
            <w:r w:rsidRPr="00582270">
              <w:t xml:space="preserve">Strings enclosed within square brackets will match any one of the characters within the brackets. </w:t>
            </w:r>
          </w:p>
          <w:p w14:paraId="424D4095" w14:textId="77777777" w:rsidR="00A70992" w:rsidRPr="00582270" w:rsidRDefault="00A70992" w:rsidP="00A70992">
            <w:pPr>
              <w:pStyle w:val="iNormal"/>
            </w:pPr>
            <w:r w:rsidRPr="00582270">
              <w:rPr>
                <w:b/>
              </w:rPr>
              <w:t>Example:</w:t>
            </w:r>
            <w:r w:rsidRPr="00582270">
              <w:rPr>
                <w:rStyle w:val="iCodeChar"/>
              </w:rPr>
              <w:t xml:space="preserve"> a[123]b</w:t>
            </w:r>
            <w:r w:rsidRPr="00582270">
              <w:t xml:space="preserve"> will match </w:t>
            </w:r>
            <w:r w:rsidRPr="00582270">
              <w:rPr>
                <w:rStyle w:val="iCodeChar"/>
              </w:rPr>
              <w:t>a1b</w:t>
            </w:r>
            <w:r w:rsidRPr="00582270">
              <w:t xml:space="preserve">, </w:t>
            </w:r>
            <w:r w:rsidRPr="00582270">
              <w:rPr>
                <w:rStyle w:val="iCodeChar"/>
              </w:rPr>
              <w:t>a2b</w:t>
            </w:r>
            <w:r w:rsidRPr="00582270">
              <w:t xml:space="preserve"> or </w:t>
            </w:r>
            <w:r w:rsidRPr="00582270">
              <w:rPr>
                <w:rStyle w:val="iCodeChar"/>
              </w:rPr>
              <w:t>a3b</w:t>
            </w:r>
            <w:r w:rsidRPr="00582270">
              <w:t xml:space="preserve"> only. It will not match </w:t>
            </w:r>
            <w:r w:rsidRPr="00582270">
              <w:rPr>
                <w:rStyle w:val="iCodeChar"/>
              </w:rPr>
              <w:t>ab</w:t>
            </w:r>
            <w:r w:rsidRPr="00582270">
              <w:t xml:space="preserve"> or any other substring.</w:t>
            </w:r>
          </w:p>
        </w:tc>
      </w:tr>
      <w:tr w:rsidR="00A70992" w:rsidRPr="00582270" w14:paraId="4224754D" w14:textId="77777777" w:rsidTr="00582270">
        <w:trPr>
          <w:cantSplit/>
        </w:trPr>
        <w:tc>
          <w:tcPr>
            <w:tcW w:w="0" w:type="auto"/>
            <w:shd w:val="clear" w:color="auto" w:fill="auto"/>
          </w:tcPr>
          <w:p w14:paraId="0601BB1B" w14:textId="77777777" w:rsidR="00A70992" w:rsidRPr="00582270" w:rsidRDefault="00A70992" w:rsidP="00582270">
            <w:pPr>
              <w:pStyle w:val="iNormal"/>
              <w:jc w:val="left"/>
            </w:pPr>
            <w:r w:rsidRPr="00582270">
              <w:t>Character ranges</w:t>
            </w:r>
          </w:p>
        </w:tc>
        <w:tc>
          <w:tcPr>
            <w:tcW w:w="678" w:type="dxa"/>
            <w:shd w:val="clear" w:color="auto" w:fill="auto"/>
          </w:tcPr>
          <w:p w14:paraId="0B73B7F4" w14:textId="77777777" w:rsidR="00A70992" w:rsidRPr="00582270" w:rsidRDefault="00A70992" w:rsidP="00582270">
            <w:pPr>
              <w:pStyle w:val="iNormal"/>
              <w:jc w:val="center"/>
            </w:pPr>
            <w:r w:rsidRPr="00582270">
              <w:t>[-]</w:t>
            </w:r>
          </w:p>
        </w:tc>
        <w:tc>
          <w:tcPr>
            <w:tcW w:w="6904" w:type="dxa"/>
            <w:shd w:val="clear" w:color="auto" w:fill="auto"/>
          </w:tcPr>
          <w:p w14:paraId="7164C781" w14:textId="77777777" w:rsidR="00A70992" w:rsidRPr="00582270" w:rsidRDefault="00A70992" w:rsidP="00A70992">
            <w:pPr>
              <w:pStyle w:val="iNormal"/>
            </w:pPr>
            <w:r w:rsidRPr="00582270">
              <w:t xml:space="preserve">Use </w:t>
            </w:r>
            <w:r w:rsidRPr="00582270">
              <w:rPr>
                <w:rStyle w:val="iCodeChar"/>
              </w:rPr>
              <w:t>–</w:t>
            </w:r>
            <w:r w:rsidRPr="00582270">
              <w:t xml:space="preserve"> between </w:t>
            </w:r>
            <w:r w:rsidRPr="00582270">
              <w:rPr>
                <w:rStyle w:val="iCodeChar"/>
              </w:rPr>
              <w:t>[]</w:t>
            </w:r>
            <w:r w:rsidRPr="00582270">
              <w:t xml:space="preserve"> to match one of range of characters. </w:t>
            </w:r>
          </w:p>
          <w:p w14:paraId="4246A516" w14:textId="77777777" w:rsidR="00A70992" w:rsidRPr="00582270" w:rsidRDefault="00A70992" w:rsidP="00A70992">
            <w:pPr>
              <w:pStyle w:val="iNormal"/>
            </w:pPr>
            <w:r w:rsidRPr="00582270">
              <w:rPr>
                <w:b/>
              </w:rPr>
              <w:t>Examples:</w:t>
            </w:r>
            <w:r w:rsidRPr="00582270">
              <w:rPr>
                <w:rStyle w:val="iCodeChar"/>
              </w:rPr>
              <w:t xml:space="preserve"> [0-9]</w:t>
            </w:r>
            <w:r w:rsidRPr="00582270">
              <w:t xml:space="preserve"> matches any digit.</w:t>
            </w:r>
          </w:p>
          <w:p w14:paraId="2B381556" w14:textId="77777777" w:rsidR="00A70992" w:rsidRPr="00582270" w:rsidRDefault="00A70992" w:rsidP="00A70992">
            <w:pPr>
              <w:pStyle w:val="iNormal"/>
            </w:pPr>
            <w:r w:rsidRPr="00582270">
              <w:rPr>
                <w:rStyle w:val="iCodeChar"/>
              </w:rPr>
              <w:t>[a-z]</w:t>
            </w:r>
            <w:r w:rsidRPr="00582270">
              <w:t xml:space="preserve"> matches any letter.</w:t>
            </w:r>
          </w:p>
          <w:p w14:paraId="21973DA4" w14:textId="77777777" w:rsidR="00A70992" w:rsidRPr="00582270" w:rsidRDefault="00A70992" w:rsidP="00A70992">
            <w:pPr>
              <w:pStyle w:val="iNormal"/>
            </w:pPr>
            <w:r w:rsidRPr="00582270">
              <w:rPr>
                <w:rStyle w:val="iCodeChar"/>
              </w:rPr>
              <w:t>[a-z0-9]</w:t>
            </w:r>
            <w:r w:rsidRPr="00582270">
              <w:t xml:space="preserve"> matches any digit or letter.</w:t>
            </w:r>
          </w:p>
        </w:tc>
      </w:tr>
      <w:tr w:rsidR="00A70992" w:rsidRPr="00582270" w14:paraId="4FCFFEA9" w14:textId="77777777" w:rsidTr="00582270">
        <w:trPr>
          <w:cantSplit/>
        </w:trPr>
        <w:tc>
          <w:tcPr>
            <w:tcW w:w="0" w:type="auto"/>
            <w:shd w:val="clear" w:color="auto" w:fill="auto"/>
          </w:tcPr>
          <w:p w14:paraId="0BB4D1B5" w14:textId="77777777" w:rsidR="00A70992" w:rsidRPr="00582270" w:rsidRDefault="00A70992" w:rsidP="00582270">
            <w:pPr>
              <w:pStyle w:val="iNormal"/>
              <w:jc w:val="left"/>
            </w:pPr>
            <w:r w:rsidRPr="00582270">
              <w:t>Escape character</w:t>
            </w:r>
          </w:p>
        </w:tc>
        <w:tc>
          <w:tcPr>
            <w:tcW w:w="678" w:type="dxa"/>
            <w:shd w:val="clear" w:color="auto" w:fill="auto"/>
          </w:tcPr>
          <w:p w14:paraId="32DDD237" w14:textId="77777777" w:rsidR="00A70992" w:rsidRPr="00582270" w:rsidRDefault="00A70992" w:rsidP="00582270">
            <w:pPr>
              <w:pStyle w:val="iNormal"/>
              <w:jc w:val="center"/>
            </w:pPr>
            <w:r w:rsidRPr="00582270">
              <w:t>\</w:t>
            </w:r>
          </w:p>
        </w:tc>
        <w:tc>
          <w:tcPr>
            <w:tcW w:w="6904" w:type="dxa"/>
            <w:shd w:val="clear" w:color="auto" w:fill="auto"/>
          </w:tcPr>
          <w:p w14:paraId="02D64A12" w14:textId="77777777" w:rsidR="00A70992" w:rsidRPr="00582270" w:rsidRDefault="00A70992" w:rsidP="003A61D6">
            <w:pPr>
              <w:pStyle w:val="iNormal"/>
            </w:pPr>
            <w:r w:rsidRPr="00582270">
              <w:t>In order to match a special character, precede it with the backslash character.</w:t>
            </w:r>
          </w:p>
          <w:p w14:paraId="71E44FF4" w14:textId="77777777" w:rsidR="00A70992" w:rsidRPr="00582270" w:rsidRDefault="00A70992" w:rsidP="003A61D6">
            <w:pPr>
              <w:pStyle w:val="iNormal"/>
            </w:pPr>
            <w:r w:rsidRPr="00582270">
              <w:t xml:space="preserve">Special characters are </w:t>
            </w:r>
            <w:r w:rsidRPr="00582270">
              <w:rPr>
                <w:rStyle w:val="iCodeChar"/>
              </w:rPr>
              <w:t>[\^$.|?*+(){}</w:t>
            </w:r>
          </w:p>
          <w:p w14:paraId="5EDC456B" w14:textId="77777777" w:rsidR="00A70992" w:rsidRPr="00582270" w:rsidRDefault="00A70992" w:rsidP="00A70992">
            <w:pPr>
              <w:pStyle w:val="iNormal"/>
            </w:pPr>
            <w:r w:rsidRPr="00582270">
              <w:t xml:space="preserve">Putting </w:t>
            </w:r>
            <w:r w:rsidRPr="00582270">
              <w:rPr>
                <w:rStyle w:val="iCodeChar"/>
              </w:rPr>
              <w:t>\</w:t>
            </w:r>
            <w:r w:rsidRPr="00582270">
              <w:t xml:space="preserve"> before other characters often has a special meaning, so should be avoided. </w:t>
            </w:r>
          </w:p>
          <w:p w14:paraId="435FFB81" w14:textId="77777777" w:rsidR="00A70992" w:rsidRPr="00582270" w:rsidRDefault="00A70992" w:rsidP="00A70992">
            <w:pPr>
              <w:pStyle w:val="iNormal"/>
            </w:pPr>
            <w:r w:rsidRPr="00582270">
              <w:rPr>
                <w:b/>
              </w:rPr>
              <w:t>Examples:</w:t>
            </w:r>
            <w:r w:rsidRPr="00582270">
              <w:rPr>
                <w:rStyle w:val="iCodeChar"/>
              </w:rPr>
              <w:t xml:space="preserve"> \\</w:t>
            </w:r>
            <w:r w:rsidRPr="00582270">
              <w:t xml:space="preserve"> will match </w:t>
            </w:r>
            <w:r w:rsidRPr="00582270">
              <w:rPr>
                <w:rStyle w:val="iCodeChar"/>
              </w:rPr>
              <w:t>\</w:t>
            </w:r>
          </w:p>
          <w:p w14:paraId="54405157" w14:textId="77777777"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14:paraId="427D4967" w14:textId="77777777"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14:paraId="5B75C33E" w14:textId="77777777"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tc>
      </w:tr>
      <w:tr w:rsidR="00A70992" w:rsidRPr="00582270" w14:paraId="23FE6175" w14:textId="77777777" w:rsidTr="00582270">
        <w:trPr>
          <w:cantSplit/>
        </w:trPr>
        <w:tc>
          <w:tcPr>
            <w:tcW w:w="0" w:type="auto"/>
            <w:shd w:val="clear" w:color="auto" w:fill="auto"/>
          </w:tcPr>
          <w:p w14:paraId="79696AC3" w14:textId="77777777" w:rsidR="00A70992" w:rsidRPr="00582270" w:rsidRDefault="00A70992" w:rsidP="00582270">
            <w:pPr>
              <w:pStyle w:val="iNormal"/>
              <w:jc w:val="left"/>
            </w:pPr>
            <w:r w:rsidRPr="00582270">
              <w:t>Combinations</w:t>
            </w:r>
          </w:p>
        </w:tc>
        <w:tc>
          <w:tcPr>
            <w:tcW w:w="678" w:type="dxa"/>
            <w:shd w:val="clear" w:color="auto" w:fill="auto"/>
          </w:tcPr>
          <w:p w14:paraId="5C31C515" w14:textId="77777777" w:rsidR="00A70992" w:rsidRPr="00582270" w:rsidRDefault="00A70992" w:rsidP="00582270">
            <w:pPr>
              <w:pStyle w:val="iNormal"/>
              <w:jc w:val="center"/>
            </w:pPr>
          </w:p>
        </w:tc>
        <w:tc>
          <w:tcPr>
            <w:tcW w:w="6904" w:type="dxa"/>
            <w:shd w:val="clear" w:color="auto" w:fill="auto"/>
          </w:tcPr>
          <w:p w14:paraId="7C629569" w14:textId="77777777" w:rsidR="00A70992" w:rsidRPr="00582270" w:rsidRDefault="00A70992" w:rsidP="00A70992">
            <w:pPr>
              <w:pStyle w:val="iNormal"/>
            </w:pPr>
            <w:r w:rsidRPr="00582270">
              <w:t xml:space="preserve">Any of the above search methods can be combined. </w:t>
            </w:r>
          </w:p>
          <w:p w14:paraId="6D0AD4BA" w14:textId="77777777" w:rsidR="00A70992" w:rsidRPr="00582270" w:rsidRDefault="00A70992" w:rsidP="00A70992">
            <w:pPr>
              <w:pStyle w:val="iNormal"/>
            </w:pPr>
            <w:r w:rsidRPr="00582270">
              <w:rPr>
                <w:b/>
              </w:rPr>
              <w:t>Examples:</w:t>
            </w:r>
            <w:r w:rsidRPr="00582270">
              <w:rPr>
                <w:rStyle w:val="iCodeChar"/>
              </w:rPr>
              <w:t xml:space="preserve"> ^.c</w:t>
            </w:r>
            <w:r w:rsidRPr="00582270">
              <w:t xml:space="preserve"> will match any string with </w:t>
            </w:r>
            <w:r w:rsidRPr="00582270">
              <w:rPr>
                <w:rStyle w:val="iCodeChar"/>
              </w:rPr>
              <w:t>c</w:t>
            </w:r>
            <w:r w:rsidRPr="00582270">
              <w:t xml:space="preserve"> as its second character.</w:t>
            </w:r>
          </w:p>
          <w:p w14:paraId="538FDFE0" w14:textId="77777777" w:rsidR="00A70992" w:rsidRPr="00582270" w:rsidRDefault="00A70992" w:rsidP="00A70992">
            <w:pPr>
              <w:pStyle w:val="iNormal"/>
            </w:pPr>
            <w:r w:rsidRPr="00582270">
              <w:rPr>
                <w:rStyle w:val="iCodeChar"/>
              </w:rPr>
              <w:t>^abc$</w:t>
            </w:r>
            <w:r w:rsidRPr="00582270">
              <w:t xml:space="preserve"> will match the string </w:t>
            </w:r>
            <w:r w:rsidRPr="00582270">
              <w:rPr>
                <w:rStyle w:val="iCodeChar"/>
              </w:rPr>
              <w:t>abc</w:t>
            </w:r>
            <w:r w:rsidRPr="00582270">
              <w:t xml:space="preserve"> only. </w:t>
            </w:r>
            <w:r w:rsidRPr="00582270">
              <w:rPr>
                <w:rStyle w:val="iCodeChar"/>
              </w:rPr>
              <w:t>abcd</w:t>
            </w:r>
            <w:r w:rsidRPr="00582270">
              <w:t xml:space="preserve"> or </w:t>
            </w:r>
            <w:r w:rsidRPr="00582270">
              <w:rPr>
                <w:rStyle w:val="iCodeChar"/>
              </w:rPr>
              <w:t>aabc</w:t>
            </w:r>
            <w:r w:rsidRPr="00582270">
              <w:t xml:space="preserve"> will not be matched.</w:t>
            </w:r>
          </w:p>
          <w:p w14:paraId="518C7B67" w14:textId="77777777" w:rsidR="00A70992" w:rsidRPr="00582270" w:rsidRDefault="00A70992" w:rsidP="00A70992">
            <w:pPr>
              <w:pStyle w:val="iNormal"/>
            </w:pPr>
            <w:r w:rsidRPr="00582270">
              <w:rPr>
                <w:rStyle w:val="iCodeChar"/>
              </w:rPr>
              <w:t>1[abcd]+2</w:t>
            </w:r>
            <w:r w:rsidRPr="00582270">
              <w:t xml:space="preserve"> will match any combination of the characters </w:t>
            </w:r>
            <w:r w:rsidRPr="00582270">
              <w:rPr>
                <w:rStyle w:val="iCodeChar"/>
              </w:rPr>
              <w:t>a</w:t>
            </w:r>
            <w:r w:rsidRPr="00582270">
              <w:t xml:space="preserve">, </w:t>
            </w:r>
            <w:r w:rsidRPr="00582270">
              <w:rPr>
                <w:rStyle w:val="iCodeChar"/>
              </w:rPr>
              <w:t>b</w:t>
            </w:r>
            <w:r w:rsidRPr="00582270">
              <w:t xml:space="preserve">, </w:t>
            </w:r>
            <w:r w:rsidRPr="00582270">
              <w:rPr>
                <w:rStyle w:val="iCodeChar"/>
              </w:rPr>
              <w:t>c</w:t>
            </w:r>
            <w:r w:rsidRPr="00582270">
              <w:t xml:space="preserve"> or </w:t>
            </w:r>
            <w:r w:rsidRPr="00582270">
              <w:rPr>
                <w:rStyle w:val="iCodeChar"/>
              </w:rPr>
              <w:t>d</w:t>
            </w:r>
            <w:r w:rsidRPr="00582270">
              <w:t xml:space="preserve"> which occurs between the digits </w:t>
            </w:r>
            <w:r w:rsidRPr="00582270">
              <w:rPr>
                <w:rStyle w:val="iCodeChar"/>
              </w:rPr>
              <w:t xml:space="preserve">1 </w:t>
            </w:r>
            <w:r w:rsidRPr="00582270">
              <w:t xml:space="preserve">and </w:t>
            </w:r>
            <w:r w:rsidRPr="00582270">
              <w:rPr>
                <w:rStyle w:val="iCodeChar"/>
              </w:rPr>
              <w:t>2</w:t>
            </w:r>
            <w:r w:rsidRPr="00582270">
              <w:t>.</w:t>
            </w:r>
          </w:p>
          <w:p w14:paraId="1566EEE5" w14:textId="77777777" w:rsidR="00A70992" w:rsidRPr="00582270" w:rsidRDefault="00A70992" w:rsidP="00A70992">
            <w:pPr>
              <w:pStyle w:val="iNormal"/>
            </w:pPr>
            <w:r w:rsidRPr="00582270">
              <w:rPr>
                <w:rStyle w:val="iCodeChar"/>
              </w:rPr>
              <w:t>[\[\]]</w:t>
            </w:r>
            <w:r w:rsidRPr="00582270">
              <w:t xml:space="preserve"> will match either </w:t>
            </w:r>
            <w:r w:rsidRPr="00582270">
              <w:rPr>
                <w:rStyle w:val="iCodeChar"/>
              </w:rPr>
              <w:t xml:space="preserve">[ </w:t>
            </w:r>
            <w:r w:rsidRPr="00582270">
              <w:t xml:space="preserve">or </w:t>
            </w:r>
            <w:r w:rsidRPr="00582270">
              <w:rPr>
                <w:rStyle w:val="iCodeChar"/>
              </w:rPr>
              <w:t>]</w:t>
            </w:r>
            <w:r w:rsidRPr="00582270">
              <w:t>.</w:t>
            </w:r>
          </w:p>
          <w:p w14:paraId="28E77DD1" w14:textId="77777777" w:rsidR="00A70992" w:rsidRPr="00582270" w:rsidRDefault="00A70992" w:rsidP="00A70992">
            <w:pPr>
              <w:pStyle w:val="iNormal"/>
            </w:pPr>
            <w:r w:rsidRPr="00582270">
              <w:rPr>
                <w:rStyle w:val="iCodeChar"/>
              </w:rPr>
              <w:t>\.+</w:t>
            </w:r>
            <w:r w:rsidRPr="00582270">
              <w:t xml:space="preserve"> will match any run of periods.</w:t>
            </w:r>
          </w:p>
          <w:p w14:paraId="53D27E5C" w14:textId="77777777" w:rsidR="00A70992" w:rsidRPr="00582270" w:rsidRDefault="00A70992" w:rsidP="00A70992">
            <w:pPr>
              <w:pStyle w:val="iNormal"/>
            </w:pPr>
            <w:r w:rsidRPr="00582270">
              <w:rPr>
                <w:rStyle w:val="iCodeChar"/>
              </w:rPr>
              <w:t>[0-9]+</w:t>
            </w:r>
            <w:r w:rsidRPr="00582270">
              <w:t xml:space="preserve"> will match any integer number.</w:t>
            </w:r>
          </w:p>
          <w:p w14:paraId="4D467B8B" w14:textId="77777777" w:rsidR="00A70992" w:rsidRPr="00582270" w:rsidRDefault="00A70992" w:rsidP="00A70992">
            <w:pPr>
              <w:pStyle w:val="iNormal"/>
            </w:pPr>
            <w:r w:rsidRPr="00582270">
              <w:rPr>
                <w:rStyle w:val="iCodeChar"/>
              </w:rPr>
              <w:t>[0-9]+\.[0-9]*</w:t>
            </w:r>
            <w:r w:rsidRPr="00582270">
              <w:t xml:space="preserve"> will match any number with a decimal point.</w:t>
            </w:r>
          </w:p>
        </w:tc>
      </w:tr>
    </w:tbl>
    <w:p w14:paraId="70ED96CC" w14:textId="2DC467ED" w:rsidR="003A61D6" w:rsidRDefault="006876DE" w:rsidP="003A61D6">
      <w:pPr>
        <w:pStyle w:val="iNormal"/>
      </w:pPr>
      <w:r>
        <w:t>If an invalid regular expr</w:t>
      </w:r>
      <w:r w:rsidR="00BE06E4">
        <w:t xml:space="preserve">ession is entered, </w:t>
      </w:r>
      <w:r w:rsidR="00CF08BB">
        <w:t>DIVER</w:t>
      </w:r>
      <w:r w:rsidR="00BE06E4">
        <w:t xml:space="preserve"> will place an error message at the top of the screen, clear the search field and ignore the regular expression.</w:t>
      </w:r>
    </w:p>
    <w:p w14:paraId="65BF1362" w14:textId="77777777" w:rsidR="003E432E" w:rsidRDefault="00261558" w:rsidP="003D38B4">
      <w:pPr>
        <w:pStyle w:val="iHeading4"/>
      </w:pPr>
      <w:r>
        <w:t xml:space="preserve">Restricting by </w:t>
      </w:r>
      <w:r w:rsidR="003E432E">
        <w:t>Date</w:t>
      </w:r>
    </w:p>
    <w:p w14:paraId="6E57796E" w14:textId="77777777" w:rsidR="00BD4BAC" w:rsidRPr="005879DC" w:rsidRDefault="00BD4BAC" w:rsidP="00BD4BAC">
      <w:pPr>
        <w:pStyle w:val="iNormal"/>
      </w:pPr>
      <w:r w:rsidRPr="005879DC">
        <w:t xml:space="preserve">The </w:t>
      </w:r>
      <w:r w:rsidRPr="005879DC">
        <w:rPr>
          <w:b/>
        </w:rPr>
        <w:t>Date</w:t>
      </w:r>
      <w:r w:rsidRPr="005879DC">
        <w:t xml:space="preserve"> field allow</w:t>
      </w:r>
      <w:r w:rsidR="005F5CB7">
        <w:t>s</w:t>
      </w:r>
      <w:r w:rsidRPr="005879DC">
        <w:t xml:space="preserve"> you to search for files based on the start and end date </w:t>
      </w:r>
      <w:r w:rsidR="008952EB">
        <w:t>s</w:t>
      </w:r>
      <w:r w:rsidR="00412CEB">
        <w:t xml:space="preserve">pecified in the file’s </w:t>
      </w:r>
      <w:r w:rsidR="003829A3">
        <w:t>Metadata</w:t>
      </w:r>
      <w:r w:rsidR="00412CEB">
        <w:t>.</w:t>
      </w:r>
    </w:p>
    <w:p w14:paraId="2CDA6134" w14:textId="77777777" w:rsidR="00BD4BAC" w:rsidRPr="005879DC" w:rsidRDefault="005F0160" w:rsidP="00E110D8">
      <w:pPr>
        <w:pStyle w:val="iFigureCaption"/>
      </w:pPr>
      <w:r>
        <w:rPr>
          <w:b w:val="0"/>
          <w:noProof/>
          <w:lang w:val="en-US"/>
        </w:rPr>
        <w:drawing>
          <wp:inline distT="0" distB="0" distL="0" distR="0" wp14:anchorId="3C835D60" wp14:editId="16A1F349">
            <wp:extent cx="2436604" cy="1520225"/>
            <wp:effectExtent l="203200" t="203200" r="205105" b="207010"/>
            <wp:docPr id="3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75"/>
                    <a:srcRect l="4497" t="41219" r="67560" b="38462"/>
                    <a:stretch>
                      <a:fillRect/>
                    </a:stretch>
                  </pic:blipFill>
                  <pic:spPr bwMode="auto">
                    <a:xfrm>
                      <a:off x="0" y="0"/>
                      <a:ext cx="2436495" cy="1520190"/>
                    </a:xfrm>
                    <a:prstGeom prst="rect">
                      <a:avLst/>
                    </a:prstGeom>
                    <a:ln>
                      <a:noFill/>
                    </a:ln>
                    <a:effectLst>
                      <a:outerShdw blurRad="190500" algn="tl" rotWithShape="0">
                        <a:srgbClr val="000000">
                          <a:alpha val="70000"/>
                        </a:srgbClr>
                      </a:outerShdw>
                    </a:effectLst>
                  </pic:spPr>
                </pic:pic>
              </a:graphicData>
            </a:graphic>
          </wp:inline>
        </w:drawing>
      </w:r>
    </w:p>
    <w:p w14:paraId="50CFE5A0" w14:textId="77777777" w:rsidR="003D5F61" w:rsidRDefault="003D5F61" w:rsidP="003D5F61">
      <w:pPr>
        <w:pStyle w:val="iNormal"/>
      </w:pPr>
      <w:r>
        <w:t>Dates</w:t>
      </w:r>
      <w:r w:rsidR="00BD4BAC" w:rsidRPr="005879DC">
        <w:t xml:space="preserve"> can be entered in either the </w:t>
      </w:r>
      <w:r w:rsidR="00BD4BAC" w:rsidRPr="005879DC">
        <w:rPr>
          <w:b/>
        </w:rPr>
        <w:t>From Date</w:t>
      </w:r>
      <w:r w:rsidR="00BD4BAC" w:rsidRPr="005879DC">
        <w:t xml:space="preserve">, </w:t>
      </w:r>
      <w:r w:rsidR="00BD4BAC" w:rsidRPr="005879DC">
        <w:rPr>
          <w:b/>
        </w:rPr>
        <w:t>To Date</w:t>
      </w:r>
      <w:r w:rsidR="00BD4BAC" w:rsidRPr="005879DC">
        <w:t xml:space="preserve"> or both. If only a </w:t>
      </w:r>
      <w:r w:rsidR="00BD4BAC" w:rsidRPr="005879DC">
        <w:rPr>
          <w:b/>
        </w:rPr>
        <w:t>From Date</w:t>
      </w:r>
      <w:r w:rsidR="00BD4BAC" w:rsidRPr="005879DC">
        <w:t xml:space="preserve"> is specified, all files containing data </w:t>
      </w:r>
      <w:r>
        <w:t>on or</w:t>
      </w:r>
      <w:r w:rsidR="00BD4BAC" w:rsidRPr="005879DC">
        <w:t xml:space="preserve"> after that date will be included. If only a </w:t>
      </w:r>
      <w:r w:rsidR="00BD4BAC" w:rsidRPr="005879DC">
        <w:rPr>
          <w:b/>
        </w:rPr>
        <w:t>To Date</w:t>
      </w:r>
      <w:r w:rsidR="00BD4BAC" w:rsidRPr="005879DC">
        <w:t xml:space="preserve"> is specified, all files containing data for before</w:t>
      </w:r>
      <w:r>
        <w:t xml:space="preserve"> or on</w:t>
      </w:r>
      <w:r w:rsidR="00BD4BAC" w:rsidRPr="005879DC">
        <w:t xml:space="preserve"> that date will be included.</w:t>
      </w:r>
      <w:r w:rsidRPr="003D5F61">
        <w:t xml:space="preserve"> </w:t>
      </w:r>
      <w:r>
        <w:t xml:space="preserve">See </w:t>
      </w:r>
      <w:r w:rsidR="00C23447">
        <w:fldChar w:fldCharType="begin"/>
      </w:r>
      <w:r w:rsidR="00C23447">
        <w:instrText xml:space="preserve"> REF _Ref352677247 \r \h  \* MERGEFORMAT </w:instrText>
      </w:r>
      <w:r w:rsidR="00C23447">
        <w:fldChar w:fldCharType="separate"/>
      </w:r>
      <w:ins w:id="1029" w:author="Cathryn Chamley" w:date="2015-12-15T14:03:00Z">
        <w:r w:rsidR="005066AC" w:rsidRPr="005066AC">
          <w:rPr>
            <w:rStyle w:val="CrossReference"/>
            <w:rPrChange w:id="1030" w:author="Cathryn Chamley" w:date="2015-12-15T14:03:00Z">
              <w:rPr/>
            </w:rPrChange>
          </w:rPr>
          <w:t>4.2</w:t>
        </w:r>
      </w:ins>
      <w:del w:id="1031" w:author="Cathryn Chamley" w:date="2015-12-15T14:03:00Z">
        <w:r w:rsidR="004F6915" w:rsidRPr="004F6915" w:rsidDel="005066AC">
          <w:rPr>
            <w:rStyle w:val="CrossReference"/>
          </w:rPr>
          <w:delText>4.2</w:delText>
        </w:r>
      </w:del>
      <w:r w:rsidR="00C23447">
        <w:fldChar w:fldCharType="end"/>
      </w:r>
      <w:r w:rsidR="0002784B" w:rsidRPr="0002784B">
        <w:rPr>
          <w:rStyle w:val="CrossReference"/>
        </w:rPr>
        <w:t xml:space="preserve"> </w:t>
      </w:r>
      <w:r w:rsidR="00C23447">
        <w:fldChar w:fldCharType="begin"/>
      </w:r>
      <w:r w:rsidR="00C23447">
        <w:instrText xml:space="preserve"> REF _Ref352677249 \h  \* MERGEFORMAT </w:instrText>
      </w:r>
      <w:r w:rsidR="00C23447">
        <w:fldChar w:fldCharType="separate"/>
      </w:r>
      <w:ins w:id="1032" w:author="Cathryn Chamley" w:date="2015-12-15T14:03:00Z">
        <w:r w:rsidR="005066AC" w:rsidRPr="005066AC">
          <w:rPr>
            <w:rStyle w:val="CrossReference"/>
            <w:rPrChange w:id="1033" w:author="Cathryn Chamley" w:date="2015-12-15T14:03:00Z">
              <w:rPr/>
            </w:rPrChange>
          </w:rPr>
          <w:t>Entering Dates and Times</w:t>
        </w:r>
      </w:ins>
      <w:del w:id="1034" w:author="Cathryn Chamley" w:date="2015-12-15T14:03:00Z">
        <w:r w:rsidR="004F6915" w:rsidRPr="004F6915" w:rsidDel="005066AC">
          <w:rPr>
            <w:rStyle w:val="CrossReference"/>
          </w:rPr>
          <w:delText>Entering Dates and Times</w:delText>
        </w:r>
      </w:del>
      <w:r w:rsidR="00C23447">
        <w:fldChar w:fldCharType="end"/>
      </w:r>
      <w:r w:rsidR="0002784B">
        <w:t xml:space="preserve"> </w:t>
      </w:r>
      <w:r>
        <w:t>for instructions on entering dates.</w:t>
      </w:r>
    </w:p>
    <w:p w14:paraId="52A90DE1" w14:textId="77777777" w:rsidR="007D779A" w:rsidRPr="005879DC" w:rsidRDefault="007D779A" w:rsidP="00BD4BAC">
      <w:pPr>
        <w:pStyle w:val="iNormal"/>
      </w:pPr>
      <w:r>
        <w:t xml:space="preserve">If you restrict by date, files which have no dates in their </w:t>
      </w:r>
      <w:r w:rsidR="003829A3">
        <w:t>Metadata</w:t>
      </w:r>
      <w:r>
        <w:t xml:space="preserve"> will not be displayed.</w:t>
      </w:r>
    </w:p>
    <w:p w14:paraId="3E1344EA" w14:textId="77777777" w:rsidR="005066AC" w:rsidRPr="005066AC" w:rsidRDefault="00261558" w:rsidP="00BD4BAC">
      <w:pPr>
        <w:pStyle w:val="iNormal"/>
        <w:rPr>
          <w:rStyle w:val="CrossReference"/>
          <w:rPrChange w:id="1035" w:author="Cathryn Chamley" w:date="2015-12-15T14:03:00Z">
            <w:rPr>
              <w:rFonts w:ascii="Calibri" w:hAnsi="Calibri"/>
              <w:color w:val="auto"/>
              <w:sz w:val="24"/>
              <w:lang w:val="en-US"/>
            </w:rPr>
          </w:rPrChange>
        </w:rPr>
      </w:pPr>
      <w:r>
        <w:t xml:space="preserve">For TOA5 files, this search option checks the Start and End Dates in the Information from the File (see section </w:t>
      </w:r>
      <w:r w:rsidR="00C23447">
        <w:fldChar w:fldCharType="begin"/>
      </w:r>
      <w:r w:rsidR="00C23447">
        <w:instrText xml:space="preserve"> REF _Ref351730614 \r \h  \* MERGEFORMAT </w:instrText>
      </w:r>
      <w:r w:rsidR="00C23447">
        <w:fldChar w:fldCharType="separate"/>
      </w:r>
      <w:ins w:id="1036" w:author="Cathryn Chamley" w:date="2015-12-15T14:03:00Z">
        <w:r w:rsidR="005066AC" w:rsidRPr="005066AC">
          <w:rPr>
            <w:rStyle w:val="CrossReference"/>
            <w:rPrChange w:id="1037" w:author="Cathryn Chamley" w:date="2015-12-15T14:03:00Z">
              <w:rPr/>
            </w:rPrChange>
          </w:rPr>
          <w:t>0</w:t>
        </w:r>
      </w:ins>
      <w:del w:id="1038" w:author="Cathryn Chamley" w:date="2015-12-15T14:03:00Z">
        <w:r w:rsidR="004F6915" w:rsidRPr="004F6915" w:rsidDel="005066AC">
          <w:rPr>
            <w:rStyle w:val="CrossReference"/>
          </w:rPr>
          <w:delText>6.2.2</w:delText>
        </w:r>
      </w:del>
      <w:r w:rsidR="00C23447">
        <w:fldChar w:fldCharType="end"/>
      </w:r>
      <w:r w:rsidR="00C63337" w:rsidRPr="00C63337">
        <w:rPr>
          <w:rStyle w:val="CrossReference"/>
        </w:rPr>
        <w:t xml:space="preserve"> </w:t>
      </w:r>
      <w:r w:rsidR="00C23447">
        <w:fldChar w:fldCharType="begin"/>
      </w:r>
      <w:r w:rsidR="00C23447">
        <w:instrText xml:space="preserve"> REF _Ref377740401 \h  \* MERGEFORMAT </w:instrText>
      </w:r>
      <w:r w:rsidR="00C23447">
        <w:fldChar w:fldCharType="separate"/>
      </w:r>
    </w:p>
    <w:tbl>
      <w:tblPr>
        <w:tblW w:w="9322" w:type="dxa"/>
        <w:tblLook w:val="04A0" w:firstRow="1" w:lastRow="0" w:firstColumn="1" w:lastColumn="0" w:noHBand="0" w:noVBand="1"/>
      </w:tblPr>
      <w:tblGrid>
        <w:gridCol w:w="2093"/>
        <w:gridCol w:w="7229"/>
      </w:tblGrid>
      <w:tr w:rsidR="005066AC" w:rsidRPr="00582270" w14:paraId="00A3A8C7" w14:textId="77777777" w:rsidTr="00F537EB">
        <w:trPr>
          <w:cantSplit/>
          <w:ins w:id="1039" w:author="Cathryn Chamley" w:date="2015-12-15T14:03:00Z"/>
        </w:trPr>
        <w:tc>
          <w:tcPr>
            <w:tcW w:w="2093" w:type="dxa"/>
            <w:shd w:val="clear" w:color="auto" w:fill="auto"/>
          </w:tcPr>
          <w:p w14:paraId="635B058F" w14:textId="77777777" w:rsidR="005066AC" w:rsidRPr="00582270" w:rsidRDefault="005066AC" w:rsidP="005066AC">
            <w:pPr>
              <w:pStyle w:val="iNormal"/>
              <w:keepNext/>
              <w:keepLines/>
              <w:jc w:val="left"/>
              <w:rPr>
                <w:ins w:id="1040" w:author="Cathryn Chamley" w:date="2015-12-15T14:03:00Z"/>
              </w:rPr>
              <w:pPrChange w:id="1041" w:author="Cathryn Chamley" w:date="2015-12-15T14:03:00Z">
                <w:pPr>
                  <w:pStyle w:val="iNormal"/>
                  <w:jc w:val="left"/>
                </w:pPr>
              </w:pPrChange>
            </w:pPr>
            <w:ins w:id="1042" w:author="Cathryn Chamley" w:date="2015-12-15T14:03:00Z">
              <w:r>
                <w:t>Grant</w:t>
              </w:r>
              <w:r w:rsidRPr="005066AC">
                <w:rPr>
                  <w:rFonts w:eastAsiaTheme="minorEastAsia" w:cstheme="minorBidi"/>
                  <w:rPrChange w:id="1043" w:author="Cathryn Chamley" w:date="2015-12-15T14:03:00Z">
                    <w:rPr/>
                  </w:rPrChange>
                </w:rPr>
                <w:t xml:space="preserve"> </w:t>
              </w:r>
              <w:r>
                <w:t>Numbers</w:t>
              </w:r>
            </w:ins>
          </w:p>
        </w:tc>
        <w:tc>
          <w:tcPr>
            <w:tcW w:w="7229" w:type="dxa"/>
            <w:shd w:val="clear" w:color="auto" w:fill="auto"/>
          </w:tcPr>
          <w:p w14:paraId="35F12EF8" w14:textId="77777777" w:rsidR="005066AC" w:rsidRPr="00582270" w:rsidRDefault="005066AC" w:rsidP="005066AC">
            <w:pPr>
              <w:pStyle w:val="iNormal"/>
              <w:keepNext/>
              <w:keepLines/>
              <w:rPr>
                <w:ins w:id="1044" w:author="Cathryn Chamley" w:date="2015-12-15T14:03:00Z"/>
              </w:rPr>
              <w:pPrChange w:id="1045" w:author="Cathryn Chamley" w:date="2015-12-15T14:03:00Z">
                <w:pPr>
                  <w:pStyle w:val="iNormal"/>
                </w:pPr>
              </w:pPrChange>
            </w:pPr>
            <w:ins w:id="1046" w:author="Cathryn Chamley" w:date="2015-12-15T14:03:00Z">
              <w:r>
                <w:t xml:space="preserve">This applies only to packages. Grant numbers are free text fields that are </w:t>
              </w:r>
              <w:r w:rsidRPr="005066AC">
                <w:rPr>
                  <w:rFonts w:eastAsiaTheme="minorEastAsia" w:cstheme="minorBidi"/>
                  <w:rPrChange w:id="1047" w:author="Cathryn Chamley" w:date="2015-12-15T14:03:00Z">
                    <w:rPr/>
                  </w:rPrChange>
                </w:rPr>
                <w:t>entered</w:t>
              </w:r>
              <w:r>
                <w:t xml:space="preserve"> by the user; multiple Grant Numbers may be entered. This field is optional.</w:t>
              </w:r>
            </w:ins>
          </w:p>
        </w:tc>
      </w:tr>
      <w:tr w:rsidR="005066AC" w:rsidRPr="00582270" w14:paraId="435BE256" w14:textId="77777777" w:rsidTr="00F537EB">
        <w:trPr>
          <w:cantSplit/>
          <w:ins w:id="1048" w:author="Cathryn Chamley" w:date="2015-12-15T14:03:00Z"/>
        </w:trPr>
        <w:tc>
          <w:tcPr>
            <w:tcW w:w="2093" w:type="dxa"/>
            <w:shd w:val="clear" w:color="auto" w:fill="auto"/>
          </w:tcPr>
          <w:p w14:paraId="218E951D" w14:textId="77777777" w:rsidR="005066AC" w:rsidRPr="00582270" w:rsidRDefault="005066AC" w:rsidP="00582270">
            <w:pPr>
              <w:pStyle w:val="iNormal"/>
              <w:jc w:val="left"/>
              <w:rPr>
                <w:ins w:id="1049" w:author="Cathryn Chamley" w:date="2015-12-15T14:03:00Z"/>
              </w:rPr>
            </w:pPr>
            <w:ins w:id="1050" w:author="Cathryn Chamley" w:date="2015-12-15T14:03:00Z">
              <w:r>
                <w:t>Related Websites</w:t>
              </w:r>
            </w:ins>
          </w:p>
        </w:tc>
        <w:tc>
          <w:tcPr>
            <w:tcW w:w="7229" w:type="dxa"/>
            <w:shd w:val="clear" w:color="auto" w:fill="auto"/>
          </w:tcPr>
          <w:p w14:paraId="75FB4390" w14:textId="77777777" w:rsidR="005066AC" w:rsidRPr="00582270" w:rsidRDefault="005066AC" w:rsidP="00DB25E0">
            <w:pPr>
              <w:pStyle w:val="iNormal"/>
              <w:rPr>
                <w:ins w:id="1051" w:author="Cathryn Chamley" w:date="2015-12-15T14:03:00Z"/>
              </w:rPr>
            </w:pPr>
            <w:ins w:id="1052" w:author="Cathryn Chamley" w:date="2015-12-15T14:03:00Z">
              <w:r>
                <w:t>This applies only to packages. This is an optional field; one or more “Related Websites” may be entered when a package is created. Each “Related Website” entered will be validated to complies to the basic URL format.</w:t>
              </w:r>
            </w:ins>
          </w:p>
        </w:tc>
      </w:tr>
      <w:tr w:rsidR="005066AC" w:rsidRPr="00582270" w14:paraId="1629332E" w14:textId="77777777" w:rsidTr="00F537EB">
        <w:trPr>
          <w:cantSplit/>
          <w:ins w:id="1053" w:author="Cathryn Chamley" w:date="2015-12-15T14:03:00Z"/>
        </w:trPr>
        <w:tc>
          <w:tcPr>
            <w:tcW w:w="2093" w:type="dxa"/>
            <w:shd w:val="clear" w:color="auto" w:fill="auto"/>
          </w:tcPr>
          <w:p w14:paraId="3706D895" w14:textId="77777777" w:rsidR="005066AC" w:rsidRDefault="005066AC" w:rsidP="005066AC">
            <w:pPr>
              <w:pStyle w:val="iNormal"/>
              <w:jc w:val="left"/>
              <w:rPr>
                <w:ins w:id="1054" w:author="Cathryn Chamley" w:date="2015-12-15T14:03:00Z"/>
              </w:rPr>
              <w:pPrChange w:id="1055" w:author="Cathryn Chamley" w:date="2015-12-15T14:03:00Z">
                <w:pPr>
                  <w:pStyle w:val="iNormal"/>
                  <w:jc w:val="left"/>
                </w:pPr>
              </w:pPrChange>
            </w:pPr>
            <w:ins w:id="1056" w:author="Cathryn Chamley" w:date="2015-12-15T14:03:00Z">
              <w:r>
                <w:t>Access Rights Type</w:t>
              </w:r>
            </w:ins>
          </w:p>
        </w:tc>
        <w:tc>
          <w:tcPr>
            <w:tcW w:w="7229" w:type="dxa"/>
            <w:shd w:val="clear" w:color="auto" w:fill="auto"/>
          </w:tcPr>
          <w:p w14:paraId="1CAF8FB7" w14:textId="77777777" w:rsidR="005066AC" w:rsidRPr="00582270" w:rsidRDefault="005066AC" w:rsidP="00114445">
            <w:pPr>
              <w:pStyle w:val="iNormal"/>
              <w:rPr>
                <w:ins w:id="1057" w:author="Cathryn Chamley" w:date="2015-12-15T14:03:00Z"/>
              </w:rPr>
            </w:pPr>
            <w:ins w:id="1058" w:author="Cathryn Chamley" w:date="2015-12-15T14:03:00Z">
              <w:r>
                <w:t>This applies only to packages, and indicates how the data may be accessed. Valid types are “Open”, “Conditional” or “Restricted”. These have no affect on how the data is accessed through DIVER – that is covered by “Access Control”; this field is only reflected the RIF-CS output, where it provides the user with information about how they can gain access to the underlying data. This field is mandatory.</w:t>
              </w:r>
            </w:ins>
          </w:p>
        </w:tc>
      </w:tr>
      <w:tr w:rsidR="005066AC" w:rsidRPr="00582270" w14:paraId="01E7B994" w14:textId="77777777" w:rsidTr="00F537EB">
        <w:trPr>
          <w:cantSplit/>
          <w:ins w:id="1059" w:author="Cathryn Chamley" w:date="2015-12-15T14:03:00Z"/>
        </w:trPr>
        <w:tc>
          <w:tcPr>
            <w:tcW w:w="2093" w:type="dxa"/>
            <w:shd w:val="clear" w:color="auto" w:fill="auto"/>
          </w:tcPr>
          <w:p w14:paraId="459D1B11" w14:textId="77777777" w:rsidR="005066AC" w:rsidRDefault="005066AC" w:rsidP="005066AC">
            <w:pPr>
              <w:pStyle w:val="iNormal"/>
              <w:jc w:val="left"/>
              <w:rPr>
                <w:ins w:id="1060" w:author="Cathryn Chamley" w:date="2015-12-15T14:03:00Z"/>
              </w:rPr>
              <w:pPrChange w:id="1061" w:author="Cathryn Chamley" w:date="2015-12-15T14:03:00Z">
                <w:pPr>
                  <w:pStyle w:val="iNormal"/>
                  <w:jc w:val="left"/>
                </w:pPr>
              </w:pPrChange>
            </w:pPr>
            <w:ins w:id="1062" w:author="Cathryn Chamley" w:date="2015-12-15T14:03:00Z">
              <w:r>
                <w:t>License</w:t>
              </w:r>
            </w:ins>
          </w:p>
        </w:tc>
        <w:tc>
          <w:tcPr>
            <w:tcW w:w="7229" w:type="dxa"/>
            <w:shd w:val="clear" w:color="auto" w:fill="auto"/>
          </w:tcPr>
          <w:p w14:paraId="37242D39" w14:textId="77777777" w:rsidR="005066AC" w:rsidRDefault="005066AC" w:rsidP="00114445">
            <w:pPr>
              <w:pStyle w:val="iNormal"/>
              <w:rPr>
                <w:ins w:id="1063" w:author="Cathryn Chamley" w:date="2015-12-15T14:03:00Z"/>
              </w:rPr>
            </w:pPr>
            <w:ins w:id="1064" w:author="Cathryn Chamley" w:date="2015-12-15T14:03:00Z">
              <w:r>
                <w:t>Select the license under which the data will be released. This field is defaulted from the License specified for the relevant Project, but the user can optionally select a different license for a specific dataset.</w:t>
              </w:r>
            </w:ins>
          </w:p>
        </w:tc>
      </w:tr>
      <w:tr w:rsidR="005066AC" w:rsidRPr="00582270" w14:paraId="0760CB98" w14:textId="77777777" w:rsidTr="00F537EB">
        <w:trPr>
          <w:cantSplit/>
          <w:ins w:id="1065" w:author="Cathryn Chamley" w:date="2015-12-15T14:03:00Z"/>
        </w:trPr>
        <w:tc>
          <w:tcPr>
            <w:tcW w:w="2093" w:type="dxa"/>
            <w:shd w:val="clear" w:color="auto" w:fill="auto"/>
          </w:tcPr>
          <w:p w14:paraId="31C71C63" w14:textId="77777777" w:rsidR="005066AC" w:rsidRDefault="005066AC" w:rsidP="005066AC">
            <w:pPr>
              <w:pStyle w:val="iNormal"/>
              <w:jc w:val="left"/>
              <w:rPr>
                <w:ins w:id="1066" w:author="Cathryn Chamley" w:date="2015-12-15T14:03:00Z"/>
              </w:rPr>
              <w:pPrChange w:id="1067" w:author="Cathryn Chamley" w:date="2015-12-15T14:03:00Z">
                <w:pPr>
                  <w:pStyle w:val="iNormal"/>
                  <w:jc w:val="left"/>
                </w:pPr>
              </w:pPrChange>
            </w:pPr>
            <w:ins w:id="1068" w:author="Cathryn Chamley" w:date="2015-12-15T14:03:00Z">
              <w:r>
                <w:t>Rights Statement</w:t>
              </w:r>
            </w:ins>
          </w:p>
        </w:tc>
        <w:tc>
          <w:tcPr>
            <w:tcW w:w="7229" w:type="dxa"/>
            <w:shd w:val="clear" w:color="auto" w:fill="auto"/>
          </w:tcPr>
          <w:p w14:paraId="3E98CF98" w14:textId="77777777" w:rsidR="005066AC" w:rsidRDefault="005066AC" w:rsidP="003D72C0">
            <w:pPr>
              <w:pStyle w:val="iNormal"/>
              <w:rPr>
                <w:ins w:id="1069" w:author="Cathryn Chamley" w:date="2015-12-15T14:03:00Z"/>
              </w:rPr>
            </w:pPr>
            <w:ins w:id="1070" w:author="Cathryn Chamley" w:date="2015-12-15T14:03:00Z">
              <w:r>
                <w:t xml:space="preserve">This is a read only field; and be populated based on the value selected for “Access Rights”. The relevant text is copied from one of the following system configuration fields – “Open Rights Statement”, “Conditional Rights Statement”, “Restricted Rights Statement”. See </w:t>
              </w:r>
              <w:r>
                <w:rPr>
                  <w:i/>
                </w:rPr>
                <w:t>11.6.1</w:t>
              </w:r>
              <w:r w:rsidRPr="00077E52">
                <w:rPr>
                  <w:i/>
                </w:rPr>
                <w:t xml:space="preserve"> </w:t>
              </w:r>
              <w:r>
                <w:t>System Configuration parameters.</w:t>
              </w:r>
            </w:ins>
          </w:p>
        </w:tc>
      </w:tr>
      <w:tr w:rsidR="005066AC" w:rsidRPr="00582270" w14:paraId="286AB0FB" w14:textId="77777777" w:rsidTr="00F537EB">
        <w:trPr>
          <w:cantSplit/>
          <w:ins w:id="1071" w:author="Cathryn Chamley" w:date="2015-12-15T14:03:00Z"/>
        </w:trPr>
        <w:tc>
          <w:tcPr>
            <w:tcW w:w="2093" w:type="dxa"/>
            <w:shd w:val="clear" w:color="auto" w:fill="auto"/>
          </w:tcPr>
          <w:p w14:paraId="276F43BD" w14:textId="77777777" w:rsidR="005066AC" w:rsidRDefault="005066AC" w:rsidP="005066AC">
            <w:pPr>
              <w:pStyle w:val="iNormal"/>
              <w:jc w:val="left"/>
              <w:rPr>
                <w:ins w:id="1072" w:author="Cathryn Chamley" w:date="2015-12-15T14:03:00Z"/>
              </w:rPr>
              <w:pPrChange w:id="1073" w:author="Cathryn Chamley" w:date="2015-12-15T14:03:00Z">
                <w:pPr>
                  <w:pStyle w:val="iNormal"/>
                  <w:jc w:val="left"/>
                </w:pPr>
              </w:pPrChange>
            </w:pPr>
            <w:ins w:id="1074" w:author="Cathryn Chamley" w:date="2015-12-15T14:03:00Z">
              <w:r>
                <w:t>Language</w:t>
              </w:r>
            </w:ins>
          </w:p>
        </w:tc>
        <w:tc>
          <w:tcPr>
            <w:tcW w:w="7229" w:type="dxa"/>
            <w:shd w:val="clear" w:color="auto" w:fill="auto"/>
          </w:tcPr>
          <w:p w14:paraId="72866201" w14:textId="77777777" w:rsidR="005066AC" w:rsidRDefault="005066AC" w:rsidP="001843CB">
            <w:pPr>
              <w:pStyle w:val="iNormal"/>
              <w:rPr>
                <w:ins w:id="1075" w:author="Cathryn Chamley" w:date="2015-12-15T14:03:00Z"/>
              </w:rPr>
            </w:pPr>
            <w:ins w:id="1076" w:author="Cathryn Chamley" w:date="2015-12-15T14:03:00Z">
              <w:r>
                <w:t xml:space="preserve">This is a read only field, and is copied from the “Language” system configuration field. See </w:t>
              </w:r>
              <w:r w:rsidRPr="005066AC">
                <w:rPr>
                  <w:rPrChange w:id="1077" w:author="Cathryn Chamley" w:date="2015-12-15T14:03:00Z">
                    <w:rPr>
                      <w:i/>
                    </w:rPr>
                  </w:rPrChange>
                </w:rPr>
                <w:t xml:space="preserve">11.6.1 </w:t>
              </w:r>
              <w:r>
                <w:t xml:space="preserve">System Configuration parameters. </w:t>
              </w:r>
            </w:ins>
          </w:p>
        </w:tc>
      </w:tr>
      <w:tr w:rsidR="005066AC" w:rsidRPr="00582270" w14:paraId="4A7C8626" w14:textId="77777777" w:rsidTr="00F537EB">
        <w:trPr>
          <w:cantSplit/>
          <w:ins w:id="1078" w:author="Cathryn Chamley" w:date="2015-12-15T14:03:00Z"/>
        </w:trPr>
        <w:tc>
          <w:tcPr>
            <w:tcW w:w="2093" w:type="dxa"/>
            <w:shd w:val="clear" w:color="auto" w:fill="auto"/>
          </w:tcPr>
          <w:p w14:paraId="20146753" w14:textId="77777777" w:rsidR="005066AC" w:rsidRDefault="005066AC" w:rsidP="005066AC">
            <w:pPr>
              <w:pStyle w:val="iNormal"/>
              <w:jc w:val="left"/>
              <w:rPr>
                <w:ins w:id="1079" w:author="Cathryn Chamley" w:date="2015-12-15T14:03:00Z"/>
              </w:rPr>
              <w:pPrChange w:id="1080" w:author="Cathryn Chamley" w:date="2015-12-15T14:03:00Z">
                <w:pPr>
                  <w:pStyle w:val="iNormal"/>
                  <w:jc w:val="left"/>
                </w:pPr>
              </w:pPrChange>
            </w:pPr>
            <w:ins w:id="1081" w:author="Cathryn Chamley" w:date="2015-12-15T14:03:00Z">
              <w:r>
                <w:t>Physical Location</w:t>
              </w:r>
            </w:ins>
          </w:p>
        </w:tc>
        <w:tc>
          <w:tcPr>
            <w:tcW w:w="7229" w:type="dxa"/>
            <w:shd w:val="clear" w:color="auto" w:fill="auto"/>
          </w:tcPr>
          <w:p w14:paraId="49CCA255" w14:textId="77777777" w:rsidR="005066AC" w:rsidRDefault="005066AC" w:rsidP="00766252">
            <w:pPr>
              <w:pStyle w:val="iNormal"/>
              <w:rPr>
                <w:ins w:id="1082" w:author="Cathryn Chamley" w:date="2015-12-15T14:03:00Z"/>
              </w:rPr>
            </w:pPr>
            <w:ins w:id="1083" w:author="Cathryn Chamley" w:date="2015-12-15T14:03:00Z">
              <w:r>
                <w:t xml:space="preserve">This is a read only field, and is copied from the “Physical Location” system configuration field. See </w:t>
              </w:r>
              <w:r w:rsidRPr="005066AC">
                <w:rPr>
                  <w:rPrChange w:id="1084" w:author="Cathryn Chamley" w:date="2015-12-15T14:03:00Z">
                    <w:rPr>
                      <w:i/>
                    </w:rPr>
                  </w:rPrChange>
                </w:rPr>
                <w:t xml:space="preserve">11.6.1 </w:t>
              </w:r>
              <w:r>
                <w:t>System Configuration parameters</w:t>
              </w:r>
              <w:r w:rsidRPr="00077E52">
                <w:rPr>
                  <w:i/>
                  <w:rPrChange w:id="1085" w:author="Cathryn Chamley" w:date="2015-12-11T11:40:00Z">
                    <w:rPr/>
                  </w:rPrChange>
                </w:rPr>
                <w:t>.</w:t>
              </w:r>
            </w:ins>
          </w:p>
        </w:tc>
      </w:tr>
      <w:tr w:rsidR="005066AC" w:rsidRPr="00582270" w14:paraId="3994C930" w14:textId="77777777" w:rsidTr="00F537EB">
        <w:trPr>
          <w:cantSplit/>
          <w:ins w:id="1086" w:author="Cathryn Chamley" w:date="2015-12-15T14:03:00Z"/>
        </w:trPr>
        <w:tc>
          <w:tcPr>
            <w:tcW w:w="2093" w:type="dxa"/>
            <w:shd w:val="clear" w:color="auto" w:fill="auto"/>
          </w:tcPr>
          <w:p w14:paraId="26332F88" w14:textId="77777777" w:rsidR="005066AC" w:rsidRDefault="005066AC" w:rsidP="005066AC">
            <w:pPr>
              <w:pStyle w:val="iNormal"/>
              <w:jc w:val="left"/>
              <w:rPr>
                <w:ins w:id="1087" w:author="Cathryn Chamley" w:date="2015-12-15T14:03:00Z"/>
              </w:rPr>
              <w:pPrChange w:id="1088" w:author="Cathryn Chamley" w:date="2015-12-15T14:03:00Z">
                <w:pPr>
                  <w:pStyle w:val="iNormal"/>
                  <w:jc w:val="left"/>
                </w:pPr>
              </w:pPrChange>
            </w:pPr>
            <w:ins w:id="1089" w:author="Cathryn Chamley" w:date="2015-12-15T14:03:00Z">
              <w:r>
                <w:t>Research Centre Name</w:t>
              </w:r>
            </w:ins>
          </w:p>
        </w:tc>
        <w:tc>
          <w:tcPr>
            <w:tcW w:w="7229" w:type="dxa"/>
            <w:shd w:val="clear" w:color="auto" w:fill="auto"/>
          </w:tcPr>
          <w:p w14:paraId="14B33213" w14:textId="77777777" w:rsidR="005066AC" w:rsidRDefault="005066AC" w:rsidP="00114445">
            <w:pPr>
              <w:pStyle w:val="iNormal"/>
              <w:rPr>
                <w:ins w:id="1090" w:author="Cathryn Chamley" w:date="2015-12-15T14:03:00Z"/>
              </w:rPr>
            </w:pPr>
            <w:ins w:id="1091" w:author="Cathryn Chamley" w:date="2015-12-15T14:03:00Z">
              <w:r>
                <w:t xml:space="preserve">This is a read only field, and is copied from the “Research Centre Name” system configuration field. See </w:t>
              </w:r>
              <w:r w:rsidRPr="005066AC">
                <w:rPr>
                  <w:rPrChange w:id="1092" w:author="Cathryn Chamley" w:date="2015-12-15T14:03:00Z">
                    <w:rPr>
                      <w:i/>
                    </w:rPr>
                  </w:rPrChange>
                </w:rPr>
                <w:t xml:space="preserve">11.6.1 </w:t>
              </w:r>
              <w:r>
                <w:t>System Configuration parameters</w:t>
              </w:r>
              <w:r w:rsidRPr="00077E52">
                <w:rPr>
                  <w:i/>
                  <w:rPrChange w:id="1093" w:author="Cathryn Chamley" w:date="2015-12-11T11:40:00Z">
                    <w:rPr/>
                  </w:rPrChange>
                </w:rPr>
                <w:t>.</w:t>
              </w:r>
            </w:ins>
          </w:p>
        </w:tc>
      </w:tr>
    </w:tbl>
    <w:p w14:paraId="1BF6F874" w14:textId="77777777" w:rsidR="005066AC" w:rsidRDefault="005066AC" w:rsidP="005066AC">
      <w:pPr>
        <w:pStyle w:val="iNote"/>
        <w:spacing w:before="120" w:after="120"/>
        <w:rPr>
          <w:ins w:id="1094" w:author="Cathryn Chamley" w:date="2015-12-15T14:03:00Z"/>
        </w:rPr>
        <w:pPrChange w:id="1095" w:author="Cathryn Chamley" w:date="2015-12-15T14:03:00Z">
          <w:pPr>
            <w:pStyle w:val="iHeading3"/>
          </w:pPr>
        </w:pPrChange>
      </w:pPr>
      <w:ins w:id="1096" w:author="Cathryn Chamley" w:date="2015-12-15T14:03:00Z">
        <w:r>
          <w:t>Access Control</w:t>
        </w:r>
      </w:ins>
    </w:p>
    <w:p w14:paraId="6CA62E97" w14:textId="77777777" w:rsidR="005066AC" w:rsidRDefault="005066AC" w:rsidP="005066AC">
      <w:pPr>
        <w:pStyle w:val="iNote"/>
        <w:spacing w:after="120"/>
        <w:rPr>
          <w:ins w:id="1097" w:author="Cathryn Chamley" w:date="2015-12-15T14:03:00Z"/>
        </w:rPr>
        <w:pPrChange w:id="1098" w:author="Cathryn Chamley" w:date="2015-12-15T14:03:00Z">
          <w:pPr>
            <w:pStyle w:val="iNormal"/>
          </w:pPr>
        </w:pPrChange>
      </w:pPr>
      <w:ins w:id="1099" w:author="Cathryn Chamley" w:date="2015-12-15T14:03:00Z">
        <w:r>
          <w:t>Access Control indicates which users are authorised to access the file. Users who can access a file can view its metadata and download its contents to their computer. Following is a typical access control setup for a file:</w:t>
        </w:r>
      </w:ins>
    </w:p>
    <w:p w14:paraId="3E563664" w14:textId="77777777" w:rsidR="005066AC" w:rsidRDefault="005066AC" w:rsidP="005066AC">
      <w:pPr>
        <w:pStyle w:val="iNote"/>
        <w:spacing w:after="120"/>
        <w:rPr>
          <w:ins w:id="1100" w:author="Cathryn Chamley" w:date="2015-12-15T14:03:00Z"/>
        </w:rPr>
        <w:pPrChange w:id="1101" w:author="Cathryn Chamley" w:date="2015-12-15T14:03:00Z">
          <w:pPr>
            <w:pStyle w:val="iNormal"/>
          </w:pPr>
        </w:pPrChange>
      </w:pPr>
      <w:ins w:id="1102" w:author="Cathryn Chamley" w:date="2015-12-15T14:03:00Z">
        <w:r w:rsidRPr="005066AC">
          <w:rPr>
            <w:rPrChange w:id="1103" w:author="Cathryn Chamley" w:date="2015-12-15T14:03:00Z">
              <w:rPr>
                <w:noProof/>
                <w:lang w:val="en-US"/>
              </w:rPr>
            </w:rPrChange>
          </w:rPr>
          <w:drawing>
            <wp:inline distT="0" distB="0" distL="0" distR="0" wp14:anchorId="070CC1C2" wp14:editId="69DC79F6">
              <wp:extent cx="5239121" cy="1431741"/>
              <wp:effectExtent l="203200" t="203200" r="196850" b="19431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9121" cy="1431741"/>
                      </a:xfrm>
                      <a:prstGeom prst="rect">
                        <a:avLst/>
                      </a:prstGeom>
                      <a:noFill/>
                      <a:ln>
                        <a:noFill/>
                      </a:ln>
                      <a:effectLst>
                        <a:outerShdw blurRad="190500" algn="tl" rotWithShape="0">
                          <a:srgbClr val="000000">
                            <a:alpha val="70000"/>
                          </a:srgbClr>
                        </a:outerShdw>
                      </a:effectLst>
                    </pic:spPr>
                  </pic:pic>
                </a:graphicData>
              </a:graphic>
            </wp:inline>
          </w:drawing>
        </w:r>
      </w:ins>
    </w:p>
    <w:p w14:paraId="0C716496" w14:textId="77777777" w:rsidR="005066AC" w:rsidRDefault="005066AC" w:rsidP="005066AC">
      <w:pPr>
        <w:pStyle w:val="iNote"/>
        <w:spacing w:after="120"/>
        <w:rPr>
          <w:ins w:id="1104" w:author="Cathryn Chamley" w:date="2015-12-15T14:03:00Z"/>
        </w:rPr>
        <w:pPrChange w:id="1105" w:author="Cathryn Chamley" w:date="2015-12-15T14:03:00Z">
          <w:pPr>
            <w:pStyle w:val="iNormal"/>
            <w:ind w:left="59"/>
          </w:pPr>
        </w:pPrChange>
      </w:pPr>
      <w:ins w:id="1106" w:author="Cathryn Chamley" w:date="2015-12-15T14:03:00Z">
        <w:r>
          <w:t xml:space="preserve">Changing who can access a file is done using the Metadata Edit screen. See section </w:t>
        </w:r>
        <w:r w:rsidRPr="005066AC">
          <w:rPr>
            <w:rPrChange w:id="1107" w:author="Cathryn Chamley" w:date="2015-12-15T14:03:00Z">
              <w:rPr/>
            </w:rPrChange>
          </w:rPr>
          <w:t>8.4 Viewing and Editing</w:t>
        </w:r>
        <w:r w:rsidRPr="005066AC">
          <w:rPr>
            <w:rStyle w:val="CrossReference"/>
            <w:rPrChange w:id="1108" w:author="Cathryn Chamley" w:date="2015-12-15T14:03:00Z">
              <w:rPr/>
            </w:rPrChange>
          </w:rPr>
          <w:t xml:space="preserve"> a File's Metadata</w:t>
        </w:r>
        <w:r>
          <w:t>.</w:t>
        </w:r>
      </w:ins>
    </w:p>
    <w:p w14:paraId="752C8231" w14:textId="77777777" w:rsidR="005066AC" w:rsidRDefault="005066AC" w:rsidP="005066AC">
      <w:pPr>
        <w:pStyle w:val="iNote"/>
        <w:spacing w:after="120"/>
        <w:rPr>
          <w:ins w:id="1109" w:author="Cathryn Chamley" w:date="2015-12-15T14:03:00Z"/>
        </w:rPr>
        <w:pPrChange w:id="1110" w:author="Cathryn Chamley" w:date="2015-12-15T14:03:00Z">
          <w:pPr>
            <w:pStyle w:val="iNormal"/>
            <w:keepNext/>
            <w:keepLines/>
          </w:pPr>
        </w:pPrChange>
      </w:pPr>
    </w:p>
    <w:p w14:paraId="478B7861" w14:textId="77777777" w:rsidR="005066AC" w:rsidRDefault="005066AC" w:rsidP="005066AC">
      <w:pPr>
        <w:pStyle w:val="iNote"/>
        <w:spacing w:after="120"/>
        <w:rPr>
          <w:ins w:id="1111" w:author="Cathryn Chamley" w:date="2015-12-15T14:03:00Z"/>
        </w:rPr>
        <w:pPrChange w:id="1112" w:author="Cathryn Chamley" w:date="2015-12-15T14:03:00Z">
          <w:pPr>
            <w:pStyle w:val="iNormal"/>
            <w:keepNext/>
            <w:keepLines/>
          </w:pPr>
        </w:pPrChange>
      </w:pPr>
      <w:ins w:id="1113" w:author="Cathryn Chamley" w:date="2015-12-15T14:03:00Z">
        <w:r>
          <w:t>The Metadata View screen has the following access control fields:</w:t>
        </w:r>
      </w:ins>
    </w:p>
    <w:tbl>
      <w:tblPr>
        <w:tblW w:w="9322" w:type="dxa"/>
        <w:tblLook w:val="04A0" w:firstRow="1" w:lastRow="0" w:firstColumn="1" w:lastColumn="0" w:noHBand="0" w:noVBand="1"/>
      </w:tblPr>
      <w:tblGrid>
        <w:gridCol w:w="2093"/>
        <w:gridCol w:w="7229"/>
      </w:tblGrid>
      <w:tr w:rsidR="005066AC" w:rsidRPr="00582270" w14:paraId="1047A86E" w14:textId="77777777" w:rsidTr="006F7939">
        <w:trPr>
          <w:cantSplit/>
          <w:ins w:id="1114" w:author="Cathryn Chamley" w:date="2015-12-15T14:03:00Z"/>
        </w:trPr>
        <w:tc>
          <w:tcPr>
            <w:tcW w:w="2093" w:type="dxa"/>
            <w:shd w:val="clear" w:color="auto" w:fill="auto"/>
          </w:tcPr>
          <w:p w14:paraId="4C95EE57" w14:textId="77777777" w:rsidR="005066AC" w:rsidRPr="005066AC" w:rsidRDefault="005066AC" w:rsidP="005066AC">
            <w:pPr>
              <w:pStyle w:val="iNormal"/>
              <w:jc w:val="left"/>
              <w:rPr>
                <w:ins w:id="1115" w:author="Cathryn Chamley" w:date="2015-12-15T14:03:00Z"/>
                <w:rPrChange w:id="1116" w:author="Cathryn Chamley" w:date="2015-12-15T14:03:00Z">
                  <w:rPr>
                    <w:ins w:id="1117" w:author="Cathryn Chamley" w:date="2015-12-15T14:03:00Z"/>
                    <w:rFonts w:eastAsiaTheme="minorEastAsia" w:cstheme="minorBidi"/>
                  </w:rPr>
                </w:rPrChange>
              </w:rPr>
              <w:pPrChange w:id="1118" w:author="Cathryn Chamley" w:date="2015-12-15T14:03:00Z">
                <w:pPr>
                  <w:pStyle w:val="iNormal"/>
                  <w:keepNext/>
                  <w:keepLines/>
                  <w:jc w:val="left"/>
                </w:pPr>
              </w:pPrChange>
            </w:pPr>
            <w:ins w:id="1119" w:author="Cathryn Chamley" w:date="2015-12-15T14:03:00Z">
              <w:r>
                <w:t>Access</w:t>
              </w:r>
            </w:ins>
          </w:p>
        </w:tc>
        <w:tc>
          <w:tcPr>
            <w:tcW w:w="7229" w:type="dxa"/>
            <w:shd w:val="clear" w:color="auto" w:fill="auto"/>
          </w:tcPr>
          <w:p w14:paraId="2EE555ED" w14:textId="77777777" w:rsidR="005066AC" w:rsidRPr="005066AC" w:rsidRDefault="005066AC" w:rsidP="005066AC">
            <w:pPr>
              <w:pStyle w:val="iNormal"/>
              <w:rPr>
                <w:ins w:id="1120" w:author="Cathryn Chamley" w:date="2015-12-15T14:03:00Z"/>
                <w:rPrChange w:id="1121" w:author="Cathryn Chamley" w:date="2015-12-15T14:03:00Z">
                  <w:rPr>
                    <w:ins w:id="1122" w:author="Cathryn Chamley" w:date="2015-12-15T14:03:00Z"/>
                    <w:rFonts w:eastAsiaTheme="minorEastAsia" w:cstheme="minorBidi"/>
                  </w:rPr>
                </w:rPrChange>
              </w:rPr>
              <w:pPrChange w:id="1123" w:author="Cathryn Chamley" w:date="2015-12-15T14:03:00Z">
                <w:pPr>
                  <w:pStyle w:val="iNormal"/>
                  <w:keepNext/>
                  <w:keepLines/>
                </w:pPr>
              </w:pPrChange>
            </w:pPr>
            <w:ins w:id="1124" w:author="Cathryn Chamley" w:date="2015-12-15T14:03:00Z">
              <w:r>
                <w:t xml:space="preserve">This field indicates whether the file is open to Public or Private access.  </w:t>
              </w:r>
            </w:ins>
          </w:p>
          <w:p w14:paraId="2F1E222A" w14:textId="77777777" w:rsidR="005066AC" w:rsidRPr="00582270" w:rsidRDefault="005066AC" w:rsidP="005066AC">
            <w:pPr>
              <w:pStyle w:val="iNormal"/>
              <w:rPr>
                <w:ins w:id="1125" w:author="Cathryn Chamley" w:date="2015-12-15T14:03:00Z"/>
              </w:rPr>
              <w:pPrChange w:id="1126" w:author="Cathryn Chamley" w:date="2015-12-15T14:03:00Z">
                <w:pPr>
                  <w:pStyle w:val="iNormal"/>
                  <w:keepNext/>
                  <w:keepLines/>
                  <w:ind w:left="1309" w:hanging="1309"/>
                </w:pPr>
              </w:pPrChange>
            </w:pPr>
            <w:ins w:id="1127" w:author="Cathryn Chamley" w:date="2015-12-15T14:03:00Z">
              <w:r w:rsidRPr="005066AC">
                <w:rPr>
                  <w:rPrChange w:id="1128" w:author="Cathryn Chamley" w:date="2015-12-15T14:03:00Z">
                    <w:rPr>
                      <w:rStyle w:val="iOption"/>
                    </w:rPr>
                  </w:rPrChange>
                </w:rPr>
                <w:t>Public</w:t>
              </w:r>
              <w:r w:rsidRPr="00582270">
                <w:tab/>
              </w:r>
              <w:r>
                <w:t>All users can access the file.</w:t>
              </w:r>
            </w:ins>
          </w:p>
          <w:p w14:paraId="32118086" w14:textId="77777777" w:rsidR="005066AC" w:rsidRDefault="005066AC" w:rsidP="005066AC">
            <w:pPr>
              <w:pStyle w:val="iNormal"/>
              <w:rPr>
                <w:ins w:id="1129" w:author="Cathryn Chamley" w:date="2015-12-15T14:03:00Z"/>
                <w:rFonts w:eastAsiaTheme="minorEastAsia" w:cstheme="minorBidi"/>
              </w:rPr>
              <w:pPrChange w:id="1130" w:author="Cathryn Chamley" w:date="2015-12-15T14:03:00Z">
                <w:pPr>
                  <w:pStyle w:val="iNormal"/>
                  <w:keepNext/>
                  <w:keepLines/>
                  <w:ind w:left="1309" w:hanging="1309"/>
                </w:pPr>
              </w:pPrChange>
            </w:pPr>
            <w:ins w:id="1131" w:author="Cathryn Chamley" w:date="2015-12-15T14:03:00Z">
              <w:r w:rsidRPr="005066AC">
                <w:rPr>
                  <w:rPrChange w:id="1132" w:author="Cathryn Chamley" w:date="2015-12-15T14:03:00Z">
                    <w:rPr>
                      <w:rStyle w:val="iOption"/>
                    </w:rPr>
                  </w:rPrChange>
                </w:rPr>
                <w:t>Private</w:t>
              </w:r>
              <w:r w:rsidRPr="00582270">
                <w:tab/>
              </w:r>
              <w:r>
                <w:t>Only selected users can access the file; refer Options below. This is the default option when a file is uploaded.</w:t>
              </w:r>
            </w:ins>
          </w:p>
          <w:p w14:paraId="647C514B" w14:textId="77777777" w:rsidR="005066AC" w:rsidRPr="005066AC" w:rsidRDefault="005066AC" w:rsidP="005066AC">
            <w:pPr>
              <w:pStyle w:val="iNormal"/>
              <w:ind w:left="1309" w:hanging="1309"/>
              <w:rPr>
                <w:ins w:id="1133" w:author="Cathryn Chamley" w:date="2015-12-15T14:03:00Z"/>
                <w:rStyle w:val="iOption"/>
                <w:rPrChange w:id="1134" w:author="Cathryn Chamley" w:date="2015-12-15T14:03:00Z">
                  <w:rPr>
                    <w:ins w:id="1135" w:author="Cathryn Chamley" w:date="2015-12-15T14:03:00Z"/>
                    <w:rFonts w:eastAsiaTheme="minorEastAsia" w:cstheme="minorBidi"/>
                  </w:rPr>
                </w:rPrChange>
              </w:rPr>
              <w:pPrChange w:id="1136" w:author="Cathryn Chamley" w:date="2015-12-15T14:03:00Z">
                <w:pPr>
                  <w:pStyle w:val="iNormal"/>
                  <w:keepNext/>
                  <w:keepLines/>
                  <w:ind w:left="1309" w:hanging="1309"/>
                </w:pPr>
              </w:pPrChange>
            </w:pPr>
          </w:p>
        </w:tc>
      </w:tr>
      <w:tr w:rsidR="005066AC" w:rsidRPr="00582270" w14:paraId="402281F3" w14:textId="77777777" w:rsidTr="006F7939">
        <w:trPr>
          <w:cantSplit/>
          <w:ins w:id="1137" w:author="Cathryn Chamley" w:date="2015-12-15T14:03:00Z"/>
        </w:trPr>
        <w:tc>
          <w:tcPr>
            <w:tcW w:w="2093" w:type="dxa"/>
            <w:shd w:val="clear" w:color="auto" w:fill="auto"/>
          </w:tcPr>
          <w:p w14:paraId="281532F1" w14:textId="77777777" w:rsidR="005066AC" w:rsidRDefault="005066AC" w:rsidP="005066AC">
            <w:pPr>
              <w:pStyle w:val="iNormal"/>
              <w:jc w:val="left"/>
              <w:rPr>
                <w:ins w:id="1138" w:author="Cathryn Chamley" w:date="2015-12-15T14:03:00Z"/>
              </w:rPr>
              <w:pPrChange w:id="1139" w:author="Cathryn Chamley" w:date="2015-12-15T14:03:00Z">
                <w:pPr>
                  <w:pStyle w:val="iNormal"/>
                  <w:jc w:val="left"/>
                </w:pPr>
              </w:pPrChange>
            </w:pPr>
            <w:ins w:id="1140" w:author="Cathryn Chamley" w:date="2015-12-15T14:03:00Z">
              <w:r>
                <w:t>Options</w:t>
              </w:r>
            </w:ins>
          </w:p>
        </w:tc>
        <w:tc>
          <w:tcPr>
            <w:tcW w:w="7229" w:type="dxa"/>
            <w:shd w:val="clear" w:color="auto" w:fill="auto"/>
          </w:tcPr>
          <w:p w14:paraId="50501D1E" w14:textId="77777777" w:rsidR="005066AC" w:rsidRPr="00850A9C" w:rsidRDefault="005066AC" w:rsidP="00850A9C">
            <w:pPr>
              <w:pStyle w:val="iNormal"/>
              <w:rPr>
                <w:ins w:id="1141" w:author="Cathryn Chamley" w:date="2015-12-15T14:03:00Z"/>
              </w:rPr>
            </w:pPr>
            <w:ins w:id="1142" w:author="Cathryn Chamley" w:date="2015-12-15T14:03:00Z">
              <w:r>
                <w:t>This field only applies when Private Access is specified. It will contain a list of zero or more “grant” options:</w:t>
              </w:r>
            </w:ins>
          </w:p>
          <w:p w14:paraId="2C79F260" w14:textId="77777777" w:rsidR="005066AC" w:rsidRPr="00582270" w:rsidRDefault="005066AC" w:rsidP="00EF0D9A">
            <w:pPr>
              <w:pStyle w:val="iNormal"/>
              <w:ind w:left="1309" w:hanging="1309"/>
              <w:rPr>
                <w:ins w:id="1143" w:author="Cathryn Chamley" w:date="2015-12-15T14:03:00Z"/>
              </w:rPr>
            </w:pPr>
            <w:ins w:id="1144" w:author="Cathryn Chamley" w:date="2015-12-15T14:03:00Z">
              <w:r w:rsidRPr="004666F7">
                <w:rPr>
                  <w:rStyle w:val="iOption"/>
                </w:rPr>
                <w:t>(</w:t>
              </w:r>
              <w:r w:rsidRPr="006324EB">
                <w:rPr>
                  <w:rStyle w:val="iOption"/>
                </w:rPr>
                <w:t>None)</w:t>
              </w:r>
              <w:r w:rsidRPr="00582270">
                <w:tab/>
              </w:r>
              <w:r>
                <w:t>If there are no “grant” options, then only the user who added the file (see “Added By” field) and administrators can access the file.</w:t>
              </w:r>
            </w:ins>
          </w:p>
          <w:p w14:paraId="5D54049F" w14:textId="77777777" w:rsidR="005066AC" w:rsidRPr="006324EB" w:rsidRDefault="005066AC" w:rsidP="00EF0D9A">
            <w:pPr>
              <w:pStyle w:val="iNormal"/>
              <w:keepNext/>
              <w:keepLines/>
              <w:ind w:left="1309" w:hanging="1309"/>
              <w:outlineLvl w:val="3"/>
              <w:rPr>
                <w:ins w:id="1145" w:author="Cathryn Chamley" w:date="2015-12-15T14:03:00Z"/>
                <w:rStyle w:val="iOption"/>
              </w:rPr>
            </w:pPr>
            <w:ins w:id="1146" w:author="Cathryn Chamley" w:date="2015-12-15T14:03:00Z">
              <w:r w:rsidRPr="004666F7">
                <w:rPr>
                  <w:rStyle w:val="iOption"/>
                </w:rPr>
                <w:t>Access to all institutional users</w:t>
              </w:r>
            </w:ins>
          </w:p>
          <w:p w14:paraId="7B4226FE" w14:textId="77777777" w:rsidR="005066AC" w:rsidRPr="00582270" w:rsidRDefault="005066AC" w:rsidP="00EF0D9A">
            <w:pPr>
              <w:pStyle w:val="iNormal"/>
              <w:ind w:left="1309" w:hanging="1309"/>
              <w:rPr>
                <w:ins w:id="1147" w:author="Cathryn Chamley" w:date="2015-12-15T14:03:00Z"/>
              </w:rPr>
            </w:pPr>
            <w:ins w:id="1148" w:author="Cathryn Chamley" w:date="2015-12-15T14:03:00Z">
              <w:r w:rsidRPr="00582270">
                <w:tab/>
              </w:r>
              <w:r>
                <w:t>This option additionally grants all Institutional users with access to the file. This is the default “grant” option setting when a file is uploaded.</w:t>
              </w:r>
            </w:ins>
          </w:p>
          <w:p w14:paraId="33DED94F" w14:textId="77777777" w:rsidR="005066AC" w:rsidRPr="00CB35E7" w:rsidRDefault="005066AC" w:rsidP="00FE68E4">
            <w:pPr>
              <w:pStyle w:val="iNormal"/>
              <w:ind w:left="1309" w:hanging="1309"/>
              <w:rPr>
                <w:ins w:id="1149" w:author="Cathryn Chamley" w:date="2015-12-15T14:03:00Z"/>
                <w:rStyle w:val="iOption"/>
              </w:rPr>
            </w:pPr>
            <w:ins w:id="1150" w:author="Cathryn Chamley" w:date="2015-12-15T14:03:00Z">
              <w:r>
                <w:rPr>
                  <w:rStyle w:val="iOption"/>
                </w:rPr>
                <w:t>Access to user groups</w:t>
              </w:r>
            </w:ins>
          </w:p>
          <w:p w14:paraId="07436912" w14:textId="77777777" w:rsidR="005066AC" w:rsidRPr="00582270" w:rsidRDefault="005066AC" w:rsidP="00850A9C">
            <w:pPr>
              <w:pStyle w:val="iNormal"/>
              <w:ind w:left="1309" w:hanging="1309"/>
              <w:rPr>
                <w:ins w:id="1151" w:author="Cathryn Chamley" w:date="2015-12-15T14:03:00Z"/>
                <w:rFonts w:eastAsiaTheme="minorEastAsia" w:cstheme="minorBidi"/>
              </w:rPr>
            </w:pPr>
            <w:ins w:id="1152" w:author="Cathryn Chamley" w:date="2015-12-15T14:03:00Z">
              <w:r w:rsidRPr="00582270">
                <w:tab/>
              </w:r>
              <w:r>
                <w:t xml:space="preserve">This option additionally grants access to users who belong to one or more active Access Groups associated with the file. The list of the Access Groups is available in the </w:t>
              </w:r>
              <w:r w:rsidRPr="00850A9C">
                <w:rPr>
                  <w:b/>
                </w:rPr>
                <w:t>Groups</w:t>
              </w:r>
              <w:r>
                <w:t xml:space="preserve"> field.  For more information about Access Groups, see section 11.3 Managing Access Groups.</w:t>
              </w:r>
            </w:ins>
          </w:p>
        </w:tc>
      </w:tr>
    </w:tbl>
    <w:p w14:paraId="06E019C7" w14:textId="77777777" w:rsidR="005066AC" w:rsidRDefault="005066AC" w:rsidP="00850A9C">
      <w:pPr>
        <w:pStyle w:val="iNote"/>
        <w:spacing w:before="120" w:after="120"/>
        <w:rPr>
          <w:ins w:id="1153" w:author="Cathryn Chamley" w:date="2015-12-15T14:03:00Z"/>
        </w:rPr>
      </w:pPr>
      <w:ins w:id="1154" w:author="Cathryn Chamley" w:date="2015-12-15T14:03:00Z">
        <w:r w:rsidRPr="00472510">
          <w:t>Note</w:t>
        </w:r>
        <w:r w:rsidRPr="00472510">
          <w:tab/>
        </w:r>
        <w:r>
          <w:t>The user who added a file and Administrator users can always access the file regardless of Access Control settings.</w:t>
        </w:r>
      </w:ins>
    </w:p>
    <w:p w14:paraId="5E499A3E" w14:textId="77777777" w:rsidR="005066AC" w:rsidRDefault="005066AC" w:rsidP="00850A9C">
      <w:pPr>
        <w:pStyle w:val="iNote"/>
        <w:spacing w:before="120" w:after="120"/>
        <w:rPr>
          <w:ins w:id="1155" w:author="Cathryn Chamley" w:date="2015-12-15T14:03:00Z"/>
        </w:rPr>
      </w:pPr>
      <w:ins w:id="1156" w:author="Cathryn Chamley" w:date="2015-12-15T14:03:00Z">
        <w:r w:rsidRPr="00472510">
          <w:t>Note</w:t>
        </w:r>
        <w:r w:rsidRPr="00472510">
          <w:tab/>
        </w:r>
        <w:r>
          <w:t>For the purposes of access control, the class of users known as “API Uploader” are Institutional users.</w:t>
        </w:r>
      </w:ins>
    </w:p>
    <w:p w14:paraId="48AF2A25" w14:textId="77777777" w:rsidR="005066AC" w:rsidRDefault="005066AC" w:rsidP="00850A9C">
      <w:pPr>
        <w:pStyle w:val="iNote"/>
        <w:spacing w:before="120" w:after="120"/>
        <w:rPr>
          <w:ins w:id="1157" w:author="Cathryn Chamley" w:date="2015-12-15T14:03:00Z"/>
        </w:rPr>
      </w:pPr>
      <w:ins w:id="1158" w:author="Cathryn Chamley" w:date="2015-12-15T14:03:00Z">
        <w:r>
          <w:t>Note</w:t>
        </w:r>
        <w:r>
          <w:tab/>
          <w:t>Access control does not affect who can edit a file’s metadata – only the user who added a file and administrators can edit the metadata of a file.</w:t>
        </w:r>
      </w:ins>
    </w:p>
    <w:p w14:paraId="02F09D52" w14:textId="77777777" w:rsidR="005066AC" w:rsidRDefault="005066AC" w:rsidP="00850A9C">
      <w:pPr>
        <w:pStyle w:val="iNote"/>
        <w:spacing w:before="120" w:after="120"/>
        <w:rPr>
          <w:ins w:id="1159" w:author="Cathryn Chamley" w:date="2015-12-15T14:03:00Z"/>
        </w:rPr>
      </w:pPr>
      <w:ins w:id="1160" w:author="Cathryn Chamley" w:date="2015-12-15T14:03:00Z">
        <w:r>
          <w:t>Note:</w:t>
        </w:r>
        <w:r>
          <w:tab/>
          <w:t>All users can search for files and see all files in browse lists regardless of which files they are authorised to access.</w:t>
        </w:r>
      </w:ins>
    </w:p>
    <w:p w14:paraId="63CFF807" w14:textId="77777777" w:rsidR="005066AC" w:rsidRDefault="005066AC" w:rsidP="00850A9C">
      <w:pPr>
        <w:pStyle w:val="iNormal"/>
        <w:rPr>
          <w:ins w:id="1161" w:author="Cathryn Chamley" w:date="2015-12-15T14:03:00Z"/>
        </w:rPr>
      </w:pPr>
    </w:p>
    <w:p w14:paraId="3C6B08F3" w14:textId="77777777" w:rsidR="005066AC" w:rsidRDefault="005066AC" w:rsidP="00850A9C">
      <w:pPr>
        <w:pStyle w:val="iNormal"/>
        <w:rPr>
          <w:ins w:id="1162" w:author="Cathryn Chamley" w:date="2015-12-15T14:03:00Z"/>
        </w:rPr>
      </w:pPr>
      <w:ins w:id="1163" w:author="Cathryn Chamley" w:date="2015-12-15T14:03:00Z">
        <w:r>
          <w:t>The following table summarises how access control applies to each class of user.</w:t>
        </w:r>
      </w:ins>
    </w:p>
    <w:p w14:paraId="71432C0A" w14:textId="77777777" w:rsidR="005066AC" w:rsidRDefault="005066AC" w:rsidP="00850A9C">
      <w:pPr>
        <w:pStyle w:val="iNormal"/>
        <w:rPr>
          <w:ins w:id="1164" w:author="Cathryn Chamley" w:date="2015-12-15T14:03:00Z"/>
        </w:rPr>
      </w:pPr>
    </w:p>
    <w:tbl>
      <w:tblPr>
        <w:tblStyle w:val="TableGrid"/>
        <w:tblW w:w="9923" w:type="dxa"/>
        <w:tblInd w:w="-176" w:type="dxa"/>
        <w:tblLayout w:type="fixed"/>
        <w:tblLook w:val="04A0" w:firstRow="1" w:lastRow="0" w:firstColumn="1" w:lastColumn="0" w:noHBand="0" w:noVBand="1"/>
      </w:tblPr>
      <w:tblGrid>
        <w:gridCol w:w="6238"/>
        <w:gridCol w:w="709"/>
        <w:gridCol w:w="708"/>
        <w:gridCol w:w="709"/>
        <w:gridCol w:w="851"/>
        <w:gridCol w:w="708"/>
      </w:tblGrid>
      <w:tr w:rsidR="005066AC" w:rsidRPr="00FA0F11" w14:paraId="3966A3DA" w14:textId="77777777" w:rsidTr="0061724F">
        <w:trPr>
          <w:ins w:id="1165" w:author="Cathryn Chamley" w:date="2015-12-15T14:03:00Z"/>
        </w:trPr>
        <w:tc>
          <w:tcPr>
            <w:tcW w:w="6238" w:type="dxa"/>
            <w:shd w:val="clear" w:color="auto" w:fill="00FFFF"/>
          </w:tcPr>
          <w:p w14:paraId="38FD6CB3" w14:textId="77777777" w:rsidR="005066AC" w:rsidRPr="00850A9C" w:rsidRDefault="005066AC" w:rsidP="00850A9C">
            <w:pPr>
              <w:pStyle w:val="iNormal"/>
              <w:keepNext/>
              <w:keepLines/>
              <w:jc w:val="left"/>
              <w:rPr>
                <w:ins w:id="1166" w:author="Cathryn Chamley" w:date="2015-12-15T14:03:00Z"/>
                <w:b/>
                <w:sz w:val="16"/>
                <w:szCs w:val="16"/>
              </w:rPr>
            </w:pPr>
            <w:ins w:id="1167" w:author="Cathryn Chamley" w:date="2015-12-15T14:03:00Z">
              <w:r w:rsidRPr="00850A9C">
                <w:rPr>
                  <w:b/>
                  <w:sz w:val="16"/>
                  <w:szCs w:val="16"/>
                </w:rPr>
                <w:t>Type of Access selected</w:t>
              </w:r>
            </w:ins>
          </w:p>
        </w:tc>
        <w:tc>
          <w:tcPr>
            <w:tcW w:w="709" w:type="dxa"/>
            <w:shd w:val="clear" w:color="auto" w:fill="00FFFF"/>
          </w:tcPr>
          <w:p w14:paraId="6D3FEC9C" w14:textId="77777777" w:rsidR="005066AC" w:rsidRPr="00850A9C" w:rsidRDefault="005066AC" w:rsidP="00850A9C">
            <w:pPr>
              <w:pStyle w:val="iNormal"/>
              <w:keepNext/>
              <w:keepLines/>
              <w:jc w:val="center"/>
              <w:rPr>
                <w:ins w:id="1168" w:author="Cathryn Chamley" w:date="2015-12-15T14:03:00Z"/>
                <w:sz w:val="16"/>
                <w:szCs w:val="16"/>
              </w:rPr>
            </w:pPr>
            <w:ins w:id="1169" w:author="Cathryn Chamley" w:date="2015-12-15T14:03:00Z">
              <w:r w:rsidRPr="00850A9C">
                <w:rPr>
                  <w:sz w:val="16"/>
                  <w:szCs w:val="16"/>
                </w:rPr>
                <w:t>Public</w:t>
              </w:r>
            </w:ins>
          </w:p>
        </w:tc>
        <w:tc>
          <w:tcPr>
            <w:tcW w:w="708" w:type="dxa"/>
            <w:shd w:val="clear" w:color="auto" w:fill="00FFFF"/>
          </w:tcPr>
          <w:p w14:paraId="486517DB" w14:textId="77777777" w:rsidR="005066AC" w:rsidRPr="00850A9C" w:rsidRDefault="005066AC" w:rsidP="00850A9C">
            <w:pPr>
              <w:pStyle w:val="iNormal"/>
              <w:keepNext/>
              <w:keepLines/>
              <w:jc w:val="center"/>
              <w:rPr>
                <w:ins w:id="1170" w:author="Cathryn Chamley" w:date="2015-12-15T14:03:00Z"/>
                <w:sz w:val="16"/>
                <w:szCs w:val="16"/>
              </w:rPr>
            </w:pPr>
            <w:ins w:id="1171" w:author="Cathryn Chamley" w:date="2015-12-15T14:03:00Z">
              <w:r w:rsidRPr="00850A9C">
                <w:rPr>
                  <w:sz w:val="16"/>
                  <w:szCs w:val="16"/>
                </w:rPr>
                <w:t>Privat</w:t>
              </w:r>
              <w:r>
                <w:rPr>
                  <w:sz w:val="16"/>
                  <w:szCs w:val="16"/>
                </w:rPr>
                <w:t>e</w:t>
              </w:r>
            </w:ins>
          </w:p>
        </w:tc>
        <w:tc>
          <w:tcPr>
            <w:tcW w:w="709" w:type="dxa"/>
            <w:shd w:val="clear" w:color="auto" w:fill="00FFFF"/>
          </w:tcPr>
          <w:p w14:paraId="6950F7B6" w14:textId="77777777" w:rsidR="005066AC" w:rsidRPr="00850A9C" w:rsidRDefault="005066AC" w:rsidP="00850A9C">
            <w:pPr>
              <w:pStyle w:val="iNormal"/>
              <w:keepNext/>
              <w:keepLines/>
              <w:jc w:val="center"/>
              <w:rPr>
                <w:ins w:id="1172" w:author="Cathryn Chamley" w:date="2015-12-15T14:03:00Z"/>
                <w:sz w:val="16"/>
                <w:szCs w:val="16"/>
              </w:rPr>
            </w:pPr>
            <w:ins w:id="1173" w:author="Cathryn Chamley" w:date="2015-12-15T14:03:00Z">
              <w:r w:rsidRPr="00850A9C">
                <w:rPr>
                  <w:sz w:val="16"/>
                  <w:szCs w:val="16"/>
                </w:rPr>
                <w:t>Private</w:t>
              </w:r>
            </w:ins>
          </w:p>
        </w:tc>
        <w:tc>
          <w:tcPr>
            <w:tcW w:w="851" w:type="dxa"/>
            <w:shd w:val="clear" w:color="auto" w:fill="00FFFF"/>
          </w:tcPr>
          <w:p w14:paraId="623BE213" w14:textId="77777777" w:rsidR="005066AC" w:rsidRPr="00850A9C" w:rsidRDefault="005066AC" w:rsidP="00850A9C">
            <w:pPr>
              <w:pStyle w:val="iNormal"/>
              <w:keepNext/>
              <w:keepLines/>
              <w:jc w:val="center"/>
              <w:rPr>
                <w:ins w:id="1174" w:author="Cathryn Chamley" w:date="2015-12-15T14:03:00Z"/>
                <w:sz w:val="16"/>
                <w:szCs w:val="16"/>
              </w:rPr>
            </w:pPr>
            <w:ins w:id="1175" w:author="Cathryn Chamley" w:date="2015-12-15T14:03:00Z">
              <w:r w:rsidRPr="00850A9C">
                <w:rPr>
                  <w:sz w:val="16"/>
                  <w:szCs w:val="16"/>
                </w:rPr>
                <w:t>Private</w:t>
              </w:r>
            </w:ins>
          </w:p>
        </w:tc>
        <w:tc>
          <w:tcPr>
            <w:tcW w:w="708" w:type="dxa"/>
            <w:shd w:val="clear" w:color="auto" w:fill="00FFFF"/>
          </w:tcPr>
          <w:p w14:paraId="2E5CCE64" w14:textId="77777777" w:rsidR="005066AC" w:rsidRPr="00850A9C" w:rsidRDefault="005066AC" w:rsidP="00850A9C">
            <w:pPr>
              <w:pStyle w:val="iNormal"/>
              <w:keepNext/>
              <w:keepLines/>
              <w:jc w:val="center"/>
              <w:rPr>
                <w:ins w:id="1176" w:author="Cathryn Chamley" w:date="2015-12-15T14:03:00Z"/>
                <w:sz w:val="16"/>
                <w:szCs w:val="16"/>
              </w:rPr>
            </w:pPr>
            <w:ins w:id="1177" w:author="Cathryn Chamley" w:date="2015-12-15T14:03:00Z">
              <w:r w:rsidRPr="00850A9C">
                <w:rPr>
                  <w:sz w:val="16"/>
                  <w:szCs w:val="16"/>
                </w:rPr>
                <w:t>Privat</w:t>
              </w:r>
              <w:r>
                <w:rPr>
                  <w:sz w:val="16"/>
                  <w:szCs w:val="16"/>
                </w:rPr>
                <w:t>e</w:t>
              </w:r>
            </w:ins>
          </w:p>
        </w:tc>
      </w:tr>
      <w:tr w:rsidR="005066AC" w14:paraId="2B31979F" w14:textId="77777777" w:rsidTr="0061724F">
        <w:trPr>
          <w:ins w:id="1178" w:author="Cathryn Chamley" w:date="2015-12-15T14:03:00Z"/>
        </w:trPr>
        <w:tc>
          <w:tcPr>
            <w:tcW w:w="6238" w:type="dxa"/>
            <w:shd w:val="clear" w:color="auto" w:fill="00FFFF"/>
          </w:tcPr>
          <w:p w14:paraId="31A8ADA6" w14:textId="77777777" w:rsidR="005066AC" w:rsidRPr="00850A9C" w:rsidRDefault="005066AC" w:rsidP="00850A9C">
            <w:pPr>
              <w:pStyle w:val="iNormal"/>
              <w:keepNext/>
              <w:keepLines/>
              <w:jc w:val="left"/>
              <w:rPr>
                <w:ins w:id="1179" w:author="Cathryn Chamley" w:date="2015-12-15T14:03:00Z"/>
                <w:b/>
                <w:sz w:val="16"/>
                <w:szCs w:val="16"/>
              </w:rPr>
            </w:pPr>
            <w:ins w:id="1180" w:author="Cathryn Chamley" w:date="2015-12-15T14:03:00Z">
              <w:r>
                <w:rPr>
                  <w:b/>
                  <w:sz w:val="16"/>
                  <w:szCs w:val="16"/>
                </w:rPr>
                <w:t xml:space="preserve">Is </w:t>
              </w:r>
              <w:r w:rsidRPr="00850A9C">
                <w:rPr>
                  <w:b/>
                  <w:sz w:val="16"/>
                  <w:szCs w:val="16"/>
                </w:rPr>
                <w:t xml:space="preserve">Access to Institutional </w:t>
              </w:r>
              <w:r w:rsidRPr="00F40E2A">
                <w:rPr>
                  <w:b/>
                  <w:sz w:val="16"/>
                  <w:szCs w:val="16"/>
                </w:rPr>
                <w:t>user’s</w:t>
              </w:r>
              <w:r w:rsidRPr="00850A9C">
                <w:rPr>
                  <w:b/>
                  <w:sz w:val="16"/>
                  <w:szCs w:val="16"/>
                </w:rPr>
                <w:t xml:space="preserve"> option selected</w:t>
              </w:r>
              <w:r>
                <w:rPr>
                  <w:b/>
                  <w:sz w:val="16"/>
                  <w:szCs w:val="16"/>
                </w:rPr>
                <w:t>?</w:t>
              </w:r>
            </w:ins>
          </w:p>
        </w:tc>
        <w:tc>
          <w:tcPr>
            <w:tcW w:w="709" w:type="dxa"/>
            <w:shd w:val="clear" w:color="auto" w:fill="00FFFF"/>
          </w:tcPr>
          <w:p w14:paraId="2F1A8FC6" w14:textId="77777777" w:rsidR="005066AC" w:rsidRPr="00850A9C" w:rsidRDefault="005066AC" w:rsidP="00850A9C">
            <w:pPr>
              <w:pStyle w:val="iNormal"/>
              <w:keepNext/>
              <w:keepLines/>
              <w:jc w:val="center"/>
              <w:rPr>
                <w:ins w:id="1181" w:author="Cathryn Chamley" w:date="2015-12-15T14:03:00Z"/>
                <w:sz w:val="16"/>
                <w:szCs w:val="16"/>
              </w:rPr>
            </w:pPr>
            <w:ins w:id="1182" w:author="Cathryn Chamley" w:date="2015-12-15T14:03:00Z">
              <w:r w:rsidRPr="00850A9C">
                <w:rPr>
                  <w:sz w:val="16"/>
                  <w:szCs w:val="16"/>
                </w:rPr>
                <w:t>n/a</w:t>
              </w:r>
            </w:ins>
          </w:p>
        </w:tc>
        <w:tc>
          <w:tcPr>
            <w:tcW w:w="708" w:type="dxa"/>
            <w:shd w:val="clear" w:color="auto" w:fill="00FFFF"/>
          </w:tcPr>
          <w:p w14:paraId="290A69EF" w14:textId="77777777" w:rsidR="005066AC" w:rsidRPr="00850A9C" w:rsidRDefault="005066AC" w:rsidP="00850A9C">
            <w:pPr>
              <w:pStyle w:val="iNormal"/>
              <w:keepNext/>
              <w:keepLines/>
              <w:jc w:val="center"/>
              <w:rPr>
                <w:ins w:id="1183" w:author="Cathryn Chamley" w:date="2015-12-15T14:03:00Z"/>
                <w:sz w:val="16"/>
                <w:szCs w:val="16"/>
              </w:rPr>
            </w:pPr>
            <w:ins w:id="1184" w:author="Cathryn Chamley" w:date="2015-12-15T14:03:00Z">
              <w:r w:rsidRPr="00850A9C">
                <w:rPr>
                  <w:sz w:val="16"/>
                  <w:szCs w:val="16"/>
                </w:rPr>
                <w:t>No</w:t>
              </w:r>
            </w:ins>
          </w:p>
        </w:tc>
        <w:tc>
          <w:tcPr>
            <w:tcW w:w="709" w:type="dxa"/>
            <w:shd w:val="clear" w:color="auto" w:fill="00FFFF"/>
          </w:tcPr>
          <w:p w14:paraId="0F8EC8D9" w14:textId="77777777" w:rsidR="005066AC" w:rsidRPr="00850A9C" w:rsidRDefault="005066AC" w:rsidP="00850A9C">
            <w:pPr>
              <w:pStyle w:val="iNormal"/>
              <w:keepNext/>
              <w:keepLines/>
              <w:jc w:val="center"/>
              <w:rPr>
                <w:ins w:id="1185" w:author="Cathryn Chamley" w:date="2015-12-15T14:03:00Z"/>
                <w:sz w:val="16"/>
                <w:szCs w:val="16"/>
              </w:rPr>
            </w:pPr>
            <w:ins w:id="1186" w:author="Cathryn Chamley" w:date="2015-12-15T14:03:00Z">
              <w:r w:rsidRPr="00850A9C">
                <w:rPr>
                  <w:sz w:val="16"/>
                  <w:szCs w:val="16"/>
                </w:rPr>
                <w:t>Yes</w:t>
              </w:r>
            </w:ins>
          </w:p>
        </w:tc>
        <w:tc>
          <w:tcPr>
            <w:tcW w:w="851" w:type="dxa"/>
            <w:shd w:val="clear" w:color="auto" w:fill="00FFFF"/>
          </w:tcPr>
          <w:p w14:paraId="73BBEA32" w14:textId="77777777" w:rsidR="005066AC" w:rsidRPr="00850A9C" w:rsidRDefault="005066AC" w:rsidP="00850A9C">
            <w:pPr>
              <w:pStyle w:val="iNormal"/>
              <w:keepNext/>
              <w:keepLines/>
              <w:jc w:val="center"/>
              <w:rPr>
                <w:ins w:id="1187" w:author="Cathryn Chamley" w:date="2015-12-15T14:03:00Z"/>
                <w:sz w:val="16"/>
                <w:szCs w:val="16"/>
              </w:rPr>
            </w:pPr>
            <w:ins w:id="1188" w:author="Cathryn Chamley" w:date="2015-12-15T14:03:00Z">
              <w:r w:rsidRPr="00850A9C">
                <w:rPr>
                  <w:sz w:val="16"/>
                  <w:szCs w:val="16"/>
                </w:rPr>
                <w:t>No</w:t>
              </w:r>
            </w:ins>
          </w:p>
        </w:tc>
        <w:tc>
          <w:tcPr>
            <w:tcW w:w="708" w:type="dxa"/>
            <w:shd w:val="clear" w:color="auto" w:fill="00FFFF"/>
          </w:tcPr>
          <w:p w14:paraId="0B14774E" w14:textId="77777777" w:rsidR="005066AC" w:rsidRPr="00850A9C" w:rsidRDefault="005066AC" w:rsidP="00850A9C">
            <w:pPr>
              <w:pStyle w:val="iNormal"/>
              <w:keepNext/>
              <w:keepLines/>
              <w:jc w:val="center"/>
              <w:rPr>
                <w:ins w:id="1189" w:author="Cathryn Chamley" w:date="2015-12-15T14:03:00Z"/>
                <w:sz w:val="16"/>
                <w:szCs w:val="16"/>
              </w:rPr>
            </w:pPr>
            <w:ins w:id="1190" w:author="Cathryn Chamley" w:date="2015-12-15T14:03:00Z">
              <w:r w:rsidRPr="00850A9C">
                <w:rPr>
                  <w:sz w:val="16"/>
                  <w:szCs w:val="16"/>
                </w:rPr>
                <w:t>Yes</w:t>
              </w:r>
            </w:ins>
          </w:p>
        </w:tc>
      </w:tr>
      <w:tr w:rsidR="005066AC" w14:paraId="47238BDA" w14:textId="77777777" w:rsidTr="0061724F">
        <w:trPr>
          <w:ins w:id="1191" w:author="Cathryn Chamley" w:date="2015-12-15T14:03:00Z"/>
        </w:trPr>
        <w:tc>
          <w:tcPr>
            <w:tcW w:w="6238" w:type="dxa"/>
            <w:shd w:val="clear" w:color="auto" w:fill="00FFFF"/>
          </w:tcPr>
          <w:p w14:paraId="28926FA7" w14:textId="77777777" w:rsidR="005066AC" w:rsidRPr="00850A9C" w:rsidRDefault="005066AC" w:rsidP="00850A9C">
            <w:pPr>
              <w:pStyle w:val="iNormal"/>
              <w:keepNext/>
              <w:keepLines/>
              <w:jc w:val="left"/>
              <w:rPr>
                <w:ins w:id="1192" w:author="Cathryn Chamley" w:date="2015-12-15T14:03:00Z"/>
                <w:b/>
                <w:sz w:val="16"/>
                <w:szCs w:val="16"/>
              </w:rPr>
            </w:pPr>
            <w:ins w:id="1193" w:author="Cathryn Chamley" w:date="2015-12-15T14:03:00Z">
              <w:r>
                <w:rPr>
                  <w:b/>
                  <w:sz w:val="16"/>
                  <w:szCs w:val="16"/>
                </w:rPr>
                <w:t xml:space="preserve">Is </w:t>
              </w:r>
              <w:r w:rsidRPr="00850A9C">
                <w:rPr>
                  <w:b/>
                  <w:sz w:val="16"/>
                  <w:szCs w:val="16"/>
                </w:rPr>
                <w:t xml:space="preserve">Access to users in </w:t>
              </w:r>
              <w:r w:rsidRPr="00F40E2A">
                <w:rPr>
                  <w:b/>
                  <w:sz w:val="16"/>
                  <w:szCs w:val="16"/>
                </w:rPr>
                <w:t>group’s</w:t>
              </w:r>
              <w:r w:rsidRPr="00850A9C">
                <w:rPr>
                  <w:b/>
                  <w:sz w:val="16"/>
                  <w:szCs w:val="16"/>
                </w:rPr>
                <w:t xml:space="preserve"> option selected</w:t>
              </w:r>
              <w:r>
                <w:rPr>
                  <w:b/>
                  <w:sz w:val="16"/>
                  <w:szCs w:val="16"/>
                </w:rPr>
                <w:t>?</w:t>
              </w:r>
            </w:ins>
          </w:p>
        </w:tc>
        <w:tc>
          <w:tcPr>
            <w:tcW w:w="709" w:type="dxa"/>
            <w:shd w:val="clear" w:color="auto" w:fill="00FFFF"/>
          </w:tcPr>
          <w:p w14:paraId="14D218B0" w14:textId="77777777" w:rsidR="005066AC" w:rsidRPr="00850A9C" w:rsidRDefault="005066AC" w:rsidP="00850A9C">
            <w:pPr>
              <w:pStyle w:val="iNormal"/>
              <w:keepNext/>
              <w:keepLines/>
              <w:jc w:val="center"/>
              <w:rPr>
                <w:ins w:id="1194" w:author="Cathryn Chamley" w:date="2015-12-15T14:03:00Z"/>
                <w:sz w:val="16"/>
                <w:szCs w:val="16"/>
              </w:rPr>
            </w:pPr>
            <w:ins w:id="1195" w:author="Cathryn Chamley" w:date="2015-12-15T14:03:00Z">
              <w:r w:rsidRPr="00850A9C">
                <w:rPr>
                  <w:sz w:val="16"/>
                  <w:szCs w:val="16"/>
                </w:rPr>
                <w:t>n/a</w:t>
              </w:r>
            </w:ins>
          </w:p>
        </w:tc>
        <w:tc>
          <w:tcPr>
            <w:tcW w:w="708" w:type="dxa"/>
            <w:shd w:val="clear" w:color="auto" w:fill="00FFFF"/>
          </w:tcPr>
          <w:p w14:paraId="5B09C232" w14:textId="77777777" w:rsidR="005066AC" w:rsidRPr="00850A9C" w:rsidRDefault="005066AC" w:rsidP="00850A9C">
            <w:pPr>
              <w:pStyle w:val="iNormal"/>
              <w:keepNext/>
              <w:keepLines/>
              <w:jc w:val="center"/>
              <w:rPr>
                <w:ins w:id="1196" w:author="Cathryn Chamley" w:date="2015-12-15T14:03:00Z"/>
                <w:sz w:val="16"/>
                <w:szCs w:val="16"/>
              </w:rPr>
            </w:pPr>
            <w:ins w:id="1197" w:author="Cathryn Chamley" w:date="2015-12-15T14:03:00Z">
              <w:r w:rsidRPr="00850A9C">
                <w:rPr>
                  <w:sz w:val="16"/>
                  <w:szCs w:val="16"/>
                </w:rPr>
                <w:t>No</w:t>
              </w:r>
            </w:ins>
          </w:p>
        </w:tc>
        <w:tc>
          <w:tcPr>
            <w:tcW w:w="709" w:type="dxa"/>
            <w:shd w:val="clear" w:color="auto" w:fill="00FFFF"/>
          </w:tcPr>
          <w:p w14:paraId="206BE317" w14:textId="77777777" w:rsidR="005066AC" w:rsidRPr="00850A9C" w:rsidRDefault="005066AC" w:rsidP="00850A9C">
            <w:pPr>
              <w:pStyle w:val="iNormal"/>
              <w:keepNext/>
              <w:keepLines/>
              <w:jc w:val="center"/>
              <w:rPr>
                <w:ins w:id="1198" w:author="Cathryn Chamley" w:date="2015-12-15T14:03:00Z"/>
                <w:sz w:val="16"/>
                <w:szCs w:val="16"/>
              </w:rPr>
            </w:pPr>
            <w:ins w:id="1199" w:author="Cathryn Chamley" w:date="2015-12-15T14:03:00Z">
              <w:r w:rsidRPr="00850A9C">
                <w:rPr>
                  <w:sz w:val="16"/>
                  <w:szCs w:val="16"/>
                </w:rPr>
                <w:t>No</w:t>
              </w:r>
            </w:ins>
          </w:p>
        </w:tc>
        <w:tc>
          <w:tcPr>
            <w:tcW w:w="851" w:type="dxa"/>
            <w:shd w:val="clear" w:color="auto" w:fill="00FFFF"/>
          </w:tcPr>
          <w:p w14:paraId="65F3A48C" w14:textId="77777777" w:rsidR="005066AC" w:rsidRPr="00850A9C" w:rsidRDefault="005066AC" w:rsidP="00850A9C">
            <w:pPr>
              <w:pStyle w:val="iNormal"/>
              <w:keepNext/>
              <w:keepLines/>
              <w:jc w:val="center"/>
              <w:rPr>
                <w:ins w:id="1200" w:author="Cathryn Chamley" w:date="2015-12-15T14:03:00Z"/>
                <w:sz w:val="16"/>
                <w:szCs w:val="16"/>
              </w:rPr>
            </w:pPr>
            <w:ins w:id="1201" w:author="Cathryn Chamley" w:date="2015-12-15T14:03:00Z">
              <w:r w:rsidRPr="00850A9C">
                <w:rPr>
                  <w:sz w:val="16"/>
                  <w:szCs w:val="16"/>
                </w:rPr>
                <w:t>Yes</w:t>
              </w:r>
            </w:ins>
          </w:p>
        </w:tc>
        <w:tc>
          <w:tcPr>
            <w:tcW w:w="708" w:type="dxa"/>
            <w:shd w:val="clear" w:color="auto" w:fill="00FFFF"/>
          </w:tcPr>
          <w:p w14:paraId="4EFC7BBB" w14:textId="77777777" w:rsidR="005066AC" w:rsidRPr="00850A9C" w:rsidRDefault="005066AC" w:rsidP="00850A9C">
            <w:pPr>
              <w:pStyle w:val="iNormal"/>
              <w:keepNext/>
              <w:keepLines/>
              <w:jc w:val="center"/>
              <w:rPr>
                <w:ins w:id="1202" w:author="Cathryn Chamley" w:date="2015-12-15T14:03:00Z"/>
                <w:sz w:val="16"/>
                <w:szCs w:val="16"/>
              </w:rPr>
            </w:pPr>
            <w:ins w:id="1203" w:author="Cathryn Chamley" w:date="2015-12-15T14:03:00Z">
              <w:r w:rsidRPr="00850A9C">
                <w:rPr>
                  <w:sz w:val="16"/>
                  <w:szCs w:val="16"/>
                </w:rPr>
                <w:t>Yes</w:t>
              </w:r>
            </w:ins>
          </w:p>
        </w:tc>
      </w:tr>
      <w:tr w:rsidR="005066AC" w14:paraId="5286A5A5" w14:textId="77777777" w:rsidTr="0061724F">
        <w:trPr>
          <w:ins w:id="1204" w:author="Cathryn Chamley" w:date="2015-12-15T14:03:00Z"/>
        </w:trPr>
        <w:tc>
          <w:tcPr>
            <w:tcW w:w="6238" w:type="dxa"/>
          </w:tcPr>
          <w:p w14:paraId="39B8F8A5" w14:textId="77777777" w:rsidR="005066AC" w:rsidRPr="00850A9C" w:rsidRDefault="005066AC" w:rsidP="00850A9C">
            <w:pPr>
              <w:pStyle w:val="iNormal"/>
              <w:keepNext/>
              <w:keepLines/>
              <w:jc w:val="left"/>
              <w:rPr>
                <w:ins w:id="1205" w:author="Cathryn Chamley" w:date="2015-12-15T14:03:00Z"/>
                <w:sz w:val="16"/>
                <w:szCs w:val="16"/>
              </w:rPr>
            </w:pPr>
            <w:ins w:id="1206" w:author="Cathryn Chamley" w:date="2015-12-15T14:03:00Z">
              <w:r w:rsidRPr="00850A9C">
                <w:rPr>
                  <w:b/>
                  <w:sz w:val="16"/>
                  <w:szCs w:val="16"/>
                </w:rPr>
                <w:t>User</w:t>
              </w:r>
              <w:r w:rsidRPr="00850A9C">
                <w:rPr>
                  <w:sz w:val="16"/>
                  <w:szCs w:val="16"/>
                </w:rPr>
                <w:t xml:space="preserve"> who added the file</w:t>
              </w:r>
            </w:ins>
          </w:p>
        </w:tc>
        <w:tc>
          <w:tcPr>
            <w:tcW w:w="709" w:type="dxa"/>
          </w:tcPr>
          <w:p w14:paraId="0827B29A" w14:textId="77777777" w:rsidR="005066AC" w:rsidRPr="00850A9C" w:rsidRDefault="005066AC" w:rsidP="00850A9C">
            <w:pPr>
              <w:pStyle w:val="iNormal"/>
              <w:keepNext/>
              <w:keepLines/>
              <w:jc w:val="center"/>
              <w:rPr>
                <w:ins w:id="1207" w:author="Cathryn Chamley" w:date="2015-12-15T14:03:00Z"/>
                <w:sz w:val="16"/>
                <w:szCs w:val="16"/>
              </w:rPr>
            </w:pPr>
            <w:ins w:id="1208" w:author="Cathryn Chamley" w:date="2015-12-15T14:03:00Z">
              <w:r w:rsidRPr="00850A9C">
                <w:rPr>
                  <w:rFonts w:ascii="Zapf Dingbats" w:hAnsi="Zapf Dingbats"/>
                  <w:color w:val="000000"/>
                  <w:sz w:val="16"/>
                  <w:szCs w:val="16"/>
                </w:rPr>
                <w:t>✔</w:t>
              </w:r>
            </w:ins>
          </w:p>
        </w:tc>
        <w:tc>
          <w:tcPr>
            <w:tcW w:w="708" w:type="dxa"/>
          </w:tcPr>
          <w:p w14:paraId="75FB7D8E" w14:textId="77777777" w:rsidR="005066AC" w:rsidRPr="00850A9C" w:rsidRDefault="005066AC" w:rsidP="00850A9C">
            <w:pPr>
              <w:pStyle w:val="iNormal"/>
              <w:keepNext/>
              <w:keepLines/>
              <w:jc w:val="center"/>
              <w:rPr>
                <w:ins w:id="1209" w:author="Cathryn Chamley" w:date="2015-12-15T14:03:00Z"/>
                <w:sz w:val="16"/>
                <w:szCs w:val="16"/>
              </w:rPr>
            </w:pPr>
            <w:ins w:id="1210" w:author="Cathryn Chamley" w:date="2015-12-15T14:03:00Z">
              <w:r w:rsidRPr="00850A9C">
                <w:rPr>
                  <w:rFonts w:ascii="Zapf Dingbats" w:hAnsi="Zapf Dingbats"/>
                  <w:color w:val="000000"/>
                  <w:sz w:val="16"/>
                  <w:szCs w:val="16"/>
                </w:rPr>
                <w:t>✔</w:t>
              </w:r>
            </w:ins>
          </w:p>
        </w:tc>
        <w:tc>
          <w:tcPr>
            <w:tcW w:w="709" w:type="dxa"/>
          </w:tcPr>
          <w:p w14:paraId="4C0CB8F4" w14:textId="77777777" w:rsidR="005066AC" w:rsidRPr="00850A9C" w:rsidRDefault="005066AC" w:rsidP="00850A9C">
            <w:pPr>
              <w:pStyle w:val="iNormal"/>
              <w:keepNext/>
              <w:keepLines/>
              <w:jc w:val="center"/>
              <w:rPr>
                <w:ins w:id="1211" w:author="Cathryn Chamley" w:date="2015-12-15T14:03:00Z"/>
                <w:sz w:val="16"/>
                <w:szCs w:val="16"/>
              </w:rPr>
            </w:pPr>
            <w:ins w:id="1212" w:author="Cathryn Chamley" w:date="2015-12-15T14:03:00Z">
              <w:r w:rsidRPr="00850A9C">
                <w:rPr>
                  <w:rFonts w:ascii="Zapf Dingbats" w:hAnsi="Zapf Dingbats"/>
                  <w:color w:val="000000"/>
                  <w:sz w:val="16"/>
                  <w:szCs w:val="16"/>
                </w:rPr>
                <w:t>✔</w:t>
              </w:r>
            </w:ins>
          </w:p>
        </w:tc>
        <w:tc>
          <w:tcPr>
            <w:tcW w:w="851" w:type="dxa"/>
          </w:tcPr>
          <w:p w14:paraId="1F2058F6" w14:textId="77777777" w:rsidR="005066AC" w:rsidRPr="00850A9C" w:rsidRDefault="005066AC" w:rsidP="00850A9C">
            <w:pPr>
              <w:pStyle w:val="iNormal"/>
              <w:keepNext/>
              <w:keepLines/>
              <w:jc w:val="center"/>
              <w:rPr>
                <w:ins w:id="1213" w:author="Cathryn Chamley" w:date="2015-12-15T14:03:00Z"/>
                <w:sz w:val="16"/>
                <w:szCs w:val="16"/>
              </w:rPr>
            </w:pPr>
            <w:ins w:id="1214" w:author="Cathryn Chamley" w:date="2015-12-15T14:03:00Z">
              <w:r w:rsidRPr="00850A9C">
                <w:rPr>
                  <w:rFonts w:ascii="Zapf Dingbats" w:hAnsi="Zapf Dingbats"/>
                  <w:color w:val="000000"/>
                  <w:sz w:val="16"/>
                  <w:szCs w:val="16"/>
                </w:rPr>
                <w:t>✔</w:t>
              </w:r>
            </w:ins>
          </w:p>
        </w:tc>
        <w:tc>
          <w:tcPr>
            <w:tcW w:w="708" w:type="dxa"/>
          </w:tcPr>
          <w:p w14:paraId="3701938F" w14:textId="77777777" w:rsidR="005066AC" w:rsidRPr="00850A9C" w:rsidRDefault="005066AC" w:rsidP="00850A9C">
            <w:pPr>
              <w:pStyle w:val="iNormal"/>
              <w:keepNext/>
              <w:keepLines/>
              <w:jc w:val="center"/>
              <w:rPr>
                <w:ins w:id="1215" w:author="Cathryn Chamley" w:date="2015-12-15T14:03:00Z"/>
                <w:sz w:val="16"/>
                <w:szCs w:val="16"/>
              </w:rPr>
            </w:pPr>
            <w:ins w:id="1216" w:author="Cathryn Chamley" w:date="2015-12-15T14:03:00Z">
              <w:r w:rsidRPr="00850A9C">
                <w:rPr>
                  <w:rFonts w:ascii="Zapf Dingbats" w:hAnsi="Zapf Dingbats"/>
                  <w:color w:val="000000"/>
                  <w:sz w:val="16"/>
                  <w:szCs w:val="16"/>
                </w:rPr>
                <w:t>✔</w:t>
              </w:r>
            </w:ins>
          </w:p>
        </w:tc>
      </w:tr>
      <w:tr w:rsidR="005066AC" w14:paraId="2874715C" w14:textId="77777777" w:rsidTr="0061724F">
        <w:trPr>
          <w:ins w:id="1217" w:author="Cathryn Chamley" w:date="2015-12-15T14:03:00Z"/>
        </w:trPr>
        <w:tc>
          <w:tcPr>
            <w:tcW w:w="6238" w:type="dxa"/>
          </w:tcPr>
          <w:p w14:paraId="128D9CD6" w14:textId="77777777" w:rsidR="005066AC" w:rsidRPr="00850A9C" w:rsidRDefault="005066AC" w:rsidP="00850A9C">
            <w:pPr>
              <w:pStyle w:val="iNormal"/>
              <w:keepNext/>
              <w:keepLines/>
              <w:jc w:val="left"/>
              <w:rPr>
                <w:ins w:id="1218" w:author="Cathryn Chamley" w:date="2015-12-15T14:03:00Z"/>
                <w:b/>
                <w:sz w:val="16"/>
                <w:szCs w:val="16"/>
              </w:rPr>
            </w:pPr>
            <w:ins w:id="1219" w:author="Cathryn Chamley" w:date="2015-12-15T14:03:00Z">
              <w:r w:rsidRPr="00850A9C">
                <w:rPr>
                  <w:b/>
                  <w:sz w:val="16"/>
                  <w:szCs w:val="16"/>
                </w:rPr>
                <w:t>Administrator</w:t>
              </w:r>
            </w:ins>
          </w:p>
        </w:tc>
        <w:tc>
          <w:tcPr>
            <w:tcW w:w="709" w:type="dxa"/>
          </w:tcPr>
          <w:p w14:paraId="5DC674D0" w14:textId="77777777" w:rsidR="005066AC" w:rsidRPr="00850A9C" w:rsidRDefault="005066AC" w:rsidP="00850A9C">
            <w:pPr>
              <w:pStyle w:val="iNormal"/>
              <w:keepNext/>
              <w:keepLines/>
              <w:jc w:val="center"/>
              <w:rPr>
                <w:ins w:id="1220" w:author="Cathryn Chamley" w:date="2015-12-15T14:03:00Z"/>
                <w:sz w:val="16"/>
                <w:szCs w:val="16"/>
              </w:rPr>
            </w:pPr>
            <w:ins w:id="1221" w:author="Cathryn Chamley" w:date="2015-12-15T14:03:00Z">
              <w:r w:rsidRPr="00850A9C">
                <w:rPr>
                  <w:rFonts w:ascii="Zapf Dingbats" w:hAnsi="Zapf Dingbats"/>
                  <w:color w:val="000000"/>
                  <w:sz w:val="16"/>
                  <w:szCs w:val="16"/>
                </w:rPr>
                <w:t>✔</w:t>
              </w:r>
            </w:ins>
          </w:p>
        </w:tc>
        <w:tc>
          <w:tcPr>
            <w:tcW w:w="708" w:type="dxa"/>
          </w:tcPr>
          <w:p w14:paraId="217C3CCF" w14:textId="77777777" w:rsidR="005066AC" w:rsidRPr="00850A9C" w:rsidRDefault="005066AC" w:rsidP="00850A9C">
            <w:pPr>
              <w:pStyle w:val="iNormal"/>
              <w:keepNext/>
              <w:keepLines/>
              <w:jc w:val="center"/>
              <w:rPr>
                <w:ins w:id="1222" w:author="Cathryn Chamley" w:date="2015-12-15T14:03:00Z"/>
                <w:sz w:val="16"/>
                <w:szCs w:val="16"/>
              </w:rPr>
            </w:pPr>
            <w:ins w:id="1223" w:author="Cathryn Chamley" w:date="2015-12-15T14:03:00Z">
              <w:r w:rsidRPr="00850A9C">
                <w:rPr>
                  <w:rFonts w:ascii="Zapf Dingbats" w:hAnsi="Zapf Dingbats"/>
                  <w:color w:val="000000"/>
                  <w:sz w:val="16"/>
                  <w:szCs w:val="16"/>
                </w:rPr>
                <w:t>✔</w:t>
              </w:r>
            </w:ins>
          </w:p>
        </w:tc>
        <w:tc>
          <w:tcPr>
            <w:tcW w:w="709" w:type="dxa"/>
          </w:tcPr>
          <w:p w14:paraId="3635A498" w14:textId="77777777" w:rsidR="005066AC" w:rsidRPr="00850A9C" w:rsidRDefault="005066AC" w:rsidP="00850A9C">
            <w:pPr>
              <w:pStyle w:val="iNormal"/>
              <w:keepNext/>
              <w:keepLines/>
              <w:jc w:val="center"/>
              <w:rPr>
                <w:ins w:id="1224" w:author="Cathryn Chamley" w:date="2015-12-15T14:03:00Z"/>
                <w:sz w:val="16"/>
                <w:szCs w:val="16"/>
              </w:rPr>
            </w:pPr>
            <w:ins w:id="1225" w:author="Cathryn Chamley" w:date="2015-12-15T14:03:00Z">
              <w:r w:rsidRPr="00850A9C">
                <w:rPr>
                  <w:rFonts w:ascii="Zapf Dingbats" w:hAnsi="Zapf Dingbats"/>
                  <w:color w:val="000000"/>
                  <w:sz w:val="16"/>
                  <w:szCs w:val="16"/>
                </w:rPr>
                <w:t>✔</w:t>
              </w:r>
            </w:ins>
          </w:p>
        </w:tc>
        <w:tc>
          <w:tcPr>
            <w:tcW w:w="851" w:type="dxa"/>
          </w:tcPr>
          <w:p w14:paraId="42F83B6D" w14:textId="77777777" w:rsidR="005066AC" w:rsidRPr="00850A9C" w:rsidRDefault="005066AC" w:rsidP="00850A9C">
            <w:pPr>
              <w:pStyle w:val="iNormal"/>
              <w:keepNext/>
              <w:keepLines/>
              <w:jc w:val="center"/>
              <w:rPr>
                <w:ins w:id="1226" w:author="Cathryn Chamley" w:date="2015-12-15T14:03:00Z"/>
                <w:sz w:val="16"/>
                <w:szCs w:val="16"/>
              </w:rPr>
            </w:pPr>
            <w:ins w:id="1227" w:author="Cathryn Chamley" w:date="2015-12-15T14:03:00Z">
              <w:r w:rsidRPr="00850A9C">
                <w:rPr>
                  <w:rFonts w:ascii="Zapf Dingbats" w:hAnsi="Zapf Dingbats"/>
                  <w:color w:val="000000"/>
                  <w:sz w:val="16"/>
                  <w:szCs w:val="16"/>
                </w:rPr>
                <w:t>✔</w:t>
              </w:r>
            </w:ins>
          </w:p>
        </w:tc>
        <w:tc>
          <w:tcPr>
            <w:tcW w:w="708" w:type="dxa"/>
          </w:tcPr>
          <w:p w14:paraId="480CA721" w14:textId="77777777" w:rsidR="005066AC" w:rsidRPr="00850A9C" w:rsidRDefault="005066AC" w:rsidP="00850A9C">
            <w:pPr>
              <w:pStyle w:val="iNormal"/>
              <w:keepNext/>
              <w:keepLines/>
              <w:jc w:val="center"/>
              <w:rPr>
                <w:ins w:id="1228" w:author="Cathryn Chamley" w:date="2015-12-15T14:03:00Z"/>
                <w:sz w:val="16"/>
                <w:szCs w:val="16"/>
              </w:rPr>
            </w:pPr>
            <w:ins w:id="1229" w:author="Cathryn Chamley" w:date="2015-12-15T14:03:00Z">
              <w:r w:rsidRPr="00850A9C">
                <w:rPr>
                  <w:rFonts w:ascii="Zapf Dingbats" w:hAnsi="Zapf Dingbats"/>
                  <w:color w:val="000000"/>
                  <w:sz w:val="16"/>
                  <w:szCs w:val="16"/>
                </w:rPr>
                <w:t>✔</w:t>
              </w:r>
            </w:ins>
          </w:p>
        </w:tc>
      </w:tr>
      <w:tr w:rsidR="005066AC" w14:paraId="15FD599E" w14:textId="77777777" w:rsidTr="0061724F">
        <w:trPr>
          <w:ins w:id="1230" w:author="Cathryn Chamley" w:date="2015-12-15T14:03:00Z"/>
        </w:trPr>
        <w:tc>
          <w:tcPr>
            <w:tcW w:w="6238" w:type="dxa"/>
          </w:tcPr>
          <w:p w14:paraId="162D9E22" w14:textId="77777777" w:rsidR="005066AC" w:rsidRPr="00850A9C" w:rsidRDefault="005066AC" w:rsidP="00850A9C">
            <w:pPr>
              <w:pStyle w:val="iNormal"/>
              <w:keepNext/>
              <w:keepLines/>
              <w:jc w:val="left"/>
              <w:rPr>
                <w:ins w:id="1231" w:author="Cathryn Chamley" w:date="2015-12-15T14:03:00Z"/>
                <w:sz w:val="16"/>
                <w:szCs w:val="16"/>
              </w:rPr>
            </w:pPr>
            <w:ins w:id="1232" w:author="Cathryn Chamley" w:date="2015-12-15T14:03:00Z">
              <w:r w:rsidRPr="00850A9C">
                <w:rPr>
                  <w:b/>
                  <w:sz w:val="16"/>
                  <w:szCs w:val="16"/>
                </w:rPr>
                <w:t>Institutional User</w:t>
              </w:r>
              <w:r w:rsidRPr="00850A9C">
                <w:rPr>
                  <w:sz w:val="16"/>
                  <w:szCs w:val="16"/>
                </w:rPr>
                <w:t xml:space="preserve"> who is </w:t>
              </w:r>
              <w:r w:rsidRPr="00850A9C">
                <w:rPr>
                  <w:b/>
                  <w:sz w:val="16"/>
                  <w:szCs w:val="16"/>
                </w:rPr>
                <w:t xml:space="preserve">not </w:t>
              </w:r>
              <w:r w:rsidRPr="00850A9C">
                <w:rPr>
                  <w:sz w:val="16"/>
                  <w:szCs w:val="16"/>
                </w:rPr>
                <w:t xml:space="preserve">in an </w:t>
              </w:r>
              <w:r>
                <w:rPr>
                  <w:sz w:val="16"/>
                  <w:szCs w:val="16"/>
                </w:rPr>
                <w:t xml:space="preserve">active </w:t>
              </w:r>
              <w:r w:rsidRPr="00850A9C">
                <w:rPr>
                  <w:sz w:val="16"/>
                  <w:szCs w:val="16"/>
                </w:rPr>
                <w:t>access group</w:t>
              </w:r>
              <w:r>
                <w:rPr>
                  <w:sz w:val="16"/>
                  <w:szCs w:val="16"/>
                </w:rPr>
                <w:t xml:space="preserve"> assoc.</w:t>
              </w:r>
              <w:r w:rsidRPr="00850A9C">
                <w:rPr>
                  <w:sz w:val="16"/>
                  <w:szCs w:val="16"/>
                </w:rPr>
                <w:t xml:space="preserve"> with the file</w:t>
              </w:r>
            </w:ins>
          </w:p>
        </w:tc>
        <w:tc>
          <w:tcPr>
            <w:tcW w:w="709" w:type="dxa"/>
          </w:tcPr>
          <w:p w14:paraId="6F182B4E" w14:textId="77777777" w:rsidR="005066AC" w:rsidRPr="00850A9C" w:rsidRDefault="005066AC" w:rsidP="00850A9C">
            <w:pPr>
              <w:pStyle w:val="iNormal"/>
              <w:keepNext/>
              <w:keepLines/>
              <w:jc w:val="center"/>
              <w:rPr>
                <w:ins w:id="1233" w:author="Cathryn Chamley" w:date="2015-12-15T14:03:00Z"/>
                <w:sz w:val="16"/>
                <w:szCs w:val="16"/>
              </w:rPr>
            </w:pPr>
            <w:ins w:id="1234" w:author="Cathryn Chamley" w:date="2015-12-15T14:03:00Z">
              <w:r w:rsidRPr="00850A9C">
                <w:rPr>
                  <w:rFonts w:ascii="Zapf Dingbats" w:hAnsi="Zapf Dingbats"/>
                  <w:color w:val="000000"/>
                  <w:sz w:val="16"/>
                  <w:szCs w:val="16"/>
                </w:rPr>
                <w:t>✔</w:t>
              </w:r>
            </w:ins>
          </w:p>
        </w:tc>
        <w:tc>
          <w:tcPr>
            <w:tcW w:w="708" w:type="dxa"/>
          </w:tcPr>
          <w:p w14:paraId="0D424EF1" w14:textId="77777777" w:rsidR="005066AC" w:rsidRPr="00850A9C" w:rsidRDefault="005066AC" w:rsidP="00850A9C">
            <w:pPr>
              <w:pStyle w:val="iNormal"/>
              <w:keepNext/>
              <w:keepLines/>
              <w:jc w:val="center"/>
              <w:rPr>
                <w:ins w:id="1235" w:author="Cathryn Chamley" w:date="2015-12-15T14:03:00Z"/>
                <w:sz w:val="16"/>
                <w:szCs w:val="16"/>
              </w:rPr>
            </w:pPr>
            <w:ins w:id="1236" w:author="Cathryn Chamley" w:date="2015-12-15T14:03:00Z">
              <w:r w:rsidRPr="00850A9C">
                <w:rPr>
                  <w:rFonts w:ascii="Zapf Dingbats" w:hAnsi="Zapf Dingbats"/>
                  <w:sz w:val="16"/>
                  <w:szCs w:val="16"/>
                </w:rPr>
                <w:t>✗</w:t>
              </w:r>
            </w:ins>
          </w:p>
        </w:tc>
        <w:tc>
          <w:tcPr>
            <w:tcW w:w="709" w:type="dxa"/>
          </w:tcPr>
          <w:p w14:paraId="43DB33EA" w14:textId="77777777" w:rsidR="005066AC" w:rsidRPr="00850A9C" w:rsidRDefault="005066AC" w:rsidP="00850A9C">
            <w:pPr>
              <w:pStyle w:val="iNormal"/>
              <w:keepNext/>
              <w:keepLines/>
              <w:jc w:val="center"/>
              <w:rPr>
                <w:ins w:id="1237" w:author="Cathryn Chamley" w:date="2015-12-15T14:03:00Z"/>
                <w:sz w:val="16"/>
                <w:szCs w:val="16"/>
              </w:rPr>
            </w:pPr>
            <w:ins w:id="1238" w:author="Cathryn Chamley" w:date="2015-12-15T14:03:00Z">
              <w:r w:rsidRPr="00850A9C">
                <w:rPr>
                  <w:rFonts w:ascii="Zapf Dingbats" w:hAnsi="Zapf Dingbats"/>
                  <w:color w:val="000000"/>
                  <w:sz w:val="16"/>
                  <w:szCs w:val="16"/>
                </w:rPr>
                <w:t>✔</w:t>
              </w:r>
            </w:ins>
          </w:p>
        </w:tc>
        <w:tc>
          <w:tcPr>
            <w:tcW w:w="851" w:type="dxa"/>
          </w:tcPr>
          <w:p w14:paraId="4B6372F8" w14:textId="77777777" w:rsidR="005066AC" w:rsidRPr="00850A9C" w:rsidRDefault="005066AC" w:rsidP="00850A9C">
            <w:pPr>
              <w:pStyle w:val="iNormal"/>
              <w:keepNext/>
              <w:keepLines/>
              <w:jc w:val="center"/>
              <w:rPr>
                <w:ins w:id="1239" w:author="Cathryn Chamley" w:date="2015-12-15T14:03:00Z"/>
                <w:sz w:val="16"/>
                <w:szCs w:val="16"/>
              </w:rPr>
            </w:pPr>
            <w:ins w:id="1240" w:author="Cathryn Chamley" w:date="2015-12-15T14:03:00Z">
              <w:r w:rsidRPr="00850A9C">
                <w:rPr>
                  <w:rFonts w:ascii="Zapf Dingbats" w:hAnsi="Zapf Dingbats"/>
                  <w:sz w:val="16"/>
                  <w:szCs w:val="16"/>
                </w:rPr>
                <w:t>✗</w:t>
              </w:r>
            </w:ins>
          </w:p>
        </w:tc>
        <w:tc>
          <w:tcPr>
            <w:tcW w:w="708" w:type="dxa"/>
          </w:tcPr>
          <w:p w14:paraId="413E8190" w14:textId="77777777" w:rsidR="005066AC" w:rsidRPr="00850A9C" w:rsidRDefault="005066AC" w:rsidP="00850A9C">
            <w:pPr>
              <w:pStyle w:val="iNormal"/>
              <w:keepNext/>
              <w:keepLines/>
              <w:jc w:val="center"/>
              <w:rPr>
                <w:ins w:id="1241" w:author="Cathryn Chamley" w:date="2015-12-15T14:03:00Z"/>
                <w:sz w:val="16"/>
                <w:szCs w:val="16"/>
              </w:rPr>
            </w:pPr>
            <w:ins w:id="1242" w:author="Cathryn Chamley" w:date="2015-12-15T14:03:00Z">
              <w:r w:rsidRPr="00850A9C">
                <w:rPr>
                  <w:rFonts w:ascii="Zapf Dingbats" w:hAnsi="Zapf Dingbats"/>
                  <w:color w:val="000000"/>
                  <w:sz w:val="16"/>
                  <w:szCs w:val="16"/>
                </w:rPr>
                <w:t>✔</w:t>
              </w:r>
            </w:ins>
          </w:p>
        </w:tc>
      </w:tr>
      <w:tr w:rsidR="005066AC" w14:paraId="3B39BEC4" w14:textId="77777777" w:rsidTr="0061724F">
        <w:trPr>
          <w:ins w:id="1243" w:author="Cathryn Chamley" w:date="2015-12-15T14:03:00Z"/>
        </w:trPr>
        <w:tc>
          <w:tcPr>
            <w:tcW w:w="6238" w:type="dxa"/>
          </w:tcPr>
          <w:p w14:paraId="3363AFE2" w14:textId="77777777" w:rsidR="005066AC" w:rsidRPr="00850A9C" w:rsidRDefault="005066AC" w:rsidP="00850A9C">
            <w:pPr>
              <w:pStyle w:val="iNormal"/>
              <w:keepNext/>
              <w:keepLines/>
              <w:jc w:val="left"/>
              <w:rPr>
                <w:ins w:id="1244" w:author="Cathryn Chamley" w:date="2015-12-15T14:03:00Z"/>
                <w:sz w:val="16"/>
                <w:szCs w:val="16"/>
              </w:rPr>
            </w:pPr>
            <w:ins w:id="1245" w:author="Cathryn Chamley" w:date="2015-12-15T14:03:00Z">
              <w:r w:rsidRPr="00850A9C">
                <w:rPr>
                  <w:b/>
                  <w:sz w:val="16"/>
                  <w:szCs w:val="16"/>
                </w:rPr>
                <w:t>Institutional User</w:t>
              </w:r>
              <w:r w:rsidRPr="00850A9C">
                <w:rPr>
                  <w:sz w:val="16"/>
                  <w:szCs w:val="16"/>
                </w:rPr>
                <w:t xml:space="preserve"> who </w:t>
              </w:r>
              <w:r>
                <w:rPr>
                  <w:sz w:val="16"/>
                  <w:szCs w:val="16"/>
                </w:rPr>
                <w:t xml:space="preserve">is in an active access group assoc. </w:t>
              </w:r>
              <w:r w:rsidRPr="00850A9C">
                <w:rPr>
                  <w:sz w:val="16"/>
                  <w:szCs w:val="16"/>
                </w:rPr>
                <w:t>with the file</w:t>
              </w:r>
            </w:ins>
          </w:p>
        </w:tc>
        <w:tc>
          <w:tcPr>
            <w:tcW w:w="709" w:type="dxa"/>
          </w:tcPr>
          <w:p w14:paraId="125F2E65" w14:textId="77777777" w:rsidR="005066AC" w:rsidRPr="00850A9C" w:rsidRDefault="005066AC" w:rsidP="00850A9C">
            <w:pPr>
              <w:pStyle w:val="iNormal"/>
              <w:keepNext/>
              <w:keepLines/>
              <w:jc w:val="center"/>
              <w:rPr>
                <w:ins w:id="1246" w:author="Cathryn Chamley" w:date="2015-12-15T14:03:00Z"/>
                <w:sz w:val="16"/>
                <w:szCs w:val="16"/>
              </w:rPr>
            </w:pPr>
            <w:ins w:id="1247" w:author="Cathryn Chamley" w:date="2015-12-15T14:03:00Z">
              <w:r w:rsidRPr="00850A9C">
                <w:rPr>
                  <w:rFonts w:ascii="Zapf Dingbats" w:hAnsi="Zapf Dingbats"/>
                  <w:color w:val="000000"/>
                  <w:sz w:val="16"/>
                  <w:szCs w:val="16"/>
                </w:rPr>
                <w:t>✔</w:t>
              </w:r>
            </w:ins>
          </w:p>
        </w:tc>
        <w:tc>
          <w:tcPr>
            <w:tcW w:w="708" w:type="dxa"/>
          </w:tcPr>
          <w:p w14:paraId="6883A27E" w14:textId="77777777" w:rsidR="005066AC" w:rsidRPr="00850A9C" w:rsidRDefault="005066AC" w:rsidP="00850A9C">
            <w:pPr>
              <w:pStyle w:val="iNormal"/>
              <w:keepNext/>
              <w:keepLines/>
              <w:jc w:val="center"/>
              <w:rPr>
                <w:ins w:id="1248" w:author="Cathryn Chamley" w:date="2015-12-15T14:03:00Z"/>
                <w:sz w:val="16"/>
                <w:szCs w:val="16"/>
              </w:rPr>
            </w:pPr>
            <w:ins w:id="1249" w:author="Cathryn Chamley" w:date="2015-12-15T14:03:00Z">
              <w:r w:rsidRPr="00850A9C">
                <w:rPr>
                  <w:sz w:val="16"/>
                  <w:szCs w:val="16"/>
                </w:rPr>
                <w:t>n/a</w:t>
              </w:r>
            </w:ins>
          </w:p>
        </w:tc>
        <w:tc>
          <w:tcPr>
            <w:tcW w:w="709" w:type="dxa"/>
          </w:tcPr>
          <w:p w14:paraId="1CFDB8C2" w14:textId="77777777" w:rsidR="005066AC" w:rsidRPr="00850A9C" w:rsidRDefault="005066AC" w:rsidP="00850A9C">
            <w:pPr>
              <w:pStyle w:val="iNormal"/>
              <w:keepNext/>
              <w:keepLines/>
              <w:jc w:val="center"/>
              <w:rPr>
                <w:ins w:id="1250" w:author="Cathryn Chamley" w:date="2015-12-15T14:03:00Z"/>
                <w:sz w:val="16"/>
                <w:szCs w:val="16"/>
              </w:rPr>
            </w:pPr>
            <w:ins w:id="1251" w:author="Cathryn Chamley" w:date="2015-12-15T14:03:00Z">
              <w:r w:rsidRPr="00850A9C">
                <w:rPr>
                  <w:sz w:val="16"/>
                  <w:szCs w:val="16"/>
                </w:rPr>
                <w:t>n/a</w:t>
              </w:r>
            </w:ins>
          </w:p>
        </w:tc>
        <w:tc>
          <w:tcPr>
            <w:tcW w:w="851" w:type="dxa"/>
          </w:tcPr>
          <w:p w14:paraId="4CA59D0D" w14:textId="77777777" w:rsidR="005066AC" w:rsidRPr="00850A9C" w:rsidRDefault="005066AC" w:rsidP="00850A9C">
            <w:pPr>
              <w:pStyle w:val="iNormal"/>
              <w:keepNext/>
              <w:keepLines/>
              <w:jc w:val="center"/>
              <w:rPr>
                <w:ins w:id="1252" w:author="Cathryn Chamley" w:date="2015-12-15T14:03:00Z"/>
                <w:sz w:val="16"/>
                <w:szCs w:val="16"/>
              </w:rPr>
            </w:pPr>
            <w:ins w:id="1253" w:author="Cathryn Chamley" w:date="2015-12-15T14:03:00Z">
              <w:r w:rsidRPr="00850A9C">
                <w:rPr>
                  <w:rFonts w:ascii="Zapf Dingbats" w:hAnsi="Zapf Dingbats"/>
                  <w:color w:val="000000"/>
                  <w:sz w:val="16"/>
                  <w:szCs w:val="16"/>
                </w:rPr>
                <w:t>✔</w:t>
              </w:r>
            </w:ins>
          </w:p>
        </w:tc>
        <w:tc>
          <w:tcPr>
            <w:tcW w:w="708" w:type="dxa"/>
          </w:tcPr>
          <w:p w14:paraId="0886ECDE" w14:textId="77777777" w:rsidR="005066AC" w:rsidRPr="00850A9C" w:rsidRDefault="005066AC" w:rsidP="00850A9C">
            <w:pPr>
              <w:pStyle w:val="iNormal"/>
              <w:keepNext/>
              <w:keepLines/>
              <w:jc w:val="center"/>
              <w:rPr>
                <w:ins w:id="1254" w:author="Cathryn Chamley" w:date="2015-12-15T14:03:00Z"/>
                <w:sz w:val="16"/>
                <w:szCs w:val="16"/>
              </w:rPr>
            </w:pPr>
            <w:ins w:id="1255" w:author="Cathryn Chamley" w:date="2015-12-15T14:03:00Z">
              <w:r w:rsidRPr="00850A9C">
                <w:rPr>
                  <w:rFonts w:ascii="Zapf Dingbats" w:hAnsi="Zapf Dingbats"/>
                  <w:color w:val="000000"/>
                  <w:sz w:val="16"/>
                  <w:szCs w:val="16"/>
                </w:rPr>
                <w:t>✔</w:t>
              </w:r>
            </w:ins>
          </w:p>
        </w:tc>
      </w:tr>
      <w:tr w:rsidR="005066AC" w14:paraId="56F3BF1C" w14:textId="77777777" w:rsidTr="0061724F">
        <w:trPr>
          <w:ins w:id="1256" w:author="Cathryn Chamley" w:date="2015-12-15T14:03:00Z"/>
        </w:trPr>
        <w:tc>
          <w:tcPr>
            <w:tcW w:w="6238" w:type="dxa"/>
          </w:tcPr>
          <w:p w14:paraId="31582EEF" w14:textId="77777777" w:rsidR="005066AC" w:rsidRPr="00850A9C" w:rsidRDefault="005066AC" w:rsidP="00850A9C">
            <w:pPr>
              <w:pStyle w:val="iNormal"/>
              <w:keepNext/>
              <w:keepLines/>
              <w:jc w:val="left"/>
              <w:rPr>
                <w:ins w:id="1257" w:author="Cathryn Chamley" w:date="2015-12-15T14:03:00Z"/>
                <w:sz w:val="16"/>
                <w:szCs w:val="16"/>
              </w:rPr>
            </w:pPr>
            <w:ins w:id="1258" w:author="Cathryn Chamley" w:date="2015-12-15T14:03:00Z">
              <w:r w:rsidRPr="00850A9C">
                <w:rPr>
                  <w:b/>
                  <w:sz w:val="16"/>
                  <w:szCs w:val="16"/>
                </w:rPr>
                <w:t>API Uploader</w:t>
              </w:r>
              <w:r w:rsidRPr="00850A9C">
                <w:rPr>
                  <w:sz w:val="16"/>
                  <w:szCs w:val="16"/>
                </w:rPr>
                <w:t xml:space="preserve"> who is </w:t>
              </w:r>
              <w:r w:rsidRPr="00850A9C">
                <w:rPr>
                  <w:b/>
                  <w:sz w:val="16"/>
                  <w:szCs w:val="16"/>
                </w:rPr>
                <w:t>not</w:t>
              </w:r>
              <w:r w:rsidRPr="00850A9C">
                <w:rPr>
                  <w:sz w:val="16"/>
                  <w:szCs w:val="16"/>
                </w:rPr>
                <w:t xml:space="preserve"> in an </w:t>
              </w:r>
              <w:r>
                <w:rPr>
                  <w:sz w:val="16"/>
                  <w:szCs w:val="16"/>
                </w:rPr>
                <w:t xml:space="preserve">active </w:t>
              </w:r>
              <w:r w:rsidRPr="00850A9C">
                <w:rPr>
                  <w:sz w:val="16"/>
                  <w:szCs w:val="16"/>
                </w:rPr>
                <w:t>access group</w:t>
              </w:r>
              <w:r>
                <w:rPr>
                  <w:sz w:val="16"/>
                  <w:szCs w:val="16"/>
                </w:rPr>
                <w:t xml:space="preserve"> assoc.</w:t>
              </w:r>
              <w:r w:rsidRPr="00850A9C">
                <w:rPr>
                  <w:sz w:val="16"/>
                  <w:szCs w:val="16"/>
                </w:rPr>
                <w:t xml:space="preserve"> with the file</w:t>
              </w:r>
            </w:ins>
          </w:p>
        </w:tc>
        <w:tc>
          <w:tcPr>
            <w:tcW w:w="709" w:type="dxa"/>
          </w:tcPr>
          <w:p w14:paraId="1F0D567A" w14:textId="77777777" w:rsidR="005066AC" w:rsidRPr="00850A9C" w:rsidRDefault="005066AC" w:rsidP="00850A9C">
            <w:pPr>
              <w:pStyle w:val="iNormal"/>
              <w:keepNext/>
              <w:keepLines/>
              <w:jc w:val="center"/>
              <w:rPr>
                <w:ins w:id="1259" w:author="Cathryn Chamley" w:date="2015-12-15T14:03:00Z"/>
                <w:sz w:val="16"/>
                <w:szCs w:val="16"/>
              </w:rPr>
            </w:pPr>
            <w:ins w:id="1260" w:author="Cathryn Chamley" w:date="2015-12-15T14:03:00Z">
              <w:r w:rsidRPr="00850A9C">
                <w:rPr>
                  <w:rFonts w:ascii="Zapf Dingbats" w:hAnsi="Zapf Dingbats"/>
                  <w:color w:val="000000"/>
                  <w:sz w:val="16"/>
                  <w:szCs w:val="16"/>
                </w:rPr>
                <w:t>✔</w:t>
              </w:r>
            </w:ins>
          </w:p>
        </w:tc>
        <w:tc>
          <w:tcPr>
            <w:tcW w:w="708" w:type="dxa"/>
          </w:tcPr>
          <w:p w14:paraId="5DBB3D04" w14:textId="77777777" w:rsidR="005066AC" w:rsidRPr="00850A9C" w:rsidRDefault="005066AC" w:rsidP="00850A9C">
            <w:pPr>
              <w:pStyle w:val="iNormal"/>
              <w:keepNext/>
              <w:keepLines/>
              <w:jc w:val="center"/>
              <w:rPr>
                <w:ins w:id="1261" w:author="Cathryn Chamley" w:date="2015-12-15T14:03:00Z"/>
                <w:sz w:val="16"/>
                <w:szCs w:val="16"/>
              </w:rPr>
            </w:pPr>
            <w:ins w:id="1262" w:author="Cathryn Chamley" w:date="2015-12-15T14:03:00Z">
              <w:r w:rsidRPr="00850A9C">
                <w:rPr>
                  <w:rFonts w:ascii="Zapf Dingbats" w:hAnsi="Zapf Dingbats"/>
                  <w:sz w:val="16"/>
                  <w:szCs w:val="16"/>
                </w:rPr>
                <w:t>✗</w:t>
              </w:r>
            </w:ins>
          </w:p>
        </w:tc>
        <w:tc>
          <w:tcPr>
            <w:tcW w:w="709" w:type="dxa"/>
          </w:tcPr>
          <w:p w14:paraId="7320B338" w14:textId="77777777" w:rsidR="005066AC" w:rsidRPr="00850A9C" w:rsidRDefault="005066AC" w:rsidP="00850A9C">
            <w:pPr>
              <w:pStyle w:val="iNormal"/>
              <w:keepNext/>
              <w:keepLines/>
              <w:jc w:val="center"/>
              <w:rPr>
                <w:ins w:id="1263" w:author="Cathryn Chamley" w:date="2015-12-15T14:03:00Z"/>
                <w:sz w:val="16"/>
                <w:szCs w:val="16"/>
              </w:rPr>
            </w:pPr>
            <w:ins w:id="1264" w:author="Cathryn Chamley" w:date="2015-12-15T14:03:00Z">
              <w:r w:rsidRPr="00850A9C">
                <w:rPr>
                  <w:rFonts w:ascii="Zapf Dingbats" w:hAnsi="Zapf Dingbats"/>
                  <w:color w:val="000000"/>
                  <w:sz w:val="16"/>
                  <w:szCs w:val="16"/>
                </w:rPr>
                <w:t>✔</w:t>
              </w:r>
            </w:ins>
          </w:p>
        </w:tc>
        <w:tc>
          <w:tcPr>
            <w:tcW w:w="851" w:type="dxa"/>
          </w:tcPr>
          <w:p w14:paraId="48885358" w14:textId="77777777" w:rsidR="005066AC" w:rsidRPr="00850A9C" w:rsidRDefault="005066AC" w:rsidP="00850A9C">
            <w:pPr>
              <w:pStyle w:val="iNormal"/>
              <w:keepNext/>
              <w:keepLines/>
              <w:jc w:val="center"/>
              <w:rPr>
                <w:ins w:id="1265" w:author="Cathryn Chamley" w:date="2015-12-15T14:03:00Z"/>
                <w:sz w:val="16"/>
                <w:szCs w:val="16"/>
              </w:rPr>
            </w:pPr>
            <w:ins w:id="1266" w:author="Cathryn Chamley" w:date="2015-12-15T14:03:00Z">
              <w:r w:rsidRPr="00850A9C">
                <w:rPr>
                  <w:rFonts w:ascii="Zapf Dingbats" w:hAnsi="Zapf Dingbats"/>
                  <w:sz w:val="16"/>
                  <w:szCs w:val="16"/>
                </w:rPr>
                <w:t>✗</w:t>
              </w:r>
            </w:ins>
          </w:p>
        </w:tc>
        <w:tc>
          <w:tcPr>
            <w:tcW w:w="708" w:type="dxa"/>
          </w:tcPr>
          <w:p w14:paraId="30F2354E" w14:textId="77777777" w:rsidR="005066AC" w:rsidRPr="00850A9C" w:rsidRDefault="005066AC" w:rsidP="00850A9C">
            <w:pPr>
              <w:pStyle w:val="iNormal"/>
              <w:keepNext/>
              <w:keepLines/>
              <w:jc w:val="center"/>
              <w:rPr>
                <w:ins w:id="1267" w:author="Cathryn Chamley" w:date="2015-12-15T14:03:00Z"/>
                <w:sz w:val="16"/>
                <w:szCs w:val="16"/>
              </w:rPr>
            </w:pPr>
            <w:ins w:id="1268" w:author="Cathryn Chamley" w:date="2015-12-15T14:03:00Z">
              <w:r w:rsidRPr="00850A9C">
                <w:rPr>
                  <w:rFonts w:ascii="Zapf Dingbats" w:hAnsi="Zapf Dingbats"/>
                  <w:color w:val="000000"/>
                  <w:sz w:val="16"/>
                  <w:szCs w:val="16"/>
                </w:rPr>
                <w:t>✔</w:t>
              </w:r>
            </w:ins>
          </w:p>
        </w:tc>
      </w:tr>
      <w:tr w:rsidR="005066AC" w14:paraId="2AD3CE43" w14:textId="77777777" w:rsidTr="0061724F">
        <w:trPr>
          <w:ins w:id="1269" w:author="Cathryn Chamley" w:date="2015-12-15T14:03:00Z"/>
        </w:trPr>
        <w:tc>
          <w:tcPr>
            <w:tcW w:w="6238" w:type="dxa"/>
          </w:tcPr>
          <w:p w14:paraId="5FF783D7" w14:textId="77777777" w:rsidR="005066AC" w:rsidRPr="00850A9C" w:rsidRDefault="005066AC" w:rsidP="00850A9C">
            <w:pPr>
              <w:pStyle w:val="iNormal"/>
              <w:keepNext/>
              <w:keepLines/>
              <w:jc w:val="left"/>
              <w:rPr>
                <w:ins w:id="1270" w:author="Cathryn Chamley" w:date="2015-12-15T14:03:00Z"/>
                <w:sz w:val="16"/>
                <w:szCs w:val="16"/>
              </w:rPr>
            </w:pPr>
            <w:ins w:id="1271" w:author="Cathryn Chamley" w:date="2015-12-15T14:03:00Z">
              <w:r w:rsidRPr="00850A9C">
                <w:rPr>
                  <w:b/>
                  <w:sz w:val="16"/>
                  <w:szCs w:val="16"/>
                </w:rPr>
                <w:t>API Uploader</w:t>
              </w:r>
              <w:r w:rsidRPr="00850A9C">
                <w:rPr>
                  <w:sz w:val="16"/>
                  <w:szCs w:val="16"/>
                </w:rPr>
                <w:t xml:space="preserve"> who </w:t>
              </w:r>
              <w:r>
                <w:rPr>
                  <w:sz w:val="16"/>
                  <w:szCs w:val="16"/>
                </w:rPr>
                <w:t>is in an active access group assoc.</w:t>
              </w:r>
              <w:r w:rsidRPr="00850A9C">
                <w:rPr>
                  <w:sz w:val="16"/>
                  <w:szCs w:val="16"/>
                </w:rPr>
                <w:t xml:space="preserve"> with the file</w:t>
              </w:r>
            </w:ins>
          </w:p>
        </w:tc>
        <w:tc>
          <w:tcPr>
            <w:tcW w:w="709" w:type="dxa"/>
          </w:tcPr>
          <w:p w14:paraId="3589B3CF" w14:textId="77777777" w:rsidR="005066AC" w:rsidRPr="00850A9C" w:rsidRDefault="005066AC" w:rsidP="00850A9C">
            <w:pPr>
              <w:pStyle w:val="iNormal"/>
              <w:keepNext/>
              <w:keepLines/>
              <w:jc w:val="center"/>
              <w:rPr>
                <w:ins w:id="1272" w:author="Cathryn Chamley" w:date="2015-12-15T14:03:00Z"/>
                <w:sz w:val="16"/>
                <w:szCs w:val="16"/>
              </w:rPr>
            </w:pPr>
            <w:ins w:id="1273" w:author="Cathryn Chamley" w:date="2015-12-15T14:03:00Z">
              <w:r w:rsidRPr="00850A9C">
                <w:rPr>
                  <w:rFonts w:ascii="Zapf Dingbats" w:hAnsi="Zapf Dingbats"/>
                  <w:color w:val="000000"/>
                  <w:sz w:val="16"/>
                  <w:szCs w:val="16"/>
                </w:rPr>
                <w:t>✔</w:t>
              </w:r>
            </w:ins>
          </w:p>
        </w:tc>
        <w:tc>
          <w:tcPr>
            <w:tcW w:w="708" w:type="dxa"/>
          </w:tcPr>
          <w:p w14:paraId="7EC3EAD5" w14:textId="77777777" w:rsidR="005066AC" w:rsidRPr="00850A9C" w:rsidRDefault="005066AC" w:rsidP="00850A9C">
            <w:pPr>
              <w:pStyle w:val="iNormal"/>
              <w:keepNext/>
              <w:keepLines/>
              <w:jc w:val="center"/>
              <w:rPr>
                <w:ins w:id="1274" w:author="Cathryn Chamley" w:date="2015-12-15T14:03:00Z"/>
                <w:sz w:val="16"/>
                <w:szCs w:val="16"/>
              </w:rPr>
            </w:pPr>
            <w:ins w:id="1275" w:author="Cathryn Chamley" w:date="2015-12-15T14:03:00Z">
              <w:r w:rsidRPr="00850A9C">
                <w:rPr>
                  <w:sz w:val="16"/>
                  <w:szCs w:val="16"/>
                </w:rPr>
                <w:t>n/a</w:t>
              </w:r>
            </w:ins>
          </w:p>
        </w:tc>
        <w:tc>
          <w:tcPr>
            <w:tcW w:w="709" w:type="dxa"/>
          </w:tcPr>
          <w:p w14:paraId="3D14D707" w14:textId="77777777" w:rsidR="005066AC" w:rsidRPr="00850A9C" w:rsidRDefault="005066AC" w:rsidP="00850A9C">
            <w:pPr>
              <w:pStyle w:val="iNormal"/>
              <w:keepNext/>
              <w:keepLines/>
              <w:jc w:val="center"/>
              <w:rPr>
                <w:ins w:id="1276" w:author="Cathryn Chamley" w:date="2015-12-15T14:03:00Z"/>
                <w:sz w:val="16"/>
                <w:szCs w:val="16"/>
              </w:rPr>
            </w:pPr>
            <w:ins w:id="1277" w:author="Cathryn Chamley" w:date="2015-12-15T14:03:00Z">
              <w:r w:rsidRPr="00850A9C">
                <w:rPr>
                  <w:sz w:val="16"/>
                  <w:szCs w:val="16"/>
                </w:rPr>
                <w:t>n/a</w:t>
              </w:r>
            </w:ins>
          </w:p>
        </w:tc>
        <w:tc>
          <w:tcPr>
            <w:tcW w:w="851" w:type="dxa"/>
          </w:tcPr>
          <w:p w14:paraId="638A05E0" w14:textId="77777777" w:rsidR="005066AC" w:rsidRPr="00850A9C" w:rsidRDefault="005066AC" w:rsidP="00850A9C">
            <w:pPr>
              <w:pStyle w:val="iNormal"/>
              <w:keepNext/>
              <w:keepLines/>
              <w:jc w:val="center"/>
              <w:rPr>
                <w:ins w:id="1278" w:author="Cathryn Chamley" w:date="2015-12-15T14:03:00Z"/>
                <w:sz w:val="16"/>
                <w:szCs w:val="16"/>
              </w:rPr>
            </w:pPr>
            <w:ins w:id="1279" w:author="Cathryn Chamley" w:date="2015-12-15T14:03:00Z">
              <w:r w:rsidRPr="00850A9C">
                <w:rPr>
                  <w:rFonts w:ascii="Zapf Dingbats" w:hAnsi="Zapf Dingbats"/>
                  <w:color w:val="000000"/>
                  <w:sz w:val="16"/>
                  <w:szCs w:val="16"/>
                </w:rPr>
                <w:t>✔</w:t>
              </w:r>
            </w:ins>
          </w:p>
        </w:tc>
        <w:tc>
          <w:tcPr>
            <w:tcW w:w="708" w:type="dxa"/>
          </w:tcPr>
          <w:p w14:paraId="41105684" w14:textId="77777777" w:rsidR="005066AC" w:rsidRPr="00850A9C" w:rsidRDefault="005066AC" w:rsidP="00850A9C">
            <w:pPr>
              <w:pStyle w:val="iNormal"/>
              <w:keepNext/>
              <w:keepLines/>
              <w:jc w:val="center"/>
              <w:rPr>
                <w:ins w:id="1280" w:author="Cathryn Chamley" w:date="2015-12-15T14:03:00Z"/>
                <w:sz w:val="16"/>
                <w:szCs w:val="16"/>
              </w:rPr>
            </w:pPr>
            <w:ins w:id="1281" w:author="Cathryn Chamley" w:date="2015-12-15T14:03:00Z">
              <w:r w:rsidRPr="00850A9C">
                <w:rPr>
                  <w:rFonts w:ascii="Zapf Dingbats" w:hAnsi="Zapf Dingbats"/>
                  <w:color w:val="000000"/>
                  <w:sz w:val="16"/>
                  <w:szCs w:val="16"/>
                </w:rPr>
                <w:t>✔</w:t>
              </w:r>
            </w:ins>
          </w:p>
        </w:tc>
      </w:tr>
      <w:tr w:rsidR="005066AC" w14:paraId="0B8D1E0E" w14:textId="77777777" w:rsidTr="0061724F">
        <w:trPr>
          <w:ins w:id="1282" w:author="Cathryn Chamley" w:date="2015-12-15T14:03:00Z"/>
        </w:trPr>
        <w:tc>
          <w:tcPr>
            <w:tcW w:w="6238" w:type="dxa"/>
          </w:tcPr>
          <w:p w14:paraId="1A9C9EAF" w14:textId="77777777" w:rsidR="005066AC" w:rsidRPr="00850A9C" w:rsidRDefault="005066AC" w:rsidP="00850A9C">
            <w:pPr>
              <w:pStyle w:val="iNormal"/>
              <w:keepNext/>
              <w:keepLines/>
              <w:jc w:val="left"/>
              <w:rPr>
                <w:ins w:id="1283" w:author="Cathryn Chamley" w:date="2015-12-15T14:03:00Z"/>
                <w:sz w:val="16"/>
                <w:szCs w:val="16"/>
              </w:rPr>
            </w:pPr>
            <w:ins w:id="1284" w:author="Cathryn Chamley" w:date="2015-12-15T14:03:00Z">
              <w:r w:rsidRPr="00850A9C">
                <w:rPr>
                  <w:b/>
                  <w:sz w:val="16"/>
                  <w:szCs w:val="16"/>
                </w:rPr>
                <w:t>Non-institutional User</w:t>
              </w:r>
              <w:r w:rsidRPr="00850A9C">
                <w:rPr>
                  <w:sz w:val="16"/>
                  <w:szCs w:val="16"/>
                </w:rPr>
                <w:t xml:space="preserve"> who is </w:t>
              </w:r>
              <w:r w:rsidRPr="00850A9C">
                <w:rPr>
                  <w:b/>
                  <w:sz w:val="16"/>
                  <w:szCs w:val="16"/>
                </w:rPr>
                <w:t>not</w:t>
              </w:r>
              <w:r>
                <w:rPr>
                  <w:sz w:val="16"/>
                  <w:szCs w:val="16"/>
                </w:rPr>
                <w:t xml:space="preserve"> in an active access group assoc.</w:t>
              </w:r>
              <w:r w:rsidRPr="00850A9C">
                <w:rPr>
                  <w:sz w:val="16"/>
                  <w:szCs w:val="16"/>
                </w:rPr>
                <w:t xml:space="preserve"> with the file</w:t>
              </w:r>
            </w:ins>
          </w:p>
        </w:tc>
        <w:tc>
          <w:tcPr>
            <w:tcW w:w="709" w:type="dxa"/>
          </w:tcPr>
          <w:p w14:paraId="058057D9" w14:textId="77777777" w:rsidR="005066AC" w:rsidRPr="00850A9C" w:rsidRDefault="005066AC" w:rsidP="00850A9C">
            <w:pPr>
              <w:pStyle w:val="iNormal"/>
              <w:keepNext/>
              <w:keepLines/>
              <w:jc w:val="center"/>
              <w:rPr>
                <w:ins w:id="1285" w:author="Cathryn Chamley" w:date="2015-12-15T14:03:00Z"/>
                <w:sz w:val="16"/>
                <w:szCs w:val="16"/>
              </w:rPr>
            </w:pPr>
            <w:ins w:id="1286" w:author="Cathryn Chamley" w:date="2015-12-15T14:03:00Z">
              <w:r w:rsidRPr="00850A9C">
                <w:rPr>
                  <w:rFonts w:ascii="Zapf Dingbats" w:hAnsi="Zapf Dingbats"/>
                  <w:color w:val="000000"/>
                  <w:sz w:val="16"/>
                  <w:szCs w:val="16"/>
                </w:rPr>
                <w:t>✔</w:t>
              </w:r>
            </w:ins>
          </w:p>
        </w:tc>
        <w:tc>
          <w:tcPr>
            <w:tcW w:w="708" w:type="dxa"/>
          </w:tcPr>
          <w:p w14:paraId="27B6E31F" w14:textId="77777777" w:rsidR="005066AC" w:rsidRPr="00850A9C" w:rsidRDefault="005066AC" w:rsidP="00850A9C">
            <w:pPr>
              <w:pStyle w:val="iNormal"/>
              <w:keepNext/>
              <w:keepLines/>
              <w:jc w:val="center"/>
              <w:rPr>
                <w:ins w:id="1287" w:author="Cathryn Chamley" w:date="2015-12-15T14:03:00Z"/>
                <w:sz w:val="16"/>
                <w:szCs w:val="16"/>
              </w:rPr>
            </w:pPr>
            <w:ins w:id="1288" w:author="Cathryn Chamley" w:date="2015-12-15T14:03:00Z">
              <w:r w:rsidRPr="00850A9C">
                <w:rPr>
                  <w:rFonts w:ascii="Zapf Dingbats" w:hAnsi="Zapf Dingbats"/>
                  <w:sz w:val="16"/>
                  <w:szCs w:val="16"/>
                </w:rPr>
                <w:t>✗</w:t>
              </w:r>
            </w:ins>
          </w:p>
        </w:tc>
        <w:tc>
          <w:tcPr>
            <w:tcW w:w="709" w:type="dxa"/>
          </w:tcPr>
          <w:p w14:paraId="2E33D416" w14:textId="77777777" w:rsidR="005066AC" w:rsidRPr="00850A9C" w:rsidRDefault="005066AC" w:rsidP="00850A9C">
            <w:pPr>
              <w:pStyle w:val="iNormal"/>
              <w:keepNext/>
              <w:keepLines/>
              <w:jc w:val="center"/>
              <w:rPr>
                <w:ins w:id="1289" w:author="Cathryn Chamley" w:date="2015-12-15T14:03:00Z"/>
                <w:sz w:val="16"/>
                <w:szCs w:val="16"/>
              </w:rPr>
            </w:pPr>
            <w:ins w:id="1290" w:author="Cathryn Chamley" w:date="2015-12-15T14:03:00Z">
              <w:r w:rsidRPr="00850A9C">
                <w:rPr>
                  <w:rFonts w:ascii="Zapf Dingbats" w:hAnsi="Zapf Dingbats"/>
                  <w:sz w:val="16"/>
                  <w:szCs w:val="16"/>
                </w:rPr>
                <w:t>✗</w:t>
              </w:r>
            </w:ins>
          </w:p>
        </w:tc>
        <w:tc>
          <w:tcPr>
            <w:tcW w:w="851" w:type="dxa"/>
          </w:tcPr>
          <w:p w14:paraId="155C0FD6" w14:textId="77777777" w:rsidR="005066AC" w:rsidRPr="00850A9C" w:rsidRDefault="005066AC" w:rsidP="00850A9C">
            <w:pPr>
              <w:pStyle w:val="iNormal"/>
              <w:keepNext/>
              <w:keepLines/>
              <w:jc w:val="center"/>
              <w:rPr>
                <w:ins w:id="1291" w:author="Cathryn Chamley" w:date="2015-12-15T14:03:00Z"/>
                <w:sz w:val="16"/>
                <w:szCs w:val="16"/>
              </w:rPr>
            </w:pPr>
            <w:ins w:id="1292" w:author="Cathryn Chamley" w:date="2015-12-15T14:03:00Z">
              <w:r w:rsidRPr="00850A9C">
                <w:rPr>
                  <w:rFonts w:ascii="Zapf Dingbats" w:hAnsi="Zapf Dingbats"/>
                  <w:sz w:val="16"/>
                  <w:szCs w:val="16"/>
                </w:rPr>
                <w:t>✗</w:t>
              </w:r>
            </w:ins>
          </w:p>
        </w:tc>
        <w:tc>
          <w:tcPr>
            <w:tcW w:w="708" w:type="dxa"/>
          </w:tcPr>
          <w:p w14:paraId="07D82EEE" w14:textId="77777777" w:rsidR="005066AC" w:rsidRPr="00850A9C" w:rsidRDefault="005066AC" w:rsidP="00850A9C">
            <w:pPr>
              <w:pStyle w:val="iNormal"/>
              <w:keepNext/>
              <w:keepLines/>
              <w:jc w:val="center"/>
              <w:rPr>
                <w:ins w:id="1293" w:author="Cathryn Chamley" w:date="2015-12-15T14:03:00Z"/>
                <w:sz w:val="16"/>
                <w:szCs w:val="16"/>
              </w:rPr>
            </w:pPr>
            <w:ins w:id="1294" w:author="Cathryn Chamley" w:date="2015-12-15T14:03:00Z">
              <w:r w:rsidRPr="00850A9C">
                <w:rPr>
                  <w:rFonts w:ascii="Zapf Dingbats" w:hAnsi="Zapf Dingbats"/>
                  <w:sz w:val="16"/>
                  <w:szCs w:val="16"/>
                </w:rPr>
                <w:t>✗</w:t>
              </w:r>
            </w:ins>
          </w:p>
        </w:tc>
      </w:tr>
      <w:tr w:rsidR="005066AC" w14:paraId="52EE10B6" w14:textId="77777777" w:rsidTr="0061724F">
        <w:trPr>
          <w:ins w:id="1295" w:author="Cathryn Chamley" w:date="2015-12-15T14:03:00Z"/>
        </w:trPr>
        <w:tc>
          <w:tcPr>
            <w:tcW w:w="6238" w:type="dxa"/>
          </w:tcPr>
          <w:p w14:paraId="3FC6BE67" w14:textId="77777777" w:rsidR="005066AC" w:rsidRPr="00850A9C" w:rsidRDefault="005066AC" w:rsidP="00850A9C">
            <w:pPr>
              <w:pStyle w:val="iNormal"/>
              <w:jc w:val="left"/>
              <w:rPr>
                <w:ins w:id="1296" w:author="Cathryn Chamley" w:date="2015-12-15T14:03:00Z"/>
                <w:sz w:val="16"/>
                <w:szCs w:val="16"/>
              </w:rPr>
            </w:pPr>
            <w:ins w:id="1297" w:author="Cathryn Chamley" w:date="2015-12-15T14:03:00Z">
              <w:r w:rsidRPr="00850A9C">
                <w:rPr>
                  <w:b/>
                  <w:sz w:val="16"/>
                  <w:szCs w:val="16"/>
                </w:rPr>
                <w:t>Non-institutional User</w:t>
              </w:r>
              <w:r w:rsidRPr="00850A9C">
                <w:rPr>
                  <w:sz w:val="16"/>
                  <w:szCs w:val="16"/>
                </w:rPr>
                <w:t xml:space="preserve"> w</w:t>
              </w:r>
              <w:r>
                <w:rPr>
                  <w:sz w:val="16"/>
                  <w:szCs w:val="16"/>
                </w:rPr>
                <w:t>ho is in an active access group assoc.</w:t>
              </w:r>
              <w:r w:rsidRPr="00850A9C">
                <w:rPr>
                  <w:sz w:val="16"/>
                  <w:szCs w:val="16"/>
                </w:rPr>
                <w:t xml:space="preserve"> with the file</w:t>
              </w:r>
            </w:ins>
          </w:p>
        </w:tc>
        <w:tc>
          <w:tcPr>
            <w:tcW w:w="709" w:type="dxa"/>
          </w:tcPr>
          <w:p w14:paraId="46833B8D" w14:textId="77777777" w:rsidR="005066AC" w:rsidRPr="00850A9C" w:rsidRDefault="005066AC" w:rsidP="00850A9C">
            <w:pPr>
              <w:pStyle w:val="iNormal"/>
              <w:jc w:val="center"/>
              <w:rPr>
                <w:ins w:id="1298" w:author="Cathryn Chamley" w:date="2015-12-15T14:03:00Z"/>
                <w:sz w:val="16"/>
                <w:szCs w:val="16"/>
              </w:rPr>
            </w:pPr>
            <w:ins w:id="1299" w:author="Cathryn Chamley" w:date="2015-12-15T14:03:00Z">
              <w:r w:rsidRPr="00850A9C">
                <w:rPr>
                  <w:rFonts w:ascii="Zapf Dingbats" w:hAnsi="Zapf Dingbats"/>
                  <w:color w:val="000000"/>
                  <w:sz w:val="16"/>
                  <w:szCs w:val="16"/>
                </w:rPr>
                <w:t>✔</w:t>
              </w:r>
            </w:ins>
          </w:p>
        </w:tc>
        <w:tc>
          <w:tcPr>
            <w:tcW w:w="708" w:type="dxa"/>
          </w:tcPr>
          <w:p w14:paraId="33906AAA" w14:textId="77777777" w:rsidR="005066AC" w:rsidRPr="00850A9C" w:rsidRDefault="005066AC" w:rsidP="00850A9C">
            <w:pPr>
              <w:pStyle w:val="iNormal"/>
              <w:jc w:val="center"/>
              <w:rPr>
                <w:ins w:id="1300" w:author="Cathryn Chamley" w:date="2015-12-15T14:03:00Z"/>
                <w:sz w:val="16"/>
                <w:szCs w:val="16"/>
              </w:rPr>
            </w:pPr>
            <w:ins w:id="1301" w:author="Cathryn Chamley" w:date="2015-12-15T14:03:00Z">
              <w:r w:rsidRPr="00850A9C">
                <w:rPr>
                  <w:sz w:val="16"/>
                  <w:szCs w:val="16"/>
                </w:rPr>
                <w:t>n/a</w:t>
              </w:r>
            </w:ins>
          </w:p>
        </w:tc>
        <w:tc>
          <w:tcPr>
            <w:tcW w:w="709" w:type="dxa"/>
          </w:tcPr>
          <w:p w14:paraId="4658B873" w14:textId="77777777" w:rsidR="005066AC" w:rsidRPr="00850A9C" w:rsidRDefault="005066AC" w:rsidP="00850A9C">
            <w:pPr>
              <w:pStyle w:val="iNormal"/>
              <w:jc w:val="center"/>
              <w:rPr>
                <w:ins w:id="1302" w:author="Cathryn Chamley" w:date="2015-12-15T14:03:00Z"/>
                <w:sz w:val="16"/>
                <w:szCs w:val="16"/>
              </w:rPr>
            </w:pPr>
            <w:ins w:id="1303" w:author="Cathryn Chamley" w:date="2015-12-15T14:03:00Z">
              <w:r w:rsidRPr="00850A9C">
                <w:rPr>
                  <w:sz w:val="16"/>
                  <w:szCs w:val="16"/>
                </w:rPr>
                <w:t>n/a</w:t>
              </w:r>
            </w:ins>
          </w:p>
        </w:tc>
        <w:tc>
          <w:tcPr>
            <w:tcW w:w="851" w:type="dxa"/>
          </w:tcPr>
          <w:p w14:paraId="54A8F290" w14:textId="77777777" w:rsidR="005066AC" w:rsidRPr="00850A9C" w:rsidRDefault="005066AC" w:rsidP="00850A9C">
            <w:pPr>
              <w:pStyle w:val="iNormal"/>
              <w:jc w:val="center"/>
              <w:rPr>
                <w:ins w:id="1304" w:author="Cathryn Chamley" w:date="2015-12-15T14:03:00Z"/>
                <w:sz w:val="16"/>
                <w:szCs w:val="16"/>
              </w:rPr>
            </w:pPr>
            <w:ins w:id="1305" w:author="Cathryn Chamley" w:date="2015-12-15T14:03:00Z">
              <w:r w:rsidRPr="00850A9C">
                <w:rPr>
                  <w:rFonts w:ascii="Zapf Dingbats" w:hAnsi="Zapf Dingbats"/>
                  <w:color w:val="000000"/>
                  <w:sz w:val="16"/>
                  <w:szCs w:val="16"/>
                </w:rPr>
                <w:t>✔</w:t>
              </w:r>
            </w:ins>
          </w:p>
        </w:tc>
        <w:tc>
          <w:tcPr>
            <w:tcW w:w="708" w:type="dxa"/>
          </w:tcPr>
          <w:p w14:paraId="706E4F88" w14:textId="77777777" w:rsidR="005066AC" w:rsidRPr="00850A9C" w:rsidRDefault="005066AC" w:rsidP="00850A9C">
            <w:pPr>
              <w:pStyle w:val="iNormal"/>
              <w:jc w:val="center"/>
              <w:rPr>
                <w:ins w:id="1306" w:author="Cathryn Chamley" w:date="2015-12-15T14:03:00Z"/>
                <w:sz w:val="16"/>
                <w:szCs w:val="16"/>
              </w:rPr>
            </w:pPr>
            <w:ins w:id="1307" w:author="Cathryn Chamley" w:date="2015-12-15T14:03:00Z">
              <w:r w:rsidRPr="00850A9C">
                <w:rPr>
                  <w:rFonts w:ascii="Zapf Dingbats" w:hAnsi="Zapf Dingbats"/>
                  <w:color w:val="000000"/>
                  <w:sz w:val="16"/>
                  <w:szCs w:val="16"/>
                </w:rPr>
                <w:t>✔</w:t>
              </w:r>
            </w:ins>
          </w:p>
        </w:tc>
      </w:tr>
    </w:tbl>
    <w:p w14:paraId="1203FD26" w14:textId="77777777" w:rsidR="005066AC" w:rsidRPr="0061724F" w:rsidRDefault="005066AC" w:rsidP="00850A9C">
      <w:pPr>
        <w:pStyle w:val="iNormal"/>
        <w:jc w:val="center"/>
        <w:rPr>
          <w:ins w:id="1308" w:author="Cathryn Chamley" w:date="2015-12-15T14:03:00Z"/>
          <w:b/>
        </w:rPr>
      </w:pPr>
      <w:ins w:id="1309" w:author="Cathryn Chamley" w:date="2015-12-15T14:03:00Z">
        <w:r w:rsidRPr="0061724F">
          <w:rPr>
            <w:b/>
          </w:rPr>
          <w:t>Access Control User Permissions Table</w:t>
        </w:r>
      </w:ins>
    </w:p>
    <w:p w14:paraId="70A8ADA3" w14:textId="77777777" w:rsidR="004F6915" w:rsidDel="005066AC" w:rsidRDefault="005066AC" w:rsidP="004F6915">
      <w:pPr>
        <w:pStyle w:val="iNormal"/>
        <w:rPr>
          <w:del w:id="1310" w:author="Cathryn Chamley" w:date="2015-12-15T14:03:00Z"/>
        </w:rPr>
      </w:pPr>
      <w:ins w:id="1311" w:author="Cathryn Chamley" w:date="2015-12-15T14:03:00Z">
        <w:r>
          <w:t>File Relationships</w:t>
        </w:r>
      </w:ins>
      <w:del w:id="1312" w:author="Cathryn Chamley" w:date="2015-12-15T14:03:00Z">
        <w:r w:rsidR="004F6915" w:rsidRPr="004F6915" w:rsidDel="005066AC">
          <w:rPr>
            <w:rStyle w:val="CrossReference"/>
          </w:rPr>
          <w:delText>Access Control</w:delText>
        </w:r>
      </w:del>
    </w:p>
    <w:p w14:paraId="121A44C6" w14:textId="77777777" w:rsidR="004F6915" w:rsidDel="005066AC" w:rsidRDefault="004F6915" w:rsidP="00850A9C">
      <w:pPr>
        <w:pStyle w:val="iNormal"/>
        <w:rPr>
          <w:del w:id="1313" w:author="Cathryn Chamley" w:date="2015-12-15T14:03:00Z"/>
        </w:rPr>
      </w:pPr>
      <w:del w:id="1314" w:author="Cathryn Chamley" w:date="2015-12-15T14:03:00Z">
        <w:r w:rsidDel="005066AC">
          <w:delText>Access Control indicates which users are authorised to access the file. Users who can access a file can view its metadata and download its contents to their computer. Following is a typical access control setup for a file:</w:delText>
        </w:r>
      </w:del>
    </w:p>
    <w:p w14:paraId="14CD0B77" w14:textId="77777777" w:rsidR="004F6915" w:rsidDel="005066AC" w:rsidRDefault="004F6915" w:rsidP="00850A9C">
      <w:pPr>
        <w:pStyle w:val="iNormal"/>
        <w:rPr>
          <w:del w:id="1315" w:author="Cathryn Chamley" w:date="2015-12-15T14:03:00Z"/>
        </w:rPr>
      </w:pPr>
      <w:del w:id="1316" w:author="Cathryn Chamley" w:date="2015-12-15T14:03:00Z">
        <w:r w:rsidRPr="00850A9C" w:rsidDel="005066AC">
          <w:rPr>
            <w:noProof/>
            <w:lang w:val="en-US"/>
          </w:rPr>
          <w:drawing>
            <wp:inline distT="0" distB="0" distL="0" distR="0" wp14:anchorId="070CC1C2" wp14:editId="69DC79F6">
              <wp:extent cx="5239121" cy="1431741"/>
              <wp:effectExtent l="203200" t="203200" r="196850" b="19431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9121" cy="1431741"/>
                      </a:xfrm>
                      <a:prstGeom prst="rect">
                        <a:avLst/>
                      </a:prstGeom>
                      <a:noFill/>
                      <a:ln>
                        <a:noFill/>
                      </a:ln>
                      <a:effectLst>
                        <a:outerShdw blurRad="190500" algn="tl" rotWithShape="0">
                          <a:srgbClr val="000000">
                            <a:alpha val="70000"/>
                          </a:srgbClr>
                        </a:outerShdw>
                      </a:effectLst>
                    </pic:spPr>
                  </pic:pic>
                </a:graphicData>
              </a:graphic>
            </wp:inline>
          </w:drawing>
        </w:r>
      </w:del>
    </w:p>
    <w:p w14:paraId="193D9C2A" w14:textId="77777777" w:rsidR="004F6915" w:rsidDel="005066AC" w:rsidRDefault="004F6915" w:rsidP="00955458">
      <w:pPr>
        <w:pStyle w:val="iNormal"/>
        <w:ind w:left="59"/>
        <w:rPr>
          <w:del w:id="1317" w:author="Cathryn Chamley" w:date="2015-12-15T14:03:00Z"/>
        </w:rPr>
      </w:pPr>
      <w:del w:id="1318" w:author="Cathryn Chamley" w:date="2015-12-15T14:03:00Z">
        <w:r w:rsidDel="005066AC">
          <w:delText xml:space="preserve">Changing who can access a file is done using the Metadata Edit screen. See section </w:delText>
        </w:r>
        <w:r w:rsidRPr="004F6915" w:rsidDel="005066AC">
          <w:rPr>
            <w:rStyle w:val="CrossReference"/>
          </w:rPr>
          <w:delText>8.4</w:delText>
        </w:r>
        <w:r w:rsidDel="005066AC">
          <w:rPr>
            <w:rStyle w:val="CrossReference"/>
          </w:rPr>
          <w:delText xml:space="preserve"> </w:delText>
        </w:r>
        <w:r w:rsidRPr="004F6915" w:rsidDel="005066AC">
          <w:rPr>
            <w:rStyle w:val="CrossReference"/>
          </w:rPr>
          <w:delText>Viewing and Editing a File's Metadata</w:delText>
        </w:r>
        <w:r w:rsidDel="005066AC">
          <w:delText>.</w:delText>
        </w:r>
      </w:del>
    </w:p>
    <w:p w14:paraId="6B9CB91E" w14:textId="77777777" w:rsidR="004F6915" w:rsidDel="005066AC" w:rsidRDefault="004F6915" w:rsidP="00850A9C">
      <w:pPr>
        <w:pStyle w:val="iNormal"/>
        <w:keepNext/>
        <w:keepLines/>
        <w:rPr>
          <w:del w:id="1319" w:author="Cathryn Chamley" w:date="2015-12-15T14:03:00Z"/>
        </w:rPr>
      </w:pPr>
    </w:p>
    <w:p w14:paraId="7676A723" w14:textId="77777777" w:rsidR="004F6915" w:rsidDel="005066AC" w:rsidRDefault="004F6915" w:rsidP="00850A9C">
      <w:pPr>
        <w:pStyle w:val="iNormal"/>
        <w:keepNext/>
        <w:keepLines/>
        <w:rPr>
          <w:del w:id="1320" w:author="Cathryn Chamley" w:date="2015-12-15T14:03:00Z"/>
        </w:rPr>
      </w:pPr>
      <w:del w:id="1321" w:author="Cathryn Chamley" w:date="2015-12-15T14:03:00Z">
        <w:r w:rsidDel="005066AC">
          <w:delText>The Metadata View screen has the following access control fields:</w:delText>
        </w:r>
      </w:del>
    </w:p>
    <w:tbl>
      <w:tblPr>
        <w:tblW w:w="9322" w:type="dxa"/>
        <w:tblLook w:val="04A0" w:firstRow="1" w:lastRow="0" w:firstColumn="1" w:lastColumn="0" w:noHBand="0" w:noVBand="1"/>
      </w:tblPr>
      <w:tblGrid>
        <w:gridCol w:w="2093"/>
        <w:gridCol w:w="7229"/>
      </w:tblGrid>
      <w:tr w:rsidR="004F6915" w:rsidRPr="00582270" w:rsidDel="005066AC" w14:paraId="63A9413E" w14:textId="77777777" w:rsidTr="006F7939">
        <w:trPr>
          <w:cantSplit/>
          <w:del w:id="1322" w:author="Cathryn Chamley" w:date="2015-12-15T14:03:00Z"/>
        </w:trPr>
        <w:tc>
          <w:tcPr>
            <w:tcW w:w="2093" w:type="dxa"/>
            <w:shd w:val="clear" w:color="auto" w:fill="auto"/>
          </w:tcPr>
          <w:p w14:paraId="40F6D1A4" w14:textId="77777777" w:rsidR="004F6915" w:rsidRPr="00582270" w:rsidDel="005066AC" w:rsidRDefault="004F6915" w:rsidP="00850A9C">
            <w:pPr>
              <w:pStyle w:val="iNormal"/>
              <w:keepNext/>
              <w:keepLines/>
              <w:jc w:val="left"/>
              <w:rPr>
                <w:del w:id="1323" w:author="Cathryn Chamley" w:date="2015-12-15T14:03:00Z"/>
                <w:rFonts w:eastAsiaTheme="minorEastAsia" w:cstheme="minorBidi"/>
              </w:rPr>
            </w:pPr>
            <w:del w:id="1324" w:author="Cathryn Chamley" w:date="2015-12-15T14:03:00Z">
              <w:r w:rsidDel="005066AC">
                <w:delText>Access</w:delText>
              </w:r>
            </w:del>
          </w:p>
        </w:tc>
        <w:tc>
          <w:tcPr>
            <w:tcW w:w="7229" w:type="dxa"/>
            <w:shd w:val="clear" w:color="auto" w:fill="auto"/>
          </w:tcPr>
          <w:p w14:paraId="57D55805" w14:textId="77777777" w:rsidR="004F6915" w:rsidRPr="00582270" w:rsidDel="005066AC" w:rsidRDefault="004F6915" w:rsidP="00850A9C">
            <w:pPr>
              <w:pStyle w:val="iNormal"/>
              <w:keepNext/>
              <w:keepLines/>
              <w:rPr>
                <w:del w:id="1325" w:author="Cathryn Chamley" w:date="2015-12-15T14:03:00Z"/>
                <w:rFonts w:eastAsiaTheme="minorEastAsia" w:cstheme="minorBidi"/>
              </w:rPr>
            </w:pPr>
            <w:del w:id="1326" w:author="Cathryn Chamley" w:date="2015-12-15T14:03:00Z">
              <w:r w:rsidDel="005066AC">
                <w:delText xml:space="preserve">This field indicates whether the file is open to Public or Private access.  </w:delText>
              </w:r>
            </w:del>
          </w:p>
          <w:p w14:paraId="2E9E90AF" w14:textId="77777777" w:rsidR="004F6915" w:rsidRPr="00582270" w:rsidDel="005066AC" w:rsidRDefault="004F6915" w:rsidP="00850A9C">
            <w:pPr>
              <w:pStyle w:val="iNormal"/>
              <w:keepNext/>
              <w:keepLines/>
              <w:ind w:left="1309" w:hanging="1309"/>
              <w:rPr>
                <w:del w:id="1327" w:author="Cathryn Chamley" w:date="2015-12-15T14:03:00Z"/>
              </w:rPr>
            </w:pPr>
            <w:del w:id="1328" w:author="Cathryn Chamley" w:date="2015-12-15T14:03:00Z">
              <w:r w:rsidRPr="00CC34BE" w:rsidDel="005066AC">
                <w:rPr>
                  <w:rStyle w:val="iOption"/>
                </w:rPr>
                <w:delText>Public</w:delText>
              </w:r>
              <w:r w:rsidRPr="00582270" w:rsidDel="005066AC">
                <w:tab/>
              </w:r>
              <w:r w:rsidDel="005066AC">
                <w:delText>All users can access the file.</w:delText>
              </w:r>
            </w:del>
          </w:p>
          <w:p w14:paraId="14214D63" w14:textId="77777777" w:rsidR="004F6915" w:rsidDel="005066AC" w:rsidRDefault="004F6915" w:rsidP="00850A9C">
            <w:pPr>
              <w:pStyle w:val="iNormal"/>
              <w:keepNext/>
              <w:keepLines/>
              <w:ind w:left="1309" w:hanging="1309"/>
              <w:rPr>
                <w:del w:id="1329" w:author="Cathryn Chamley" w:date="2015-12-15T14:03:00Z"/>
                <w:rFonts w:eastAsiaTheme="minorEastAsia" w:cstheme="minorBidi"/>
              </w:rPr>
            </w:pPr>
            <w:del w:id="1330" w:author="Cathryn Chamley" w:date="2015-12-15T14:03:00Z">
              <w:r w:rsidRPr="00CC34BE" w:rsidDel="005066AC">
                <w:rPr>
                  <w:rStyle w:val="iOption"/>
                </w:rPr>
                <w:delText>Private</w:delText>
              </w:r>
              <w:r w:rsidRPr="00582270" w:rsidDel="005066AC">
                <w:tab/>
              </w:r>
              <w:r w:rsidDel="005066AC">
                <w:delText>Only selected users can access the file; refer Options below. This is the default option when a file is uploaded.</w:delText>
              </w:r>
            </w:del>
          </w:p>
          <w:p w14:paraId="5CA29133" w14:textId="77777777" w:rsidR="004F6915" w:rsidRPr="00582270" w:rsidDel="005066AC" w:rsidRDefault="004F6915" w:rsidP="00850A9C">
            <w:pPr>
              <w:pStyle w:val="iNormal"/>
              <w:keepNext/>
              <w:keepLines/>
              <w:ind w:left="1309" w:hanging="1309"/>
              <w:rPr>
                <w:del w:id="1331" w:author="Cathryn Chamley" w:date="2015-12-15T14:03:00Z"/>
                <w:rFonts w:eastAsiaTheme="minorEastAsia" w:cstheme="minorBidi"/>
              </w:rPr>
            </w:pPr>
          </w:p>
        </w:tc>
      </w:tr>
      <w:tr w:rsidR="004F6915" w:rsidRPr="00582270" w:rsidDel="005066AC" w14:paraId="66B191C8" w14:textId="77777777" w:rsidTr="006F7939">
        <w:trPr>
          <w:cantSplit/>
          <w:del w:id="1332" w:author="Cathryn Chamley" w:date="2015-12-15T14:03:00Z"/>
        </w:trPr>
        <w:tc>
          <w:tcPr>
            <w:tcW w:w="2093" w:type="dxa"/>
            <w:shd w:val="clear" w:color="auto" w:fill="auto"/>
          </w:tcPr>
          <w:p w14:paraId="6F38E10E" w14:textId="77777777" w:rsidR="004F6915" w:rsidDel="005066AC" w:rsidRDefault="004F6915" w:rsidP="006F7939">
            <w:pPr>
              <w:pStyle w:val="iNormal"/>
              <w:jc w:val="left"/>
              <w:rPr>
                <w:del w:id="1333" w:author="Cathryn Chamley" w:date="2015-12-15T14:03:00Z"/>
              </w:rPr>
            </w:pPr>
            <w:del w:id="1334" w:author="Cathryn Chamley" w:date="2015-12-15T14:03:00Z">
              <w:r w:rsidDel="005066AC">
                <w:delText>Options</w:delText>
              </w:r>
            </w:del>
          </w:p>
        </w:tc>
        <w:tc>
          <w:tcPr>
            <w:tcW w:w="7229" w:type="dxa"/>
            <w:shd w:val="clear" w:color="auto" w:fill="auto"/>
          </w:tcPr>
          <w:p w14:paraId="741EC7C0" w14:textId="77777777" w:rsidR="004F6915" w:rsidRPr="00850A9C" w:rsidDel="005066AC" w:rsidRDefault="004F6915" w:rsidP="00850A9C">
            <w:pPr>
              <w:pStyle w:val="iNormal"/>
              <w:rPr>
                <w:del w:id="1335" w:author="Cathryn Chamley" w:date="2015-12-15T14:03:00Z"/>
              </w:rPr>
            </w:pPr>
            <w:del w:id="1336" w:author="Cathryn Chamley" w:date="2015-12-15T14:03:00Z">
              <w:r w:rsidDel="005066AC">
                <w:delText>This field only applies when Private Access is specified. It will contain a list of zero or more “grant” options:</w:delText>
              </w:r>
            </w:del>
          </w:p>
          <w:p w14:paraId="5BE1FFB8" w14:textId="77777777" w:rsidR="004F6915" w:rsidRPr="00582270" w:rsidDel="005066AC" w:rsidRDefault="004F6915" w:rsidP="00EF0D9A">
            <w:pPr>
              <w:pStyle w:val="iNormal"/>
              <w:ind w:left="1309" w:hanging="1309"/>
              <w:rPr>
                <w:del w:id="1337" w:author="Cathryn Chamley" w:date="2015-12-15T14:03:00Z"/>
              </w:rPr>
            </w:pPr>
            <w:del w:id="1338" w:author="Cathryn Chamley" w:date="2015-12-15T14:03:00Z">
              <w:r w:rsidRPr="004666F7" w:rsidDel="005066AC">
                <w:rPr>
                  <w:rStyle w:val="iOption"/>
                </w:rPr>
                <w:delText>(</w:delText>
              </w:r>
              <w:r w:rsidRPr="006324EB" w:rsidDel="005066AC">
                <w:rPr>
                  <w:rStyle w:val="iOption"/>
                </w:rPr>
                <w:delText>None)</w:delText>
              </w:r>
              <w:r w:rsidRPr="00582270" w:rsidDel="005066AC">
                <w:tab/>
              </w:r>
              <w:r w:rsidDel="005066AC">
                <w:delText>If there are no “grant” options, then only the user who added the file (see “Added By” field) and administrators can access the file.</w:delText>
              </w:r>
            </w:del>
          </w:p>
          <w:p w14:paraId="081C1023" w14:textId="77777777" w:rsidR="004F6915" w:rsidRPr="006324EB" w:rsidDel="005066AC" w:rsidRDefault="004F6915" w:rsidP="00EF0D9A">
            <w:pPr>
              <w:pStyle w:val="iNormal"/>
              <w:keepNext/>
              <w:keepLines/>
              <w:ind w:left="1309" w:hanging="1309"/>
              <w:outlineLvl w:val="3"/>
              <w:rPr>
                <w:del w:id="1339" w:author="Cathryn Chamley" w:date="2015-12-15T14:03:00Z"/>
                <w:rStyle w:val="iOption"/>
              </w:rPr>
            </w:pPr>
            <w:del w:id="1340" w:author="Cathryn Chamley" w:date="2015-12-15T14:03:00Z">
              <w:r w:rsidRPr="004666F7" w:rsidDel="005066AC">
                <w:rPr>
                  <w:rStyle w:val="iOption"/>
                </w:rPr>
                <w:delText>Access to all institutional users</w:delText>
              </w:r>
            </w:del>
          </w:p>
          <w:p w14:paraId="37A3BD79" w14:textId="77777777" w:rsidR="004F6915" w:rsidRPr="00582270" w:rsidDel="005066AC" w:rsidRDefault="004F6915" w:rsidP="00EF0D9A">
            <w:pPr>
              <w:pStyle w:val="iNormal"/>
              <w:ind w:left="1309" w:hanging="1309"/>
              <w:rPr>
                <w:del w:id="1341" w:author="Cathryn Chamley" w:date="2015-12-15T14:03:00Z"/>
              </w:rPr>
            </w:pPr>
            <w:del w:id="1342" w:author="Cathryn Chamley" w:date="2015-12-15T14:03:00Z">
              <w:r w:rsidRPr="00582270" w:rsidDel="005066AC">
                <w:tab/>
              </w:r>
              <w:r w:rsidDel="005066AC">
                <w:delText>This option additionally grants all Institutional users with access to the file. This is the default “grant” option setting when a file is uploaded.</w:delText>
              </w:r>
            </w:del>
          </w:p>
          <w:p w14:paraId="1FA88B9F" w14:textId="77777777" w:rsidR="004F6915" w:rsidRPr="00CB35E7" w:rsidDel="005066AC" w:rsidRDefault="004F6915" w:rsidP="00FE68E4">
            <w:pPr>
              <w:pStyle w:val="iNormal"/>
              <w:ind w:left="1309" w:hanging="1309"/>
              <w:rPr>
                <w:del w:id="1343" w:author="Cathryn Chamley" w:date="2015-12-15T14:03:00Z"/>
                <w:rStyle w:val="iOption"/>
              </w:rPr>
            </w:pPr>
            <w:del w:id="1344" w:author="Cathryn Chamley" w:date="2015-12-15T14:03:00Z">
              <w:r w:rsidDel="005066AC">
                <w:rPr>
                  <w:rStyle w:val="iOption"/>
                </w:rPr>
                <w:delText>Access to user groups</w:delText>
              </w:r>
            </w:del>
          </w:p>
          <w:p w14:paraId="2001233D" w14:textId="77777777" w:rsidR="004F6915" w:rsidRPr="00582270" w:rsidDel="005066AC" w:rsidRDefault="004F6915" w:rsidP="00850A9C">
            <w:pPr>
              <w:pStyle w:val="iNormal"/>
              <w:ind w:left="1309" w:hanging="1309"/>
              <w:rPr>
                <w:del w:id="1345" w:author="Cathryn Chamley" w:date="2015-12-15T14:03:00Z"/>
                <w:rFonts w:eastAsiaTheme="minorEastAsia" w:cstheme="minorBidi"/>
              </w:rPr>
            </w:pPr>
            <w:del w:id="1346" w:author="Cathryn Chamley" w:date="2015-12-15T14:03:00Z">
              <w:r w:rsidRPr="00582270" w:rsidDel="005066AC">
                <w:tab/>
              </w:r>
              <w:r w:rsidDel="005066AC">
                <w:delText xml:space="preserve">This option additionally grants access to users who belong to one or more active Access Groups associated with the file. The list of the Access Groups is available in the </w:delText>
              </w:r>
              <w:r w:rsidRPr="00850A9C" w:rsidDel="005066AC">
                <w:rPr>
                  <w:b/>
                </w:rPr>
                <w:delText>Groups</w:delText>
              </w:r>
              <w:r w:rsidDel="005066AC">
                <w:delText xml:space="preserve"> field.  For more information about Access Groups, see section 11.3 Managing Access Groups.</w:delText>
              </w:r>
            </w:del>
          </w:p>
        </w:tc>
      </w:tr>
    </w:tbl>
    <w:p w14:paraId="45328F74" w14:textId="77777777" w:rsidR="004F6915" w:rsidDel="005066AC" w:rsidRDefault="004F6915" w:rsidP="00850A9C">
      <w:pPr>
        <w:pStyle w:val="iNote"/>
        <w:spacing w:before="120" w:after="120"/>
        <w:rPr>
          <w:del w:id="1347" w:author="Cathryn Chamley" w:date="2015-12-15T14:03:00Z"/>
        </w:rPr>
      </w:pPr>
      <w:del w:id="1348" w:author="Cathryn Chamley" w:date="2015-12-15T14:03:00Z">
        <w:r w:rsidRPr="00472510" w:rsidDel="005066AC">
          <w:delText>Note</w:delText>
        </w:r>
        <w:r w:rsidRPr="00472510" w:rsidDel="005066AC">
          <w:tab/>
        </w:r>
        <w:r w:rsidDel="005066AC">
          <w:delText>The user who added a file and Administrator users can always access the file regardless of Access Control settings.</w:delText>
        </w:r>
      </w:del>
    </w:p>
    <w:p w14:paraId="3FB64143" w14:textId="77777777" w:rsidR="004F6915" w:rsidDel="005066AC" w:rsidRDefault="004F6915" w:rsidP="00850A9C">
      <w:pPr>
        <w:pStyle w:val="iNote"/>
        <w:spacing w:before="120" w:after="120"/>
        <w:rPr>
          <w:del w:id="1349" w:author="Cathryn Chamley" w:date="2015-12-15T14:03:00Z"/>
        </w:rPr>
      </w:pPr>
      <w:del w:id="1350" w:author="Cathryn Chamley" w:date="2015-12-15T14:03:00Z">
        <w:r w:rsidRPr="00472510" w:rsidDel="005066AC">
          <w:delText>Note</w:delText>
        </w:r>
        <w:r w:rsidRPr="00472510" w:rsidDel="005066AC">
          <w:tab/>
        </w:r>
        <w:r w:rsidDel="005066AC">
          <w:delText>For the purposes of access control, the class of users known as “API Uploader” are Institutional users.</w:delText>
        </w:r>
      </w:del>
    </w:p>
    <w:p w14:paraId="4DF2854D" w14:textId="77777777" w:rsidR="004F6915" w:rsidDel="005066AC" w:rsidRDefault="004F6915" w:rsidP="00850A9C">
      <w:pPr>
        <w:pStyle w:val="iNote"/>
        <w:spacing w:before="120" w:after="120"/>
        <w:rPr>
          <w:del w:id="1351" w:author="Cathryn Chamley" w:date="2015-12-15T14:03:00Z"/>
        </w:rPr>
      </w:pPr>
      <w:del w:id="1352" w:author="Cathryn Chamley" w:date="2015-12-15T14:03:00Z">
        <w:r w:rsidDel="005066AC">
          <w:delText>Note</w:delText>
        </w:r>
        <w:r w:rsidDel="005066AC">
          <w:tab/>
          <w:delText>Access control does not affect who can edit a file’s metadata – only the user who added a file and administrators can edit the metadata of a file.</w:delText>
        </w:r>
      </w:del>
    </w:p>
    <w:p w14:paraId="6BF0AC44" w14:textId="77777777" w:rsidR="004F6915" w:rsidDel="005066AC" w:rsidRDefault="004F6915" w:rsidP="00850A9C">
      <w:pPr>
        <w:pStyle w:val="iNote"/>
        <w:spacing w:before="120" w:after="120"/>
        <w:rPr>
          <w:del w:id="1353" w:author="Cathryn Chamley" w:date="2015-12-15T14:03:00Z"/>
        </w:rPr>
      </w:pPr>
      <w:del w:id="1354" w:author="Cathryn Chamley" w:date="2015-12-15T14:03:00Z">
        <w:r w:rsidDel="005066AC">
          <w:delText>Note:</w:delText>
        </w:r>
        <w:r w:rsidDel="005066AC">
          <w:tab/>
          <w:delText>All users can search for files and see all files in browse lists regardless of which files they are authorised to access.</w:delText>
        </w:r>
      </w:del>
    </w:p>
    <w:p w14:paraId="0B0DAFFB" w14:textId="77777777" w:rsidR="004F6915" w:rsidDel="005066AC" w:rsidRDefault="004F6915" w:rsidP="00850A9C">
      <w:pPr>
        <w:pStyle w:val="iNormal"/>
        <w:rPr>
          <w:del w:id="1355" w:author="Cathryn Chamley" w:date="2015-12-15T14:03:00Z"/>
        </w:rPr>
      </w:pPr>
    </w:p>
    <w:p w14:paraId="2724ECA7" w14:textId="77777777" w:rsidR="004F6915" w:rsidDel="005066AC" w:rsidRDefault="004F6915" w:rsidP="00850A9C">
      <w:pPr>
        <w:pStyle w:val="iNormal"/>
        <w:rPr>
          <w:del w:id="1356" w:author="Cathryn Chamley" w:date="2015-12-15T14:03:00Z"/>
        </w:rPr>
      </w:pPr>
      <w:del w:id="1357" w:author="Cathryn Chamley" w:date="2015-12-15T14:03:00Z">
        <w:r w:rsidDel="005066AC">
          <w:delText>The following table summarises how access control applies to each class of user.</w:delText>
        </w:r>
      </w:del>
    </w:p>
    <w:p w14:paraId="4E978C8C" w14:textId="77777777" w:rsidR="004F6915" w:rsidDel="005066AC" w:rsidRDefault="004F6915" w:rsidP="00850A9C">
      <w:pPr>
        <w:pStyle w:val="iNormal"/>
        <w:rPr>
          <w:del w:id="1358" w:author="Cathryn Chamley" w:date="2015-12-15T14:03:00Z"/>
        </w:rPr>
      </w:pPr>
    </w:p>
    <w:tbl>
      <w:tblPr>
        <w:tblStyle w:val="TableGrid"/>
        <w:tblW w:w="9923" w:type="dxa"/>
        <w:tblInd w:w="-176" w:type="dxa"/>
        <w:tblLayout w:type="fixed"/>
        <w:tblLook w:val="04A0" w:firstRow="1" w:lastRow="0" w:firstColumn="1" w:lastColumn="0" w:noHBand="0" w:noVBand="1"/>
      </w:tblPr>
      <w:tblGrid>
        <w:gridCol w:w="6238"/>
        <w:gridCol w:w="709"/>
        <w:gridCol w:w="708"/>
        <w:gridCol w:w="709"/>
        <w:gridCol w:w="851"/>
        <w:gridCol w:w="708"/>
      </w:tblGrid>
      <w:tr w:rsidR="004F6915" w:rsidRPr="00FA0F11" w:rsidDel="005066AC" w14:paraId="34A14173" w14:textId="77777777" w:rsidTr="0061724F">
        <w:trPr>
          <w:del w:id="1359" w:author="Cathryn Chamley" w:date="2015-12-15T14:03:00Z"/>
        </w:trPr>
        <w:tc>
          <w:tcPr>
            <w:tcW w:w="6238" w:type="dxa"/>
            <w:shd w:val="clear" w:color="auto" w:fill="00FFFF"/>
          </w:tcPr>
          <w:p w14:paraId="26F7B472" w14:textId="77777777" w:rsidR="004F6915" w:rsidRPr="00850A9C" w:rsidDel="005066AC" w:rsidRDefault="004F6915" w:rsidP="00850A9C">
            <w:pPr>
              <w:pStyle w:val="iNormal"/>
              <w:keepNext/>
              <w:keepLines/>
              <w:jc w:val="left"/>
              <w:rPr>
                <w:del w:id="1360" w:author="Cathryn Chamley" w:date="2015-12-15T14:03:00Z"/>
                <w:b/>
                <w:sz w:val="16"/>
                <w:szCs w:val="16"/>
              </w:rPr>
            </w:pPr>
            <w:del w:id="1361" w:author="Cathryn Chamley" w:date="2015-12-15T14:03:00Z">
              <w:r w:rsidRPr="00850A9C" w:rsidDel="005066AC">
                <w:rPr>
                  <w:b/>
                  <w:sz w:val="16"/>
                  <w:szCs w:val="16"/>
                </w:rPr>
                <w:delText>Type of Access selected</w:delText>
              </w:r>
            </w:del>
          </w:p>
        </w:tc>
        <w:tc>
          <w:tcPr>
            <w:tcW w:w="709" w:type="dxa"/>
            <w:shd w:val="clear" w:color="auto" w:fill="00FFFF"/>
          </w:tcPr>
          <w:p w14:paraId="07D24E3D" w14:textId="77777777" w:rsidR="004F6915" w:rsidRPr="00850A9C" w:rsidDel="005066AC" w:rsidRDefault="004F6915" w:rsidP="00850A9C">
            <w:pPr>
              <w:pStyle w:val="iNormal"/>
              <w:keepNext/>
              <w:keepLines/>
              <w:jc w:val="center"/>
              <w:rPr>
                <w:del w:id="1362" w:author="Cathryn Chamley" w:date="2015-12-15T14:03:00Z"/>
                <w:sz w:val="16"/>
                <w:szCs w:val="16"/>
              </w:rPr>
            </w:pPr>
            <w:del w:id="1363" w:author="Cathryn Chamley" w:date="2015-12-15T14:03:00Z">
              <w:r w:rsidRPr="00850A9C" w:rsidDel="005066AC">
                <w:rPr>
                  <w:sz w:val="16"/>
                  <w:szCs w:val="16"/>
                </w:rPr>
                <w:delText>Public</w:delText>
              </w:r>
            </w:del>
          </w:p>
        </w:tc>
        <w:tc>
          <w:tcPr>
            <w:tcW w:w="708" w:type="dxa"/>
            <w:shd w:val="clear" w:color="auto" w:fill="00FFFF"/>
          </w:tcPr>
          <w:p w14:paraId="2A101EF4" w14:textId="77777777" w:rsidR="004F6915" w:rsidRPr="00850A9C" w:rsidDel="005066AC" w:rsidRDefault="004F6915" w:rsidP="00850A9C">
            <w:pPr>
              <w:pStyle w:val="iNormal"/>
              <w:keepNext/>
              <w:keepLines/>
              <w:jc w:val="center"/>
              <w:rPr>
                <w:del w:id="1364" w:author="Cathryn Chamley" w:date="2015-12-15T14:03:00Z"/>
                <w:sz w:val="16"/>
                <w:szCs w:val="16"/>
              </w:rPr>
            </w:pPr>
            <w:del w:id="1365" w:author="Cathryn Chamley" w:date="2015-12-15T14:03:00Z">
              <w:r w:rsidRPr="00850A9C" w:rsidDel="005066AC">
                <w:rPr>
                  <w:sz w:val="16"/>
                  <w:szCs w:val="16"/>
                </w:rPr>
                <w:delText>Privat</w:delText>
              </w:r>
              <w:r w:rsidDel="005066AC">
                <w:rPr>
                  <w:sz w:val="16"/>
                  <w:szCs w:val="16"/>
                </w:rPr>
                <w:delText>e</w:delText>
              </w:r>
            </w:del>
          </w:p>
        </w:tc>
        <w:tc>
          <w:tcPr>
            <w:tcW w:w="709" w:type="dxa"/>
            <w:shd w:val="clear" w:color="auto" w:fill="00FFFF"/>
          </w:tcPr>
          <w:p w14:paraId="4780313C" w14:textId="77777777" w:rsidR="004F6915" w:rsidRPr="00850A9C" w:rsidDel="005066AC" w:rsidRDefault="004F6915" w:rsidP="00850A9C">
            <w:pPr>
              <w:pStyle w:val="iNormal"/>
              <w:keepNext/>
              <w:keepLines/>
              <w:jc w:val="center"/>
              <w:rPr>
                <w:del w:id="1366" w:author="Cathryn Chamley" w:date="2015-12-15T14:03:00Z"/>
                <w:sz w:val="16"/>
                <w:szCs w:val="16"/>
              </w:rPr>
            </w:pPr>
            <w:del w:id="1367" w:author="Cathryn Chamley" w:date="2015-12-15T14:03:00Z">
              <w:r w:rsidRPr="00850A9C" w:rsidDel="005066AC">
                <w:rPr>
                  <w:sz w:val="16"/>
                  <w:szCs w:val="16"/>
                </w:rPr>
                <w:delText>Private</w:delText>
              </w:r>
            </w:del>
          </w:p>
        </w:tc>
        <w:tc>
          <w:tcPr>
            <w:tcW w:w="851" w:type="dxa"/>
            <w:shd w:val="clear" w:color="auto" w:fill="00FFFF"/>
          </w:tcPr>
          <w:p w14:paraId="1BEDA649" w14:textId="77777777" w:rsidR="004F6915" w:rsidRPr="00850A9C" w:rsidDel="005066AC" w:rsidRDefault="004F6915" w:rsidP="00850A9C">
            <w:pPr>
              <w:pStyle w:val="iNormal"/>
              <w:keepNext/>
              <w:keepLines/>
              <w:jc w:val="center"/>
              <w:rPr>
                <w:del w:id="1368" w:author="Cathryn Chamley" w:date="2015-12-15T14:03:00Z"/>
                <w:sz w:val="16"/>
                <w:szCs w:val="16"/>
              </w:rPr>
            </w:pPr>
            <w:del w:id="1369" w:author="Cathryn Chamley" w:date="2015-12-15T14:03:00Z">
              <w:r w:rsidRPr="00850A9C" w:rsidDel="005066AC">
                <w:rPr>
                  <w:sz w:val="16"/>
                  <w:szCs w:val="16"/>
                </w:rPr>
                <w:delText>Private</w:delText>
              </w:r>
            </w:del>
          </w:p>
        </w:tc>
        <w:tc>
          <w:tcPr>
            <w:tcW w:w="708" w:type="dxa"/>
            <w:shd w:val="clear" w:color="auto" w:fill="00FFFF"/>
          </w:tcPr>
          <w:p w14:paraId="0711100C" w14:textId="77777777" w:rsidR="004F6915" w:rsidRPr="00850A9C" w:rsidDel="005066AC" w:rsidRDefault="004F6915" w:rsidP="00850A9C">
            <w:pPr>
              <w:pStyle w:val="iNormal"/>
              <w:keepNext/>
              <w:keepLines/>
              <w:jc w:val="center"/>
              <w:rPr>
                <w:del w:id="1370" w:author="Cathryn Chamley" w:date="2015-12-15T14:03:00Z"/>
                <w:sz w:val="16"/>
                <w:szCs w:val="16"/>
              </w:rPr>
            </w:pPr>
            <w:del w:id="1371" w:author="Cathryn Chamley" w:date="2015-12-15T14:03:00Z">
              <w:r w:rsidRPr="00850A9C" w:rsidDel="005066AC">
                <w:rPr>
                  <w:sz w:val="16"/>
                  <w:szCs w:val="16"/>
                </w:rPr>
                <w:delText>Privat</w:delText>
              </w:r>
              <w:r w:rsidDel="005066AC">
                <w:rPr>
                  <w:sz w:val="16"/>
                  <w:szCs w:val="16"/>
                </w:rPr>
                <w:delText>e</w:delText>
              </w:r>
            </w:del>
          </w:p>
        </w:tc>
      </w:tr>
      <w:tr w:rsidR="004F6915" w:rsidDel="005066AC" w14:paraId="5812D277" w14:textId="77777777" w:rsidTr="0061724F">
        <w:trPr>
          <w:del w:id="1372" w:author="Cathryn Chamley" w:date="2015-12-15T14:03:00Z"/>
        </w:trPr>
        <w:tc>
          <w:tcPr>
            <w:tcW w:w="6238" w:type="dxa"/>
            <w:shd w:val="clear" w:color="auto" w:fill="00FFFF"/>
          </w:tcPr>
          <w:p w14:paraId="2958AF3F" w14:textId="77777777" w:rsidR="004F6915" w:rsidRPr="00850A9C" w:rsidDel="005066AC" w:rsidRDefault="004F6915" w:rsidP="00850A9C">
            <w:pPr>
              <w:pStyle w:val="iNormal"/>
              <w:keepNext/>
              <w:keepLines/>
              <w:jc w:val="left"/>
              <w:rPr>
                <w:del w:id="1373" w:author="Cathryn Chamley" w:date="2015-12-15T14:03:00Z"/>
                <w:b/>
                <w:sz w:val="16"/>
                <w:szCs w:val="16"/>
              </w:rPr>
            </w:pPr>
            <w:del w:id="1374" w:author="Cathryn Chamley" w:date="2015-12-15T14:03:00Z">
              <w:r w:rsidDel="005066AC">
                <w:rPr>
                  <w:b/>
                  <w:sz w:val="16"/>
                  <w:szCs w:val="16"/>
                </w:rPr>
                <w:delText xml:space="preserve">Is </w:delText>
              </w:r>
              <w:r w:rsidRPr="00850A9C" w:rsidDel="005066AC">
                <w:rPr>
                  <w:b/>
                  <w:sz w:val="16"/>
                  <w:szCs w:val="16"/>
                </w:rPr>
                <w:delText xml:space="preserve">Access to Institutional </w:delText>
              </w:r>
              <w:r w:rsidRPr="00F40E2A" w:rsidDel="005066AC">
                <w:rPr>
                  <w:b/>
                  <w:sz w:val="16"/>
                  <w:szCs w:val="16"/>
                </w:rPr>
                <w:delText>user’s</w:delText>
              </w:r>
              <w:r w:rsidRPr="00850A9C" w:rsidDel="005066AC">
                <w:rPr>
                  <w:b/>
                  <w:sz w:val="16"/>
                  <w:szCs w:val="16"/>
                </w:rPr>
                <w:delText xml:space="preserve"> option selected</w:delText>
              </w:r>
              <w:r w:rsidDel="005066AC">
                <w:rPr>
                  <w:b/>
                  <w:sz w:val="16"/>
                  <w:szCs w:val="16"/>
                </w:rPr>
                <w:delText>?</w:delText>
              </w:r>
            </w:del>
          </w:p>
        </w:tc>
        <w:tc>
          <w:tcPr>
            <w:tcW w:w="709" w:type="dxa"/>
            <w:shd w:val="clear" w:color="auto" w:fill="00FFFF"/>
          </w:tcPr>
          <w:p w14:paraId="4A47CEE4" w14:textId="77777777" w:rsidR="004F6915" w:rsidRPr="00850A9C" w:rsidDel="005066AC" w:rsidRDefault="004F6915" w:rsidP="00850A9C">
            <w:pPr>
              <w:pStyle w:val="iNormal"/>
              <w:keepNext/>
              <w:keepLines/>
              <w:jc w:val="center"/>
              <w:rPr>
                <w:del w:id="1375" w:author="Cathryn Chamley" w:date="2015-12-15T14:03:00Z"/>
                <w:sz w:val="16"/>
                <w:szCs w:val="16"/>
              </w:rPr>
            </w:pPr>
            <w:del w:id="1376" w:author="Cathryn Chamley" w:date="2015-12-15T14:03:00Z">
              <w:r w:rsidRPr="00850A9C" w:rsidDel="005066AC">
                <w:rPr>
                  <w:sz w:val="16"/>
                  <w:szCs w:val="16"/>
                </w:rPr>
                <w:delText>n/a</w:delText>
              </w:r>
            </w:del>
          </w:p>
        </w:tc>
        <w:tc>
          <w:tcPr>
            <w:tcW w:w="708" w:type="dxa"/>
            <w:shd w:val="clear" w:color="auto" w:fill="00FFFF"/>
          </w:tcPr>
          <w:p w14:paraId="3FD8D3D9" w14:textId="77777777" w:rsidR="004F6915" w:rsidRPr="00850A9C" w:rsidDel="005066AC" w:rsidRDefault="004F6915" w:rsidP="00850A9C">
            <w:pPr>
              <w:pStyle w:val="iNormal"/>
              <w:keepNext/>
              <w:keepLines/>
              <w:jc w:val="center"/>
              <w:rPr>
                <w:del w:id="1377" w:author="Cathryn Chamley" w:date="2015-12-15T14:03:00Z"/>
                <w:sz w:val="16"/>
                <w:szCs w:val="16"/>
              </w:rPr>
            </w:pPr>
            <w:del w:id="1378" w:author="Cathryn Chamley" w:date="2015-12-15T14:03:00Z">
              <w:r w:rsidRPr="00850A9C" w:rsidDel="005066AC">
                <w:rPr>
                  <w:sz w:val="16"/>
                  <w:szCs w:val="16"/>
                </w:rPr>
                <w:delText>No</w:delText>
              </w:r>
            </w:del>
          </w:p>
        </w:tc>
        <w:tc>
          <w:tcPr>
            <w:tcW w:w="709" w:type="dxa"/>
            <w:shd w:val="clear" w:color="auto" w:fill="00FFFF"/>
          </w:tcPr>
          <w:p w14:paraId="7C440F8F" w14:textId="77777777" w:rsidR="004F6915" w:rsidRPr="00850A9C" w:rsidDel="005066AC" w:rsidRDefault="004F6915" w:rsidP="00850A9C">
            <w:pPr>
              <w:pStyle w:val="iNormal"/>
              <w:keepNext/>
              <w:keepLines/>
              <w:jc w:val="center"/>
              <w:rPr>
                <w:del w:id="1379" w:author="Cathryn Chamley" w:date="2015-12-15T14:03:00Z"/>
                <w:sz w:val="16"/>
                <w:szCs w:val="16"/>
              </w:rPr>
            </w:pPr>
            <w:del w:id="1380" w:author="Cathryn Chamley" w:date="2015-12-15T14:03:00Z">
              <w:r w:rsidRPr="00850A9C" w:rsidDel="005066AC">
                <w:rPr>
                  <w:sz w:val="16"/>
                  <w:szCs w:val="16"/>
                </w:rPr>
                <w:delText>Yes</w:delText>
              </w:r>
            </w:del>
          </w:p>
        </w:tc>
        <w:tc>
          <w:tcPr>
            <w:tcW w:w="851" w:type="dxa"/>
            <w:shd w:val="clear" w:color="auto" w:fill="00FFFF"/>
          </w:tcPr>
          <w:p w14:paraId="5A15D815" w14:textId="77777777" w:rsidR="004F6915" w:rsidRPr="00850A9C" w:rsidDel="005066AC" w:rsidRDefault="004F6915" w:rsidP="00850A9C">
            <w:pPr>
              <w:pStyle w:val="iNormal"/>
              <w:keepNext/>
              <w:keepLines/>
              <w:jc w:val="center"/>
              <w:rPr>
                <w:del w:id="1381" w:author="Cathryn Chamley" w:date="2015-12-15T14:03:00Z"/>
                <w:sz w:val="16"/>
                <w:szCs w:val="16"/>
              </w:rPr>
            </w:pPr>
            <w:del w:id="1382" w:author="Cathryn Chamley" w:date="2015-12-15T14:03:00Z">
              <w:r w:rsidRPr="00850A9C" w:rsidDel="005066AC">
                <w:rPr>
                  <w:sz w:val="16"/>
                  <w:szCs w:val="16"/>
                </w:rPr>
                <w:delText>No</w:delText>
              </w:r>
            </w:del>
          </w:p>
        </w:tc>
        <w:tc>
          <w:tcPr>
            <w:tcW w:w="708" w:type="dxa"/>
            <w:shd w:val="clear" w:color="auto" w:fill="00FFFF"/>
          </w:tcPr>
          <w:p w14:paraId="130F96A4" w14:textId="77777777" w:rsidR="004F6915" w:rsidRPr="00850A9C" w:rsidDel="005066AC" w:rsidRDefault="004F6915" w:rsidP="00850A9C">
            <w:pPr>
              <w:pStyle w:val="iNormal"/>
              <w:keepNext/>
              <w:keepLines/>
              <w:jc w:val="center"/>
              <w:rPr>
                <w:del w:id="1383" w:author="Cathryn Chamley" w:date="2015-12-15T14:03:00Z"/>
                <w:sz w:val="16"/>
                <w:szCs w:val="16"/>
              </w:rPr>
            </w:pPr>
            <w:del w:id="1384" w:author="Cathryn Chamley" w:date="2015-12-15T14:03:00Z">
              <w:r w:rsidRPr="00850A9C" w:rsidDel="005066AC">
                <w:rPr>
                  <w:sz w:val="16"/>
                  <w:szCs w:val="16"/>
                </w:rPr>
                <w:delText>Yes</w:delText>
              </w:r>
            </w:del>
          </w:p>
        </w:tc>
      </w:tr>
      <w:tr w:rsidR="004F6915" w:rsidDel="005066AC" w14:paraId="1F3F92CB" w14:textId="77777777" w:rsidTr="0061724F">
        <w:trPr>
          <w:del w:id="1385" w:author="Cathryn Chamley" w:date="2015-12-15T14:03:00Z"/>
        </w:trPr>
        <w:tc>
          <w:tcPr>
            <w:tcW w:w="6238" w:type="dxa"/>
            <w:shd w:val="clear" w:color="auto" w:fill="00FFFF"/>
          </w:tcPr>
          <w:p w14:paraId="6521049B" w14:textId="77777777" w:rsidR="004F6915" w:rsidRPr="00850A9C" w:rsidDel="005066AC" w:rsidRDefault="004F6915" w:rsidP="00850A9C">
            <w:pPr>
              <w:pStyle w:val="iNormal"/>
              <w:keepNext/>
              <w:keepLines/>
              <w:jc w:val="left"/>
              <w:rPr>
                <w:del w:id="1386" w:author="Cathryn Chamley" w:date="2015-12-15T14:03:00Z"/>
                <w:b/>
                <w:sz w:val="16"/>
                <w:szCs w:val="16"/>
              </w:rPr>
            </w:pPr>
            <w:del w:id="1387" w:author="Cathryn Chamley" w:date="2015-12-15T14:03:00Z">
              <w:r w:rsidDel="005066AC">
                <w:rPr>
                  <w:b/>
                  <w:sz w:val="16"/>
                  <w:szCs w:val="16"/>
                </w:rPr>
                <w:delText xml:space="preserve">Is </w:delText>
              </w:r>
              <w:r w:rsidRPr="00850A9C" w:rsidDel="005066AC">
                <w:rPr>
                  <w:b/>
                  <w:sz w:val="16"/>
                  <w:szCs w:val="16"/>
                </w:rPr>
                <w:delText xml:space="preserve">Access to users in </w:delText>
              </w:r>
              <w:r w:rsidRPr="00F40E2A" w:rsidDel="005066AC">
                <w:rPr>
                  <w:b/>
                  <w:sz w:val="16"/>
                  <w:szCs w:val="16"/>
                </w:rPr>
                <w:delText>group’s</w:delText>
              </w:r>
              <w:r w:rsidRPr="00850A9C" w:rsidDel="005066AC">
                <w:rPr>
                  <w:b/>
                  <w:sz w:val="16"/>
                  <w:szCs w:val="16"/>
                </w:rPr>
                <w:delText xml:space="preserve"> option selected</w:delText>
              </w:r>
              <w:r w:rsidDel="005066AC">
                <w:rPr>
                  <w:b/>
                  <w:sz w:val="16"/>
                  <w:szCs w:val="16"/>
                </w:rPr>
                <w:delText>?</w:delText>
              </w:r>
            </w:del>
          </w:p>
        </w:tc>
        <w:tc>
          <w:tcPr>
            <w:tcW w:w="709" w:type="dxa"/>
            <w:shd w:val="clear" w:color="auto" w:fill="00FFFF"/>
          </w:tcPr>
          <w:p w14:paraId="3EBAA54C" w14:textId="77777777" w:rsidR="004F6915" w:rsidRPr="00850A9C" w:rsidDel="005066AC" w:rsidRDefault="004F6915" w:rsidP="00850A9C">
            <w:pPr>
              <w:pStyle w:val="iNormal"/>
              <w:keepNext/>
              <w:keepLines/>
              <w:jc w:val="center"/>
              <w:rPr>
                <w:del w:id="1388" w:author="Cathryn Chamley" w:date="2015-12-15T14:03:00Z"/>
                <w:sz w:val="16"/>
                <w:szCs w:val="16"/>
              </w:rPr>
            </w:pPr>
            <w:del w:id="1389" w:author="Cathryn Chamley" w:date="2015-12-15T14:03:00Z">
              <w:r w:rsidRPr="00850A9C" w:rsidDel="005066AC">
                <w:rPr>
                  <w:sz w:val="16"/>
                  <w:szCs w:val="16"/>
                </w:rPr>
                <w:delText>n/a</w:delText>
              </w:r>
            </w:del>
          </w:p>
        </w:tc>
        <w:tc>
          <w:tcPr>
            <w:tcW w:w="708" w:type="dxa"/>
            <w:shd w:val="clear" w:color="auto" w:fill="00FFFF"/>
          </w:tcPr>
          <w:p w14:paraId="1964192C" w14:textId="77777777" w:rsidR="004F6915" w:rsidRPr="00850A9C" w:rsidDel="005066AC" w:rsidRDefault="004F6915" w:rsidP="00850A9C">
            <w:pPr>
              <w:pStyle w:val="iNormal"/>
              <w:keepNext/>
              <w:keepLines/>
              <w:jc w:val="center"/>
              <w:rPr>
                <w:del w:id="1390" w:author="Cathryn Chamley" w:date="2015-12-15T14:03:00Z"/>
                <w:sz w:val="16"/>
                <w:szCs w:val="16"/>
              </w:rPr>
            </w:pPr>
            <w:del w:id="1391" w:author="Cathryn Chamley" w:date="2015-12-15T14:03:00Z">
              <w:r w:rsidRPr="00850A9C" w:rsidDel="005066AC">
                <w:rPr>
                  <w:sz w:val="16"/>
                  <w:szCs w:val="16"/>
                </w:rPr>
                <w:delText>No</w:delText>
              </w:r>
            </w:del>
          </w:p>
        </w:tc>
        <w:tc>
          <w:tcPr>
            <w:tcW w:w="709" w:type="dxa"/>
            <w:shd w:val="clear" w:color="auto" w:fill="00FFFF"/>
          </w:tcPr>
          <w:p w14:paraId="3026682E" w14:textId="77777777" w:rsidR="004F6915" w:rsidRPr="00850A9C" w:rsidDel="005066AC" w:rsidRDefault="004F6915" w:rsidP="00850A9C">
            <w:pPr>
              <w:pStyle w:val="iNormal"/>
              <w:keepNext/>
              <w:keepLines/>
              <w:jc w:val="center"/>
              <w:rPr>
                <w:del w:id="1392" w:author="Cathryn Chamley" w:date="2015-12-15T14:03:00Z"/>
                <w:sz w:val="16"/>
                <w:szCs w:val="16"/>
              </w:rPr>
            </w:pPr>
            <w:del w:id="1393" w:author="Cathryn Chamley" w:date="2015-12-15T14:03:00Z">
              <w:r w:rsidRPr="00850A9C" w:rsidDel="005066AC">
                <w:rPr>
                  <w:sz w:val="16"/>
                  <w:szCs w:val="16"/>
                </w:rPr>
                <w:delText>No</w:delText>
              </w:r>
            </w:del>
          </w:p>
        </w:tc>
        <w:tc>
          <w:tcPr>
            <w:tcW w:w="851" w:type="dxa"/>
            <w:shd w:val="clear" w:color="auto" w:fill="00FFFF"/>
          </w:tcPr>
          <w:p w14:paraId="4C777338" w14:textId="77777777" w:rsidR="004F6915" w:rsidRPr="00850A9C" w:rsidDel="005066AC" w:rsidRDefault="004F6915" w:rsidP="00850A9C">
            <w:pPr>
              <w:pStyle w:val="iNormal"/>
              <w:keepNext/>
              <w:keepLines/>
              <w:jc w:val="center"/>
              <w:rPr>
                <w:del w:id="1394" w:author="Cathryn Chamley" w:date="2015-12-15T14:03:00Z"/>
                <w:sz w:val="16"/>
                <w:szCs w:val="16"/>
              </w:rPr>
            </w:pPr>
            <w:del w:id="1395" w:author="Cathryn Chamley" w:date="2015-12-15T14:03:00Z">
              <w:r w:rsidRPr="00850A9C" w:rsidDel="005066AC">
                <w:rPr>
                  <w:sz w:val="16"/>
                  <w:szCs w:val="16"/>
                </w:rPr>
                <w:delText>Yes</w:delText>
              </w:r>
            </w:del>
          </w:p>
        </w:tc>
        <w:tc>
          <w:tcPr>
            <w:tcW w:w="708" w:type="dxa"/>
            <w:shd w:val="clear" w:color="auto" w:fill="00FFFF"/>
          </w:tcPr>
          <w:p w14:paraId="1D8C0243" w14:textId="77777777" w:rsidR="004F6915" w:rsidRPr="00850A9C" w:rsidDel="005066AC" w:rsidRDefault="004F6915" w:rsidP="00850A9C">
            <w:pPr>
              <w:pStyle w:val="iNormal"/>
              <w:keepNext/>
              <w:keepLines/>
              <w:jc w:val="center"/>
              <w:rPr>
                <w:del w:id="1396" w:author="Cathryn Chamley" w:date="2015-12-15T14:03:00Z"/>
                <w:sz w:val="16"/>
                <w:szCs w:val="16"/>
              </w:rPr>
            </w:pPr>
            <w:del w:id="1397" w:author="Cathryn Chamley" w:date="2015-12-15T14:03:00Z">
              <w:r w:rsidRPr="00850A9C" w:rsidDel="005066AC">
                <w:rPr>
                  <w:sz w:val="16"/>
                  <w:szCs w:val="16"/>
                </w:rPr>
                <w:delText>Yes</w:delText>
              </w:r>
            </w:del>
          </w:p>
        </w:tc>
      </w:tr>
      <w:tr w:rsidR="004F6915" w:rsidDel="005066AC" w14:paraId="6FAF6C9B" w14:textId="77777777" w:rsidTr="0061724F">
        <w:trPr>
          <w:del w:id="1398" w:author="Cathryn Chamley" w:date="2015-12-15T14:03:00Z"/>
        </w:trPr>
        <w:tc>
          <w:tcPr>
            <w:tcW w:w="6238" w:type="dxa"/>
          </w:tcPr>
          <w:p w14:paraId="64EF300A" w14:textId="77777777" w:rsidR="004F6915" w:rsidRPr="00850A9C" w:rsidDel="005066AC" w:rsidRDefault="004F6915" w:rsidP="00850A9C">
            <w:pPr>
              <w:pStyle w:val="iNormal"/>
              <w:keepNext/>
              <w:keepLines/>
              <w:jc w:val="left"/>
              <w:rPr>
                <w:del w:id="1399" w:author="Cathryn Chamley" w:date="2015-12-15T14:03:00Z"/>
                <w:sz w:val="16"/>
                <w:szCs w:val="16"/>
              </w:rPr>
            </w:pPr>
            <w:del w:id="1400" w:author="Cathryn Chamley" w:date="2015-12-15T14:03:00Z">
              <w:r w:rsidRPr="00850A9C" w:rsidDel="005066AC">
                <w:rPr>
                  <w:b/>
                  <w:sz w:val="16"/>
                  <w:szCs w:val="16"/>
                </w:rPr>
                <w:delText>User</w:delText>
              </w:r>
              <w:r w:rsidRPr="00850A9C" w:rsidDel="005066AC">
                <w:rPr>
                  <w:sz w:val="16"/>
                  <w:szCs w:val="16"/>
                </w:rPr>
                <w:delText xml:space="preserve"> who added the file</w:delText>
              </w:r>
            </w:del>
          </w:p>
        </w:tc>
        <w:tc>
          <w:tcPr>
            <w:tcW w:w="709" w:type="dxa"/>
          </w:tcPr>
          <w:p w14:paraId="4712D59C" w14:textId="77777777" w:rsidR="004F6915" w:rsidRPr="00850A9C" w:rsidDel="005066AC" w:rsidRDefault="004F6915" w:rsidP="00850A9C">
            <w:pPr>
              <w:pStyle w:val="iNormal"/>
              <w:keepNext/>
              <w:keepLines/>
              <w:jc w:val="center"/>
              <w:rPr>
                <w:del w:id="1401" w:author="Cathryn Chamley" w:date="2015-12-15T14:03:00Z"/>
                <w:sz w:val="16"/>
                <w:szCs w:val="16"/>
              </w:rPr>
            </w:pPr>
            <w:del w:id="1402" w:author="Cathryn Chamley" w:date="2015-12-15T14:03:00Z">
              <w:r w:rsidRPr="00850A9C" w:rsidDel="005066AC">
                <w:rPr>
                  <w:rFonts w:ascii="Zapf Dingbats" w:hAnsi="Zapf Dingbats"/>
                  <w:color w:val="000000"/>
                  <w:sz w:val="16"/>
                  <w:szCs w:val="16"/>
                </w:rPr>
                <w:delText>✔</w:delText>
              </w:r>
            </w:del>
          </w:p>
        </w:tc>
        <w:tc>
          <w:tcPr>
            <w:tcW w:w="708" w:type="dxa"/>
          </w:tcPr>
          <w:p w14:paraId="3899A3AE" w14:textId="77777777" w:rsidR="004F6915" w:rsidRPr="00850A9C" w:rsidDel="005066AC" w:rsidRDefault="004F6915" w:rsidP="00850A9C">
            <w:pPr>
              <w:pStyle w:val="iNormal"/>
              <w:keepNext/>
              <w:keepLines/>
              <w:jc w:val="center"/>
              <w:rPr>
                <w:del w:id="1403" w:author="Cathryn Chamley" w:date="2015-12-15T14:03:00Z"/>
                <w:sz w:val="16"/>
                <w:szCs w:val="16"/>
              </w:rPr>
            </w:pPr>
            <w:del w:id="1404" w:author="Cathryn Chamley" w:date="2015-12-15T14:03:00Z">
              <w:r w:rsidRPr="00850A9C" w:rsidDel="005066AC">
                <w:rPr>
                  <w:rFonts w:ascii="Zapf Dingbats" w:hAnsi="Zapf Dingbats"/>
                  <w:color w:val="000000"/>
                  <w:sz w:val="16"/>
                  <w:szCs w:val="16"/>
                </w:rPr>
                <w:delText>✔</w:delText>
              </w:r>
            </w:del>
          </w:p>
        </w:tc>
        <w:tc>
          <w:tcPr>
            <w:tcW w:w="709" w:type="dxa"/>
          </w:tcPr>
          <w:p w14:paraId="79291429" w14:textId="77777777" w:rsidR="004F6915" w:rsidRPr="00850A9C" w:rsidDel="005066AC" w:rsidRDefault="004F6915" w:rsidP="00850A9C">
            <w:pPr>
              <w:pStyle w:val="iNormal"/>
              <w:keepNext/>
              <w:keepLines/>
              <w:jc w:val="center"/>
              <w:rPr>
                <w:del w:id="1405" w:author="Cathryn Chamley" w:date="2015-12-15T14:03:00Z"/>
                <w:sz w:val="16"/>
                <w:szCs w:val="16"/>
              </w:rPr>
            </w:pPr>
            <w:del w:id="1406" w:author="Cathryn Chamley" w:date="2015-12-15T14:03:00Z">
              <w:r w:rsidRPr="00850A9C" w:rsidDel="005066AC">
                <w:rPr>
                  <w:rFonts w:ascii="Zapf Dingbats" w:hAnsi="Zapf Dingbats"/>
                  <w:color w:val="000000"/>
                  <w:sz w:val="16"/>
                  <w:szCs w:val="16"/>
                </w:rPr>
                <w:delText>✔</w:delText>
              </w:r>
            </w:del>
          </w:p>
        </w:tc>
        <w:tc>
          <w:tcPr>
            <w:tcW w:w="851" w:type="dxa"/>
          </w:tcPr>
          <w:p w14:paraId="37F773D0" w14:textId="77777777" w:rsidR="004F6915" w:rsidRPr="00850A9C" w:rsidDel="005066AC" w:rsidRDefault="004F6915" w:rsidP="00850A9C">
            <w:pPr>
              <w:pStyle w:val="iNormal"/>
              <w:keepNext/>
              <w:keepLines/>
              <w:jc w:val="center"/>
              <w:rPr>
                <w:del w:id="1407" w:author="Cathryn Chamley" w:date="2015-12-15T14:03:00Z"/>
                <w:sz w:val="16"/>
                <w:szCs w:val="16"/>
              </w:rPr>
            </w:pPr>
            <w:del w:id="1408" w:author="Cathryn Chamley" w:date="2015-12-15T14:03:00Z">
              <w:r w:rsidRPr="00850A9C" w:rsidDel="005066AC">
                <w:rPr>
                  <w:rFonts w:ascii="Zapf Dingbats" w:hAnsi="Zapf Dingbats"/>
                  <w:color w:val="000000"/>
                  <w:sz w:val="16"/>
                  <w:szCs w:val="16"/>
                </w:rPr>
                <w:delText>✔</w:delText>
              </w:r>
            </w:del>
          </w:p>
        </w:tc>
        <w:tc>
          <w:tcPr>
            <w:tcW w:w="708" w:type="dxa"/>
          </w:tcPr>
          <w:p w14:paraId="2B22C369" w14:textId="77777777" w:rsidR="004F6915" w:rsidRPr="00850A9C" w:rsidDel="005066AC" w:rsidRDefault="004F6915" w:rsidP="00850A9C">
            <w:pPr>
              <w:pStyle w:val="iNormal"/>
              <w:keepNext/>
              <w:keepLines/>
              <w:jc w:val="center"/>
              <w:rPr>
                <w:del w:id="1409" w:author="Cathryn Chamley" w:date="2015-12-15T14:03:00Z"/>
                <w:sz w:val="16"/>
                <w:szCs w:val="16"/>
              </w:rPr>
            </w:pPr>
            <w:del w:id="1410" w:author="Cathryn Chamley" w:date="2015-12-15T14:03:00Z">
              <w:r w:rsidRPr="00850A9C" w:rsidDel="005066AC">
                <w:rPr>
                  <w:rFonts w:ascii="Zapf Dingbats" w:hAnsi="Zapf Dingbats"/>
                  <w:color w:val="000000"/>
                  <w:sz w:val="16"/>
                  <w:szCs w:val="16"/>
                </w:rPr>
                <w:delText>✔</w:delText>
              </w:r>
            </w:del>
          </w:p>
        </w:tc>
      </w:tr>
      <w:tr w:rsidR="004F6915" w:rsidDel="005066AC" w14:paraId="5113841C" w14:textId="77777777" w:rsidTr="0061724F">
        <w:trPr>
          <w:del w:id="1411" w:author="Cathryn Chamley" w:date="2015-12-15T14:03:00Z"/>
        </w:trPr>
        <w:tc>
          <w:tcPr>
            <w:tcW w:w="6238" w:type="dxa"/>
          </w:tcPr>
          <w:p w14:paraId="37E671DE" w14:textId="77777777" w:rsidR="004F6915" w:rsidRPr="00850A9C" w:rsidDel="005066AC" w:rsidRDefault="004F6915" w:rsidP="00850A9C">
            <w:pPr>
              <w:pStyle w:val="iNormal"/>
              <w:keepNext/>
              <w:keepLines/>
              <w:jc w:val="left"/>
              <w:rPr>
                <w:del w:id="1412" w:author="Cathryn Chamley" w:date="2015-12-15T14:03:00Z"/>
                <w:b/>
                <w:sz w:val="16"/>
                <w:szCs w:val="16"/>
              </w:rPr>
            </w:pPr>
            <w:del w:id="1413" w:author="Cathryn Chamley" w:date="2015-12-15T14:03:00Z">
              <w:r w:rsidRPr="00850A9C" w:rsidDel="005066AC">
                <w:rPr>
                  <w:b/>
                  <w:sz w:val="16"/>
                  <w:szCs w:val="16"/>
                </w:rPr>
                <w:delText>Administrator</w:delText>
              </w:r>
            </w:del>
          </w:p>
        </w:tc>
        <w:tc>
          <w:tcPr>
            <w:tcW w:w="709" w:type="dxa"/>
          </w:tcPr>
          <w:p w14:paraId="1EAB195B" w14:textId="77777777" w:rsidR="004F6915" w:rsidRPr="00850A9C" w:rsidDel="005066AC" w:rsidRDefault="004F6915" w:rsidP="00850A9C">
            <w:pPr>
              <w:pStyle w:val="iNormal"/>
              <w:keepNext/>
              <w:keepLines/>
              <w:jc w:val="center"/>
              <w:rPr>
                <w:del w:id="1414" w:author="Cathryn Chamley" w:date="2015-12-15T14:03:00Z"/>
                <w:sz w:val="16"/>
                <w:szCs w:val="16"/>
              </w:rPr>
            </w:pPr>
            <w:del w:id="1415" w:author="Cathryn Chamley" w:date="2015-12-15T14:03:00Z">
              <w:r w:rsidRPr="00850A9C" w:rsidDel="005066AC">
                <w:rPr>
                  <w:rFonts w:ascii="Zapf Dingbats" w:hAnsi="Zapf Dingbats"/>
                  <w:color w:val="000000"/>
                  <w:sz w:val="16"/>
                  <w:szCs w:val="16"/>
                </w:rPr>
                <w:delText>✔</w:delText>
              </w:r>
            </w:del>
          </w:p>
        </w:tc>
        <w:tc>
          <w:tcPr>
            <w:tcW w:w="708" w:type="dxa"/>
          </w:tcPr>
          <w:p w14:paraId="24F88B61" w14:textId="77777777" w:rsidR="004F6915" w:rsidRPr="00850A9C" w:rsidDel="005066AC" w:rsidRDefault="004F6915" w:rsidP="00850A9C">
            <w:pPr>
              <w:pStyle w:val="iNormal"/>
              <w:keepNext/>
              <w:keepLines/>
              <w:jc w:val="center"/>
              <w:rPr>
                <w:del w:id="1416" w:author="Cathryn Chamley" w:date="2015-12-15T14:03:00Z"/>
                <w:sz w:val="16"/>
                <w:szCs w:val="16"/>
              </w:rPr>
            </w:pPr>
            <w:del w:id="1417" w:author="Cathryn Chamley" w:date="2015-12-15T14:03:00Z">
              <w:r w:rsidRPr="00850A9C" w:rsidDel="005066AC">
                <w:rPr>
                  <w:rFonts w:ascii="Zapf Dingbats" w:hAnsi="Zapf Dingbats"/>
                  <w:color w:val="000000"/>
                  <w:sz w:val="16"/>
                  <w:szCs w:val="16"/>
                </w:rPr>
                <w:delText>✔</w:delText>
              </w:r>
            </w:del>
          </w:p>
        </w:tc>
        <w:tc>
          <w:tcPr>
            <w:tcW w:w="709" w:type="dxa"/>
          </w:tcPr>
          <w:p w14:paraId="6E07E17A" w14:textId="77777777" w:rsidR="004F6915" w:rsidRPr="00850A9C" w:rsidDel="005066AC" w:rsidRDefault="004F6915" w:rsidP="00850A9C">
            <w:pPr>
              <w:pStyle w:val="iNormal"/>
              <w:keepNext/>
              <w:keepLines/>
              <w:jc w:val="center"/>
              <w:rPr>
                <w:del w:id="1418" w:author="Cathryn Chamley" w:date="2015-12-15T14:03:00Z"/>
                <w:sz w:val="16"/>
                <w:szCs w:val="16"/>
              </w:rPr>
            </w:pPr>
            <w:del w:id="1419" w:author="Cathryn Chamley" w:date="2015-12-15T14:03:00Z">
              <w:r w:rsidRPr="00850A9C" w:rsidDel="005066AC">
                <w:rPr>
                  <w:rFonts w:ascii="Zapf Dingbats" w:hAnsi="Zapf Dingbats"/>
                  <w:color w:val="000000"/>
                  <w:sz w:val="16"/>
                  <w:szCs w:val="16"/>
                </w:rPr>
                <w:delText>✔</w:delText>
              </w:r>
            </w:del>
          </w:p>
        </w:tc>
        <w:tc>
          <w:tcPr>
            <w:tcW w:w="851" w:type="dxa"/>
          </w:tcPr>
          <w:p w14:paraId="3F61EBF9" w14:textId="77777777" w:rsidR="004F6915" w:rsidRPr="00850A9C" w:rsidDel="005066AC" w:rsidRDefault="004F6915" w:rsidP="00850A9C">
            <w:pPr>
              <w:pStyle w:val="iNormal"/>
              <w:keepNext/>
              <w:keepLines/>
              <w:jc w:val="center"/>
              <w:rPr>
                <w:del w:id="1420" w:author="Cathryn Chamley" w:date="2015-12-15T14:03:00Z"/>
                <w:sz w:val="16"/>
                <w:szCs w:val="16"/>
              </w:rPr>
            </w:pPr>
            <w:del w:id="1421" w:author="Cathryn Chamley" w:date="2015-12-15T14:03:00Z">
              <w:r w:rsidRPr="00850A9C" w:rsidDel="005066AC">
                <w:rPr>
                  <w:rFonts w:ascii="Zapf Dingbats" w:hAnsi="Zapf Dingbats"/>
                  <w:color w:val="000000"/>
                  <w:sz w:val="16"/>
                  <w:szCs w:val="16"/>
                </w:rPr>
                <w:delText>✔</w:delText>
              </w:r>
            </w:del>
          </w:p>
        </w:tc>
        <w:tc>
          <w:tcPr>
            <w:tcW w:w="708" w:type="dxa"/>
          </w:tcPr>
          <w:p w14:paraId="2AA6839A" w14:textId="77777777" w:rsidR="004F6915" w:rsidRPr="00850A9C" w:rsidDel="005066AC" w:rsidRDefault="004F6915" w:rsidP="00850A9C">
            <w:pPr>
              <w:pStyle w:val="iNormal"/>
              <w:keepNext/>
              <w:keepLines/>
              <w:jc w:val="center"/>
              <w:rPr>
                <w:del w:id="1422" w:author="Cathryn Chamley" w:date="2015-12-15T14:03:00Z"/>
                <w:sz w:val="16"/>
                <w:szCs w:val="16"/>
              </w:rPr>
            </w:pPr>
            <w:del w:id="1423" w:author="Cathryn Chamley" w:date="2015-12-15T14:03:00Z">
              <w:r w:rsidRPr="00850A9C" w:rsidDel="005066AC">
                <w:rPr>
                  <w:rFonts w:ascii="Zapf Dingbats" w:hAnsi="Zapf Dingbats"/>
                  <w:color w:val="000000"/>
                  <w:sz w:val="16"/>
                  <w:szCs w:val="16"/>
                </w:rPr>
                <w:delText>✔</w:delText>
              </w:r>
            </w:del>
          </w:p>
        </w:tc>
      </w:tr>
      <w:tr w:rsidR="004F6915" w:rsidDel="005066AC" w14:paraId="5503D884" w14:textId="77777777" w:rsidTr="0061724F">
        <w:trPr>
          <w:del w:id="1424" w:author="Cathryn Chamley" w:date="2015-12-15T14:03:00Z"/>
        </w:trPr>
        <w:tc>
          <w:tcPr>
            <w:tcW w:w="6238" w:type="dxa"/>
          </w:tcPr>
          <w:p w14:paraId="74C005DA" w14:textId="77777777" w:rsidR="004F6915" w:rsidRPr="00850A9C" w:rsidDel="005066AC" w:rsidRDefault="004F6915" w:rsidP="00850A9C">
            <w:pPr>
              <w:pStyle w:val="iNormal"/>
              <w:keepNext/>
              <w:keepLines/>
              <w:jc w:val="left"/>
              <w:rPr>
                <w:del w:id="1425" w:author="Cathryn Chamley" w:date="2015-12-15T14:03:00Z"/>
                <w:sz w:val="16"/>
                <w:szCs w:val="16"/>
              </w:rPr>
            </w:pPr>
            <w:del w:id="1426" w:author="Cathryn Chamley" w:date="2015-12-15T14:03:00Z">
              <w:r w:rsidRPr="00850A9C" w:rsidDel="005066AC">
                <w:rPr>
                  <w:b/>
                  <w:sz w:val="16"/>
                  <w:szCs w:val="16"/>
                </w:rPr>
                <w:delText>Institutional User</w:delText>
              </w:r>
              <w:r w:rsidRPr="00850A9C" w:rsidDel="005066AC">
                <w:rPr>
                  <w:sz w:val="16"/>
                  <w:szCs w:val="16"/>
                </w:rPr>
                <w:delText xml:space="preserve"> who is </w:delText>
              </w:r>
              <w:r w:rsidRPr="00850A9C" w:rsidDel="005066AC">
                <w:rPr>
                  <w:b/>
                  <w:sz w:val="16"/>
                  <w:szCs w:val="16"/>
                </w:rPr>
                <w:delText xml:space="preserve">not </w:delText>
              </w:r>
              <w:r w:rsidRPr="00850A9C" w:rsidDel="005066AC">
                <w:rPr>
                  <w:sz w:val="16"/>
                  <w:szCs w:val="16"/>
                </w:rPr>
                <w:delText xml:space="preserve">in an </w:delText>
              </w:r>
              <w:r w:rsidDel="005066AC">
                <w:rPr>
                  <w:sz w:val="16"/>
                  <w:szCs w:val="16"/>
                </w:rPr>
                <w:delText xml:space="preserve">active </w:delText>
              </w:r>
              <w:r w:rsidRPr="00850A9C" w:rsidDel="005066AC">
                <w:rPr>
                  <w:sz w:val="16"/>
                  <w:szCs w:val="16"/>
                </w:rPr>
                <w:delText>access group</w:delText>
              </w:r>
              <w:r w:rsidDel="005066AC">
                <w:rPr>
                  <w:sz w:val="16"/>
                  <w:szCs w:val="16"/>
                </w:rPr>
                <w:delText xml:space="preserve"> assoc.</w:delText>
              </w:r>
              <w:r w:rsidRPr="00850A9C" w:rsidDel="005066AC">
                <w:rPr>
                  <w:sz w:val="16"/>
                  <w:szCs w:val="16"/>
                </w:rPr>
                <w:delText xml:space="preserve"> with the file</w:delText>
              </w:r>
            </w:del>
          </w:p>
        </w:tc>
        <w:tc>
          <w:tcPr>
            <w:tcW w:w="709" w:type="dxa"/>
          </w:tcPr>
          <w:p w14:paraId="05AD7AAE" w14:textId="77777777" w:rsidR="004F6915" w:rsidRPr="00850A9C" w:rsidDel="005066AC" w:rsidRDefault="004F6915" w:rsidP="00850A9C">
            <w:pPr>
              <w:pStyle w:val="iNormal"/>
              <w:keepNext/>
              <w:keepLines/>
              <w:jc w:val="center"/>
              <w:rPr>
                <w:del w:id="1427" w:author="Cathryn Chamley" w:date="2015-12-15T14:03:00Z"/>
                <w:sz w:val="16"/>
                <w:szCs w:val="16"/>
              </w:rPr>
            </w:pPr>
            <w:del w:id="1428" w:author="Cathryn Chamley" w:date="2015-12-15T14:03:00Z">
              <w:r w:rsidRPr="00850A9C" w:rsidDel="005066AC">
                <w:rPr>
                  <w:rFonts w:ascii="Zapf Dingbats" w:hAnsi="Zapf Dingbats"/>
                  <w:color w:val="000000"/>
                  <w:sz w:val="16"/>
                  <w:szCs w:val="16"/>
                </w:rPr>
                <w:delText>✔</w:delText>
              </w:r>
            </w:del>
          </w:p>
        </w:tc>
        <w:tc>
          <w:tcPr>
            <w:tcW w:w="708" w:type="dxa"/>
          </w:tcPr>
          <w:p w14:paraId="6B4809B3" w14:textId="77777777" w:rsidR="004F6915" w:rsidRPr="00850A9C" w:rsidDel="005066AC" w:rsidRDefault="004F6915" w:rsidP="00850A9C">
            <w:pPr>
              <w:pStyle w:val="iNormal"/>
              <w:keepNext/>
              <w:keepLines/>
              <w:jc w:val="center"/>
              <w:rPr>
                <w:del w:id="1429" w:author="Cathryn Chamley" w:date="2015-12-15T14:03:00Z"/>
                <w:sz w:val="16"/>
                <w:szCs w:val="16"/>
              </w:rPr>
            </w:pPr>
            <w:del w:id="1430" w:author="Cathryn Chamley" w:date="2015-12-15T14:03:00Z">
              <w:r w:rsidRPr="00850A9C" w:rsidDel="005066AC">
                <w:rPr>
                  <w:rFonts w:ascii="Zapf Dingbats" w:hAnsi="Zapf Dingbats"/>
                  <w:sz w:val="16"/>
                  <w:szCs w:val="16"/>
                </w:rPr>
                <w:delText>✗</w:delText>
              </w:r>
            </w:del>
          </w:p>
        </w:tc>
        <w:tc>
          <w:tcPr>
            <w:tcW w:w="709" w:type="dxa"/>
          </w:tcPr>
          <w:p w14:paraId="45A90379" w14:textId="77777777" w:rsidR="004F6915" w:rsidRPr="00850A9C" w:rsidDel="005066AC" w:rsidRDefault="004F6915" w:rsidP="00850A9C">
            <w:pPr>
              <w:pStyle w:val="iNormal"/>
              <w:keepNext/>
              <w:keepLines/>
              <w:jc w:val="center"/>
              <w:rPr>
                <w:del w:id="1431" w:author="Cathryn Chamley" w:date="2015-12-15T14:03:00Z"/>
                <w:sz w:val="16"/>
                <w:szCs w:val="16"/>
              </w:rPr>
            </w:pPr>
            <w:del w:id="1432" w:author="Cathryn Chamley" w:date="2015-12-15T14:03:00Z">
              <w:r w:rsidRPr="00850A9C" w:rsidDel="005066AC">
                <w:rPr>
                  <w:rFonts w:ascii="Zapf Dingbats" w:hAnsi="Zapf Dingbats"/>
                  <w:color w:val="000000"/>
                  <w:sz w:val="16"/>
                  <w:szCs w:val="16"/>
                </w:rPr>
                <w:delText>✔</w:delText>
              </w:r>
            </w:del>
          </w:p>
        </w:tc>
        <w:tc>
          <w:tcPr>
            <w:tcW w:w="851" w:type="dxa"/>
          </w:tcPr>
          <w:p w14:paraId="7FF72513" w14:textId="77777777" w:rsidR="004F6915" w:rsidRPr="00850A9C" w:rsidDel="005066AC" w:rsidRDefault="004F6915" w:rsidP="00850A9C">
            <w:pPr>
              <w:pStyle w:val="iNormal"/>
              <w:keepNext/>
              <w:keepLines/>
              <w:jc w:val="center"/>
              <w:rPr>
                <w:del w:id="1433" w:author="Cathryn Chamley" w:date="2015-12-15T14:03:00Z"/>
                <w:sz w:val="16"/>
                <w:szCs w:val="16"/>
              </w:rPr>
            </w:pPr>
            <w:del w:id="1434" w:author="Cathryn Chamley" w:date="2015-12-15T14:03:00Z">
              <w:r w:rsidRPr="00850A9C" w:rsidDel="005066AC">
                <w:rPr>
                  <w:rFonts w:ascii="Zapf Dingbats" w:hAnsi="Zapf Dingbats"/>
                  <w:sz w:val="16"/>
                  <w:szCs w:val="16"/>
                </w:rPr>
                <w:delText>✗</w:delText>
              </w:r>
            </w:del>
          </w:p>
        </w:tc>
        <w:tc>
          <w:tcPr>
            <w:tcW w:w="708" w:type="dxa"/>
          </w:tcPr>
          <w:p w14:paraId="47564E3A" w14:textId="77777777" w:rsidR="004F6915" w:rsidRPr="00850A9C" w:rsidDel="005066AC" w:rsidRDefault="004F6915" w:rsidP="00850A9C">
            <w:pPr>
              <w:pStyle w:val="iNormal"/>
              <w:keepNext/>
              <w:keepLines/>
              <w:jc w:val="center"/>
              <w:rPr>
                <w:del w:id="1435" w:author="Cathryn Chamley" w:date="2015-12-15T14:03:00Z"/>
                <w:sz w:val="16"/>
                <w:szCs w:val="16"/>
              </w:rPr>
            </w:pPr>
            <w:del w:id="1436" w:author="Cathryn Chamley" w:date="2015-12-15T14:03:00Z">
              <w:r w:rsidRPr="00850A9C" w:rsidDel="005066AC">
                <w:rPr>
                  <w:rFonts w:ascii="Zapf Dingbats" w:hAnsi="Zapf Dingbats"/>
                  <w:color w:val="000000"/>
                  <w:sz w:val="16"/>
                  <w:szCs w:val="16"/>
                </w:rPr>
                <w:delText>✔</w:delText>
              </w:r>
            </w:del>
          </w:p>
        </w:tc>
      </w:tr>
      <w:tr w:rsidR="004F6915" w:rsidDel="005066AC" w14:paraId="744DE021" w14:textId="77777777" w:rsidTr="0061724F">
        <w:trPr>
          <w:del w:id="1437" w:author="Cathryn Chamley" w:date="2015-12-15T14:03:00Z"/>
        </w:trPr>
        <w:tc>
          <w:tcPr>
            <w:tcW w:w="6238" w:type="dxa"/>
          </w:tcPr>
          <w:p w14:paraId="0F962ACE" w14:textId="77777777" w:rsidR="004F6915" w:rsidRPr="00850A9C" w:rsidDel="005066AC" w:rsidRDefault="004F6915" w:rsidP="00850A9C">
            <w:pPr>
              <w:pStyle w:val="iNormal"/>
              <w:keepNext/>
              <w:keepLines/>
              <w:jc w:val="left"/>
              <w:rPr>
                <w:del w:id="1438" w:author="Cathryn Chamley" w:date="2015-12-15T14:03:00Z"/>
                <w:sz w:val="16"/>
                <w:szCs w:val="16"/>
              </w:rPr>
            </w:pPr>
            <w:del w:id="1439" w:author="Cathryn Chamley" w:date="2015-12-15T14:03:00Z">
              <w:r w:rsidRPr="00850A9C" w:rsidDel="005066AC">
                <w:rPr>
                  <w:b/>
                  <w:sz w:val="16"/>
                  <w:szCs w:val="16"/>
                </w:rPr>
                <w:delText>Institutional User</w:delText>
              </w:r>
              <w:r w:rsidRPr="00850A9C" w:rsidDel="005066AC">
                <w:rPr>
                  <w:sz w:val="16"/>
                  <w:szCs w:val="16"/>
                </w:rPr>
                <w:delText xml:space="preserve"> who </w:delText>
              </w:r>
              <w:r w:rsidDel="005066AC">
                <w:rPr>
                  <w:sz w:val="16"/>
                  <w:szCs w:val="16"/>
                </w:rPr>
                <w:delText xml:space="preserve">is in an active access group assoc. </w:delText>
              </w:r>
              <w:r w:rsidRPr="00850A9C" w:rsidDel="005066AC">
                <w:rPr>
                  <w:sz w:val="16"/>
                  <w:szCs w:val="16"/>
                </w:rPr>
                <w:delText>with the file</w:delText>
              </w:r>
            </w:del>
          </w:p>
        </w:tc>
        <w:tc>
          <w:tcPr>
            <w:tcW w:w="709" w:type="dxa"/>
          </w:tcPr>
          <w:p w14:paraId="0EF4D510" w14:textId="77777777" w:rsidR="004F6915" w:rsidRPr="00850A9C" w:rsidDel="005066AC" w:rsidRDefault="004F6915" w:rsidP="00850A9C">
            <w:pPr>
              <w:pStyle w:val="iNormal"/>
              <w:keepNext/>
              <w:keepLines/>
              <w:jc w:val="center"/>
              <w:rPr>
                <w:del w:id="1440" w:author="Cathryn Chamley" w:date="2015-12-15T14:03:00Z"/>
                <w:sz w:val="16"/>
                <w:szCs w:val="16"/>
              </w:rPr>
            </w:pPr>
            <w:del w:id="1441" w:author="Cathryn Chamley" w:date="2015-12-15T14:03:00Z">
              <w:r w:rsidRPr="00850A9C" w:rsidDel="005066AC">
                <w:rPr>
                  <w:rFonts w:ascii="Zapf Dingbats" w:hAnsi="Zapf Dingbats"/>
                  <w:color w:val="000000"/>
                  <w:sz w:val="16"/>
                  <w:szCs w:val="16"/>
                </w:rPr>
                <w:delText>✔</w:delText>
              </w:r>
            </w:del>
          </w:p>
        </w:tc>
        <w:tc>
          <w:tcPr>
            <w:tcW w:w="708" w:type="dxa"/>
          </w:tcPr>
          <w:p w14:paraId="619E9170" w14:textId="77777777" w:rsidR="004F6915" w:rsidRPr="00850A9C" w:rsidDel="005066AC" w:rsidRDefault="004F6915" w:rsidP="00850A9C">
            <w:pPr>
              <w:pStyle w:val="iNormal"/>
              <w:keepNext/>
              <w:keepLines/>
              <w:jc w:val="center"/>
              <w:rPr>
                <w:del w:id="1442" w:author="Cathryn Chamley" w:date="2015-12-15T14:03:00Z"/>
                <w:sz w:val="16"/>
                <w:szCs w:val="16"/>
              </w:rPr>
            </w:pPr>
            <w:del w:id="1443" w:author="Cathryn Chamley" w:date="2015-12-15T14:03:00Z">
              <w:r w:rsidRPr="00850A9C" w:rsidDel="005066AC">
                <w:rPr>
                  <w:sz w:val="16"/>
                  <w:szCs w:val="16"/>
                </w:rPr>
                <w:delText>n/a</w:delText>
              </w:r>
            </w:del>
          </w:p>
        </w:tc>
        <w:tc>
          <w:tcPr>
            <w:tcW w:w="709" w:type="dxa"/>
          </w:tcPr>
          <w:p w14:paraId="1B3E7298" w14:textId="77777777" w:rsidR="004F6915" w:rsidRPr="00850A9C" w:rsidDel="005066AC" w:rsidRDefault="004F6915" w:rsidP="00850A9C">
            <w:pPr>
              <w:pStyle w:val="iNormal"/>
              <w:keepNext/>
              <w:keepLines/>
              <w:jc w:val="center"/>
              <w:rPr>
                <w:del w:id="1444" w:author="Cathryn Chamley" w:date="2015-12-15T14:03:00Z"/>
                <w:sz w:val="16"/>
                <w:szCs w:val="16"/>
              </w:rPr>
            </w:pPr>
            <w:del w:id="1445" w:author="Cathryn Chamley" w:date="2015-12-15T14:03:00Z">
              <w:r w:rsidRPr="00850A9C" w:rsidDel="005066AC">
                <w:rPr>
                  <w:sz w:val="16"/>
                  <w:szCs w:val="16"/>
                </w:rPr>
                <w:delText>n/a</w:delText>
              </w:r>
            </w:del>
          </w:p>
        </w:tc>
        <w:tc>
          <w:tcPr>
            <w:tcW w:w="851" w:type="dxa"/>
          </w:tcPr>
          <w:p w14:paraId="45BF0331" w14:textId="77777777" w:rsidR="004F6915" w:rsidRPr="00850A9C" w:rsidDel="005066AC" w:rsidRDefault="004F6915" w:rsidP="00850A9C">
            <w:pPr>
              <w:pStyle w:val="iNormal"/>
              <w:keepNext/>
              <w:keepLines/>
              <w:jc w:val="center"/>
              <w:rPr>
                <w:del w:id="1446" w:author="Cathryn Chamley" w:date="2015-12-15T14:03:00Z"/>
                <w:sz w:val="16"/>
                <w:szCs w:val="16"/>
              </w:rPr>
            </w:pPr>
            <w:del w:id="1447" w:author="Cathryn Chamley" w:date="2015-12-15T14:03:00Z">
              <w:r w:rsidRPr="00850A9C" w:rsidDel="005066AC">
                <w:rPr>
                  <w:rFonts w:ascii="Zapf Dingbats" w:hAnsi="Zapf Dingbats"/>
                  <w:color w:val="000000"/>
                  <w:sz w:val="16"/>
                  <w:szCs w:val="16"/>
                </w:rPr>
                <w:delText>✔</w:delText>
              </w:r>
            </w:del>
          </w:p>
        </w:tc>
        <w:tc>
          <w:tcPr>
            <w:tcW w:w="708" w:type="dxa"/>
          </w:tcPr>
          <w:p w14:paraId="4BEA3DB3" w14:textId="77777777" w:rsidR="004F6915" w:rsidRPr="00850A9C" w:rsidDel="005066AC" w:rsidRDefault="004F6915" w:rsidP="00850A9C">
            <w:pPr>
              <w:pStyle w:val="iNormal"/>
              <w:keepNext/>
              <w:keepLines/>
              <w:jc w:val="center"/>
              <w:rPr>
                <w:del w:id="1448" w:author="Cathryn Chamley" w:date="2015-12-15T14:03:00Z"/>
                <w:sz w:val="16"/>
                <w:szCs w:val="16"/>
              </w:rPr>
            </w:pPr>
            <w:del w:id="1449" w:author="Cathryn Chamley" w:date="2015-12-15T14:03:00Z">
              <w:r w:rsidRPr="00850A9C" w:rsidDel="005066AC">
                <w:rPr>
                  <w:rFonts w:ascii="Zapf Dingbats" w:hAnsi="Zapf Dingbats"/>
                  <w:color w:val="000000"/>
                  <w:sz w:val="16"/>
                  <w:szCs w:val="16"/>
                </w:rPr>
                <w:delText>✔</w:delText>
              </w:r>
            </w:del>
          </w:p>
        </w:tc>
      </w:tr>
      <w:tr w:rsidR="004F6915" w:rsidDel="005066AC" w14:paraId="5A1C07FD" w14:textId="77777777" w:rsidTr="0061724F">
        <w:trPr>
          <w:del w:id="1450" w:author="Cathryn Chamley" w:date="2015-12-15T14:03:00Z"/>
        </w:trPr>
        <w:tc>
          <w:tcPr>
            <w:tcW w:w="6238" w:type="dxa"/>
          </w:tcPr>
          <w:p w14:paraId="6A9C459A" w14:textId="77777777" w:rsidR="004F6915" w:rsidRPr="00850A9C" w:rsidDel="005066AC" w:rsidRDefault="004F6915" w:rsidP="00850A9C">
            <w:pPr>
              <w:pStyle w:val="iNormal"/>
              <w:keepNext/>
              <w:keepLines/>
              <w:jc w:val="left"/>
              <w:rPr>
                <w:del w:id="1451" w:author="Cathryn Chamley" w:date="2015-12-15T14:03:00Z"/>
                <w:sz w:val="16"/>
                <w:szCs w:val="16"/>
              </w:rPr>
            </w:pPr>
            <w:del w:id="1452" w:author="Cathryn Chamley" w:date="2015-12-15T14:03:00Z">
              <w:r w:rsidRPr="00850A9C" w:rsidDel="005066AC">
                <w:rPr>
                  <w:b/>
                  <w:sz w:val="16"/>
                  <w:szCs w:val="16"/>
                </w:rPr>
                <w:delText>API Uploader</w:delText>
              </w:r>
              <w:r w:rsidRPr="00850A9C" w:rsidDel="005066AC">
                <w:rPr>
                  <w:sz w:val="16"/>
                  <w:szCs w:val="16"/>
                </w:rPr>
                <w:delText xml:space="preserve"> who is </w:delText>
              </w:r>
              <w:r w:rsidRPr="00850A9C" w:rsidDel="005066AC">
                <w:rPr>
                  <w:b/>
                  <w:sz w:val="16"/>
                  <w:szCs w:val="16"/>
                </w:rPr>
                <w:delText>not</w:delText>
              </w:r>
              <w:r w:rsidRPr="00850A9C" w:rsidDel="005066AC">
                <w:rPr>
                  <w:sz w:val="16"/>
                  <w:szCs w:val="16"/>
                </w:rPr>
                <w:delText xml:space="preserve"> in an </w:delText>
              </w:r>
              <w:r w:rsidDel="005066AC">
                <w:rPr>
                  <w:sz w:val="16"/>
                  <w:szCs w:val="16"/>
                </w:rPr>
                <w:delText xml:space="preserve">active </w:delText>
              </w:r>
              <w:r w:rsidRPr="00850A9C" w:rsidDel="005066AC">
                <w:rPr>
                  <w:sz w:val="16"/>
                  <w:szCs w:val="16"/>
                </w:rPr>
                <w:delText>access group</w:delText>
              </w:r>
              <w:r w:rsidDel="005066AC">
                <w:rPr>
                  <w:sz w:val="16"/>
                  <w:szCs w:val="16"/>
                </w:rPr>
                <w:delText xml:space="preserve"> assoc.</w:delText>
              </w:r>
              <w:r w:rsidRPr="00850A9C" w:rsidDel="005066AC">
                <w:rPr>
                  <w:sz w:val="16"/>
                  <w:szCs w:val="16"/>
                </w:rPr>
                <w:delText xml:space="preserve"> with the file</w:delText>
              </w:r>
            </w:del>
          </w:p>
        </w:tc>
        <w:tc>
          <w:tcPr>
            <w:tcW w:w="709" w:type="dxa"/>
          </w:tcPr>
          <w:p w14:paraId="08270947" w14:textId="77777777" w:rsidR="004F6915" w:rsidRPr="00850A9C" w:rsidDel="005066AC" w:rsidRDefault="004F6915" w:rsidP="00850A9C">
            <w:pPr>
              <w:pStyle w:val="iNormal"/>
              <w:keepNext/>
              <w:keepLines/>
              <w:jc w:val="center"/>
              <w:rPr>
                <w:del w:id="1453" w:author="Cathryn Chamley" w:date="2015-12-15T14:03:00Z"/>
                <w:sz w:val="16"/>
                <w:szCs w:val="16"/>
              </w:rPr>
            </w:pPr>
            <w:del w:id="1454" w:author="Cathryn Chamley" w:date="2015-12-15T14:03:00Z">
              <w:r w:rsidRPr="00850A9C" w:rsidDel="005066AC">
                <w:rPr>
                  <w:rFonts w:ascii="Zapf Dingbats" w:hAnsi="Zapf Dingbats"/>
                  <w:color w:val="000000"/>
                  <w:sz w:val="16"/>
                  <w:szCs w:val="16"/>
                </w:rPr>
                <w:delText>✔</w:delText>
              </w:r>
            </w:del>
          </w:p>
        </w:tc>
        <w:tc>
          <w:tcPr>
            <w:tcW w:w="708" w:type="dxa"/>
          </w:tcPr>
          <w:p w14:paraId="5C9BA496" w14:textId="77777777" w:rsidR="004F6915" w:rsidRPr="00850A9C" w:rsidDel="005066AC" w:rsidRDefault="004F6915" w:rsidP="00850A9C">
            <w:pPr>
              <w:pStyle w:val="iNormal"/>
              <w:keepNext/>
              <w:keepLines/>
              <w:jc w:val="center"/>
              <w:rPr>
                <w:del w:id="1455" w:author="Cathryn Chamley" w:date="2015-12-15T14:03:00Z"/>
                <w:sz w:val="16"/>
                <w:szCs w:val="16"/>
              </w:rPr>
            </w:pPr>
            <w:del w:id="1456" w:author="Cathryn Chamley" w:date="2015-12-15T14:03:00Z">
              <w:r w:rsidRPr="00850A9C" w:rsidDel="005066AC">
                <w:rPr>
                  <w:rFonts w:ascii="Zapf Dingbats" w:hAnsi="Zapf Dingbats"/>
                  <w:sz w:val="16"/>
                  <w:szCs w:val="16"/>
                </w:rPr>
                <w:delText>✗</w:delText>
              </w:r>
            </w:del>
          </w:p>
        </w:tc>
        <w:tc>
          <w:tcPr>
            <w:tcW w:w="709" w:type="dxa"/>
          </w:tcPr>
          <w:p w14:paraId="5A05E662" w14:textId="77777777" w:rsidR="004F6915" w:rsidRPr="00850A9C" w:rsidDel="005066AC" w:rsidRDefault="004F6915" w:rsidP="00850A9C">
            <w:pPr>
              <w:pStyle w:val="iNormal"/>
              <w:keepNext/>
              <w:keepLines/>
              <w:jc w:val="center"/>
              <w:rPr>
                <w:del w:id="1457" w:author="Cathryn Chamley" w:date="2015-12-15T14:03:00Z"/>
                <w:sz w:val="16"/>
                <w:szCs w:val="16"/>
              </w:rPr>
            </w:pPr>
            <w:del w:id="1458" w:author="Cathryn Chamley" w:date="2015-12-15T14:03:00Z">
              <w:r w:rsidRPr="00850A9C" w:rsidDel="005066AC">
                <w:rPr>
                  <w:rFonts w:ascii="Zapf Dingbats" w:hAnsi="Zapf Dingbats"/>
                  <w:color w:val="000000"/>
                  <w:sz w:val="16"/>
                  <w:szCs w:val="16"/>
                </w:rPr>
                <w:delText>✔</w:delText>
              </w:r>
            </w:del>
          </w:p>
        </w:tc>
        <w:tc>
          <w:tcPr>
            <w:tcW w:w="851" w:type="dxa"/>
          </w:tcPr>
          <w:p w14:paraId="2F6419EA" w14:textId="77777777" w:rsidR="004F6915" w:rsidRPr="00850A9C" w:rsidDel="005066AC" w:rsidRDefault="004F6915" w:rsidP="00850A9C">
            <w:pPr>
              <w:pStyle w:val="iNormal"/>
              <w:keepNext/>
              <w:keepLines/>
              <w:jc w:val="center"/>
              <w:rPr>
                <w:del w:id="1459" w:author="Cathryn Chamley" w:date="2015-12-15T14:03:00Z"/>
                <w:sz w:val="16"/>
                <w:szCs w:val="16"/>
              </w:rPr>
            </w:pPr>
            <w:del w:id="1460" w:author="Cathryn Chamley" w:date="2015-12-15T14:03:00Z">
              <w:r w:rsidRPr="00850A9C" w:rsidDel="005066AC">
                <w:rPr>
                  <w:rFonts w:ascii="Zapf Dingbats" w:hAnsi="Zapf Dingbats"/>
                  <w:sz w:val="16"/>
                  <w:szCs w:val="16"/>
                </w:rPr>
                <w:delText>✗</w:delText>
              </w:r>
            </w:del>
          </w:p>
        </w:tc>
        <w:tc>
          <w:tcPr>
            <w:tcW w:w="708" w:type="dxa"/>
          </w:tcPr>
          <w:p w14:paraId="2E42F775" w14:textId="77777777" w:rsidR="004F6915" w:rsidRPr="00850A9C" w:rsidDel="005066AC" w:rsidRDefault="004F6915" w:rsidP="00850A9C">
            <w:pPr>
              <w:pStyle w:val="iNormal"/>
              <w:keepNext/>
              <w:keepLines/>
              <w:jc w:val="center"/>
              <w:rPr>
                <w:del w:id="1461" w:author="Cathryn Chamley" w:date="2015-12-15T14:03:00Z"/>
                <w:sz w:val="16"/>
                <w:szCs w:val="16"/>
              </w:rPr>
            </w:pPr>
            <w:del w:id="1462" w:author="Cathryn Chamley" w:date="2015-12-15T14:03:00Z">
              <w:r w:rsidRPr="00850A9C" w:rsidDel="005066AC">
                <w:rPr>
                  <w:rFonts w:ascii="Zapf Dingbats" w:hAnsi="Zapf Dingbats"/>
                  <w:color w:val="000000"/>
                  <w:sz w:val="16"/>
                  <w:szCs w:val="16"/>
                </w:rPr>
                <w:delText>✔</w:delText>
              </w:r>
            </w:del>
          </w:p>
        </w:tc>
      </w:tr>
      <w:tr w:rsidR="004F6915" w:rsidDel="005066AC" w14:paraId="591CC199" w14:textId="77777777" w:rsidTr="0061724F">
        <w:trPr>
          <w:del w:id="1463" w:author="Cathryn Chamley" w:date="2015-12-15T14:03:00Z"/>
        </w:trPr>
        <w:tc>
          <w:tcPr>
            <w:tcW w:w="6238" w:type="dxa"/>
          </w:tcPr>
          <w:p w14:paraId="006B4F81" w14:textId="77777777" w:rsidR="004F6915" w:rsidRPr="00850A9C" w:rsidDel="005066AC" w:rsidRDefault="004F6915" w:rsidP="00850A9C">
            <w:pPr>
              <w:pStyle w:val="iNormal"/>
              <w:keepNext/>
              <w:keepLines/>
              <w:jc w:val="left"/>
              <w:rPr>
                <w:del w:id="1464" w:author="Cathryn Chamley" w:date="2015-12-15T14:03:00Z"/>
                <w:sz w:val="16"/>
                <w:szCs w:val="16"/>
              </w:rPr>
            </w:pPr>
            <w:del w:id="1465" w:author="Cathryn Chamley" w:date="2015-12-15T14:03:00Z">
              <w:r w:rsidRPr="00850A9C" w:rsidDel="005066AC">
                <w:rPr>
                  <w:b/>
                  <w:sz w:val="16"/>
                  <w:szCs w:val="16"/>
                </w:rPr>
                <w:delText>API Uploader</w:delText>
              </w:r>
              <w:r w:rsidRPr="00850A9C" w:rsidDel="005066AC">
                <w:rPr>
                  <w:sz w:val="16"/>
                  <w:szCs w:val="16"/>
                </w:rPr>
                <w:delText xml:space="preserve"> who </w:delText>
              </w:r>
              <w:r w:rsidDel="005066AC">
                <w:rPr>
                  <w:sz w:val="16"/>
                  <w:szCs w:val="16"/>
                </w:rPr>
                <w:delText>is in an active access group assoc.</w:delText>
              </w:r>
              <w:r w:rsidRPr="00850A9C" w:rsidDel="005066AC">
                <w:rPr>
                  <w:sz w:val="16"/>
                  <w:szCs w:val="16"/>
                </w:rPr>
                <w:delText xml:space="preserve"> with the file</w:delText>
              </w:r>
            </w:del>
          </w:p>
        </w:tc>
        <w:tc>
          <w:tcPr>
            <w:tcW w:w="709" w:type="dxa"/>
          </w:tcPr>
          <w:p w14:paraId="2FD5AC21" w14:textId="77777777" w:rsidR="004F6915" w:rsidRPr="00850A9C" w:rsidDel="005066AC" w:rsidRDefault="004F6915" w:rsidP="00850A9C">
            <w:pPr>
              <w:pStyle w:val="iNormal"/>
              <w:keepNext/>
              <w:keepLines/>
              <w:jc w:val="center"/>
              <w:rPr>
                <w:del w:id="1466" w:author="Cathryn Chamley" w:date="2015-12-15T14:03:00Z"/>
                <w:sz w:val="16"/>
                <w:szCs w:val="16"/>
              </w:rPr>
            </w:pPr>
            <w:del w:id="1467" w:author="Cathryn Chamley" w:date="2015-12-15T14:03:00Z">
              <w:r w:rsidRPr="00850A9C" w:rsidDel="005066AC">
                <w:rPr>
                  <w:rFonts w:ascii="Zapf Dingbats" w:hAnsi="Zapf Dingbats"/>
                  <w:color w:val="000000"/>
                  <w:sz w:val="16"/>
                  <w:szCs w:val="16"/>
                </w:rPr>
                <w:delText>✔</w:delText>
              </w:r>
            </w:del>
          </w:p>
        </w:tc>
        <w:tc>
          <w:tcPr>
            <w:tcW w:w="708" w:type="dxa"/>
          </w:tcPr>
          <w:p w14:paraId="33394488" w14:textId="77777777" w:rsidR="004F6915" w:rsidRPr="00850A9C" w:rsidDel="005066AC" w:rsidRDefault="004F6915" w:rsidP="00850A9C">
            <w:pPr>
              <w:pStyle w:val="iNormal"/>
              <w:keepNext/>
              <w:keepLines/>
              <w:jc w:val="center"/>
              <w:rPr>
                <w:del w:id="1468" w:author="Cathryn Chamley" w:date="2015-12-15T14:03:00Z"/>
                <w:sz w:val="16"/>
                <w:szCs w:val="16"/>
              </w:rPr>
            </w:pPr>
            <w:del w:id="1469" w:author="Cathryn Chamley" w:date="2015-12-15T14:03:00Z">
              <w:r w:rsidRPr="00850A9C" w:rsidDel="005066AC">
                <w:rPr>
                  <w:sz w:val="16"/>
                  <w:szCs w:val="16"/>
                </w:rPr>
                <w:delText>n/a</w:delText>
              </w:r>
            </w:del>
          </w:p>
        </w:tc>
        <w:tc>
          <w:tcPr>
            <w:tcW w:w="709" w:type="dxa"/>
          </w:tcPr>
          <w:p w14:paraId="3706F2E1" w14:textId="77777777" w:rsidR="004F6915" w:rsidRPr="00850A9C" w:rsidDel="005066AC" w:rsidRDefault="004F6915" w:rsidP="00850A9C">
            <w:pPr>
              <w:pStyle w:val="iNormal"/>
              <w:keepNext/>
              <w:keepLines/>
              <w:jc w:val="center"/>
              <w:rPr>
                <w:del w:id="1470" w:author="Cathryn Chamley" w:date="2015-12-15T14:03:00Z"/>
                <w:sz w:val="16"/>
                <w:szCs w:val="16"/>
              </w:rPr>
            </w:pPr>
            <w:del w:id="1471" w:author="Cathryn Chamley" w:date="2015-12-15T14:03:00Z">
              <w:r w:rsidRPr="00850A9C" w:rsidDel="005066AC">
                <w:rPr>
                  <w:sz w:val="16"/>
                  <w:szCs w:val="16"/>
                </w:rPr>
                <w:delText>n/a</w:delText>
              </w:r>
            </w:del>
          </w:p>
        </w:tc>
        <w:tc>
          <w:tcPr>
            <w:tcW w:w="851" w:type="dxa"/>
          </w:tcPr>
          <w:p w14:paraId="20A07F4A" w14:textId="77777777" w:rsidR="004F6915" w:rsidRPr="00850A9C" w:rsidDel="005066AC" w:rsidRDefault="004F6915" w:rsidP="00850A9C">
            <w:pPr>
              <w:pStyle w:val="iNormal"/>
              <w:keepNext/>
              <w:keepLines/>
              <w:jc w:val="center"/>
              <w:rPr>
                <w:del w:id="1472" w:author="Cathryn Chamley" w:date="2015-12-15T14:03:00Z"/>
                <w:sz w:val="16"/>
                <w:szCs w:val="16"/>
              </w:rPr>
            </w:pPr>
            <w:del w:id="1473" w:author="Cathryn Chamley" w:date="2015-12-15T14:03:00Z">
              <w:r w:rsidRPr="00850A9C" w:rsidDel="005066AC">
                <w:rPr>
                  <w:rFonts w:ascii="Zapf Dingbats" w:hAnsi="Zapf Dingbats"/>
                  <w:color w:val="000000"/>
                  <w:sz w:val="16"/>
                  <w:szCs w:val="16"/>
                </w:rPr>
                <w:delText>✔</w:delText>
              </w:r>
            </w:del>
          </w:p>
        </w:tc>
        <w:tc>
          <w:tcPr>
            <w:tcW w:w="708" w:type="dxa"/>
          </w:tcPr>
          <w:p w14:paraId="483FF813" w14:textId="77777777" w:rsidR="004F6915" w:rsidRPr="00850A9C" w:rsidDel="005066AC" w:rsidRDefault="004F6915" w:rsidP="00850A9C">
            <w:pPr>
              <w:pStyle w:val="iNormal"/>
              <w:keepNext/>
              <w:keepLines/>
              <w:jc w:val="center"/>
              <w:rPr>
                <w:del w:id="1474" w:author="Cathryn Chamley" w:date="2015-12-15T14:03:00Z"/>
                <w:sz w:val="16"/>
                <w:szCs w:val="16"/>
              </w:rPr>
            </w:pPr>
            <w:del w:id="1475" w:author="Cathryn Chamley" w:date="2015-12-15T14:03:00Z">
              <w:r w:rsidRPr="00850A9C" w:rsidDel="005066AC">
                <w:rPr>
                  <w:rFonts w:ascii="Zapf Dingbats" w:hAnsi="Zapf Dingbats"/>
                  <w:color w:val="000000"/>
                  <w:sz w:val="16"/>
                  <w:szCs w:val="16"/>
                </w:rPr>
                <w:delText>✔</w:delText>
              </w:r>
            </w:del>
          </w:p>
        </w:tc>
      </w:tr>
      <w:tr w:rsidR="004F6915" w:rsidDel="005066AC" w14:paraId="1D702114" w14:textId="77777777" w:rsidTr="0061724F">
        <w:trPr>
          <w:del w:id="1476" w:author="Cathryn Chamley" w:date="2015-12-15T14:03:00Z"/>
        </w:trPr>
        <w:tc>
          <w:tcPr>
            <w:tcW w:w="6238" w:type="dxa"/>
          </w:tcPr>
          <w:p w14:paraId="3F3BFC79" w14:textId="77777777" w:rsidR="004F6915" w:rsidRPr="00850A9C" w:rsidDel="005066AC" w:rsidRDefault="004F6915" w:rsidP="00850A9C">
            <w:pPr>
              <w:pStyle w:val="iNormal"/>
              <w:keepNext/>
              <w:keepLines/>
              <w:jc w:val="left"/>
              <w:rPr>
                <w:del w:id="1477" w:author="Cathryn Chamley" w:date="2015-12-15T14:03:00Z"/>
                <w:sz w:val="16"/>
                <w:szCs w:val="16"/>
              </w:rPr>
            </w:pPr>
            <w:del w:id="1478" w:author="Cathryn Chamley" w:date="2015-12-15T14:03:00Z">
              <w:r w:rsidRPr="00850A9C" w:rsidDel="005066AC">
                <w:rPr>
                  <w:b/>
                  <w:sz w:val="16"/>
                  <w:szCs w:val="16"/>
                </w:rPr>
                <w:delText>Non-institutional User</w:delText>
              </w:r>
              <w:r w:rsidRPr="00850A9C" w:rsidDel="005066AC">
                <w:rPr>
                  <w:sz w:val="16"/>
                  <w:szCs w:val="16"/>
                </w:rPr>
                <w:delText xml:space="preserve"> who is </w:delText>
              </w:r>
              <w:r w:rsidRPr="00850A9C" w:rsidDel="005066AC">
                <w:rPr>
                  <w:b/>
                  <w:sz w:val="16"/>
                  <w:szCs w:val="16"/>
                </w:rPr>
                <w:delText>not</w:delText>
              </w:r>
              <w:r w:rsidDel="005066AC">
                <w:rPr>
                  <w:sz w:val="16"/>
                  <w:szCs w:val="16"/>
                </w:rPr>
                <w:delText xml:space="preserve"> in an active access group assoc.</w:delText>
              </w:r>
              <w:r w:rsidRPr="00850A9C" w:rsidDel="005066AC">
                <w:rPr>
                  <w:sz w:val="16"/>
                  <w:szCs w:val="16"/>
                </w:rPr>
                <w:delText xml:space="preserve"> with the file</w:delText>
              </w:r>
            </w:del>
          </w:p>
        </w:tc>
        <w:tc>
          <w:tcPr>
            <w:tcW w:w="709" w:type="dxa"/>
          </w:tcPr>
          <w:p w14:paraId="7B518B64" w14:textId="77777777" w:rsidR="004F6915" w:rsidRPr="00850A9C" w:rsidDel="005066AC" w:rsidRDefault="004F6915" w:rsidP="00850A9C">
            <w:pPr>
              <w:pStyle w:val="iNormal"/>
              <w:keepNext/>
              <w:keepLines/>
              <w:jc w:val="center"/>
              <w:rPr>
                <w:del w:id="1479" w:author="Cathryn Chamley" w:date="2015-12-15T14:03:00Z"/>
                <w:sz w:val="16"/>
                <w:szCs w:val="16"/>
              </w:rPr>
            </w:pPr>
            <w:del w:id="1480" w:author="Cathryn Chamley" w:date="2015-12-15T14:03:00Z">
              <w:r w:rsidRPr="00850A9C" w:rsidDel="005066AC">
                <w:rPr>
                  <w:rFonts w:ascii="Zapf Dingbats" w:hAnsi="Zapf Dingbats"/>
                  <w:color w:val="000000"/>
                  <w:sz w:val="16"/>
                  <w:szCs w:val="16"/>
                </w:rPr>
                <w:delText>✔</w:delText>
              </w:r>
            </w:del>
          </w:p>
        </w:tc>
        <w:tc>
          <w:tcPr>
            <w:tcW w:w="708" w:type="dxa"/>
          </w:tcPr>
          <w:p w14:paraId="025D6894" w14:textId="77777777" w:rsidR="004F6915" w:rsidRPr="00850A9C" w:rsidDel="005066AC" w:rsidRDefault="004F6915" w:rsidP="00850A9C">
            <w:pPr>
              <w:pStyle w:val="iNormal"/>
              <w:keepNext/>
              <w:keepLines/>
              <w:jc w:val="center"/>
              <w:rPr>
                <w:del w:id="1481" w:author="Cathryn Chamley" w:date="2015-12-15T14:03:00Z"/>
                <w:sz w:val="16"/>
                <w:szCs w:val="16"/>
              </w:rPr>
            </w:pPr>
            <w:del w:id="1482" w:author="Cathryn Chamley" w:date="2015-12-15T14:03:00Z">
              <w:r w:rsidRPr="00850A9C" w:rsidDel="005066AC">
                <w:rPr>
                  <w:rFonts w:ascii="Zapf Dingbats" w:hAnsi="Zapf Dingbats"/>
                  <w:sz w:val="16"/>
                  <w:szCs w:val="16"/>
                </w:rPr>
                <w:delText>✗</w:delText>
              </w:r>
            </w:del>
          </w:p>
        </w:tc>
        <w:tc>
          <w:tcPr>
            <w:tcW w:w="709" w:type="dxa"/>
          </w:tcPr>
          <w:p w14:paraId="5481A2F2" w14:textId="77777777" w:rsidR="004F6915" w:rsidRPr="00850A9C" w:rsidDel="005066AC" w:rsidRDefault="004F6915" w:rsidP="00850A9C">
            <w:pPr>
              <w:pStyle w:val="iNormal"/>
              <w:keepNext/>
              <w:keepLines/>
              <w:jc w:val="center"/>
              <w:rPr>
                <w:del w:id="1483" w:author="Cathryn Chamley" w:date="2015-12-15T14:03:00Z"/>
                <w:sz w:val="16"/>
                <w:szCs w:val="16"/>
              </w:rPr>
            </w:pPr>
            <w:del w:id="1484" w:author="Cathryn Chamley" w:date="2015-12-15T14:03:00Z">
              <w:r w:rsidRPr="00850A9C" w:rsidDel="005066AC">
                <w:rPr>
                  <w:rFonts w:ascii="Zapf Dingbats" w:hAnsi="Zapf Dingbats"/>
                  <w:sz w:val="16"/>
                  <w:szCs w:val="16"/>
                </w:rPr>
                <w:delText>✗</w:delText>
              </w:r>
            </w:del>
          </w:p>
        </w:tc>
        <w:tc>
          <w:tcPr>
            <w:tcW w:w="851" w:type="dxa"/>
          </w:tcPr>
          <w:p w14:paraId="0C550C11" w14:textId="77777777" w:rsidR="004F6915" w:rsidRPr="00850A9C" w:rsidDel="005066AC" w:rsidRDefault="004F6915" w:rsidP="00850A9C">
            <w:pPr>
              <w:pStyle w:val="iNormal"/>
              <w:keepNext/>
              <w:keepLines/>
              <w:jc w:val="center"/>
              <w:rPr>
                <w:del w:id="1485" w:author="Cathryn Chamley" w:date="2015-12-15T14:03:00Z"/>
                <w:sz w:val="16"/>
                <w:szCs w:val="16"/>
              </w:rPr>
            </w:pPr>
            <w:del w:id="1486" w:author="Cathryn Chamley" w:date="2015-12-15T14:03:00Z">
              <w:r w:rsidRPr="00850A9C" w:rsidDel="005066AC">
                <w:rPr>
                  <w:rFonts w:ascii="Zapf Dingbats" w:hAnsi="Zapf Dingbats"/>
                  <w:sz w:val="16"/>
                  <w:szCs w:val="16"/>
                </w:rPr>
                <w:delText>✗</w:delText>
              </w:r>
            </w:del>
          </w:p>
        </w:tc>
        <w:tc>
          <w:tcPr>
            <w:tcW w:w="708" w:type="dxa"/>
          </w:tcPr>
          <w:p w14:paraId="35BC8CBE" w14:textId="77777777" w:rsidR="004F6915" w:rsidRPr="00850A9C" w:rsidDel="005066AC" w:rsidRDefault="004F6915" w:rsidP="00850A9C">
            <w:pPr>
              <w:pStyle w:val="iNormal"/>
              <w:keepNext/>
              <w:keepLines/>
              <w:jc w:val="center"/>
              <w:rPr>
                <w:del w:id="1487" w:author="Cathryn Chamley" w:date="2015-12-15T14:03:00Z"/>
                <w:sz w:val="16"/>
                <w:szCs w:val="16"/>
              </w:rPr>
            </w:pPr>
            <w:del w:id="1488" w:author="Cathryn Chamley" w:date="2015-12-15T14:03:00Z">
              <w:r w:rsidRPr="00850A9C" w:rsidDel="005066AC">
                <w:rPr>
                  <w:rFonts w:ascii="Zapf Dingbats" w:hAnsi="Zapf Dingbats"/>
                  <w:sz w:val="16"/>
                  <w:szCs w:val="16"/>
                </w:rPr>
                <w:delText>✗</w:delText>
              </w:r>
            </w:del>
          </w:p>
        </w:tc>
      </w:tr>
      <w:tr w:rsidR="004F6915" w:rsidDel="005066AC" w14:paraId="4976C60D" w14:textId="77777777" w:rsidTr="0061724F">
        <w:trPr>
          <w:del w:id="1489" w:author="Cathryn Chamley" w:date="2015-12-15T14:03:00Z"/>
        </w:trPr>
        <w:tc>
          <w:tcPr>
            <w:tcW w:w="6238" w:type="dxa"/>
          </w:tcPr>
          <w:p w14:paraId="71B1BDC0" w14:textId="77777777" w:rsidR="004F6915" w:rsidRPr="00850A9C" w:rsidDel="005066AC" w:rsidRDefault="004F6915" w:rsidP="00850A9C">
            <w:pPr>
              <w:pStyle w:val="iNormal"/>
              <w:jc w:val="left"/>
              <w:rPr>
                <w:del w:id="1490" w:author="Cathryn Chamley" w:date="2015-12-15T14:03:00Z"/>
                <w:sz w:val="16"/>
                <w:szCs w:val="16"/>
              </w:rPr>
            </w:pPr>
            <w:del w:id="1491" w:author="Cathryn Chamley" w:date="2015-12-15T14:03:00Z">
              <w:r w:rsidRPr="00850A9C" w:rsidDel="005066AC">
                <w:rPr>
                  <w:b/>
                  <w:sz w:val="16"/>
                  <w:szCs w:val="16"/>
                </w:rPr>
                <w:delText>Non-institutional User</w:delText>
              </w:r>
              <w:r w:rsidRPr="00850A9C" w:rsidDel="005066AC">
                <w:rPr>
                  <w:sz w:val="16"/>
                  <w:szCs w:val="16"/>
                </w:rPr>
                <w:delText xml:space="preserve"> w</w:delText>
              </w:r>
              <w:r w:rsidDel="005066AC">
                <w:rPr>
                  <w:sz w:val="16"/>
                  <w:szCs w:val="16"/>
                </w:rPr>
                <w:delText>ho is in an active access group assoc.</w:delText>
              </w:r>
              <w:r w:rsidRPr="00850A9C" w:rsidDel="005066AC">
                <w:rPr>
                  <w:sz w:val="16"/>
                  <w:szCs w:val="16"/>
                </w:rPr>
                <w:delText xml:space="preserve"> with the file</w:delText>
              </w:r>
            </w:del>
          </w:p>
        </w:tc>
        <w:tc>
          <w:tcPr>
            <w:tcW w:w="709" w:type="dxa"/>
          </w:tcPr>
          <w:p w14:paraId="4AC96583" w14:textId="77777777" w:rsidR="004F6915" w:rsidRPr="00850A9C" w:rsidDel="005066AC" w:rsidRDefault="004F6915" w:rsidP="00850A9C">
            <w:pPr>
              <w:pStyle w:val="iNormal"/>
              <w:jc w:val="center"/>
              <w:rPr>
                <w:del w:id="1492" w:author="Cathryn Chamley" w:date="2015-12-15T14:03:00Z"/>
                <w:sz w:val="16"/>
                <w:szCs w:val="16"/>
              </w:rPr>
            </w:pPr>
            <w:del w:id="1493" w:author="Cathryn Chamley" w:date="2015-12-15T14:03:00Z">
              <w:r w:rsidRPr="00850A9C" w:rsidDel="005066AC">
                <w:rPr>
                  <w:rFonts w:ascii="Zapf Dingbats" w:hAnsi="Zapf Dingbats"/>
                  <w:color w:val="000000"/>
                  <w:sz w:val="16"/>
                  <w:szCs w:val="16"/>
                </w:rPr>
                <w:delText>✔</w:delText>
              </w:r>
            </w:del>
          </w:p>
        </w:tc>
        <w:tc>
          <w:tcPr>
            <w:tcW w:w="708" w:type="dxa"/>
          </w:tcPr>
          <w:p w14:paraId="2B4828AF" w14:textId="77777777" w:rsidR="004F6915" w:rsidRPr="00850A9C" w:rsidDel="005066AC" w:rsidRDefault="004F6915" w:rsidP="00850A9C">
            <w:pPr>
              <w:pStyle w:val="iNormal"/>
              <w:jc w:val="center"/>
              <w:rPr>
                <w:del w:id="1494" w:author="Cathryn Chamley" w:date="2015-12-15T14:03:00Z"/>
                <w:sz w:val="16"/>
                <w:szCs w:val="16"/>
              </w:rPr>
            </w:pPr>
            <w:del w:id="1495" w:author="Cathryn Chamley" w:date="2015-12-15T14:03:00Z">
              <w:r w:rsidRPr="00850A9C" w:rsidDel="005066AC">
                <w:rPr>
                  <w:sz w:val="16"/>
                  <w:szCs w:val="16"/>
                </w:rPr>
                <w:delText>n/a</w:delText>
              </w:r>
            </w:del>
          </w:p>
        </w:tc>
        <w:tc>
          <w:tcPr>
            <w:tcW w:w="709" w:type="dxa"/>
          </w:tcPr>
          <w:p w14:paraId="0A4D901A" w14:textId="77777777" w:rsidR="004F6915" w:rsidRPr="00850A9C" w:rsidDel="005066AC" w:rsidRDefault="004F6915" w:rsidP="00850A9C">
            <w:pPr>
              <w:pStyle w:val="iNormal"/>
              <w:jc w:val="center"/>
              <w:rPr>
                <w:del w:id="1496" w:author="Cathryn Chamley" w:date="2015-12-15T14:03:00Z"/>
                <w:sz w:val="16"/>
                <w:szCs w:val="16"/>
              </w:rPr>
            </w:pPr>
            <w:del w:id="1497" w:author="Cathryn Chamley" w:date="2015-12-15T14:03:00Z">
              <w:r w:rsidRPr="00850A9C" w:rsidDel="005066AC">
                <w:rPr>
                  <w:sz w:val="16"/>
                  <w:szCs w:val="16"/>
                </w:rPr>
                <w:delText>n/a</w:delText>
              </w:r>
            </w:del>
          </w:p>
        </w:tc>
        <w:tc>
          <w:tcPr>
            <w:tcW w:w="851" w:type="dxa"/>
          </w:tcPr>
          <w:p w14:paraId="5C9DF6B5" w14:textId="77777777" w:rsidR="004F6915" w:rsidRPr="00850A9C" w:rsidDel="005066AC" w:rsidRDefault="004F6915" w:rsidP="00850A9C">
            <w:pPr>
              <w:pStyle w:val="iNormal"/>
              <w:jc w:val="center"/>
              <w:rPr>
                <w:del w:id="1498" w:author="Cathryn Chamley" w:date="2015-12-15T14:03:00Z"/>
                <w:sz w:val="16"/>
                <w:szCs w:val="16"/>
              </w:rPr>
            </w:pPr>
            <w:del w:id="1499" w:author="Cathryn Chamley" w:date="2015-12-15T14:03:00Z">
              <w:r w:rsidRPr="00850A9C" w:rsidDel="005066AC">
                <w:rPr>
                  <w:rFonts w:ascii="Zapf Dingbats" w:hAnsi="Zapf Dingbats"/>
                  <w:color w:val="000000"/>
                  <w:sz w:val="16"/>
                  <w:szCs w:val="16"/>
                </w:rPr>
                <w:delText>✔</w:delText>
              </w:r>
            </w:del>
          </w:p>
        </w:tc>
        <w:tc>
          <w:tcPr>
            <w:tcW w:w="708" w:type="dxa"/>
          </w:tcPr>
          <w:p w14:paraId="330E5F9D" w14:textId="77777777" w:rsidR="004F6915" w:rsidRPr="00850A9C" w:rsidDel="005066AC" w:rsidRDefault="004F6915" w:rsidP="00850A9C">
            <w:pPr>
              <w:pStyle w:val="iNormal"/>
              <w:jc w:val="center"/>
              <w:rPr>
                <w:del w:id="1500" w:author="Cathryn Chamley" w:date="2015-12-15T14:03:00Z"/>
                <w:sz w:val="16"/>
                <w:szCs w:val="16"/>
              </w:rPr>
            </w:pPr>
            <w:del w:id="1501" w:author="Cathryn Chamley" w:date="2015-12-15T14:03:00Z">
              <w:r w:rsidRPr="00850A9C" w:rsidDel="005066AC">
                <w:rPr>
                  <w:rFonts w:ascii="Zapf Dingbats" w:hAnsi="Zapf Dingbats"/>
                  <w:color w:val="000000"/>
                  <w:sz w:val="16"/>
                  <w:szCs w:val="16"/>
                </w:rPr>
                <w:delText>✔</w:delText>
              </w:r>
            </w:del>
          </w:p>
        </w:tc>
      </w:tr>
    </w:tbl>
    <w:p w14:paraId="6C98CD84" w14:textId="77777777" w:rsidR="004F6915" w:rsidRPr="0061724F" w:rsidDel="005066AC" w:rsidRDefault="004F6915" w:rsidP="00850A9C">
      <w:pPr>
        <w:pStyle w:val="iNormal"/>
        <w:jc w:val="center"/>
        <w:rPr>
          <w:del w:id="1502" w:author="Cathryn Chamley" w:date="2015-12-15T14:03:00Z"/>
          <w:b/>
        </w:rPr>
      </w:pPr>
      <w:del w:id="1503" w:author="Cathryn Chamley" w:date="2015-12-15T14:03:00Z">
        <w:r w:rsidRPr="0061724F" w:rsidDel="005066AC">
          <w:rPr>
            <w:b/>
          </w:rPr>
          <w:delText>Access Control User Permissions Table</w:delText>
        </w:r>
      </w:del>
    </w:p>
    <w:p w14:paraId="3A865A03" w14:textId="77777777" w:rsidR="00261558" w:rsidRPr="005879DC" w:rsidRDefault="004F6915" w:rsidP="00BD4BAC">
      <w:pPr>
        <w:pStyle w:val="iNormal"/>
      </w:pPr>
      <w:del w:id="1504" w:author="Cathryn Chamley" w:date="2015-12-15T14:03:00Z">
        <w:r w:rsidDel="005066AC">
          <w:delText>File Relationships</w:delText>
        </w:r>
      </w:del>
      <w:r w:rsidR="00C23447">
        <w:fldChar w:fldCharType="end"/>
      </w:r>
      <w:r w:rsidR="00261558">
        <w:t xml:space="preserve">) and for all other files, this search option checks the Basic </w:t>
      </w:r>
      <w:r w:rsidR="003829A3">
        <w:t>Metadata</w:t>
      </w:r>
      <w:r w:rsidR="00261558">
        <w:t xml:space="preserve"> Information (see section </w:t>
      </w:r>
      <w:r w:rsidR="00C23447">
        <w:fldChar w:fldCharType="begin"/>
      </w:r>
      <w:r w:rsidR="00C23447">
        <w:instrText xml:space="preserve"> REF _Ref351730692 \r \h  \* MERGEFORMAT </w:instrText>
      </w:r>
      <w:r w:rsidR="00C23447">
        <w:fldChar w:fldCharType="separate"/>
      </w:r>
      <w:ins w:id="1505" w:author="Cathryn Chamley" w:date="2015-12-15T14:03:00Z">
        <w:r w:rsidR="005066AC" w:rsidRPr="005066AC">
          <w:rPr>
            <w:rStyle w:val="CrossReference"/>
            <w:rPrChange w:id="1506" w:author="Cathryn Chamley" w:date="2015-12-15T14:03:00Z">
              <w:rPr/>
            </w:rPrChange>
          </w:rPr>
          <w:t>6.2.1</w:t>
        </w:r>
      </w:ins>
      <w:del w:id="1507" w:author="Cathryn Chamley" w:date="2015-12-15T14:03:00Z">
        <w:r w:rsidRPr="004F6915" w:rsidDel="005066AC">
          <w:rPr>
            <w:rStyle w:val="CrossReference"/>
          </w:rPr>
          <w:delText>6.2.1</w:delText>
        </w:r>
      </w:del>
      <w:r w:rsidR="00C23447">
        <w:fldChar w:fldCharType="end"/>
      </w:r>
      <w:r w:rsidR="00261558" w:rsidRPr="00261558">
        <w:rPr>
          <w:rStyle w:val="CrossReference"/>
        </w:rPr>
        <w:t xml:space="preserve"> </w:t>
      </w:r>
      <w:r w:rsidR="00C23447">
        <w:fldChar w:fldCharType="begin"/>
      </w:r>
      <w:r w:rsidR="00C23447">
        <w:instrText xml:space="preserve"> REF _Ref351730692 \h  \* MERGEFORMAT </w:instrText>
      </w:r>
      <w:r w:rsidR="00C23447">
        <w:fldChar w:fldCharType="separate"/>
      </w:r>
      <w:ins w:id="1508" w:author="Cathryn Chamley" w:date="2015-12-15T14:03:00Z">
        <w:r w:rsidR="005066AC" w:rsidRPr="005066AC">
          <w:rPr>
            <w:rStyle w:val="CrossReference"/>
            <w:rPrChange w:id="1509" w:author="Cathryn Chamley" w:date="2015-12-15T14:03:00Z">
              <w:rPr/>
            </w:rPrChange>
          </w:rPr>
          <w:t>Basic Information</w:t>
        </w:r>
      </w:ins>
      <w:del w:id="1510" w:author="Cathryn Chamley" w:date="2015-12-15T14:03:00Z">
        <w:r w:rsidRPr="004F6915" w:rsidDel="005066AC">
          <w:rPr>
            <w:rStyle w:val="CrossReference"/>
          </w:rPr>
          <w:delText>Basic Information</w:delText>
        </w:r>
      </w:del>
      <w:r w:rsidR="00C23447">
        <w:fldChar w:fldCharType="end"/>
      </w:r>
      <w:r w:rsidR="00261558">
        <w:t>).</w:t>
      </w:r>
    </w:p>
    <w:p w14:paraId="4F3806CC" w14:textId="77777777" w:rsidR="00BD4BAC" w:rsidRPr="005879DC" w:rsidRDefault="003E432E" w:rsidP="003D38B4">
      <w:pPr>
        <w:pStyle w:val="iHeading4"/>
      </w:pPr>
      <w:r>
        <w:t>Restricting by Filename substring</w:t>
      </w:r>
    </w:p>
    <w:p w14:paraId="3369948E" w14:textId="77777777" w:rsidR="00BD4BAC" w:rsidRPr="005879DC" w:rsidRDefault="00BD4BAC" w:rsidP="00BD4BAC">
      <w:pPr>
        <w:pStyle w:val="iNormal"/>
      </w:pPr>
      <w:r w:rsidRPr="005879DC">
        <w:t xml:space="preserve">The </w:t>
      </w:r>
      <w:r w:rsidRPr="005879DC">
        <w:rPr>
          <w:b/>
        </w:rPr>
        <w:t>Filename</w:t>
      </w:r>
      <w:r w:rsidRPr="005879DC">
        <w:t xml:space="preserve"> field allows you to search for files based on their filename</w:t>
      </w:r>
      <w:r w:rsidR="002F37C0">
        <w:t>.</w:t>
      </w:r>
    </w:p>
    <w:p w14:paraId="7474DA42" w14:textId="77777777" w:rsidR="00BD4BAC" w:rsidRPr="005879DC" w:rsidRDefault="005F0160" w:rsidP="00E110D8">
      <w:pPr>
        <w:pStyle w:val="iFigureCaption"/>
      </w:pPr>
      <w:r>
        <w:rPr>
          <w:b w:val="0"/>
          <w:noProof/>
          <w:lang w:val="en-US"/>
        </w:rPr>
        <w:drawing>
          <wp:inline distT="0" distB="0" distL="0" distR="0" wp14:anchorId="5DFEEEF7" wp14:editId="18226375">
            <wp:extent cx="2324710" cy="1015007"/>
            <wp:effectExtent l="203200" t="203200" r="215900" b="204470"/>
            <wp:docPr id="3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76"/>
                    <a:srcRect l="2922" t="43832" r="66171" b="40493"/>
                    <a:stretch>
                      <a:fillRect/>
                    </a:stretch>
                  </pic:blipFill>
                  <pic:spPr bwMode="auto">
                    <a:xfrm>
                      <a:off x="0" y="0"/>
                      <a:ext cx="2324100" cy="1014730"/>
                    </a:xfrm>
                    <a:prstGeom prst="rect">
                      <a:avLst/>
                    </a:prstGeom>
                    <a:ln>
                      <a:noFill/>
                    </a:ln>
                    <a:effectLst>
                      <a:outerShdw blurRad="190500" algn="tl" rotWithShape="0">
                        <a:srgbClr val="000000">
                          <a:alpha val="70000"/>
                        </a:srgbClr>
                      </a:outerShdw>
                    </a:effectLst>
                  </pic:spPr>
                </pic:pic>
              </a:graphicData>
            </a:graphic>
          </wp:inline>
        </w:drawing>
      </w:r>
    </w:p>
    <w:p w14:paraId="41E60B8A" w14:textId="6FFEC5CF" w:rsidR="00BD4BAC" w:rsidRPr="00261558" w:rsidRDefault="00CF08BB" w:rsidP="00BD4BAC">
      <w:pPr>
        <w:pStyle w:val="iNormal"/>
        <w:rPr>
          <w:rStyle w:val="CrossReference"/>
        </w:rPr>
      </w:pPr>
      <w:r>
        <w:t>DIVER</w:t>
      </w:r>
      <w:r w:rsidR="00F15728">
        <w:t xml:space="preserve"> treats the search string as a regular expression. See section </w:t>
      </w:r>
      <w:r w:rsidR="00C23447">
        <w:fldChar w:fldCharType="begin"/>
      </w:r>
      <w:r w:rsidR="00C23447">
        <w:instrText xml:space="preserve"> REF _Ref351730774 \r \h  \* MERGEFORMAT </w:instrText>
      </w:r>
      <w:r w:rsidR="00C23447">
        <w:fldChar w:fldCharType="separate"/>
      </w:r>
      <w:ins w:id="1511" w:author="Cathryn Chamley" w:date="2015-12-15T14:03:00Z">
        <w:r w:rsidR="005066AC" w:rsidRPr="005066AC">
          <w:rPr>
            <w:rStyle w:val="CrossReference"/>
            <w:rPrChange w:id="1512" w:author="Cathryn Chamley" w:date="2015-12-15T14:03:00Z">
              <w:rPr/>
            </w:rPrChange>
          </w:rPr>
          <w:t>8.2.2.1</w:t>
        </w:r>
      </w:ins>
      <w:del w:id="1513" w:author="Cathryn Chamley" w:date="2015-12-15T14:03:00Z">
        <w:r w:rsidR="004F6915" w:rsidRPr="004F6915" w:rsidDel="005066AC">
          <w:rPr>
            <w:rStyle w:val="CrossReference"/>
          </w:rPr>
          <w:delText>8.2.2.1</w:delText>
        </w:r>
      </w:del>
      <w:r w:rsidR="00C23447">
        <w:fldChar w:fldCharType="end"/>
      </w:r>
      <w:r w:rsidR="00261558" w:rsidRPr="00261558">
        <w:rPr>
          <w:rStyle w:val="CrossReference"/>
        </w:rPr>
        <w:t xml:space="preserve"> </w:t>
      </w:r>
      <w:r w:rsidR="00C23447">
        <w:fldChar w:fldCharType="begin"/>
      </w:r>
      <w:r w:rsidR="00C23447">
        <w:instrText xml:space="preserve"> REF _Ref351730774 \h  \* MERGEFORMAT </w:instrText>
      </w:r>
      <w:r w:rsidR="00C23447">
        <w:fldChar w:fldCharType="separate"/>
      </w:r>
      <w:ins w:id="1514" w:author="Cathryn Chamley" w:date="2015-12-15T14:03:00Z">
        <w:r w:rsidR="005066AC" w:rsidRPr="005066AC">
          <w:rPr>
            <w:rStyle w:val="CrossReference"/>
            <w:rPrChange w:id="1515" w:author="Cathryn Chamley" w:date="2015-12-15T14:03:00Z">
              <w:rPr/>
            </w:rPrChange>
          </w:rPr>
          <w:t>Regular Expressions</w:t>
        </w:r>
      </w:ins>
      <w:del w:id="1516" w:author="Cathryn Chamley" w:date="2015-12-15T14:03:00Z">
        <w:r w:rsidR="004F6915" w:rsidRPr="004F6915" w:rsidDel="005066AC">
          <w:rPr>
            <w:rStyle w:val="CrossReference"/>
          </w:rPr>
          <w:delText>Regular Expressions</w:delText>
        </w:r>
      </w:del>
      <w:r w:rsidR="00C23447">
        <w:fldChar w:fldCharType="end"/>
      </w:r>
      <w:r w:rsidR="00F15728" w:rsidRPr="00261558">
        <w:rPr>
          <w:rStyle w:val="CrossReference"/>
        </w:rPr>
        <w:t xml:space="preserve"> for more information</w:t>
      </w:r>
      <w:r w:rsidR="008952EB" w:rsidRPr="00261558">
        <w:rPr>
          <w:rStyle w:val="CrossReference"/>
        </w:rPr>
        <w:t>.</w:t>
      </w:r>
    </w:p>
    <w:p w14:paraId="315586D3" w14:textId="77777777" w:rsidR="003E432E" w:rsidRDefault="003E432E" w:rsidP="003D38B4">
      <w:pPr>
        <w:pStyle w:val="iHeading4"/>
      </w:pPr>
      <w:r>
        <w:t>Restricting by Description substring</w:t>
      </w:r>
    </w:p>
    <w:p w14:paraId="39221063" w14:textId="77777777" w:rsidR="00BD4BAC" w:rsidRPr="005879DC" w:rsidRDefault="00BD4BAC" w:rsidP="00BD4BAC">
      <w:pPr>
        <w:pStyle w:val="iNormal"/>
      </w:pPr>
      <w:r w:rsidRPr="005879DC">
        <w:t xml:space="preserve">The </w:t>
      </w:r>
      <w:r w:rsidRPr="005879DC">
        <w:rPr>
          <w:b/>
        </w:rPr>
        <w:t>Description</w:t>
      </w:r>
      <w:r w:rsidRPr="005879DC">
        <w:t xml:space="preserve"> field allows you to search for files based on their free</w:t>
      </w:r>
      <w:r>
        <w:t>-</w:t>
      </w:r>
      <w:r w:rsidRPr="005879DC">
        <w:t>form text descriptions</w:t>
      </w:r>
      <w:r w:rsidR="002F37C0">
        <w:t>.</w:t>
      </w:r>
    </w:p>
    <w:p w14:paraId="6ADB8798" w14:textId="77777777" w:rsidR="00BD4BAC" w:rsidRPr="005879DC" w:rsidRDefault="005F0160" w:rsidP="00E110D8">
      <w:pPr>
        <w:pStyle w:val="iFigureCaption"/>
      </w:pPr>
      <w:r>
        <w:rPr>
          <w:b w:val="0"/>
          <w:noProof/>
          <w:lang w:val="en-US"/>
        </w:rPr>
        <w:drawing>
          <wp:inline distT="0" distB="0" distL="0" distR="0" wp14:anchorId="7A4E3E4A" wp14:editId="26B8A554">
            <wp:extent cx="2470023" cy="1213515"/>
            <wp:effectExtent l="203200" t="203200" r="197485" b="208915"/>
            <wp:docPr id="3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77"/>
                    <a:srcRect l="4673" t="47025" r="66822" b="36720"/>
                    <a:stretch>
                      <a:fillRect/>
                    </a:stretch>
                  </pic:blipFill>
                  <pic:spPr bwMode="auto">
                    <a:xfrm>
                      <a:off x="0" y="0"/>
                      <a:ext cx="2469515" cy="1213485"/>
                    </a:xfrm>
                    <a:prstGeom prst="rect">
                      <a:avLst/>
                    </a:prstGeom>
                    <a:ln>
                      <a:noFill/>
                    </a:ln>
                    <a:effectLst>
                      <a:outerShdw blurRad="190500" algn="tl" rotWithShape="0">
                        <a:srgbClr val="000000">
                          <a:alpha val="70000"/>
                        </a:srgbClr>
                      </a:outerShdw>
                    </a:effectLst>
                  </pic:spPr>
                </pic:pic>
              </a:graphicData>
            </a:graphic>
          </wp:inline>
        </w:drawing>
      </w:r>
    </w:p>
    <w:p w14:paraId="02EDC610" w14:textId="00D0E785" w:rsidR="00261558" w:rsidRPr="00261558" w:rsidRDefault="00CF08BB" w:rsidP="00261558">
      <w:pPr>
        <w:pStyle w:val="iNormal"/>
      </w:pPr>
      <w:r>
        <w:t>DIVER</w:t>
      </w:r>
      <w:r w:rsidR="00F15728">
        <w:t xml:space="preserve"> treats the search string as a regular expression. See section </w:t>
      </w:r>
      <w:r w:rsidR="00C23447">
        <w:fldChar w:fldCharType="begin"/>
      </w:r>
      <w:r w:rsidR="00C23447">
        <w:instrText xml:space="preserve"> REF _Ref351730774 \r \h  \* MERGEFORMAT </w:instrText>
      </w:r>
      <w:r w:rsidR="00C23447">
        <w:fldChar w:fldCharType="separate"/>
      </w:r>
      <w:ins w:id="1517" w:author="Cathryn Chamley" w:date="2015-12-15T14:03:00Z">
        <w:r w:rsidR="005066AC" w:rsidRPr="005066AC">
          <w:rPr>
            <w:rStyle w:val="CrossReference"/>
            <w:rPrChange w:id="1518" w:author="Cathryn Chamley" w:date="2015-12-15T14:03:00Z">
              <w:rPr/>
            </w:rPrChange>
          </w:rPr>
          <w:t>8.2.2.1</w:t>
        </w:r>
      </w:ins>
      <w:del w:id="1519" w:author="Cathryn Chamley" w:date="2015-12-15T14:03:00Z">
        <w:r w:rsidR="004F6915" w:rsidRPr="004F6915" w:rsidDel="005066AC">
          <w:rPr>
            <w:rStyle w:val="CrossReference"/>
          </w:rPr>
          <w:delText>8.2.2.1</w:delText>
        </w:r>
      </w:del>
      <w:r w:rsidR="00C23447">
        <w:fldChar w:fldCharType="end"/>
      </w:r>
      <w:r w:rsidR="00261558" w:rsidRPr="00261558">
        <w:rPr>
          <w:rStyle w:val="CrossReference"/>
        </w:rPr>
        <w:t xml:space="preserve"> </w:t>
      </w:r>
      <w:r w:rsidR="00C23447">
        <w:fldChar w:fldCharType="begin"/>
      </w:r>
      <w:r w:rsidR="00C23447">
        <w:instrText xml:space="preserve"> REF _Ref351730774 \h  \* MERGEFORMAT </w:instrText>
      </w:r>
      <w:r w:rsidR="00C23447">
        <w:fldChar w:fldCharType="separate"/>
      </w:r>
      <w:ins w:id="1520" w:author="Cathryn Chamley" w:date="2015-12-15T14:03:00Z">
        <w:r w:rsidR="005066AC" w:rsidRPr="005066AC">
          <w:rPr>
            <w:rStyle w:val="CrossReference"/>
            <w:rPrChange w:id="1521" w:author="Cathryn Chamley" w:date="2015-12-15T14:03:00Z">
              <w:rPr/>
            </w:rPrChange>
          </w:rPr>
          <w:t>Regular Expressions</w:t>
        </w:r>
      </w:ins>
      <w:del w:id="1522" w:author="Cathryn Chamley" w:date="2015-12-15T14:03:00Z">
        <w:r w:rsidR="004F6915" w:rsidRPr="004F6915" w:rsidDel="005066AC">
          <w:rPr>
            <w:rStyle w:val="CrossReference"/>
          </w:rPr>
          <w:delText>Regular Expressions</w:delText>
        </w:r>
      </w:del>
      <w:r w:rsidR="00C23447">
        <w:fldChar w:fldCharType="end"/>
      </w:r>
      <w:r w:rsidR="00261558" w:rsidRPr="00261558">
        <w:rPr>
          <w:rStyle w:val="CrossReference"/>
        </w:rPr>
        <w:t xml:space="preserve"> </w:t>
      </w:r>
      <w:r w:rsidR="00261558" w:rsidRPr="00261558">
        <w:t>for more information.</w:t>
      </w:r>
    </w:p>
    <w:p w14:paraId="76D40064" w14:textId="77777777" w:rsidR="00F15728" w:rsidRPr="005879DC" w:rsidRDefault="00F15728" w:rsidP="00F15728">
      <w:pPr>
        <w:pStyle w:val="iNormal"/>
      </w:pPr>
      <w:r>
        <w:t>Use the search string ^$ to search for files without any Description.</w:t>
      </w:r>
    </w:p>
    <w:p w14:paraId="3E1FFF75" w14:textId="77777777" w:rsidR="00840870" w:rsidRDefault="00840870" w:rsidP="003D38B4">
      <w:pPr>
        <w:pStyle w:val="iHeading4"/>
      </w:pPr>
      <w:r>
        <w:t>Restricting by File ID</w:t>
      </w:r>
    </w:p>
    <w:p w14:paraId="6C97F11C" w14:textId="77777777" w:rsidR="00F15728" w:rsidRDefault="00F15728" w:rsidP="00F15728">
      <w:pPr>
        <w:pStyle w:val="iNormal"/>
        <w:rPr>
          <w:lang w:eastAsia="ja-JP"/>
        </w:rPr>
      </w:pPr>
      <w:r>
        <w:rPr>
          <w:lang w:eastAsia="ja-JP"/>
        </w:rPr>
        <w:t xml:space="preserve">Enter an integer number into the </w:t>
      </w:r>
      <w:r w:rsidR="00FB6214">
        <w:rPr>
          <w:lang w:eastAsia="ja-JP"/>
        </w:rPr>
        <w:t>File</w:t>
      </w:r>
      <w:r>
        <w:rPr>
          <w:lang w:eastAsia="ja-JP"/>
        </w:rPr>
        <w:t xml:space="preserve"> ID search field to display only the file with that File ID. It is not usual to use this search method with any other search </w:t>
      </w:r>
      <w:r w:rsidR="003D5F61">
        <w:rPr>
          <w:lang w:eastAsia="ja-JP"/>
        </w:rPr>
        <w:t>criterion</w:t>
      </w:r>
      <w:r>
        <w:rPr>
          <w:lang w:eastAsia="ja-JP"/>
        </w:rPr>
        <w:t>, as this method will always display exactly one file, or no files if there is no file with the entered File ID.</w:t>
      </w:r>
    </w:p>
    <w:p w14:paraId="1C09B590" w14:textId="77777777" w:rsidR="0002784B" w:rsidRPr="00F15728" w:rsidRDefault="005F0160" w:rsidP="0002784B">
      <w:pPr>
        <w:pStyle w:val="iFigureCaption"/>
      </w:pPr>
      <w:r>
        <w:rPr>
          <w:b w:val="0"/>
          <w:noProof/>
          <w:lang w:val="en-US"/>
        </w:rPr>
        <w:drawing>
          <wp:inline distT="0" distB="0" distL="0" distR="0" wp14:anchorId="14AB5884" wp14:editId="0C6F80FF">
            <wp:extent cx="2078445" cy="958153"/>
            <wp:effectExtent l="190500" t="152400" r="169455" b="127697"/>
            <wp:docPr id="3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78"/>
                    <a:srcRect l="3047" t="50508" r="67119" b="33527"/>
                    <a:stretch>
                      <a:fillRect/>
                    </a:stretch>
                  </pic:blipFill>
                  <pic:spPr bwMode="auto">
                    <a:xfrm>
                      <a:off x="0" y="0"/>
                      <a:ext cx="2083351" cy="960415"/>
                    </a:xfrm>
                    <a:prstGeom prst="rect">
                      <a:avLst/>
                    </a:prstGeom>
                    <a:ln>
                      <a:noFill/>
                    </a:ln>
                    <a:effectLst>
                      <a:outerShdw blurRad="190500" algn="tl" rotWithShape="0">
                        <a:srgbClr val="000000">
                          <a:alpha val="70000"/>
                        </a:srgbClr>
                      </a:outerShdw>
                    </a:effectLst>
                  </pic:spPr>
                </pic:pic>
              </a:graphicData>
            </a:graphic>
          </wp:inline>
        </w:drawing>
      </w:r>
    </w:p>
    <w:p w14:paraId="3B87087D" w14:textId="77777777" w:rsidR="00840870" w:rsidRDefault="00840870" w:rsidP="003D38B4">
      <w:pPr>
        <w:pStyle w:val="iHeading4"/>
      </w:pPr>
      <w:r>
        <w:t>Restricting by ID</w:t>
      </w:r>
    </w:p>
    <w:p w14:paraId="465D7F92" w14:textId="77777777" w:rsidR="00F15728" w:rsidRDefault="00F15728" w:rsidP="00F15728">
      <w:pPr>
        <w:pStyle w:val="iNormal"/>
      </w:pPr>
      <w:r w:rsidRPr="005879DC">
        <w:t xml:space="preserve">The </w:t>
      </w:r>
      <w:r>
        <w:rPr>
          <w:b/>
        </w:rPr>
        <w:t>ID</w:t>
      </w:r>
      <w:r w:rsidRPr="005879DC">
        <w:t xml:space="preserve"> field allows you to search for files based on their </w:t>
      </w:r>
      <w:r>
        <w:t>entered ID.</w:t>
      </w:r>
    </w:p>
    <w:p w14:paraId="0BF3EDEB" w14:textId="77777777" w:rsidR="0002784B" w:rsidRDefault="005F0160" w:rsidP="0002784B">
      <w:pPr>
        <w:pStyle w:val="iFigureCaption"/>
      </w:pPr>
      <w:r>
        <w:rPr>
          <w:b w:val="0"/>
          <w:noProof/>
          <w:lang w:val="en-US"/>
        </w:rPr>
        <w:drawing>
          <wp:inline distT="0" distB="0" distL="0" distR="0" wp14:anchorId="2CB45D3A" wp14:editId="1E694274">
            <wp:extent cx="1996648" cy="1002153"/>
            <wp:effectExtent l="203200" t="203200" r="213360" b="191770"/>
            <wp:docPr id="3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79"/>
                    <a:srcRect l="4923" t="54136" r="67604" b="29899"/>
                    <a:stretch>
                      <a:fillRect/>
                    </a:stretch>
                  </pic:blipFill>
                  <pic:spPr bwMode="auto">
                    <a:xfrm>
                      <a:off x="0" y="0"/>
                      <a:ext cx="1996440" cy="1002030"/>
                    </a:xfrm>
                    <a:prstGeom prst="rect">
                      <a:avLst/>
                    </a:prstGeom>
                    <a:ln>
                      <a:noFill/>
                    </a:ln>
                    <a:effectLst>
                      <a:outerShdw blurRad="190500" algn="tl" rotWithShape="0">
                        <a:srgbClr val="000000">
                          <a:alpha val="70000"/>
                        </a:srgbClr>
                      </a:outerShdw>
                    </a:effectLst>
                  </pic:spPr>
                </pic:pic>
              </a:graphicData>
            </a:graphic>
          </wp:inline>
        </w:drawing>
      </w:r>
    </w:p>
    <w:p w14:paraId="27FAF6BC" w14:textId="03AD4E3F" w:rsidR="00261558" w:rsidRPr="00261558" w:rsidRDefault="00CF08BB" w:rsidP="00261558">
      <w:pPr>
        <w:pStyle w:val="iNormal"/>
      </w:pPr>
      <w:r>
        <w:t>DIVER</w:t>
      </w:r>
      <w:r w:rsidR="00F15728">
        <w:t xml:space="preserve"> treats the search string as a regular expression. See section </w:t>
      </w:r>
      <w:r w:rsidR="00C23447">
        <w:fldChar w:fldCharType="begin"/>
      </w:r>
      <w:r w:rsidR="00C23447">
        <w:instrText xml:space="preserve"> REF _Ref351730774 \r \h  \* MERGEFORMAT </w:instrText>
      </w:r>
      <w:r w:rsidR="00C23447">
        <w:fldChar w:fldCharType="separate"/>
      </w:r>
      <w:ins w:id="1523" w:author="Cathryn Chamley" w:date="2015-12-15T14:03:00Z">
        <w:r w:rsidR="005066AC" w:rsidRPr="005066AC">
          <w:rPr>
            <w:rStyle w:val="CrossReference"/>
            <w:rPrChange w:id="1524" w:author="Cathryn Chamley" w:date="2015-12-15T14:03:00Z">
              <w:rPr/>
            </w:rPrChange>
          </w:rPr>
          <w:t>8.2.2.1</w:t>
        </w:r>
      </w:ins>
      <w:del w:id="1525" w:author="Cathryn Chamley" w:date="2015-12-15T14:03:00Z">
        <w:r w:rsidR="004F6915" w:rsidRPr="004F6915" w:rsidDel="005066AC">
          <w:rPr>
            <w:rStyle w:val="CrossReference"/>
          </w:rPr>
          <w:delText>8.2.2.1</w:delText>
        </w:r>
      </w:del>
      <w:r w:rsidR="00C23447">
        <w:fldChar w:fldCharType="end"/>
      </w:r>
      <w:r w:rsidR="00261558" w:rsidRPr="00261558">
        <w:rPr>
          <w:rStyle w:val="CrossReference"/>
        </w:rPr>
        <w:t xml:space="preserve"> </w:t>
      </w:r>
      <w:r w:rsidR="00C23447">
        <w:fldChar w:fldCharType="begin"/>
      </w:r>
      <w:r w:rsidR="00C23447">
        <w:instrText xml:space="preserve"> REF _Ref351730774 \h  \* MERGEFORMAT </w:instrText>
      </w:r>
      <w:r w:rsidR="00C23447">
        <w:fldChar w:fldCharType="separate"/>
      </w:r>
      <w:ins w:id="1526" w:author="Cathryn Chamley" w:date="2015-12-15T14:03:00Z">
        <w:r w:rsidR="005066AC" w:rsidRPr="005066AC">
          <w:rPr>
            <w:rStyle w:val="CrossReference"/>
            <w:rPrChange w:id="1527" w:author="Cathryn Chamley" w:date="2015-12-15T14:03:00Z">
              <w:rPr/>
            </w:rPrChange>
          </w:rPr>
          <w:t>Regular Expressions</w:t>
        </w:r>
      </w:ins>
      <w:del w:id="1528" w:author="Cathryn Chamley" w:date="2015-12-15T14:03:00Z">
        <w:r w:rsidR="004F6915" w:rsidRPr="004F6915" w:rsidDel="005066AC">
          <w:rPr>
            <w:rStyle w:val="CrossReference"/>
          </w:rPr>
          <w:delText>Regular Expressions</w:delText>
        </w:r>
      </w:del>
      <w:r w:rsidR="00C23447">
        <w:fldChar w:fldCharType="end"/>
      </w:r>
      <w:r w:rsidR="00261558" w:rsidRPr="00261558">
        <w:rPr>
          <w:rStyle w:val="CrossReference"/>
        </w:rPr>
        <w:t xml:space="preserve"> </w:t>
      </w:r>
      <w:r w:rsidR="00261558" w:rsidRPr="00261558">
        <w:t>for more information.</w:t>
      </w:r>
    </w:p>
    <w:p w14:paraId="61D86422" w14:textId="77777777" w:rsidR="00F15728" w:rsidRPr="005879DC" w:rsidRDefault="00F15728" w:rsidP="00F15728">
      <w:pPr>
        <w:pStyle w:val="iNormal"/>
      </w:pPr>
      <w:r>
        <w:t xml:space="preserve">Use the search string </w:t>
      </w:r>
      <w:r w:rsidRPr="00261558">
        <w:rPr>
          <w:rStyle w:val="iCodeChar"/>
        </w:rPr>
        <w:t>^$</w:t>
      </w:r>
      <w:r>
        <w:t xml:space="preserve"> to search for files without any ID</w:t>
      </w:r>
      <w:r w:rsidR="00261558">
        <w:t xml:space="preserve">, or </w:t>
      </w:r>
      <w:r w:rsidR="00261558" w:rsidRPr="00261558">
        <w:rPr>
          <w:rStyle w:val="iCodeChar"/>
        </w:rPr>
        <w:t>^</w:t>
      </w:r>
      <w:r w:rsidR="00261558">
        <w:rPr>
          <w:rStyle w:val="iCodeChar"/>
        </w:rPr>
        <w:t> </w:t>
      </w:r>
      <w:r w:rsidR="00261558" w:rsidRPr="00261558">
        <w:rPr>
          <w:rStyle w:val="iCodeChar"/>
        </w:rPr>
        <w:t>*$</w:t>
      </w:r>
      <w:r w:rsidR="00261558">
        <w:t xml:space="preserve"> to search for files with an ID consisting of just spaces</w:t>
      </w:r>
      <w:r>
        <w:t>.</w:t>
      </w:r>
    </w:p>
    <w:p w14:paraId="45866463" w14:textId="77777777" w:rsidR="00BD4BAC" w:rsidRPr="005879DC" w:rsidRDefault="00261558" w:rsidP="003D38B4">
      <w:pPr>
        <w:pStyle w:val="iHeading4"/>
      </w:pPr>
      <w:r>
        <w:t>Restricting by F</w:t>
      </w:r>
      <w:r w:rsidR="003E432E">
        <w:t>ile Type</w:t>
      </w:r>
    </w:p>
    <w:p w14:paraId="4FC6035B" w14:textId="77777777" w:rsidR="00BD4BAC" w:rsidRPr="005879DC" w:rsidRDefault="00BD4BAC" w:rsidP="00BD4BAC">
      <w:pPr>
        <w:pStyle w:val="iNormal"/>
      </w:pPr>
      <w:r w:rsidRPr="005879DC">
        <w:t xml:space="preserve">The </w:t>
      </w:r>
      <w:r w:rsidRPr="005879DC">
        <w:rPr>
          <w:b/>
        </w:rPr>
        <w:t>Type</w:t>
      </w:r>
      <w:r w:rsidRPr="005879DC">
        <w:t xml:space="preserve"> </w:t>
      </w:r>
      <w:r w:rsidR="00412CEB">
        <w:t xml:space="preserve">search </w:t>
      </w:r>
      <w:r w:rsidR="003D5F61">
        <w:t>parameters</w:t>
      </w:r>
      <w:r w:rsidR="003D5F61" w:rsidRPr="005879DC">
        <w:t xml:space="preserve"> allow</w:t>
      </w:r>
      <w:r w:rsidRPr="005879DC">
        <w:t xml:space="preserve"> you to search for file</w:t>
      </w:r>
      <w:r w:rsidR="00412CEB">
        <w:t>s based on their specified type.</w:t>
      </w:r>
    </w:p>
    <w:p w14:paraId="7A7B8848" w14:textId="77777777" w:rsidR="00BD4BAC" w:rsidRPr="005879DC" w:rsidRDefault="005F0160" w:rsidP="00E110D8">
      <w:pPr>
        <w:pStyle w:val="iFigureCaption"/>
      </w:pPr>
      <w:r>
        <w:rPr>
          <w:b w:val="0"/>
          <w:noProof/>
          <w:lang w:val="en-US"/>
        </w:rPr>
        <w:drawing>
          <wp:inline distT="0" distB="0" distL="0" distR="0" wp14:anchorId="47272173" wp14:editId="433B134A">
            <wp:extent cx="1934391" cy="1878009"/>
            <wp:effectExtent l="190500" t="152400" r="180159" b="141291"/>
            <wp:docPr id="3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80"/>
                    <a:srcRect l="3797" t="47170" r="67719" b="20755"/>
                    <a:stretch>
                      <a:fillRect/>
                    </a:stretch>
                  </pic:blipFill>
                  <pic:spPr bwMode="auto">
                    <a:xfrm>
                      <a:off x="0" y="0"/>
                      <a:ext cx="1935042" cy="1878641"/>
                    </a:xfrm>
                    <a:prstGeom prst="rect">
                      <a:avLst/>
                    </a:prstGeom>
                    <a:ln>
                      <a:noFill/>
                    </a:ln>
                    <a:effectLst>
                      <a:outerShdw blurRad="190500" algn="tl" rotWithShape="0">
                        <a:srgbClr val="000000">
                          <a:alpha val="70000"/>
                        </a:srgbClr>
                      </a:outerShdw>
                    </a:effectLst>
                  </pic:spPr>
                </pic:pic>
              </a:graphicData>
            </a:graphic>
          </wp:inline>
        </w:drawing>
      </w:r>
    </w:p>
    <w:p w14:paraId="70282445" w14:textId="77777777" w:rsidR="00BD4BAC" w:rsidRDefault="00BD4BAC" w:rsidP="00BD4BAC">
      <w:pPr>
        <w:pStyle w:val="iNormal"/>
      </w:pPr>
      <w:r w:rsidRPr="005879DC">
        <w:t>The set of possible types is displayed as a list of checkboxes. Selecting none of the checkboxes is</w:t>
      </w:r>
      <w:r w:rsidR="00412CEB">
        <w:t xml:space="preserve"> the same as selecting them all </w:t>
      </w:r>
      <w:r w:rsidR="003D5F61">
        <w:t>–</w:t>
      </w:r>
      <w:r w:rsidRPr="005879DC">
        <w:t xml:space="preserve"> </w:t>
      </w:r>
      <w:r w:rsidR="003D5F61">
        <w:t xml:space="preserve">that is, </w:t>
      </w:r>
      <w:r w:rsidRPr="005879DC">
        <w:t xml:space="preserve">files will </w:t>
      </w:r>
      <w:r w:rsidR="00FB6214">
        <w:t>not be filtered based on their T</w:t>
      </w:r>
      <w:r w:rsidRPr="005879DC">
        <w:t xml:space="preserve">ype. </w:t>
      </w:r>
      <w:r w:rsidR="003D5F61">
        <w:t>When</w:t>
      </w:r>
      <w:r w:rsidRPr="005879DC">
        <w:t xml:space="preserve"> at least one checkbox has been selected</w:t>
      </w:r>
      <w:r w:rsidR="00912B05">
        <w:t>,</w:t>
      </w:r>
      <w:r w:rsidRPr="005879DC">
        <w:t xml:space="preserve"> only files of that type will be returned in the search results. More than one type can be selected.</w:t>
      </w:r>
    </w:p>
    <w:p w14:paraId="4F045D7B" w14:textId="1B0172ED" w:rsidR="00654F98" w:rsidRDefault="00912B05" w:rsidP="00BD4BAC">
      <w:pPr>
        <w:pStyle w:val="iNormal"/>
      </w:pPr>
      <w:r>
        <w:t xml:space="preserve">Click on the </w:t>
      </w:r>
      <w:r w:rsidRPr="00912B05">
        <w:rPr>
          <w:rStyle w:val="iOption"/>
        </w:rPr>
        <w:t>+</w:t>
      </w:r>
      <w:r>
        <w:t xml:space="preserve"> sign to the left of the </w:t>
      </w:r>
      <w:r w:rsidRPr="00912B05">
        <w:rPr>
          <w:rStyle w:val="iOption"/>
        </w:rPr>
        <w:t>Package</w:t>
      </w:r>
      <w:r>
        <w:t xml:space="preserve"> option to open further search conditions for Packages. </w:t>
      </w:r>
      <w:r w:rsidR="00F40E2A">
        <w:t xml:space="preserve">(Clicking on the word </w:t>
      </w:r>
      <w:r w:rsidR="00F40E2A" w:rsidRPr="009A5DCE">
        <w:rPr>
          <w:rStyle w:val="iOption"/>
        </w:rPr>
        <w:t>Package</w:t>
      </w:r>
      <w:r w:rsidR="00F40E2A">
        <w:t xml:space="preserve"> sets its checkbox.) </w:t>
      </w:r>
      <w:r w:rsidR="00654F98">
        <w:t>You can click on the minus sign to close it again.</w:t>
      </w:r>
    </w:p>
    <w:p w14:paraId="75831F9B" w14:textId="77777777" w:rsidR="00654F98" w:rsidRPr="005879DC" w:rsidRDefault="005F0160" w:rsidP="00E110D8">
      <w:pPr>
        <w:pStyle w:val="iFigureCaption"/>
      </w:pPr>
      <w:r>
        <w:rPr>
          <w:b w:val="0"/>
          <w:noProof/>
          <w:lang w:val="en-US"/>
        </w:rPr>
        <w:drawing>
          <wp:inline distT="0" distB="0" distL="0" distR="0" wp14:anchorId="4C5FE7E8" wp14:editId="165089F3">
            <wp:extent cx="2062946" cy="1675083"/>
            <wp:effectExtent l="203200" t="203200" r="198120" b="205105"/>
            <wp:docPr id="3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81"/>
                    <a:srcRect l="4923" t="47460" r="66729" b="25835"/>
                    <a:stretch>
                      <a:fillRect/>
                    </a:stretch>
                  </pic:blipFill>
                  <pic:spPr bwMode="auto">
                    <a:xfrm>
                      <a:off x="0" y="0"/>
                      <a:ext cx="2062480" cy="1674495"/>
                    </a:xfrm>
                    <a:prstGeom prst="rect">
                      <a:avLst/>
                    </a:prstGeom>
                    <a:ln>
                      <a:noFill/>
                    </a:ln>
                    <a:effectLst>
                      <a:outerShdw blurRad="190500" algn="tl" rotWithShape="0">
                        <a:srgbClr val="000000">
                          <a:alpha val="70000"/>
                        </a:srgbClr>
                      </a:outerShdw>
                    </a:effectLst>
                  </pic:spPr>
                </pic:pic>
              </a:graphicData>
            </a:graphic>
          </wp:inline>
        </w:drawing>
      </w:r>
    </w:p>
    <w:p w14:paraId="42607B0A" w14:textId="77777777" w:rsidR="00912B05" w:rsidRDefault="00912B05" w:rsidP="00BD4BAC">
      <w:pPr>
        <w:pStyle w:val="iNormal"/>
      </w:pPr>
      <w:r>
        <w:t xml:space="preserve">Select the </w:t>
      </w:r>
      <w:r w:rsidRPr="00912B05">
        <w:rPr>
          <w:rStyle w:val="iOption"/>
        </w:rPr>
        <w:t>Yes</w:t>
      </w:r>
      <w:r>
        <w:t xml:space="preserve"> or </w:t>
      </w:r>
      <w:r w:rsidRPr="00912B05">
        <w:rPr>
          <w:rStyle w:val="iOption"/>
        </w:rPr>
        <w:t>No</w:t>
      </w:r>
      <w:r>
        <w:t xml:space="preserve"> checkbox to display only files which are, or are not, </w:t>
      </w:r>
      <w:r w:rsidRPr="00912B05">
        <w:t>Published</w:t>
      </w:r>
      <w:r>
        <w:t xml:space="preserve">. </w:t>
      </w:r>
      <w:r w:rsidR="009A5DCE">
        <w:t>To show a Package file regardless of its Publish</w:t>
      </w:r>
      <w:r w:rsidR="003D5F61">
        <w:t>ed</w:t>
      </w:r>
      <w:r w:rsidR="009A5DCE">
        <w:t xml:space="preserve"> status, leave both checkboxes unchecked. </w:t>
      </w:r>
      <w:r>
        <w:t xml:space="preserve">If a </w:t>
      </w:r>
      <w:r w:rsidRPr="00912B05">
        <w:rPr>
          <w:rStyle w:val="iOption"/>
        </w:rPr>
        <w:t>Published Date</w:t>
      </w:r>
      <w:r>
        <w:t xml:space="preserve"> is entered, then only files Published on that date will be displayed. </w:t>
      </w:r>
      <w:r w:rsidR="003D5F61">
        <w:t xml:space="preserve">See </w:t>
      </w:r>
      <w:r w:rsidR="00C23447">
        <w:fldChar w:fldCharType="begin"/>
      </w:r>
      <w:r w:rsidR="00C23447">
        <w:instrText xml:space="preserve"> REF _Ref352674884 \r \h  \* MERGEFORMAT </w:instrText>
      </w:r>
      <w:r w:rsidR="00C23447">
        <w:fldChar w:fldCharType="separate"/>
      </w:r>
      <w:ins w:id="1529" w:author="Cathryn Chamley" w:date="2015-12-15T14:03:00Z">
        <w:r w:rsidR="005066AC" w:rsidRPr="005066AC">
          <w:rPr>
            <w:rStyle w:val="CrossReference"/>
            <w:rPrChange w:id="1530" w:author="Cathryn Chamley" w:date="2015-12-15T14:03:00Z">
              <w:rPr/>
            </w:rPrChange>
          </w:rPr>
          <w:t>4.2</w:t>
        </w:r>
      </w:ins>
      <w:del w:id="1531" w:author="Cathryn Chamley" w:date="2015-12-15T14:03:00Z">
        <w:r w:rsidR="004F6915" w:rsidRPr="004F6915" w:rsidDel="005066AC">
          <w:rPr>
            <w:rStyle w:val="CrossReference"/>
          </w:rPr>
          <w:delText>4.2</w:delText>
        </w:r>
      </w:del>
      <w:r w:rsidR="00C23447">
        <w:fldChar w:fldCharType="end"/>
      </w:r>
      <w:r w:rsidR="003D38B4" w:rsidRPr="003D38B4">
        <w:rPr>
          <w:rStyle w:val="CrossReference"/>
        </w:rPr>
        <w:t xml:space="preserve"> </w:t>
      </w:r>
      <w:r w:rsidR="00C23447">
        <w:fldChar w:fldCharType="begin"/>
      </w:r>
      <w:r w:rsidR="00C23447">
        <w:instrText xml:space="preserve"> REF _Ref352674884 \h  \* MERGEFORMAT </w:instrText>
      </w:r>
      <w:r w:rsidR="00C23447">
        <w:fldChar w:fldCharType="separate"/>
      </w:r>
      <w:ins w:id="1532" w:author="Cathryn Chamley" w:date="2015-12-15T14:03:00Z">
        <w:r w:rsidR="005066AC" w:rsidRPr="005066AC">
          <w:rPr>
            <w:rStyle w:val="CrossReference"/>
            <w:rPrChange w:id="1533" w:author="Cathryn Chamley" w:date="2015-12-15T14:03:00Z">
              <w:rPr/>
            </w:rPrChange>
          </w:rPr>
          <w:t>Entering Dates and Times</w:t>
        </w:r>
      </w:ins>
      <w:del w:id="1534" w:author="Cathryn Chamley" w:date="2015-12-15T14:03:00Z">
        <w:r w:rsidR="004F6915" w:rsidRPr="004F6915" w:rsidDel="005066AC">
          <w:rPr>
            <w:rStyle w:val="CrossReference"/>
          </w:rPr>
          <w:delText>Entering Dates and Times</w:delText>
        </w:r>
      </w:del>
      <w:r w:rsidR="00C23447">
        <w:fldChar w:fldCharType="end"/>
      </w:r>
      <w:r w:rsidR="003D38B4">
        <w:rPr>
          <w:rStyle w:val="CrossReference"/>
        </w:rPr>
        <w:t xml:space="preserve"> </w:t>
      </w:r>
      <w:r w:rsidR="003D5F61">
        <w:t>for instructions on entering dates</w:t>
      </w:r>
      <w:r>
        <w:t>.</w:t>
      </w:r>
    </w:p>
    <w:p w14:paraId="71709E20" w14:textId="298769D7" w:rsidR="000A27BD" w:rsidRDefault="000A27BD" w:rsidP="003D38B4">
      <w:pPr>
        <w:pStyle w:val="iHeading4"/>
      </w:pPr>
      <w:r>
        <w:t>Restricting by Access Rights Type</w:t>
      </w:r>
    </w:p>
    <w:p w14:paraId="08946D7F" w14:textId="62E43BE5" w:rsidR="007329C1" w:rsidRDefault="000A27BD" w:rsidP="000A27BD">
      <w:pPr>
        <w:pStyle w:val="iNormal"/>
        <w:rPr>
          <w:ins w:id="1535" w:author="Cathryn Chamley" w:date="2015-12-14T17:19:00Z"/>
        </w:rPr>
      </w:pPr>
      <w:del w:id="1536" w:author="Cathryn Chamley" w:date="2015-12-14T17:22:00Z">
        <w:r w:rsidDel="005E482B">
          <w:delText>Types are – Open, Conditional, Restricted.</w:delText>
        </w:r>
      </w:del>
      <w:ins w:id="1537" w:author="Cathryn Chamley" w:date="2015-12-14T17:21:00Z">
        <w:r w:rsidR="007329C1" w:rsidRPr="005879DC">
          <w:t xml:space="preserve">The </w:t>
        </w:r>
        <w:r w:rsidR="007329C1">
          <w:rPr>
            <w:b/>
          </w:rPr>
          <w:t>Access Rights Type</w:t>
        </w:r>
        <w:r w:rsidR="007329C1" w:rsidRPr="005879DC">
          <w:t xml:space="preserve"> </w:t>
        </w:r>
        <w:r w:rsidR="007329C1">
          <w:t>search parameters</w:t>
        </w:r>
        <w:r w:rsidR="007329C1" w:rsidRPr="005879DC">
          <w:t xml:space="preserve"> allow you to search for file</w:t>
        </w:r>
        <w:r w:rsidR="007329C1">
          <w:t>s based on their specified access rights type. Types are: “Open”, “Conditional”, and “Restricted”.</w:t>
        </w:r>
      </w:ins>
    </w:p>
    <w:p w14:paraId="39DF341F" w14:textId="302A52E3" w:rsidR="004E2453" w:rsidRPr="000A27BD" w:rsidRDefault="00FC0A2B" w:rsidP="004E2453">
      <w:pPr>
        <w:pStyle w:val="iNormal"/>
      </w:pPr>
      <w:ins w:id="1538" w:author="Cathryn Chamley" w:date="2015-12-14T17:27:00Z">
        <w:r>
          <w:rPr>
            <w:noProof/>
            <w:lang w:val="en-US"/>
          </w:rPr>
          <mc:AlternateContent>
            <mc:Choice Requires="wps">
              <w:drawing>
                <wp:anchor distT="0" distB="0" distL="114300" distR="114300" simplePos="0" relativeHeight="251793920" behindDoc="0" locked="0" layoutInCell="1" allowOverlap="1" wp14:anchorId="5CC6FD49" wp14:editId="2A709132">
                  <wp:simplePos x="0" y="0"/>
                  <wp:positionH relativeFrom="column">
                    <wp:posOffset>-768350</wp:posOffset>
                  </wp:positionH>
                  <wp:positionV relativeFrom="paragraph">
                    <wp:posOffset>481330</wp:posOffset>
                  </wp:positionV>
                  <wp:extent cx="579120" cy="375285"/>
                  <wp:effectExtent l="0" t="0" r="0" b="5715"/>
                  <wp:wrapNone/>
                  <wp:docPr id="183" name="Text Box 183"/>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7330C04" w14:textId="77777777" w:rsidR="008449DE" w:rsidRPr="00850A9C" w:rsidRDefault="008449DE" w:rsidP="00FC0A2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83" o:spid="_x0000_s1094" type="#_x0000_t202" style="position:absolute;left:0;text-align:left;margin-left:-60.45pt;margin-top:37.9pt;width:45.6pt;height:29.55pt;z-index:2517939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3OuTrICAACw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" filled="f" stroked="f">
                  <v:textbox style="mso-fit-shape-to-text:t">
                    <w:txbxContent>
                      <w:p w14:paraId="77330C04" w14:textId="77777777" w:rsidR="008449DE" w:rsidRPr="00850A9C" w:rsidRDefault="008449DE" w:rsidP="00FC0A2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ins>
      <w:ins w:id="1539" w:author="Cathryn Chamley" w:date="2015-12-14T17:19:00Z">
        <w:r w:rsidR="004E2453">
          <w:rPr>
            <w:b/>
            <w:noProof/>
            <w:lang w:val="en-US"/>
            <w:rPrChange w:id="1540">
              <w:rPr>
                <w:noProof/>
                <w:lang w:val="en-US"/>
              </w:rPr>
            </w:rPrChange>
          </w:rPr>
          <w:drawing>
            <wp:inline distT="0" distB="0" distL="0" distR="0" wp14:anchorId="0E87F284" wp14:editId="2B08E942">
              <wp:extent cx="1983200" cy="1674495"/>
              <wp:effectExtent l="203200" t="203200" r="201295" b="205105"/>
              <wp:docPr id="16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1983200" cy="1674495"/>
                      </a:xfrm>
                      <a:prstGeom prst="rect">
                        <a:avLst/>
                      </a:prstGeom>
                      <a:ln>
                        <a:noFill/>
                      </a:ln>
                      <a:effectLst>
                        <a:outerShdw blurRad="190500" algn="tl" rotWithShape="0">
                          <a:srgbClr val="000000">
                            <a:alpha val="70000"/>
                          </a:srgbClr>
                        </a:outerShdw>
                      </a:effectLst>
                    </pic:spPr>
                  </pic:pic>
                </a:graphicData>
              </a:graphic>
            </wp:inline>
          </w:drawing>
        </w:r>
      </w:ins>
    </w:p>
    <w:p w14:paraId="0A5D00AF" w14:textId="77777777" w:rsidR="001B1339" w:rsidRDefault="001B1339" w:rsidP="003D38B4">
      <w:pPr>
        <w:pStyle w:val="iHeading4"/>
      </w:pPr>
      <w:r>
        <w:t>Restricting by Automation Status</w:t>
      </w:r>
    </w:p>
    <w:p w14:paraId="2CEFE915" w14:textId="77777777" w:rsidR="001B1339" w:rsidRDefault="001B1339" w:rsidP="001B1339">
      <w:pPr>
        <w:pStyle w:val="iNormal"/>
        <w:rPr>
          <w:lang w:eastAsia="ja-JP"/>
        </w:rPr>
      </w:pPr>
      <w:r>
        <w:rPr>
          <w:lang w:eastAsia="ja-JP"/>
        </w:rPr>
        <w:t xml:space="preserve">The Automation Status interface allows you to restrict your search to files with specific </w:t>
      </w:r>
      <w:r w:rsidR="00DB652E">
        <w:rPr>
          <w:lang w:eastAsia="ja-JP"/>
        </w:rPr>
        <w:t>background</w:t>
      </w:r>
      <w:r>
        <w:rPr>
          <w:lang w:eastAsia="ja-JP"/>
        </w:rPr>
        <w:t xml:space="preserve"> processing status.</w:t>
      </w:r>
      <w:r w:rsidR="00AF00D9">
        <w:rPr>
          <w:lang w:eastAsia="ja-JP"/>
        </w:rPr>
        <w:t xml:space="preserve"> </w:t>
      </w:r>
      <w:r w:rsidR="00DB652E">
        <w:rPr>
          <w:lang w:eastAsia="ja-JP"/>
        </w:rPr>
        <w:t>Background</w:t>
      </w:r>
      <w:r w:rsidR="00AF00D9">
        <w:rPr>
          <w:lang w:eastAsia="ja-JP"/>
        </w:rPr>
        <w:t xml:space="preserve"> processing is used for </w:t>
      </w:r>
      <w:r w:rsidR="003725B4">
        <w:rPr>
          <w:lang w:eastAsia="ja-JP"/>
        </w:rPr>
        <w:t xml:space="preserve">creating </w:t>
      </w:r>
      <w:r w:rsidR="00AF00D9">
        <w:rPr>
          <w:lang w:eastAsia="ja-JP"/>
        </w:rPr>
        <w:t>Packag</w:t>
      </w:r>
      <w:r w:rsidR="003725B4">
        <w:rPr>
          <w:lang w:eastAsia="ja-JP"/>
        </w:rPr>
        <w:t>e files</w:t>
      </w:r>
      <w:r w:rsidR="00AF00D9">
        <w:rPr>
          <w:lang w:eastAsia="ja-JP"/>
        </w:rPr>
        <w:t>, OCR processing and SR processing.</w:t>
      </w:r>
    </w:p>
    <w:p w14:paraId="0ACD8441" w14:textId="77777777" w:rsidR="001B1339" w:rsidRDefault="001B1339" w:rsidP="001B1339">
      <w:pPr>
        <w:pStyle w:val="iFigureCaption"/>
      </w:pPr>
      <w:r>
        <w:rPr>
          <w:noProof/>
          <w:lang w:val="en-US"/>
        </w:rPr>
        <w:drawing>
          <wp:inline distT="0" distB="0" distL="0" distR="0" wp14:anchorId="2AC8DA83" wp14:editId="7673A602">
            <wp:extent cx="1708441" cy="1568605"/>
            <wp:effectExtent l="190500" t="152400" r="177509" b="126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3"/>
                    <a:srcRect l="9304" t="63578" r="24402" b="12752"/>
                    <a:stretch>
                      <a:fillRect/>
                    </a:stretch>
                  </pic:blipFill>
                  <pic:spPr bwMode="auto">
                    <a:xfrm>
                      <a:off x="0" y="0"/>
                      <a:ext cx="1711749" cy="1571642"/>
                    </a:xfrm>
                    <a:prstGeom prst="rect">
                      <a:avLst/>
                    </a:prstGeom>
                    <a:ln>
                      <a:noFill/>
                    </a:ln>
                    <a:effectLst>
                      <a:outerShdw blurRad="190500" algn="tl" rotWithShape="0">
                        <a:srgbClr val="000000">
                          <a:alpha val="70000"/>
                        </a:srgbClr>
                      </a:outerShdw>
                    </a:effectLst>
                  </pic:spPr>
                </pic:pic>
              </a:graphicData>
            </a:graphic>
          </wp:inline>
        </w:drawing>
      </w:r>
    </w:p>
    <w:p w14:paraId="095758E1" w14:textId="77777777" w:rsidR="001B1339" w:rsidRDefault="001B1339" w:rsidP="001B1339">
      <w:pPr>
        <w:pStyle w:val="iNormal"/>
      </w:pPr>
      <w:r w:rsidRPr="005879DC">
        <w:t xml:space="preserve">Like the Type interface, selecting none of the available checkboxes means that </w:t>
      </w:r>
      <w:r w:rsidR="003725B4">
        <w:t xml:space="preserve">all </w:t>
      </w:r>
      <w:r w:rsidRPr="005879DC">
        <w:t xml:space="preserve">files will be returned in the search results regardless of </w:t>
      </w:r>
      <w:r>
        <w:t>their Automation Status</w:t>
      </w:r>
      <w:r w:rsidRPr="005879DC">
        <w:t xml:space="preserve">. Once a checkbox is selected, only files that have </w:t>
      </w:r>
      <w:r>
        <w:t>that status</w:t>
      </w:r>
      <w:r w:rsidRPr="005879DC">
        <w:t xml:space="preserve"> will </w:t>
      </w:r>
      <w:r>
        <w:t>be listed.</w:t>
      </w:r>
    </w:p>
    <w:p w14:paraId="76F96A1B" w14:textId="77777777" w:rsidR="004D0672" w:rsidRDefault="00C63337" w:rsidP="001B1339">
      <w:pPr>
        <w:pStyle w:val="iNormal"/>
      </w:pPr>
      <w:r>
        <w:t xml:space="preserve">These status values apply only to the </w:t>
      </w:r>
      <w:r w:rsidRPr="0025702F">
        <w:rPr>
          <w:rStyle w:val="iEmphasis"/>
        </w:rPr>
        <w:t>output</w:t>
      </w:r>
      <w:r>
        <w:t xml:space="preserve"> files from background processing. That is, </w:t>
      </w:r>
      <w:r w:rsidR="003725B4">
        <w:t xml:space="preserve">they apply only </w:t>
      </w:r>
      <w:r>
        <w:t xml:space="preserve">to output Package .ZIP files, OCR .TXT files and SR .TXT files. </w:t>
      </w:r>
      <w:r w:rsidR="004D0672">
        <w:t xml:space="preserve">Files which were </w:t>
      </w:r>
      <w:r w:rsidR="004D0672" w:rsidRPr="0025702F">
        <w:rPr>
          <w:rStyle w:val="iEmphasis"/>
        </w:rPr>
        <w:t>input</w:t>
      </w:r>
      <w:r w:rsidR="004D0672">
        <w:t xml:space="preserve"> to these processes are not selected by these options.</w:t>
      </w:r>
    </w:p>
    <w:p w14:paraId="59687AC1" w14:textId="77777777" w:rsidR="00C63337" w:rsidRDefault="00C63337" w:rsidP="001B1339">
      <w:pPr>
        <w:pStyle w:val="iNormal"/>
      </w:pPr>
      <w:r>
        <w:t xml:space="preserve">If you select any one of these options, files which were not the subject of background processing will not be listed. Package files which were </w:t>
      </w:r>
      <w:r w:rsidR="004D0672">
        <w:t>executed without background processing</w:t>
      </w:r>
      <w:r w:rsidR="0025702F">
        <w:t xml:space="preserve"> will also not be listed</w:t>
      </w:r>
      <w:r w:rsidR="004D0672">
        <w:t>.</w:t>
      </w:r>
    </w:p>
    <w:p w14:paraId="183A1C27" w14:textId="77777777" w:rsidR="001B1339" w:rsidRDefault="001B1339" w:rsidP="001B1339">
      <w:pPr>
        <w:pStyle w:val="iNormal"/>
      </w:pPr>
      <w:r>
        <w:t>The Status meanings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0"/>
        <w:gridCol w:w="8000"/>
      </w:tblGrid>
      <w:tr w:rsidR="001B1339" w14:paraId="18D3DEB9" w14:textId="77777777" w:rsidTr="001B1339">
        <w:tc>
          <w:tcPr>
            <w:tcW w:w="0" w:type="auto"/>
          </w:tcPr>
          <w:p w14:paraId="0856B613" w14:textId="77777777" w:rsidR="001B1339" w:rsidRDefault="001B1339" w:rsidP="001B1339">
            <w:pPr>
              <w:pStyle w:val="iNormal"/>
            </w:pPr>
            <w:r>
              <w:t>COMPLETE</w:t>
            </w:r>
          </w:p>
        </w:tc>
        <w:tc>
          <w:tcPr>
            <w:tcW w:w="0" w:type="auto"/>
          </w:tcPr>
          <w:p w14:paraId="0193A955" w14:textId="77777777" w:rsidR="001B1339" w:rsidRDefault="00C63337" w:rsidP="004D0672">
            <w:pPr>
              <w:pStyle w:val="iNormal"/>
            </w:pPr>
            <w:r>
              <w:t xml:space="preserve">Those output </w:t>
            </w:r>
            <w:r w:rsidR="004D0672">
              <w:t xml:space="preserve">files </w:t>
            </w:r>
            <w:r>
              <w:t>which have been queued for background processing and have completed successfully</w:t>
            </w:r>
          </w:p>
        </w:tc>
      </w:tr>
      <w:tr w:rsidR="004D0672" w14:paraId="0CFCE3E0" w14:textId="77777777" w:rsidTr="001B1339">
        <w:tc>
          <w:tcPr>
            <w:tcW w:w="0" w:type="auto"/>
          </w:tcPr>
          <w:p w14:paraId="13142592" w14:textId="77777777" w:rsidR="004D0672" w:rsidRDefault="004D0672" w:rsidP="001B1339">
            <w:pPr>
              <w:pStyle w:val="iNormal"/>
            </w:pPr>
            <w:r>
              <w:t>FAILED</w:t>
            </w:r>
          </w:p>
        </w:tc>
        <w:tc>
          <w:tcPr>
            <w:tcW w:w="0" w:type="auto"/>
          </w:tcPr>
          <w:p w14:paraId="06F20029" w14:textId="77777777" w:rsidR="004D0672" w:rsidRDefault="004D0672" w:rsidP="00244273">
            <w:pPr>
              <w:pStyle w:val="iNormal"/>
            </w:pPr>
            <w:r>
              <w:t>Those output files which have been queued for background processing and have failed to completed successfully</w:t>
            </w:r>
          </w:p>
        </w:tc>
      </w:tr>
      <w:tr w:rsidR="001B1339" w14:paraId="625C5C09" w14:textId="77777777" w:rsidTr="001B1339">
        <w:tc>
          <w:tcPr>
            <w:tcW w:w="0" w:type="auto"/>
          </w:tcPr>
          <w:p w14:paraId="5CBEC255" w14:textId="77777777" w:rsidR="001B1339" w:rsidRDefault="001B1339" w:rsidP="001B1339">
            <w:pPr>
              <w:pStyle w:val="iNormal"/>
            </w:pPr>
            <w:r>
              <w:t>WORKING</w:t>
            </w:r>
          </w:p>
        </w:tc>
        <w:tc>
          <w:tcPr>
            <w:tcW w:w="0" w:type="auto"/>
          </w:tcPr>
          <w:p w14:paraId="1D3210AF" w14:textId="77777777" w:rsidR="004D0672" w:rsidRDefault="004D0672" w:rsidP="004D0672">
            <w:pPr>
              <w:pStyle w:val="iNormal"/>
            </w:pPr>
            <w:r>
              <w:t>Those output files which are currently being created in a background process</w:t>
            </w:r>
          </w:p>
          <w:p w14:paraId="24B6C49F" w14:textId="77777777" w:rsidR="004D0672" w:rsidRDefault="004D0672" w:rsidP="004D0672">
            <w:pPr>
              <w:pStyle w:val="iNormal"/>
            </w:pPr>
            <w:r>
              <w:t xml:space="preserve">Files listed by this option will have a </w:t>
            </w:r>
            <w:r w:rsidR="00DB652E">
              <w:t xml:space="preserve">zero </w:t>
            </w:r>
            <w:r>
              <w:t>file size</w:t>
            </w:r>
            <w:r w:rsidR="00DB652E">
              <w:t>,</w:t>
            </w:r>
            <w:r>
              <w:t xml:space="preserve"> which is not final.</w:t>
            </w:r>
          </w:p>
          <w:p w14:paraId="12A1C056" w14:textId="40BEEF22" w:rsidR="001B1339" w:rsidRDefault="004D0672" w:rsidP="004D0672">
            <w:pPr>
              <w:pStyle w:val="iNormal"/>
            </w:pPr>
            <w:r>
              <w:t xml:space="preserve">The current implementation of </w:t>
            </w:r>
            <w:r w:rsidR="00CF08BB">
              <w:t>DIVER</w:t>
            </w:r>
            <w:r>
              <w:t xml:space="preserve"> supports only a single simple FIFO queue and processes only one job at a time, so this option will not list more than one Data File.</w:t>
            </w:r>
          </w:p>
        </w:tc>
      </w:tr>
      <w:tr w:rsidR="001B1339" w14:paraId="5E36DE1D" w14:textId="77777777" w:rsidTr="001B1339">
        <w:tc>
          <w:tcPr>
            <w:tcW w:w="0" w:type="auto"/>
          </w:tcPr>
          <w:p w14:paraId="0C43B956" w14:textId="77777777" w:rsidR="001B1339" w:rsidRDefault="001B1339" w:rsidP="001B1339">
            <w:pPr>
              <w:pStyle w:val="iNormal"/>
            </w:pPr>
            <w:r>
              <w:t>QUEUED</w:t>
            </w:r>
          </w:p>
        </w:tc>
        <w:tc>
          <w:tcPr>
            <w:tcW w:w="0" w:type="auto"/>
          </w:tcPr>
          <w:p w14:paraId="1D29D995" w14:textId="77777777" w:rsidR="004D0672" w:rsidRDefault="004D0672" w:rsidP="004D0672">
            <w:pPr>
              <w:pStyle w:val="iNormal"/>
            </w:pPr>
            <w:r>
              <w:t>Those output files which are still in the queue waiting for background processing</w:t>
            </w:r>
          </w:p>
          <w:p w14:paraId="698CEB97" w14:textId="77777777" w:rsidR="001B1339" w:rsidRDefault="004D0672" w:rsidP="004D0672">
            <w:pPr>
              <w:pStyle w:val="iNormal"/>
            </w:pPr>
            <w:r>
              <w:t>These files will have zero file size.</w:t>
            </w:r>
            <w:r w:rsidR="008F47FF">
              <w:t xml:space="preserve"> </w:t>
            </w:r>
          </w:p>
        </w:tc>
      </w:tr>
    </w:tbl>
    <w:p w14:paraId="79F3EBB4" w14:textId="77777777" w:rsidR="001B1339" w:rsidRDefault="001B1339" w:rsidP="001B1339">
      <w:pPr>
        <w:pStyle w:val="iNormal"/>
      </w:pPr>
      <w:r>
        <w:t>If more than one Status is selected, all files with any of th</w:t>
      </w:r>
      <w:r w:rsidR="004D0672">
        <w:t>e selected</w:t>
      </w:r>
      <w:r>
        <w:t xml:space="preserve"> Statuses will be listed.</w:t>
      </w:r>
    </w:p>
    <w:p w14:paraId="1DA64B2F" w14:textId="77777777" w:rsidR="003E432E" w:rsidRDefault="003E432E" w:rsidP="003D38B4">
      <w:pPr>
        <w:pStyle w:val="iHeading4"/>
      </w:pPr>
      <w:r>
        <w:t>Restricting by Tag</w:t>
      </w:r>
      <w:r w:rsidR="00840870">
        <w:t>s</w:t>
      </w:r>
    </w:p>
    <w:p w14:paraId="0F9F080B" w14:textId="77777777" w:rsidR="00BD4BAC" w:rsidRPr="005879DC" w:rsidRDefault="00BD4BAC" w:rsidP="00BD4BAC">
      <w:pPr>
        <w:pStyle w:val="iNormal"/>
      </w:pPr>
      <w:r w:rsidRPr="005879DC">
        <w:t xml:space="preserve">The </w:t>
      </w:r>
      <w:r w:rsidRPr="005879DC">
        <w:rPr>
          <w:b/>
        </w:rPr>
        <w:t>Tags</w:t>
      </w:r>
      <w:r w:rsidRPr="005879DC">
        <w:t xml:space="preserve"> interface allows you to search </w:t>
      </w:r>
      <w:r w:rsidR="00F12F7D">
        <w:t xml:space="preserve">based </w:t>
      </w:r>
      <w:r w:rsidRPr="005879DC">
        <w:t>on the tags</w:t>
      </w:r>
      <w:r w:rsidR="00654F98">
        <w:t xml:space="preserve"> that have been assigned to a file.</w:t>
      </w:r>
    </w:p>
    <w:p w14:paraId="630449C9" w14:textId="77777777" w:rsidR="00BD4BAC" w:rsidRPr="005879DC" w:rsidRDefault="005F0160" w:rsidP="00E110D8">
      <w:pPr>
        <w:pStyle w:val="iFigureCaption"/>
      </w:pPr>
      <w:r>
        <w:rPr>
          <w:b w:val="0"/>
          <w:noProof/>
          <w:lang w:val="en-US"/>
        </w:rPr>
        <w:drawing>
          <wp:inline distT="0" distB="0" distL="0" distR="0" wp14:anchorId="4DB4936F" wp14:editId="2388FB24">
            <wp:extent cx="1867386" cy="1255135"/>
            <wp:effectExtent l="203200" t="203200" r="215900" b="193040"/>
            <wp:docPr id="4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84"/>
                    <a:srcRect l="3422" t="50943" r="67879" b="26694"/>
                    <a:stretch>
                      <a:fillRect/>
                    </a:stretch>
                  </pic:blipFill>
                  <pic:spPr bwMode="auto">
                    <a:xfrm>
                      <a:off x="0" y="0"/>
                      <a:ext cx="1866900" cy="1254760"/>
                    </a:xfrm>
                    <a:prstGeom prst="rect">
                      <a:avLst/>
                    </a:prstGeom>
                    <a:ln>
                      <a:noFill/>
                    </a:ln>
                    <a:effectLst>
                      <a:outerShdw blurRad="190500" algn="tl" rotWithShape="0">
                        <a:srgbClr val="000000">
                          <a:alpha val="70000"/>
                        </a:srgbClr>
                      </a:outerShdw>
                    </a:effectLst>
                  </pic:spPr>
                </pic:pic>
              </a:graphicData>
            </a:graphic>
          </wp:inline>
        </w:drawing>
      </w:r>
    </w:p>
    <w:p w14:paraId="368FA246" w14:textId="77777777" w:rsidR="00F12F7D" w:rsidRDefault="00BD4BAC" w:rsidP="00BD4BAC">
      <w:pPr>
        <w:pStyle w:val="iNormal"/>
      </w:pPr>
      <w:r w:rsidRPr="005879DC">
        <w:t xml:space="preserve">Like the Type interface, selecting none of the available checkboxes means that files will be returned in the search results regardless of the tags they have. Once a checkbox is selected, only files that have the corresponding tag will </w:t>
      </w:r>
      <w:r w:rsidR="00F12F7D">
        <w:t xml:space="preserve">be </w:t>
      </w:r>
      <w:r w:rsidR="00654F98">
        <w:t>listed</w:t>
      </w:r>
      <w:r w:rsidR="00F12F7D">
        <w:t>.</w:t>
      </w:r>
    </w:p>
    <w:p w14:paraId="3F5133BE" w14:textId="77777777" w:rsidR="00BD4BAC" w:rsidRDefault="00F12F7D" w:rsidP="00BD4BAC">
      <w:pPr>
        <w:pStyle w:val="iNormal"/>
      </w:pPr>
      <w:r>
        <w:t>If more than one Tag is selected, all files with any of those tags will be listed.</w:t>
      </w:r>
    </w:p>
    <w:p w14:paraId="293AD179" w14:textId="37BF3C06" w:rsidR="00654F98" w:rsidRPr="005879DC" w:rsidRDefault="00CF08BB" w:rsidP="00BD4BAC">
      <w:pPr>
        <w:pStyle w:val="iNormal"/>
      </w:pPr>
      <w:r>
        <w:t>DIVER</w:t>
      </w:r>
      <w:r w:rsidR="00DB652E">
        <w:t xml:space="preserve"> does not support searches for Data Files which do not have a specific Tag or Tags, or which do not have any Tags set.</w:t>
      </w:r>
    </w:p>
    <w:p w14:paraId="5082D371" w14:textId="77777777" w:rsidR="001B1339" w:rsidRDefault="001B1339" w:rsidP="003D38B4">
      <w:pPr>
        <w:pStyle w:val="iHeading4"/>
      </w:pPr>
      <w:r>
        <w:t>Restricting by Label</w:t>
      </w:r>
    </w:p>
    <w:p w14:paraId="45F670A4" w14:textId="77777777" w:rsidR="001B1339" w:rsidRDefault="00CF4DF4" w:rsidP="001B1339">
      <w:pPr>
        <w:pStyle w:val="iNormal"/>
        <w:rPr>
          <w:lang w:eastAsia="ja-JP"/>
        </w:rPr>
      </w:pPr>
      <w:r>
        <w:rPr>
          <w:lang w:eastAsia="ja-JP"/>
        </w:rPr>
        <w:t>The Labels interface allows you to search for files which have been assigned specific Labels.</w:t>
      </w:r>
    </w:p>
    <w:p w14:paraId="1A4C0E36" w14:textId="77777777" w:rsidR="00CF4DF4" w:rsidRDefault="00CF4DF4" w:rsidP="00CF4DF4">
      <w:pPr>
        <w:pStyle w:val="iFigureCaption"/>
      </w:pPr>
      <w:r>
        <w:rPr>
          <w:noProof/>
          <w:lang w:val="en-US"/>
        </w:rPr>
        <w:drawing>
          <wp:inline distT="0" distB="0" distL="0" distR="0" wp14:anchorId="59176A8B" wp14:editId="725F47DC">
            <wp:extent cx="1898495" cy="1671943"/>
            <wp:effectExtent l="190500" t="152400" r="177955" b="137807"/>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5"/>
                    <a:srcRect l="9171" t="31646" r="13219" b="14715"/>
                    <a:stretch>
                      <a:fillRect/>
                    </a:stretch>
                  </pic:blipFill>
                  <pic:spPr bwMode="auto">
                    <a:xfrm>
                      <a:off x="0" y="0"/>
                      <a:ext cx="1900381" cy="1673604"/>
                    </a:xfrm>
                    <a:prstGeom prst="rect">
                      <a:avLst/>
                    </a:prstGeom>
                    <a:ln>
                      <a:noFill/>
                    </a:ln>
                    <a:effectLst>
                      <a:outerShdw blurRad="190500" algn="tl" rotWithShape="0">
                        <a:srgbClr val="000000">
                          <a:alpha val="70000"/>
                        </a:srgbClr>
                      </a:outerShdw>
                    </a:effectLst>
                  </pic:spPr>
                </pic:pic>
              </a:graphicData>
            </a:graphic>
          </wp:inline>
        </w:drawing>
      </w:r>
      <w:r>
        <w:t xml:space="preserve"> </w:t>
      </w:r>
    </w:p>
    <w:p w14:paraId="72C9DDCB" w14:textId="77777777" w:rsidR="00CF4DF4" w:rsidRDefault="00CF4DF4" w:rsidP="00CF4DF4">
      <w:pPr>
        <w:pStyle w:val="iNormal"/>
      </w:pPr>
      <w:r>
        <w:t>Clicking in the Labels search control displays a dropdown list of all Labels which are assigned to Data Files in your system</w:t>
      </w:r>
      <w:r w:rsidR="003A5AA2">
        <w:t>’</w:t>
      </w:r>
      <w:r>
        <w:t>s Working Store. Type characters to restrict th</w:t>
      </w:r>
      <w:r w:rsidR="003A5AA2">
        <w:t>is</w:t>
      </w:r>
      <w:r>
        <w:t xml:space="preserve"> list to only those </w:t>
      </w:r>
      <w:r w:rsidR="003A5AA2">
        <w:t xml:space="preserve">Labels </w:t>
      </w:r>
      <w:r>
        <w:t xml:space="preserve">which contain </w:t>
      </w:r>
      <w:r w:rsidR="003A5AA2">
        <w:t>the</w:t>
      </w:r>
      <w:r>
        <w:t xml:space="preserve"> characters</w:t>
      </w:r>
      <w:r w:rsidR="003A5AA2">
        <w:t xml:space="preserve"> you type</w:t>
      </w:r>
      <w:r>
        <w:t>. Select the Labels you want to add to your search</w:t>
      </w:r>
      <w:r w:rsidR="003A5AA2">
        <w:t xml:space="preserve"> using the mouse or the arrow and Tab keys</w:t>
      </w:r>
      <w:r>
        <w:t>. You can remove Labels</w:t>
      </w:r>
      <w:r w:rsidR="003A5AA2">
        <w:t xml:space="preserve"> from the control</w:t>
      </w:r>
      <w:r>
        <w:t xml:space="preserve"> by clicking the X associated with them.</w:t>
      </w:r>
    </w:p>
    <w:p w14:paraId="454EAD15" w14:textId="77777777" w:rsidR="00CF4DF4" w:rsidRPr="000A34DD" w:rsidRDefault="003A5AA2" w:rsidP="00CF4DF4">
      <w:pPr>
        <w:pStyle w:val="iNormal"/>
      </w:pPr>
      <w:r>
        <w:t>If you l</w:t>
      </w:r>
      <w:r w:rsidR="00CF4DF4">
        <w:t>ea</w:t>
      </w:r>
      <w:r>
        <w:t>ve</w:t>
      </w:r>
      <w:r w:rsidR="00CF4DF4">
        <w:t xml:space="preserve"> this box empty</w:t>
      </w:r>
      <w:r>
        <w:t xml:space="preserve">, the search </w:t>
      </w:r>
      <w:r w:rsidR="00CF4DF4">
        <w:t xml:space="preserve">will not </w:t>
      </w:r>
      <w:r>
        <w:t xml:space="preserve">be </w:t>
      </w:r>
      <w:r w:rsidR="00CF4DF4">
        <w:t>restrict</w:t>
      </w:r>
      <w:r>
        <w:t xml:space="preserve">ed </w:t>
      </w:r>
      <w:r w:rsidR="00CF4DF4">
        <w:t>by Label.</w:t>
      </w:r>
    </w:p>
    <w:p w14:paraId="7652CDAD" w14:textId="339C5ADE" w:rsidR="00CF4DF4" w:rsidRPr="001B1339" w:rsidRDefault="00CF08BB" w:rsidP="001B1339">
      <w:pPr>
        <w:pStyle w:val="iNormal"/>
        <w:rPr>
          <w:lang w:eastAsia="ja-JP"/>
        </w:rPr>
      </w:pPr>
      <w:r>
        <w:rPr>
          <w:lang w:eastAsia="ja-JP"/>
        </w:rPr>
        <w:t>DIVER</w:t>
      </w:r>
      <w:r w:rsidR="003A5AA2">
        <w:rPr>
          <w:lang w:eastAsia="ja-JP"/>
        </w:rPr>
        <w:t xml:space="preserve"> does not support searches </w:t>
      </w:r>
      <w:r w:rsidR="00CF4DF4">
        <w:rPr>
          <w:lang w:eastAsia="ja-JP"/>
        </w:rPr>
        <w:t>for Data Files which do not have a specific Label</w:t>
      </w:r>
      <w:r w:rsidR="003A5AA2">
        <w:rPr>
          <w:lang w:eastAsia="ja-JP"/>
        </w:rPr>
        <w:t xml:space="preserve"> or Labels</w:t>
      </w:r>
      <w:r w:rsidR="00CF4DF4">
        <w:rPr>
          <w:lang w:eastAsia="ja-JP"/>
        </w:rPr>
        <w:t>, or which do not have any Label.</w:t>
      </w:r>
    </w:p>
    <w:p w14:paraId="32D395F9" w14:textId="7FF3AAB0" w:rsidR="000A27BD" w:rsidRDefault="00FC0A2B" w:rsidP="003D38B4">
      <w:pPr>
        <w:pStyle w:val="iHeading4"/>
      </w:pPr>
      <w:ins w:id="1541" w:author="Cathryn Chamley" w:date="2015-12-14T17:27:00Z">
        <w:r>
          <w:rPr>
            <w:noProof/>
            <w:lang w:val="en-US"/>
          </w:rPr>
          <mc:AlternateContent>
            <mc:Choice Requires="wps">
              <w:drawing>
                <wp:anchor distT="0" distB="0" distL="114300" distR="114300" simplePos="0" relativeHeight="251795968" behindDoc="0" locked="0" layoutInCell="1" allowOverlap="1" wp14:anchorId="1A893FA0" wp14:editId="019DAEF7">
                  <wp:simplePos x="0" y="0"/>
                  <wp:positionH relativeFrom="column">
                    <wp:posOffset>-768350</wp:posOffset>
                  </wp:positionH>
                  <wp:positionV relativeFrom="paragraph">
                    <wp:posOffset>138430</wp:posOffset>
                  </wp:positionV>
                  <wp:extent cx="579120" cy="375285"/>
                  <wp:effectExtent l="0" t="0" r="0" b="5715"/>
                  <wp:wrapNone/>
                  <wp:docPr id="192" name="Text Box 192"/>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E38E5A3" w14:textId="77777777" w:rsidR="008449DE" w:rsidRPr="00850A9C" w:rsidRDefault="008449DE" w:rsidP="00FC0A2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2" o:spid="_x0000_s1095" type="#_x0000_t202" style="position:absolute;left:0;text-align:left;margin-left:-60.45pt;margin-top:10.9pt;width:45.6pt;height:29.55pt;z-index:251795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TgDbECAACw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" filled="f" stroked="f">
                  <v:textbox style="mso-fit-shape-to-text:t">
                    <w:txbxContent>
                      <w:p w14:paraId="0E38E5A3" w14:textId="77777777" w:rsidR="008449DE" w:rsidRPr="00850A9C" w:rsidRDefault="008449DE" w:rsidP="00FC0A2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ins>
      <w:r w:rsidR="000A27BD">
        <w:t>Restricting by Grant Numbers</w:t>
      </w:r>
    </w:p>
    <w:p w14:paraId="3B2E2B82" w14:textId="3DB6D1E5" w:rsidR="00210A36" w:rsidRDefault="00210A36" w:rsidP="00210A36">
      <w:pPr>
        <w:pStyle w:val="iNormal"/>
        <w:rPr>
          <w:lang w:eastAsia="ja-JP"/>
        </w:rPr>
      </w:pPr>
      <w:r>
        <w:rPr>
          <w:lang w:eastAsia="ja-JP"/>
        </w:rPr>
        <w:t xml:space="preserve">The </w:t>
      </w:r>
      <w:r w:rsidRPr="005E482B">
        <w:rPr>
          <w:b/>
          <w:lang w:eastAsia="ja-JP"/>
          <w:rPrChange w:id="1542" w:author="Cathryn Chamley" w:date="2015-12-14T17:22:00Z">
            <w:rPr>
              <w:lang w:eastAsia="ja-JP"/>
            </w:rPr>
          </w:rPrChange>
        </w:rPr>
        <w:t>Grant Numbers</w:t>
      </w:r>
      <w:r>
        <w:rPr>
          <w:lang w:eastAsia="ja-JP"/>
        </w:rPr>
        <w:t xml:space="preserve"> interface allows you to search for files which have been assigned specific Grant Numbers. This interface operates in a similar fashion to the “Labels” interface.</w:t>
      </w:r>
    </w:p>
    <w:p w14:paraId="7547F676" w14:textId="77777777" w:rsidR="00210A36" w:rsidRDefault="00210A36" w:rsidP="00210A36">
      <w:pPr>
        <w:pStyle w:val="iFigureCaption"/>
      </w:pPr>
      <w:r>
        <w:rPr>
          <w:noProof/>
          <w:lang w:val="en-US"/>
        </w:rPr>
        <w:drawing>
          <wp:inline distT="0" distB="0" distL="0" distR="0" wp14:anchorId="268D272B" wp14:editId="2E1A4A48">
            <wp:extent cx="1900381" cy="1326681"/>
            <wp:effectExtent l="203200" t="203200" r="208280" b="1974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0"/>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1900381" cy="1326681"/>
                    </a:xfrm>
                    <a:prstGeom prst="rect">
                      <a:avLst/>
                    </a:prstGeom>
                    <a:ln>
                      <a:noFill/>
                    </a:ln>
                    <a:effectLst>
                      <a:outerShdw blurRad="190500" algn="tl" rotWithShape="0">
                        <a:srgbClr val="000000">
                          <a:alpha val="70000"/>
                        </a:srgbClr>
                      </a:outerShdw>
                    </a:effectLst>
                  </pic:spPr>
                </pic:pic>
              </a:graphicData>
            </a:graphic>
          </wp:inline>
        </w:drawing>
      </w:r>
      <w:r>
        <w:t xml:space="preserve"> </w:t>
      </w:r>
    </w:p>
    <w:p w14:paraId="64C6FDB5" w14:textId="1AA975DD" w:rsidR="00210A36" w:rsidRDefault="00210A36" w:rsidP="00210A36">
      <w:pPr>
        <w:pStyle w:val="iNormal"/>
      </w:pPr>
      <w:r>
        <w:t xml:space="preserve">Clicking in the “Grant Numbers” search control displays a text box. Type characters in this text box causes suggestions to be displayed, based on all the “Grant Numbers” that have been entered for data within Diver. Select the </w:t>
      </w:r>
      <w:r w:rsidR="003575A9">
        <w:t>Grant Numbers</w:t>
      </w:r>
      <w:r>
        <w:t xml:space="preserve"> you want to add to your search using the mouse or the arrow and Tab keys. You can remove </w:t>
      </w:r>
      <w:r w:rsidR="003575A9">
        <w:t>Grant Numbers</w:t>
      </w:r>
      <w:r>
        <w:t xml:space="preserve"> from the control by clicking the X associated with them.</w:t>
      </w:r>
    </w:p>
    <w:p w14:paraId="40FFF7DF" w14:textId="21EE9EB7" w:rsidR="00210A36" w:rsidRPr="000A34DD" w:rsidRDefault="00210A36" w:rsidP="00210A36">
      <w:pPr>
        <w:pStyle w:val="iNormal"/>
      </w:pPr>
      <w:r>
        <w:t xml:space="preserve">If you leave this box empty, the search will not be restricted by </w:t>
      </w:r>
      <w:r w:rsidR="003575A9">
        <w:t>Grant Numbers</w:t>
      </w:r>
      <w:r>
        <w:t>.</w:t>
      </w:r>
    </w:p>
    <w:p w14:paraId="36D50E2A" w14:textId="76057C47" w:rsidR="00210A36" w:rsidRPr="001B1339" w:rsidRDefault="00210A36" w:rsidP="00210A36">
      <w:pPr>
        <w:pStyle w:val="iNormal"/>
        <w:rPr>
          <w:lang w:eastAsia="ja-JP"/>
        </w:rPr>
      </w:pPr>
      <w:r>
        <w:rPr>
          <w:lang w:eastAsia="ja-JP"/>
        </w:rPr>
        <w:t xml:space="preserve">DIVER does not support searches for Data Files which do not have a specific </w:t>
      </w:r>
      <w:r w:rsidR="003575A9">
        <w:t>Grant Numbers</w:t>
      </w:r>
      <w:r>
        <w:rPr>
          <w:lang w:eastAsia="ja-JP"/>
        </w:rPr>
        <w:t xml:space="preserve">, or which do not have any </w:t>
      </w:r>
      <w:r w:rsidR="003575A9">
        <w:t>Grant Numbers</w:t>
      </w:r>
      <w:r>
        <w:rPr>
          <w:lang w:eastAsia="ja-JP"/>
        </w:rPr>
        <w:t>.</w:t>
      </w:r>
    </w:p>
    <w:p w14:paraId="19C87B48" w14:textId="77777777" w:rsidR="00210A36" w:rsidRPr="000A27BD" w:rsidRDefault="00210A36" w:rsidP="000A27BD">
      <w:pPr>
        <w:pStyle w:val="iNormal"/>
      </w:pPr>
    </w:p>
    <w:p w14:paraId="13D115E5" w14:textId="41E82344" w:rsidR="000A27BD" w:rsidRDefault="00FC0A2B" w:rsidP="000A27BD">
      <w:pPr>
        <w:pStyle w:val="iHeading4"/>
      </w:pPr>
      <w:ins w:id="1543" w:author="Cathryn Chamley" w:date="2015-12-14T17:27:00Z">
        <w:r>
          <w:rPr>
            <w:noProof/>
            <w:lang w:val="en-US"/>
          </w:rPr>
          <mc:AlternateContent>
            <mc:Choice Requires="wps">
              <w:drawing>
                <wp:anchor distT="0" distB="0" distL="114300" distR="114300" simplePos="0" relativeHeight="251798016" behindDoc="0" locked="0" layoutInCell="1" allowOverlap="1" wp14:anchorId="6CD15465" wp14:editId="194DE33E">
                  <wp:simplePos x="0" y="0"/>
                  <wp:positionH relativeFrom="column">
                    <wp:posOffset>-768350</wp:posOffset>
                  </wp:positionH>
                  <wp:positionV relativeFrom="paragraph">
                    <wp:posOffset>222250</wp:posOffset>
                  </wp:positionV>
                  <wp:extent cx="579120" cy="375285"/>
                  <wp:effectExtent l="0" t="0" r="0" b="5715"/>
                  <wp:wrapNone/>
                  <wp:docPr id="193" name="Text Box 193"/>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0E0DAA1" w14:textId="77777777" w:rsidR="008449DE" w:rsidRPr="00850A9C" w:rsidRDefault="008449DE" w:rsidP="00FC0A2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3" o:spid="_x0000_s1096" type="#_x0000_t202" style="position:absolute;left:0;text-align:left;margin-left:-60.45pt;margin-top:17.5pt;width:45.6pt;height:29.55pt;z-index:251798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JPT7ICAACw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" filled="f" stroked="f">
                  <v:textbox style="mso-fit-shape-to-text:t">
                    <w:txbxContent>
                      <w:p w14:paraId="10E0DAA1" w14:textId="77777777" w:rsidR="008449DE" w:rsidRPr="00850A9C" w:rsidRDefault="008449DE" w:rsidP="00FC0A2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ins>
      <w:r w:rsidR="000A27BD">
        <w:t>Restricting by Related Websites</w:t>
      </w:r>
    </w:p>
    <w:p w14:paraId="30050F52" w14:textId="128FF480" w:rsidR="003575A9" w:rsidRDefault="003575A9" w:rsidP="003575A9">
      <w:pPr>
        <w:pStyle w:val="iNormal"/>
        <w:rPr>
          <w:lang w:eastAsia="ja-JP"/>
        </w:rPr>
      </w:pPr>
      <w:r>
        <w:rPr>
          <w:lang w:eastAsia="ja-JP"/>
        </w:rPr>
        <w:t>The Related Websites interface allows you to search for files which have been assigned specific Related Websites. This interface operates in a similar fashion to the “Labels” interface.</w:t>
      </w:r>
    </w:p>
    <w:p w14:paraId="4D298B63" w14:textId="77777777" w:rsidR="003575A9" w:rsidRDefault="003575A9" w:rsidP="003575A9">
      <w:pPr>
        <w:pStyle w:val="iFigureCaption"/>
      </w:pPr>
      <w:r>
        <w:rPr>
          <w:noProof/>
          <w:lang w:val="en-US"/>
        </w:rPr>
        <w:drawing>
          <wp:inline distT="0" distB="0" distL="0" distR="0" wp14:anchorId="3544DDCA" wp14:editId="1CD94198">
            <wp:extent cx="1900381" cy="1423034"/>
            <wp:effectExtent l="203200" t="203200" r="208280" b="20320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0"/>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1900381" cy="1423034"/>
                    </a:xfrm>
                    <a:prstGeom prst="rect">
                      <a:avLst/>
                    </a:prstGeom>
                    <a:ln>
                      <a:noFill/>
                    </a:ln>
                    <a:effectLst>
                      <a:outerShdw blurRad="190500" algn="tl" rotWithShape="0">
                        <a:srgbClr val="000000">
                          <a:alpha val="70000"/>
                        </a:srgbClr>
                      </a:outerShdw>
                    </a:effectLst>
                  </pic:spPr>
                </pic:pic>
              </a:graphicData>
            </a:graphic>
          </wp:inline>
        </w:drawing>
      </w:r>
      <w:r>
        <w:t xml:space="preserve"> </w:t>
      </w:r>
    </w:p>
    <w:p w14:paraId="4DD5438F" w14:textId="1122DD97" w:rsidR="003575A9" w:rsidRDefault="003575A9" w:rsidP="003575A9">
      <w:pPr>
        <w:pStyle w:val="iNormal"/>
      </w:pPr>
      <w:r>
        <w:t>Clicking in the “</w:t>
      </w:r>
      <w:r>
        <w:rPr>
          <w:lang w:eastAsia="ja-JP"/>
        </w:rPr>
        <w:t>Related Websites</w:t>
      </w:r>
      <w:r>
        <w:t>” search control displays a text box. Type characters in this text box causes suggestions to be displayed, based on all the “</w:t>
      </w:r>
      <w:r>
        <w:rPr>
          <w:lang w:eastAsia="ja-JP"/>
        </w:rPr>
        <w:t>Related Websites</w:t>
      </w:r>
      <w:r>
        <w:t xml:space="preserve">” that have been entered for data within Diver. Select the </w:t>
      </w:r>
      <w:r>
        <w:rPr>
          <w:lang w:eastAsia="ja-JP"/>
        </w:rPr>
        <w:t xml:space="preserve">Related Websites </w:t>
      </w:r>
      <w:r>
        <w:t>you want to add to your search using the mouse or the arrow and Tab keys. You can remove Grant Numbers from the control by clicking the X associated with them.</w:t>
      </w:r>
    </w:p>
    <w:p w14:paraId="098DA2B0" w14:textId="4A59F2C4" w:rsidR="003575A9" w:rsidRPr="000A34DD" w:rsidRDefault="003575A9" w:rsidP="003575A9">
      <w:pPr>
        <w:pStyle w:val="iNormal"/>
      </w:pPr>
      <w:r>
        <w:t xml:space="preserve">If you leave this box empty, the search will not be restricted by </w:t>
      </w:r>
      <w:r>
        <w:rPr>
          <w:lang w:eastAsia="ja-JP"/>
        </w:rPr>
        <w:t>Related Websites</w:t>
      </w:r>
      <w:r>
        <w:t>.</w:t>
      </w:r>
    </w:p>
    <w:p w14:paraId="74EFD681" w14:textId="059FBD40" w:rsidR="003575A9" w:rsidRPr="000A27BD" w:rsidRDefault="003575A9" w:rsidP="000A27BD">
      <w:pPr>
        <w:pStyle w:val="iNormal"/>
        <w:rPr>
          <w:lang w:eastAsia="ja-JP"/>
        </w:rPr>
      </w:pPr>
      <w:r>
        <w:rPr>
          <w:lang w:eastAsia="ja-JP"/>
        </w:rPr>
        <w:t>DIVER does not support searches for Data Files which do not have a specific Related Websites, or which do not have any Related Websites.</w:t>
      </w:r>
    </w:p>
    <w:p w14:paraId="61A957E3" w14:textId="77777777" w:rsidR="001B1339" w:rsidRDefault="001B1339" w:rsidP="003D38B4">
      <w:pPr>
        <w:pStyle w:val="iHeading4"/>
      </w:pPr>
      <w:r>
        <w:t>Restricting by File Format</w:t>
      </w:r>
    </w:p>
    <w:p w14:paraId="389D8AFD" w14:textId="6AC5FCE5" w:rsidR="000A34DD" w:rsidRDefault="000A34DD" w:rsidP="001B1339">
      <w:pPr>
        <w:pStyle w:val="iNormal"/>
        <w:rPr>
          <w:lang w:eastAsia="ja-JP"/>
        </w:rPr>
      </w:pPr>
      <w:r>
        <w:rPr>
          <w:lang w:eastAsia="ja-JP"/>
        </w:rPr>
        <w:t xml:space="preserve">The File Format interface allows you to search for files of specific MIME Types or </w:t>
      </w:r>
      <w:r w:rsidR="00CF08BB">
        <w:rPr>
          <w:lang w:eastAsia="ja-JP"/>
        </w:rPr>
        <w:t>DIVER</w:t>
      </w:r>
      <w:r>
        <w:rPr>
          <w:lang w:eastAsia="ja-JP"/>
        </w:rPr>
        <w:t xml:space="preserve"> </w:t>
      </w:r>
      <w:r w:rsidR="00CF4DF4">
        <w:rPr>
          <w:lang w:eastAsia="ja-JP"/>
        </w:rPr>
        <w:t>File Formats</w:t>
      </w:r>
      <w:r>
        <w:rPr>
          <w:lang w:eastAsia="ja-JP"/>
        </w:rPr>
        <w:t>, such as BAGIT, TOA5 or UNKNOWN.</w:t>
      </w:r>
    </w:p>
    <w:p w14:paraId="0EE9D87D" w14:textId="77777777" w:rsidR="000A34DD" w:rsidRDefault="000A34DD" w:rsidP="000A34DD">
      <w:pPr>
        <w:pStyle w:val="iFigureCaption"/>
      </w:pPr>
      <w:r>
        <w:rPr>
          <w:noProof/>
          <w:lang w:val="en-US"/>
        </w:rPr>
        <w:drawing>
          <wp:inline distT="0" distB="0" distL="0" distR="0" wp14:anchorId="4C54BC4E" wp14:editId="69C8E010">
            <wp:extent cx="1916306" cy="1548893"/>
            <wp:effectExtent l="190500" t="152400" r="179194" b="127507"/>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8"/>
                    <a:srcRect l="9979" t="39399" r="14430" b="12658"/>
                    <a:stretch>
                      <a:fillRect/>
                    </a:stretch>
                  </pic:blipFill>
                  <pic:spPr bwMode="auto">
                    <a:xfrm>
                      <a:off x="0" y="0"/>
                      <a:ext cx="1918544" cy="1550702"/>
                    </a:xfrm>
                    <a:prstGeom prst="rect">
                      <a:avLst/>
                    </a:prstGeom>
                    <a:ln>
                      <a:noFill/>
                    </a:ln>
                    <a:effectLst>
                      <a:outerShdw blurRad="190500" algn="tl" rotWithShape="0">
                        <a:srgbClr val="000000">
                          <a:alpha val="70000"/>
                        </a:srgbClr>
                      </a:outerShdw>
                    </a:effectLst>
                  </pic:spPr>
                </pic:pic>
              </a:graphicData>
            </a:graphic>
          </wp:inline>
        </w:drawing>
      </w:r>
    </w:p>
    <w:p w14:paraId="3C22FF50" w14:textId="0272E43D" w:rsidR="000A34DD" w:rsidRDefault="000A34DD" w:rsidP="000A34DD">
      <w:pPr>
        <w:pStyle w:val="iNormal"/>
      </w:pPr>
      <w:r>
        <w:t xml:space="preserve">Clicking in the File Formats search control displays a dropdown list of MIME Types, augmented with the </w:t>
      </w:r>
      <w:r w:rsidR="00CF08BB">
        <w:t>DIVER</w:t>
      </w:r>
      <w:r>
        <w:t xml:space="preserve"> defined File </w:t>
      </w:r>
      <w:r w:rsidR="00CF4DF4">
        <w:t>Formats</w:t>
      </w:r>
      <w:r>
        <w:t xml:space="preserve">. See </w:t>
      </w:r>
      <w:r w:rsidR="00C23447">
        <w:fldChar w:fldCharType="begin"/>
      </w:r>
      <w:r w:rsidR="00C23447">
        <w:instrText xml:space="preserve"> REF _Ref351730692 \r \h  \* MERGEFORMAT </w:instrText>
      </w:r>
      <w:r w:rsidR="00C23447">
        <w:fldChar w:fldCharType="separate"/>
      </w:r>
      <w:ins w:id="1544" w:author="Cathryn Chamley" w:date="2015-12-15T14:03:00Z">
        <w:r w:rsidR="005066AC" w:rsidRPr="005066AC">
          <w:rPr>
            <w:rStyle w:val="CrossReference"/>
            <w:rPrChange w:id="1545" w:author="Cathryn Chamley" w:date="2015-12-15T14:03:00Z">
              <w:rPr/>
            </w:rPrChange>
          </w:rPr>
          <w:t>6.2.1</w:t>
        </w:r>
      </w:ins>
      <w:del w:id="1546" w:author="Cathryn Chamley" w:date="2015-12-15T14:03:00Z">
        <w:r w:rsidR="004F6915" w:rsidRPr="004F6915" w:rsidDel="005066AC">
          <w:rPr>
            <w:rStyle w:val="CrossReference"/>
          </w:rPr>
          <w:delText>6.2.1</w:delText>
        </w:r>
      </w:del>
      <w:r w:rsidR="00C23447">
        <w:fldChar w:fldCharType="end"/>
      </w:r>
      <w:r w:rsidRPr="000A34DD">
        <w:rPr>
          <w:rStyle w:val="CrossReference"/>
        </w:rPr>
        <w:t xml:space="preserve"> </w:t>
      </w:r>
      <w:r w:rsidR="00C23447">
        <w:fldChar w:fldCharType="begin"/>
      </w:r>
      <w:r w:rsidR="00C23447">
        <w:instrText xml:space="preserve"> REF _Ref351730692 \h  \* MERGEFORMAT </w:instrText>
      </w:r>
      <w:r w:rsidR="00C23447">
        <w:fldChar w:fldCharType="separate"/>
      </w:r>
      <w:ins w:id="1547" w:author="Cathryn Chamley" w:date="2015-12-15T14:03:00Z">
        <w:r w:rsidR="005066AC" w:rsidRPr="005066AC">
          <w:rPr>
            <w:rStyle w:val="CrossReference"/>
            <w:rPrChange w:id="1548" w:author="Cathryn Chamley" w:date="2015-12-15T14:03:00Z">
              <w:rPr/>
            </w:rPrChange>
          </w:rPr>
          <w:t>Basic Information</w:t>
        </w:r>
      </w:ins>
      <w:del w:id="1549" w:author="Cathryn Chamley" w:date="2015-12-15T14:03:00Z">
        <w:r w:rsidR="004F6915" w:rsidRPr="004F6915" w:rsidDel="005066AC">
          <w:rPr>
            <w:rStyle w:val="CrossReference"/>
          </w:rPr>
          <w:delText>Basic Information</w:delText>
        </w:r>
      </w:del>
      <w:r w:rsidR="00C23447">
        <w:fldChar w:fldCharType="end"/>
      </w:r>
      <w:r>
        <w:t xml:space="preserve"> for information about File </w:t>
      </w:r>
      <w:r w:rsidR="00CF4DF4">
        <w:t>Formats</w:t>
      </w:r>
      <w:r>
        <w:t xml:space="preserve">, which is part of the Metadata Basic Information. Select the </w:t>
      </w:r>
      <w:r w:rsidR="00CF4DF4">
        <w:t xml:space="preserve">File Types </w:t>
      </w:r>
      <w:r>
        <w:t xml:space="preserve">you want to add to your search. </w:t>
      </w:r>
      <w:r w:rsidR="00CF4DF4">
        <w:t>You can remove File Formats by clicking the X associated with them.</w:t>
      </w:r>
    </w:p>
    <w:p w14:paraId="25A979FA" w14:textId="77777777" w:rsidR="00CF4DF4" w:rsidRPr="000A34DD" w:rsidRDefault="00CF4DF4" w:rsidP="000A34DD">
      <w:pPr>
        <w:pStyle w:val="iNormal"/>
      </w:pPr>
      <w:r>
        <w:t>Leaving this box empty will include all File Formats in your search output.</w:t>
      </w:r>
    </w:p>
    <w:p w14:paraId="71B94475" w14:textId="77777777" w:rsidR="003E432E" w:rsidRDefault="003E432E" w:rsidP="003D38B4">
      <w:pPr>
        <w:pStyle w:val="iHeading4"/>
      </w:pPr>
      <w:r>
        <w:t xml:space="preserve">Restricting by </w:t>
      </w:r>
      <w:r w:rsidR="00AF00D9">
        <w:t>Organisational Unit</w:t>
      </w:r>
    </w:p>
    <w:p w14:paraId="6B843822" w14:textId="77777777" w:rsidR="00BD4BAC" w:rsidRPr="005879DC" w:rsidRDefault="00BD4BAC" w:rsidP="00BD4BAC">
      <w:pPr>
        <w:pStyle w:val="iNormal"/>
      </w:pPr>
      <w:r w:rsidRPr="005879DC">
        <w:t xml:space="preserve">The </w:t>
      </w:r>
      <w:r w:rsidR="00AF00D9">
        <w:rPr>
          <w:b/>
        </w:rPr>
        <w:t>Organisational Unit</w:t>
      </w:r>
      <w:r w:rsidRPr="005879DC">
        <w:t xml:space="preserve"> </w:t>
      </w:r>
      <w:r w:rsidR="00AF00D9">
        <w:t xml:space="preserve">(which will be replaced by the term specific to your system) </w:t>
      </w:r>
      <w:r w:rsidRPr="005879DC">
        <w:t xml:space="preserve">interface allows you to search for files based on the </w:t>
      </w:r>
      <w:r w:rsidR="00AF00D9">
        <w:t>Organisational Unit</w:t>
      </w:r>
      <w:r w:rsidR="00F12F7D" w:rsidRPr="005879DC">
        <w:t xml:space="preserve"> </w:t>
      </w:r>
      <w:r w:rsidRPr="005879DC">
        <w:t xml:space="preserve">or </w:t>
      </w:r>
      <w:r w:rsidR="00AF00D9">
        <w:t>Project</w:t>
      </w:r>
      <w:r w:rsidR="00F12F7D">
        <w:t xml:space="preserve"> </w:t>
      </w:r>
      <w:r w:rsidR="00654F98">
        <w:t>that produced the file.</w:t>
      </w:r>
    </w:p>
    <w:p w14:paraId="4A6A6577" w14:textId="77777777" w:rsidR="00BD4BAC" w:rsidRPr="005879DC" w:rsidRDefault="0025702F" w:rsidP="00E110D8">
      <w:pPr>
        <w:pStyle w:val="iFigureCaption"/>
      </w:pPr>
      <w:r>
        <w:rPr>
          <w:b w:val="0"/>
          <w:noProof/>
          <w:lang w:val="en-US"/>
        </w:rPr>
        <w:drawing>
          <wp:inline distT="0" distB="0" distL="0" distR="0" wp14:anchorId="5A48BCF2" wp14:editId="338588C6">
            <wp:extent cx="1965069" cy="1600505"/>
            <wp:effectExtent l="190500" t="152400" r="168531" b="133045"/>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srcRect l="9011" t="39418" r="12426" b="8862"/>
                    <a:stretch>
                      <a:fillRect/>
                    </a:stretch>
                  </pic:blipFill>
                  <pic:spPr bwMode="auto">
                    <a:xfrm>
                      <a:off x="0" y="0"/>
                      <a:ext cx="1967930" cy="1602835"/>
                    </a:xfrm>
                    <a:prstGeom prst="rect">
                      <a:avLst/>
                    </a:prstGeom>
                    <a:ln>
                      <a:noFill/>
                    </a:ln>
                    <a:effectLst>
                      <a:outerShdw blurRad="190500" algn="tl" rotWithShape="0">
                        <a:srgbClr val="000000">
                          <a:alpha val="70000"/>
                        </a:srgbClr>
                      </a:outerShdw>
                    </a:effectLst>
                  </pic:spPr>
                </pic:pic>
              </a:graphicData>
            </a:graphic>
          </wp:inline>
        </w:drawing>
      </w:r>
    </w:p>
    <w:p w14:paraId="6EC35C78" w14:textId="6A779200" w:rsidR="00BD4BAC" w:rsidRDefault="00BD4BAC" w:rsidP="00BD4BAC">
      <w:pPr>
        <w:pStyle w:val="iNormal"/>
      </w:pPr>
      <w:r w:rsidRPr="005879DC">
        <w:t xml:space="preserve">The interface is a two-level hierarchy of checkboxes. The top level </w:t>
      </w:r>
      <w:r w:rsidR="00654F98">
        <w:t>shows</w:t>
      </w:r>
      <w:r w:rsidRPr="005879DC">
        <w:t xml:space="preserve"> all the </w:t>
      </w:r>
      <w:r w:rsidR="00AF00D9">
        <w:t>Organisational Units</w:t>
      </w:r>
      <w:r w:rsidR="00AF00D9" w:rsidRPr="005879DC">
        <w:t xml:space="preserve"> </w:t>
      </w:r>
      <w:r w:rsidR="00654F98">
        <w:t xml:space="preserve">defined </w:t>
      </w:r>
      <w:r w:rsidRPr="005879DC">
        <w:t xml:space="preserve">in the system and the second level </w:t>
      </w:r>
      <w:r w:rsidR="00654F98">
        <w:t>shows</w:t>
      </w:r>
      <w:r w:rsidRPr="005879DC">
        <w:t xml:space="preserve"> the </w:t>
      </w:r>
      <w:r w:rsidR="00AF00D9">
        <w:t>Projects</w:t>
      </w:r>
      <w:r w:rsidR="00F12F7D" w:rsidRPr="005879DC">
        <w:t xml:space="preserve"> </w:t>
      </w:r>
      <w:r w:rsidRPr="005879DC">
        <w:t xml:space="preserve">that are </w:t>
      </w:r>
      <w:r w:rsidR="00654F98">
        <w:t xml:space="preserve">defined for those </w:t>
      </w:r>
      <w:r w:rsidR="00AF00D9">
        <w:t>Organisational Units</w:t>
      </w:r>
      <w:r w:rsidR="00654F98">
        <w:t xml:space="preserve">. </w:t>
      </w:r>
      <w:r w:rsidRPr="005879DC">
        <w:t>Selecting a</w:t>
      </w:r>
      <w:r w:rsidR="00AF00D9">
        <w:t>n</w:t>
      </w:r>
      <w:r w:rsidRPr="005879DC">
        <w:t xml:space="preserve"> </w:t>
      </w:r>
      <w:r w:rsidR="00AF00D9">
        <w:t>Organisational Unit</w:t>
      </w:r>
      <w:r w:rsidR="00AF00D9" w:rsidRPr="005879DC">
        <w:t xml:space="preserve"> </w:t>
      </w:r>
      <w:r w:rsidRPr="005879DC">
        <w:t xml:space="preserve">selects all of the </w:t>
      </w:r>
      <w:r w:rsidR="00AF00D9">
        <w:t>Projects</w:t>
      </w:r>
      <w:r w:rsidR="00F12F7D" w:rsidRPr="005879DC">
        <w:t xml:space="preserve"> </w:t>
      </w:r>
      <w:r w:rsidRPr="005879DC">
        <w:t xml:space="preserve">for that </w:t>
      </w:r>
      <w:r w:rsidR="00AF00D9">
        <w:t>Organisational Unit</w:t>
      </w:r>
      <w:r w:rsidRPr="005879DC">
        <w:t xml:space="preserve">. If only specific </w:t>
      </w:r>
      <w:r w:rsidR="00AF00D9">
        <w:t>Projects</w:t>
      </w:r>
      <w:r w:rsidR="00F12F7D" w:rsidRPr="005879DC">
        <w:t xml:space="preserve"> </w:t>
      </w:r>
      <w:r w:rsidRPr="005879DC">
        <w:t xml:space="preserve">are required, clicking on the </w:t>
      </w:r>
      <w:r w:rsidR="00FB6214" w:rsidRPr="00FB6214">
        <w:rPr>
          <w:b/>
        </w:rPr>
        <w:t>+</w:t>
      </w:r>
      <w:r w:rsidRPr="005879DC">
        <w:t xml:space="preserve"> sign to the left of </w:t>
      </w:r>
      <w:r w:rsidR="00F40E2A" w:rsidRPr="005879DC">
        <w:t>an</w:t>
      </w:r>
      <w:r w:rsidRPr="005879DC">
        <w:t xml:space="preserve"> </w:t>
      </w:r>
      <w:r w:rsidR="00AF00D9">
        <w:t>Organisational Unit</w:t>
      </w:r>
      <w:r w:rsidR="00AF00D9" w:rsidRPr="005879DC">
        <w:t xml:space="preserve"> </w:t>
      </w:r>
      <w:r w:rsidRPr="005879DC">
        <w:t xml:space="preserve">will expand the hierarchy and allow individual </w:t>
      </w:r>
      <w:r w:rsidR="00AF00D9">
        <w:t>Projects</w:t>
      </w:r>
      <w:r w:rsidR="00F12F7D" w:rsidRPr="005879DC">
        <w:t xml:space="preserve"> </w:t>
      </w:r>
      <w:r w:rsidRPr="005879DC">
        <w:t>to be selected or deselected.</w:t>
      </w:r>
    </w:p>
    <w:p w14:paraId="57BF6A6B" w14:textId="77777777" w:rsidR="00F12F7D" w:rsidRPr="005879DC" w:rsidRDefault="00F12F7D" w:rsidP="00BD4BAC">
      <w:pPr>
        <w:pStyle w:val="iNormal"/>
      </w:pPr>
      <w:r>
        <w:t xml:space="preserve">Selecting more than one </w:t>
      </w:r>
      <w:r w:rsidR="00AF00D9">
        <w:t>Organisational Unit</w:t>
      </w:r>
      <w:r w:rsidR="00AF00D9" w:rsidRPr="005879DC">
        <w:t xml:space="preserve"> </w:t>
      </w:r>
      <w:r>
        <w:t xml:space="preserve">or </w:t>
      </w:r>
      <w:r w:rsidR="00AF00D9">
        <w:t>Project</w:t>
      </w:r>
      <w:r>
        <w:t xml:space="preserve"> causes all files for any of those </w:t>
      </w:r>
      <w:r w:rsidR="00AF00D9">
        <w:t>Organisational Unit</w:t>
      </w:r>
      <w:r w:rsidR="00AF00D9" w:rsidRPr="005879DC">
        <w:t xml:space="preserve"> </w:t>
      </w:r>
      <w:r>
        <w:t xml:space="preserve">or </w:t>
      </w:r>
      <w:r w:rsidR="00AF00D9">
        <w:t>Projects</w:t>
      </w:r>
      <w:r>
        <w:t xml:space="preserve"> to be listed.</w:t>
      </w:r>
    </w:p>
    <w:p w14:paraId="65626A67" w14:textId="77777777" w:rsidR="003E432E" w:rsidRPr="003D38B4" w:rsidRDefault="003E432E" w:rsidP="003D38B4">
      <w:pPr>
        <w:pStyle w:val="iHeading4"/>
      </w:pPr>
      <w:r w:rsidRPr="003D38B4">
        <w:t xml:space="preserve">Restricting by </w:t>
      </w:r>
      <w:r w:rsidR="00415DC9">
        <w:t>Data File</w:t>
      </w:r>
      <w:r w:rsidR="00261558" w:rsidRPr="003D38B4">
        <w:t xml:space="preserve"> </w:t>
      </w:r>
      <w:r w:rsidRPr="003D38B4">
        <w:t>Columns</w:t>
      </w:r>
    </w:p>
    <w:p w14:paraId="0B98E1F7" w14:textId="5E8A697F" w:rsidR="00BD4BAC" w:rsidRPr="005879DC" w:rsidRDefault="00BD4BAC" w:rsidP="00BD4BAC">
      <w:pPr>
        <w:pStyle w:val="iNormal"/>
      </w:pPr>
      <w:r w:rsidRPr="005879DC">
        <w:t xml:space="preserve">The </w:t>
      </w:r>
      <w:r w:rsidR="003E432E">
        <w:rPr>
          <w:b/>
        </w:rPr>
        <w:t>Columns</w:t>
      </w:r>
      <w:r w:rsidRPr="005879DC">
        <w:t xml:space="preserve"> interface allows you to search for TOA5</w:t>
      </w:r>
      <w:r w:rsidR="00C45BA7">
        <w:t>, NETCDF and NCML</w:t>
      </w:r>
      <w:r w:rsidRPr="005879DC">
        <w:t xml:space="preserve"> format </w:t>
      </w:r>
      <w:r w:rsidR="00415DC9">
        <w:t>Data File</w:t>
      </w:r>
      <w:r w:rsidR="009B7E78">
        <w:t>s</w:t>
      </w:r>
      <w:r w:rsidRPr="005879DC">
        <w:t xml:space="preserve"> that contain specified </w:t>
      </w:r>
      <w:r w:rsidR="00654F98">
        <w:t>columns.</w:t>
      </w:r>
    </w:p>
    <w:p w14:paraId="03216D77" w14:textId="77777777" w:rsidR="00BD4BAC" w:rsidRPr="005879DC" w:rsidRDefault="005F0160" w:rsidP="00E110D8">
      <w:pPr>
        <w:pStyle w:val="iFigureCaption"/>
      </w:pPr>
      <w:r>
        <w:rPr>
          <w:b w:val="0"/>
          <w:noProof/>
          <w:lang w:val="en-US"/>
        </w:rPr>
        <w:drawing>
          <wp:inline distT="0" distB="0" distL="0" distR="0" wp14:anchorId="24DCED3F" wp14:editId="4A865125">
            <wp:extent cx="1954315" cy="1506295"/>
            <wp:effectExtent l="203200" t="203200" r="205105" b="195580"/>
            <wp:docPr id="4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90"/>
                    <a:srcRect l="4298" t="57475" r="67354" b="17126"/>
                    <a:stretch>
                      <a:fillRect/>
                    </a:stretch>
                  </pic:blipFill>
                  <pic:spPr bwMode="auto">
                    <a:xfrm>
                      <a:off x="0" y="0"/>
                      <a:ext cx="1953895" cy="1506220"/>
                    </a:xfrm>
                    <a:prstGeom prst="rect">
                      <a:avLst/>
                    </a:prstGeom>
                    <a:ln>
                      <a:noFill/>
                    </a:ln>
                    <a:effectLst>
                      <a:outerShdw blurRad="190500" algn="tl" rotWithShape="0">
                        <a:srgbClr val="000000">
                          <a:alpha val="70000"/>
                        </a:srgbClr>
                      </a:outerShdw>
                    </a:effectLst>
                  </pic:spPr>
                </pic:pic>
              </a:graphicData>
            </a:graphic>
          </wp:inline>
        </w:drawing>
      </w:r>
    </w:p>
    <w:p w14:paraId="34713291" w14:textId="7F713655" w:rsidR="00BD4BAC" w:rsidRPr="005879DC" w:rsidRDefault="00BD4BAC" w:rsidP="00BD4BAC">
      <w:pPr>
        <w:pStyle w:val="iNormal"/>
      </w:pPr>
      <w:r w:rsidRPr="005879DC">
        <w:t xml:space="preserve">Like the </w:t>
      </w:r>
      <w:r w:rsidR="00AF00D9">
        <w:t>Organisational Unit</w:t>
      </w:r>
      <w:r w:rsidR="00AF00D9" w:rsidRPr="005879DC">
        <w:t xml:space="preserve"> </w:t>
      </w:r>
      <w:r w:rsidRPr="005879DC">
        <w:t xml:space="preserve">interface, </w:t>
      </w:r>
      <w:r w:rsidR="00524DE1">
        <w:t xml:space="preserve">this shows a </w:t>
      </w:r>
      <w:r w:rsidRPr="005879DC">
        <w:t xml:space="preserve">two-level hierarchy of checkboxes. The top level contains all the </w:t>
      </w:r>
      <w:r w:rsidR="006F4187">
        <w:t>N</w:t>
      </w:r>
      <w:r w:rsidRPr="005879DC">
        <w:t xml:space="preserve">ames </w:t>
      </w:r>
      <w:r w:rsidR="00524DE1">
        <w:t xml:space="preserve">that are </w:t>
      </w:r>
      <w:r w:rsidR="00F12F7D">
        <w:t xml:space="preserve">defined in the Columns Mapping table. When these Names are expanded by clicking the </w:t>
      </w:r>
      <w:r w:rsidR="00F12F7D" w:rsidRPr="00F12F7D">
        <w:rPr>
          <w:rStyle w:val="iOption"/>
        </w:rPr>
        <w:t>+</w:t>
      </w:r>
      <w:r w:rsidR="00F12F7D">
        <w:t xml:space="preserve"> sign next to</w:t>
      </w:r>
      <w:r w:rsidR="00C45BA7">
        <w:t xml:space="preserve"> them, they show all of the</w:t>
      </w:r>
      <w:r w:rsidR="00F12F7D">
        <w:t xml:space="preserve"> column headings which map to these Names. </w:t>
      </w:r>
      <w:r w:rsidRPr="005879DC">
        <w:t>The</w:t>
      </w:r>
      <w:r w:rsidR="00524DE1">
        <w:t xml:space="preserve"> last top level group is an extra</w:t>
      </w:r>
      <w:r w:rsidRPr="005879DC">
        <w:t xml:space="preserve"> group called </w:t>
      </w:r>
      <w:r w:rsidRPr="005879DC">
        <w:rPr>
          <w:b/>
        </w:rPr>
        <w:t>Unmapped</w:t>
      </w:r>
      <w:r w:rsidR="00C45BA7">
        <w:t xml:space="preserve"> that contains all the</w:t>
      </w:r>
      <w:r w:rsidR="00524DE1">
        <w:t xml:space="preserve"> column headings</w:t>
      </w:r>
      <w:r w:rsidRPr="005879DC">
        <w:t xml:space="preserve"> that </w:t>
      </w:r>
      <w:r w:rsidR="00D90A68">
        <w:t>appear in any file in th</w:t>
      </w:r>
      <w:r w:rsidR="00F12F7D">
        <w:t xml:space="preserve">e entire </w:t>
      </w:r>
      <w:r w:rsidR="00CF08BB">
        <w:t>DIVER</w:t>
      </w:r>
      <w:r w:rsidR="00F12F7D">
        <w:t xml:space="preserve"> data store but </w:t>
      </w:r>
      <w:r w:rsidRPr="005879DC">
        <w:t xml:space="preserve">are not mapped to a standard </w:t>
      </w:r>
      <w:r w:rsidR="00524DE1">
        <w:t>Name in the Column Mappings table</w:t>
      </w:r>
      <w:r w:rsidRPr="005879DC">
        <w:t xml:space="preserve">. </w:t>
      </w:r>
      <w:r w:rsidR="006F4187">
        <w:t xml:space="preserve">See </w:t>
      </w:r>
      <w:r w:rsidR="00C23447">
        <w:fldChar w:fldCharType="begin"/>
      </w:r>
      <w:r w:rsidR="00C23447">
        <w:instrText xml:space="preserve"> REF _Ref351729315 \r \h  \* MERGEFORMAT </w:instrText>
      </w:r>
      <w:r w:rsidR="00C23447">
        <w:fldChar w:fldCharType="separate"/>
      </w:r>
      <w:ins w:id="1550" w:author="Cathryn Chamley" w:date="2015-12-15T14:03:00Z">
        <w:r w:rsidR="005066AC" w:rsidRPr="005066AC">
          <w:rPr>
            <w:rStyle w:val="CrossReference"/>
            <w:rPrChange w:id="1551" w:author="Cathryn Chamley" w:date="2015-12-15T14:03:00Z">
              <w:rPr/>
            </w:rPrChange>
          </w:rPr>
          <w:t>11.4</w:t>
        </w:r>
      </w:ins>
      <w:del w:id="1552" w:author="Cathryn Chamley" w:date="2015-12-15T14:03:00Z">
        <w:r w:rsidR="004F6915" w:rsidRPr="004F6915" w:rsidDel="005066AC">
          <w:rPr>
            <w:rStyle w:val="CrossReference"/>
          </w:rPr>
          <w:delText>11.4</w:delText>
        </w:r>
      </w:del>
      <w:r w:rsidR="00C23447">
        <w:fldChar w:fldCharType="end"/>
      </w:r>
      <w:r w:rsidR="006F4187" w:rsidRPr="006F4187">
        <w:rPr>
          <w:rStyle w:val="CrossReference"/>
        </w:rPr>
        <w:t xml:space="preserve"> </w:t>
      </w:r>
      <w:r w:rsidR="00C23447">
        <w:fldChar w:fldCharType="begin"/>
      </w:r>
      <w:r w:rsidR="00C23447">
        <w:instrText xml:space="preserve"> REF _Ref351729320 \h  \* MERGEFORMAT </w:instrText>
      </w:r>
      <w:r w:rsidR="00C23447">
        <w:fldChar w:fldCharType="separate"/>
      </w:r>
      <w:ins w:id="1553" w:author="Cathryn Chamley" w:date="2015-12-15T14:03:00Z">
        <w:r w:rsidR="005066AC" w:rsidRPr="005066AC">
          <w:rPr>
            <w:rStyle w:val="CrossReference"/>
            <w:rPrChange w:id="1554" w:author="Cathryn Chamley" w:date="2015-12-15T14:03:00Z">
              <w:rPr/>
            </w:rPrChange>
          </w:rPr>
          <w:t>Managing Column Mappings</w:t>
        </w:r>
      </w:ins>
      <w:del w:id="1555" w:author="Cathryn Chamley" w:date="2015-12-15T14:03:00Z">
        <w:r w:rsidR="004F6915" w:rsidRPr="004F6915" w:rsidDel="005066AC">
          <w:rPr>
            <w:rStyle w:val="CrossReference"/>
          </w:rPr>
          <w:delText>Managing Column Mappings</w:delText>
        </w:r>
      </w:del>
      <w:r w:rsidR="00C23447">
        <w:fldChar w:fldCharType="end"/>
      </w:r>
      <w:r w:rsidR="006F4187">
        <w:t xml:space="preserve"> for more information.</w:t>
      </w:r>
    </w:p>
    <w:p w14:paraId="75ADB154" w14:textId="319B4496" w:rsidR="00BD4BAC" w:rsidRDefault="00BD4BAC" w:rsidP="00BD4BAC">
      <w:pPr>
        <w:pStyle w:val="iNormal"/>
      </w:pPr>
      <w:r w:rsidRPr="005879DC">
        <w:t xml:space="preserve">Selecting the checkbox for a standardised top-level </w:t>
      </w:r>
      <w:r w:rsidR="00524DE1">
        <w:t>N</w:t>
      </w:r>
      <w:r w:rsidRPr="005879DC">
        <w:t>ame will s</w:t>
      </w:r>
      <w:r w:rsidR="00C45BA7">
        <w:t>elect all the</w:t>
      </w:r>
      <w:r w:rsidRPr="005879DC">
        <w:t xml:space="preserve"> </w:t>
      </w:r>
      <w:r>
        <w:t>column</w:t>
      </w:r>
      <w:r w:rsidRPr="005879DC">
        <w:t xml:space="preserve"> </w:t>
      </w:r>
      <w:r w:rsidR="00524DE1">
        <w:t>headings</w:t>
      </w:r>
      <w:r w:rsidRPr="005879DC">
        <w:t xml:space="preserve"> that are mapped to it. Clicking the </w:t>
      </w:r>
      <w:r w:rsidR="00FB6214" w:rsidRPr="00FB6214">
        <w:rPr>
          <w:b/>
        </w:rPr>
        <w:t>+</w:t>
      </w:r>
      <w:r w:rsidRPr="005879DC">
        <w:t xml:space="preserve"> sign to the left of the </w:t>
      </w:r>
      <w:r w:rsidR="00524DE1">
        <w:t>top-level Name</w:t>
      </w:r>
      <w:r w:rsidRPr="005879DC">
        <w:t xml:space="preserve"> will allow you to select them individually.</w:t>
      </w:r>
    </w:p>
    <w:p w14:paraId="2378CD64" w14:textId="586E7CFC" w:rsidR="006F4187" w:rsidRDefault="006F4187" w:rsidP="00BD4BAC">
      <w:pPr>
        <w:pStyle w:val="iNormal"/>
      </w:pPr>
      <w:r>
        <w:t xml:space="preserve">Selecting more than one </w:t>
      </w:r>
      <w:r w:rsidR="00524DE1">
        <w:t>checkbox</w:t>
      </w:r>
      <w:r>
        <w:t xml:space="preserve"> will cause any file </w:t>
      </w:r>
      <w:r w:rsidR="00C45BA7">
        <w:t>that</w:t>
      </w:r>
      <w:r>
        <w:t xml:space="preserve"> has any of those </w:t>
      </w:r>
      <w:r w:rsidR="00C45BA7">
        <w:t xml:space="preserve">corresponding </w:t>
      </w:r>
      <w:r>
        <w:t>column headings to be listed.</w:t>
      </w:r>
    </w:p>
    <w:p w14:paraId="6C6C4221" w14:textId="21BDB620" w:rsidR="00197228" w:rsidRPr="005879DC" w:rsidRDefault="00197228" w:rsidP="00BD4BAC">
      <w:pPr>
        <w:pStyle w:val="iNormal"/>
      </w:pPr>
      <w:r>
        <w:t xml:space="preserve">If you </w:t>
      </w:r>
      <w:r w:rsidR="00524DE1">
        <w:t>set any checkbox</w:t>
      </w:r>
      <w:r>
        <w:t xml:space="preserve"> in this search function, only TOA5</w:t>
      </w:r>
      <w:r w:rsidR="00C45BA7">
        <w:t>, NETCDF and NCML</w:t>
      </w:r>
      <w:r>
        <w:t xml:space="preserve"> </w:t>
      </w:r>
      <w:r w:rsidR="00415DC9">
        <w:t>Data File</w:t>
      </w:r>
      <w:r w:rsidR="009B7E78">
        <w:t>s</w:t>
      </w:r>
      <w:r>
        <w:t xml:space="preserve"> will be listed.</w:t>
      </w:r>
    </w:p>
    <w:p w14:paraId="1031CCCD" w14:textId="77777777" w:rsidR="003E432E" w:rsidRDefault="00FE6F56" w:rsidP="003D38B4">
      <w:pPr>
        <w:pStyle w:val="iHeading4"/>
      </w:pPr>
      <w:r>
        <w:t>Restricting by Person Who Added the File</w:t>
      </w:r>
    </w:p>
    <w:p w14:paraId="618A7BA9" w14:textId="77777777" w:rsidR="00BD4BAC" w:rsidRPr="005879DC" w:rsidRDefault="00BD4BAC" w:rsidP="00BD4BAC">
      <w:pPr>
        <w:pStyle w:val="iNormal"/>
      </w:pPr>
      <w:r w:rsidRPr="005879DC">
        <w:t xml:space="preserve">The </w:t>
      </w:r>
      <w:r w:rsidR="00912B05">
        <w:rPr>
          <w:b/>
        </w:rPr>
        <w:t>Added By</w:t>
      </w:r>
      <w:r w:rsidRPr="005879DC">
        <w:t xml:space="preserve"> field allows you to search for files that were uploaded by a specific </w:t>
      </w:r>
      <w:r w:rsidR="001902BA">
        <w:t>User</w:t>
      </w:r>
      <w:r w:rsidR="002F37C0">
        <w:t>.</w:t>
      </w:r>
    </w:p>
    <w:p w14:paraId="18B6DC29" w14:textId="77777777" w:rsidR="00BD4BAC" w:rsidRPr="005879DC" w:rsidRDefault="005F0160" w:rsidP="00E110D8">
      <w:pPr>
        <w:pStyle w:val="iFigureCaption"/>
      </w:pPr>
      <w:r>
        <w:rPr>
          <w:b w:val="0"/>
          <w:noProof/>
          <w:lang w:val="en-US"/>
        </w:rPr>
        <w:drawing>
          <wp:inline distT="0" distB="0" distL="0" distR="0" wp14:anchorId="1DE3C851" wp14:editId="46889707">
            <wp:extent cx="1898124" cy="1300264"/>
            <wp:effectExtent l="190500" t="152400" r="178326" b="128486"/>
            <wp:docPr id="4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91"/>
                    <a:srcRect l="6279" t="61248" r="69885" b="19739"/>
                    <a:stretch>
                      <a:fillRect/>
                    </a:stretch>
                  </pic:blipFill>
                  <pic:spPr bwMode="auto">
                    <a:xfrm>
                      <a:off x="0" y="0"/>
                      <a:ext cx="1898124" cy="1300264"/>
                    </a:xfrm>
                    <a:prstGeom prst="rect">
                      <a:avLst/>
                    </a:prstGeom>
                    <a:ln>
                      <a:noFill/>
                    </a:ln>
                    <a:effectLst>
                      <a:outerShdw blurRad="190500" algn="tl" rotWithShape="0">
                        <a:srgbClr val="000000">
                          <a:alpha val="70000"/>
                        </a:srgbClr>
                      </a:outerShdw>
                    </a:effectLst>
                  </pic:spPr>
                </pic:pic>
              </a:graphicData>
            </a:graphic>
          </wp:inline>
        </w:drawing>
      </w:r>
    </w:p>
    <w:p w14:paraId="3A28DB99" w14:textId="5D5D22F2" w:rsidR="00BD4BAC" w:rsidRPr="005879DC" w:rsidRDefault="00197228" w:rsidP="00BD4BAC">
      <w:pPr>
        <w:pStyle w:val="iNormal"/>
      </w:pPr>
      <w:r>
        <w:t xml:space="preserve">The </w:t>
      </w:r>
      <w:r w:rsidR="001902BA">
        <w:t>User</w:t>
      </w:r>
      <w:r>
        <w:t xml:space="preserve"> must be selected from the</w:t>
      </w:r>
      <w:r w:rsidR="00BD4BAC" w:rsidRPr="005879DC">
        <w:t xml:space="preserve"> list of </w:t>
      </w:r>
      <w:r w:rsidR="00F40E2A" w:rsidRPr="005879DC">
        <w:t xml:space="preserve">a </w:t>
      </w:r>
      <w:r w:rsidR="00F40E2A">
        <w:t>User’s</w:t>
      </w:r>
      <w:r w:rsidR="00BD4BAC" w:rsidRPr="005879DC">
        <w:t xml:space="preserve"> registered in the system. </w:t>
      </w:r>
    </w:p>
    <w:p w14:paraId="4C7D5A18" w14:textId="77777777" w:rsidR="003E432E" w:rsidRDefault="003E432E" w:rsidP="003D38B4">
      <w:pPr>
        <w:pStyle w:val="iHeading4"/>
      </w:pPr>
      <w:r>
        <w:t>Restricting by Upload Date</w:t>
      </w:r>
    </w:p>
    <w:p w14:paraId="7FF61891" w14:textId="77777777" w:rsidR="00BD4BAC" w:rsidRPr="005879DC" w:rsidRDefault="00BD4BAC" w:rsidP="00BD4BAC">
      <w:pPr>
        <w:pStyle w:val="iNormal"/>
      </w:pPr>
      <w:r w:rsidRPr="005879DC">
        <w:t xml:space="preserve">The </w:t>
      </w:r>
      <w:r w:rsidR="00912B05">
        <w:rPr>
          <w:b/>
        </w:rPr>
        <w:t>Date Added</w:t>
      </w:r>
      <w:r w:rsidRPr="005879DC">
        <w:t xml:space="preserve"> interface allows you to search for files that were uploaded between a specified set of dates</w:t>
      </w:r>
      <w:r w:rsidR="002F37C0">
        <w:t>.</w:t>
      </w:r>
    </w:p>
    <w:p w14:paraId="1F196851" w14:textId="77777777" w:rsidR="00BD4BAC" w:rsidRPr="005879DC" w:rsidRDefault="005F0160" w:rsidP="00E110D8">
      <w:pPr>
        <w:pStyle w:val="iFigureCaption"/>
      </w:pPr>
      <w:r>
        <w:rPr>
          <w:b w:val="0"/>
          <w:noProof/>
          <w:lang w:val="en-US"/>
        </w:rPr>
        <w:drawing>
          <wp:inline distT="0" distB="0" distL="0" distR="0" wp14:anchorId="0116CBF3" wp14:editId="629AEC09">
            <wp:extent cx="1835271" cy="1496882"/>
            <wp:effectExtent l="190500" t="152400" r="164979" b="141418"/>
            <wp:docPr id="4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92"/>
                    <a:srcRect l="6029" t="64441" r="69435" b="12192"/>
                    <a:stretch>
                      <a:fillRect/>
                    </a:stretch>
                  </pic:blipFill>
                  <pic:spPr bwMode="auto">
                    <a:xfrm>
                      <a:off x="0" y="0"/>
                      <a:ext cx="1837716" cy="1498876"/>
                    </a:xfrm>
                    <a:prstGeom prst="rect">
                      <a:avLst/>
                    </a:prstGeom>
                    <a:ln>
                      <a:noFill/>
                    </a:ln>
                    <a:effectLst>
                      <a:outerShdw blurRad="190500" algn="tl" rotWithShape="0">
                        <a:srgbClr val="000000">
                          <a:alpha val="70000"/>
                        </a:srgbClr>
                      </a:outerShdw>
                    </a:effectLst>
                  </pic:spPr>
                </pic:pic>
              </a:graphicData>
            </a:graphic>
          </wp:inline>
        </w:drawing>
      </w:r>
    </w:p>
    <w:p w14:paraId="2CC3A5CC" w14:textId="77777777" w:rsidR="00BD4BAC" w:rsidRPr="005879DC" w:rsidRDefault="00BD4BAC" w:rsidP="00BD4BAC">
      <w:pPr>
        <w:pStyle w:val="iNormal"/>
      </w:pPr>
      <w:r w:rsidRPr="005879DC">
        <w:t xml:space="preserve">Like the </w:t>
      </w:r>
      <w:r w:rsidRPr="00FD3846">
        <w:rPr>
          <w:b/>
        </w:rPr>
        <w:t>Date</w:t>
      </w:r>
      <w:r w:rsidRPr="005879DC">
        <w:t xml:space="preserve"> field, the </w:t>
      </w:r>
      <w:r w:rsidRPr="00FD3846">
        <w:rPr>
          <w:b/>
        </w:rPr>
        <w:t>Date</w:t>
      </w:r>
      <w:r w:rsidR="00912B05">
        <w:rPr>
          <w:b/>
        </w:rPr>
        <w:t xml:space="preserve"> Added</w:t>
      </w:r>
      <w:r w:rsidRPr="005879DC">
        <w:t xml:space="preserve"> interface allows you to select a </w:t>
      </w:r>
      <w:r w:rsidRPr="005879DC">
        <w:rPr>
          <w:b/>
        </w:rPr>
        <w:t>From date</w:t>
      </w:r>
      <w:r w:rsidRPr="005879DC">
        <w:t xml:space="preserve"> and a </w:t>
      </w:r>
      <w:r w:rsidRPr="005879DC">
        <w:rPr>
          <w:b/>
        </w:rPr>
        <w:t>To Date</w:t>
      </w:r>
      <w:r w:rsidRPr="005879DC">
        <w:t xml:space="preserve">. </w:t>
      </w:r>
      <w:r>
        <w:t xml:space="preserve">If both dates are specified only files uploaded between those dates will be included in the search results. </w:t>
      </w:r>
      <w:r w:rsidRPr="005879DC">
        <w:t xml:space="preserve">If only a </w:t>
      </w:r>
      <w:r w:rsidRPr="005879DC">
        <w:rPr>
          <w:b/>
        </w:rPr>
        <w:t>From Date</w:t>
      </w:r>
      <w:r w:rsidRPr="005879DC">
        <w:t xml:space="preserve"> is specified, all files </w:t>
      </w:r>
      <w:r>
        <w:t>uploaded</w:t>
      </w:r>
      <w:r w:rsidRPr="005879DC">
        <w:t xml:space="preserve"> after that date will be included. If only a </w:t>
      </w:r>
      <w:r w:rsidRPr="005879DC">
        <w:rPr>
          <w:b/>
        </w:rPr>
        <w:t>To Date</w:t>
      </w:r>
      <w:r w:rsidRPr="005879DC">
        <w:t xml:space="preserve"> is specified, all </w:t>
      </w:r>
      <w:r>
        <w:t>uploaded</w:t>
      </w:r>
      <w:r w:rsidRPr="005879DC">
        <w:t xml:space="preserve"> before that date will be included.</w:t>
      </w:r>
      <w:r w:rsidR="00FE6F56">
        <w:t xml:space="preserve"> See </w:t>
      </w:r>
      <w:r w:rsidR="00C23447">
        <w:fldChar w:fldCharType="begin"/>
      </w:r>
      <w:r w:rsidR="00C23447">
        <w:instrText xml:space="preserve"> REF _Ref352677837 \r \h  \* MERGEFORMAT </w:instrText>
      </w:r>
      <w:r w:rsidR="00C23447">
        <w:fldChar w:fldCharType="separate"/>
      </w:r>
      <w:ins w:id="1556" w:author="Cathryn Chamley" w:date="2015-12-15T14:03:00Z">
        <w:r w:rsidR="005066AC" w:rsidRPr="005066AC">
          <w:rPr>
            <w:rStyle w:val="CrossReference"/>
            <w:rPrChange w:id="1557" w:author="Cathryn Chamley" w:date="2015-12-15T14:03:00Z">
              <w:rPr/>
            </w:rPrChange>
          </w:rPr>
          <w:t>4.2</w:t>
        </w:r>
      </w:ins>
      <w:del w:id="1558" w:author="Cathryn Chamley" w:date="2015-12-15T14:03:00Z">
        <w:r w:rsidR="004F6915" w:rsidRPr="004F6915" w:rsidDel="005066AC">
          <w:rPr>
            <w:rStyle w:val="CrossReference"/>
          </w:rPr>
          <w:delText>4.2</w:delText>
        </w:r>
      </w:del>
      <w:r w:rsidR="00C23447">
        <w:fldChar w:fldCharType="end"/>
      </w:r>
      <w:r w:rsidR="00335FC1" w:rsidRPr="00335FC1">
        <w:rPr>
          <w:rStyle w:val="CrossReference"/>
        </w:rPr>
        <w:t xml:space="preserve"> </w:t>
      </w:r>
      <w:r w:rsidR="00C23447">
        <w:fldChar w:fldCharType="begin"/>
      </w:r>
      <w:r w:rsidR="00C23447">
        <w:instrText xml:space="preserve"> REF _Ref352677843 \h  \* MERGEFORMAT </w:instrText>
      </w:r>
      <w:r w:rsidR="00C23447">
        <w:fldChar w:fldCharType="separate"/>
      </w:r>
      <w:ins w:id="1559" w:author="Cathryn Chamley" w:date="2015-12-15T14:03:00Z">
        <w:r w:rsidR="005066AC" w:rsidRPr="005066AC">
          <w:rPr>
            <w:rStyle w:val="CrossReference"/>
            <w:rPrChange w:id="1560" w:author="Cathryn Chamley" w:date="2015-12-15T14:03:00Z">
              <w:rPr/>
            </w:rPrChange>
          </w:rPr>
          <w:t>Entering Dates and Times</w:t>
        </w:r>
      </w:ins>
      <w:del w:id="1561" w:author="Cathryn Chamley" w:date="2015-12-15T14:03:00Z">
        <w:r w:rsidR="004F6915" w:rsidRPr="004F6915" w:rsidDel="005066AC">
          <w:rPr>
            <w:rStyle w:val="CrossReference"/>
          </w:rPr>
          <w:delText>Entering Dates and Times</w:delText>
        </w:r>
      </w:del>
      <w:r w:rsidR="00C23447">
        <w:fldChar w:fldCharType="end"/>
      </w:r>
      <w:r w:rsidR="00335FC1">
        <w:t xml:space="preserve"> </w:t>
      </w:r>
      <w:r w:rsidR="00FE6F56">
        <w:t>for instructions on entering dates.</w:t>
      </w:r>
    </w:p>
    <w:p w14:paraId="68BC49B1" w14:textId="77777777" w:rsidR="0058671E" w:rsidRDefault="0058671E" w:rsidP="00B6457B">
      <w:pPr>
        <w:pStyle w:val="iHeading2"/>
      </w:pPr>
      <w:bookmarkStart w:id="1562" w:name="_Ref351623409"/>
      <w:bookmarkStart w:id="1563" w:name="_Ref351623415"/>
      <w:bookmarkStart w:id="1564" w:name="_Toc311807535"/>
      <w:r>
        <w:t>The Cart</w:t>
      </w:r>
      <w:bookmarkEnd w:id="1562"/>
      <w:bookmarkEnd w:id="1563"/>
      <w:bookmarkEnd w:id="1564"/>
    </w:p>
    <w:p w14:paraId="1A63E930" w14:textId="27E8A343" w:rsidR="00F60BF3" w:rsidRDefault="0058671E" w:rsidP="0058671E">
      <w:pPr>
        <w:pStyle w:val="iNormal"/>
        <w:rPr>
          <w:lang w:eastAsia="ja-JP"/>
        </w:rPr>
      </w:pPr>
      <w:r>
        <w:rPr>
          <w:lang w:eastAsia="ja-JP"/>
        </w:rPr>
        <w:t>The Cart operates like an e</w:t>
      </w:r>
      <w:r w:rsidR="004B3EE0">
        <w:rPr>
          <w:lang w:eastAsia="ja-JP"/>
        </w:rPr>
        <w:t>-</w:t>
      </w:r>
      <w:r>
        <w:rPr>
          <w:lang w:eastAsia="ja-JP"/>
        </w:rPr>
        <w:t>Commerce shopping cart.</w:t>
      </w:r>
      <w:r w:rsidR="00F60BF3">
        <w:rPr>
          <w:lang w:eastAsia="ja-JP"/>
        </w:rPr>
        <w:t xml:space="preserve"> </w:t>
      </w:r>
      <w:r w:rsidR="00CF08BB">
        <w:rPr>
          <w:lang w:eastAsia="ja-JP"/>
        </w:rPr>
        <w:t>DIVER</w:t>
      </w:r>
      <w:r w:rsidR="00F60BF3">
        <w:rPr>
          <w:lang w:eastAsia="ja-JP"/>
        </w:rPr>
        <w:t xml:space="preserve"> provides functions for adding files to the Cart and for doing operations, such as Downloading and Publishing, on all files in the Cart. See more information about Downloading in </w:t>
      </w:r>
      <w:r w:rsidR="00F60BF3" w:rsidRPr="002E5280">
        <w:t>Chapter</w:t>
      </w:r>
      <w:r w:rsidR="00F60BF3" w:rsidRPr="00DB652E">
        <w:t xml:space="preserve"> </w:t>
      </w:r>
      <w:r w:rsidR="00C23447">
        <w:fldChar w:fldCharType="begin"/>
      </w:r>
      <w:r w:rsidR="00C23447">
        <w:instrText xml:space="preserve"> REF _Ref351561703 \r \h  \* MERGEFORMAT </w:instrText>
      </w:r>
      <w:r w:rsidR="00C23447">
        <w:fldChar w:fldCharType="separate"/>
      </w:r>
      <w:r w:rsidR="005066AC">
        <w:t>10</w:t>
      </w:r>
      <w:r w:rsidR="00C23447">
        <w:fldChar w:fldCharType="end"/>
      </w:r>
      <w:r w:rsidR="004B3EE0" w:rsidRPr="00DB652E">
        <w:t xml:space="preserve"> </w:t>
      </w:r>
      <w:r w:rsidR="00C23447">
        <w:fldChar w:fldCharType="begin"/>
      </w:r>
      <w:r w:rsidR="00C23447">
        <w:instrText xml:space="preserve"> REF _Ref351561703 \h  \* MERGEFORMAT </w:instrText>
      </w:r>
      <w:r w:rsidR="00C23447">
        <w:fldChar w:fldCharType="separate"/>
      </w:r>
      <w:ins w:id="1565" w:author="Cathryn Chamley" w:date="2015-12-15T14:03:00Z">
        <w:r w:rsidR="005066AC" w:rsidRPr="005066AC">
          <w:rPr>
            <w:rStyle w:val="CrossReference"/>
            <w:rPrChange w:id="1566" w:author="Cathryn Chamley" w:date="2015-12-15T14:03:00Z">
              <w:rPr/>
            </w:rPrChange>
          </w:rPr>
          <w:t>Downloading files</w:t>
        </w:r>
      </w:ins>
      <w:del w:id="1567" w:author="Cathryn Chamley" w:date="2015-12-15T14:03:00Z">
        <w:r w:rsidR="004F6915" w:rsidRPr="004F6915" w:rsidDel="005066AC">
          <w:rPr>
            <w:rStyle w:val="CrossReference"/>
          </w:rPr>
          <w:delText>Downloading files</w:delText>
        </w:r>
      </w:del>
      <w:r w:rsidR="00C23447">
        <w:fldChar w:fldCharType="end"/>
      </w:r>
      <w:r w:rsidR="00F60BF3">
        <w:rPr>
          <w:lang w:eastAsia="ja-JP"/>
        </w:rPr>
        <w:t xml:space="preserve"> and Publishing in </w:t>
      </w:r>
      <w:r w:rsidR="00F60BF3" w:rsidRPr="002E5280">
        <w:t>Chapter</w:t>
      </w:r>
      <w:r w:rsidR="004B3EE0" w:rsidRPr="002E5280">
        <w:t xml:space="preserve"> </w:t>
      </w:r>
      <w:r w:rsidR="00C23447">
        <w:fldChar w:fldCharType="begin"/>
      </w:r>
      <w:r w:rsidR="00C23447">
        <w:instrText xml:space="preserve"> REF _Ref351648922 \r \h  \* MERGEFORMAT </w:instrText>
      </w:r>
      <w:r w:rsidR="00C23447">
        <w:fldChar w:fldCharType="separate"/>
      </w:r>
      <w:r w:rsidR="005066AC">
        <w:t>9</w:t>
      </w:r>
      <w:r w:rsidR="00C23447">
        <w:fldChar w:fldCharType="end"/>
      </w:r>
      <w:r w:rsidR="004B3EE0" w:rsidRPr="00DB652E">
        <w:t xml:space="preserve"> </w:t>
      </w:r>
      <w:r w:rsidR="00C23447">
        <w:fldChar w:fldCharType="begin"/>
      </w:r>
      <w:r w:rsidR="00C23447">
        <w:instrText xml:space="preserve"> REF _Ref351648925 \h  \* MERGEFORMAT </w:instrText>
      </w:r>
      <w:r w:rsidR="00C23447">
        <w:fldChar w:fldCharType="separate"/>
      </w:r>
      <w:ins w:id="1568" w:author="Cathryn Chamley" w:date="2015-12-15T14:03:00Z">
        <w:r w:rsidR="005066AC" w:rsidRPr="005066AC">
          <w:rPr>
            <w:rStyle w:val="CrossReference"/>
            <w:rPrChange w:id="1569" w:author="Cathryn Chamley" w:date="2015-12-15T14:03:00Z">
              <w:rPr/>
            </w:rPrChange>
          </w:rPr>
          <w:t>Publishing Your Data</w:t>
        </w:r>
      </w:ins>
      <w:del w:id="1570" w:author="Cathryn Chamley" w:date="2015-12-15T14:03:00Z">
        <w:r w:rsidR="004F6915" w:rsidRPr="004F6915" w:rsidDel="005066AC">
          <w:rPr>
            <w:rStyle w:val="CrossReference"/>
          </w:rPr>
          <w:delText>Publishing Your Data</w:delText>
        </w:r>
      </w:del>
      <w:r w:rsidR="00C23447">
        <w:fldChar w:fldCharType="end"/>
      </w:r>
      <w:r w:rsidR="00F60BF3">
        <w:rPr>
          <w:lang w:eastAsia="ja-JP"/>
        </w:rPr>
        <w:t>.</w:t>
      </w:r>
    </w:p>
    <w:p w14:paraId="05F5A0C5" w14:textId="77777777" w:rsidR="00E003EE" w:rsidRDefault="00FE6F56" w:rsidP="0058671E">
      <w:pPr>
        <w:pStyle w:val="iNormal"/>
      </w:pPr>
      <w:r>
        <w:t>Unlike most e-Commerce system</w:t>
      </w:r>
      <w:r w:rsidR="00E42BF2">
        <w:t>s</w:t>
      </w:r>
      <w:r>
        <w:t>, t</w:t>
      </w:r>
      <w:r w:rsidR="00052FD4">
        <w:t>he content</w:t>
      </w:r>
      <w:r w:rsidR="00E003EE">
        <w:t xml:space="preserve"> of the Cart persists between login sessions.</w:t>
      </w:r>
    </w:p>
    <w:p w14:paraId="3B25603C" w14:textId="77777777" w:rsidR="00E003EE" w:rsidRDefault="00E003EE" w:rsidP="0058671E">
      <w:pPr>
        <w:pStyle w:val="iNormal"/>
        <w:rPr>
          <w:lang w:eastAsia="ja-JP"/>
        </w:rPr>
      </w:pPr>
      <w:r>
        <w:t xml:space="preserve">If a file is deleted from the system or is replaced by a new upload, that file will disappear from all </w:t>
      </w:r>
      <w:r w:rsidR="001902BA">
        <w:t>Users</w:t>
      </w:r>
      <w:r>
        <w:t>’ Carts.</w:t>
      </w:r>
    </w:p>
    <w:p w14:paraId="23E9C041" w14:textId="77777777" w:rsidR="004B3EE0" w:rsidRDefault="004B3EE0" w:rsidP="00D04F1A">
      <w:pPr>
        <w:pStyle w:val="iNote"/>
      </w:pPr>
      <w:r>
        <w:t>Note</w:t>
      </w:r>
      <w:r>
        <w:tab/>
        <w:t xml:space="preserve">There is </w:t>
      </w:r>
      <w:r w:rsidR="00FE6F56">
        <w:t xml:space="preserve">only </w:t>
      </w:r>
      <w:r>
        <w:t xml:space="preserve">one Cart per </w:t>
      </w:r>
      <w:r w:rsidR="001902BA">
        <w:t>User</w:t>
      </w:r>
      <w:r>
        <w:t xml:space="preserve"> account. If two people </w:t>
      </w:r>
      <w:r w:rsidR="006F4187">
        <w:t xml:space="preserve">simultaneously </w:t>
      </w:r>
      <w:r>
        <w:t xml:space="preserve">use the same login account, </w:t>
      </w:r>
      <w:r w:rsidR="00E42BF2">
        <w:t>the results can be unpredictable</w:t>
      </w:r>
      <w:r>
        <w:t>.</w:t>
      </w:r>
    </w:p>
    <w:p w14:paraId="59814B03" w14:textId="77777777" w:rsidR="0058671E" w:rsidRDefault="00F60BF3" w:rsidP="0058671E">
      <w:pPr>
        <w:pStyle w:val="iNormal"/>
        <w:rPr>
          <w:lang w:eastAsia="ja-JP"/>
        </w:rPr>
      </w:pPr>
      <w:r>
        <w:rPr>
          <w:lang w:eastAsia="ja-JP"/>
        </w:rPr>
        <w:t>Add</w:t>
      </w:r>
      <w:r w:rsidR="0058671E">
        <w:rPr>
          <w:lang w:eastAsia="ja-JP"/>
        </w:rPr>
        <w:t xml:space="preserve"> </w:t>
      </w:r>
      <w:r>
        <w:rPr>
          <w:lang w:eastAsia="ja-JP"/>
        </w:rPr>
        <w:t>a file</w:t>
      </w:r>
      <w:r w:rsidR="0058671E">
        <w:rPr>
          <w:lang w:eastAsia="ja-JP"/>
        </w:rPr>
        <w:t xml:space="preserve"> to the Cart by clicking on </w:t>
      </w:r>
      <w:r>
        <w:rPr>
          <w:lang w:eastAsia="ja-JP"/>
        </w:rPr>
        <w:t>any</w:t>
      </w:r>
      <w:r w:rsidR="0058671E">
        <w:rPr>
          <w:lang w:eastAsia="ja-JP"/>
        </w:rPr>
        <w:t xml:space="preserve"> </w:t>
      </w:r>
      <w:r w:rsidR="00DB652E" w:rsidRPr="00DB652E">
        <w:rPr>
          <w:rStyle w:val="iButton"/>
        </w:rPr>
        <w:t> </w:t>
      </w:r>
      <w:r w:rsidR="0058671E" w:rsidRPr="00DB652E">
        <w:rPr>
          <w:rStyle w:val="iButton"/>
        </w:rPr>
        <w:t>Add</w:t>
      </w:r>
      <w:r w:rsidR="00DB652E" w:rsidRPr="00DB652E">
        <w:rPr>
          <w:rStyle w:val="iButton"/>
        </w:rPr>
        <w:t> </w:t>
      </w:r>
      <w:r w:rsidR="0058671E" w:rsidRPr="00DB652E">
        <w:rPr>
          <w:rStyle w:val="iButton"/>
        </w:rPr>
        <w:t>to</w:t>
      </w:r>
      <w:r w:rsidR="00DB652E" w:rsidRPr="00DB652E">
        <w:rPr>
          <w:rStyle w:val="iButton"/>
        </w:rPr>
        <w:t> </w:t>
      </w:r>
      <w:r w:rsidR="0058671E" w:rsidRPr="00DB652E">
        <w:rPr>
          <w:rStyle w:val="iButton"/>
        </w:rPr>
        <w:t>Cart</w:t>
      </w:r>
      <w:r w:rsidR="00DB652E" w:rsidRPr="00DB652E">
        <w:rPr>
          <w:rStyle w:val="iButton"/>
        </w:rPr>
        <w:t> </w:t>
      </w:r>
      <w:r w:rsidR="0058671E">
        <w:rPr>
          <w:lang w:eastAsia="ja-JP"/>
        </w:rPr>
        <w:t xml:space="preserve"> button for </w:t>
      </w:r>
      <w:r>
        <w:rPr>
          <w:lang w:eastAsia="ja-JP"/>
        </w:rPr>
        <w:t>that</w:t>
      </w:r>
      <w:r w:rsidR="0058671E">
        <w:rPr>
          <w:lang w:eastAsia="ja-JP"/>
        </w:rPr>
        <w:t xml:space="preserve"> file.</w:t>
      </w:r>
      <w:r>
        <w:rPr>
          <w:lang w:eastAsia="ja-JP"/>
        </w:rPr>
        <w:t xml:space="preserve"> There are </w:t>
      </w:r>
      <w:r w:rsidR="00DB652E" w:rsidRPr="00DB652E">
        <w:rPr>
          <w:rStyle w:val="iButton"/>
        </w:rPr>
        <w:t> </w:t>
      </w:r>
      <w:r w:rsidRPr="00DB652E">
        <w:rPr>
          <w:rStyle w:val="iButton"/>
        </w:rPr>
        <w:t>Add</w:t>
      </w:r>
      <w:r w:rsidR="00DB652E" w:rsidRPr="00DB652E">
        <w:rPr>
          <w:rStyle w:val="iButton"/>
        </w:rPr>
        <w:t> </w:t>
      </w:r>
      <w:r w:rsidRPr="00DB652E">
        <w:rPr>
          <w:rStyle w:val="iButton"/>
        </w:rPr>
        <w:t>to</w:t>
      </w:r>
      <w:r w:rsidR="00DB652E" w:rsidRPr="00DB652E">
        <w:rPr>
          <w:rStyle w:val="iButton"/>
        </w:rPr>
        <w:t> </w:t>
      </w:r>
      <w:r w:rsidRPr="00DB652E">
        <w:rPr>
          <w:rStyle w:val="iButton"/>
        </w:rPr>
        <w:t>Cart</w:t>
      </w:r>
      <w:r w:rsidR="00DB652E" w:rsidRPr="00DB652E">
        <w:rPr>
          <w:rStyle w:val="iButton"/>
        </w:rPr>
        <w:t> </w:t>
      </w:r>
      <w:r>
        <w:rPr>
          <w:lang w:eastAsia="ja-JP"/>
        </w:rPr>
        <w:t xml:space="preserve"> buttons in multiple places, including the Dashboard file list</w:t>
      </w:r>
      <w:r w:rsidR="00FB6214">
        <w:rPr>
          <w:lang w:eastAsia="ja-JP"/>
        </w:rPr>
        <w:t xml:space="preserve"> and the Explore </w:t>
      </w:r>
      <w:r w:rsidR="00DB652E">
        <w:rPr>
          <w:lang w:eastAsia="ja-JP"/>
        </w:rPr>
        <w:t>Data f</w:t>
      </w:r>
      <w:r w:rsidR="00415DC9">
        <w:rPr>
          <w:lang w:eastAsia="ja-JP"/>
        </w:rPr>
        <w:t>ile</w:t>
      </w:r>
      <w:r w:rsidR="00FB6214">
        <w:rPr>
          <w:lang w:eastAsia="ja-JP"/>
        </w:rPr>
        <w:t xml:space="preserve"> list</w:t>
      </w:r>
      <w:r>
        <w:rPr>
          <w:lang w:eastAsia="ja-JP"/>
        </w:rPr>
        <w:t>.</w:t>
      </w:r>
    </w:p>
    <w:p w14:paraId="5027A448" w14:textId="06677CFF" w:rsidR="00FE6F56" w:rsidRDefault="00912B05" w:rsidP="0058671E">
      <w:pPr>
        <w:pStyle w:val="iNormal"/>
        <w:rPr>
          <w:lang w:eastAsia="ja-JP"/>
        </w:rPr>
      </w:pPr>
      <w:r>
        <w:rPr>
          <w:lang w:eastAsia="ja-JP"/>
        </w:rPr>
        <w:t>The Cart status box</w:t>
      </w:r>
      <w:r w:rsidR="00335FC1">
        <w:rPr>
          <w:lang w:eastAsia="ja-JP"/>
        </w:rPr>
        <w:t>, circled in red below,</w:t>
      </w:r>
      <w:r>
        <w:rPr>
          <w:lang w:eastAsia="ja-JP"/>
        </w:rPr>
        <w:t xml:space="preserve"> shows the number of files in your Cart and the total size of these files. </w:t>
      </w:r>
      <w:r w:rsidR="00FB6214">
        <w:rPr>
          <w:lang w:eastAsia="ja-JP"/>
        </w:rPr>
        <w:t xml:space="preserve">It appears at the top right of many </w:t>
      </w:r>
      <w:r w:rsidR="00CF08BB">
        <w:rPr>
          <w:lang w:eastAsia="ja-JP"/>
        </w:rPr>
        <w:t>DIVER</w:t>
      </w:r>
      <w:r w:rsidR="00FB6214">
        <w:rPr>
          <w:lang w:eastAsia="ja-JP"/>
        </w:rPr>
        <w:t xml:space="preserve"> screens.</w:t>
      </w:r>
    </w:p>
    <w:p w14:paraId="23F4948A" w14:textId="0BF959BD" w:rsidR="00860F9C" w:rsidRPr="00541AB7" w:rsidRDefault="00860F9C" w:rsidP="00860F9C">
      <w:pPr>
        <w:pStyle w:val="iNote"/>
      </w:pPr>
      <w:r>
        <w:t>Note</w:t>
      </w:r>
      <w:r>
        <w:tab/>
        <w:t xml:space="preserve">You can only add a file to your Cart if you are authorised to access that file. If you are not authorised to access the file, the “Add to Cart” button will be greyed out and not </w:t>
      </w:r>
      <w:r w:rsidR="00660639">
        <w:t>be available to click.</w:t>
      </w:r>
    </w:p>
    <w:p w14:paraId="45196E8E" w14:textId="77777777" w:rsidR="00860F9C" w:rsidRDefault="00860F9C" w:rsidP="0058671E">
      <w:pPr>
        <w:pStyle w:val="iNormal"/>
        <w:rPr>
          <w:lang w:eastAsia="ja-JP"/>
        </w:rPr>
      </w:pPr>
    </w:p>
    <w:p w14:paraId="1BD6311B" w14:textId="77777777" w:rsidR="00335FC1" w:rsidRDefault="00A5049D" w:rsidP="00335FC1">
      <w:pPr>
        <w:pStyle w:val="iFigureCaption"/>
      </w:pPr>
      <w:r>
        <w:rPr>
          <w:b w:val="0"/>
          <w:noProof/>
          <w:lang w:val="en-US"/>
        </w:rPr>
        <mc:AlternateContent>
          <mc:Choice Requires="wpg">
            <w:drawing>
              <wp:inline distT="0" distB="0" distL="0" distR="0" wp14:anchorId="6C5E0F67" wp14:editId="6F81CA91">
                <wp:extent cx="6041390" cy="3000375"/>
                <wp:effectExtent l="0" t="0" r="3810" b="0"/>
                <wp:docPr id="56" name="Group 1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041390" cy="3000375"/>
                          <a:chOff x="2354" y="10233"/>
                          <a:chExt cx="7558" cy="3754"/>
                        </a:xfrm>
                      </wpg:grpSpPr>
                      <wps:wsp>
                        <wps:cNvPr id="58" name="AutoShape 174"/>
                        <wps:cNvSpPr>
                          <a:spLocks noChangeAspect="1" noChangeArrowheads="1" noTextEdit="1"/>
                        </wps:cNvSpPr>
                        <wps:spPr bwMode="auto">
                          <a:xfrm>
                            <a:off x="2354" y="10233"/>
                            <a:ext cx="7558" cy="3754"/>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9" name="Picture 17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354" y="10233"/>
                            <a:ext cx="7558" cy="3754"/>
                          </a:xfrm>
                          <a:prstGeom prst="rect">
                            <a:avLst/>
                          </a:prstGeom>
                          <a:noFill/>
                          <a:extLst>
                            <a:ext uri="{909E8E84-426E-40dd-AFC4-6F175D3DCCD1}">
                              <a14:hiddenFill xmlns:a14="http://schemas.microsoft.com/office/drawing/2010/main">
                                <a:solidFill>
                                  <a:srgbClr val="FFFFFF"/>
                                </a:solidFill>
                              </a14:hiddenFill>
                            </a:ext>
                          </a:extLst>
                        </pic:spPr>
                      </pic:pic>
                      <wps:wsp>
                        <wps:cNvPr id="60" name="Oval 71"/>
                        <wps:cNvSpPr>
                          <a:spLocks noChangeArrowheads="1"/>
                        </wps:cNvSpPr>
                        <wps:spPr bwMode="auto">
                          <a:xfrm>
                            <a:off x="7951" y="11319"/>
                            <a:ext cx="1640" cy="343"/>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75" o:spid="_x0000_s1026" style="width:475.7pt;height:236.25pt;mso-position-horizontal-relative:char;mso-position-vertical-relative:line" coordorigin="2354,10233" coordsize="7558,37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">
                <o:lock v:ext="edit" aspectratio="t"/>
                <v:rect id="AutoShape 174" o:spid="_x0000_s1027" style="position:absolute;left:2354;top:10233;width:7558;height:37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EELZwgAA&#10;ANsAAAAPAAAAZHJzL2Rvd25yZXYueG1sRE9Na4NAEL0H+h+WKeQS4ppCSzCuUgIlEgqhps15cKcq&#10;dWeNu1X777uHQI6P953ms+nESINrLSvYRDEI4srqlmsFn+e39RaE88gaO8uk4I8c5NnDIsVE24k/&#10;aCx9LUIIuwQVNN73iZSuasigi2xPHLhvOxj0AQ611ANOIdx08imOX6TBlkNDgz3tG6p+yl+jYKpO&#10;4+X8fpCn1aWwfC2u+/LrqNTycX7dgfA0+7v45i60gucwNnwJP0Bm/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cQQtnCAAAA2wAAAA8AAAAAAAAAAAAAAAAAlwIAAGRycy9kb3du&#10;cmV2LnhtbFBLBQYAAAAABAAEAPUAAACGAwAAAAA=&#10;" filled="f" stroked="f">
                  <o:lock v:ext="edit" aspectratio="t" text="t"/>
                </v:rect>
                <v:shape id="Picture 178" o:spid="_x0000_s1028" type="#_x0000_t75" style="position:absolute;left:2354;top:10233;width:7558;height:37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6&#10;LsXGAAAA2wAAAA8AAABkcnMvZG93bnJldi54bWxEj09rwkAUxO+C32F5BW+6acU/TV1FhYJCEZv2&#10;0OMj+5qEZt+mu1sT/fRdQfA4zMxvmMWqM7U4kfOVZQWPowQEcW51xYWCz4/X4RyED8gaa8uk4Ewe&#10;Vst+b4Gpti2/0ykLhYgQ9ikqKENoUil9XpJBP7INcfS+rTMYonSF1A7bCDe1fEqSqTRYcVwosaFt&#10;SflP9mcUfB3tvp1djodDN3aT300991l4U2rw0K1fQATqwj18a++0gskzXL/EHyC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TouxcYAAADbAAAADwAAAAAAAAAAAAAAAACc&#10;AgAAZHJzL2Rvd25yZXYueG1sUEsFBgAAAAAEAAQA9wAAAI8DAAAAAA==&#10;">
                  <v:imagedata r:id="rId94" o:title=""/>
                </v:shape>
                <v:oval id="Oval 71" o:spid="_x0000_s1029" style="position:absolute;left:7951;top:11319;width:1640;height:3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0eOtwAAA&#10;ANsAAAAPAAAAZHJzL2Rvd25yZXYueG1sRE/NisIwEL4LvkMYYW+aKqxKNYruIix7WLH6AEMzttVm&#10;UpNY69tvDoLHj+9/ue5MLVpyvrKsYDxKQBDnVldcKDgdd8M5CB+QNdaWScGTPKxX/d4SU20ffKA2&#10;C4WIIexTVFCG0KRS+rwkg35kG+LIna0zGCJ0hdQOHzHc1HKSJFNpsOLYUGJDXyXl1+xuFHxeitvk&#10;b7990qz6rt24a+3tVyr1Meg2CxCBuvAWv9w/WsE0ro9f4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h0eOtwAAAANsAAAAPAAAAAAAAAAAAAAAAAJcCAABkcnMvZG93bnJl&#10;di54bWxQSwUGAAAAAAQABAD1AAAAhAMAAAAA&#10;" filled="f" strokecolor="red" strokeweight="1pt"/>
                <w10:anchorlock/>
              </v:group>
            </w:pict>
          </mc:Fallback>
        </mc:AlternateContent>
      </w:r>
    </w:p>
    <w:p w14:paraId="03268F36" w14:textId="77777777" w:rsidR="00F60BF3" w:rsidRDefault="00FB6214" w:rsidP="0058671E">
      <w:pPr>
        <w:pStyle w:val="iNormal"/>
        <w:rPr>
          <w:lang w:eastAsia="ja-JP"/>
        </w:rPr>
      </w:pPr>
      <w:r>
        <w:rPr>
          <w:lang w:eastAsia="ja-JP"/>
        </w:rPr>
        <w:t xml:space="preserve">Click on the Cart status box to show a dropdown menu of operations which can be performed on the files in the Cart. </w:t>
      </w:r>
      <w:r w:rsidR="00F60BF3">
        <w:rPr>
          <w:lang w:eastAsia="ja-JP"/>
        </w:rPr>
        <w:t>These operations are:</w:t>
      </w:r>
    </w:p>
    <w:tbl>
      <w:tblPr>
        <w:tblW w:w="0" w:type="auto"/>
        <w:tblLook w:val="04A0" w:firstRow="1" w:lastRow="0" w:firstColumn="1" w:lastColumn="0" w:noHBand="0" w:noVBand="1"/>
      </w:tblPr>
      <w:tblGrid>
        <w:gridCol w:w="1526"/>
        <w:gridCol w:w="7754"/>
      </w:tblGrid>
      <w:tr w:rsidR="00F60BF3" w:rsidRPr="00582270" w14:paraId="10525004" w14:textId="77777777" w:rsidTr="00582270">
        <w:tc>
          <w:tcPr>
            <w:tcW w:w="1526" w:type="dxa"/>
            <w:shd w:val="clear" w:color="auto" w:fill="auto"/>
          </w:tcPr>
          <w:p w14:paraId="7950B925" w14:textId="77777777" w:rsidR="00F60BF3" w:rsidRPr="00582270" w:rsidRDefault="00F60BF3" w:rsidP="00F60BF3">
            <w:pPr>
              <w:pStyle w:val="iNormal"/>
            </w:pPr>
            <w:r w:rsidRPr="00582270">
              <w:t>Download</w:t>
            </w:r>
          </w:p>
        </w:tc>
        <w:tc>
          <w:tcPr>
            <w:tcW w:w="7754" w:type="dxa"/>
            <w:shd w:val="clear" w:color="auto" w:fill="auto"/>
          </w:tcPr>
          <w:p w14:paraId="28DBB8EE" w14:textId="77777777" w:rsidR="00F60BF3" w:rsidRPr="00582270" w:rsidRDefault="00F60BF3" w:rsidP="004F1EF9">
            <w:pPr>
              <w:pStyle w:val="iNormal"/>
              <w:rPr>
                <w:lang w:eastAsia="ja-JP"/>
              </w:rPr>
            </w:pPr>
            <w:r w:rsidRPr="00582270">
              <w:rPr>
                <w:lang w:eastAsia="ja-JP"/>
              </w:rPr>
              <w:t xml:space="preserve">Click on this option to download </w:t>
            </w:r>
            <w:r w:rsidR="00415DC9">
              <w:rPr>
                <w:lang w:eastAsia="ja-JP"/>
              </w:rPr>
              <w:t>Data File</w:t>
            </w:r>
            <w:r w:rsidR="009B7E78">
              <w:rPr>
                <w:lang w:eastAsia="ja-JP"/>
              </w:rPr>
              <w:t>s</w:t>
            </w:r>
            <w:r w:rsidRPr="00582270">
              <w:rPr>
                <w:lang w:eastAsia="ja-JP"/>
              </w:rPr>
              <w:t xml:space="preserve"> to your local computer. See </w:t>
            </w:r>
            <w:r w:rsidRPr="002E5280">
              <w:t>Chapter</w:t>
            </w:r>
            <w:r w:rsidR="004F1EF9" w:rsidRPr="00DB652E">
              <w:t xml:space="preserve"> </w:t>
            </w:r>
            <w:r w:rsidR="00C23447">
              <w:fldChar w:fldCharType="begin"/>
            </w:r>
            <w:r w:rsidR="00C23447">
              <w:instrText xml:space="preserve"> REF _Ref351561703 \r \h  \* MERGEFORMAT </w:instrText>
            </w:r>
            <w:r w:rsidR="00C23447">
              <w:fldChar w:fldCharType="separate"/>
            </w:r>
            <w:r w:rsidR="005066AC">
              <w:t>10</w:t>
            </w:r>
            <w:r w:rsidR="00C23447">
              <w:fldChar w:fldCharType="end"/>
            </w:r>
            <w:r w:rsidR="004F1EF9" w:rsidRPr="00DB652E">
              <w:t xml:space="preserve"> </w:t>
            </w:r>
            <w:r w:rsidR="00C23447">
              <w:fldChar w:fldCharType="begin"/>
            </w:r>
            <w:r w:rsidR="00C23447">
              <w:instrText xml:space="preserve"> REF _Ref351561706 \h  \* MERGEFORMAT </w:instrText>
            </w:r>
            <w:r w:rsidR="00C23447">
              <w:fldChar w:fldCharType="separate"/>
            </w:r>
            <w:ins w:id="1571" w:author="Cathryn Chamley" w:date="2015-12-15T14:03:00Z">
              <w:r w:rsidR="005066AC" w:rsidRPr="005066AC">
                <w:rPr>
                  <w:rStyle w:val="CrossReference"/>
                  <w:rPrChange w:id="1572" w:author="Cathryn Chamley" w:date="2015-12-15T14:03:00Z">
                    <w:rPr/>
                  </w:rPrChange>
                </w:rPr>
                <w:t>Downloading files</w:t>
              </w:r>
            </w:ins>
            <w:del w:id="1573" w:author="Cathryn Chamley" w:date="2015-12-15T14:03:00Z">
              <w:r w:rsidR="004F6915" w:rsidRPr="004F6915" w:rsidDel="005066AC">
                <w:rPr>
                  <w:rStyle w:val="CrossReference"/>
                </w:rPr>
                <w:delText>Downloading files</w:delText>
              </w:r>
            </w:del>
            <w:r w:rsidR="00C23447">
              <w:fldChar w:fldCharType="end"/>
            </w:r>
            <w:r w:rsidR="00197228" w:rsidRPr="00582270">
              <w:rPr>
                <w:rStyle w:val="CrossReference"/>
              </w:rPr>
              <w:t xml:space="preserve"> </w:t>
            </w:r>
            <w:r w:rsidR="00197228" w:rsidRPr="00582270">
              <w:t>for instructions on using this feature</w:t>
            </w:r>
            <w:r w:rsidRPr="00582270">
              <w:rPr>
                <w:lang w:eastAsia="ja-JP"/>
              </w:rPr>
              <w:t>.</w:t>
            </w:r>
          </w:p>
        </w:tc>
      </w:tr>
      <w:tr w:rsidR="00F60BF3" w:rsidRPr="00582270" w14:paraId="1278CFDA" w14:textId="77777777" w:rsidTr="00582270">
        <w:tc>
          <w:tcPr>
            <w:tcW w:w="1526" w:type="dxa"/>
            <w:shd w:val="clear" w:color="auto" w:fill="auto"/>
          </w:tcPr>
          <w:p w14:paraId="40D45CDB" w14:textId="77777777" w:rsidR="00F60BF3" w:rsidRPr="00582270" w:rsidRDefault="00F60BF3" w:rsidP="00F60BF3">
            <w:pPr>
              <w:pStyle w:val="iNormal"/>
            </w:pPr>
            <w:r w:rsidRPr="00582270">
              <w:t>Package</w:t>
            </w:r>
          </w:p>
        </w:tc>
        <w:tc>
          <w:tcPr>
            <w:tcW w:w="7754" w:type="dxa"/>
            <w:shd w:val="clear" w:color="auto" w:fill="auto"/>
          </w:tcPr>
          <w:p w14:paraId="2DFB0843" w14:textId="77777777"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create a publishable </w:t>
            </w:r>
            <w:r w:rsidR="004F1EF9" w:rsidRPr="00582270">
              <w:rPr>
                <w:lang w:eastAsia="ja-JP"/>
              </w:rPr>
              <w:t>P</w:t>
            </w:r>
            <w:r w:rsidR="00B404AC" w:rsidRPr="00582270">
              <w:rPr>
                <w:lang w:eastAsia="ja-JP"/>
              </w:rPr>
              <w:t>acka</w:t>
            </w:r>
            <w:r w:rsidR="004F1EF9" w:rsidRPr="00582270">
              <w:rPr>
                <w:lang w:eastAsia="ja-JP"/>
              </w:rPr>
              <w:t>ge containing all files in the C</w:t>
            </w:r>
            <w:r w:rsidR="00B404AC" w:rsidRPr="00582270">
              <w:rPr>
                <w:lang w:eastAsia="ja-JP"/>
              </w:rPr>
              <w:t xml:space="preserve">art. </w:t>
            </w:r>
            <w:r w:rsidR="004F1EF9" w:rsidRPr="00582270">
              <w:rPr>
                <w:lang w:eastAsia="ja-JP"/>
              </w:rPr>
              <w:t xml:space="preserve">See section </w:t>
            </w:r>
            <w:r w:rsidR="00C23447">
              <w:fldChar w:fldCharType="begin"/>
            </w:r>
            <w:r w:rsidR="00C23447">
              <w:instrText xml:space="preserve"> REF _Ref351561807 \r \h  \* MERGEFORMAT </w:instrText>
            </w:r>
            <w:r w:rsidR="00C23447">
              <w:fldChar w:fldCharType="separate"/>
            </w:r>
            <w:ins w:id="1574" w:author="Cathryn Chamley" w:date="2015-12-15T14:03:00Z">
              <w:r w:rsidR="005066AC" w:rsidRPr="005066AC">
                <w:rPr>
                  <w:rStyle w:val="CrossReference"/>
                  <w:rPrChange w:id="1575" w:author="Cathryn Chamley" w:date="2015-12-15T14:03:00Z">
                    <w:rPr/>
                  </w:rPrChange>
                </w:rPr>
                <w:t>9.1</w:t>
              </w:r>
            </w:ins>
            <w:del w:id="1576" w:author="Cathryn Chamley" w:date="2015-12-15T14:03:00Z">
              <w:r w:rsidR="004F6915" w:rsidRPr="004F6915" w:rsidDel="005066AC">
                <w:rPr>
                  <w:rStyle w:val="CrossReference"/>
                </w:rPr>
                <w:delText>9.1</w:delText>
              </w:r>
            </w:del>
            <w:r w:rsidR="00C23447">
              <w:fldChar w:fldCharType="end"/>
            </w:r>
            <w:r w:rsidR="004F1EF9" w:rsidRPr="00582270">
              <w:rPr>
                <w:rStyle w:val="CrossReference"/>
              </w:rPr>
              <w:t xml:space="preserve"> </w:t>
            </w:r>
            <w:r w:rsidR="00C23447">
              <w:fldChar w:fldCharType="begin"/>
            </w:r>
            <w:r w:rsidR="00C23447">
              <w:instrText xml:space="preserve"> REF _Ref351561811 \h  \* MERGEFORMAT </w:instrText>
            </w:r>
            <w:r w:rsidR="00C23447">
              <w:fldChar w:fldCharType="separate"/>
            </w:r>
            <w:ins w:id="1577" w:author="Cathryn Chamley" w:date="2015-12-15T14:03:00Z">
              <w:r w:rsidR="005066AC" w:rsidRPr="005066AC">
                <w:rPr>
                  <w:rStyle w:val="CrossReference"/>
                  <w:rPrChange w:id="1578" w:author="Cathryn Chamley" w:date="2015-12-15T14:03:00Z">
                    <w:rPr/>
                  </w:rPrChange>
                </w:rPr>
                <w:t>Creating a Package</w:t>
              </w:r>
            </w:ins>
            <w:del w:id="1579" w:author="Cathryn Chamley" w:date="2015-12-15T14:03:00Z">
              <w:r w:rsidR="004F6915" w:rsidRPr="004F6915" w:rsidDel="005066AC">
                <w:rPr>
                  <w:rStyle w:val="CrossReference"/>
                </w:rPr>
                <w:delText>Creating a Package</w:delText>
              </w:r>
            </w:del>
            <w:r w:rsidR="00C23447">
              <w:fldChar w:fldCharType="end"/>
            </w:r>
            <w:r w:rsidR="00197228" w:rsidRPr="00582270">
              <w:t xml:space="preserve"> for instructions on using this feature</w:t>
            </w:r>
            <w:r w:rsidRPr="00582270">
              <w:rPr>
                <w:lang w:eastAsia="ja-JP"/>
              </w:rPr>
              <w:t>.</w:t>
            </w:r>
          </w:p>
        </w:tc>
      </w:tr>
      <w:tr w:rsidR="00F60BF3" w:rsidRPr="00582270" w14:paraId="25928270" w14:textId="77777777" w:rsidTr="00582270">
        <w:tc>
          <w:tcPr>
            <w:tcW w:w="1526" w:type="dxa"/>
            <w:shd w:val="clear" w:color="auto" w:fill="auto"/>
          </w:tcPr>
          <w:p w14:paraId="3FCAAC0C" w14:textId="77777777" w:rsidR="00F60BF3" w:rsidRPr="00582270" w:rsidRDefault="00F60BF3" w:rsidP="00F60BF3">
            <w:pPr>
              <w:pStyle w:val="iNormal"/>
            </w:pPr>
            <w:r w:rsidRPr="00582270">
              <w:t>Clear cart</w:t>
            </w:r>
          </w:p>
        </w:tc>
        <w:tc>
          <w:tcPr>
            <w:tcW w:w="7754" w:type="dxa"/>
            <w:shd w:val="clear" w:color="auto" w:fill="auto"/>
          </w:tcPr>
          <w:p w14:paraId="5D3717A2" w14:textId="77777777" w:rsidR="00F60BF3" w:rsidRPr="00582270" w:rsidRDefault="00F60BF3" w:rsidP="00B404AC">
            <w:pPr>
              <w:pStyle w:val="iNormal"/>
              <w:rPr>
                <w:lang w:eastAsia="ja-JP"/>
              </w:rPr>
            </w:pPr>
            <w:r w:rsidRPr="00582270">
              <w:rPr>
                <w:lang w:eastAsia="ja-JP"/>
              </w:rPr>
              <w:t xml:space="preserve">Click on this option to </w:t>
            </w:r>
            <w:r w:rsidR="00B404AC" w:rsidRPr="00582270">
              <w:rPr>
                <w:lang w:eastAsia="ja-JP"/>
              </w:rPr>
              <w:t>remove</w:t>
            </w:r>
            <w:r w:rsidRPr="00582270">
              <w:rPr>
                <w:lang w:eastAsia="ja-JP"/>
              </w:rPr>
              <w:t xml:space="preserve"> all files from the Cart.</w:t>
            </w:r>
            <w:r w:rsidR="00197228" w:rsidRPr="00582270">
              <w:rPr>
                <w:lang w:eastAsia="ja-JP"/>
              </w:rPr>
              <w:t xml:space="preserve"> It does not delete the files themselves.</w:t>
            </w:r>
          </w:p>
        </w:tc>
      </w:tr>
      <w:tr w:rsidR="00F60BF3" w:rsidRPr="00582270" w14:paraId="6A63204E" w14:textId="77777777" w:rsidTr="00582270">
        <w:tc>
          <w:tcPr>
            <w:tcW w:w="1526" w:type="dxa"/>
            <w:shd w:val="clear" w:color="auto" w:fill="auto"/>
          </w:tcPr>
          <w:p w14:paraId="00A2BB56" w14:textId="77777777" w:rsidR="00F60BF3" w:rsidRPr="00582270" w:rsidRDefault="00F60BF3" w:rsidP="00F60BF3">
            <w:pPr>
              <w:pStyle w:val="iNormal"/>
            </w:pPr>
            <w:r w:rsidRPr="00582270">
              <w:t>Edit cart</w:t>
            </w:r>
          </w:p>
        </w:tc>
        <w:tc>
          <w:tcPr>
            <w:tcW w:w="7754" w:type="dxa"/>
            <w:shd w:val="clear" w:color="auto" w:fill="auto"/>
          </w:tcPr>
          <w:p w14:paraId="7DF99201" w14:textId="77777777"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view </w:t>
            </w:r>
            <w:r w:rsidR="00197228" w:rsidRPr="00582270">
              <w:rPr>
                <w:lang w:eastAsia="ja-JP"/>
              </w:rPr>
              <w:t xml:space="preserve">a list of </w:t>
            </w:r>
            <w:r w:rsidR="00B404AC" w:rsidRPr="00582270">
              <w:rPr>
                <w:lang w:eastAsia="ja-JP"/>
              </w:rPr>
              <w:t xml:space="preserve">the Cart contents, remove individual files from the Cart, download all files in the Cart or create a publishable </w:t>
            </w:r>
            <w:r w:rsidR="004F1EF9" w:rsidRPr="00582270">
              <w:rPr>
                <w:lang w:eastAsia="ja-JP"/>
              </w:rPr>
              <w:t>P</w:t>
            </w:r>
            <w:r w:rsidR="00B404AC" w:rsidRPr="00582270">
              <w:rPr>
                <w:lang w:eastAsia="ja-JP"/>
              </w:rPr>
              <w:t xml:space="preserve">ackage using all files in the Cart. See </w:t>
            </w:r>
            <w:r w:rsidR="004F1EF9" w:rsidRPr="00582270">
              <w:rPr>
                <w:lang w:eastAsia="ja-JP"/>
              </w:rPr>
              <w:t>s</w:t>
            </w:r>
            <w:r w:rsidR="00B404AC" w:rsidRPr="00582270">
              <w:rPr>
                <w:lang w:eastAsia="ja-JP"/>
              </w:rPr>
              <w:t xml:space="preserve">ection </w:t>
            </w:r>
            <w:r w:rsidR="00C23447">
              <w:fldChar w:fldCharType="begin"/>
            </w:r>
            <w:r w:rsidR="00C23447">
              <w:instrText xml:space="preserve"> REF _Ref351561914 \r \h  \* MERGEFORMAT </w:instrText>
            </w:r>
            <w:r w:rsidR="00C23447">
              <w:fldChar w:fldCharType="separate"/>
            </w:r>
            <w:ins w:id="1580" w:author="Cathryn Chamley" w:date="2015-12-15T14:03:00Z">
              <w:r w:rsidR="005066AC" w:rsidRPr="005066AC">
                <w:rPr>
                  <w:rStyle w:val="CrossReference"/>
                  <w:rPrChange w:id="1581" w:author="Cathryn Chamley" w:date="2015-12-15T14:03:00Z">
                    <w:rPr/>
                  </w:rPrChange>
                </w:rPr>
                <w:t>8.3.1</w:t>
              </w:r>
            </w:ins>
            <w:del w:id="1582" w:author="Cathryn Chamley" w:date="2015-12-15T14:03:00Z">
              <w:r w:rsidR="004F6915" w:rsidRPr="004F6915" w:rsidDel="005066AC">
                <w:rPr>
                  <w:rStyle w:val="CrossReference"/>
                </w:rPr>
                <w:delText>8.3.1</w:delText>
              </w:r>
            </w:del>
            <w:r w:rsidR="00C23447">
              <w:fldChar w:fldCharType="end"/>
            </w:r>
            <w:r w:rsidR="004F1EF9" w:rsidRPr="00582270">
              <w:rPr>
                <w:rStyle w:val="CrossReference"/>
              </w:rPr>
              <w:t xml:space="preserve"> </w:t>
            </w:r>
            <w:r w:rsidR="00C23447">
              <w:fldChar w:fldCharType="begin"/>
            </w:r>
            <w:r w:rsidR="00C23447">
              <w:instrText xml:space="preserve"> REF _Ref351561916 \h  \* MERGEFORMAT </w:instrText>
            </w:r>
            <w:r w:rsidR="00C23447">
              <w:fldChar w:fldCharType="separate"/>
            </w:r>
            <w:ins w:id="1583" w:author="Cathryn Chamley" w:date="2015-12-15T14:03:00Z">
              <w:r w:rsidR="005066AC" w:rsidRPr="005066AC">
                <w:rPr>
                  <w:rStyle w:val="CrossReference"/>
                  <w:rPrChange w:id="1584" w:author="Cathryn Chamley" w:date="2015-12-15T14:03:00Z">
                    <w:rPr/>
                  </w:rPrChange>
                </w:rPr>
                <w:t>Editing the Cart</w:t>
              </w:r>
            </w:ins>
            <w:del w:id="1585" w:author="Cathryn Chamley" w:date="2015-12-15T14:03:00Z">
              <w:r w:rsidR="004F6915" w:rsidRPr="004F6915" w:rsidDel="005066AC">
                <w:rPr>
                  <w:rStyle w:val="CrossReference"/>
                </w:rPr>
                <w:delText>Editing the Cart</w:delText>
              </w:r>
            </w:del>
            <w:r w:rsidR="00C23447">
              <w:fldChar w:fldCharType="end"/>
            </w:r>
            <w:r w:rsidR="00B404AC" w:rsidRPr="00582270">
              <w:rPr>
                <w:lang w:eastAsia="ja-JP"/>
              </w:rPr>
              <w:t xml:space="preserve"> for more details.</w:t>
            </w:r>
          </w:p>
        </w:tc>
      </w:tr>
    </w:tbl>
    <w:p w14:paraId="77DB43F2" w14:textId="77777777" w:rsidR="00F60BF3" w:rsidRDefault="00B404AC" w:rsidP="00B404AC">
      <w:pPr>
        <w:pStyle w:val="iHeading3"/>
      </w:pPr>
      <w:bookmarkStart w:id="1586" w:name="_Ref351561914"/>
      <w:bookmarkStart w:id="1587" w:name="_Ref351561916"/>
      <w:bookmarkStart w:id="1588" w:name="_Toc311807536"/>
      <w:r>
        <w:t>Editing the Cart</w:t>
      </w:r>
      <w:bookmarkEnd w:id="1586"/>
      <w:bookmarkEnd w:id="1587"/>
      <w:r w:rsidR="00E003EE">
        <w:t xml:space="preserve"> Contents</w:t>
      </w:r>
      <w:bookmarkEnd w:id="1588"/>
    </w:p>
    <w:p w14:paraId="31CAA588" w14:textId="77777777" w:rsidR="0015547E" w:rsidRDefault="00E003EE" w:rsidP="00E003EE">
      <w:pPr>
        <w:pStyle w:val="iNormal"/>
      </w:pPr>
      <w:r>
        <w:t>Selecting the Edit Cart option will display the following screen</w:t>
      </w:r>
      <w:r w:rsidR="002F37C0">
        <w:t>.</w:t>
      </w:r>
    </w:p>
    <w:p w14:paraId="463D2DBE" w14:textId="77777777" w:rsidR="00335FC1" w:rsidRPr="00335FC1" w:rsidRDefault="005F0160" w:rsidP="00335FC1">
      <w:pPr>
        <w:pStyle w:val="iFigureCaption"/>
      </w:pPr>
      <w:r>
        <w:rPr>
          <w:noProof/>
          <w:lang w:val="en-US"/>
        </w:rPr>
        <w:drawing>
          <wp:inline distT="0" distB="0" distL="0" distR="0" wp14:anchorId="61450918" wp14:editId="307AD7A1">
            <wp:extent cx="4154797" cy="2848929"/>
            <wp:effectExtent l="203200" t="203200" r="214630" b="199390"/>
            <wp:docPr id="46"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95"/>
                    <a:srcRect l="2979" t="19729" r="4630" b="8880"/>
                    <a:stretch>
                      <a:fillRect/>
                    </a:stretch>
                  </pic:blipFill>
                  <pic:spPr bwMode="auto">
                    <a:xfrm>
                      <a:off x="0" y="0"/>
                      <a:ext cx="4154170" cy="2848610"/>
                    </a:xfrm>
                    <a:prstGeom prst="rect">
                      <a:avLst/>
                    </a:prstGeom>
                    <a:ln>
                      <a:noFill/>
                    </a:ln>
                    <a:effectLst>
                      <a:outerShdw blurRad="190500" algn="tl" rotWithShape="0">
                        <a:srgbClr val="000000">
                          <a:alpha val="70000"/>
                        </a:srgbClr>
                      </a:outerShdw>
                    </a:effectLst>
                  </pic:spPr>
                </pic:pic>
              </a:graphicData>
            </a:graphic>
          </wp:inline>
        </w:drawing>
      </w:r>
    </w:p>
    <w:p w14:paraId="3410BBF9" w14:textId="77777777" w:rsidR="00E003EE" w:rsidRDefault="00E003EE" w:rsidP="00E003EE">
      <w:pPr>
        <w:pStyle w:val="iNormal"/>
      </w:pPr>
      <w:r>
        <w:t xml:space="preserve">There is one line in the table on this screen for each file in your Cart. These files can be removed individually by clicking on </w:t>
      </w:r>
      <w:r w:rsidR="00AF00D9" w:rsidRPr="00AF00D9">
        <w:rPr>
          <w:rStyle w:val="iButtonRed"/>
        </w:rPr>
        <w:t> </w:t>
      </w:r>
      <w:r w:rsidRPr="00AF00D9">
        <w:rPr>
          <w:rStyle w:val="iButtonRed"/>
        </w:rPr>
        <w:t>Remove</w:t>
      </w:r>
      <w:r w:rsidR="00AF00D9" w:rsidRPr="00AF00D9">
        <w:rPr>
          <w:rStyle w:val="iButtonRed"/>
        </w:rPr>
        <w:t> </w:t>
      </w:r>
      <w:r>
        <w:t xml:space="preserve"> on the relevant line. If the </w:t>
      </w:r>
      <w:r w:rsidR="00AF00D9" w:rsidRPr="00AF00D9">
        <w:rPr>
          <w:rStyle w:val="iButtonRed"/>
        </w:rPr>
        <w:t> </w:t>
      </w:r>
      <w:r w:rsidRPr="00AF00D9">
        <w:rPr>
          <w:rStyle w:val="iButtonRed"/>
        </w:rPr>
        <w:t>Remove</w:t>
      </w:r>
      <w:r w:rsidR="00AF00D9" w:rsidRPr="00AF00D9">
        <w:rPr>
          <w:rStyle w:val="iButtonRed"/>
        </w:rPr>
        <w:t> </w:t>
      </w:r>
      <w:r w:rsidRPr="00AF00D9">
        <w:rPr>
          <w:rStyle w:val="iButtonRed"/>
        </w:rPr>
        <w:t>All</w:t>
      </w:r>
      <w:r w:rsidR="00AF00D9" w:rsidRPr="00AF00D9">
        <w:rPr>
          <w:rStyle w:val="iButtonRed"/>
        </w:rPr>
        <w:t> </w:t>
      </w:r>
      <w:r>
        <w:t xml:space="preserve"> button is clicked, the Cart will be emptied and further Cart operations cannot be performed until </w:t>
      </w:r>
      <w:r w:rsidR="009708F3">
        <w:t>files are again added to the Cart.</w:t>
      </w:r>
    </w:p>
    <w:p w14:paraId="01081328" w14:textId="77777777" w:rsidR="009708F3" w:rsidRPr="009708F3" w:rsidRDefault="00AF00D9" w:rsidP="00E003EE">
      <w:pPr>
        <w:pStyle w:val="iNormal"/>
      </w:pPr>
      <w:r w:rsidRPr="00AF00D9">
        <w:rPr>
          <w:rStyle w:val="iButtonBlue"/>
        </w:rPr>
        <w:t> </w:t>
      </w:r>
      <w:r w:rsidR="009708F3" w:rsidRPr="00AF00D9">
        <w:rPr>
          <w:rStyle w:val="iButtonBlue"/>
        </w:rPr>
        <w:t>Download</w:t>
      </w:r>
      <w:r w:rsidRPr="00AF00D9">
        <w:rPr>
          <w:rStyle w:val="iButtonBlue"/>
        </w:rPr>
        <w:t> </w:t>
      </w:r>
      <w:r w:rsidR="009708F3">
        <w:t xml:space="preserve"> </w:t>
      </w:r>
      <w:r w:rsidR="00DB652E">
        <w:t xml:space="preserve">and </w:t>
      </w:r>
      <w:r w:rsidR="00DB652E" w:rsidRPr="00AF00D9">
        <w:rPr>
          <w:rStyle w:val="iButtonBlue"/>
        </w:rPr>
        <w:t> Package </w:t>
      </w:r>
      <w:r w:rsidR="00DB652E">
        <w:t xml:space="preserve"> </w:t>
      </w:r>
      <w:r w:rsidR="009708F3">
        <w:t xml:space="preserve">buttons are also available on this screen. See </w:t>
      </w:r>
      <w:r w:rsidR="009708F3">
        <w:rPr>
          <w:lang w:eastAsia="ja-JP"/>
        </w:rPr>
        <w:t xml:space="preserve">section </w:t>
      </w:r>
      <w:r w:rsidR="00C23447">
        <w:fldChar w:fldCharType="begin"/>
      </w:r>
      <w:r w:rsidR="00C23447">
        <w:instrText xml:space="preserve"> REF _Ref351561807 \r \h  \* MERGEFORMAT </w:instrText>
      </w:r>
      <w:r w:rsidR="00C23447">
        <w:fldChar w:fldCharType="separate"/>
      </w:r>
      <w:ins w:id="1589" w:author="Cathryn Chamley" w:date="2015-12-15T14:03:00Z">
        <w:r w:rsidR="005066AC" w:rsidRPr="005066AC">
          <w:rPr>
            <w:rStyle w:val="CrossReference"/>
            <w:rPrChange w:id="1590" w:author="Cathryn Chamley" w:date="2015-12-15T14:03:00Z">
              <w:rPr/>
            </w:rPrChange>
          </w:rPr>
          <w:t>9.1</w:t>
        </w:r>
      </w:ins>
      <w:del w:id="1591" w:author="Cathryn Chamley" w:date="2015-12-15T14:03:00Z">
        <w:r w:rsidR="004F6915" w:rsidRPr="004F6915" w:rsidDel="005066AC">
          <w:rPr>
            <w:rStyle w:val="CrossReference"/>
          </w:rPr>
          <w:delText>9.1</w:delText>
        </w:r>
      </w:del>
      <w:r w:rsidR="00C23447">
        <w:fldChar w:fldCharType="end"/>
      </w:r>
      <w:r w:rsidR="009708F3" w:rsidRPr="004F1EF9">
        <w:rPr>
          <w:rStyle w:val="CrossReference"/>
        </w:rPr>
        <w:t xml:space="preserve"> </w:t>
      </w:r>
      <w:r w:rsidR="00C23447">
        <w:fldChar w:fldCharType="begin"/>
      </w:r>
      <w:r w:rsidR="00C23447">
        <w:instrText xml:space="preserve"> REF _Ref351561811 \h  \* MERGEFORMAT </w:instrText>
      </w:r>
      <w:r w:rsidR="00C23447">
        <w:fldChar w:fldCharType="separate"/>
      </w:r>
      <w:ins w:id="1592" w:author="Cathryn Chamley" w:date="2015-12-15T14:03:00Z">
        <w:r w:rsidR="005066AC" w:rsidRPr="005066AC">
          <w:rPr>
            <w:rStyle w:val="CrossReference"/>
            <w:rPrChange w:id="1593" w:author="Cathryn Chamley" w:date="2015-12-15T14:03:00Z">
              <w:rPr/>
            </w:rPrChange>
          </w:rPr>
          <w:t>Creating a Package</w:t>
        </w:r>
      </w:ins>
      <w:del w:id="1594" w:author="Cathryn Chamley" w:date="2015-12-15T14:03:00Z">
        <w:r w:rsidR="004F6915" w:rsidRPr="004F6915" w:rsidDel="005066AC">
          <w:rPr>
            <w:rStyle w:val="CrossReference"/>
          </w:rPr>
          <w:delText>Creating a Package</w:delText>
        </w:r>
      </w:del>
      <w:r w:rsidR="00C23447">
        <w:fldChar w:fldCharType="end"/>
      </w:r>
      <w:r w:rsidR="009708F3">
        <w:t xml:space="preserve"> and </w:t>
      </w:r>
      <w:r w:rsidR="009708F3" w:rsidRPr="002E5280">
        <w:t>Chapter</w:t>
      </w:r>
      <w:r w:rsidR="009708F3" w:rsidRPr="00DB652E">
        <w:t xml:space="preserve"> </w:t>
      </w:r>
      <w:r w:rsidR="00C23447">
        <w:fldChar w:fldCharType="begin"/>
      </w:r>
      <w:r w:rsidR="00C23447">
        <w:instrText xml:space="preserve"> REF _Ref351561703 \r \h  \* MERGEFORMAT </w:instrText>
      </w:r>
      <w:r w:rsidR="00C23447">
        <w:fldChar w:fldCharType="separate"/>
      </w:r>
      <w:r w:rsidR="005066AC">
        <w:t>10</w:t>
      </w:r>
      <w:r w:rsidR="00C23447">
        <w:fldChar w:fldCharType="end"/>
      </w:r>
      <w:r w:rsidR="009708F3" w:rsidRPr="00DB652E">
        <w:t xml:space="preserve"> </w:t>
      </w:r>
      <w:r w:rsidR="00C23447">
        <w:fldChar w:fldCharType="begin"/>
      </w:r>
      <w:r w:rsidR="00C23447">
        <w:instrText xml:space="preserve"> REF _Ref351561706 \h  \* MERGEFORMAT </w:instrText>
      </w:r>
      <w:r w:rsidR="00C23447">
        <w:fldChar w:fldCharType="separate"/>
      </w:r>
      <w:ins w:id="1595" w:author="Cathryn Chamley" w:date="2015-12-15T14:03:00Z">
        <w:r w:rsidR="005066AC" w:rsidRPr="005066AC">
          <w:rPr>
            <w:rStyle w:val="CrossReference"/>
            <w:rPrChange w:id="1596" w:author="Cathryn Chamley" w:date="2015-12-15T14:03:00Z">
              <w:rPr/>
            </w:rPrChange>
          </w:rPr>
          <w:t>Downloading files</w:t>
        </w:r>
      </w:ins>
      <w:del w:id="1597" w:author="Cathryn Chamley" w:date="2015-12-15T14:03:00Z">
        <w:r w:rsidR="004F6915" w:rsidRPr="004F6915" w:rsidDel="005066AC">
          <w:rPr>
            <w:rStyle w:val="CrossReference"/>
          </w:rPr>
          <w:delText>Downloading files</w:delText>
        </w:r>
      </w:del>
      <w:r w:rsidR="00C23447">
        <w:fldChar w:fldCharType="end"/>
      </w:r>
      <w:r w:rsidR="009708F3">
        <w:rPr>
          <w:rStyle w:val="CrossReference"/>
        </w:rPr>
        <w:t xml:space="preserve"> </w:t>
      </w:r>
      <w:r w:rsidR="009708F3" w:rsidRPr="009708F3">
        <w:t>for more information about the operations</w:t>
      </w:r>
      <w:r w:rsidR="009708F3">
        <w:t xml:space="preserve"> initiated by these buttons</w:t>
      </w:r>
      <w:r w:rsidR="009708F3" w:rsidRPr="009708F3">
        <w:t>.</w:t>
      </w:r>
    </w:p>
    <w:p w14:paraId="2DD394E3" w14:textId="77777777" w:rsidR="00CB21AA" w:rsidRPr="00A23504" w:rsidRDefault="00CB21AA" w:rsidP="00B87A77">
      <w:pPr>
        <w:pStyle w:val="iHeading2"/>
        <w:widowControl w:val="0"/>
      </w:pPr>
      <w:bookmarkStart w:id="1598" w:name="_Ref351647273"/>
      <w:bookmarkStart w:id="1599" w:name="_Ref351647276"/>
      <w:bookmarkStart w:id="1600" w:name="_Toc311807537"/>
      <w:r>
        <w:t xml:space="preserve">Viewing and </w:t>
      </w:r>
      <w:r w:rsidRPr="00A23504">
        <w:t xml:space="preserve">Editing a </w:t>
      </w:r>
      <w:r>
        <w:t>F</w:t>
      </w:r>
      <w:r w:rsidRPr="00A23504">
        <w:t xml:space="preserve">ile's </w:t>
      </w:r>
      <w:r w:rsidR="003829A3">
        <w:t>Metadata</w:t>
      </w:r>
      <w:bookmarkEnd w:id="1598"/>
      <w:bookmarkEnd w:id="1599"/>
      <w:bookmarkEnd w:id="1600"/>
    </w:p>
    <w:p w14:paraId="29039A84" w14:textId="64DD9580" w:rsidR="005F5CB7" w:rsidRDefault="00010713" w:rsidP="00B87A77">
      <w:pPr>
        <w:pStyle w:val="iNormal"/>
        <w:keepNext/>
        <w:keepLines/>
        <w:widowControl w:val="0"/>
      </w:pPr>
      <w:r>
        <w:t>If you are authorised to access a particular file, c</w:t>
      </w:r>
      <w:r w:rsidR="005F5CB7">
        <w:t xml:space="preserve">licking on </w:t>
      </w:r>
      <w:r>
        <w:t>its</w:t>
      </w:r>
      <w:r w:rsidR="005F5CB7">
        <w:t xml:space="preserve"> </w:t>
      </w:r>
      <w:r w:rsidR="00586C45">
        <w:t>f</w:t>
      </w:r>
      <w:r w:rsidR="005F5CB7">
        <w:t xml:space="preserve">ilename in the </w:t>
      </w:r>
      <w:r w:rsidR="00586C45">
        <w:t xml:space="preserve">Filename </w:t>
      </w:r>
      <w:r w:rsidR="005F5CB7">
        <w:t xml:space="preserve">column </w:t>
      </w:r>
      <w:r w:rsidR="00586C45">
        <w:t xml:space="preserve">of the Dashboard </w:t>
      </w:r>
      <w:r w:rsidR="00197228">
        <w:t>tab, Explore Data tab or Edit Cart view</w:t>
      </w:r>
      <w:r w:rsidR="00586C45">
        <w:t xml:space="preserve"> </w:t>
      </w:r>
      <w:r w:rsidR="005F5CB7">
        <w:t xml:space="preserve">will display the </w:t>
      </w:r>
      <w:r w:rsidR="003829A3">
        <w:t>Metadata</w:t>
      </w:r>
      <w:r w:rsidR="005F5CB7">
        <w:t xml:space="preserve"> for that file in a </w:t>
      </w:r>
      <w:r w:rsidR="00197228">
        <w:t>screen similar to the following.</w:t>
      </w:r>
      <w:r>
        <w:t xml:space="preserve"> If you are not authorised to access the file, its filename field will not be a hyperlink. Instead, it will be a text field and you will not be able to click it.</w:t>
      </w:r>
      <w:r w:rsidR="00613B9C">
        <w:t xml:space="preserve"> Where possible, a thumbnail preview will be displayed for image files. </w:t>
      </w:r>
    </w:p>
    <w:p w14:paraId="446FA801" w14:textId="77F45FB4" w:rsidR="001D5334" w:rsidRPr="005879DC" w:rsidRDefault="00613B9C" w:rsidP="00B87A77">
      <w:pPr>
        <w:pStyle w:val="iNormal"/>
        <w:keepNext/>
        <w:keepLines/>
        <w:widowControl w:val="0"/>
      </w:pPr>
      <w:r>
        <w:rPr>
          <w:noProof/>
          <w:lang w:val="en-US"/>
        </w:rPr>
        <mc:AlternateContent>
          <mc:Choice Requires="wps">
            <w:drawing>
              <wp:anchor distT="0" distB="0" distL="114300" distR="114300" simplePos="0" relativeHeight="251712000" behindDoc="0" locked="0" layoutInCell="1" allowOverlap="1" wp14:anchorId="0E76B2BE" wp14:editId="7508777F">
                <wp:simplePos x="0" y="0"/>
                <wp:positionH relativeFrom="column">
                  <wp:posOffset>3073400</wp:posOffset>
                </wp:positionH>
                <wp:positionV relativeFrom="paragraph">
                  <wp:posOffset>1151890</wp:posOffset>
                </wp:positionV>
                <wp:extent cx="2235200" cy="1028700"/>
                <wp:effectExtent l="0" t="0" r="25400" b="38100"/>
                <wp:wrapNone/>
                <wp:docPr id="198" name="Oval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5200" cy="1028700"/>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id="Oval 149" o:spid="_x0000_s1026" style="position:absolute;margin-left:242pt;margin-top:90.7pt;width:176pt;height:81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" filled="f" fillcolor="white [3212]" strokecolor="red" strokeweight="1pt"/>
            </w:pict>
          </mc:Fallback>
        </mc:AlternateContent>
      </w:r>
      <w:r w:rsidR="001D5334">
        <w:rPr>
          <w:noProof/>
          <w:lang w:val="en-US"/>
        </w:rPr>
        <w:drawing>
          <wp:inline distT="0" distB="0" distL="0" distR="0" wp14:anchorId="62130B8D" wp14:editId="1188C251">
            <wp:extent cx="4316095" cy="6847205"/>
            <wp:effectExtent l="203200" t="203200" r="205105" b="213995"/>
            <wp:docPr id="1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17953" cy="6850153"/>
                    </a:xfrm>
                    <a:prstGeom prst="rect">
                      <a:avLst/>
                    </a:prstGeom>
                    <a:noFill/>
                    <a:ln>
                      <a:noFill/>
                    </a:ln>
                    <a:effectLst>
                      <a:outerShdw blurRad="190500" algn="tl" rotWithShape="0">
                        <a:srgbClr val="000000">
                          <a:alpha val="70000"/>
                        </a:srgbClr>
                      </a:outerShdw>
                    </a:effectLst>
                  </pic:spPr>
                </pic:pic>
              </a:graphicData>
            </a:graphic>
          </wp:inline>
        </w:drawing>
      </w:r>
    </w:p>
    <w:p w14:paraId="0A4B74F6" w14:textId="23BD3D92" w:rsidR="005F5CB7" w:rsidRPr="005879DC" w:rsidRDefault="005F5CB7" w:rsidP="00BF4668">
      <w:pPr>
        <w:pStyle w:val="iFigureCaption"/>
      </w:pPr>
    </w:p>
    <w:p w14:paraId="0BD2C9A4" w14:textId="312F9D2C" w:rsidR="00A42D8D" w:rsidRDefault="00197228" w:rsidP="00965CD4">
      <w:pPr>
        <w:pStyle w:val="iNormal"/>
      </w:pPr>
      <w:r>
        <w:t xml:space="preserve">Files of all types will display the </w:t>
      </w:r>
      <w:r w:rsidRPr="00DB652E">
        <w:rPr>
          <w:rStyle w:val="iOption"/>
        </w:rPr>
        <w:t>Basic Information</w:t>
      </w:r>
      <w:r>
        <w:t xml:space="preserve"> section</w:t>
      </w:r>
      <w:r w:rsidR="00DB652E">
        <w:t>,</w:t>
      </w:r>
      <w:r>
        <w:t xml:space="preserve"> showing the </w:t>
      </w:r>
      <w:r w:rsidRPr="00850A9C">
        <w:rPr>
          <w:b/>
        </w:rPr>
        <w:t xml:space="preserve">Basic </w:t>
      </w:r>
      <w:r w:rsidR="0093697D" w:rsidRPr="00850A9C">
        <w:rPr>
          <w:b/>
        </w:rPr>
        <w:t>Information</w:t>
      </w:r>
      <w:r>
        <w:t xml:space="preserve">, </w:t>
      </w:r>
      <w:r w:rsidR="00010713" w:rsidRPr="00850A9C">
        <w:rPr>
          <w:b/>
        </w:rPr>
        <w:t>Access Control</w:t>
      </w:r>
      <w:r w:rsidR="00010713">
        <w:t xml:space="preserve"> </w:t>
      </w:r>
      <w:r w:rsidR="00DB652E">
        <w:t xml:space="preserve">and the </w:t>
      </w:r>
      <w:r w:rsidR="00DB652E" w:rsidRPr="00DB652E">
        <w:rPr>
          <w:rStyle w:val="iOption"/>
        </w:rPr>
        <w:t>File Relationships</w:t>
      </w:r>
      <w:r w:rsidR="00DB652E">
        <w:t xml:space="preserve"> section</w:t>
      </w:r>
      <w:r w:rsidR="0093697D">
        <w:t>s</w:t>
      </w:r>
      <w:r w:rsidR="00DB652E">
        <w:t xml:space="preserve">, </w:t>
      </w:r>
      <w:r>
        <w:t>although some fields are not shown for some file types.</w:t>
      </w:r>
      <w:r w:rsidR="00A42D8D">
        <w:t xml:space="preserve"> TOA5</w:t>
      </w:r>
      <w:r w:rsidR="00C45BA7">
        <w:t>/NETCDF/NCML</w:t>
      </w:r>
      <w:r w:rsidR="00A42D8D">
        <w:t xml:space="preserve"> files </w:t>
      </w:r>
      <w:r w:rsidR="00010713">
        <w:t xml:space="preserve">and image files containing Exif data </w:t>
      </w:r>
      <w:r w:rsidR="00A42D8D">
        <w:t xml:space="preserve">also </w:t>
      </w:r>
      <w:r w:rsidR="00965CD4">
        <w:t>show</w:t>
      </w:r>
      <w:r w:rsidR="00A42D8D">
        <w:t xml:space="preserve"> </w:t>
      </w:r>
      <w:r w:rsidR="0093697D">
        <w:t xml:space="preserve">a </w:t>
      </w:r>
      <w:r w:rsidR="00A42D8D" w:rsidRPr="00A42D8D">
        <w:rPr>
          <w:b/>
        </w:rPr>
        <w:t>Information From The File</w:t>
      </w:r>
      <w:r w:rsidR="00A42D8D">
        <w:t xml:space="preserve"> </w:t>
      </w:r>
      <w:r w:rsidR="0093697D">
        <w:t xml:space="preserve">section, </w:t>
      </w:r>
      <w:r w:rsidR="00A42D8D">
        <w:t xml:space="preserve">and </w:t>
      </w:r>
      <w:r w:rsidR="0093697D">
        <w:t>TOA5</w:t>
      </w:r>
      <w:r w:rsidR="00C45BA7">
        <w:t>/NETCDF/NCML</w:t>
      </w:r>
      <w:r w:rsidR="0093697D">
        <w:t xml:space="preserve"> files have a further </w:t>
      </w:r>
      <w:r w:rsidR="00A42D8D" w:rsidRPr="00A42D8D">
        <w:rPr>
          <w:b/>
        </w:rPr>
        <w:t>Columns</w:t>
      </w:r>
      <w:r w:rsidR="00A42D8D">
        <w:t xml:space="preserve"> </w:t>
      </w:r>
      <w:r w:rsidR="0093697D">
        <w:t xml:space="preserve"> section.</w:t>
      </w:r>
    </w:p>
    <w:p w14:paraId="308E4041" w14:textId="77777777" w:rsidR="00D86057" w:rsidRDefault="00D86057" w:rsidP="005F5CB7">
      <w:pPr>
        <w:pStyle w:val="iNormal"/>
        <w:rPr>
          <w:lang w:eastAsia="ja-JP"/>
        </w:rPr>
      </w:pPr>
      <w:r>
        <w:rPr>
          <w:lang w:eastAsia="ja-JP"/>
        </w:rPr>
        <w:t xml:space="preserve">There are a number of buttons which may appear on this screen, depending on the type of </w:t>
      </w:r>
      <w:r w:rsidR="00415DC9">
        <w:rPr>
          <w:lang w:eastAsia="ja-JP"/>
        </w:rPr>
        <w:t>Data File</w:t>
      </w:r>
      <w:r>
        <w:rPr>
          <w:lang w:eastAsia="ja-JP"/>
        </w:rPr>
        <w:t xml:space="preserve"> and its status.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1"/>
        <w:gridCol w:w="7119"/>
      </w:tblGrid>
      <w:tr w:rsidR="00D86057" w14:paraId="04764FE8" w14:textId="77777777" w:rsidTr="009906FD">
        <w:tc>
          <w:tcPr>
            <w:tcW w:w="0" w:type="auto"/>
          </w:tcPr>
          <w:p w14:paraId="5C43CB20" w14:textId="77777777" w:rsidR="00D86057" w:rsidRPr="00D86057" w:rsidRDefault="00D86057" w:rsidP="009906FD">
            <w:pPr>
              <w:pStyle w:val="iNormal"/>
              <w:rPr>
                <w:rStyle w:val="iButton"/>
              </w:rPr>
            </w:pPr>
            <w:r w:rsidRPr="00D86057">
              <w:rPr>
                <w:rStyle w:val="iButton"/>
              </w:rPr>
              <w:t> Back </w:t>
            </w:r>
          </w:p>
        </w:tc>
        <w:tc>
          <w:tcPr>
            <w:tcW w:w="0" w:type="auto"/>
          </w:tcPr>
          <w:p w14:paraId="2FD47416" w14:textId="77777777" w:rsidR="00D86057" w:rsidRDefault="00D86057" w:rsidP="009906FD">
            <w:pPr>
              <w:pStyle w:val="iNormal"/>
              <w:rPr>
                <w:lang w:eastAsia="ja-JP"/>
              </w:rPr>
            </w:pPr>
            <w:r>
              <w:rPr>
                <w:lang w:eastAsia="ja-JP"/>
              </w:rPr>
              <w:t xml:space="preserve">Click this button to return to the list of </w:t>
            </w:r>
            <w:r w:rsidR="00415DC9">
              <w:rPr>
                <w:lang w:eastAsia="ja-JP"/>
              </w:rPr>
              <w:t>Data File</w:t>
            </w:r>
            <w:r w:rsidR="009B7E78">
              <w:rPr>
                <w:lang w:eastAsia="ja-JP"/>
              </w:rPr>
              <w:t>s</w:t>
            </w:r>
            <w:r>
              <w:rPr>
                <w:lang w:eastAsia="ja-JP"/>
              </w:rPr>
              <w:t>.</w:t>
            </w:r>
          </w:p>
        </w:tc>
      </w:tr>
      <w:tr w:rsidR="00D86057" w14:paraId="37DF752F" w14:textId="77777777" w:rsidTr="00D86057">
        <w:tc>
          <w:tcPr>
            <w:tcW w:w="0" w:type="auto"/>
          </w:tcPr>
          <w:p w14:paraId="49E41793" w14:textId="77777777" w:rsidR="00D86057" w:rsidRPr="00D86057" w:rsidRDefault="00D86057" w:rsidP="005F5CB7">
            <w:pPr>
              <w:pStyle w:val="iNormal"/>
              <w:rPr>
                <w:rStyle w:val="iButton"/>
              </w:rPr>
            </w:pPr>
            <w:r w:rsidRPr="00D86057">
              <w:rPr>
                <w:rStyle w:val="iButton"/>
              </w:rPr>
              <w:t> Add to Cart </w:t>
            </w:r>
          </w:p>
        </w:tc>
        <w:tc>
          <w:tcPr>
            <w:tcW w:w="0" w:type="auto"/>
          </w:tcPr>
          <w:p w14:paraId="4E694741" w14:textId="77777777"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not already in your Cart. Click it to add the file to your Cart.</w:t>
            </w:r>
          </w:p>
        </w:tc>
      </w:tr>
      <w:tr w:rsidR="00D86057" w14:paraId="40971A8F" w14:textId="77777777" w:rsidTr="00D86057">
        <w:tc>
          <w:tcPr>
            <w:tcW w:w="0" w:type="auto"/>
          </w:tcPr>
          <w:p w14:paraId="129F6D7C" w14:textId="77777777" w:rsidR="00D86057" w:rsidRPr="00D86057" w:rsidRDefault="00D86057" w:rsidP="005F5CB7">
            <w:pPr>
              <w:pStyle w:val="iNormal"/>
              <w:rPr>
                <w:rStyle w:val="iButton"/>
              </w:rPr>
            </w:pPr>
            <w:r w:rsidRPr="00D86057">
              <w:rPr>
                <w:rStyle w:val="iButton"/>
              </w:rPr>
              <w:t> </w:t>
            </w:r>
            <w:r>
              <w:rPr>
                <w:rStyle w:val="iButton"/>
              </w:rPr>
              <w:t>Remove from </w:t>
            </w:r>
            <w:r w:rsidRPr="00D86057">
              <w:rPr>
                <w:rStyle w:val="iButton"/>
              </w:rPr>
              <w:t>Cart </w:t>
            </w:r>
          </w:p>
        </w:tc>
        <w:tc>
          <w:tcPr>
            <w:tcW w:w="0" w:type="auto"/>
          </w:tcPr>
          <w:p w14:paraId="0937E69F" w14:textId="77777777"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already in your Cart. Click it to remove the file from your Cart.</w:t>
            </w:r>
          </w:p>
        </w:tc>
      </w:tr>
      <w:tr w:rsidR="00D86057" w14:paraId="1DA5F8D6" w14:textId="77777777" w:rsidTr="00D86057">
        <w:tc>
          <w:tcPr>
            <w:tcW w:w="0" w:type="auto"/>
          </w:tcPr>
          <w:p w14:paraId="7FE2ADA5" w14:textId="77777777" w:rsidR="00D86057" w:rsidRPr="00D86057" w:rsidRDefault="00D86057" w:rsidP="005F5CB7">
            <w:pPr>
              <w:pStyle w:val="iNormal"/>
              <w:rPr>
                <w:rStyle w:val="iButtonBlue"/>
              </w:rPr>
            </w:pPr>
            <w:r w:rsidRPr="00D86057">
              <w:rPr>
                <w:rStyle w:val="iButtonBlue"/>
              </w:rPr>
              <w:t> OCR </w:t>
            </w:r>
          </w:p>
        </w:tc>
        <w:tc>
          <w:tcPr>
            <w:tcW w:w="0" w:type="auto"/>
          </w:tcPr>
          <w:p w14:paraId="362CA102" w14:textId="77777777" w:rsidR="003A5AA2"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w:t>
            </w:r>
            <w:r w:rsidR="003725B4">
              <w:rPr>
                <w:lang w:eastAsia="ja-JP"/>
              </w:rPr>
              <w:t>has</w:t>
            </w:r>
            <w:r>
              <w:rPr>
                <w:lang w:eastAsia="ja-JP"/>
              </w:rPr>
              <w:t xml:space="preserve"> </w:t>
            </w:r>
            <w:r w:rsidR="003A5AA2">
              <w:rPr>
                <w:lang w:eastAsia="ja-JP"/>
              </w:rPr>
              <w:t>one of the</w:t>
            </w:r>
            <w:r>
              <w:rPr>
                <w:lang w:eastAsia="ja-JP"/>
              </w:rPr>
              <w:t xml:space="preserve"> image file</w:t>
            </w:r>
            <w:r w:rsidR="003A5AA2">
              <w:rPr>
                <w:lang w:eastAsia="ja-JP"/>
              </w:rPr>
              <w:t xml:space="preserve"> MIME Types as defined in your system’s configuration parameters</w:t>
            </w:r>
            <w:r>
              <w:rPr>
                <w:lang w:eastAsia="ja-JP"/>
              </w:rPr>
              <w:t xml:space="preserve">. </w:t>
            </w:r>
            <w:r w:rsidR="003A5AA2">
              <w:rPr>
                <w:lang w:eastAsia="ja-JP"/>
              </w:rPr>
              <w:t>(See</w:t>
            </w:r>
            <w:r w:rsidR="00434A77">
              <w:rPr>
                <w:lang w:eastAsia="ja-JP"/>
              </w:rPr>
              <w:t xml:space="preserve"> section </w:t>
            </w:r>
            <w:r w:rsidR="00C23447">
              <w:fldChar w:fldCharType="begin"/>
            </w:r>
            <w:r w:rsidR="00C23447">
              <w:instrText xml:space="preserve"> REF _Ref377979077 \r \h  \* MERGEFORMAT </w:instrText>
            </w:r>
            <w:r w:rsidR="00C23447">
              <w:fldChar w:fldCharType="separate"/>
            </w:r>
            <w:ins w:id="1601" w:author="Cathryn Chamley" w:date="2015-12-15T14:03:00Z">
              <w:r w:rsidR="005066AC" w:rsidRPr="005066AC">
                <w:rPr>
                  <w:rStyle w:val="CrossReference"/>
                  <w:rPrChange w:id="1602" w:author="Cathryn Chamley" w:date="2015-12-15T14:03:00Z">
                    <w:rPr/>
                  </w:rPrChange>
                </w:rPr>
                <w:t>11.6.2</w:t>
              </w:r>
            </w:ins>
            <w:del w:id="1603" w:author="Cathryn Chamley" w:date="2015-12-15T14:03:00Z">
              <w:r w:rsidR="004F6915" w:rsidRPr="004F6915" w:rsidDel="005066AC">
                <w:rPr>
                  <w:rStyle w:val="CrossReference"/>
                </w:rPr>
                <w:delText>11.6.2</w:delText>
              </w:r>
            </w:del>
            <w:r w:rsidR="00C23447">
              <w:fldChar w:fldCharType="end"/>
            </w:r>
            <w:r w:rsidR="00434A77" w:rsidRPr="00434A77">
              <w:rPr>
                <w:rStyle w:val="CrossReference"/>
              </w:rPr>
              <w:t xml:space="preserve"> </w:t>
            </w:r>
            <w:r w:rsidR="00C23447">
              <w:fldChar w:fldCharType="begin"/>
            </w:r>
            <w:r w:rsidR="00C23447">
              <w:instrText xml:space="preserve"> REF _Ref377979077 \h  \* MERGEFORMAT </w:instrText>
            </w:r>
            <w:r w:rsidR="00C23447">
              <w:fldChar w:fldCharType="separate"/>
            </w:r>
            <w:ins w:id="1604" w:author="Cathryn Chamley" w:date="2015-12-15T14:03:00Z">
              <w:r w:rsidR="005066AC" w:rsidRPr="005066AC">
                <w:rPr>
                  <w:rStyle w:val="CrossReference"/>
                  <w:rPrChange w:id="1605" w:author="Cathryn Chamley" w:date="2015-12-15T14:03:00Z">
                    <w:rPr/>
                  </w:rPrChange>
                </w:rPr>
                <w:t>OCR Processing parameters</w:t>
              </w:r>
            </w:ins>
            <w:del w:id="1606" w:author="Cathryn Chamley" w:date="2015-12-15T14:03:00Z">
              <w:r w:rsidR="004F6915" w:rsidRPr="004F6915" w:rsidDel="005066AC">
                <w:rPr>
                  <w:rStyle w:val="CrossReference"/>
                </w:rPr>
                <w:delText>OCR Processing parameters</w:delText>
              </w:r>
            </w:del>
            <w:r w:rsidR="00C23447">
              <w:fldChar w:fldCharType="end"/>
            </w:r>
            <w:r w:rsidR="003A5AA2">
              <w:rPr>
                <w:lang w:eastAsia="ja-JP"/>
              </w:rPr>
              <w:t>.)</w:t>
            </w:r>
          </w:p>
          <w:p w14:paraId="69298C30" w14:textId="77777777" w:rsidR="00F15ABE" w:rsidRDefault="00D86057" w:rsidP="003725B4">
            <w:pPr>
              <w:pStyle w:val="iNormal"/>
              <w:rPr>
                <w:lang w:eastAsia="ja-JP"/>
              </w:rPr>
            </w:pPr>
            <w:r>
              <w:rPr>
                <w:lang w:eastAsia="ja-JP"/>
              </w:rPr>
              <w:t xml:space="preserve">Click this button to start a background Optical Character Recognition process. The output of this process will be written to a new </w:t>
            </w:r>
            <w:r w:rsidR="00F15ABE">
              <w:rPr>
                <w:lang w:eastAsia="ja-JP"/>
              </w:rPr>
              <w:t xml:space="preserve">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’s name, but with a .</w:t>
            </w:r>
            <w:r w:rsidR="003A5AA2">
              <w:rPr>
                <w:lang w:eastAsia="ja-JP"/>
              </w:rPr>
              <w:t>TXT</w:t>
            </w:r>
            <w:r>
              <w:rPr>
                <w:lang w:eastAsia="ja-JP"/>
              </w:rPr>
              <w:t xml:space="preserve"> extension.</w:t>
            </w:r>
            <w:r w:rsidR="003A5AA2">
              <w:rPr>
                <w:lang w:eastAsia="ja-JP"/>
              </w:rPr>
              <w:t xml:space="preserve"> The Data File will immediately appear in the file lists in the Explore Data tab. However, its size will be zero until it has been processed.</w:t>
            </w:r>
            <w:r w:rsidR="00485A4D">
              <w:rPr>
                <w:lang w:eastAsia="ja-JP"/>
              </w:rPr>
              <w:t xml:space="preserve"> Check the Creation Status to see when the background processing has completed.</w:t>
            </w:r>
          </w:p>
          <w:p w14:paraId="79F3EBB2" w14:textId="389B148C" w:rsidR="00087CBD" w:rsidRDefault="003725B4">
            <w:pPr>
              <w:pStyle w:val="iNormal"/>
              <w:rPr>
                <w:lang w:eastAsia="ja-JP"/>
              </w:rPr>
            </w:pPr>
            <w:r>
              <w:rPr>
                <w:lang w:eastAsia="ja-JP"/>
              </w:rPr>
              <w:t xml:space="preserve">Users can click the </w:t>
            </w:r>
            <w:r w:rsidRPr="003725B4">
              <w:rPr>
                <w:rStyle w:val="iButtonBlue"/>
              </w:rPr>
              <w:t> OCR</w:t>
            </w:r>
            <w:r w:rsidRPr="00965A28">
              <w:rPr>
                <w:rStyle w:val="iButtonBlue"/>
              </w:rPr>
              <w:t> </w:t>
            </w:r>
            <w:r w:rsidR="00485A4D">
              <w:rPr>
                <w:lang w:eastAsia="ja-JP"/>
              </w:rPr>
              <w:t xml:space="preserve"> </w:t>
            </w:r>
            <w:r w:rsidR="001D2F57">
              <w:rPr>
                <w:lang w:eastAsia="ja-JP"/>
              </w:rPr>
              <w:t xml:space="preserve">button </w:t>
            </w:r>
            <w:r w:rsidR="00485A4D">
              <w:rPr>
                <w:lang w:eastAsia="ja-JP"/>
              </w:rPr>
              <w:t>even if they do not own th</w:t>
            </w:r>
            <w:r w:rsidR="001D2F57">
              <w:rPr>
                <w:lang w:eastAsia="ja-JP"/>
              </w:rPr>
              <w:t>is Data F</w:t>
            </w:r>
            <w:r w:rsidR="00485A4D">
              <w:rPr>
                <w:lang w:eastAsia="ja-JP"/>
              </w:rPr>
              <w:t>ile.</w:t>
            </w:r>
            <w:r>
              <w:rPr>
                <w:lang w:eastAsia="ja-JP"/>
              </w:rPr>
              <w:t xml:space="preserve"> They will own the output .TXT file</w:t>
            </w:r>
            <w:r w:rsidR="001D2F57">
              <w:rPr>
                <w:lang w:eastAsia="ja-JP"/>
              </w:rPr>
              <w:t>.</w:t>
            </w:r>
            <w:r w:rsidR="00087CBD">
              <w:rPr>
                <w:lang w:eastAsia="ja-JP"/>
              </w:rPr>
              <w:t xml:space="preserve"> This file will default to having an Access Control setting of Private/All Institutional User Access. If the default is inappropriate, you can change the .TXT file’s Access Control settings using the Metadata Edit screen.</w:t>
            </w:r>
          </w:p>
        </w:tc>
      </w:tr>
      <w:tr w:rsidR="00D86057" w14:paraId="644CE708" w14:textId="77777777" w:rsidTr="00D86057">
        <w:tc>
          <w:tcPr>
            <w:tcW w:w="0" w:type="auto"/>
          </w:tcPr>
          <w:p w14:paraId="0347F63F" w14:textId="77777777" w:rsidR="00D86057" w:rsidRPr="00D86057" w:rsidRDefault="00D86057" w:rsidP="005F5CB7">
            <w:pPr>
              <w:pStyle w:val="iNormal"/>
              <w:rPr>
                <w:rStyle w:val="iButtonBlue"/>
              </w:rPr>
            </w:pPr>
            <w:r w:rsidRPr="00D86057">
              <w:rPr>
                <w:rStyle w:val="iButtonBlue"/>
              </w:rPr>
              <w:t> SR </w:t>
            </w:r>
          </w:p>
        </w:tc>
        <w:tc>
          <w:tcPr>
            <w:tcW w:w="0" w:type="auto"/>
          </w:tcPr>
          <w:p w14:paraId="7ABE93D1" w14:textId="77777777" w:rsidR="00434A77" w:rsidRDefault="00F15ABE" w:rsidP="00F15ABE">
            <w:pPr>
              <w:pStyle w:val="iNormal"/>
              <w:rPr>
                <w:lang w:eastAsia="ja-JP"/>
              </w:rPr>
            </w:pPr>
            <w:r>
              <w:rPr>
                <w:lang w:eastAsia="ja-JP"/>
              </w:rPr>
              <w:t xml:space="preserve">This button only appears if the </w:t>
            </w:r>
            <w:r w:rsidR="00415DC9">
              <w:rPr>
                <w:lang w:eastAsia="ja-JP"/>
              </w:rPr>
              <w:t>Data File</w:t>
            </w:r>
            <w:r>
              <w:rPr>
                <w:lang w:eastAsia="ja-JP"/>
              </w:rPr>
              <w:t xml:space="preserve"> is </w:t>
            </w:r>
            <w:r w:rsidR="00434A77">
              <w:rPr>
                <w:lang w:eastAsia="ja-JP"/>
              </w:rPr>
              <w:t xml:space="preserve">one of the video or audio file MIME Types as defined in your system’s configuration parameters. (See section </w:t>
            </w:r>
            <w:r w:rsidR="00C23447">
              <w:fldChar w:fldCharType="begin"/>
            </w:r>
            <w:r w:rsidR="00C23447">
              <w:instrText xml:space="preserve"> REF _Ref377979408 \r \h  \* MERGEFORMAT </w:instrText>
            </w:r>
            <w:r w:rsidR="00C23447">
              <w:fldChar w:fldCharType="separate"/>
            </w:r>
            <w:ins w:id="1607" w:author="Cathryn Chamley" w:date="2015-12-15T14:03:00Z">
              <w:r w:rsidR="005066AC" w:rsidRPr="005066AC">
                <w:rPr>
                  <w:rStyle w:val="CrossReference"/>
                  <w:rPrChange w:id="1608" w:author="Cathryn Chamley" w:date="2015-12-15T14:03:00Z">
                    <w:rPr/>
                  </w:rPrChange>
                </w:rPr>
                <w:t>11.6.3</w:t>
              </w:r>
            </w:ins>
            <w:del w:id="1609" w:author="Cathryn Chamley" w:date="2015-12-15T14:03:00Z">
              <w:r w:rsidR="004F6915" w:rsidRPr="004F6915" w:rsidDel="005066AC">
                <w:rPr>
                  <w:rStyle w:val="CrossReference"/>
                </w:rPr>
                <w:delText>11.6.3</w:delText>
              </w:r>
            </w:del>
            <w:r w:rsidR="00C23447">
              <w:fldChar w:fldCharType="end"/>
            </w:r>
            <w:r w:rsidR="00434A77" w:rsidRPr="00434A77">
              <w:rPr>
                <w:rStyle w:val="CrossReference"/>
              </w:rPr>
              <w:t xml:space="preserve"> </w:t>
            </w:r>
            <w:r w:rsidR="00C23447">
              <w:fldChar w:fldCharType="begin"/>
            </w:r>
            <w:r w:rsidR="00C23447">
              <w:instrText xml:space="preserve"> REF _Ref377979408 \h  \* MERGEFORMAT </w:instrText>
            </w:r>
            <w:r w:rsidR="00C23447">
              <w:fldChar w:fldCharType="separate"/>
            </w:r>
            <w:ins w:id="1610" w:author="Cathryn Chamley" w:date="2015-12-15T14:03:00Z">
              <w:r w:rsidR="005066AC" w:rsidRPr="005066AC">
                <w:rPr>
                  <w:rStyle w:val="CrossReference"/>
                  <w:rPrChange w:id="1611" w:author="Cathryn Chamley" w:date="2015-12-15T14:03:00Z">
                    <w:rPr/>
                  </w:rPrChange>
                </w:rPr>
                <w:t>Speech Recognition Processing parameters</w:t>
              </w:r>
            </w:ins>
            <w:del w:id="1612" w:author="Cathryn Chamley" w:date="2015-12-15T14:03:00Z">
              <w:r w:rsidR="004F6915" w:rsidRPr="004F6915" w:rsidDel="005066AC">
                <w:rPr>
                  <w:rStyle w:val="CrossReference"/>
                </w:rPr>
                <w:delText>Speech Recognition Processing parameters</w:delText>
              </w:r>
            </w:del>
            <w:r w:rsidR="00C23447">
              <w:fldChar w:fldCharType="end"/>
            </w:r>
            <w:r w:rsidR="00434A77">
              <w:rPr>
                <w:lang w:eastAsia="ja-JP"/>
              </w:rPr>
              <w:t>.)</w:t>
            </w:r>
          </w:p>
          <w:p w14:paraId="7C39BD53" w14:textId="77777777" w:rsidR="003725B4" w:rsidRDefault="00F15ABE" w:rsidP="003725B4">
            <w:pPr>
              <w:pStyle w:val="iNormal"/>
              <w:rPr>
                <w:lang w:eastAsia="ja-JP"/>
              </w:rPr>
            </w:pPr>
            <w:r>
              <w:rPr>
                <w:lang w:eastAsia="ja-JP"/>
              </w:rPr>
              <w:t xml:space="preserve">Click this button to start a background Speech Recognition process. The output of this process will be written to a new 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 xml:space="preserve">’s name, but with a </w:t>
            </w:r>
            <w:r w:rsidR="009E4150">
              <w:rPr>
                <w:lang w:eastAsia="ja-JP"/>
              </w:rPr>
              <w:t xml:space="preserve">.TXT </w:t>
            </w:r>
            <w:r>
              <w:rPr>
                <w:lang w:eastAsia="ja-JP"/>
              </w:rPr>
              <w:t>extension.</w:t>
            </w:r>
            <w:r w:rsidR="00434A77">
              <w:rPr>
                <w:lang w:eastAsia="ja-JP"/>
              </w:rPr>
              <w:t xml:space="preserve"> The Data File will immediately appear in the file lists in the Explore Data tab. However, its size will be zero until it has been processed.</w:t>
            </w:r>
            <w:r w:rsidR="003725B4">
              <w:rPr>
                <w:lang w:eastAsia="ja-JP"/>
              </w:rPr>
              <w:t xml:space="preserve"> </w:t>
            </w:r>
            <w:r w:rsidR="001D2F57">
              <w:rPr>
                <w:lang w:eastAsia="ja-JP"/>
              </w:rPr>
              <w:t>Check the Creation Status to see when the background processing has completed.</w:t>
            </w:r>
          </w:p>
          <w:p w14:paraId="4E21086C" w14:textId="53688221" w:rsidR="00D86057" w:rsidRDefault="003725B4" w:rsidP="001D2F57">
            <w:pPr>
              <w:pStyle w:val="iNormal"/>
              <w:rPr>
                <w:lang w:eastAsia="ja-JP"/>
              </w:rPr>
            </w:pPr>
            <w:r>
              <w:rPr>
                <w:lang w:eastAsia="ja-JP"/>
              </w:rPr>
              <w:t xml:space="preserve">Users can click the </w:t>
            </w:r>
            <w:r w:rsidRPr="003725B4">
              <w:rPr>
                <w:rStyle w:val="iButtonBlue"/>
              </w:rPr>
              <w:t> </w:t>
            </w:r>
            <w:r>
              <w:rPr>
                <w:rStyle w:val="iButtonBlue"/>
              </w:rPr>
              <w:t>S</w:t>
            </w:r>
            <w:r w:rsidRPr="003725B4">
              <w:rPr>
                <w:rStyle w:val="iButtonBlue"/>
              </w:rPr>
              <w:t>R </w:t>
            </w:r>
            <w:r>
              <w:rPr>
                <w:lang w:eastAsia="ja-JP"/>
              </w:rPr>
              <w:t xml:space="preserve"> button </w:t>
            </w:r>
            <w:r w:rsidR="001D2F57">
              <w:rPr>
                <w:lang w:eastAsia="ja-JP"/>
              </w:rPr>
              <w:t>even if they do not own this Data File</w:t>
            </w:r>
            <w:r>
              <w:rPr>
                <w:lang w:eastAsia="ja-JP"/>
              </w:rPr>
              <w:t>. They will own the output .TXT file.</w:t>
            </w:r>
            <w:r w:rsidR="00087CBD">
              <w:rPr>
                <w:lang w:eastAsia="ja-JP"/>
              </w:rPr>
              <w:t xml:space="preserve"> This file will default to having an Access Control setting of Private/All Institutional User Access. If the default is inappropriate, you can change the .TXT file’s Access Control settings using the Metadata Edit screen.</w:t>
            </w:r>
          </w:p>
        </w:tc>
      </w:tr>
      <w:tr w:rsidR="00D86057" w14:paraId="73D5E8A2" w14:textId="77777777" w:rsidTr="00D86057">
        <w:tc>
          <w:tcPr>
            <w:tcW w:w="0" w:type="auto"/>
          </w:tcPr>
          <w:p w14:paraId="754808E7" w14:textId="77777777" w:rsidR="00D86057" w:rsidRPr="00D86057" w:rsidRDefault="00D86057" w:rsidP="005F5CB7">
            <w:pPr>
              <w:pStyle w:val="iNormal"/>
              <w:rPr>
                <w:rStyle w:val="iButtonBlue"/>
              </w:rPr>
            </w:pPr>
            <w:r w:rsidRPr="00D86057">
              <w:rPr>
                <w:rStyle w:val="iButtonBlue"/>
              </w:rPr>
              <w:t> Edit Metadata </w:t>
            </w:r>
          </w:p>
        </w:tc>
        <w:tc>
          <w:tcPr>
            <w:tcW w:w="0" w:type="auto"/>
          </w:tcPr>
          <w:p w14:paraId="678A6E71" w14:textId="77777777" w:rsidR="00F15ABE" w:rsidRDefault="00F15ABE" w:rsidP="005F5CB7">
            <w:pPr>
              <w:pStyle w:val="iNormal"/>
            </w:pPr>
            <w:r>
              <w:rPr>
                <w:lang w:eastAsia="ja-JP"/>
              </w:rPr>
              <w:t xml:space="preserve">This button appears if you have permission to edit this </w:t>
            </w:r>
            <w:r w:rsidR="00415DC9">
              <w:rPr>
                <w:lang w:eastAsia="ja-JP"/>
              </w:rPr>
              <w:t>Data File</w:t>
            </w:r>
            <w:r>
              <w:rPr>
                <w:lang w:eastAsia="ja-JP"/>
              </w:rPr>
              <w:t xml:space="preserve">’s metadata. </w:t>
            </w:r>
            <w:r>
              <w:t xml:space="preserve">You will only have permission to edit the Metadata of this file if you are logged in with the User </w:t>
            </w:r>
            <w:r w:rsidRPr="00965CD4">
              <w:t>credentials which were used when the file was uploaded, or you have</w:t>
            </w:r>
            <w:r>
              <w:t xml:space="preserve"> Administrator permission.</w:t>
            </w:r>
          </w:p>
          <w:p w14:paraId="44BBCDE0" w14:textId="77777777" w:rsidR="00D86057" w:rsidRDefault="00F15ABE" w:rsidP="005F5CB7">
            <w:pPr>
              <w:pStyle w:val="iNormal"/>
              <w:rPr>
                <w:lang w:eastAsia="ja-JP"/>
              </w:rPr>
            </w:pPr>
            <w:r>
              <w:t>Clicking t</w:t>
            </w:r>
            <w:r w:rsidRPr="005879DC">
              <w:t>his button will take you to a form that allows yo</w:t>
            </w:r>
            <w:r>
              <w:t>u to modify the file's Metadata.</w:t>
            </w:r>
          </w:p>
        </w:tc>
      </w:tr>
      <w:tr w:rsidR="00126B2E" w14:paraId="23940496" w14:textId="77777777" w:rsidTr="00D86057">
        <w:tc>
          <w:tcPr>
            <w:tcW w:w="0" w:type="auto"/>
          </w:tcPr>
          <w:p w14:paraId="704A7C05" w14:textId="77777777" w:rsidR="00126B2E" w:rsidRPr="00126B2E" w:rsidRDefault="00126B2E" w:rsidP="00126B2E">
            <w:pPr>
              <w:pStyle w:val="iNormal"/>
              <w:jc w:val="left"/>
            </w:pPr>
            <w:r w:rsidRPr="00126B2E">
              <w:t>Parents and Children</w:t>
            </w:r>
          </w:p>
        </w:tc>
        <w:tc>
          <w:tcPr>
            <w:tcW w:w="0" w:type="auto"/>
          </w:tcPr>
          <w:p w14:paraId="7484BEAE" w14:textId="69D3AF5C" w:rsidR="00126B2E" w:rsidRDefault="00126B2E" w:rsidP="00126B2E">
            <w:pPr>
              <w:pStyle w:val="iNormal"/>
            </w:pPr>
            <w:r>
              <w:t>In addition, clicking on the name of a file in the Parents or Children related file lists will jump to the Metadata View screen for that file</w:t>
            </w:r>
            <w:r w:rsidR="003F7F5F">
              <w:t>, but only if you are authorised to access that parent or child file.</w:t>
            </w:r>
          </w:p>
        </w:tc>
      </w:tr>
    </w:tbl>
    <w:p w14:paraId="0080AD36" w14:textId="77777777" w:rsidR="00F15ABE" w:rsidRPr="00F15ABE" w:rsidRDefault="00F15ABE" w:rsidP="00F15ABE">
      <w:pPr>
        <w:pStyle w:val="iNormal"/>
      </w:pPr>
      <w:r>
        <w:t xml:space="preserve">When you click </w:t>
      </w:r>
      <w:r w:rsidR="00B972CE">
        <w:t>on</w:t>
      </w:r>
      <w:r>
        <w:t xml:space="preserve"> </w:t>
      </w:r>
      <w:r w:rsidRPr="00F15ABE">
        <w:rPr>
          <w:rStyle w:val="iButtonBlue"/>
        </w:rPr>
        <w:t> Edit Metadata </w:t>
      </w:r>
      <w:r>
        <w:t>, a screen similar to the one below is shown.</w:t>
      </w:r>
    </w:p>
    <w:p w14:paraId="6381A55D" w14:textId="78FB4B50" w:rsidR="00775E84" w:rsidRPr="005879DC" w:rsidRDefault="00775E84" w:rsidP="00775E84">
      <w:pPr>
        <w:pStyle w:val="iNormal"/>
        <w:jc w:val="center"/>
      </w:pPr>
    </w:p>
    <w:p w14:paraId="7F785864" w14:textId="7BC7636A" w:rsidR="00B33DE0" w:rsidRDefault="00B33DE0" w:rsidP="00850A9C">
      <w:pPr>
        <w:pStyle w:val="iNormal"/>
        <w:ind w:left="720"/>
      </w:pPr>
      <w:commentRangeStart w:id="1613"/>
      <w:r>
        <w:rPr>
          <w:noProof/>
          <w:lang w:val="en-US"/>
        </w:rPr>
        <w:drawing>
          <wp:inline distT="0" distB="0" distL="0" distR="0" wp14:anchorId="6BAC9DFE" wp14:editId="6EB394CA">
            <wp:extent cx="4140419" cy="6745605"/>
            <wp:effectExtent l="203200" t="203200" r="203200" b="213995"/>
            <wp:docPr id="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40905" cy="6746397"/>
                    </a:xfrm>
                    <a:prstGeom prst="rect">
                      <a:avLst/>
                    </a:prstGeom>
                    <a:noFill/>
                    <a:ln>
                      <a:noFill/>
                    </a:ln>
                    <a:effectLst>
                      <a:outerShdw blurRad="190500" algn="tl" rotWithShape="0">
                        <a:srgbClr val="000000">
                          <a:alpha val="70000"/>
                        </a:srgbClr>
                      </a:outerShdw>
                    </a:effectLst>
                  </pic:spPr>
                </pic:pic>
              </a:graphicData>
            </a:graphic>
          </wp:inline>
        </w:drawing>
      </w:r>
      <w:commentRangeEnd w:id="1613"/>
      <w:r w:rsidR="00B24EC9">
        <w:rPr>
          <w:rStyle w:val="CommentReference"/>
          <w:rFonts w:asciiTheme="minorHAnsi" w:eastAsiaTheme="minorEastAsia" w:hAnsiTheme="minorHAnsi" w:cstheme="minorBidi"/>
          <w:color w:val="auto"/>
        </w:rPr>
        <w:commentReference w:id="1613"/>
      </w:r>
    </w:p>
    <w:p w14:paraId="7FB1DC31" w14:textId="77777777" w:rsidR="009E4150" w:rsidRDefault="009E4150" w:rsidP="009E4150">
      <w:pPr>
        <w:pStyle w:val="iNormal"/>
      </w:pPr>
      <w:r>
        <w:t>The parts shown on this screen will depend on what type of file you have selected.</w:t>
      </w:r>
    </w:p>
    <w:p w14:paraId="65592F52" w14:textId="7E20FC4E" w:rsidR="009E4150" w:rsidRDefault="009E4150" w:rsidP="009E4150">
      <w:pPr>
        <w:pStyle w:val="iNormal"/>
      </w:pPr>
      <w:r>
        <w:t xml:space="preserve">Those fields shown on this screen without boxes cannot be modified. They are fields which are managed by </w:t>
      </w:r>
      <w:r w:rsidR="00CF08BB">
        <w:t>DIVER</w:t>
      </w:r>
      <w:r>
        <w:t>.</w:t>
      </w:r>
      <w:r w:rsidR="00450683">
        <w:t xml:space="preserve"> Those fields marked with </w:t>
      </w:r>
      <w:r w:rsidR="00450683" w:rsidRPr="00450683">
        <w:rPr>
          <w:color w:val="FF0000"/>
        </w:rPr>
        <w:t>*</w:t>
      </w:r>
      <w:r w:rsidR="00450683">
        <w:t xml:space="preserve"> must not be left blank.</w:t>
      </w:r>
    </w:p>
    <w:p w14:paraId="29794FCE" w14:textId="77777777" w:rsidR="009E4150" w:rsidRDefault="009E4150" w:rsidP="009E4150">
      <w:pPr>
        <w:pStyle w:val="iNormal"/>
      </w:pPr>
      <w:r>
        <w:t xml:space="preserve">The Labels assigned to this file can be modified on this screen. The method of modifying is the same as that for entering labels. See section </w:t>
      </w:r>
      <w:r w:rsidR="00C23447">
        <w:fldChar w:fldCharType="begin"/>
      </w:r>
      <w:r w:rsidR="00C23447">
        <w:instrText xml:space="preserve"> REF _Ref377648367 \r \h  \* MERGEFORMAT </w:instrText>
      </w:r>
      <w:r w:rsidR="00C23447">
        <w:fldChar w:fldCharType="separate"/>
      </w:r>
      <w:ins w:id="1614" w:author="Cathryn Chamley" w:date="2015-12-15T14:03:00Z">
        <w:r w:rsidR="005066AC" w:rsidRPr="005066AC">
          <w:rPr>
            <w:rStyle w:val="CrossReference"/>
            <w:rPrChange w:id="1615" w:author="Cathryn Chamley" w:date="2015-12-15T14:03:00Z">
              <w:rPr/>
            </w:rPrChange>
          </w:rPr>
          <w:t>4.3</w:t>
        </w:r>
      </w:ins>
      <w:del w:id="1616" w:author="Cathryn Chamley" w:date="2015-12-15T14:03:00Z">
        <w:r w:rsidR="004F6915" w:rsidRPr="004F6915" w:rsidDel="005066AC">
          <w:rPr>
            <w:rStyle w:val="CrossReference"/>
          </w:rPr>
          <w:delText>4.3</w:delText>
        </w:r>
      </w:del>
      <w:r w:rsidR="00C23447">
        <w:fldChar w:fldCharType="end"/>
      </w:r>
      <w:r w:rsidRPr="009E4150">
        <w:rPr>
          <w:rStyle w:val="CrossReference"/>
        </w:rPr>
        <w:t xml:space="preserve"> </w:t>
      </w:r>
      <w:r w:rsidR="00C23447">
        <w:fldChar w:fldCharType="begin"/>
      </w:r>
      <w:r w:rsidR="00C23447">
        <w:instrText xml:space="preserve"> REF _Ref377648367 \h  \* MERGEFORMAT </w:instrText>
      </w:r>
      <w:r w:rsidR="00C23447">
        <w:fldChar w:fldCharType="separate"/>
      </w:r>
      <w:ins w:id="1617" w:author="Cathryn Chamley" w:date="2015-12-15T14:03:00Z">
        <w:r w:rsidR="005066AC" w:rsidRPr="005066AC">
          <w:rPr>
            <w:rStyle w:val="CrossReference"/>
            <w:rPrChange w:id="1618" w:author="Cathryn Chamley" w:date="2015-12-15T14:03:00Z">
              <w:rPr/>
            </w:rPrChange>
          </w:rPr>
          <w:t>Entering Labels</w:t>
        </w:r>
      </w:ins>
      <w:del w:id="1619" w:author="Cathryn Chamley" w:date="2015-12-15T14:03:00Z">
        <w:r w:rsidR="004F6915" w:rsidRPr="004F6915" w:rsidDel="005066AC">
          <w:rPr>
            <w:rStyle w:val="CrossReference"/>
          </w:rPr>
          <w:delText>Entering Labels</w:delText>
        </w:r>
      </w:del>
      <w:r w:rsidR="00C23447">
        <w:fldChar w:fldCharType="end"/>
      </w:r>
      <w:r>
        <w:t xml:space="preserve"> for </w:t>
      </w:r>
      <w:commentRangeStart w:id="1620"/>
      <w:r>
        <w:t>instructions</w:t>
      </w:r>
      <w:commentRangeEnd w:id="1620"/>
      <w:r w:rsidR="00B24EC9">
        <w:rPr>
          <w:rStyle w:val="CommentReference"/>
          <w:rFonts w:asciiTheme="minorHAnsi" w:eastAsiaTheme="minorEastAsia" w:hAnsiTheme="minorHAnsi" w:cstheme="minorBidi"/>
          <w:color w:val="auto"/>
        </w:rPr>
        <w:commentReference w:id="1620"/>
      </w:r>
      <w:r>
        <w:t>.</w:t>
      </w:r>
    </w:p>
    <w:p w14:paraId="30CDD73B" w14:textId="63C6C441" w:rsidR="004853A9" w:rsidRDefault="00450683" w:rsidP="009E4150">
      <w:pPr>
        <w:pStyle w:val="iNormal"/>
      </w:pPr>
      <w:r>
        <w:t xml:space="preserve">Dates or Times can be modified using the method described in section </w:t>
      </w:r>
      <w:r w:rsidR="00C23447">
        <w:fldChar w:fldCharType="begin"/>
      </w:r>
      <w:r w:rsidR="00C23447">
        <w:instrText xml:space="preserve"> REF _Ref352674884 \r \h  \* MERGEFORMAT </w:instrText>
      </w:r>
      <w:r w:rsidR="00C23447">
        <w:fldChar w:fldCharType="separate"/>
      </w:r>
      <w:ins w:id="1621" w:author="Cathryn Chamley" w:date="2015-12-15T14:03:00Z">
        <w:r w:rsidR="005066AC" w:rsidRPr="005066AC">
          <w:rPr>
            <w:rStyle w:val="CrossReference"/>
            <w:rPrChange w:id="1622" w:author="Cathryn Chamley" w:date="2015-12-15T14:03:00Z">
              <w:rPr/>
            </w:rPrChange>
          </w:rPr>
          <w:t>4.2</w:t>
        </w:r>
      </w:ins>
      <w:del w:id="1623" w:author="Cathryn Chamley" w:date="2015-12-15T14:03:00Z">
        <w:r w:rsidR="004F6915" w:rsidRPr="004F6915" w:rsidDel="005066AC">
          <w:rPr>
            <w:rStyle w:val="CrossReference"/>
          </w:rPr>
          <w:delText>4.2</w:delText>
        </w:r>
      </w:del>
      <w:r w:rsidR="00C23447">
        <w:fldChar w:fldCharType="end"/>
      </w:r>
      <w:r w:rsidRPr="00450683">
        <w:rPr>
          <w:rStyle w:val="CrossReference"/>
        </w:rPr>
        <w:t xml:space="preserve"> </w:t>
      </w:r>
      <w:r w:rsidR="00C23447">
        <w:fldChar w:fldCharType="begin"/>
      </w:r>
      <w:r w:rsidR="00C23447">
        <w:instrText xml:space="preserve"> REF _Ref352674884 \h  \* MERGEFORMAT </w:instrText>
      </w:r>
      <w:r w:rsidR="00C23447">
        <w:fldChar w:fldCharType="separate"/>
      </w:r>
      <w:ins w:id="1624" w:author="Cathryn Chamley" w:date="2015-12-15T14:03:00Z">
        <w:r w:rsidR="005066AC" w:rsidRPr="005066AC">
          <w:rPr>
            <w:rStyle w:val="CrossReference"/>
            <w:rPrChange w:id="1625" w:author="Cathryn Chamley" w:date="2015-12-15T14:03:00Z">
              <w:rPr/>
            </w:rPrChange>
          </w:rPr>
          <w:t>Entering Dates and Times</w:t>
        </w:r>
      </w:ins>
      <w:del w:id="1626" w:author="Cathryn Chamley" w:date="2015-12-15T14:03:00Z">
        <w:r w:rsidR="004F6915" w:rsidRPr="004F6915" w:rsidDel="005066AC">
          <w:rPr>
            <w:rStyle w:val="CrossReference"/>
          </w:rPr>
          <w:delText>Entering Dates and Times</w:delText>
        </w:r>
      </w:del>
      <w:r w:rsidR="00C23447">
        <w:fldChar w:fldCharType="end"/>
      </w:r>
      <w:r>
        <w:t>.</w:t>
      </w:r>
    </w:p>
    <w:p w14:paraId="154082D3" w14:textId="60DD2DC2" w:rsidR="004853A9" w:rsidRDefault="004853A9" w:rsidP="009E4150">
      <w:pPr>
        <w:pStyle w:val="iNormal"/>
      </w:pPr>
      <w:commentRangeStart w:id="1627"/>
      <w:r>
        <w:t>Access Contro</w:t>
      </w:r>
      <w:commentRangeEnd w:id="1627"/>
      <w:r w:rsidR="00D8382D">
        <w:rPr>
          <w:rStyle w:val="CommentReference"/>
          <w:rFonts w:asciiTheme="minorHAnsi" w:eastAsiaTheme="minorEastAsia" w:hAnsiTheme="minorHAnsi" w:cstheme="minorBidi"/>
          <w:color w:val="auto"/>
        </w:rPr>
        <w:commentReference w:id="1627"/>
      </w:r>
      <w:r>
        <w:t>l settings for this file can be changed on this screen.</w:t>
      </w:r>
    </w:p>
    <w:p w14:paraId="041D2BFE" w14:textId="2D68B6D6" w:rsidR="004853A9" w:rsidRDefault="004853A9" w:rsidP="00850A9C">
      <w:pPr>
        <w:pStyle w:val="iNormal"/>
        <w:ind w:left="1440"/>
      </w:pPr>
      <w:r>
        <w:rPr>
          <w:noProof/>
          <w:lang w:val="en-US"/>
        </w:rPr>
        <w:drawing>
          <wp:inline distT="0" distB="0" distL="0" distR="0" wp14:anchorId="5ABBC44C" wp14:editId="0C3DF0F2">
            <wp:extent cx="3565313" cy="1317477"/>
            <wp:effectExtent l="203200" t="203200" r="194310" b="207010"/>
            <wp:docPr id="2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70202" cy="1319284"/>
                    </a:xfrm>
                    <a:prstGeom prst="rect">
                      <a:avLst/>
                    </a:prstGeom>
                    <a:noFill/>
                    <a:ln>
                      <a:noFill/>
                    </a:ln>
                    <a:effectLst>
                      <a:outerShdw blurRad="190500" algn="tl" rotWithShape="0">
                        <a:srgbClr val="000000">
                          <a:alpha val="70000"/>
                        </a:srgbClr>
                      </a:outerShdw>
                    </a:effectLst>
                  </pic:spPr>
                </pic:pic>
              </a:graphicData>
            </a:graphic>
          </wp:inline>
        </w:drawing>
      </w:r>
    </w:p>
    <w:p w14:paraId="2321E800" w14:textId="3605F0C5" w:rsidR="004853A9" w:rsidRDefault="004853A9" w:rsidP="009E4150">
      <w:pPr>
        <w:pStyle w:val="iNormal"/>
      </w:pPr>
      <w:r>
        <w:t>The Public and Private tick-boxes are mutually exclusive. If you tick one, the other instantly becomes un</w:t>
      </w:r>
      <w:r w:rsidR="00170540">
        <w:t>-</w:t>
      </w:r>
      <w:r>
        <w:t xml:space="preserve">ticked. There are two sub-options available under Private – either, both or neither of these sub-options can be ticked. If the “Users in Group” </w:t>
      </w:r>
      <w:r w:rsidR="00170540">
        <w:t>sub-</w:t>
      </w:r>
      <w:r>
        <w:t>option is ticked, the Groups box is displayed</w:t>
      </w:r>
      <w:r w:rsidR="00170540">
        <w:t>. You can add Access Groups by placing the cursor in the box using the mouse and then either by selecting from the Access Groups displayed or partially typing the name of an Access Group.</w:t>
      </w:r>
      <w:r>
        <w:t xml:space="preserve"> </w:t>
      </w:r>
      <w:r w:rsidR="00170540">
        <w:t>You can remove an Access Group by clicking on the X within the relevant Group name box.</w:t>
      </w:r>
      <w:r w:rsidR="00F70A84">
        <w:t xml:space="preserve"> Note that the “All Institutional Users” and “Users in Groups” sub-options, along with the Groups box, are not displayed when the Public option is ticked.</w:t>
      </w:r>
    </w:p>
    <w:p w14:paraId="2FBE9AE6" w14:textId="71EE0E24" w:rsidR="00DF1E9B" w:rsidRPr="00850A9C" w:rsidRDefault="00DF1E9B" w:rsidP="00850A9C">
      <w:pPr>
        <w:pStyle w:val="iNote"/>
        <w:rPr>
          <w:rFonts w:ascii="Times New Roman" w:hAnsi="Times New Roman"/>
          <w:i/>
          <w:sz w:val="26"/>
        </w:rPr>
      </w:pPr>
      <w:r>
        <w:t>Note</w:t>
      </w:r>
      <w:r>
        <w:tab/>
        <w:t>Only active Access Groups can be selected</w:t>
      </w:r>
      <w:r w:rsidR="001D04AC">
        <w:t xml:space="preserve"> in the Groups box.</w:t>
      </w:r>
    </w:p>
    <w:p w14:paraId="06DF498D" w14:textId="77777777" w:rsidR="009E4150" w:rsidRDefault="009E4150" w:rsidP="009E4150">
      <w:pPr>
        <w:pStyle w:val="iNormal"/>
      </w:pPr>
      <w:r>
        <w:t>The Parent-Child Relationships in which this file participates can also be changed on this screen.</w:t>
      </w:r>
    </w:p>
    <w:p w14:paraId="3F1558E0" w14:textId="77777777" w:rsidR="009E4150" w:rsidRDefault="009E4150" w:rsidP="009E4150">
      <w:pPr>
        <w:pStyle w:val="iFigureCaption"/>
      </w:pPr>
      <w:r>
        <w:rPr>
          <w:noProof/>
          <w:lang w:val="en-US"/>
        </w:rPr>
        <w:drawing>
          <wp:inline distT="0" distB="0" distL="0" distR="0" wp14:anchorId="69352E3D" wp14:editId="383BB786">
            <wp:extent cx="3790482" cy="1405054"/>
            <wp:effectExtent l="190500" t="152400" r="171918" b="137996"/>
            <wp:docPr id="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a:srcRect l="8966" t="41372" r="25237" b="16814"/>
                    <a:stretch>
                      <a:fillRect/>
                    </a:stretch>
                  </pic:blipFill>
                  <pic:spPr bwMode="auto">
                    <a:xfrm>
                      <a:off x="0" y="0"/>
                      <a:ext cx="3790482" cy="1405054"/>
                    </a:xfrm>
                    <a:prstGeom prst="rect">
                      <a:avLst/>
                    </a:prstGeom>
                    <a:ln>
                      <a:noFill/>
                    </a:ln>
                    <a:effectLst>
                      <a:outerShdw blurRad="190500" algn="tl" rotWithShape="0">
                        <a:srgbClr val="000000">
                          <a:alpha val="70000"/>
                        </a:srgbClr>
                      </a:outerShdw>
                    </a:effectLst>
                  </pic:spPr>
                </pic:pic>
              </a:graphicData>
            </a:graphic>
          </wp:inline>
        </w:drawing>
      </w:r>
    </w:p>
    <w:p w14:paraId="30FF5B1F" w14:textId="00AD8201" w:rsidR="009E4150" w:rsidRPr="009E4150" w:rsidRDefault="00170540" w:rsidP="009E4150">
      <w:pPr>
        <w:pStyle w:val="iNormal"/>
      </w:pPr>
      <w:r>
        <w:t xml:space="preserve">Operation is similar to the Groups box described above. </w:t>
      </w:r>
      <w:r w:rsidR="009E4150">
        <w:t>Remove a Relationship by clicking on the X within the relevant filename box. Add a relationship by clicking within the Parents or Children boxes with the mouse and starting to type the related file name. Once you have typed three characters, all data files within the system which match those characters will be shown in a dropdown list. Select the one you require with the mouse or the arrow and tab keys.</w:t>
      </w:r>
      <w:r w:rsidR="00450683">
        <w:t xml:space="preserve"> Adding the name of a file into one of these relationship boxes will also cause the inverse relationship to be recorded in that file’s </w:t>
      </w:r>
      <w:r w:rsidR="00DB652E">
        <w:t>Metadata</w:t>
      </w:r>
      <w:r w:rsidR="00450683">
        <w:t>.</w:t>
      </w:r>
    </w:p>
    <w:p w14:paraId="4F57949E" w14:textId="77777777" w:rsidR="00775E84" w:rsidRDefault="00775E84" w:rsidP="00775E84">
      <w:pPr>
        <w:pStyle w:val="iNormal"/>
      </w:pPr>
      <w:r w:rsidRPr="005879DC">
        <w:t xml:space="preserve">Once you have finished editing the </w:t>
      </w:r>
      <w:r w:rsidR="003829A3">
        <w:t>Metadata</w:t>
      </w:r>
      <w:r w:rsidRPr="005879DC">
        <w:t xml:space="preserve">, click </w:t>
      </w:r>
      <w:r w:rsidR="00450683">
        <w:t>on</w:t>
      </w:r>
      <w:r w:rsidRPr="005879DC">
        <w:t xml:space="preserve"> </w:t>
      </w:r>
      <w:r w:rsidR="00F15ABE" w:rsidRPr="00F15ABE">
        <w:rPr>
          <w:rStyle w:val="iButtonBlue"/>
        </w:rPr>
        <w:t> </w:t>
      </w:r>
      <w:r w:rsidRPr="00F15ABE">
        <w:rPr>
          <w:rStyle w:val="iButtonBlue"/>
        </w:rPr>
        <w:t>Update</w:t>
      </w:r>
      <w:r w:rsidR="00F15ABE" w:rsidRPr="00F15ABE">
        <w:rPr>
          <w:rStyle w:val="iButtonBlue"/>
        </w:rPr>
        <w:t> </w:t>
      </w:r>
      <w:r w:rsidRPr="005879DC">
        <w:t xml:space="preserve"> to save your changes.</w:t>
      </w:r>
      <w:r w:rsidR="00965CD4">
        <w:t xml:space="preserve"> If all your changes are valid, the </w:t>
      </w:r>
      <w:r w:rsidR="003829A3">
        <w:t>Metadata</w:t>
      </w:r>
      <w:r w:rsidR="00965CD4">
        <w:t xml:space="preserve"> will be updated and you will be returned to the </w:t>
      </w:r>
      <w:r w:rsidR="003829A3">
        <w:t>Metadata</w:t>
      </w:r>
      <w:r w:rsidR="00965CD4">
        <w:t xml:space="preserve"> view.</w:t>
      </w:r>
    </w:p>
    <w:p w14:paraId="6DED61DD" w14:textId="77777777" w:rsidR="00A23504" w:rsidRPr="00A23504" w:rsidRDefault="00A23504" w:rsidP="00B6457B">
      <w:pPr>
        <w:pStyle w:val="iHeading2"/>
      </w:pPr>
      <w:bookmarkStart w:id="1628" w:name="_Ref377635257"/>
      <w:bookmarkStart w:id="1629" w:name="_Ref377635260"/>
      <w:bookmarkStart w:id="1630" w:name="_Toc311807538"/>
      <w:r w:rsidRPr="00A23504">
        <w:t xml:space="preserve">Deleting a </w:t>
      </w:r>
      <w:r w:rsidR="00415DC9">
        <w:t>Data File</w:t>
      </w:r>
      <w:bookmarkEnd w:id="1628"/>
      <w:bookmarkEnd w:id="1629"/>
      <w:bookmarkEnd w:id="1630"/>
    </w:p>
    <w:p w14:paraId="46D04DC7" w14:textId="03C684E6" w:rsidR="008A12F6" w:rsidRDefault="008A12F6" w:rsidP="008A12F6">
      <w:pPr>
        <w:pStyle w:val="iNote"/>
        <w:rPr>
          <w:rStyle w:val="iEmphasis"/>
        </w:rPr>
      </w:pPr>
      <w:r>
        <w:t>Note</w:t>
      </w:r>
      <w:r>
        <w:tab/>
        <w:t xml:space="preserve">Deleting </w:t>
      </w:r>
      <w:r w:rsidR="00450683">
        <w:t xml:space="preserve">a </w:t>
      </w:r>
      <w:r>
        <w:t xml:space="preserve">file removes </w:t>
      </w:r>
      <w:r w:rsidR="00450683">
        <w:t>it</w:t>
      </w:r>
      <w:r>
        <w:t xml:space="preserve"> completely from </w:t>
      </w:r>
      <w:r w:rsidR="00CF08BB">
        <w:t>DIVER</w:t>
      </w:r>
      <w:r>
        <w:t xml:space="preserve">. </w:t>
      </w:r>
      <w:r w:rsidRPr="00FF6F0F">
        <w:rPr>
          <w:rStyle w:val="iEmphasis"/>
        </w:rPr>
        <w:t>It is irreversible.</w:t>
      </w:r>
    </w:p>
    <w:p w14:paraId="404493C0" w14:textId="00038F24" w:rsidR="005F5CB7" w:rsidRDefault="005F5CB7" w:rsidP="00775E84">
      <w:pPr>
        <w:pStyle w:val="iNormal"/>
      </w:pPr>
      <w:r>
        <w:t xml:space="preserve">In order to delete a file from the </w:t>
      </w:r>
      <w:r w:rsidR="00CF08BB">
        <w:t>DIVER</w:t>
      </w:r>
      <w:r>
        <w:t xml:space="preserve"> database, first view the </w:t>
      </w:r>
      <w:r w:rsidR="003829A3">
        <w:t>Metadata</w:t>
      </w:r>
      <w:r>
        <w:t xml:space="preserve"> for that file by clicking on the file name in either the Dashboard or Explore Data views. If you have permission to delete that file, a </w:t>
      </w:r>
      <w:r w:rsidR="00F15ABE" w:rsidRPr="00F15ABE">
        <w:rPr>
          <w:rStyle w:val="iButtonRed"/>
        </w:rPr>
        <w:t> </w:t>
      </w:r>
      <w:r w:rsidRPr="00F15ABE">
        <w:rPr>
          <w:rStyle w:val="iButtonRed"/>
        </w:rPr>
        <w:t>Delete This File</w:t>
      </w:r>
      <w:r w:rsidR="00F15ABE" w:rsidRPr="00F15ABE">
        <w:rPr>
          <w:rStyle w:val="iButtonRed"/>
        </w:rPr>
        <w:t> </w:t>
      </w:r>
      <w:r>
        <w:t xml:space="preserve"> button will appear at the top of the </w:t>
      </w:r>
      <w:r w:rsidR="003829A3">
        <w:t>Metadata</w:t>
      </w:r>
      <w:r>
        <w:t xml:space="preserve"> View screen.</w:t>
      </w:r>
    </w:p>
    <w:p w14:paraId="21E4F907" w14:textId="77777777" w:rsidR="00383ECD" w:rsidRPr="00383ECD" w:rsidRDefault="00383ECD" w:rsidP="00383ECD">
      <w:pPr>
        <w:pStyle w:val="iFigureCaption"/>
      </w:pPr>
      <w:r w:rsidRPr="00383ECD">
        <w:rPr>
          <w:noProof/>
          <w:lang w:val="en-US"/>
        </w:rPr>
        <w:drawing>
          <wp:inline distT="0" distB="0" distL="0" distR="0" wp14:anchorId="65FC4F97" wp14:editId="1B8651BD">
            <wp:extent cx="5134731" cy="2316183"/>
            <wp:effectExtent l="190500" t="152400" r="180219" b="141267"/>
            <wp:docPr id="22"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100"/>
                    <a:srcRect l="4605" t="27669" r="6093" b="2172"/>
                    <a:stretch>
                      <a:fillRect/>
                    </a:stretch>
                  </pic:blipFill>
                  <pic:spPr bwMode="auto">
                    <a:xfrm>
                      <a:off x="0" y="0"/>
                      <a:ext cx="5134731" cy="2316183"/>
                    </a:xfrm>
                    <a:prstGeom prst="rect">
                      <a:avLst/>
                    </a:prstGeom>
                    <a:ln>
                      <a:noFill/>
                    </a:ln>
                    <a:effectLst>
                      <a:outerShdw blurRad="190500" algn="tl" rotWithShape="0">
                        <a:srgbClr val="000000">
                          <a:alpha val="70000"/>
                        </a:srgbClr>
                      </a:outerShdw>
                    </a:effectLst>
                  </pic:spPr>
                </pic:pic>
              </a:graphicData>
            </a:graphic>
          </wp:inline>
        </w:drawing>
      </w:r>
    </w:p>
    <w:p w14:paraId="683257EF" w14:textId="77777777" w:rsidR="002F113A" w:rsidRDefault="002F113A" w:rsidP="002F113A">
      <w:pPr>
        <w:pStyle w:val="iNormal"/>
      </w:pPr>
      <w:r>
        <w:t xml:space="preserve">When you click on </w:t>
      </w:r>
      <w:r w:rsidRPr="00F15ABE">
        <w:rPr>
          <w:rStyle w:val="iButtonRed"/>
        </w:rPr>
        <w:t> Delete This File </w:t>
      </w:r>
      <w:r>
        <w:t>, you will be asked to confirm that you do wish to delete the file.</w:t>
      </w:r>
    </w:p>
    <w:p w14:paraId="6E645638" w14:textId="77777777" w:rsidR="005F5CB7" w:rsidRDefault="005F5CB7" w:rsidP="00D04F1A">
      <w:pPr>
        <w:pStyle w:val="iNote"/>
      </w:pPr>
      <w:r>
        <w:t>Note</w:t>
      </w:r>
      <w:r>
        <w:tab/>
        <w:t xml:space="preserve">You will only have permission to delete this file if you are logged in with the </w:t>
      </w:r>
      <w:r w:rsidR="001902BA">
        <w:t>User</w:t>
      </w:r>
      <w:r>
        <w:t xml:space="preserve"> </w:t>
      </w:r>
      <w:r w:rsidRPr="00965CD4">
        <w:t>credentials which were used when the file was uploaded</w:t>
      </w:r>
      <w:r w:rsidR="00965A28">
        <w:t xml:space="preserve"> or created</w:t>
      </w:r>
      <w:r w:rsidRPr="00965CD4">
        <w:t>, or you have</w:t>
      </w:r>
      <w:r>
        <w:t xml:space="preserve"> </w:t>
      </w:r>
      <w:r w:rsidR="009708F3">
        <w:t xml:space="preserve">Administrator </w:t>
      </w:r>
      <w:r>
        <w:t>permission.</w:t>
      </w:r>
      <w:r w:rsidR="00450683">
        <w:t xml:space="preserve"> </w:t>
      </w:r>
    </w:p>
    <w:p w14:paraId="1A4C9FDA" w14:textId="72D72CF3" w:rsidR="0073599A" w:rsidRDefault="0073599A" w:rsidP="0073599A">
      <w:pPr>
        <w:pStyle w:val="iNote"/>
      </w:pPr>
      <w:r>
        <w:t>Note</w:t>
      </w:r>
      <w:r>
        <w:tab/>
        <w:t xml:space="preserve">In versions of </w:t>
      </w:r>
      <w:r w:rsidR="00CF08BB">
        <w:t>DIVER</w:t>
      </w:r>
      <w:r w:rsidR="002F113A">
        <w:t xml:space="preserve"> before Version 2.0</w:t>
      </w:r>
      <w:r>
        <w:t>, it was not possible to delete a file with a non-null ID</w:t>
      </w:r>
      <w:r w:rsidR="002F113A">
        <w:t xml:space="preserve"> without first clearing the ID field</w:t>
      </w:r>
      <w:r>
        <w:t>. This restriction has been eliminated.</w:t>
      </w:r>
    </w:p>
    <w:p w14:paraId="089D2B44" w14:textId="77777777" w:rsidR="00A23504" w:rsidRPr="00A23504" w:rsidRDefault="00A23504" w:rsidP="00B6457B">
      <w:pPr>
        <w:pStyle w:val="iHeading1"/>
      </w:pPr>
      <w:bookmarkStart w:id="1631" w:name="_Ref351648922"/>
      <w:bookmarkStart w:id="1632" w:name="_Ref351648925"/>
      <w:bookmarkStart w:id="1633" w:name="_Toc311807539"/>
      <w:r w:rsidRPr="00A23504">
        <w:t xml:space="preserve">Publishing </w:t>
      </w:r>
      <w:r w:rsidR="0015547E">
        <w:t>Your Data</w:t>
      </w:r>
      <w:bookmarkEnd w:id="1631"/>
      <w:bookmarkEnd w:id="1632"/>
      <w:bookmarkEnd w:id="1633"/>
    </w:p>
    <w:p w14:paraId="1091849B" w14:textId="5B8535AB" w:rsidR="00167284" w:rsidRDefault="00E42BF2" w:rsidP="008134A3">
      <w:pPr>
        <w:pStyle w:val="iNormal"/>
      </w:pPr>
      <w:bookmarkStart w:id="1634" w:name="_Toc215047182"/>
      <w:r>
        <w:t xml:space="preserve">When enough data has been produced from a facility to warrant publishing or a researcher wants to publish their research paper and </w:t>
      </w:r>
      <w:r w:rsidR="00B73871">
        <w:t>c</w:t>
      </w:r>
      <w:r>
        <w:t>ite their research data package</w:t>
      </w:r>
      <w:r w:rsidR="0015547E">
        <w:t xml:space="preserve">, the data collected can be </w:t>
      </w:r>
      <w:r w:rsidR="009708F3">
        <w:t>P</w:t>
      </w:r>
      <w:r w:rsidR="0015547E">
        <w:t xml:space="preserve">ublished to </w:t>
      </w:r>
      <w:r w:rsidR="001D2F57">
        <w:t xml:space="preserve">an institutional repository and/or </w:t>
      </w:r>
      <w:r w:rsidR="0015547E">
        <w:t xml:space="preserve">the </w:t>
      </w:r>
      <w:hyperlink r:id="rId101" w:anchor="ardc" w:history="1">
        <w:r w:rsidR="0015547E" w:rsidRPr="00535098">
          <w:rPr>
            <w:rStyle w:val="Hyperlink"/>
          </w:rPr>
          <w:t>Australian Research Data Commons</w:t>
        </w:r>
      </w:hyperlink>
      <w:r w:rsidR="00167284">
        <w:t>.</w:t>
      </w:r>
    </w:p>
    <w:p w14:paraId="3998EAED" w14:textId="77777777" w:rsidR="00167284" w:rsidRDefault="009708F3" w:rsidP="008134A3">
      <w:pPr>
        <w:pStyle w:val="iNormal"/>
      </w:pPr>
      <w:r>
        <w:t>Before P</w:t>
      </w:r>
      <w:r w:rsidR="00167284">
        <w:t xml:space="preserve">ublishing, the </w:t>
      </w:r>
      <w:r w:rsidR="00415DC9">
        <w:t>Data File</w:t>
      </w:r>
      <w:r w:rsidR="009B7E78">
        <w:t>s</w:t>
      </w:r>
      <w:r w:rsidR="00167284">
        <w:t xml:space="preserve"> to be </w:t>
      </w:r>
      <w:r w:rsidR="00007C79">
        <w:t>p</w:t>
      </w:r>
      <w:r>
        <w:t xml:space="preserve">ublished </w:t>
      </w:r>
      <w:r w:rsidR="00167284">
        <w:t xml:space="preserve">must be combined into a single Package file. Package files are ZIP files which use the Bagit format, which is described in </w:t>
      </w:r>
      <w:r w:rsidR="00C23447">
        <w:fldChar w:fldCharType="begin"/>
      </w:r>
      <w:r w:rsidR="00C23447">
        <w:instrText xml:space="preserve"> REF _Ref351732800 \r \h  \* MERGEFORMAT </w:instrText>
      </w:r>
      <w:r w:rsidR="00C23447">
        <w:fldChar w:fldCharType="separate"/>
      </w:r>
      <w:ins w:id="1635" w:author="Cathryn Chamley" w:date="2015-12-15T14:03:00Z">
        <w:r w:rsidR="005066AC" w:rsidRPr="005066AC">
          <w:rPr>
            <w:rStyle w:val="CrossReference"/>
            <w:rPrChange w:id="1636" w:author="Cathryn Chamley" w:date="2015-12-15T14:03:00Z">
              <w:rPr/>
            </w:rPrChange>
          </w:rPr>
          <w:t>Appendix A -</w:t>
        </w:r>
      </w:ins>
      <w:del w:id="1637" w:author="Cathryn Chamley" w:date="2015-12-15T14:03:00Z">
        <w:r w:rsidR="004F6915" w:rsidRPr="004F6915" w:rsidDel="005066AC">
          <w:rPr>
            <w:rStyle w:val="CrossReference"/>
          </w:rPr>
          <w:delText>Appendix A -</w:delText>
        </w:r>
      </w:del>
      <w:r w:rsidR="00C23447">
        <w:fldChar w:fldCharType="end"/>
      </w:r>
      <w:r w:rsidR="00C23447">
        <w:fldChar w:fldCharType="begin"/>
      </w:r>
      <w:r w:rsidR="00C23447">
        <w:instrText xml:space="preserve"> REF _Ref351732803 \h  \* MERGEFORMAT </w:instrText>
      </w:r>
      <w:r w:rsidR="00C23447">
        <w:fldChar w:fldCharType="separate"/>
      </w:r>
      <w:ins w:id="1638" w:author="Cathryn Chamley" w:date="2015-12-15T14:03:00Z">
        <w:r w:rsidR="005066AC" w:rsidRPr="005066AC">
          <w:rPr>
            <w:rStyle w:val="CrossReference"/>
            <w:rPrChange w:id="1639" w:author="Cathryn Chamley" w:date="2015-12-15T14:03:00Z">
              <w:rPr/>
            </w:rPrChange>
          </w:rPr>
          <w:t>The Bagit format</w:t>
        </w:r>
      </w:ins>
      <w:del w:id="1640" w:author="Cathryn Chamley" w:date="2015-12-15T14:03:00Z">
        <w:r w:rsidR="004F6915" w:rsidRPr="004F6915" w:rsidDel="005066AC">
          <w:rPr>
            <w:rStyle w:val="CrossReference"/>
          </w:rPr>
          <w:delText>The Bagit format</w:delText>
        </w:r>
      </w:del>
      <w:r w:rsidR="00C23447">
        <w:fldChar w:fldCharType="end"/>
      </w:r>
      <w:r>
        <w:t>.</w:t>
      </w:r>
    </w:p>
    <w:p w14:paraId="3A795DEA" w14:textId="77777777" w:rsidR="00167284" w:rsidRDefault="00167284" w:rsidP="008134A3">
      <w:pPr>
        <w:pStyle w:val="iNormal"/>
      </w:pPr>
      <w:r>
        <w:t xml:space="preserve">Once created, Package files are </w:t>
      </w:r>
      <w:r w:rsidR="00303267">
        <w:t>shown</w:t>
      </w:r>
      <w:r w:rsidR="00B92535">
        <w:t xml:space="preserve"> sorted with the other </w:t>
      </w:r>
      <w:r w:rsidR="00415DC9">
        <w:t>Data File</w:t>
      </w:r>
      <w:r w:rsidR="009B7E78">
        <w:t>s</w:t>
      </w:r>
      <w:r>
        <w:t xml:space="preserve"> in the file list which is displayed on the Explore Data tab.</w:t>
      </w:r>
    </w:p>
    <w:p w14:paraId="5D14AF5A" w14:textId="77777777" w:rsidR="0015547E" w:rsidRDefault="0015547E" w:rsidP="008134A3">
      <w:pPr>
        <w:pStyle w:val="iNormal"/>
      </w:pPr>
      <w:r>
        <w:t xml:space="preserve">Exactly </w:t>
      </w:r>
      <w:r w:rsidR="00167284">
        <w:t xml:space="preserve">which files </w:t>
      </w:r>
      <w:r w:rsidR="00B92535">
        <w:t>should be</w:t>
      </w:r>
      <w:r w:rsidR="00167284">
        <w:t xml:space="preserve"> included in a Package intended for </w:t>
      </w:r>
      <w:r w:rsidR="00FE6F56">
        <w:t xml:space="preserve">Publishing </w:t>
      </w:r>
      <w:r>
        <w:t>is</w:t>
      </w:r>
      <w:r w:rsidR="008134A3">
        <w:t xml:space="preserve"> largely dependent on what is </w:t>
      </w:r>
      <w:r>
        <w:t xml:space="preserve">meaningful for the data and research discipline in question. It is entirely valid to have the same data appear in multiple </w:t>
      </w:r>
      <w:r w:rsidR="00167284">
        <w:t>Package files</w:t>
      </w:r>
      <w:r>
        <w:t xml:space="preserve"> if that will aid discovery and reuse for other researchers. For example, a large set of data could be divided into two smaller, but overlapping, sets of data that represent different lenses (research problems) that </w:t>
      </w:r>
      <w:r w:rsidR="002D0F86">
        <w:t>the data could be seen through.</w:t>
      </w:r>
    </w:p>
    <w:p w14:paraId="7D97E543" w14:textId="77777777" w:rsidR="002D0F86" w:rsidRDefault="002D0F86" w:rsidP="002D0F86">
      <w:pPr>
        <w:pStyle w:val="iNormal"/>
      </w:pPr>
      <w:r>
        <w:t xml:space="preserve">Once a Package has been published the </w:t>
      </w:r>
      <w:r w:rsidR="003829A3">
        <w:t>Metadata</w:t>
      </w:r>
      <w:r>
        <w:t xml:space="preserve"> describing the Package will be made available for harvesting </w:t>
      </w:r>
      <w:r w:rsidR="00E42BF2">
        <w:t>via the OAI-PMH protocol</w:t>
      </w:r>
      <w:r>
        <w:t xml:space="preserve">. After this has occurred, it will become discoverable in </w:t>
      </w:r>
      <w:hyperlink r:id="rId102" w:history="1">
        <w:r w:rsidRPr="00027B23">
          <w:rPr>
            <w:rStyle w:val="Hyperlink"/>
          </w:rPr>
          <w:t>Research Data Australia</w:t>
        </w:r>
      </w:hyperlink>
      <w:r>
        <w:t>.</w:t>
      </w:r>
    </w:p>
    <w:p w14:paraId="474325D0" w14:textId="77777777" w:rsidR="00B92535" w:rsidRDefault="00B92535" w:rsidP="002D0F86">
      <w:pPr>
        <w:pStyle w:val="iNormal"/>
      </w:pPr>
      <w:r>
        <w:t>The process of Publishing involves a few steps:</w:t>
      </w:r>
    </w:p>
    <w:p w14:paraId="760E7ABF" w14:textId="29919D1C" w:rsidR="00B92535" w:rsidRDefault="00537508" w:rsidP="00B92535">
      <w:pPr>
        <w:pStyle w:val="iNormal"/>
        <w:numPr>
          <w:ilvl w:val="0"/>
          <w:numId w:val="12"/>
        </w:numPr>
      </w:pPr>
      <w:r>
        <w:t xml:space="preserve">The </w:t>
      </w:r>
      <w:r w:rsidR="001902BA">
        <w:t>User</w:t>
      </w:r>
      <w:r>
        <w:t xml:space="preserve"> c</w:t>
      </w:r>
      <w:r w:rsidR="00B92535">
        <w:t>reate</w:t>
      </w:r>
      <w:r>
        <w:t>s</w:t>
      </w:r>
      <w:r w:rsidR="00B92535">
        <w:t xml:space="preserve"> a Package which contains the </w:t>
      </w:r>
      <w:r w:rsidR="00415DC9">
        <w:t>Data File</w:t>
      </w:r>
      <w:r w:rsidR="009B7E78">
        <w:t>s</w:t>
      </w:r>
      <w:r w:rsidR="00B92535">
        <w:t xml:space="preserve"> to be Published</w:t>
      </w:r>
      <w:r>
        <w:t xml:space="preserve"> using the </w:t>
      </w:r>
      <w:r w:rsidR="00CF08BB">
        <w:t>DIVER</w:t>
      </w:r>
      <w:r>
        <w:t xml:space="preserve"> Publish function</w:t>
      </w:r>
      <w:r w:rsidR="00B92535">
        <w:t xml:space="preserve">. </w:t>
      </w:r>
      <w:r>
        <w:t>This step copies</w:t>
      </w:r>
      <w:r w:rsidR="00B92535">
        <w:t xml:space="preserve"> the </w:t>
      </w:r>
      <w:r>
        <w:t xml:space="preserve">selected </w:t>
      </w:r>
      <w:r w:rsidR="00415DC9">
        <w:t>Data File</w:t>
      </w:r>
      <w:r w:rsidR="009B7E78">
        <w:t>s</w:t>
      </w:r>
      <w:r>
        <w:t xml:space="preserve">’ </w:t>
      </w:r>
      <w:r w:rsidR="003829A3">
        <w:t>Metadata</w:t>
      </w:r>
      <w:r w:rsidR="00B92535">
        <w:t xml:space="preserve"> </w:t>
      </w:r>
      <w:r>
        <w:t xml:space="preserve">into </w:t>
      </w:r>
      <w:r w:rsidR="00B92535">
        <w:t xml:space="preserve">a RIF-CS file and </w:t>
      </w:r>
      <w:r>
        <w:t>copies</w:t>
      </w:r>
      <w:r w:rsidR="00B92535">
        <w:t xml:space="preserve"> the </w:t>
      </w:r>
      <w:r w:rsidR="00415DC9">
        <w:t>Data File</w:t>
      </w:r>
      <w:r w:rsidR="009B7E78">
        <w:t>s</w:t>
      </w:r>
      <w:r w:rsidR="00B92535">
        <w:t xml:space="preserve"> themselves</w:t>
      </w:r>
      <w:r w:rsidR="007953A5">
        <w:t xml:space="preserve"> in</w:t>
      </w:r>
      <w:r>
        <w:t>to a P</w:t>
      </w:r>
      <w:r w:rsidR="007953A5">
        <w:t xml:space="preserve">ackage ZIP file. These two files </w:t>
      </w:r>
      <w:r w:rsidR="00B92535">
        <w:t>are logically linked together.</w:t>
      </w:r>
    </w:p>
    <w:p w14:paraId="2487D797" w14:textId="3CEB20CB" w:rsidR="00B92535" w:rsidRDefault="00537508" w:rsidP="00B92535">
      <w:pPr>
        <w:pStyle w:val="iNormal"/>
        <w:numPr>
          <w:ilvl w:val="0"/>
          <w:numId w:val="12"/>
        </w:numPr>
      </w:pPr>
      <w:r>
        <w:t xml:space="preserve">The </w:t>
      </w:r>
      <w:r w:rsidR="001902BA">
        <w:t>User</w:t>
      </w:r>
      <w:r>
        <w:t xml:space="preserve"> </w:t>
      </w:r>
      <w:r w:rsidR="00B92535">
        <w:t>Publish</w:t>
      </w:r>
      <w:r>
        <w:t>es</w:t>
      </w:r>
      <w:r w:rsidR="00B92535">
        <w:t xml:space="preserve"> the Package using </w:t>
      </w:r>
      <w:r w:rsidR="00CF08BB">
        <w:t>DIVER</w:t>
      </w:r>
      <w:r w:rsidR="00B92535">
        <w:t xml:space="preserve">’s Publish function. This copies the RIF-CS file into a </w:t>
      </w:r>
      <w:r w:rsidR="00173985">
        <w:t xml:space="preserve">specific </w:t>
      </w:r>
      <w:r w:rsidR="00B92535">
        <w:t xml:space="preserve">location so that it can be harvested by the OAI-PHM harvester. It also sets the Published flag </w:t>
      </w:r>
      <w:r w:rsidR="007953A5">
        <w:t xml:space="preserve">and Published Date field in the ZIP file’s </w:t>
      </w:r>
      <w:r w:rsidR="003829A3">
        <w:t>Metadata</w:t>
      </w:r>
      <w:r w:rsidR="00B92535">
        <w:t>.</w:t>
      </w:r>
    </w:p>
    <w:p w14:paraId="0A668C68" w14:textId="2E1C8248" w:rsidR="00B92535" w:rsidRDefault="00B92535" w:rsidP="00B92535">
      <w:pPr>
        <w:pStyle w:val="iNormal"/>
        <w:numPr>
          <w:ilvl w:val="0"/>
          <w:numId w:val="12"/>
        </w:numPr>
      </w:pPr>
      <w:r>
        <w:t>At some subsequent time, the OAI-PHM harvester will discover the RIF-CS file. The harvester copies the RIF-CS file and the Packaged ZIP file</w:t>
      </w:r>
      <w:r w:rsidR="00490429">
        <w:t xml:space="preserve"> it refers to into the Published data store</w:t>
      </w:r>
      <w:r>
        <w:t>.</w:t>
      </w:r>
      <w:r w:rsidR="00490429">
        <w:t xml:space="preserve"> There is no indication in the Package</w:t>
      </w:r>
      <w:r w:rsidR="007953A5">
        <w:t>’</w:t>
      </w:r>
      <w:r w:rsidR="00490429">
        <w:t xml:space="preserve">s </w:t>
      </w:r>
      <w:r w:rsidR="00CF08BB">
        <w:t>DIVER</w:t>
      </w:r>
      <w:r w:rsidR="00490429">
        <w:t xml:space="preserve"> </w:t>
      </w:r>
      <w:r w:rsidR="003829A3">
        <w:t>Metadata</w:t>
      </w:r>
      <w:r w:rsidR="00490429">
        <w:t xml:space="preserve"> when or if this has occurred.</w:t>
      </w:r>
    </w:p>
    <w:p w14:paraId="25A24E59" w14:textId="1FCAA6BA" w:rsidR="00985BA4" w:rsidRDefault="00490429" w:rsidP="00D04F1A">
      <w:pPr>
        <w:pStyle w:val="iNote"/>
      </w:pPr>
      <w:r>
        <w:t>Note</w:t>
      </w:r>
      <w:r>
        <w:tab/>
      </w:r>
      <w:r w:rsidR="00274F43">
        <w:t>F</w:t>
      </w:r>
      <w:r w:rsidR="00192D5F">
        <w:t xml:space="preserve">iles in </w:t>
      </w:r>
      <w:r w:rsidR="00DC197F">
        <w:t xml:space="preserve">a </w:t>
      </w:r>
      <w:r w:rsidR="00192D5F">
        <w:t xml:space="preserve">Packaged ZIP file are copies of the files in </w:t>
      </w:r>
      <w:r w:rsidR="00CF08BB">
        <w:t>DIVER</w:t>
      </w:r>
      <w:r w:rsidR="00192D5F">
        <w:t xml:space="preserve">. Changing the files in </w:t>
      </w:r>
      <w:r w:rsidR="00CF08BB">
        <w:t>DIVER</w:t>
      </w:r>
      <w:r w:rsidR="00192D5F">
        <w:t xml:space="preserve"> will not affect the files in the Packaged ZIP file</w:t>
      </w:r>
      <w:r w:rsidR="00985BA4">
        <w:t xml:space="preserve">, including any Access Control settings. </w:t>
      </w:r>
    </w:p>
    <w:p w14:paraId="1B252F60" w14:textId="643CB3CB" w:rsidR="00490429" w:rsidRDefault="00985BA4" w:rsidP="00D04F1A">
      <w:pPr>
        <w:pStyle w:val="iNote"/>
      </w:pPr>
      <w:r>
        <w:t>Note</w:t>
      </w:r>
      <w:r>
        <w:tab/>
      </w:r>
      <w:r w:rsidR="00157EAD">
        <w:t>When a Package is created, its Access Control setting</w:t>
      </w:r>
      <w:r w:rsidR="00241901">
        <w:t>s</w:t>
      </w:r>
      <w:r w:rsidR="00157EAD">
        <w:t xml:space="preserve"> defaults to Private/All Institutional user access. </w:t>
      </w:r>
      <w:r>
        <w:t>You should be careful to ensure that the Package has appropriate Access Control settings c</w:t>
      </w:r>
      <w:r w:rsidR="00157EAD">
        <w:t>onsistent with that of the data</w:t>
      </w:r>
      <w:r>
        <w:t xml:space="preserve"> it contains.</w:t>
      </w:r>
      <w:r w:rsidR="00157EAD">
        <w:t xml:space="preserve"> You can change the package’s Access Control settings using the Metadata Edit screen.</w:t>
      </w:r>
    </w:p>
    <w:p w14:paraId="7C973530" w14:textId="77777777" w:rsidR="00274F43" w:rsidRDefault="00274F43" w:rsidP="00274F43">
      <w:pPr>
        <w:pStyle w:val="iNote"/>
      </w:pPr>
      <w:r>
        <w:t>Note</w:t>
      </w:r>
      <w:r>
        <w:tab/>
        <w:t>The exact details of the harvesting operation may vary from site to site. At some sites, the Packaged ZIP file may not be copied during harvesting and may be accessed directly by external data users.</w:t>
      </w:r>
    </w:p>
    <w:p w14:paraId="4FE05EEF" w14:textId="77777777" w:rsidR="00274F43" w:rsidRDefault="00274F43" w:rsidP="00274F43">
      <w:pPr>
        <w:pStyle w:val="iNote"/>
      </w:pPr>
      <w:r>
        <w:t>Note</w:t>
      </w:r>
      <w:r>
        <w:tab/>
        <w:t xml:space="preserve">The RIF-CS file is created when the Package is created, and the RIF-CS file is the file that is Published. Therefore, changes to the Package </w:t>
      </w:r>
      <w:r w:rsidR="00FB6214">
        <w:t xml:space="preserve">Metadata </w:t>
      </w:r>
      <w:r>
        <w:t>after creation do not affect what is Published.</w:t>
      </w:r>
    </w:p>
    <w:p w14:paraId="32FEA28F" w14:textId="0712581C" w:rsidR="003E6DFF" w:rsidRDefault="003E6DFF" w:rsidP="00975172">
      <w:pPr>
        <w:pStyle w:val="iNote"/>
      </w:pPr>
      <w:r>
        <w:rPr>
          <w:noProof/>
          <w:lang w:val="en-US"/>
        </w:rPr>
        <mc:AlternateContent>
          <mc:Choice Requires="wps">
            <w:drawing>
              <wp:anchor distT="0" distB="0" distL="114300" distR="114300" simplePos="0" relativeHeight="251741696" behindDoc="0" locked="0" layoutInCell="1" allowOverlap="1" wp14:anchorId="7730237D" wp14:editId="7D1559E9">
                <wp:simplePos x="0" y="0"/>
                <wp:positionH relativeFrom="column">
                  <wp:posOffset>-698500</wp:posOffset>
                </wp:positionH>
                <wp:positionV relativeFrom="paragraph">
                  <wp:posOffset>27305</wp:posOffset>
                </wp:positionV>
                <wp:extent cx="579120" cy="375285"/>
                <wp:effectExtent l="0" t="0" r="0" b="5715"/>
                <wp:wrapNone/>
                <wp:docPr id="67" name="Text Box 67"/>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73E155E" w14:textId="77777777" w:rsidR="008449DE" w:rsidRPr="00850A9C" w:rsidRDefault="008449DE" w:rsidP="003E6DFF">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67" o:spid="_x0000_s1097" type="#_x0000_t202" style="position:absolute;left:0;text-align:left;margin-left:-54.95pt;margin-top:2.15pt;width:45.6pt;height:29.55pt;z-index:25174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0HrECAACu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" filled="f" stroked="f">
                <v:textbox style="mso-fit-shape-to-text:t">
                  <w:txbxContent>
                    <w:p w14:paraId="573E155E" w14:textId="77777777" w:rsidR="008449DE" w:rsidRPr="00850A9C" w:rsidRDefault="008449DE" w:rsidP="003E6DFF">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t>Note</w:t>
      </w:r>
      <w:r>
        <w:tab/>
        <w:t>This section describes how to package and publish data using the web UI. Instructions to create and publish packages via the API can be found</w:t>
      </w:r>
      <w:r w:rsidRPr="003E6DFF">
        <w:t xml:space="preserve"> </w:t>
      </w:r>
      <w:r>
        <w:t>in the dc21-doc github documentation.</w:t>
      </w:r>
    </w:p>
    <w:p w14:paraId="6DA6D143" w14:textId="77777777" w:rsidR="00167284" w:rsidRPr="0015547E" w:rsidRDefault="00167284" w:rsidP="00B6457B">
      <w:pPr>
        <w:pStyle w:val="iHeading2"/>
      </w:pPr>
      <w:bookmarkStart w:id="1641" w:name="_Ref351561800"/>
      <w:bookmarkStart w:id="1642" w:name="_Ref351561807"/>
      <w:bookmarkStart w:id="1643" w:name="_Ref351561811"/>
      <w:bookmarkStart w:id="1644" w:name="_Toc311807540"/>
      <w:r w:rsidRPr="0015547E">
        <w:t>Creating a Package</w:t>
      </w:r>
      <w:bookmarkEnd w:id="1641"/>
      <w:bookmarkEnd w:id="1642"/>
      <w:bookmarkEnd w:id="1643"/>
      <w:bookmarkEnd w:id="1644"/>
    </w:p>
    <w:p w14:paraId="33B6DA65" w14:textId="77777777" w:rsidR="00A430DE" w:rsidRDefault="00A430DE" w:rsidP="008134A3">
      <w:pPr>
        <w:pStyle w:val="iNormal"/>
      </w:pPr>
      <w:r>
        <w:t>Creating a Package creates two related components:</w:t>
      </w:r>
    </w:p>
    <w:tbl>
      <w:tblPr>
        <w:tblW w:w="0" w:type="auto"/>
        <w:tblLook w:val="04A0" w:firstRow="1" w:lastRow="0" w:firstColumn="1" w:lastColumn="0" w:noHBand="0" w:noVBand="1"/>
      </w:tblPr>
      <w:tblGrid>
        <w:gridCol w:w="2376"/>
        <w:gridCol w:w="6904"/>
      </w:tblGrid>
      <w:tr w:rsidR="00A430DE" w:rsidRPr="00582270" w14:paraId="2F4C9E39" w14:textId="77777777" w:rsidTr="00582270">
        <w:tc>
          <w:tcPr>
            <w:tcW w:w="2376" w:type="dxa"/>
            <w:shd w:val="clear" w:color="auto" w:fill="auto"/>
          </w:tcPr>
          <w:p w14:paraId="08E533A1" w14:textId="77777777" w:rsidR="00A430DE" w:rsidRPr="00582270" w:rsidRDefault="00A430DE" w:rsidP="008134A3">
            <w:pPr>
              <w:pStyle w:val="iNormal"/>
            </w:pPr>
            <w:r w:rsidRPr="00582270">
              <w:t xml:space="preserve">Bagit </w:t>
            </w:r>
            <w:r w:rsidR="00173985" w:rsidRPr="00582270">
              <w:t xml:space="preserve">ZIP </w:t>
            </w:r>
            <w:r w:rsidRPr="00582270">
              <w:t>File</w:t>
            </w:r>
          </w:p>
        </w:tc>
        <w:tc>
          <w:tcPr>
            <w:tcW w:w="6904" w:type="dxa"/>
            <w:shd w:val="clear" w:color="auto" w:fill="auto"/>
          </w:tcPr>
          <w:p w14:paraId="5BFA6048" w14:textId="77777777" w:rsidR="00192D5F" w:rsidRPr="00582270" w:rsidRDefault="00A430DE" w:rsidP="00192D5F">
            <w:pPr>
              <w:pStyle w:val="iNormal"/>
            </w:pPr>
            <w:r w:rsidRPr="00582270">
              <w:t>This ZIP file contains a snapshot of all the data for this Package. This in</w:t>
            </w:r>
            <w:r w:rsidR="00490429" w:rsidRPr="00582270">
              <w:t xml:space="preserve">cludes copies of the </w:t>
            </w:r>
            <w:r w:rsidR="00415DC9">
              <w:t>Data File</w:t>
            </w:r>
            <w:r w:rsidR="009B7E78">
              <w:t>s</w:t>
            </w:r>
            <w:r w:rsidR="00490429" w:rsidRPr="00582270">
              <w:t xml:space="preserve"> and</w:t>
            </w:r>
            <w:r w:rsidRPr="00582270">
              <w:t xml:space="preserve"> a Readme.HTML file which contains a copy of the all of the </w:t>
            </w:r>
            <w:r w:rsidR="00415DC9">
              <w:t>Data File</w:t>
            </w:r>
            <w:r w:rsidR="009B7E78">
              <w:t>s</w:t>
            </w:r>
            <w:r w:rsidRPr="00582270">
              <w:t xml:space="preserve">’ </w:t>
            </w:r>
            <w:r w:rsidR="003829A3" w:rsidRPr="00582270">
              <w:t>Metadata</w:t>
            </w:r>
            <w:r w:rsidRPr="00582270">
              <w:t>.</w:t>
            </w:r>
            <w:r w:rsidR="00192D5F" w:rsidRPr="00582270">
              <w:t xml:space="preserve"> This Readme.HTML file is both human readable and machine readable. See </w:t>
            </w:r>
            <w:r w:rsidR="00C23447">
              <w:fldChar w:fldCharType="begin"/>
            </w:r>
            <w:r w:rsidR="00C23447">
              <w:instrText xml:space="preserve"> REF _Ref351732800 \r \h  \* MERGEFORMAT </w:instrText>
            </w:r>
            <w:r w:rsidR="00C23447">
              <w:fldChar w:fldCharType="separate"/>
            </w:r>
            <w:ins w:id="1645" w:author="Cathryn Chamley" w:date="2015-12-15T14:03:00Z">
              <w:r w:rsidR="005066AC" w:rsidRPr="005066AC">
                <w:rPr>
                  <w:rStyle w:val="CrossReference"/>
                  <w:rPrChange w:id="1646" w:author="Cathryn Chamley" w:date="2015-12-15T14:03:00Z">
                    <w:rPr/>
                  </w:rPrChange>
                </w:rPr>
                <w:t>Appendix A -</w:t>
              </w:r>
            </w:ins>
            <w:del w:id="1647" w:author="Cathryn Chamley" w:date="2015-12-15T14:03:00Z">
              <w:r w:rsidR="004F6915" w:rsidRPr="004F6915" w:rsidDel="005066AC">
                <w:rPr>
                  <w:rStyle w:val="CrossReference"/>
                </w:rPr>
                <w:delText>Appendix A -</w:delText>
              </w:r>
            </w:del>
            <w:r w:rsidR="00C23447">
              <w:fldChar w:fldCharType="end"/>
            </w:r>
            <w:r w:rsidR="00192D5F" w:rsidRPr="00582270">
              <w:rPr>
                <w:rStyle w:val="CrossReference"/>
              </w:rPr>
              <w:t xml:space="preserve"> </w:t>
            </w:r>
            <w:r w:rsidR="00C23447">
              <w:fldChar w:fldCharType="begin"/>
            </w:r>
            <w:r w:rsidR="00C23447">
              <w:instrText xml:space="preserve"> REF _Ref351732800 \h  \* MERGEFORMAT </w:instrText>
            </w:r>
            <w:r w:rsidR="00C23447">
              <w:fldChar w:fldCharType="separate"/>
            </w:r>
            <w:ins w:id="1648" w:author="Cathryn Chamley" w:date="2015-12-15T14:03:00Z">
              <w:r w:rsidR="005066AC" w:rsidRPr="005066AC">
                <w:rPr>
                  <w:rStyle w:val="CrossReference"/>
                  <w:rPrChange w:id="1649" w:author="Cathryn Chamley" w:date="2015-12-15T14:03:00Z">
                    <w:rPr/>
                  </w:rPrChange>
                </w:rPr>
                <w:t>The Bagit format</w:t>
              </w:r>
            </w:ins>
            <w:del w:id="1650" w:author="Cathryn Chamley" w:date="2015-12-15T14:03:00Z">
              <w:r w:rsidR="004F6915" w:rsidRPr="004F6915" w:rsidDel="005066AC">
                <w:rPr>
                  <w:rStyle w:val="CrossReference"/>
                </w:rPr>
                <w:delText>The Bagit format</w:delText>
              </w:r>
            </w:del>
            <w:r w:rsidR="00C23447">
              <w:fldChar w:fldCharType="end"/>
            </w:r>
            <w:r w:rsidR="00192D5F" w:rsidRPr="00582270">
              <w:t xml:space="preserve"> for more information.</w:t>
            </w:r>
          </w:p>
        </w:tc>
      </w:tr>
      <w:tr w:rsidR="00A430DE" w:rsidRPr="00582270" w14:paraId="4B4DAE8C" w14:textId="77777777" w:rsidTr="00582270">
        <w:tc>
          <w:tcPr>
            <w:tcW w:w="2376" w:type="dxa"/>
            <w:shd w:val="clear" w:color="auto" w:fill="auto"/>
          </w:tcPr>
          <w:p w14:paraId="295EB20C" w14:textId="44DFCE94" w:rsidR="00A430DE" w:rsidRPr="00582270" w:rsidRDefault="00A430DE" w:rsidP="008134A3">
            <w:pPr>
              <w:pStyle w:val="iNormal"/>
            </w:pPr>
            <w:r w:rsidRPr="00582270">
              <w:t>Matching RIF-CS File</w:t>
            </w:r>
          </w:p>
        </w:tc>
        <w:tc>
          <w:tcPr>
            <w:tcW w:w="6904" w:type="dxa"/>
            <w:shd w:val="clear" w:color="auto" w:fill="auto"/>
          </w:tcPr>
          <w:p w14:paraId="30E138D2" w14:textId="77777777" w:rsidR="00A430DE" w:rsidRPr="00582270" w:rsidRDefault="00A430DE" w:rsidP="00FB6214">
            <w:pPr>
              <w:pStyle w:val="iNormal"/>
            </w:pPr>
            <w:r w:rsidRPr="00582270">
              <w:t xml:space="preserve">This file contains a copy of the Package </w:t>
            </w:r>
            <w:r w:rsidR="003829A3" w:rsidRPr="00582270">
              <w:t>Metadata</w:t>
            </w:r>
            <w:r w:rsidRPr="00582270">
              <w:t xml:space="preserve"> which is entered at the time the Package is created.</w:t>
            </w:r>
            <w:r w:rsidR="00173985" w:rsidRPr="00582270">
              <w:t xml:space="preserve"> Only selected parts of the Metadata from the associated Experiments and Facilities are copied into the RIF-CS file.</w:t>
            </w:r>
            <w:r w:rsidR="00286B7E" w:rsidRPr="00582270">
              <w:t xml:space="preserve"> See </w:t>
            </w:r>
            <w:r w:rsidR="00C23447">
              <w:fldChar w:fldCharType="begin"/>
            </w:r>
            <w:r w:rsidR="00C23447">
              <w:instrText xml:space="preserve"> REF _Ref352768976 \r \h  \* MERGEFORMAT </w:instrText>
            </w:r>
            <w:r w:rsidR="00C23447">
              <w:fldChar w:fldCharType="separate"/>
            </w:r>
            <w:ins w:id="1651" w:author="Cathryn Chamley" w:date="2015-12-15T14:03:00Z">
              <w:r w:rsidR="005066AC" w:rsidRPr="005066AC">
                <w:rPr>
                  <w:rStyle w:val="CrossReference"/>
                  <w:rPrChange w:id="1652" w:author="Cathryn Chamley" w:date="2015-12-15T14:03:00Z">
                    <w:rPr/>
                  </w:rPrChange>
                </w:rPr>
                <w:t>Appendix B -</w:t>
              </w:r>
            </w:ins>
            <w:del w:id="1653" w:author="Cathryn Chamley" w:date="2015-12-15T14:03:00Z">
              <w:r w:rsidR="004F6915" w:rsidRPr="004F6915" w:rsidDel="005066AC">
                <w:rPr>
                  <w:rStyle w:val="CrossReference"/>
                </w:rPr>
                <w:delText>Appendix B -</w:delText>
              </w:r>
            </w:del>
            <w:r w:rsidR="00C23447">
              <w:fldChar w:fldCharType="end"/>
            </w:r>
            <w:r w:rsidR="00FB6214" w:rsidRPr="00582270">
              <w:rPr>
                <w:rStyle w:val="CrossReference"/>
              </w:rPr>
              <w:t xml:space="preserve"> </w:t>
            </w:r>
            <w:r w:rsidR="00C23447">
              <w:fldChar w:fldCharType="begin"/>
            </w:r>
            <w:r w:rsidR="00C23447">
              <w:instrText xml:space="preserve"> REF _Ref352768976 \h  \* MERGEFORMAT </w:instrText>
            </w:r>
            <w:r w:rsidR="00C23447">
              <w:fldChar w:fldCharType="separate"/>
            </w:r>
            <w:ins w:id="1654" w:author="Cathryn Chamley" w:date="2015-12-15T14:03:00Z">
              <w:r w:rsidR="005066AC" w:rsidRPr="005066AC">
                <w:rPr>
                  <w:rStyle w:val="CrossReference"/>
                  <w:rPrChange w:id="1655" w:author="Cathryn Chamley" w:date="2015-12-15T14:03:00Z">
                    <w:rPr/>
                  </w:rPrChange>
                </w:rPr>
                <w:t>RIF-CS</w:t>
              </w:r>
            </w:ins>
            <w:del w:id="1656" w:author="Cathryn Chamley" w:date="2015-12-15T14:03:00Z">
              <w:r w:rsidR="004F6915" w:rsidRPr="004F6915" w:rsidDel="005066AC">
                <w:rPr>
                  <w:rStyle w:val="CrossReference"/>
                </w:rPr>
                <w:delText>RIF-CS</w:delText>
              </w:r>
            </w:del>
            <w:r w:rsidR="00C23447">
              <w:fldChar w:fldCharType="end"/>
            </w:r>
            <w:r w:rsidR="00FB6214" w:rsidRPr="00582270">
              <w:t xml:space="preserve"> </w:t>
            </w:r>
            <w:r w:rsidR="00286B7E" w:rsidRPr="00582270">
              <w:t>for more information.</w:t>
            </w:r>
          </w:p>
        </w:tc>
      </w:tr>
    </w:tbl>
    <w:p w14:paraId="7E2E1E07" w14:textId="77777777" w:rsidR="00A404B6" w:rsidRDefault="00A404B6" w:rsidP="008134A3">
      <w:pPr>
        <w:pStyle w:val="iNormal"/>
      </w:pPr>
      <w:r>
        <w:t>To create a Package containing one or more files:</w:t>
      </w:r>
    </w:p>
    <w:p w14:paraId="4A42E555" w14:textId="77777777" w:rsidR="00903FBC" w:rsidRDefault="00903FBC" w:rsidP="00A1160F">
      <w:pPr>
        <w:pStyle w:val="iNormal"/>
        <w:numPr>
          <w:ilvl w:val="0"/>
          <w:numId w:val="6"/>
        </w:numPr>
      </w:pPr>
      <w:r>
        <w:t xml:space="preserve">Determine the external Package ID that will be assigned to this Package. </w:t>
      </w:r>
      <w:r w:rsidR="00383ECD">
        <w:t>Ask</w:t>
      </w:r>
      <w:r>
        <w:t xml:space="preserve"> </w:t>
      </w:r>
      <w:r w:rsidR="00383ECD">
        <w:t xml:space="preserve">your site’s </w:t>
      </w:r>
      <w:r>
        <w:t>Application Manager for information on how this ID is determined on your site.</w:t>
      </w:r>
    </w:p>
    <w:p w14:paraId="0364D236" w14:textId="6C426FC7" w:rsidR="00A404B6" w:rsidRDefault="00A404B6" w:rsidP="00A1160F">
      <w:pPr>
        <w:pStyle w:val="iNormal"/>
        <w:numPr>
          <w:ilvl w:val="0"/>
          <w:numId w:val="6"/>
        </w:numPr>
      </w:pPr>
      <w:r>
        <w:t xml:space="preserve">Add the </w:t>
      </w:r>
      <w:r w:rsidR="00FB6CE1">
        <w:t xml:space="preserve">required </w:t>
      </w:r>
      <w:r>
        <w:t>file</w:t>
      </w:r>
      <w:r w:rsidR="00903FBC">
        <w:t xml:space="preserve"> or</w:t>
      </w:r>
      <w:r w:rsidR="00FB6CE1">
        <w:t xml:space="preserve"> file</w:t>
      </w:r>
      <w:r>
        <w:t xml:space="preserve">s to your Cart, ensuring that the Cart contains only those files you wish to include in your Package. See </w:t>
      </w:r>
      <w:r w:rsidR="002E5280">
        <w:t>section</w:t>
      </w:r>
      <w:r w:rsidR="008A12F6" w:rsidRPr="002E5280">
        <w:t xml:space="preserve"> </w:t>
      </w:r>
      <w:r w:rsidR="00C23447">
        <w:fldChar w:fldCharType="begin"/>
      </w:r>
      <w:r w:rsidR="00C23447">
        <w:instrText xml:space="preserve"> REF _Ref351623409 \r \h  \* MERGEFORMAT </w:instrText>
      </w:r>
      <w:r w:rsidR="00C23447">
        <w:fldChar w:fldCharType="separate"/>
      </w:r>
      <w:ins w:id="1657" w:author="Cathryn Chamley" w:date="2015-12-15T14:03:00Z">
        <w:r w:rsidR="005066AC" w:rsidRPr="005066AC">
          <w:rPr>
            <w:rStyle w:val="CrossReference"/>
            <w:rPrChange w:id="1658" w:author="Cathryn Chamley" w:date="2015-12-15T14:03:00Z">
              <w:rPr/>
            </w:rPrChange>
          </w:rPr>
          <w:t>8.3</w:t>
        </w:r>
      </w:ins>
      <w:del w:id="1659" w:author="Cathryn Chamley" w:date="2015-12-15T14:03:00Z">
        <w:r w:rsidR="004F6915" w:rsidRPr="004F6915" w:rsidDel="005066AC">
          <w:rPr>
            <w:rStyle w:val="CrossReference"/>
          </w:rPr>
          <w:delText>8.3</w:delText>
        </w:r>
      </w:del>
      <w:r w:rsidR="00C23447">
        <w:fldChar w:fldCharType="end"/>
      </w:r>
      <w:r w:rsidR="008A12F6" w:rsidRPr="008A12F6">
        <w:rPr>
          <w:rStyle w:val="CrossReference"/>
        </w:rPr>
        <w:t xml:space="preserve"> </w:t>
      </w:r>
      <w:r w:rsidR="00C23447">
        <w:fldChar w:fldCharType="begin"/>
      </w:r>
      <w:r w:rsidR="00C23447">
        <w:instrText xml:space="preserve"> REF _Ref351623409 \h  \* MERGEFORMAT </w:instrText>
      </w:r>
      <w:r w:rsidR="00C23447">
        <w:fldChar w:fldCharType="separate"/>
      </w:r>
      <w:ins w:id="1660" w:author="Cathryn Chamley" w:date="2015-12-15T14:03:00Z">
        <w:r w:rsidR="005066AC" w:rsidRPr="005066AC">
          <w:rPr>
            <w:rStyle w:val="CrossReference"/>
            <w:rPrChange w:id="1661" w:author="Cathryn Chamley" w:date="2015-12-15T14:03:00Z">
              <w:rPr/>
            </w:rPrChange>
          </w:rPr>
          <w:t>The Cart</w:t>
        </w:r>
      </w:ins>
      <w:del w:id="1662" w:author="Cathryn Chamley" w:date="2015-12-15T14:03:00Z">
        <w:r w:rsidR="004F6915" w:rsidRPr="004F6915" w:rsidDel="005066AC">
          <w:rPr>
            <w:rStyle w:val="CrossReference"/>
          </w:rPr>
          <w:delText>The Cart</w:delText>
        </w:r>
      </w:del>
      <w:r w:rsidR="00C23447">
        <w:fldChar w:fldCharType="end"/>
      </w:r>
      <w:r>
        <w:t xml:space="preserve"> for instructions on using the </w:t>
      </w:r>
      <w:r w:rsidR="00CF08BB">
        <w:t>DIVER</w:t>
      </w:r>
      <w:r>
        <w:t xml:space="preserve"> Cart</w:t>
      </w:r>
      <w:r w:rsidR="008A4C11" w:rsidRPr="00582270">
        <w:rPr>
          <w:rStyle w:val="CommentReference"/>
          <w:rFonts w:ascii="Cambria" w:eastAsia="Cambria" w:hAnsi="Cambria"/>
          <w:color w:val="auto"/>
        </w:rPr>
        <w:t>.</w:t>
      </w:r>
    </w:p>
    <w:p w14:paraId="4DE11D69" w14:textId="77777777" w:rsidR="00A404B6" w:rsidRDefault="00A404B6" w:rsidP="00A1160F">
      <w:pPr>
        <w:pStyle w:val="iNormal"/>
        <w:numPr>
          <w:ilvl w:val="0"/>
          <w:numId w:val="6"/>
        </w:numPr>
      </w:pPr>
      <w:r>
        <w:t>Click on the Cart status box to open the Cart dropdown menu.</w:t>
      </w:r>
    </w:p>
    <w:p w14:paraId="50321D09" w14:textId="77777777" w:rsidR="00A404B6" w:rsidRDefault="00A404B6" w:rsidP="00A1160F">
      <w:pPr>
        <w:pStyle w:val="iNormal"/>
        <w:numPr>
          <w:ilvl w:val="0"/>
          <w:numId w:val="6"/>
        </w:numPr>
      </w:pPr>
      <w:r>
        <w:t xml:space="preserve">Select </w:t>
      </w:r>
      <w:r w:rsidRPr="00B82AFE">
        <w:rPr>
          <w:rStyle w:val="iOption"/>
        </w:rPr>
        <w:t>Package</w:t>
      </w:r>
      <w:r>
        <w:t xml:space="preserve"> from the dropdown menu.</w:t>
      </w:r>
      <w:r w:rsidR="00FB6CE1">
        <w:t xml:space="preserve"> Alternatively, selected </w:t>
      </w:r>
      <w:r w:rsidR="00FB6CE1" w:rsidRPr="00B82AFE">
        <w:rPr>
          <w:rStyle w:val="iOption"/>
        </w:rPr>
        <w:t>Edit Cart</w:t>
      </w:r>
      <w:r w:rsidR="00FB6CE1">
        <w:t xml:space="preserve"> from the dropdown menu and then click on </w:t>
      </w:r>
      <w:r w:rsidR="00383ECD">
        <w:rPr>
          <w:rStyle w:val="iButtonBlue"/>
        </w:rPr>
        <w:t> P</w:t>
      </w:r>
      <w:r w:rsidR="00FB6CE1" w:rsidRPr="00383ECD">
        <w:rPr>
          <w:rStyle w:val="iButtonBlue"/>
        </w:rPr>
        <w:t>ackage</w:t>
      </w:r>
      <w:r w:rsidR="00965A28">
        <w:rPr>
          <w:rStyle w:val="iButtonBlue"/>
        </w:rPr>
        <w:t> </w:t>
      </w:r>
      <w:r w:rsidR="00FB6CE1">
        <w:t xml:space="preserve"> on that screen. If this method is used, the Cart can be reviewed prior to Packaging.</w:t>
      </w:r>
    </w:p>
    <w:p w14:paraId="2D90BE95" w14:textId="77777777" w:rsidR="00FB6214" w:rsidRDefault="00A404B6" w:rsidP="00A1160F">
      <w:pPr>
        <w:pStyle w:val="iNormal"/>
        <w:numPr>
          <w:ilvl w:val="0"/>
          <w:numId w:val="6"/>
        </w:numPr>
      </w:pPr>
      <w:r>
        <w:t>The New Pa</w:t>
      </w:r>
      <w:r w:rsidR="00FB6214">
        <w:t>ckage screen will be displayed</w:t>
      </w:r>
      <w:r w:rsidR="00F537EB">
        <w:t xml:space="preserve"> as follows</w:t>
      </w:r>
      <w:r w:rsidR="00FB6214">
        <w:t>.</w:t>
      </w:r>
    </w:p>
    <w:p w14:paraId="24EC2B94" w14:textId="77777777" w:rsidR="00FB6214" w:rsidRDefault="00CB4BA5" w:rsidP="00FB6214">
      <w:pPr>
        <w:pStyle w:val="iFigureCaption"/>
      </w:pPr>
      <w:r>
        <w:rPr>
          <w:b w:val="0"/>
          <w:noProof/>
          <w:lang w:val="en-US"/>
        </w:rPr>
        <w:drawing>
          <wp:inline distT="0" distB="0" distL="0" distR="0" wp14:anchorId="0AFA7922" wp14:editId="73EF27A9">
            <wp:extent cx="4098713" cy="6317945"/>
            <wp:effectExtent l="203200" t="203200" r="194310" b="210185"/>
            <wp:docPr id="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2"/>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4099527" cy="6319199"/>
                    </a:xfrm>
                    <a:prstGeom prst="rect">
                      <a:avLst/>
                    </a:prstGeom>
                    <a:ln>
                      <a:noFill/>
                    </a:ln>
                    <a:effectLst>
                      <a:outerShdw blurRad="190500" algn="tl" rotWithShape="0">
                        <a:srgbClr val="000000">
                          <a:alpha val="70000"/>
                        </a:srgbClr>
                      </a:outerShdw>
                    </a:effectLst>
                  </pic:spPr>
                </pic:pic>
              </a:graphicData>
            </a:graphic>
          </wp:inline>
        </w:drawing>
      </w:r>
    </w:p>
    <w:p w14:paraId="13509141" w14:textId="77777777" w:rsidR="00A404B6" w:rsidRDefault="00A404B6" w:rsidP="00E7135E">
      <w:pPr>
        <w:pStyle w:val="iNormal"/>
        <w:numPr>
          <w:ilvl w:val="0"/>
          <w:numId w:val="6"/>
        </w:numPr>
      </w:pPr>
      <w:r>
        <w:t xml:space="preserve">Enter the </w:t>
      </w:r>
      <w:r w:rsidR="003829A3">
        <w:t>Metadata</w:t>
      </w:r>
      <w:r>
        <w:t xml:space="preserve"> </w:t>
      </w:r>
      <w:r w:rsidR="00FB6214">
        <w:t xml:space="preserve">to be </w:t>
      </w:r>
      <w:r>
        <w:t>associated with your Package</w:t>
      </w:r>
      <w:r w:rsidR="004C5E3A">
        <w:t xml:space="preserve">. </w:t>
      </w:r>
      <w:r>
        <w:t xml:space="preserve">See </w:t>
      </w:r>
      <w:r w:rsidR="00173985">
        <w:t xml:space="preserve">section </w:t>
      </w:r>
      <w:r w:rsidR="00C23447">
        <w:fldChar w:fldCharType="begin"/>
      </w:r>
      <w:r w:rsidR="00C23447">
        <w:instrText xml:space="preserve"> REF _Ref351730692 \r \h  \* MERGEFORMAT </w:instrText>
      </w:r>
      <w:r w:rsidR="00C23447">
        <w:fldChar w:fldCharType="separate"/>
      </w:r>
      <w:ins w:id="1663" w:author="Cathryn Chamley" w:date="2015-12-15T14:03:00Z">
        <w:r w:rsidR="005066AC" w:rsidRPr="005066AC">
          <w:rPr>
            <w:rStyle w:val="CrossReference"/>
            <w:rPrChange w:id="1664" w:author="Cathryn Chamley" w:date="2015-12-15T14:03:00Z">
              <w:rPr/>
            </w:rPrChange>
          </w:rPr>
          <w:t>6.2.1</w:t>
        </w:r>
      </w:ins>
      <w:del w:id="1665" w:author="Cathryn Chamley" w:date="2015-12-15T14:03:00Z">
        <w:r w:rsidR="004F6915" w:rsidRPr="004F6915" w:rsidDel="005066AC">
          <w:rPr>
            <w:rStyle w:val="CrossReference"/>
          </w:rPr>
          <w:delText>6.2.1</w:delText>
        </w:r>
      </w:del>
      <w:r w:rsidR="00C23447">
        <w:fldChar w:fldCharType="end"/>
      </w:r>
      <w:r w:rsidR="00173985" w:rsidRPr="00173985">
        <w:rPr>
          <w:rStyle w:val="CrossReference"/>
        </w:rPr>
        <w:t xml:space="preserve"> </w:t>
      </w:r>
      <w:r w:rsidR="00C23447">
        <w:fldChar w:fldCharType="begin"/>
      </w:r>
      <w:r w:rsidR="00C23447">
        <w:instrText xml:space="preserve"> REF _Ref351730692 \h  \* MERGEFORMAT </w:instrText>
      </w:r>
      <w:r w:rsidR="00C23447">
        <w:fldChar w:fldCharType="separate"/>
      </w:r>
      <w:ins w:id="1666" w:author="Cathryn Chamley" w:date="2015-12-15T14:03:00Z">
        <w:r w:rsidR="005066AC" w:rsidRPr="005066AC">
          <w:rPr>
            <w:rStyle w:val="CrossReference"/>
            <w:rPrChange w:id="1667" w:author="Cathryn Chamley" w:date="2015-12-15T14:03:00Z">
              <w:rPr/>
            </w:rPrChange>
          </w:rPr>
          <w:t>Basic Information</w:t>
        </w:r>
      </w:ins>
      <w:del w:id="1668" w:author="Cathryn Chamley" w:date="2015-12-15T14:03:00Z">
        <w:r w:rsidR="004F6915" w:rsidRPr="004F6915" w:rsidDel="005066AC">
          <w:rPr>
            <w:rStyle w:val="CrossReference"/>
          </w:rPr>
          <w:delText>Basic Information</w:delText>
        </w:r>
      </w:del>
      <w:r w:rsidR="00C23447">
        <w:fldChar w:fldCharType="end"/>
      </w:r>
      <w:r w:rsidR="00173985">
        <w:t xml:space="preserve"> </w:t>
      </w:r>
      <w:r>
        <w:t>for details</w:t>
      </w:r>
      <w:r w:rsidR="00173985">
        <w:t xml:space="preserve"> of this Metadata</w:t>
      </w:r>
      <w:r>
        <w:t>.</w:t>
      </w:r>
      <w:r w:rsidR="004C5E3A">
        <w:t xml:space="preserve"> Note that you cannot enter a value for the ID field – it will be automatically generated when the package is created. </w:t>
      </w:r>
    </w:p>
    <w:p w14:paraId="14E11ED7" w14:textId="77777777" w:rsidR="00B01005" w:rsidRDefault="004C5E3A" w:rsidP="00A1160F">
      <w:pPr>
        <w:pStyle w:val="iNormal"/>
        <w:numPr>
          <w:ilvl w:val="0"/>
          <w:numId w:val="6"/>
        </w:numPr>
      </w:pPr>
      <w:r>
        <w:t>Choose whether you want to run the package creation as a b</w:t>
      </w:r>
      <w:r w:rsidR="00434A77">
        <w:t xml:space="preserve">ackground task by checking the </w:t>
      </w:r>
      <w:r w:rsidR="00434A77" w:rsidRPr="00434A77">
        <w:rPr>
          <w:rStyle w:val="iOption"/>
        </w:rPr>
        <w:t>Run in background?</w:t>
      </w:r>
      <w:r>
        <w:t xml:space="preserve"> </w:t>
      </w:r>
      <w:r w:rsidR="00B01005">
        <w:t>checkbox (this is the default).</w:t>
      </w:r>
    </w:p>
    <w:p w14:paraId="1B68E8BD" w14:textId="2FE8427A" w:rsidR="00B01005" w:rsidRDefault="004C5E3A" w:rsidP="00B01005">
      <w:pPr>
        <w:pStyle w:val="iListBullet"/>
        <w:ind w:left="822" w:hanging="11"/>
      </w:pPr>
      <w:r>
        <w:t xml:space="preserve">You should run the package creation as a background task if you think it might take a long time to create the package. </w:t>
      </w:r>
      <w:r w:rsidR="00B01005">
        <w:t xml:space="preserve">You will then be able to continue other </w:t>
      </w:r>
      <w:r w:rsidR="00CF08BB">
        <w:t>DIVER</w:t>
      </w:r>
      <w:r w:rsidR="00B01005">
        <w:t xml:space="preserve"> operations without waiting for the processing to complete. You can monitor the progress of the creation by refreshing the browser window and looking at the “Creation Status” and “Package progress” Metadata fields. You will receive an email when the background processing is completed.</w:t>
      </w:r>
    </w:p>
    <w:p w14:paraId="22B54AD7" w14:textId="667BD9F9" w:rsidR="004C5E3A" w:rsidRDefault="004C5E3A" w:rsidP="00B01005">
      <w:pPr>
        <w:pStyle w:val="iListBullet"/>
        <w:ind w:left="822" w:hanging="11"/>
      </w:pPr>
      <w:r>
        <w:t xml:space="preserve">You can uncheck the checkbox but this will mean you will have to wait until the package is created </w:t>
      </w:r>
      <w:r w:rsidR="00B01005">
        <w:t>before</w:t>
      </w:r>
      <w:r>
        <w:t xml:space="preserve"> you can continue to use the </w:t>
      </w:r>
      <w:r w:rsidR="00CF08BB">
        <w:t>DIVER</w:t>
      </w:r>
      <w:r w:rsidR="00383ECD">
        <w:t xml:space="preserve"> </w:t>
      </w:r>
      <w:r>
        <w:t>application.</w:t>
      </w:r>
    </w:p>
    <w:p w14:paraId="2004EC14" w14:textId="77777777" w:rsidR="00A404B6" w:rsidRPr="003E021C" w:rsidRDefault="00A404B6" w:rsidP="00A1160F">
      <w:pPr>
        <w:pStyle w:val="iNormal"/>
        <w:numPr>
          <w:ilvl w:val="0"/>
          <w:numId w:val="6"/>
        </w:numPr>
        <w:rPr>
          <w:rStyle w:val="DocActionChar"/>
          <w:i w:val="0"/>
          <w:color w:val="404040"/>
          <w:lang w:val="en-AU"/>
        </w:rPr>
      </w:pPr>
      <w:r>
        <w:t xml:space="preserve">Click </w:t>
      </w:r>
      <w:r w:rsidR="00AF00D9">
        <w:t xml:space="preserve">on </w:t>
      </w:r>
      <w:r w:rsidR="00AF00D9" w:rsidRPr="00AF00D9">
        <w:rPr>
          <w:rStyle w:val="iButtonBlue"/>
        </w:rPr>
        <w:t> </w:t>
      </w:r>
      <w:r w:rsidR="004C5E3A" w:rsidRPr="00AF00D9">
        <w:rPr>
          <w:rStyle w:val="iButtonBlue"/>
        </w:rPr>
        <w:t>Create</w:t>
      </w:r>
      <w:r w:rsidR="00AF00D9" w:rsidRPr="00AF00D9">
        <w:rPr>
          <w:rStyle w:val="iButtonBlue"/>
        </w:rPr>
        <w:t> </w:t>
      </w:r>
      <w:r w:rsidR="004C5E3A" w:rsidRPr="00AF00D9">
        <w:rPr>
          <w:rStyle w:val="iButtonBlue"/>
        </w:rPr>
        <w:t>Package</w:t>
      </w:r>
      <w:r w:rsidR="00AF00D9" w:rsidRPr="00AF00D9">
        <w:rPr>
          <w:rStyle w:val="iButtonBlue"/>
        </w:rPr>
        <w:t> </w:t>
      </w:r>
      <w:r>
        <w:t xml:space="preserve"> to cause your Package file to be created and saved. </w:t>
      </w:r>
      <w:r w:rsidR="004C5E3A">
        <w:t xml:space="preserve">The ID field will be automatically generated as part of the package creation process. </w:t>
      </w:r>
      <w:r>
        <w:t xml:space="preserve">The Package file can now be viewed in the Explore Data tab. </w:t>
      </w:r>
      <w:r w:rsidR="00DA20A1">
        <w:t>Note that i</w:t>
      </w:r>
      <w:r>
        <w:t xml:space="preserve">f you click on </w:t>
      </w:r>
      <w:r w:rsidR="00AF00D9" w:rsidRPr="00AF00D9">
        <w:rPr>
          <w:rStyle w:val="iButton"/>
        </w:rPr>
        <w:t> </w:t>
      </w:r>
      <w:r w:rsidRPr="00AF00D9">
        <w:rPr>
          <w:rStyle w:val="iButton"/>
        </w:rPr>
        <w:t>Back</w:t>
      </w:r>
      <w:r w:rsidR="00AF00D9" w:rsidRPr="00AF00D9">
        <w:rPr>
          <w:rStyle w:val="iButton"/>
        </w:rPr>
        <w:t> </w:t>
      </w:r>
      <w:r>
        <w:t>, you will be returned to the Explore Data tab and the Package will not be created.</w:t>
      </w:r>
    </w:p>
    <w:p w14:paraId="77E18A29" w14:textId="77777777" w:rsidR="00B01005" w:rsidRDefault="00B01005" w:rsidP="00B01005">
      <w:pPr>
        <w:pStyle w:val="iNormal"/>
      </w:pPr>
      <w:r>
        <w:t>It is possible to create a Package which contains other Packages. There may be circumstances when this is meaningful.</w:t>
      </w:r>
    </w:p>
    <w:p w14:paraId="227E515D" w14:textId="77702518" w:rsidR="00B01005" w:rsidRPr="003E021C" w:rsidRDefault="00B01005" w:rsidP="00B01005">
      <w:pPr>
        <w:pStyle w:val="iNote"/>
        <w:rPr>
          <w:rStyle w:val="DocActionChar"/>
          <w:i w:val="0"/>
          <w:color w:val="404040"/>
          <w:lang w:val="en-AU"/>
        </w:rPr>
      </w:pPr>
      <w:r>
        <w:t>Note</w:t>
      </w:r>
      <w:r>
        <w:tab/>
        <w:t xml:space="preserve">If you do not run a large packaging task in background, the </w:t>
      </w:r>
      <w:r w:rsidR="00CF08BB">
        <w:t>DIVER</w:t>
      </w:r>
      <w:r>
        <w:t xml:space="preserve"> server will allocate the maximum permitted processing capability to this task until it is completed. This could result in all server processor cores becoming dedicated and stalling the </w:t>
      </w:r>
      <w:r w:rsidR="00CF08BB">
        <w:t>DIVER</w:t>
      </w:r>
      <w:r>
        <w:t xml:space="preserve"> server for all other users, especially if a number of users simultaneously do this.</w:t>
      </w:r>
    </w:p>
    <w:p w14:paraId="63042A09" w14:textId="77777777" w:rsidR="00903FBC" w:rsidRDefault="00903FBC" w:rsidP="00903FBC">
      <w:pPr>
        <w:pStyle w:val="iNote"/>
      </w:pPr>
      <w:r>
        <w:t>Note</w:t>
      </w:r>
      <w:r>
        <w:tab/>
        <w:t xml:space="preserve">It is very important to check the Package Metadata </w:t>
      </w:r>
      <w:r w:rsidR="00383ECD">
        <w:t xml:space="preserve">before clicking on </w:t>
      </w:r>
      <w:r w:rsidR="00383ECD" w:rsidRPr="00383ECD">
        <w:rPr>
          <w:rStyle w:val="iButtonBlue"/>
        </w:rPr>
        <w:t> </w:t>
      </w:r>
      <w:r w:rsidR="004C5E3A" w:rsidRPr="00383ECD">
        <w:rPr>
          <w:rStyle w:val="iButtonBlue"/>
        </w:rPr>
        <w:t>Create</w:t>
      </w:r>
      <w:r w:rsidR="00383ECD" w:rsidRPr="00383ECD">
        <w:rPr>
          <w:rStyle w:val="iButtonBlue"/>
        </w:rPr>
        <w:t> </w:t>
      </w:r>
      <w:r w:rsidR="004C5E3A" w:rsidRPr="00383ECD">
        <w:rPr>
          <w:rStyle w:val="iButtonBlue"/>
        </w:rPr>
        <w:t>Package</w:t>
      </w:r>
      <w:r w:rsidR="00383ECD" w:rsidRPr="00383ECD">
        <w:rPr>
          <w:rStyle w:val="iButtonBlue"/>
        </w:rPr>
        <w:t> </w:t>
      </w:r>
      <w:r w:rsidR="00383ECD" w:rsidRPr="00383ECD">
        <w:t>.</w:t>
      </w:r>
      <w:r>
        <w:t xml:space="preserve"> This Metadata, including selected Metadata from the included </w:t>
      </w:r>
      <w:r w:rsidR="00415DC9">
        <w:t>Data File</w:t>
      </w:r>
      <w:r w:rsidR="009B7E78">
        <w:t>s</w:t>
      </w:r>
      <w:r>
        <w:t xml:space="preserve"> and the Facilities and Experiments they reference, is copied into the RIF-CS file immediately after pressing this button. The data in the RIF-CS file cannot be edited. If it is wrong, the Package must be deleted and re-created.</w:t>
      </w:r>
    </w:p>
    <w:p w14:paraId="31CD7F86" w14:textId="77777777" w:rsidR="005828EA" w:rsidRDefault="005828EA" w:rsidP="00DA20A1">
      <w:pPr>
        <w:pStyle w:val="iNote"/>
      </w:pPr>
      <w:r>
        <w:t>Note</w:t>
      </w:r>
      <w:r>
        <w:tab/>
        <w:t xml:space="preserve">If a background task fails to complete, there is an administration function available to </w:t>
      </w:r>
      <w:r w:rsidR="00E10D8F">
        <w:t xml:space="preserve">see more information and to </w:t>
      </w:r>
      <w:r>
        <w:t>kill it</w:t>
      </w:r>
      <w:r w:rsidR="00E10D8F">
        <w:t xml:space="preserve"> if necessary</w:t>
      </w:r>
      <w:r>
        <w:t xml:space="preserve">. </w:t>
      </w:r>
      <w:r w:rsidR="002B4C33">
        <w:t>See</w:t>
      </w:r>
      <w:r>
        <w:t xml:space="preserve"> section</w:t>
      </w:r>
      <w:r w:rsidR="002B4C33">
        <w:t xml:space="preserve"> </w:t>
      </w:r>
      <w:r w:rsidR="00C23447">
        <w:fldChar w:fldCharType="begin"/>
      </w:r>
      <w:r w:rsidR="00C23447">
        <w:instrText xml:space="preserve"> REF _Ref359436042 \r \h  \* MERGEFORMAT </w:instrText>
      </w:r>
      <w:r w:rsidR="00C23447">
        <w:fldChar w:fldCharType="separate"/>
      </w:r>
      <w:ins w:id="1669" w:author="Cathryn Chamley" w:date="2015-12-15T14:03:00Z">
        <w:r w:rsidR="005066AC" w:rsidRPr="005066AC">
          <w:rPr>
            <w:rStyle w:val="CrossReference"/>
            <w:rPrChange w:id="1670" w:author="Cathryn Chamley" w:date="2015-12-15T14:03:00Z">
              <w:rPr/>
            </w:rPrChange>
          </w:rPr>
          <w:t>11.5</w:t>
        </w:r>
      </w:ins>
      <w:del w:id="1671" w:author="Cathryn Chamley" w:date="2015-12-15T14:03:00Z">
        <w:r w:rsidR="004F6915" w:rsidRPr="004F6915" w:rsidDel="005066AC">
          <w:rPr>
            <w:rStyle w:val="CrossReference"/>
          </w:rPr>
          <w:delText>11.5</w:delText>
        </w:r>
      </w:del>
      <w:r w:rsidR="00C23447">
        <w:fldChar w:fldCharType="end"/>
      </w:r>
      <w:r w:rsidR="002B4C33" w:rsidRPr="00DB652E">
        <w:rPr>
          <w:rStyle w:val="CrossReference"/>
        </w:rPr>
        <w:t xml:space="preserve"> </w:t>
      </w:r>
      <w:r w:rsidR="00C23447">
        <w:fldChar w:fldCharType="begin"/>
      </w:r>
      <w:r w:rsidR="00C23447">
        <w:instrText xml:space="preserve"> REF _Ref359436042 \h  \* MERGEFORMAT </w:instrText>
      </w:r>
      <w:r w:rsidR="00C23447">
        <w:fldChar w:fldCharType="separate"/>
      </w:r>
      <w:ins w:id="1672" w:author="Cathryn Chamley" w:date="2015-12-15T14:03:00Z">
        <w:r w:rsidR="005066AC" w:rsidRPr="005066AC">
          <w:rPr>
            <w:rStyle w:val="CrossReference"/>
            <w:rPrChange w:id="1673" w:author="Cathryn Chamley" w:date="2015-12-15T14:03:00Z">
              <w:rPr/>
            </w:rPrChange>
          </w:rPr>
          <w:t>Managing Background Tasks</w:t>
        </w:r>
      </w:ins>
      <w:del w:id="1674" w:author="Cathryn Chamley" w:date="2015-12-15T14:03:00Z">
        <w:r w:rsidR="004F6915" w:rsidRPr="004F6915" w:rsidDel="005066AC">
          <w:rPr>
            <w:rStyle w:val="CrossReference"/>
          </w:rPr>
          <w:delText>Managing Background Tasks</w:delText>
        </w:r>
      </w:del>
      <w:r w:rsidR="00C23447">
        <w:fldChar w:fldCharType="end"/>
      </w:r>
      <w:r w:rsidR="002B4C33">
        <w:t xml:space="preserve"> for details.</w:t>
      </w:r>
    </w:p>
    <w:p w14:paraId="33A212DE" w14:textId="77777777" w:rsidR="0015547E" w:rsidRDefault="0015547E" w:rsidP="00B6457B">
      <w:pPr>
        <w:pStyle w:val="iHeading2"/>
      </w:pPr>
      <w:bookmarkStart w:id="1675" w:name="_Toc311807541"/>
      <w:r w:rsidRPr="0015547E">
        <w:t>Publishing a Package</w:t>
      </w:r>
      <w:bookmarkEnd w:id="1675"/>
    </w:p>
    <w:p w14:paraId="6BBAAAA8" w14:textId="77777777" w:rsidR="007831FD" w:rsidRDefault="007831FD" w:rsidP="007831FD">
      <w:pPr>
        <w:pStyle w:val="iNormal"/>
        <w:rPr>
          <w:lang w:eastAsia="ja-JP"/>
        </w:rPr>
      </w:pPr>
      <w:r>
        <w:rPr>
          <w:lang w:eastAsia="ja-JP"/>
        </w:rPr>
        <w:t xml:space="preserve">When a Package has been created and its </w:t>
      </w:r>
      <w:r w:rsidR="003829A3">
        <w:rPr>
          <w:lang w:eastAsia="ja-JP"/>
        </w:rPr>
        <w:t>Metadata</w:t>
      </w:r>
      <w:r>
        <w:rPr>
          <w:lang w:eastAsia="ja-JP"/>
        </w:rPr>
        <w:t xml:space="preserve"> is correct, it can be Published.</w:t>
      </w:r>
    </w:p>
    <w:p w14:paraId="7331F154" w14:textId="77777777" w:rsidR="00FB6214" w:rsidRDefault="00FB6214" w:rsidP="007831FD">
      <w:pPr>
        <w:pStyle w:val="iNormal"/>
        <w:rPr>
          <w:lang w:eastAsia="ja-JP"/>
        </w:rPr>
      </w:pPr>
      <w:r>
        <w:rPr>
          <w:lang w:eastAsia="ja-JP"/>
        </w:rPr>
        <w:t xml:space="preserve">Publishing can be done by Users </w:t>
      </w:r>
      <w:r w:rsidRPr="00B01005">
        <w:t>with Admin</w:t>
      </w:r>
      <w:r w:rsidR="001953C3" w:rsidRPr="00B01005">
        <w:t>i</w:t>
      </w:r>
      <w:r w:rsidRPr="00B01005">
        <w:t>strator permissions</w:t>
      </w:r>
      <w:r>
        <w:rPr>
          <w:lang w:eastAsia="ja-JP"/>
        </w:rPr>
        <w:t xml:space="preserve"> only.</w:t>
      </w:r>
    </w:p>
    <w:p w14:paraId="5E041EEC" w14:textId="77777777" w:rsidR="007831FD" w:rsidRDefault="007831FD" w:rsidP="007831FD">
      <w:pPr>
        <w:pStyle w:val="iNormal"/>
        <w:rPr>
          <w:lang w:eastAsia="ja-JP"/>
        </w:rPr>
      </w:pPr>
      <w:r>
        <w:rPr>
          <w:lang w:eastAsia="ja-JP"/>
        </w:rPr>
        <w:t>To Publish a Package:</w:t>
      </w:r>
    </w:p>
    <w:p w14:paraId="5F2323DE" w14:textId="77777777" w:rsidR="00B01005" w:rsidRDefault="007831FD" w:rsidP="00A1160F">
      <w:pPr>
        <w:pStyle w:val="iNormal"/>
        <w:numPr>
          <w:ilvl w:val="0"/>
          <w:numId w:val="7"/>
        </w:numPr>
        <w:rPr>
          <w:lang w:eastAsia="ja-JP"/>
        </w:rPr>
      </w:pPr>
      <w:r>
        <w:rPr>
          <w:lang w:eastAsia="ja-JP"/>
        </w:rPr>
        <w:t xml:space="preserve">View the Package’s </w:t>
      </w:r>
      <w:r w:rsidR="003829A3">
        <w:rPr>
          <w:lang w:eastAsia="ja-JP"/>
        </w:rPr>
        <w:t>Metadata</w:t>
      </w:r>
      <w:r>
        <w:rPr>
          <w:lang w:eastAsia="ja-JP"/>
        </w:rPr>
        <w:t xml:space="preserve"> by clicking on its filename on either the Dashboard</w:t>
      </w:r>
      <w:r w:rsidR="00537508">
        <w:rPr>
          <w:lang w:eastAsia="ja-JP"/>
        </w:rPr>
        <w:t xml:space="preserve"> tab</w:t>
      </w:r>
      <w:r>
        <w:rPr>
          <w:lang w:eastAsia="ja-JP"/>
        </w:rPr>
        <w:t xml:space="preserve"> or Explore Data tab</w:t>
      </w:r>
      <w:r w:rsidR="00B01005">
        <w:rPr>
          <w:lang w:eastAsia="ja-JP"/>
        </w:rPr>
        <w:t xml:space="preserve"> to see the following.</w:t>
      </w:r>
    </w:p>
    <w:p w14:paraId="6223D736" w14:textId="77777777" w:rsidR="00CB4BA5" w:rsidRDefault="00A5049D" w:rsidP="008C167F">
      <w:pPr>
        <w:pStyle w:val="iFigureCaption"/>
        <w:rPr>
          <w:ins w:id="1676" w:author="Cathryn Chamley" w:date="2015-12-14T17:35:00Z"/>
          <w:noProof/>
          <w:lang w:val="en-US"/>
        </w:rPr>
      </w:pPr>
      <w:r>
        <w:rPr>
          <w:b w:val="0"/>
          <w:noProof/>
          <w:lang w:val="en-US"/>
        </w:rPr>
        <mc:AlternateContent>
          <mc:Choice Requires="wpg">
            <w:drawing>
              <wp:inline distT="0" distB="0" distL="0" distR="0" wp14:anchorId="6797E19B" wp14:editId="6A9FD219">
                <wp:extent cx="4963160" cy="4230146"/>
                <wp:effectExtent l="0" t="0" r="0" b="12065"/>
                <wp:docPr id="49" name="Group 18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963160" cy="4230146"/>
                          <a:chOff x="2354" y="12496"/>
                          <a:chExt cx="6209" cy="5292"/>
                        </a:xfrm>
                      </wpg:grpSpPr>
                      <wps:wsp>
                        <wps:cNvPr id="50" name="AutoShape 188"/>
                        <wps:cNvSpPr>
                          <a:spLocks noChangeAspect="1" noChangeArrowheads="1" noTextEdit="1"/>
                        </wps:cNvSpPr>
                        <wps:spPr bwMode="auto">
                          <a:xfrm>
                            <a:off x="2354" y="12541"/>
                            <a:ext cx="6209" cy="524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 name="Picture 190"/>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3226" y="12541"/>
                            <a:ext cx="4465" cy="5247"/>
                          </a:xfrm>
                          <a:prstGeom prst="rect">
                            <a:avLst/>
                          </a:prstGeom>
                          <a:noFill/>
                          <a:extLst>
                            <a:ext uri="{909E8E84-426E-40dd-AFC4-6F175D3DCCD1}">
                              <a14:hiddenFill xmlns:a14="http://schemas.microsoft.com/office/drawing/2010/main">
                                <a:solidFill>
                                  <a:srgbClr val="FFFFFF"/>
                                </a:solidFill>
                              </a14:hiddenFill>
                            </a:ext>
                          </a:extLst>
                        </pic:spPr>
                      </pic:pic>
                      <wps:wsp>
                        <wps:cNvPr id="55" name="Oval 191"/>
                        <wps:cNvSpPr>
                          <a:spLocks noChangeArrowheads="1"/>
                        </wps:cNvSpPr>
                        <wps:spPr bwMode="auto">
                          <a:xfrm>
                            <a:off x="4044" y="12496"/>
                            <a:ext cx="612" cy="395"/>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89" o:spid="_x0000_s1026" style="width:390.8pt;height:333.1pt;mso-position-horizontal-relative:char;mso-position-vertical-relative:line" coordorigin="2354,12496" coordsize="6209,52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">
                <o:lock v:ext="edit" aspectratio="t"/>
                <v:rect id="AutoShape 188" o:spid="_x0000_s1027" style="position:absolute;left:2354;top:12541;width:6209;height:52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Zk7fwgAA&#10;ANsAAAAPAAAAZHJzL2Rvd25yZXYueG1sRE9Na4NAEL0H+h+WKeQS4ppCSzCuUgIlEgqhps15cKcq&#10;dWeNu1X777uHQI6P953ms+nESINrLSvYRDEI4srqlmsFn+e39RaE88gaO8uk4I8c5NnDIsVE24k/&#10;aCx9LUIIuwQVNN73iZSuasigi2xPHLhvOxj0AQ611ANOIdx08imOX6TBlkNDgz3tG6p+yl+jYKpO&#10;4+X8fpCn1aWwfC2u+/LrqNTycX7dgfA0+7v45i60guewPnwJP0Bm/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lmTt/CAAAA2wAAAA8AAAAAAAAAAAAAAAAAlwIAAGRycy9kb3du&#10;cmV2LnhtbFBLBQYAAAAABAAEAPUAAACGAwAAAAA=&#10;" filled="f" stroked="f">
                  <o:lock v:ext="edit" aspectratio="t" text="t"/>
                </v:rect>
                <v:shape id="Picture 190" o:spid="_x0000_s1028" type="#_x0000_t75" style="position:absolute;left:3226;top:12541;width:4465;height:52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wC&#10;o8HCAAAA2wAAAA8AAABkcnMvZG93bnJldi54bWxEj81qwzAQhO+FvIPYQG+1HENa41gJIVDoJYW6&#10;vfS2WBvbxFoZSf57+6pQ6HGY+WaY8rSYXkzkfGdZwS5JQRDXVnfcKPj6fH3KQfiArLG3TApW8nA6&#10;bh5KLLSd+YOmKjQilrAvUEEbwlBI6euWDPrEDsTRu1lnMETpGqkdzrHc9DJL02dpsOO40OJAl5bq&#10;ezUaBftr5dbpJWvyd+Q5z0f6vtejUo/b5XwAEWgJ/+E/+k1Hbge/X+IPkMc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MAqPBwgAAANsAAAAPAAAAAAAAAAAAAAAAAJwCAABk&#10;cnMvZG93bnJldi54bWxQSwUGAAAAAAQABAD3AAAAiwMAAAAA&#10;">
                  <v:imagedata r:id="rId105" o:title=""/>
                </v:shape>
                <v:oval id="Oval 191" o:spid="_x0000_s1029" style="position:absolute;left:4044;top:12496;width:612;height:3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NcsawgAA&#10;ANsAAAAPAAAAZHJzL2Rvd25yZXYueG1sRI9Pi8IwFMTvgt8hPMGbpiso0jUti6IoeHD9c380b9vS&#10;5qU0sdZvbwRhj8PM/IZZpb2pRUetKy0r+JpGIIgzq0vOFVwv28kShPPIGmvLpOBJDtJkOFhhrO2D&#10;f6k7+1wECLsYFRTeN7GULivIoJvahjh4f7Y16INsc6lbfAS4qeUsihbSYMlhocCG1gVl1fluFJyu&#10;l80tW1J02BzL/rjedlW165Qaj/qfbxCeev8f/rT3WsF8Du8v4QfI5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81yxrCAAAA2wAAAA8AAAAAAAAAAAAAAAAAlwIAAGRycy9kb3du&#10;cmV2LnhtbFBLBQYAAAAABAAEAPUAAACGAwAAAAA=&#10;" filled="f" fillcolor="white [3212]" strokecolor="red" strokeweight="1pt"/>
                <w10:anchorlock/>
              </v:group>
            </w:pict>
          </mc:Fallback>
        </mc:AlternateContent>
      </w:r>
    </w:p>
    <w:p w14:paraId="104C00AC" w14:textId="77777777" w:rsidR="008449DE" w:rsidRPr="008449DE" w:rsidRDefault="008449DE">
      <w:pPr>
        <w:pStyle w:val="iNormal"/>
        <w:rPr>
          <w:rPrChange w:id="1677" w:author="Cathryn Chamley" w:date="2015-12-14T17:35:00Z">
            <w:rPr>
              <w:noProof/>
              <w:lang w:val="en-US"/>
            </w:rPr>
          </w:rPrChange>
        </w:rPr>
        <w:pPrChange w:id="1678" w:author="Cathryn Chamley" w:date="2015-12-14T17:35:00Z">
          <w:pPr>
            <w:pStyle w:val="iFigureCaption"/>
          </w:pPr>
        </w:pPrChange>
      </w:pPr>
    </w:p>
    <w:p w14:paraId="14040B1C" w14:textId="77777777" w:rsidR="00B01005" w:rsidRDefault="00B01005" w:rsidP="00B01005">
      <w:pPr>
        <w:pStyle w:val="iNormal"/>
        <w:numPr>
          <w:ilvl w:val="0"/>
          <w:numId w:val="7"/>
        </w:numPr>
        <w:rPr>
          <w:lang w:eastAsia="ja-JP"/>
        </w:rPr>
      </w:pPr>
      <w:r>
        <w:rPr>
          <w:lang w:eastAsia="ja-JP"/>
        </w:rPr>
        <w:t>Review its Metadata to ensure you have selected the correct Package file and that it is ready to Publish.</w:t>
      </w:r>
    </w:p>
    <w:p w14:paraId="7A2AF880" w14:textId="77777777" w:rsidR="007831FD" w:rsidRDefault="007831FD" w:rsidP="00B01005">
      <w:pPr>
        <w:pStyle w:val="iListBullet"/>
        <w:numPr>
          <w:ilvl w:val="0"/>
          <w:numId w:val="7"/>
        </w:numPr>
      </w:pPr>
      <w:r>
        <w:t xml:space="preserve">Click on the </w:t>
      </w:r>
      <w:r w:rsidR="00AF00D9" w:rsidRPr="00AF00D9">
        <w:rPr>
          <w:rStyle w:val="iButtonBlue"/>
        </w:rPr>
        <w:t> </w:t>
      </w:r>
      <w:r w:rsidRPr="00AF00D9">
        <w:rPr>
          <w:rStyle w:val="iButtonBlue"/>
        </w:rPr>
        <w:t>Publish</w:t>
      </w:r>
      <w:r w:rsidR="00AF00D9" w:rsidRPr="00AF00D9">
        <w:rPr>
          <w:rStyle w:val="iButtonBlue"/>
        </w:rPr>
        <w:t> </w:t>
      </w:r>
      <w:r>
        <w:t xml:space="preserve"> action button at the top of the </w:t>
      </w:r>
      <w:r w:rsidR="003829A3">
        <w:t>Metadata</w:t>
      </w:r>
      <w:r>
        <w:t xml:space="preserve"> screen. This </w:t>
      </w:r>
      <w:r w:rsidR="00AF00D9" w:rsidRPr="00AF00D9">
        <w:rPr>
          <w:rStyle w:val="iButtonBlue"/>
        </w:rPr>
        <w:t> </w:t>
      </w:r>
      <w:r w:rsidRPr="00AF00D9">
        <w:rPr>
          <w:rStyle w:val="iButtonBlue"/>
        </w:rPr>
        <w:t>Publish</w:t>
      </w:r>
      <w:r w:rsidR="00AF00D9" w:rsidRPr="00AF00D9">
        <w:rPr>
          <w:rStyle w:val="iButtonBlue"/>
        </w:rPr>
        <w:t> </w:t>
      </w:r>
      <w:r>
        <w:t xml:space="preserve"> button will not appear if the Package has already been Published.</w:t>
      </w:r>
      <w:r w:rsidR="00490429">
        <w:t xml:space="preserve"> A Package cannot be Published twice.</w:t>
      </w:r>
    </w:p>
    <w:p w14:paraId="5D8C43B4" w14:textId="77777777" w:rsidR="007831FD" w:rsidRDefault="007831FD" w:rsidP="00A1160F">
      <w:pPr>
        <w:pStyle w:val="iNormal"/>
        <w:numPr>
          <w:ilvl w:val="0"/>
          <w:numId w:val="7"/>
        </w:numPr>
        <w:rPr>
          <w:lang w:eastAsia="ja-JP"/>
        </w:rPr>
      </w:pPr>
      <w:r>
        <w:rPr>
          <w:lang w:eastAsia="ja-JP"/>
        </w:rPr>
        <w:t xml:space="preserve">A dialog box is shown for you to indicate that you are sure you wish to proceed. Click on </w:t>
      </w:r>
      <w:r w:rsidRPr="007831FD">
        <w:rPr>
          <w:rStyle w:val="iOption"/>
        </w:rPr>
        <w:t>OK</w:t>
      </w:r>
      <w:r>
        <w:rPr>
          <w:lang w:eastAsia="ja-JP"/>
        </w:rPr>
        <w:t xml:space="preserve">. If you click on </w:t>
      </w:r>
      <w:r w:rsidRPr="007831FD">
        <w:rPr>
          <w:rStyle w:val="iOption"/>
        </w:rPr>
        <w:t>Cancel</w:t>
      </w:r>
      <w:r>
        <w:rPr>
          <w:lang w:eastAsia="ja-JP"/>
        </w:rPr>
        <w:t xml:space="preserve">, you will </w:t>
      </w:r>
      <w:r w:rsidR="00173985">
        <w:rPr>
          <w:lang w:eastAsia="ja-JP"/>
        </w:rPr>
        <w:t xml:space="preserve">be </w:t>
      </w:r>
      <w:r>
        <w:rPr>
          <w:lang w:eastAsia="ja-JP"/>
        </w:rPr>
        <w:t xml:space="preserve">returned to the Package </w:t>
      </w:r>
      <w:r w:rsidR="003829A3">
        <w:rPr>
          <w:lang w:eastAsia="ja-JP"/>
        </w:rPr>
        <w:t>Metadata</w:t>
      </w:r>
      <w:r>
        <w:rPr>
          <w:lang w:eastAsia="ja-JP"/>
        </w:rPr>
        <w:t xml:space="preserve"> screen.</w:t>
      </w:r>
    </w:p>
    <w:p w14:paraId="690E3E4F" w14:textId="77777777" w:rsidR="002D0F86" w:rsidRDefault="002D0F86" w:rsidP="00B6457B">
      <w:pPr>
        <w:pStyle w:val="iHeading2"/>
      </w:pPr>
      <w:bookmarkStart w:id="1679" w:name="_Ref351642104"/>
      <w:bookmarkStart w:id="1680" w:name="_Ref351642107"/>
      <w:bookmarkStart w:id="1681" w:name="_Ref351646777"/>
      <w:bookmarkStart w:id="1682" w:name="_Ref351646781"/>
      <w:bookmarkStart w:id="1683" w:name="_Ref351732854"/>
      <w:bookmarkStart w:id="1684" w:name="_Ref351732856"/>
      <w:bookmarkStart w:id="1685" w:name="_Ref352075511"/>
      <w:bookmarkStart w:id="1686" w:name="_Ref352075515"/>
      <w:bookmarkStart w:id="1687" w:name="_Ref352075536"/>
      <w:bookmarkStart w:id="1688" w:name="_Toc311807542"/>
      <w:r>
        <w:t>Managing Published Packages</w:t>
      </w:r>
      <w:bookmarkEnd w:id="1679"/>
      <w:bookmarkEnd w:id="1680"/>
      <w:bookmarkEnd w:id="1681"/>
      <w:bookmarkEnd w:id="1682"/>
      <w:bookmarkEnd w:id="1683"/>
      <w:bookmarkEnd w:id="1684"/>
      <w:bookmarkEnd w:id="1685"/>
      <w:bookmarkEnd w:id="1686"/>
      <w:bookmarkEnd w:id="1687"/>
      <w:bookmarkEnd w:id="1688"/>
    </w:p>
    <w:p w14:paraId="62794872" w14:textId="77777777" w:rsidR="00742C98" w:rsidRPr="00D04F1A" w:rsidRDefault="00742C98" w:rsidP="00D04F1A">
      <w:pPr>
        <w:pStyle w:val="iNote"/>
      </w:pPr>
      <w:r w:rsidRPr="00D04F1A">
        <w:t>Note</w:t>
      </w:r>
      <w:r w:rsidRPr="00D04F1A">
        <w:tab/>
      </w:r>
      <w:r w:rsidR="00490429" w:rsidRPr="00D04F1A">
        <w:t>Considerable care must be taken when managing Published Packages. You should have a</w:t>
      </w:r>
      <w:r w:rsidR="00537508">
        <w:t xml:space="preserve"> thorough</w:t>
      </w:r>
      <w:r w:rsidR="00490429" w:rsidRPr="00D04F1A">
        <w:t xml:space="preserve"> understanding of the wa</w:t>
      </w:r>
      <w:r w:rsidR="00D04F1A">
        <w:t xml:space="preserve">y </w:t>
      </w:r>
      <w:r w:rsidR="00537508">
        <w:t xml:space="preserve">the harvesting and storage of </w:t>
      </w:r>
      <w:r w:rsidR="00D04F1A">
        <w:t xml:space="preserve">Published Packages </w:t>
      </w:r>
      <w:r w:rsidR="00537508">
        <w:t xml:space="preserve">is configured </w:t>
      </w:r>
      <w:r w:rsidR="00490429" w:rsidRPr="00D04F1A">
        <w:t>on your system</w:t>
      </w:r>
      <w:r w:rsidR="00537508">
        <w:t xml:space="preserve"> before using the functions </w:t>
      </w:r>
      <w:r w:rsidR="00414BFA">
        <w:t xml:space="preserve">described </w:t>
      </w:r>
      <w:r w:rsidR="00537508">
        <w:t>in this section</w:t>
      </w:r>
      <w:r w:rsidR="00490429" w:rsidRPr="00D04F1A">
        <w:t>.</w:t>
      </w:r>
    </w:p>
    <w:p w14:paraId="61DD1EE5" w14:textId="1C1F8401" w:rsidR="00781290" w:rsidRDefault="00D04F1A" w:rsidP="00742C98">
      <w:pPr>
        <w:pStyle w:val="iNormal"/>
      </w:pPr>
      <w:r>
        <w:t>Once Packages a</w:t>
      </w:r>
      <w:r w:rsidR="0092412F">
        <w:t>re</w:t>
      </w:r>
      <w:r>
        <w:t xml:space="preserve"> Published using the </w:t>
      </w:r>
      <w:r w:rsidR="00CF08BB">
        <w:t>DIVER</w:t>
      </w:r>
      <w:r>
        <w:t xml:space="preserve"> Publish function, they are available for harvesting, but they are not necessarily harvested promptly. Depending on how your system is configured, it may take some time for them to be harvested, perhaps even days. In addition, you cannot tell from </w:t>
      </w:r>
      <w:r w:rsidR="00CF08BB">
        <w:t>DIVER</w:t>
      </w:r>
      <w:r>
        <w:t xml:space="preserve"> if the Package has </w:t>
      </w:r>
      <w:r w:rsidR="00537508">
        <w:t xml:space="preserve">already </w:t>
      </w:r>
      <w:r>
        <w:t>been harvested or not.</w:t>
      </w:r>
    </w:p>
    <w:p w14:paraId="7AF71D17" w14:textId="77777777" w:rsidR="0092412F" w:rsidRDefault="0092412F" w:rsidP="0092412F">
      <w:pPr>
        <w:pStyle w:val="iHeading3"/>
      </w:pPr>
      <w:bookmarkStart w:id="1689" w:name="_Toc311807543"/>
      <w:r>
        <w:t>Publishing a second time</w:t>
      </w:r>
      <w:bookmarkEnd w:id="1689"/>
    </w:p>
    <w:p w14:paraId="7523FCC1" w14:textId="3045947B" w:rsidR="0092412F" w:rsidRPr="0092412F" w:rsidRDefault="00CF08BB" w:rsidP="0092412F">
      <w:pPr>
        <w:pStyle w:val="iNormal"/>
        <w:rPr>
          <w:lang w:eastAsia="ja-JP"/>
        </w:rPr>
      </w:pPr>
      <w:r>
        <w:rPr>
          <w:lang w:eastAsia="ja-JP"/>
        </w:rPr>
        <w:t>DIVER</w:t>
      </w:r>
      <w:r w:rsidR="00537508">
        <w:rPr>
          <w:lang w:eastAsia="ja-JP"/>
        </w:rPr>
        <w:t xml:space="preserve"> prevents you Publishing a Package more than once. However, </w:t>
      </w:r>
      <w:r w:rsidR="0092412F">
        <w:rPr>
          <w:lang w:eastAsia="ja-JP"/>
        </w:rPr>
        <w:t xml:space="preserve">Publishing a second time is possible </w:t>
      </w:r>
      <w:r w:rsidR="00537508">
        <w:rPr>
          <w:lang w:eastAsia="ja-JP"/>
        </w:rPr>
        <w:t xml:space="preserve">if a new package with the same data is created. Such Publishing </w:t>
      </w:r>
      <w:r w:rsidR="0092412F">
        <w:rPr>
          <w:lang w:eastAsia="ja-JP"/>
        </w:rPr>
        <w:t xml:space="preserve">is generally </w:t>
      </w:r>
      <w:r w:rsidR="00274F43">
        <w:rPr>
          <w:lang w:eastAsia="ja-JP"/>
        </w:rPr>
        <w:t>harmless, even if the original</w:t>
      </w:r>
      <w:r w:rsidR="0092412F">
        <w:rPr>
          <w:lang w:eastAsia="ja-JP"/>
        </w:rPr>
        <w:t xml:space="preserve"> version has </w:t>
      </w:r>
      <w:r w:rsidR="00274F43">
        <w:rPr>
          <w:lang w:eastAsia="ja-JP"/>
        </w:rPr>
        <w:t xml:space="preserve">already </w:t>
      </w:r>
      <w:r w:rsidR="0092412F">
        <w:rPr>
          <w:lang w:eastAsia="ja-JP"/>
        </w:rPr>
        <w:t xml:space="preserve">been harvested. The exact </w:t>
      </w:r>
      <w:r w:rsidR="00537508">
        <w:rPr>
          <w:lang w:eastAsia="ja-JP"/>
        </w:rPr>
        <w:t>results</w:t>
      </w:r>
      <w:r w:rsidR="0092412F">
        <w:rPr>
          <w:lang w:eastAsia="ja-JP"/>
        </w:rPr>
        <w:t xml:space="preserve"> will depend on the way your system is configured.</w:t>
      </w:r>
    </w:p>
    <w:p w14:paraId="00A46CA2" w14:textId="77777777" w:rsidR="00D04F1A" w:rsidRDefault="00D04F1A" w:rsidP="00D04F1A">
      <w:pPr>
        <w:pStyle w:val="iHeading3"/>
      </w:pPr>
      <w:bookmarkStart w:id="1690" w:name="_Toc311807544"/>
      <w:r>
        <w:t>Deleting Published Packages</w:t>
      </w:r>
      <w:bookmarkEnd w:id="1690"/>
    </w:p>
    <w:p w14:paraId="3EE82159" w14:textId="12C241A8" w:rsidR="0092412F" w:rsidRDefault="0092412F" w:rsidP="0092412F">
      <w:pPr>
        <w:pStyle w:val="iNormal"/>
      </w:pPr>
      <w:r>
        <w:t xml:space="preserve">It is possible to </w:t>
      </w:r>
      <w:r w:rsidR="00843229">
        <w:t xml:space="preserve">use the Delete function on any </w:t>
      </w:r>
      <w:r>
        <w:t xml:space="preserve">Package file that you have created. </w:t>
      </w:r>
      <w:r w:rsidR="00C33C9A">
        <w:t>(</w:t>
      </w:r>
      <w:r>
        <w:t xml:space="preserve">If you have administration privileges, you can </w:t>
      </w:r>
      <w:r w:rsidR="00E84B19">
        <w:t xml:space="preserve">also </w:t>
      </w:r>
      <w:r>
        <w:t xml:space="preserve">delete </w:t>
      </w:r>
      <w:r w:rsidR="00E84B19">
        <w:t>the</w:t>
      </w:r>
      <w:r>
        <w:t xml:space="preserve"> Package file</w:t>
      </w:r>
      <w:r w:rsidR="00E84B19">
        <w:t xml:space="preserve">s created by </w:t>
      </w:r>
      <w:r w:rsidR="00E84B19" w:rsidRPr="00843229">
        <w:t>others</w:t>
      </w:r>
      <w:r w:rsidRPr="00843229">
        <w:t>.</w:t>
      </w:r>
      <w:r w:rsidR="00C33C9A" w:rsidRPr="00843229">
        <w:t>)</w:t>
      </w:r>
      <w:r w:rsidRPr="00843229">
        <w:t xml:space="preserve"> </w:t>
      </w:r>
      <w:r w:rsidR="00C33C9A" w:rsidRPr="00843229">
        <w:t xml:space="preserve">However, </w:t>
      </w:r>
      <w:r w:rsidR="00843229" w:rsidRPr="00843229">
        <w:t>the actual package file and associated RIF-CS, while no longer visible through t</w:t>
      </w:r>
      <w:r w:rsidR="00843229">
        <w:t xml:space="preserve">he </w:t>
      </w:r>
      <w:r w:rsidR="00CF08BB">
        <w:t>DIVER</w:t>
      </w:r>
      <w:r w:rsidR="00843229">
        <w:t xml:space="preserve"> user interface, are not phys</w:t>
      </w:r>
      <w:r w:rsidR="00843229" w:rsidRPr="00843229">
        <w:t xml:space="preserve">ically </w:t>
      </w:r>
      <w:r w:rsidR="00843229">
        <w:t>deleted</w:t>
      </w:r>
      <w:r w:rsidR="00843229" w:rsidRPr="00843229">
        <w:t xml:space="preserve"> from the system. Instead, they are moved to an archive directory on the </w:t>
      </w:r>
      <w:r w:rsidR="00CF08BB">
        <w:t>DIVER</w:t>
      </w:r>
      <w:r w:rsidR="00843229" w:rsidRPr="00843229">
        <w:t xml:space="preserve"> server. If necessary, a system administrator can recover these files</w:t>
      </w:r>
      <w:r w:rsidR="00843229">
        <w:t xml:space="preserve"> for you</w:t>
      </w:r>
      <w:r w:rsidR="00E84B19">
        <w:t>.</w:t>
      </w:r>
    </w:p>
    <w:p w14:paraId="6A542A66" w14:textId="77777777" w:rsidR="00D04F1A" w:rsidRDefault="00843229" w:rsidP="00742C98">
      <w:pPr>
        <w:pStyle w:val="iNormal"/>
      </w:pPr>
      <w:r w:rsidRPr="00B01005">
        <w:rPr>
          <w:rStyle w:val="iEmphasis"/>
        </w:rPr>
        <w:t>If you delete a Package b</w:t>
      </w:r>
      <w:r w:rsidR="00D04F1A" w:rsidRPr="00B01005">
        <w:rPr>
          <w:rStyle w:val="iEmphasis"/>
        </w:rPr>
        <w:t xml:space="preserve">efore </w:t>
      </w:r>
      <w:r w:rsidRPr="00B01005">
        <w:rPr>
          <w:rStyle w:val="iEmphasis"/>
        </w:rPr>
        <w:t xml:space="preserve">it is </w:t>
      </w:r>
      <w:r w:rsidR="00D04F1A" w:rsidRPr="00B01005">
        <w:rPr>
          <w:rStyle w:val="iEmphasis"/>
        </w:rPr>
        <w:t>harvest</w:t>
      </w:r>
      <w:r w:rsidRPr="00B01005">
        <w:rPr>
          <w:rStyle w:val="iEmphasis"/>
        </w:rPr>
        <w:t>ed</w:t>
      </w:r>
      <w:r w:rsidR="00D04F1A" w:rsidRPr="00B01005">
        <w:rPr>
          <w:rStyle w:val="iEmphasis"/>
        </w:rPr>
        <w:t>,</w:t>
      </w:r>
      <w:r w:rsidR="00D04F1A" w:rsidRPr="00B01005">
        <w:t xml:space="preserve"> </w:t>
      </w:r>
      <w:r w:rsidR="004874D6" w:rsidRPr="00B01005">
        <w:t>the</w:t>
      </w:r>
      <w:r w:rsidR="004874D6">
        <w:t xml:space="preserve"> Package file and corresponding RIF-CS will be archived and no longer available for harvesting. </w:t>
      </w:r>
      <w:r w:rsidR="00D04F1A">
        <w:t>This effectively undoes the Publish fun</w:t>
      </w:r>
      <w:r w:rsidR="004874D6">
        <w:t>ction and the Package will not</w:t>
      </w:r>
      <w:r w:rsidR="00D04F1A">
        <w:t xml:space="preserve"> be harvested.</w:t>
      </w:r>
    </w:p>
    <w:p w14:paraId="39EB72E8" w14:textId="77777777" w:rsidR="00274F43" w:rsidRDefault="004874D6" w:rsidP="00742C98">
      <w:pPr>
        <w:pStyle w:val="iNormal"/>
      </w:pPr>
      <w:r w:rsidRPr="00B01005">
        <w:rPr>
          <w:rStyle w:val="iEmphasis"/>
        </w:rPr>
        <w:t>If you delete a Package a</w:t>
      </w:r>
      <w:r w:rsidR="00C33C9A" w:rsidRPr="00B01005">
        <w:rPr>
          <w:rStyle w:val="iEmphasis"/>
        </w:rPr>
        <w:t>fter</w:t>
      </w:r>
      <w:r w:rsidR="00D04F1A" w:rsidRPr="00B01005">
        <w:rPr>
          <w:rStyle w:val="iEmphasis"/>
        </w:rPr>
        <w:t xml:space="preserve"> </w:t>
      </w:r>
      <w:r w:rsidRPr="00B01005">
        <w:rPr>
          <w:rStyle w:val="iEmphasis"/>
        </w:rPr>
        <w:t>it has been harvested</w:t>
      </w:r>
      <w:r w:rsidR="00D04F1A" w:rsidRPr="00B01005">
        <w:rPr>
          <w:rStyle w:val="iEmphasis"/>
        </w:rPr>
        <w:t>,</w:t>
      </w:r>
      <w:r w:rsidR="00D04F1A" w:rsidRPr="00B01005">
        <w:t xml:space="preserve"> </w:t>
      </w:r>
      <w:r w:rsidRPr="00B01005">
        <w:t>the Package</w:t>
      </w:r>
      <w:r>
        <w:t xml:space="preserve"> file and corresponding RIF-CS will be archived</w:t>
      </w:r>
      <w:r w:rsidR="00D936D1">
        <w:t>, b</w:t>
      </w:r>
      <w:r w:rsidR="001D2F57">
        <w:t>u</w:t>
      </w:r>
      <w:r w:rsidR="00D936D1">
        <w:t xml:space="preserve">t it will </w:t>
      </w:r>
      <w:r w:rsidR="00D04F1A">
        <w:t xml:space="preserve">not affect </w:t>
      </w:r>
      <w:r w:rsidR="0092412F">
        <w:t>any already</w:t>
      </w:r>
      <w:r>
        <w:t xml:space="preserve"> harvested version of the RIF-CS and</w:t>
      </w:r>
      <w:r w:rsidR="00D04F1A">
        <w:t xml:space="preserve"> Package</w:t>
      </w:r>
      <w:r w:rsidR="00274F43">
        <w:t>.</w:t>
      </w:r>
      <w:r w:rsidR="00274F43" w:rsidRPr="00274F43">
        <w:t xml:space="preserve"> </w:t>
      </w:r>
      <w:r w:rsidR="00274F43">
        <w:t xml:space="preserve">If you subsequently don’t want the deleted package to be available externally, you will need to have it manually removed </w:t>
      </w:r>
      <w:r>
        <w:t xml:space="preserve">from the application which harvested it, </w:t>
      </w:r>
      <w:r w:rsidR="001D2F57">
        <w:t>e.g.</w:t>
      </w:r>
      <w:r>
        <w:t xml:space="preserve">: a local metadata store and/or </w:t>
      </w:r>
      <w:r w:rsidR="00274F43">
        <w:t>the RDA website.</w:t>
      </w:r>
    </w:p>
    <w:p w14:paraId="18A3FEAF" w14:textId="3D2E58AC" w:rsidR="00C33C9A" w:rsidRDefault="00274F43" w:rsidP="00274F43">
      <w:pPr>
        <w:pStyle w:val="iNote"/>
      </w:pPr>
      <w:r>
        <w:t>Note</w:t>
      </w:r>
      <w:r>
        <w:tab/>
        <w:t xml:space="preserve">On sites where the harvesting process copies only the RIF-CS file and external users reference the Bagit ZIP directly on </w:t>
      </w:r>
      <w:r w:rsidR="00CF08BB">
        <w:t>DIVER</w:t>
      </w:r>
      <w:r>
        <w:t xml:space="preserve">, you must be wary of </w:t>
      </w:r>
      <w:r w:rsidR="004874D6">
        <w:t xml:space="preserve">deleting a Published Package as it </w:t>
      </w:r>
      <w:r>
        <w:t>will invalidate the links in the harvested RIF-CS file.</w:t>
      </w:r>
    </w:p>
    <w:p w14:paraId="666E2F3A" w14:textId="77777777" w:rsidR="00D04F1A" w:rsidRDefault="00D04F1A" w:rsidP="00D04F1A">
      <w:pPr>
        <w:pStyle w:val="iHeading3"/>
      </w:pPr>
      <w:bookmarkStart w:id="1691" w:name="_Toc311807545"/>
      <w:r>
        <w:t>Editing Published Packages</w:t>
      </w:r>
      <w:bookmarkEnd w:id="1691"/>
    </w:p>
    <w:p w14:paraId="2C16B1FE" w14:textId="77777777" w:rsidR="00D04F1A" w:rsidRDefault="00E84B19" w:rsidP="00D04F1A">
      <w:pPr>
        <w:pStyle w:val="iNormal"/>
        <w:rPr>
          <w:lang w:eastAsia="ja-JP"/>
        </w:rPr>
      </w:pPr>
      <w:r>
        <w:rPr>
          <w:lang w:eastAsia="ja-JP"/>
        </w:rPr>
        <w:t>As explained above, a</w:t>
      </w:r>
      <w:r w:rsidR="00C33C9A">
        <w:rPr>
          <w:lang w:eastAsia="ja-JP"/>
        </w:rPr>
        <w:t>t the time</w:t>
      </w:r>
      <w:r>
        <w:rPr>
          <w:lang w:eastAsia="ja-JP"/>
        </w:rPr>
        <w:t xml:space="preserve"> a Package is created</w:t>
      </w:r>
      <w:r w:rsidR="00D04F1A">
        <w:rPr>
          <w:lang w:eastAsia="ja-JP"/>
        </w:rPr>
        <w:t xml:space="preserve"> its matching RIF-CS file is also created. </w:t>
      </w:r>
      <w:r w:rsidR="009708F3">
        <w:rPr>
          <w:lang w:eastAsia="ja-JP"/>
        </w:rPr>
        <w:t>(</w:t>
      </w:r>
      <w:r w:rsidR="00D04F1A">
        <w:rPr>
          <w:lang w:eastAsia="ja-JP"/>
        </w:rPr>
        <w:t>The action of Publishing only copies that RIF-CS file to a discoverable location for harvesting.</w:t>
      </w:r>
      <w:r w:rsidR="009708F3">
        <w:rPr>
          <w:lang w:eastAsia="ja-JP"/>
        </w:rPr>
        <w:t>)</w:t>
      </w:r>
    </w:p>
    <w:p w14:paraId="7DB722A7" w14:textId="77777777" w:rsidR="00C33C9A" w:rsidRDefault="00D04F1A" w:rsidP="00D04F1A">
      <w:pPr>
        <w:pStyle w:val="iNormal"/>
        <w:rPr>
          <w:lang w:eastAsia="ja-JP"/>
        </w:rPr>
      </w:pPr>
      <w:r>
        <w:rPr>
          <w:lang w:eastAsia="ja-JP"/>
        </w:rPr>
        <w:t xml:space="preserve">Therefore, </w:t>
      </w:r>
      <w:r w:rsidR="00C33C9A">
        <w:rPr>
          <w:lang w:eastAsia="ja-JP"/>
        </w:rPr>
        <w:t xml:space="preserve">even though </w:t>
      </w:r>
      <w:r>
        <w:rPr>
          <w:lang w:eastAsia="ja-JP"/>
        </w:rPr>
        <w:t xml:space="preserve">editing the </w:t>
      </w:r>
      <w:r w:rsidR="003829A3">
        <w:rPr>
          <w:lang w:eastAsia="ja-JP"/>
        </w:rPr>
        <w:t>Metadata</w:t>
      </w:r>
      <w:r>
        <w:rPr>
          <w:lang w:eastAsia="ja-JP"/>
        </w:rPr>
        <w:t xml:space="preserve"> of a Package</w:t>
      </w:r>
      <w:r w:rsidR="00C33C9A">
        <w:rPr>
          <w:lang w:eastAsia="ja-JP"/>
        </w:rPr>
        <w:t xml:space="preserve"> is possible,</w:t>
      </w:r>
      <w:r>
        <w:rPr>
          <w:lang w:eastAsia="ja-JP"/>
        </w:rPr>
        <w:t xml:space="preserve"> </w:t>
      </w:r>
      <w:r w:rsidR="00C33C9A">
        <w:rPr>
          <w:lang w:eastAsia="ja-JP"/>
        </w:rPr>
        <w:t xml:space="preserve">it </w:t>
      </w:r>
      <w:r>
        <w:rPr>
          <w:lang w:eastAsia="ja-JP"/>
        </w:rPr>
        <w:t xml:space="preserve">will not alter the </w:t>
      </w:r>
      <w:r w:rsidR="003829A3">
        <w:rPr>
          <w:lang w:eastAsia="ja-JP"/>
        </w:rPr>
        <w:t>Metadata</w:t>
      </w:r>
      <w:r>
        <w:rPr>
          <w:lang w:eastAsia="ja-JP"/>
        </w:rPr>
        <w:t xml:space="preserve"> already stored in the RIF-CS file.</w:t>
      </w:r>
      <w:r w:rsidR="00C33C9A">
        <w:rPr>
          <w:lang w:eastAsia="ja-JP"/>
        </w:rPr>
        <w:t xml:space="preserve"> For this reason, editing a Package’s </w:t>
      </w:r>
      <w:r w:rsidR="003829A3">
        <w:rPr>
          <w:lang w:eastAsia="ja-JP"/>
        </w:rPr>
        <w:t>Metadata</w:t>
      </w:r>
      <w:r w:rsidR="00C33C9A">
        <w:rPr>
          <w:lang w:eastAsia="ja-JP"/>
        </w:rPr>
        <w:t xml:space="preserve"> is not recommended.</w:t>
      </w:r>
    </w:p>
    <w:p w14:paraId="75B96883" w14:textId="77777777" w:rsidR="00D04F1A" w:rsidRDefault="00D04F1A" w:rsidP="00D04F1A">
      <w:pPr>
        <w:pStyle w:val="iNormal"/>
        <w:rPr>
          <w:lang w:eastAsia="ja-JP"/>
        </w:rPr>
      </w:pPr>
      <w:r>
        <w:rPr>
          <w:lang w:eastAsia="ja-JP"/>
        </w:rPr>
        <w:t xml:space="preserve">The only </w:t>
      </w:r>
      <w:r w:rsidR="00C33C9A">
        <w:rPr>
          <w:lang w:eastAsia="ja-JP"/>
        </w:rPr>
        <w:t>effective</w:t>
      </w:r>
      <w:r w:rsidR="0092412F">
        <w:rPr>
          <w:lang w:eastAsia="ja-JP"/>
        </w:rPr>
        <w:t xml:space="preserve"> </w:t>
      </w:r>
      <w:r>
        <w:rPr>
          <w:lang w:eastAsia="ja-JP"/>
        </w:rPr>
        <w:t xml:space="preserve">way to change the </w:t>
      </w:r>
      <w:r w:rsidR="003829A3">
        <w:rPr>
          <w:lang w:eastAsia="ja-JP"/>
        </w:rPr>
        <w:t>Metadata</w:t>
      </w:r>
      <w:r w:rsidR="00C33C9A">
        <w:rPr>
          <w:lang w:eastAsia="ja-JP"/>
        </w:rPr>
        <w:t xml:space="preserve"> of a Package</w:t>
      </w:r>
      <w:r>
        <w:rPr>
          <w:lang w:eastAsia="ja-JP"/>
        </w:rPr>
        <w:t xml:space="preserve"> is to delete the Package and recreate it.</w:t>
      </w:r>
      <w:r w:rsidR="001240AD">
        <w:rPr>
          <w:lang w:eastAsia="ja-JP"/>
        </w:rPr>
        <w:t xml:space="preserve"> P</w:t>
      </w:r>
      <w:r>
        <w:rPr>
          <w:lang w:eastAsia="ja-JP"/>
        </w:rPr>
        <w:t xml:space="preserve">rior to Publishing, this is </w:t>
      </w:r>
      <w:r w:rsidR="0092412F">
        <w:rPr>
          <w:lang w:eastAsia="ja-JP"/>
        </w:rPr>
        <w:t xml:space="preserve">always </w:t>
      </w:r>
      <w:r>
        <w:rPr>
          <w:lang w:eastAsia="ja-JP"/>
        </w:rPr>
        <w:t>a safe and reli</w:t>
      </w:r>
      <w:r w:rsidR="008A12F6">
        <w:rPr>
          <w:lang w:eastAsia="ja-JP"/>
        </w:rPr>
        <w:t xml:space="preserve">able way to update a Package’s </w:t>
      </w:r>
      <w:r w:rsidR="003829A3">
        <w:rPr>
          <w:lang w:eastAsia="ja-JP"/>
        </w:rPr>
        <w:t>Metadata</w:t>
      </w:r>
      <w:r>
        <w:rPr>
          <w:lang w:eastAsia="ja-JP"/>
        </w:rPr>
        <w:t>.</w:t>
      </w:r>
    </w:p>
    <w:p w14:paraId="64EB4F91" w14:textId="77777777" w:rsidR="00D04F1A" w:rsidRPr="00D04F1A" w:rsidRDefault="00C33C9A" w:rsidP="00D04F1A">
      <w:pPr>
        <w:pStyle w:val="iNormal"/>
        <w:rPr>
          <w:lang w:eastAsia="ja-JP"/>
        </w:rPr>
      </w:pPr>
      <w:r>
        <w:rPr>
          <w:lang w:eastAsia="ja-JP"/>
        </w:rPr>
        <w:t xml:space="preserve">After Publishing, the effect of Package deletion </w:t>
      </w:r>
      <w:r w:rsidR="00D936D1">
        <w:rPr>
          <w:lang w:eastAsia="ja-JP"/>
        </w:rPr>
        <w:t>and re</w:t>
      </w:r>
      <w:r w:rsidR="00B01005">
        <w:rPr>
          <w:lang w:eastAsia="ja-JP"/>
        </w:rPr>
        <w:t>-</w:t>
      </w:r>
      <w:r w:rsidR="00D936D1">
        <w:rPr>
          <w:lang w:eastAsia="ja-JP"/>
        </w:rPr>
        <w:t xml:space="preserve">creation </w:t>
      </w:r>
      <w:r>
        <w:rPr>
          <w:lang w:eastAsia="ja-JP"/>
        </w:rPr>
        <w:t>depends on whether harvesting has</w:t>
      </w:r>
      <w:r w:rsidR="00E84B19">
        <w:rPr>
          <w:lang w:eastAsia="ja-JP"/>
        </w:rPr>
        <w:t xml:space="preserve"> already</w:t>
      </w:r>
      <w:r>
        <w:rPr>
          <w:lang w:eastAsia="ja-JP"/>
        </w:rPr>
        <w:t xml:space="preserve"> occurred (see previous section)</w:t>
      </w:r>
      <w:r w:rsidR="001240AD">
        <w:rPr>
          <w:lang w:eastAsia="ja-JP"/>
        </w:rPr>
        <w:t>.</w:t>
      </w:r>
    </w:p>
    <w:p w14:paraId="32584FC2" w14:textId="77777777" w:rsidR="0092412F" w:rsidRPr="00E84B19" w:rsidRDefault="0092412F" w:rsidP="00E84B19">
      <w:pPr>
        <w:pStyle w:val="iHeading3"/>
      </w:pPr>
      <w:bookmarkStart w:id="1692" w:name="_Toc311807546"/>
      <w:r w:rsidRPr="00E84B19">
        <w:t>Correcting Published Packages</w:t>
      </w:r>
      <w:bookmarkEnd w:id="1692"/>
    </w:p>
    <w:p w14:paraId="00F89667" w14:textId="77777777" w:rsidR="0092412F" w:rsidRPr="0077033E" w:rsidRDefault="0092412F" w:rsidP="0077033E">
      <w:pPr>
        <w:pStyle w:val="iNormal"/>
      </w:pPr>
      <w:r w:rsidRPr="0077033E">
        <w:t xml:space="preserve">If a Package is Published incorrectly and </w:t>
      </w:r>
      <w:r w:rsidR="00D936D1">
        <w:t xml:space="preserve">you know it </w:t>
      </w:r>
      <w:r w:rsidRPr="0077033E">
        <w:t>has not been harvested, deleting it is sufficient</w:t>
      </w:r>
      <w:r w:rsidR="00E84B19" w:rsidRPr="0077033E">
        <w:t xml:space="preserve"> to avoid the Publishing of</w:t>
      </w:r>
      <w:r w:rsidR="0077033E" w:rsidRPr="0077033E">
        <w:t xml:space="preserve"> the</w:t>
      </w:r>
      <w:r w:rsidR="00E84B19" w:rsidRPr="0077033E">
        <w:t xml:space="preserve"> incorrect data</w:t>
      </w:r>
      <w:r w:rsidRPr="0077033E">
        <w:t>.</w:t>
      </w:r>
    </w:p>
    <w:p w14:paraId="5BAEA77C" w14:textId="77777777" w:rsidR="0092412F" w:rsidRPr="0077033E" w:rsidRDefault="0092412F" w:rsidP="0077033E">
      <w:pPr>
        <w:pStyle w:val="iNormal"/>
      </w:pPr>
      <w:r w:rsidRPr="0077033E">
        <w:t xml:space="preserve">If it has been harvested, deleting it will have no downstream effect. It will be necessary for you to contact the administrator of your </w:t>
      </w:r>
      <w:r w:rsidR="00E84B19" w:rsidRPr="0077033E">
        <w:t xml:space="preserve">Published </w:t>
      </w:r>
      <w:r w:rsidRPr="0077033E">
        <w:t>data store and ask for its removal.</w:t>
      </w:r>
    </w:p>
    <w:p w14:paraId="565C377C" w14:textId="77777777" w:rsidR="0092412F" w:rsidRPr="00E84B19" w:rsidRDefault="0092412F" w:rsidP="0077033E">
      <w:pPr>
        <w:pStyle w:val="iNormal"/>
      </w:pPr>
      <w:r w:rsidRPr="0077033E">
        <w:t xml:space="preserve">If the </w:t>
      </w:r>
      <w:r w:rsidR="003829A3">
        <w:t>Metadata</w:t>
      </w:r>
      <w:r w:rsidRPr="0077033E">
        <w:t xml:space="preserve"> of a Published Package is not correct, you c</w:t>
      </w:r>
      <w:r w:rsidR="00D936D1">
        <w:t>an delete the Package, re</w:t>
      </w:r>
      <w:r w:rsidR="00B01005">
        <w:t>-</w:t>
      </w:r>
      <w:r w:rsidR="00D936D1">
        <w:t>create</w:t>
      </w:r>
      <w:r w:rsidRPr="0077033E">
        <w:t xml:space="preserve"> it with correct </w:t>
      </w:r>
      <w:r w:rsidR="003829A3">
        <w:t>Metadata</w:t>
      </w:r>
      <w:r w:rsidRPr="0077033E">
        <w:t xml:space="preserve"> and re-Publish. If it has already been harvested, some systems may correctly overwrite the old data with the new</w:t>
      </w:r>
      <w:r w:rsidR="00D936D1">
        <w:t xml:space="preserve"> when it is harvested</w:t>
      </w:r>
      <w:r w:rsidRPr="0077033E">
        <w:t>. However, it is generally best to contact the administrator of your data store and ask for the removal of the original package.</w:t>
      </w:r>
    </w:p>
    <w:p w14:paraId="2AC96385" w14:textId="77777777" w:rsidR="0015547E" w:rsidRDefault="0015547E" w:rsidP="00B6457B">
      <w:pPr>
        <w:pStyle w:val="iHeading2"/>
      </w:pPr>
      <w:bookmarkStart w:id="1693" w:name="_Toc311807547"/>
      <w:r>
        <w:t xml:space="preserve">Viewing Published </w:t>
      </w:r>
      <w:r w:rsidR="002D0F86">
        <w:t>data</w:t>
      </w:r>
      <w:bookmarkEnd w:id="1693"/>
    </w:p>
    <w:p w14:paraId="0AFBA622" w14:textId="43B7AF36" w:rsidR="0092412F" w:rsidRPr="0092412F" w:rsidRDefault="00CF08BB" w:rsidP="0092412F">
      <w:pPr>
        <w:pStyle w:val="iNormal"/>
      </w:pPr>
      <w:r>
        <w:t>DIVER</w:t>
      </w:r>
      <w:r w:rsidR="00617563">
        <w:t xml:space="preserve"> Implementation</w:t>
      </w:r>
      <w:r w:rsidR="0092412F">
        <w:t xml:space="preserve">s use the Java Open Archives Initiative </w:t>
      </w:r>
      <w:r w:rsidR="0077033E">
        <w:t xml:space="preserve">(jOAI) </w:t>
      </w:r>
      <w:r w:rsidR="009F6E37">
        <w:t xml:space="preserve">to harvest </w:t>
      </w:r>
      <w:r w:rsidR="0077033E">
        <w:t>Published</w:t>
      </w:r>
      <w:r w:rsidR="009F6E37">
        <w:t xml:space="preserve"> data. This tool can be configured in many ways, so it is best to understand its operation specific to your site.</w:t>
      </w:r>
      <w:r w:rsidR="00D546C3">
        <w:t xml:space="preserve"> See you </w:t>
      </w:r>
      <w:r w:rsidR="006652E7">
        <w:t>Application Administrator</w:t>
      </w:r>
      <w:r w:rsidR="00D546C3">
        <w:t xml:space="preserve"> for these details and also the URL of your </w:t>
      </w:r>
      <w:r>
        <w:t>DIVER</w:t>
      </w:r>
      <w:r w:rsidR="00D546C3">
        <w:t xml:space="preserve"> server.</w:t>
      </w:r>
    </w:p>
    <w:p w14:paraId="73211E65" w14:textId="672D3FB0" w:rsidR="00CB564C" w:rsidRDefault="00CB564C" w:rsidP="008134A3">
      <w:pPr>
        <w:pStyle w:val="iNormal"/>
      </w:pPr>
      <w:r w:rsidRPr="005879DC">
        <w:t xml:space="preserve">The descriptions of published </w:t>
      </w:r>
      <w:r w:rsidR="002D0F86">
        <w:t>Packages</w:t>
      </w:r>
      <w:r w:rsidRPr="005879DC">
        <w:t xml:space="preserve"> can be viewed by going to the jOAI web interface at </w:t>
      </w:r>
      <w:r w:rsidRPr="005879DC">
        <w:rPr>
          <w:b/>
        </w:rPr>
        <w:t>http://</w:t>
      </w:r>
      <w:r>
        <w:rPr>
          <w:b/>
        </w:rPr>
        <w:t>&lt;</w:t>
      </w:r>
      <w:r w:rsidRPr="005879DC">
        <w:rPr>
          <w:i/>
        </w:rPr>
        <w:t>your.</w:t>
      </w:r>
      <w:r w:rsidR="00CF08BB">
        <w:rPr>
          <w:i/>
        </w:rPr>
        <w:t>DIVER</w:t>
      </w:r>
      <w:r w:rsidRPr="005879DC">
        <w:rPr>
          <w:i/>
        </w:rPr>
        <w:t>.se</w:t>
      </w:r>
      <w:r w:rsidR="00D546C3">
        <w:rPr>
          <w:i/>
        </w:rPr>
        <w:t>r</w:t>
      </w:r>
      <w:r w:rsidRPr="005879DC">
        <w:rPr>
          <w:i/>
        </w:rPr>
        <w:t>ver</w:t>
      </w:r>
      <w:r>
        <w:rPr>
          <w:i/>
        </w:rPr>
        <w:t>&gt;</w:t>
      </w:r>
      <w:r w:rsidRPr="005879DC">
        <w:rPr>
          <w:b/>
        </w:rPr>
        <w:t>/oai/admin/query.do</w:t>
      </w:r>
      <w:r w:rsidRPr="005879DC">
        <w:t xml:space="preserve"> </w:t>
      </w:r>
      <w:r w:rsidR="0017290D">
        <w:t>and performing a search.</w:t>
      </w:r>
    </w:p>
    <w:p w14:paraId="589803CC" w14:textId="77777777" w:rsidR="00CB564C" w:rsidRDefault="00CB564C" w:rsidP="008134A3">
      <w:pPr>
        <w:pStyle w:val="iNormal"/>
        <w:jc w:val="center"/>
      </w:pPr>
    </w:p>
    <w:p w14:paraId="5AD693BB" w14:textId="77777777" w:rsidR="00CB564C" w:rsidRDefault="005F0160" w:rsidP="008134A3">
      <w:pPr>
        <w:pStyle w:val="iNormal"/>
        <w:jc w:val="center"/>
      </w:pPr>
      <w:r>
        <w:rPr>
          <w:noProof/>
          <w:lang w:val="en-US"/>
        </w:rPr>
        <w:drawing>
          <wp:inline distT="0" distB="0" distL="0" distR="0" wp14:anchorId="2B42B0CB" wp14:editId="388528EC">
            <wp:extent cx="5283200" cy="1905000"/>
            <wp:effectExtent l="0" t="0" r="0" b="0"/>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83200" cy="1905000"/>
                    </a:xfrm>
                    <a:prstGeom prst="rect">
                      <a:avLst/>
                    </a:prstGeom>
                    <a:noFill/>
                    <a:ln>
                      <a:noFill/>
                    </a:ln>
                  </pic:spPr>
                </pic:pic>
              </a:graphicData>
            </a:graphic>
          </wp:inline>
        </w:drawing>
      </w:r>
    </w:p>
    <w:p w14:paraId="74EE58FA" w14:textId="77777777" w:rsidR="00CB564C" w:rsidRDefault="00CB564C" w:rsidP="008134A3">
      <w:pPr>
        <w:pStyle w:val="iNormal"/>
      </w:pPr>
      <w:r w:rsidRPr="005879DC">
        <w:t xml:space="preserve">Clicking the </w:t>
      </w:r>
      <w:r w:rsidR="00D936D1" w:rsidRPr="00D936D1">
        <w:rPr>
          <w:rStyle w:val="iOption"/>
        </w:rPr>
        <w:t>Search</w:t>
      </w:r>
      <w:r w:rsidR="00D936D1" w:rsidRPr="005879DC">
        <w:t xml:space="preserve"> </w:t>
      </w:r>
      <w:r w:rsidRPr="005879DC">
        <w:t>button with the search field blank will</w:t>
      </w:r>
      <w:r>
        <w:t xml:space="preserve"> show all published </w:t>
      </w:r>
      <w:r w:rsidR="002D0F86">
        <w:t>Packages</w:t>
      </w:r>
      <w:r w:rsidR="002F37C0">
        <w:t>.</w:t>
      </w:r>
    </w:p>
    <w:p w14:paraId="76D86C2C" w14:textId="77777777" w:rsidR="00CB564C" w:rsidRDefault="005F0160" w:rsidP="008134A3">
      <w:pPr>
        <w:pStyle w:val="iNormal"/>
        <w:jc w:val="center"/>
      </w:pPr>
      <w:commentRangeStart w:id="1694"/>
      <w:r>
        <w:rPr>
          <w:noProof/>
          <w:lang w:val="en-US"/>
        </w:rPr>
        <w:drawing>
          <wp:inline distT="0" distB="0" distL="0" distR="0" wp14:anchorId="677FC305" wp14:editId="2B697620">
            <wp:extent cx="3124200" cy="2167255"/>
            <wp:effectExtent l="0" t="0" r="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24200" cy="2167255"/>
                    </a:xfrm>
                    <a:prstGeom prst="rect">
                      <a:avLst/>
                    </a:prstGeom>
                    <a:noFill/>
                    <a:ln>
                      <a:noFill/>
                    </a:ln>
                  </pic:spPr>
                </pic:pic>
              </a:graphicData>
            </a:graphic>
          </wp:inline>
        </w:drawing>
      </w:r>
      <w:commentRangeEnd w:id="1694"/>
      <w:r w:rsidR="00A945C2">
        <w:rPr>
          <w:rStyle w:val="CommentReference"/>
          <w:rFonts w:asciiTheme="minorHAnsi" w:eastAsiaTheme="minorEastAsia" w:hAnsiTheme="minorHAnsi" w:cstheme="minorBidi"/>
          <w:color w:val="auto"/>
        </w:rPr>
        <w:commentReference w:id="1694"/>
      </w:r>
    </w:p>
    <w:p w14:paraId="67BACFD7" w14:textId="77777777" w:rsidR="00680F00" w:rsidRPr="00A23504" w:rsidRDefault="00680F00" w:rsidP="00B6457B">
      <w:pPr>
        <w:pStyle w:val="iHeading1"/>
      </w:pPr>
      <w:bookmarkStart w:id="1695" w:name="_Ref351561703"/>
      <w:bookmarkStart w:id="1696" w:name="_Ref351561706"/>
      <w:bookmarkStart w:id="1697" w:name="_Toc311807548"/>
      <w:r w:rsidRPr="00A23504">
        <w:t>Downloading files</w:t>
      </w:r>
      <w:bookmarkEnd w:id="1695"/>
      <w:bookmarkEnd w:id="1696"/>
      <w:bookmarkEnd w:id="1697"/>
    </w:p>
    <w:p w14:paraId="04C44EB0" w14:textId="3B701056" w:rsidR="00680F00" w:rsidRDefault="00CF08BB" w:rsidP="0015547E">
      <w:pPr>
        <w:pStyle w:val="iNormal"/>
      </w:pPr>
      <w:r>
        <w:t>DIVER</w:t>
      </w:r>
      <w:r w:rsidR="00680F00">
        <w:t xml:space="preserve"> allows you to download </w:t>
      </w:r>
      <w:r w:rsidR="00303267">
        <w:t xml:space="preserve">any </w:t>
      </w:r>
      <w:r w:rsidR="00415DC9">
        <w:t>Data File</w:t>
      </w:r>
      <w:r w:rsidR="00303267">
        <w:t xml:space="preserve">, or multiple </w:t>
      </w:r>
      <w:r w:rsidR="00415DC9">
        <w:t>Data File</w:t>
      </w:r>
      <w:r w:rsidR="009B7E78">
        <w:t>s</w:t>
      </w:r>
      <w:r w:rsidR="000A7956">
        <w:t xml:space="preserve"> to which you are authorised to access</w:t>
      </w:r>
      <w:r w:rsidR="00303267">
        <w:t>,</w:t>
      </w:r>
      <w:r w:rsidR="00680F00">
        <w:t xml:space="preserve"> to your local computer.</w:t>
      </w:r>
    </w:p>
    <w:p w14:paraId="7A0B78C5" w14:textId="77777777" w:rsidR="00680F00" w:rsidRDefault="00680F00" w:rsidP="0015547E">
      <w:pPr>
        <w:pStyle w:val="iNormal"/>
      </w:pPr>
      <w:r>
        <w:t xml:space="preserve">If you download a single file, it will be saved on your computer in its usual format. If you </w:t>
      </w:r>
      <w:r w:rsidR="00167284">
        <w:t xml:space="preserve">simultaneously </w:t>
      </w:r>
      <w:r>
        <w:t>download more than one file, the files will be combined into a ZIP file and that ZIP file will be downloaded to your computer.</w:t>
      </w:r>
      <w:r w:rsidR="00303267">
        <w:t xml:space="preserve"> (This ZIP file is </w:t>
      </w:r>
      <w:r w:rsidR="00303267" w:rsidRPr="0017290D">
        <w:rPr>
          <w:rStyle w:val="iEmphasis"/>
        </w:rPr>
        <w:t>not</w:t>
      </w:r>
      <w:r w:rsidR="00303267">
        <w:t xml:space="preserve"> a Bagit format ZIP file.)</w:t>
      </w:r>
    </w:p>
    <w:p w14:paraId="25251EAB" w14:textId="77777777" w:rsidR="00680F00" w:rsidRDefault="00680F00" w:rsidP="0015547E">
      <w:pPr>
        <w:pStyle w:val="iNormal"/>
      </w:pPr>
      <w:r>
        <w:t>To download one or more files:</w:t>
      </w:r>
    </w:p>
    <w:p w14:paraId="1C165EC4" w14:textId="77777777" w:rsidR="00680F00" w:rsidRDefault="00680F00" w:rsidP="00A1160F">
      <w:pPr>
        <w:pStyle w:val="iNormal"/>
        <w:numPr>
          <w:ilvl w:val="0"/>
          <w:numId w:val="6"/>
        </w:numPr>
      </w:pPr>
      <w:r>
        <w:t xml:space="preserve">Add those files to your Cart, ensuring that the Cart contains only those files you wish to download. See section </w:t>
      </w:r>
      <w:r w:rsidR="00C23447">
        <w:fldChar w:fldCharType="begin"/>
      </w:r>
      <w:r w:rsidR="00C23447">
        <w:instrText xml:space="preserve"> REF _Ref351623409 \r \h  \* MERGEFORMAT </w:instrText>
      </w:r>
      <w:r w:rsidR="00C23447">
        <w:fldChar w:fldCharType="separate"/>
      </w:r>
      <w:ins w:id="1698" w:author="Cathryn Chamley" w:date="2015-12-15T14:03:00Z">
        <w:r w:rsidR="005066AC" w:rsidRPr="005066AC">
          <w:rPr>
            <w:rStyle w:val="CrossReference"/>
            <w:rPrChange w:id="1699" w:author="Cathryn Chamley" w:date="2015-12-15T14:03:00Z">
              <w:rPr/>
            </w:rPrChange>
          </w:rPr>
          <w:t>8.3</w:t>
        </w:r>
      </w:ins>
      <w:del w:id="1700" w:author="Cathryn Chamley" w:date="2015-12-15T14:03:00Z">
        <w:r w:rsidR="004F6915" w:rsidRPr="004F6915" w:rsidDel="005066AC">
          <w:rPr>
            <w:rStyle w:val="CrossReference"/>
          </w:rPr>
          <w:delText>8.3</w:delText>
        </w:r>
      </w:del>
      <w:r w:rsidR="00C23447">
        <w:fldChar w:fldCharType="end"/>
      </w:r>
      <w:r w:rsidR="0077033E" w:rsidRPr="0077033E">
        <w:rPr>
          <w:rStyle w:val="CrossReference"/>
        </w:rPr>
        <w:t xml:space="preserve"> </w:t>
      </w:r>
      <w:r w:rsidR="00C23447">
        <w:fldChar w:fldCharType="begin"/>
      </w:r>
      <w:r w:rsidR="00C23447">
        <w:instrText xml:space="preserve"> REF _Ref351623409 \h  \* MERGEFORMAT </w:instrText>
      </w:r>
      <w:r w:rsidR="00C23447">
        <w:fldChar w:fldCharType="separate"/>
      </w:r>
      <w:ins w:id="1701" w:author="Cathryn Chamley" w:date="2015-12-15T14:03:00Z">
        <w:r w:rsidR="005066AC" w:rsidRPr="005066AC">
          <w:rPr>
            <w:rStyle w:val="CrossReference"/>
            <w:rPrChange w:id="1702" w:author="Cathryn Chamley" w:date="2015-12-15T14:03:00Z">
              <w:rPr/>
            </w:rPrChange>
          </w:rPr>
          <w:t>The Cart</w:t>
        </w:r>
      </w:ins>
      <w:del w:id="1703" w:author="Cathryn Chamley" w:date="2015-12-15T14:03:00Z">
        <w:r w:rsidR="004F6915" w:rsidRPr="004F6915" w:rsidDel="005066AC">
          <w:rPr>
            <w:rStyle w:val="CrossReference"/>
          </w:rPr>
          <w:delText>The Cart</w:delText>
        </w:r>
      </w:del>
      <w:r w:rsidR="00C23447">
        <w:fldChar w:fldCharType="end"/>
      </w:r>
      <w:r w:rsidR="0077033E">
        <w:t xml:space="preserve"> for instructions on how to add </w:t>
      </w:r>
      <w:r w:rsidR="00415DC9">
        <w:t>Data File</w:t>
      </w:r>
      <w:r w:rsidR="009B7E78">
        <w:t>s</w:t>
      </w:r>
      <w:r w:rsidR="0077033E">
        <w:t xml:space="preserve"> to your Cart</w:t>
      </w:r>
      <w:r w:rsidR="00D936D1">
        <w:t>.</w:t>
      </w:r>
      <w:r w:rsidR="008A4C11">
        <w:t xml:space="preserve"> Take care not to select too much data for one download. Depending on the speed of your data link, it could take a very long time to download.</w:t>
      </w:r>
    </w:p>
    <w:p w14:paraId="213E341C" w14:textId="77777777" w:rsidR="0095335A" w:rsidRDefault="0095335A" w:rsidP="0095335A">
      <w:pPr>
        <w:pStyle w:val="iNormal"/>
        <w:numPr>
          <w:ilvl w:val="0"/>
          <w:numId w:val="6"/>
        </w:numPr>
      </w:pPr>
      <w:r>
        <w:t>Click on the Cart status box to open the Cart dropdown menu.</w:t>
      </w:r>
    </w:p>
    <w:p w14:paraId="6A61E4C5" w14:textId="77777777" w:rsidR="0089491D" w:rsidRDefault="00A5049D" w:rsidP="0089491D">
      <w:pPr>
        <w:pStyle w:val="iFigureCaption"/>
      </w:pPr>
      <w:r>
        <w:rPr>
          <w:noProof/>
          <w:lang w:val="en-US"/>
        </w:rPr>
        <mc:AlternateContent>
          <mc:Choice Requires="wpg">
            <w:drawing>
              <wp:inline distT="0" distB="0" distL="0" distR="0" wp14:anchorId="07E58544" wp14:editId="0B363ACD">
                <wp:extent cx="4908550" cy="1261110"/>
                <wp:effectExtent l="0" t="0" r="6350" b="0"/>
                <wp:docPr id="41" name="Group 1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908550" cy="1261110"/>
                          <a:chOff x="2203" y="6446"/>
                          <a:chExt cx="7730" cy="1986"/>
                        </a:xfrm>
                      </wpg:grpSpPr>
                      <wps:wsp>
                        <wps:cNvPr id="45" name="AutoShape 192"/>
                        <wps:cNvSpPr>
                          <a:spLocks noChangeAspect="1" noChangeArrowheads="1" noTextEdit="1"/>
                        </wps:cNvSpPr>
                        <wps:spPr bwMode="auto">
                          <a:xfrm>
                            <a:off x="2203" y="6446"/>
                            <a:ext cx="7730" cy="1986"/>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 name="Picture 19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2203" y="6446"/>
                            <a:ext cx="7730" cy="1986"/>
                          </a:xfrm>
                          <a:prstGeom prst="rect">
                            <a:avLst/>
                          </a:prstGeom>
                          <a:noFill/>
                          <a:extLst>
                            <a:ext uri="{909E8E84-426E-40dd-AFC4-6F175D3DCCD1}">
                              <a14:hiddenFill xmlns:a14="http://schemas.microsoft.com/office/drawing/2010/main">
                                <a:solidFill>
                                  <a:srgbClr val="FFFFFF"/>
                                </a:solidFill>
                              </a14:hiddenFill>
                            </a:ext>
                          </a:extLst>
                        </pic:spPr>
                      </pic:pic>
                      <wps:wsp>
                        <wps:cNvPr id="48" name="Oval 74"/>
                        <wps:cNvSpPr>
                          <a:spLocks noChangeArrowheads="1"/>
                        </wps:cNvSpPr>
                        <wps:spPr bwMode="auto">
                          <a:xfrm>
                            <a:off x="7916" y="7018"/>
                            <a:ext cx="1814" cy="315"/>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93" o:spid="_x0000_s1026" style="width:386.5pt;height:99.3pt;mso-position-horizontal-relative:char;mso-position-vertical-relative:line" coordorigin="2203,6446" coordsize="7730,198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">
                <o:lock v:ext="edit" aspectratio="t"/>
                <v:rect id="AutoShape 192" o:spid="_x0000_s1027" style="position:absolute;left:2203;top:6446;width:7730;height:19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yHuaxAAA&#10;ANsAAAAPAAAAZHJzL2Rvd25yZXYueG1sRI9Ba8JAFITvBf/D8gQvohulFUldRQQxSEGM1vMj+5qE&#10;Zt/G7Jqk/75bEHocZuYbZrXpTSVaalxpWcFsGoEgzqwuOVdwvewnSxDOI2usLJOCH3KwWQ9eVhhr&#10;2/GZ2tTnIkDYxaig8L6OpXRZQQbd1NbEwfuyjUEfZJNL3WAX4KaS8yhaSIMlh4UCa9oVlH2nD6Og&#10;y07t7fJxkKfxLbF8T+679POo1GjYb99BeOr9f/jZTrSC1z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Mh7msQAAADbAAAADwAAAAAAAAAAAAAAAACXAgAAZHJzL2Rv&#10;d25yZXYueG1sUEsFBgAAAAAEAAQA9QAAAIgDAAAAAA==&#10;" filled="f" stroked="f">
                  <o:lock v:ext="edit" aspectratio="t" text="t"/>
                </v:rect>
                <v:shape id="Picture 194" o:spid="_x0000_s1028" type="#_x0000_t75" style="position:absolute;left:2203;top:6446;width:7730;height:198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7m&#10;oIXEAAAA2wAAAA8AAABkcnMvZG93bnJldi54bWxEj91qwkAUhO8LfYflCN7pJkVbTV2lVJT+XBRj&#10;HuCwe5oEs2dDdo3x7d2C0MthZr5hVpvBNqKnzteOFaTTBASxdqbmUkFx3E0WIHxANtg4JgVX8rBZ&#10;Pz6sMDPuwgfq81CKCGGfoYIqhDaT0uuKLPqpa4mj9+s6iyHKrpSmw0uE20Y+JcmztFhzXKiwpfeK&#10;9Ck/WwXzov92234/18WXTz/Dj8lTvVRqPBreXkEEGsJ/+N7+MApmL/D3Jf4Aub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7moIXEAAAA2wAAAA8AAAAAAAAAAAAAAAAAnAIA&#10;AGRycy9kb3ducmV2LnhtbFBLBQYAAAAABAAEAPcAAACNAwAAAAA=&#10;">
                  <v:imagedata r:id="rId109" o:title=""/>
                </v:shape>
                <v:oval id="Oval 74" o:spid="_x0000_s1029" style="position:absolute;left:7916;top:7018;width:1814;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ErPLwAAA&#10;ANsAAAAPAAAAZHJzL2Rvd25yZXYueG1sRE/LisIwFN0L8w/hDrjTVFFnqEbxgSAuFJ35gEtzbTvT&#10;3NQk1vr3ZiG4PJz3bNGaSjTkfGlZwaCfgCDOrC45V/D7s+19g/ABWWNlmRQ8yMNi/tGZYartnU/U&#10;nEMuYgj7FBUUIdSplD4ryKDv25o4chfrDIYIXS61w3sMN5UcJslEGiw5NhRY07qg7P98MwrGf/l1&#10;eDiuHvRVbio3aBt73Uulup/tcgoiUBve4pd7pxWM4tj4Jf4AOX8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ErPLwAAAANsAAAAPAAAAAAAAAAAAAAAAAJcCAABkcnMvZG93bnJl&#10;di54bWxQSwUGAAAAAAQABAD1AAAAhAMAAAAA&#10;" filled="f" strokecolor="red" strokeweight="1pt"/>
                <w10:anchorlock/>
              </v:group>
            </w:pict>
          </mc:Fallback>
        </mc:AlternateContent>
      </w:r>
    </w:p>
    <w:p w14:paraId="48924829" w14:textId="77777777" w:rsidR="00680F00" w:rsidRDefault="00680F00" w:rsidP="00A1160F">
      <w:pPr>
        <w:pStyle w:val="iNormal"/>
        <w:numPr>
          <w:ilvl w:val="0"/>
          <w:numId w:val="6"/>
        </w:numPr>
      </w:pPr>
      <w:r>
        <w:t xml:space="preserve">Select </w:t>
      </w:r>
      <w:r w:rsidRPr="00FB6CE1">
        <w:rPr>
          <w:rStyle w:val="iOption"/>
        </w:rPr>
        <w:t>Download</w:t>
      </w:r>
      <w:r>
        <w:t xml:space="preserve"> from the dropdown menu.</w:t>
      </w:r>
      <w:r w:rsidR="00FB6CE1" w:rsidRPr="00FB6CE1">
        <w:t xml:space="preserve"> </w:t>
      </w:r>
      <w:r w:rsidR="00FB6CE1">
        <w:t xml:space="preserve">Alternatively, select </w:t>
      </w:r>
      <w:r w:rsidR="00FB6CE1" w:rsidRPr="00FB6CE1">
        <w:rPr>
          <w:rStyle w:val="iOption"/>
        </w:rPr>
        <w:t>Edit Cart</w:t>
      </w:r>
      <w:r w:rsidR="00FB6CE1">
        <w:t xml:space="preserve"> from the dropdown menu and then click on the </w:t>
      </w:r>
      <w:r w:rsidR="00244273" w:rsidRPr="00244273">
        <w:rPr>
          <w:rStyle w:val="iButtonBlue"/>
        </w:rPr>
        <w:t> Dowload </w:t>
      </w:r>
      <w:r w:rsidR="00FB6CE1">
        <w:t xml:space="preserve"> button on that screen, as shown below. If this method is used, the Cart can be reviewed prior to </w:t>
      </w:r>
      <w:r w:rsidR="00244273">
        <w:t>Downloading</w:t>
      </w:r>
      <w:r w:rsidR="00FB6CE1">
        <w:t>.</w:t>
      </w:r>
    </w:p>
    <w:p w14:paraId="2EE72AA2" w14:textId="77777777" w:rsidR="00680F00" w:rsidRDefault="00680F00" w:rsidP="00A1160F">
      <w:pPr>
        <w:pStyle w:val="iNormal"/>
        <w:numPr>
          <w:ilvl w:val="0"/>
          <w:numId w:val="6"/>
        </w:numPr>
      </w:pPr>
      <w:r>
        <w:t xml:space="preserve">A file dialog box will open. Navigate to the sub-directory </w:t>
      </w:r>
      <w:r w:rsidR="00D936D1">
        <w:t xml:space="preserve">on your local computer </w:t>
      </w:r>
      <w:r>
        <w:t xml:space="preserve">into which you </w:t>
      </w:r>
      <w:r w:rsidR="002D0F86">
        <w:t>wis</w:t>
      </w:r>
      <w:r>
        <w:t>h to save the downloaded data</w:t>
      </w:r>
      <w:r w:rsidR="002D0F86">
        <w:t xml:space="preserve"> and select the name you wish to use for the downloaded </w:t>
      </w:r>
      <w:r w:rsidR="00415DC9">
        <w:t>Data File</w:t>
      </w:r>
      <w:r>
        <w:t xml:space="preserve">. The file dialog will be for the one </w:t>
      </w:r>
      <w:r w:rsidR="00415DC9">
        <w:t>Data File</w:t>
      </w:r>
      <w:r>
        <w:t xml:space="preserve"> if only one file is in your Cart, or it will be for one ZIP file if multiple files are in your Cart.</w:t>
      </w:r>
    </w:p>
    <w:p w14:paraId="755B453E" w14:textId="77777777" w:rsidR="00167284" w:rsidRDefault="00D936D1" w:rsidP="00D936D1">
      <w:pPr>
        <w:pStyle w:val="iNote"/>
      </w:pPr>
      <w:r>
        <w:t>Note</w:t>
      </w:r>
      <w:r>
        <w:tab/>
      </w:r>
      <w:r w:rsidR="00167284">
        <w:t xml:space="preserve">When downloading </w:t>
      </w:r>
      <w:r w:rsidR="00415DC9">
        <w:t>Data File</w:t>
      </w:r>
      <w:r w:rsidR="009B7E78">
        <w:t>s</w:t>
      </w:r>
      <w:r w:rsidR="00167284">
        <w:t>, o</w:t>
      </w:r>
      <w:r w:rsidR="00680F00">
        <w:t xml:space="preserve">nly the </w:t>
      </w:r>
      <w:r w:rsidR="00415DC9">
        <w:t>Data File</w:t>
      </w:r>
      <w:r w:rsidR="009B7E78">
        <w:t>s</w:t>
      </w:r>
      <w:r w:rsidR="00680F00">
        <w:t xml:space="preserve"> </w:t>
      </w:r>
      <w:r w:rsidR="00167284">
        <w:t xml:space="preserve">themselves </w:t>
      </w:r>
      <w:r w:rsidR="00680F00">
        <w:t xml:space="preserve">are downloaded. </w:t>
      </w:r>
      <w:r w:rsidR="003829A3">
        <w:t>Metadata</w:t>
      </w:r>
      <w:r w:rsidR="00680F00">
        <w:t xml:space="preserve"> is not downloaded.</w:t>
      </w:r>
    </w:p>
    <w:p w14:paraId="497C44CC" w14:textId="77777777" w:rsidR="00680F00" w:rsidRDefault="00680F00" w:rsidP="0015547E">
      <w:pPr>
        <w:pStyle w:val="iNormal"/>
      </w:pPr>
      <w:r>
        <w:t xml:space="preserve">If you download a Packaged ZIP file, you can access </w:t>
      </w:r>
      <w:r w:rsidR="00D936D1">
        <w:t xml:space="preserve">as much of the </w:t>
      </w:r>
      <w:r w:rsidR="003829A3">
        <w:t>Metadata</w:t>
      </w:r>
      <w:r>
        <w:t xml:space="preserve"> for each of the files </w:t>
      </w:r>
      <w:r w:rsidR="00D936D1">
        <w:t xml:space="preserve">as </w:t>
      </w:r>
      <w:r w:rsidR="002D0F86">
        <w:t>is</w:t>
      </w:r>
      <w:r>
        <w:t xml:space="preserve"> included in that Packaged ZIP file. See </w:t>
      </w:r>
      <w:r w:rsidR="0077033E">
        <w:t>section</w:t>
      </w:r>
      <w:r>
        <w:t xml:space="preserve"> </w:t>
      </w:r>
      <w:r w:rsidR="00C23447">
        <w:fldChar w:fldCharType="begin"/>
      </w:r>
      <w:r w:rsidR="00C23447">
        <w:instrText xml:space="preserve"> REF _Ref351561800 \r \h  \* MERGEFORMAT </w:instrText>
      </w:r>
      <w:r w:rsidR="00C23447">
        <w:fldChar w:fldCharType="separate"/>
      </w:r>
      <w:ins w:id="1704" w:author="Cathryn Chamley" w:date="2015-12-15T14:03:00Z">
        <w:r w:rsidR="005066AC" w:rsidRPr="005066AC">
          <w:rPr>
            <w:rStyle w:val="CrossReference"/>
            <w:rPrChange w:id="1705" w:author="Cathryn Chamley" w:date="2015-12-15T14:03:00Z">
              <w:rPr/>
            </w:rPrChange>
          </w:rPr>
          <w:t>9.1</w:t>
        </w:r>
      </w:ins>
      <w:del w:id="1706" w:author="Cathryn Chamley" w:date="2015-12-15T14:03:00Z">
        <w:r w:rsidR="004F6915" w:rsidRPr="004F6915" w:rsidDel="005066AC">
          <w:rPr>
            <w:rStyle w:val="CrossReference"/>
          </w:rPr>
          <w:delText>9.1</w:delText>
        </w:r>
      </w:del>
      <w:r w:rsidR="00C23447">
        <w:fldChar w:fldCharType="end"/>
      </w:r>
      <w:r w:rsidRPr="0077033E">
        <w:rPr>
          <w:rStyle w:val="CrossReference"/>
        </w:rPr>
        <w:t xml:space="preserve"> </w:t>
      </w:r>
      <w:r w:rsidR="00C23447">
        <w:fldChar w:fldCharType="begin"/>
      </w:r>
      <w:r w:rsidR="00C23447">
        <w:instrText xml:space="preserve"> REF _Ref351561800 \h  \* MERGEFORMAT </w:instrText>
      </w:r>
      <w:r w:rsidR="00C23447">
        <w:fldChar w:fldCharType="separate"/>
      </w:r>
      <w:ins w:id="1707" w:author="Cathryn Chamley" w:date="2015-12-15T14:03:00Z">
        <w:r w:rsidR="005066AC" w:rsidRPr="005066AC">
          <w:rPr>
            <w:rStyle w:val="CrossReference"/>
            <w:rPrChange w:id="1708" w:author="Cathryn Chamley" w:date="2015-12-15T14:03:00Z">
              <w:rPr/>
            </w:rPrChange>
          </w:rPr>
          <w:t>Creating a Package</w:t>
        </w:r>
      </w:ins>
      <w:del w:id="1709" w:author="Cathryn Chamley" w:date="2015-12-15T14:03:00Z">
        <w:r w:rsidR="004F6915" w:rsidRPr="004F6915" w:rsidDel="005066AC">
          <w:rPr>
            <w:rStyle w:val="CrossReference"/>
          </w:rPr>
          <w:delText>Creating a Package</w:delText>
        </w:r>
      </w:del>
      <w:r w:rsidR="00C23447">
        <w:fldChar w:fldCharType="end"/>
      </w:r>
      <w:r w:rsidR="0077033E">
        <w:t xml:space="preserve"> </w:t>
      </w:r>
      <w:r>
        <w:t xml:space="preserve">for instructions on creating a Packaged ZIP file and </w:t>
      </w:r>
      <w:r w:rsidR="00C23447">
        <w:fldChar w:fldCharType="begin"/>
      </w:r>
      <w:r w:rsidR="00C23447">
        <w:instrText xml:space="preserve"> REF _Ref351732800 \r \h  \* MERGEFORMAT </w:instrText>
      </w:r>
      <w:r w:rsidR="00C23447">
        <w:fldChar w:fldCharType="separate"/>
      </w:r>
      <w:ins w:id="1710" w:author="Cathryn Chamley" w:date="2015-12-15T14:03:00Z">
        <w:r w:rsidR="005066AC" w:rsidRPr="005066AC">
          <w:rPr>
            <w:rStyle w:val="CrossReference"/>
            <w:rPrChange w:id="1711" w:author="Cathryn Chamley" w:date="2015-12-15T14:03:00Z">
              <w:rPr/>
            </w:rPrChange>
          </w:rPr>
          <w:t>Appendix A -</w:t>
        </w:r>
      </w:ins>
      <w:del w:id="1712" w:author="Cathryn Chamley" w:date="2015-12-15T14:03:00Z">
        <w:r w:rsidR="004F6915" w:rsidRPr="004F6915" w:rsidDel="005066AC">
          <w:rPr>
            <w:rStyle w:val="CrossReference"/>
          </w:rPr>
          <w:delText>Appendix A -</w:delText>
        </w:r>
      </w:del>
      <w:r w:rsidR="00C23447">
        <w:fldChar w:fldCharType="end"/>
      </w:r>
      <w:r w:rsidR="0077033E" w:rsidRPr="0077033E">
        <w:rPr>
          <w:rStyle w:val="CrossReference"/>
        </w:rPr>
        <w:t xml:space="preserve"> </w:t>
      </w:r>
      <w:r w:rsidR="00C23447">
        <w:fldChar w:fldCharType="begin"/>
      </w:r>
      <w:r w:rsidR="00C23447">
        <w:instrText xml:space="preserve"> REF _Ref351732800 \h  \* MERGEFORMAT </w:instrText>
      </w:r>
      <w:r w:rsidR="00C23447">
        <w:fldChar w:fldCharType="separate"/>
      </w:r>
      <w:ins w:id="1713" w:author="Cathryn Chamley" w:date="2015-12-15T14:03:00Z">
        <w:r w:rsidR="005066AC" w:rsidRPr="005066AC">
          <w:rPr>
            <w:rStyle w:val="CrossReference"/>
            <w:rPrChange w:id="1714" w:author="Cathryn Chamley" w:date="2015-12-15T14:03:00Z">
              <w:rPr/>
            </w:rPrChange>
          </w:rPr>
          <w:t>The Bagit format</w:t>
        </w:r>
      </w:ins>
      <w:del w:id="1715" w:author="Cathryn Chamley" w:date="2015-12-15T14:03:00Z">
        <w:r w:rsidR="004F6915" w:rsidRPr="004F6915" w:rsidDel="005066AC">
          <w:rPr>
            <w:rStyle w:val="CrossReference"/>
          </w:rPr>
          <w:delText>The Bagit format</w:delText>
        </w:r>
      </w:del>
      <w:r w:rsidR="00C23447">
        <w:fldChar w:fldCharType="end"/>
      </w:r>
      <w:r w:rsidR="0077033E">
        <w:rPr>
          <w:rStyle w:val="CrossReference"/>
        </w:rPr>
        <w:t xml:space="preserve"> </w:t>
      </w:r>
      <w:r>
        <w:t>for details of the Bagit format, which is used for Packaged ZIP files.</w:t>
      </w:r>
    </w:p>
    <w:p w14:paraId="3F6827E4" w14:textId="1D0D6740" w:rsidR="00A13A20" w:rsidRPr="00B6457B" w:rsidRDefault="00CF08BB" w:rsidP="00B6457B">
      <w:pPr>
        <w:pStyle w:val="iHeading1"/>
      </w:pPr>
      <w:bookmarkStart w:id="1716" w:name="_Toc215047191"/>
      <w:bookmarkStart w:id="1717" w:name="_Ref351623216"/>
      <w:bookmarkStart w:id="1718" w:name="_Ref351623218"/>
      <w:bookmarkStart w:id="1719" w:name="_Toc311807549"/>
      <w:bookmarkEnd w:id="1634"/>
      <w:r>
        <w:t>DIVER</w:t>
      </w:r>
      <w:r w:rsidR="00286B7E">
        <w:t xml:space="preserve"> </w:t>
      </w:r>
      <w:r w:rsidR="00A13A20" w:rsidRPr="00B6457B">
        <w:t>Administration</w:t>
      </w:r>
      <w:bookmarkEnd w:id="1716"/>
      <w:bookmarkEnd w:id="1717"/>
      <w:bookmarkEnd w:id="1718"/>
      <w:bookmarkEnd w:id="1719"/>
    </w:p>
    <w:p w14:paraId="19CF313E" w14:textId="51805334" w:rsidR="00A13A20" w:rsidRPr="005879DC" w:rsidRDefault="00A13A20" w:rsidP="00A13A20">
      <w:pPr>
        <w:pStyle w:val="iNormal"/>
      </w:pPr>
      <w:r w:rsidRPr="005879DC">
        <w:t xml:space="preserve">When a </w:t>
      </w:r>
      <w:r w:rsidR="001902BA">
        <w:t>User</w:t>
      </w:r>
      <w:r w:rsidRPr="005879DC">
        <w:t xml:space="preserve"> </w:t>
      </w:r>
      <w:r w:rsidR="00D936D1">
        <w:t xml:space="preserve">account </w:t>
      </w:r>
      <w:r w:rsidRPr="005879DC">
        <w:t xml:space="preserve">is created </w:t>
      </w:r>
      <w:r w:rsidR="00D936D1">
        <w:t xml:space="preserve">it is associated with </w:t>
      </w:r>
      <w:r w:rsidRPr="005879DC">
        <w:t xml:space="preserve">a role within </w:t>
      </w:r>
      <w:r w:rsidR="00CF08BB">
        <w:t>DIVER</w:t>
      </w:r>
      <w:r w:rsidRPr="005879DC">
        <w:t xml:space="preserve">. This role dictates what permissions the </w:t>
      </w:r>
      <w:r w:rsidR="001902BA">
        <w:t>User</w:t>
      </w:r>
      <w:r w:rsidRPr="005879DC">
        <w:t xml:space="preserve"> has within the system. The most powerful role a </w:t>
      </w:r>
      <w:r w:rsidR="001902BA">
        <w:t>User</w:t>
      </w:r>
      <w:r w:rsidRPr="005879DC">
        <w:t xml:space="preserve"> can be given within the system is that of the Administrator.</w:t>
      </w:r>
    </w:p>
    <w:p w14:paraId="3CA0E214" w14:textId="5EF360F9" w:rsidR="0071425A" w:rsidRDefault="0071425A" w:rsidP="00A13A20">
      <w:pPr>
        <w:pStyle w:val="iNormal"/>
      </w:pPr>
      <w:r>
        <w:t>Only</w:t>
      </w:r>
      <w:r w:rsidR="00A13A20" w:rsidRPr="005879DC">
        <w:t xml:space="preserve"> Administrators have access to the </w:t>
      </w:r>
      <w:r w:rsidR="00A13A20" w:rsidRPr="005879DC">
        <w:rPr>
          <w:b/>
        </w:rPr>
        <w:t>Admin</w:t>
      </w:r>
      <w:r w:rsidR="00A13A20" w:rsidRPr="005879DC">
        <w:t xml:space="preserve"> link at the top right of the</w:t>
      </w:r>
      <w:r w:rsidR="0017290D">
        <w:t xml:space="preserve"> main screen</w:t>
      </w:r>
      <w:r w:rsidR="00A13A20" w:rsidRPr="005879DC">
        <w:t xml:space="preserve">. </w:t>
      </w:r>
      <w:r>
        <w:t xml:space="preserve">It accesses the </w:t>
      </w:r>
      <w:r w:rsidR="00A13A20" w:rsidRPr="005879DC">
        <w:t>Admin section</w:t>
      </w:r>
      <w:r>
        <w:t xml:space="preserve">, which has </w:t>
      </w:r>
      <w:r w:rsidR="00D919EA">
        <w:t xml:space="preserve">seven </w:t>
      </w:r>
      <w:r>
        <w:t>tabs:</w:t>
      </w:r>
    </w:p>
    <w:tbl>
      <w:tblPr>
        <w:tblW w:w="0" w:type="auto"/>
        <w:tblLook w:val="04A0" w:firstRow="1" w:lastRow="0" w:firstColumn="1" w:lastColumn="0" w:noHBand="0" w:noVBand="1"/>
      </w:tblPr>
      <w:tblGrid>
        <w:gridCol w:w="2092"/>
        <w:gridCol w:w="7188"/>
      </w:tblGrid>
      <w:tr w:rsidR="0071425A" w:rsidRPr="00582270" w14:paraId="6CB9B10D" w14:textId="77777777" w:rsidTr="00582270">
        <w:tc>
          <w:tcPr>
            <w:tcW w:w="2093" w:type="dxa"/>
            <w:shd w:val="clear" w:color="auto" w:fill="auto"/>
          </w:tcPr>
          <w:p w14:paraId="030DE8D8" w14:textId="77777777" w:rsidR="0071425A" w:rsidRPr="00582270" w:rsidRDefault="0071425A" w:rsidP="00B01005">
            <w:pPr>
              <w:pStyle w:val="iNormal"/>
              <w:jc w:val="left"/>
            </w:pPr>
            <w:r w:rsidRPr="00582270">
              <w:t>Users</w:t>
            </w:r>
          </w:p>
        </w:tc>
        <w:tc>
          <w:tcPr>
            <w:tcW w:w="7195" w:type="dxa"/>
            <w:shd w:val="clear" w:color="auto" w:fill="auto"/>
          </w:tcPr>
          <w:p w14:paraId="47AA5633" w14:textId="77777777" w:rsidR="0071425A" w:rsidRPr="00582270" w:rsidRDefault="0071425A" w:rsidP="0071425A">
            <w:pPr>
              <w:pStyle w:val="iNormal"/>
            </w:pPr>
            <w:r w:rsidRPr="00582270">
              <w:t xml:space="preserve">This tab is used for managing the details of the </w:t>
            </w:r>
            <w:r w:rsidR="001902BA" w:rsidRPr="00582270">
              <w:t>Users</w:t>
            </w:r>
            <w:r w:rsidRPr="00582270">
              <w:t xml:space="preserve"> who can access the system.</w:t>
            </w:r>
          </w:p>
        </w:tc>
      </w:tr>
      <w:tr w:rsidR="0071425A" w:rsidRPr="00582270" w14:paraId="06E4C6FF" w14:textId="77777777" w:rsidTr="00582270">
        <w:tc>
          <w:tcPr>
            <w:tcW w:w="2093" w:type="dxa"/>
            <w:shd w:val="clear" w:color="auto" w:fill="auto"/>
          </w:tcPr>
          <w:p w14:paraId="2ACA3E5A" w14:textId="77777777" w:rsidR="0071425A" w:rsidRPr="00582270" w:rsidRDefault="0071425A" w:rsidP="00B01005">
            <w:pPr>
              <w:pStyle w:val="iNormal"/>
              <w:jc w:val="left"/>
            </w:pPr>
            <w:r w:rsidRPr="00582270">
              <w:t>Access Requests</w:t>
            </w:r>
          </w:p>
        </w:tc>
        <w:tc>
          <w:tcPr>
            <w:tcW w:w="7195" w:type="dxa"/>
            <w:shd w:val="clear" w:color="auto" w:fill="auto"/>
          </w:tcPr>
          <w:p w14:paraId="2BC6DBA3" w14:textId="77777777" w:rsidR="0071425A" w:rsidRPr="00582270" w:rsidRDefault="00EE2243" w:rsidP="00B01005">
            <w:pPr>
              <w:pStyle w:val="iNormal"/>
            </w:pPr>
            <w:r w:rsidRPr="00582270">
              <w:t xml:space="preserve">This </w:t>
            </w:r>
            <w:r w:rsidR="0071425A" w:rsidRPr="00582270">
              <w:t xml:space="preserve">tab is used for processing requests </w:t>
            </w:r>
            <w:r w:rsidR="00B01005">
              <w:t>to</w:t>
            </w:r>
            <w:r w:rsidR="0071425A" w:rsidRPr="00582270">
              <w:t xml:space="preserve"> access the system made by new </w:t>
            </w:r>
            <w:r w:rsidR="001902BA" w:rsidRPr="00582270">
              <w:t>Users</w:t>
            </w:r>
            <w:r w:rsidR="0071425A" w:rsidRPr="00582270">
              <w:t>.</w:t>
            </w:r>
          </w:p>
        </w:tc>
      </w:tr>
      <w:tr w:rsidR="00D919EA" w:rsidRPr="00582270" w14:paraId="403CB007" w14:textId="77777777" w:rsidTr="00582270">
        <w:tc>
          <w:tcPr>
            <w:tcW w:w="2093" w:type="dxa"/>
            <w:shd w:val="clear" w:color="auto" w:fill="auto"/>
          </w:tcPr>
          <w:p w14:paraId="46251966" w14:textId="07CA4FA9" w:rsidR="00D919EA" w:rsidRPr="00582270" w:rsidRDefault="00D919EA" w:rsidP="00B01005">
            <w:pPr>
              <w:pStyle w:val="iNormal"/>
              <w:jc w:val="left"/>
            </w:pPr>
            <w:r>
              <w:t>Access Groups</w:t>
            </w:r>
          </w:p>
        </w:tc>
        <w:tc>
          <w:tcPr>
            <w:tcW w:w="7195" w:type="dxa"/>
            <w:shd w:val="clear" w:color="auto" w:fill="auto"/>
          </w:tcPr>
          <w:p w14:paraId="184C3FEA" w14:textId="0F838734" w:rsidR="00D919EA" w:rsidRPr="00582270" w:rsidRDefault="00D919EA" w:rsidP="000F128B">
            <w:pPr>
              <w:pStyle w:val="iNormal"/>
            </w:pPr>
            <w:r>
              <w:t xml:space="preserve">This tab is used to </w:t>
            </w:r>
            <w:r w:rsidR="00613403">
              <w:t xml:space="preserve">manage Access Groups, ie: </w:t>
            </w:r>
            <w:r>
              <w:t xml:space="preserve">groups of users who have authorised access to </w:t>
            </w:r>
            <w:r w:rsidR="00643A5E">
              <w:t>one or more files</w:t>
            </w:r>
            <w:r w:rsidR="00B32D1F">
              <w:t>.</w:t>
            </w:r>
          </w:p>
        </w:tc>
      </w:tr>
      <w:tr w:rsidR="0071425A" w:rsidRPr="00582270" w14:paraId="3E7F611E" w14:textId="77777777" w:rsidTr="00582270">
        <w:tc>
          <w:tcPr>
            <w:tcW w:w="2093" w:type="dxa"/>
            <w:shd w:val="clear" w:color="auto" w:fill="auto"/>
          </w:tcPr>
          <w:p w14:paraId="11B2E2C1" w14:textId="77777777" w:rsidR="0071425A" w:rsidRPr="00582270" w:rsidRDefault="0071425A" w:rsidP="00B01005">
            <w:pPr>
              <w:pStyle w:val="iNormal"/>
              <w:jc w:val="left"/>
            </w:pPr>
            <w:r w:rsidRPr="00582270">
              <w:t>Column Mappings</w:t>
            </w:r>
          </w:p>
        </w:tc>
        <w:tc>
          <w:tcPr>
            <w:tcW w:w="7195" w:type="dxa"/>
            <w:shd w:val="clear" w:color="auto" w:fill="auto"/>
          </w:tcPr>
          <w:p w14:paraId="16B1CFD8" w14:textId="77777777" w:rsidR="0071425A" w:rsidRPr="00582270" w:rsidRDefault="0071425A" w:rsidP="000F128B">
            <w:pPr>
              <w:pStyle w:val="iNormal"/>
            </w:pPr>
            <w:r w:rsidRPr="00582270">
              <w:t>This tab is one method of managing the list of defined Column Mappings.</w:t>
            </w:r>
          </w:p>
        </w:tc>
      </w:tr>
      <w:tr w:rsidR="00244273" w:rsidRPr="00582270" w14:paraId="00127092" w14:textId="77777777" w:rsidTr="00582270">
        <w:tc>
          <w:tcPr>
            <w:tcW w:w="2093" w:type="dxa"/>
            <w:shd w:val="clear" w:color="auto" w:fill="auto"/>
          </w:tcPr>
          <w:p w14:paraId="37BD98F6" w14:textId="77777777" w:rsidR="00244273" w:rsidRPr="00582270" w:rsidRDefault="00244273" w:rsidP="00582270">
            <w:pPr>
              <w:pStyle w:val="iNormal"/>
              <w:jc w:val="left"/>
            </w:pPr>
            <w:r>
              <w:t>Resque</w:t>
            </w:r>
          </w:p>
        </w:tc>
        <w:tc>
          <w:tcPr>
            <w:tcW w:w="7195" w:type="dxa"/>
            <w:shd w:val="clear" w:color="auto" w:fill="auto"/>
          </w:tcPr>
          <w:p w14:paraId="7FA1DFC4" w14:textId="77777777" w:rsidR="00244273" w:rsidRPr="00582270" w:rsidRDefault="00244273" w:rsidP="000F128B">
            <w:pPr>
              <w:pStyle w:val="iNormal"/>
            </w:pPr>
            <w:r>
              <w:t>Resque is the background process manager for Ruby on Rails. This tab shows a list of background tasks and allows them to be managed.</w:t>
            </w:r>
          </w:p>
        </w:tc>
      </w:tr>
      <w:tr w:rsidR="00244273" w:rsidRPr="00582270" w14:paraId="1E79AB98" w14:textId="77777777" w:rsidTr="00582270">
        <w:tc>
          <w:tcPr>
            <w:tcW w:w="2093" w:type="dxa"/>
            <w:shd w:val="clear" w:color="auto" w:fill="auto"/>
          </w:tcPr>
          <w:p w14:paraId="5E754902" w14:textId="77777777" w:rsidR="00244273" w:rsidRDefault="00244273" w:rsidP="00582270">
            <w:pPr>
              <w:pStyle w:val="iNormal"/>
              <w:jc w:val="left"/>
            </w:pPr>
            <w:r>
              <w:t>System Configuration</w:t>
            </w:r>
          </w:p>
        </w:tc>
        <w:tc>
          <w:tcPr>
            <w:tcW w:w="7195" w:type="dxa"/>
            <w:shd w:val="clear" w:color="auto" w:fill="auto"/>
          </w:tcPr>
          <w:p w14:paraId="547EC5DE" w14:textId="2B3948E6" w:rsidR="00244273" w:rsidRPr="00582270" w:rsidRDefault="00CF08BB" w:rsidP="007E2081">
            <w:pPr>
              <w:pStyle w:val="iNormal"/>
            </w:pPr>
            <w:r>
              <w:t>DIVER</w:t>
            </w:r>
            <w:r w:rsidR="00244273">
              <w:t xml:space="preserve"> can be configured for your organisation’s needs. This tab gives access to those configuration parameters, except for changing the </w:t>
            </w:r>
            <w:r w:rsidR="007E2081">
              <w:t>organisation icon displayed on each screen. That icon is set during installation. See the Installation Notes and Deployment Guide for instructions on setting this icon.</w:t>
            </w:r>
          </w:p>
        </w:tc>
      </w:tr>
      <w:tr w:rsidR="00643A5E" w:rsidRPr="00582270" w14:paraId="3A0D25CA" w14:textId="77777777" w:rsidTr="00582270">
        <w:tc>
          <w:tcPr>
            <w:tcW w:w="2093" w:type="dxa"/>
            <w:shd w:val="clear" w:color="auto" w:fill="auto"/>
          </w:tcPr>
          <w:p w14:paraId="7CFBEF98" w14:textId="37D0C2FE" w:rsidR="00643A5E" w:rsidRDefault="00643A5E" w:rsidP="00582270">
            <w:pPr>
              <w:pStyle w:val="iNormal"/>
              <w:jc w:val="left"/>
            </w:pPr>
            <w:r>
              <w:t>Dashboard Contents</w:t>
            </w:r>
          </w:p>
        </w:tc>
        <w:tc>
          <w:tcPr>
            <w:tcW w:w="7195" w:type="dxa"/>
            <w:shd w:val="clear" w:color="auto" w:fill="auto"/>
          </w:tcPr>
          <w:p w14:paraId="6823A210" w14:textId="28E3D093" w:rsidR="00643A5E" w:rsidRDefault="00643A5E" w:rsidP="007E2081">
            <w:pPr>
              <w:pStyle w:val="iNormal"/>
            </w:pPr>
            <w:r>
              <w:t>This tab allows an administrator to set up a message-of-the-day or important communication to all users to be displayed on the Dashboard</w:t>
            </w:r>
            <w:r w:rsidR="00074F9B">
              <w:t>.</w:t>
            </w:r>
            <w:r>
              <w:t xml:space="preserve"> </w:t>
            </w:r>
          </w:p>
        </w:tc>
      </w:tr>
    </w:tbl>
    <w:p w14:paraId="3CB8A6CF" w14:textId="77777777" w:rsidR="00A13A20" w:rsidRPr="00B6457B" w:rsidRDefault="00B359E3" w:rsidP="00B6457B">
      <w:pPr>
        <w:pStyle w:val="iHeading2"/>
      </w:pPr>
      <w:bookmarkStart w:id="1720" w:name="_Toc215047192"/>
      <w:bookmarkStart w:id="1721" w:name="_Toc311807550"/>
      <w:r w:rsidRPr="00B6457B">
        <w:t>Managing</w:t>
      </w:r>
      <w:r w:rsidR="00C86942" w:rsidRPr="00B6457B">
        <w:t xml:space="preserve"> Users’ Details</w:t>
      </w:r>
      <w:bookmarkEnd w:id="1720"/>
      <w:bookmarkEnd w:id="1721"/>
    </w:p>
    <w:p w14:paraId="12E41CB5" w14:textId="77777777" w:rsidR="00A13A20" w:rsidRDefault="00A13A20" w:rsidP="00A13A20">
      <w:pPr>
        <w:pStyle w:val="iNormal"/>
      </w:pPr>
      <w:r w:rsidRPr="0071425A">
        <w:t>The Users tab lists all the</w:t>
      </w:r>
      <w:r w:rsidRPr="005879DC">
        <w:t xml:space="preserve"> </w:t>
      </w:r>
      <w:r w:rsidR="001902BA">
        <w:t>Users</w:t>
      </w:r>
      <w:r w:rsidRPr="005879DC">
        <w:t xml:space="preserve"> that are registered within the system</w:t>
      </w:r>
      <w:r w:rsidR="002F37C0">
        <w:t>.</w:t>
      </w:r>
    </w:p>
    <w:p w14:paraId="18C28FF6" w14:textId="5B23677C" w:rsidR="00B32D1F" w:rsidRPr="005879DC" w:rsidRDefault="00B32D1F" w:rsidP="00A13A20">
      <w:pPr>
        <w:pStyle w:val="iNormal"/>
      </w:pPr>
      <w:r>
        <w:rPr>
          <w:noProof/>
          <w:lang w:val="en-US"/>
        </w:rPr>
        <w:drawing>
          <wp:inline distT="0" distB="0" distL="0" distR="0" wp14:anchorId="4F4BB489" wp14:editId="4620E9EB">
            <wp:extent cx="5381413" cy="2427250"/>
            <wp:effectExtent l="203200" t="203200" r="207010" b="214630"/>
            <wp:docPr id="2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81751" cy="2427402"/>
                    </a:xfrm>
                    <a:prstGeom prst="rect">
                      <a:avLst/>
                    </a:prstGeom>
                    <a:noFill/>
                    <a:ln>
                      <a:noFill/>
                    </a:ln>
                    <a:effectLst>
                      <a:outerShdw blurRad="190500" dir="2700000" algn="tl" rotWithShape="0">
                        <a:srgbClr val="000000">
                          <a:alpha val="70000"/>
                        </a:srgbClr>
                      </a:outerShdw>
                    </a:effectLst>
                  </pic:spPr>
                </pic:pic>
              </a:graphicData>
            </a:graphic>
          </wp:inline>
        </w:drawing>
      </w:r>
    </w:p>
    <w:p w14:paraId="542E067F" w14:textId="39DC2605" w:rsidR="00A13A20" w:rsidRPr="005879DC" w:rsidRDefault="00A13A20" w:rsidP="00A82551">
      <w:pPr>
        <w:pStyle w:val="iNormal"/>
        <w:jc w:val="center"/>
      </w:pPr>
    </w:p>
    <w:p w14:paraId="04BC1F91" w14:textId="77777777" w:rsidR="00A13A20" w:rsidRDefault="00C86942" w:rsidP="00A13A20">
      <w:pPr>
        <w:pStyle w:val="iNormal"/>
      </w:pPr>
      <w:r>
        <w:t xml:space="preserve">Click on a User’s email address to open a screen showing that User’s details. </w:t>
      </w:r>
    </w:p>
    <w:p w14:paraId="4013A098" w14:textId="4DAB676E" w:rsidR="00A13A20" w:rsidRPr="005879DC" w:rsidRDefault="00B32D1F" w:rsidP="00A82551">
      <w:pPr>
        <w:pStyle w:val="iNormal"/>
        <w:jc w:val="center"/>
      </w:pPr>
      <w:r>
        <w:rPr>
          <w:noProof/>
          <w:lang w:val="en-US"/>
        </w:rPr>
        <w:drawing>
          <wp:inline distT="0" distB="0" distL="0" distR="0" wp14:anchorId="44E18880" wp14:editId="1E9AF02C">
            <wp:extent cx="5248063" cy="4140003"/>
            <wp:effectExtent l="203200" t="203200" r="213360" b="203835"/>
            <wp:docPr id="2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48250" cy="4140151"/>
                    </a:xfrm>
                    <a:prstGeom prst="rect">
                      <a:avLst/>
                    </a:prstGeom>
                    <a:noFill/>
                    <a:ln>
                      <a:noFill/>
                    </a:ln>
                    <a:effectLst>
                      <a:outerShdw blurRad="190500" algn="tl" rotWithShape="0">
                        <a:srgbClr val="000000">
                          <a:alpha val="70000"/>
                        </a:srgbClr>
                      </a:outerShdw>
                    </a:effectLst>
                  </pic:spPr>
                </pic:pic>
              </a:graphicData>
            </a:graphic>
          </wp:inline>
        </w:drawing>
      </w:r>
    </w:p>
    <w:p w14:paraId="4C04B36C" w14:textId="43ABCA17" w:rsidR="00C86942" w:rsidRDefault="00C86942" w:rsidP="00A13A20">
      <w:pPr>
        <w:pStyle w:val="iNormal"/>
      </w:pPr>
      <w:r>
        <w:t>T</w:t>
      </w:r>
      <w:r w:rsidR="00514540">
        <w:t xml:space="preserve">he following </w:t>
      </w:r>
      <w:r>
        <w:t>functions are provided:</w:t>
      </w:r>
    </w:p>
    <w:tbl>
      <w:tblPr>
        <w:tblW w:w="0" w:type="auto"/>
        <w:tblLook w:val="04A0" w:firstRow="1" w:lastRow="0" w:firstColumn="1" w:lastColumn="0" w:noHBand="0" w:noVBand="1"/>
      </w:tblPr>
      <w:tblGrid>
        <w:gridCol w:w="1384"/>
        <w:gridCol w:w="7896"/>
      </w:tblGrid>
      <w:tr w:rsidR="00C86942" w:rsidRPr="00582270" w14:paraId="0434B412" w14:textId="77777777" w:rsidTr="00B972CE">
        <w:tc>
          <w:tcPr>
            <w:tcW w:w="1384" w:type="dxa"/>
            <w:shd w:val="clear" w:color="auto" w:fill="auto"/>
          </w:tcPr>
          <w:p w14:paraId="6B6405A8" w14:textId="77777777" w:rsidR="00C86942" w:rsidRPr="00B972CE" w:rsidRDefault="00B972CE" w:rsidP="006F4187">
            <w:pPr>
              <w:pStyle w:val="iNormal"/>
              <w:rPr>
                <w:rStyle w:val="iButtonRed"/>
              </w:rPr>
            </w:pPr>
            <w:r w:rsidRPr="00B972CE">
              <w:rPr>
                <w:rStyle w:val="iButtonRed"/>
              </w:rPr>
              <w:t> </w:t>
            </w:r>
            <w:r w:rsidR="00C86942" w:rsidRPr="00B972CE">
              <w:rPr>
                <w:rStyle w:val="iButtonRed"/>
              </w:rPr>
              <w:t>Deactivate</w:t>
            </w:r>
            <w:r w:rsidRPr="00B972CE">
              <w:rPr>
                <w:rStyle w:val="iButtonRed"/>
              </w:rPr>
              <w:t> </w:t>
            </w:r>
          </w:p>
        </w:tc>
        <w:tc>
          <w:tcPr>
            <w:tcW w:w="7896" w:type="dxa"/>
            <w:shd w:val="clear" w:color="auto" w:fill="auto"/>
          </w:tcPr>
          <w:p w14:paraId="7739EC8C" w14:textId="77777777" w:rsidR="00C86942" w:rsidRPr="00582270" w:rsidRDefault="00C86942" w:rsidP="00FD2043">
            <w:pPr>
              <w:pStyle w:val="iNormal"/>
            </w:pPr>
            <w:r w:rsidRPr="00582270">
              <w:t xml:space="preserve">Disable the account from being used to login to the system. No data uploaded by the </w:t>
            </w:r>
            <w:r w:rsidR="001902BA" w:rsidRPr="00582270">
              <w:t>User</w:t>
            </w:r>
            <w:r w:rsidRPr="00582270">
              <w:t xml:space="preserve"> will be deleted.</w:t>
            </w:r>
            <w:r w:rsidR="00FD2043">
              <w:t xml:space="preserve"> This button is not displayed for deactivated Users.</w:t>
            </w:r>
          </w:p>
        </w:tc>
      </w:tr>
      <w:tr w:rsidR="00B01005" w:rsidRPr="00582270" w14:paraId="26C330D8" w14:textId="77777777" w:rsidTr="00B972CE">
        <w:tc>
          <w:tcPr>
            <w:tcW w:w="1384" w:type="dxa"/>
            <w:shd w:val="clear" w:color="auto" w:fill="auto"/>
          </w:tcPr>
          <w:p w14:paraId="74ECB7BB" w14:textId="77777777" w:rsidR="00B01005" w:rsidRPr="00B972CE" w:rsidRDefault="00FD2043" w:rsidP="006F4187">
            <w:pPr>
              <w:pStyle w:val="iNormal"/>
              <w:rPr>
                <w:rStyle w:val="iButtonBlue"/>
              </w:rPr>
            </w:pPr>
            <w:r>
              <w:rPr>
                <w:rStyle w:val="iButtonBlue"/>
              </w:rPr>
              <w:t> Activate </w:t>
            </w:r>
          </w:p>
        </w:tc>
        <w:tc>
          <w:tcPr>
            <w:tcW w:w="7896" w:type="dxa"/>
            <w:shd w:val="clear" w:color="auto" w:fill="auto"/>
          </w:tcPr>
          <w:p w14:paraId="38516CAE" w14:textId="77777777" w:rsidR="00B01005" w:rsidRPr="00582270" w:rsidRDefault="00FD2043" w:rsidP="006F4187">
            <w:pPr>
              <w:pStyle w:val="iNormal"/>
            </w:pPr>
            <w:r>
              <w:t>Re-activate a User’s account which has been previously deactivated. This button is not displayed for active Users.</w:t>
            </w:r>
          </w:p>
        </w:tc>
      </w:tr>
      <w:tr w:rsidR="00C86942" w:rsidRPr="00582270" w14:paraId="2F8FB050" w14:textId="77777777" w:rsidTr="00B972CE">
        <w:tc>
          <w:tcPr>
            <w:tcW w:w="1384" w:type="dxa"/>
            <w:shd w:val="clear" w:color="auto" w:fill="auto"/>
          </w:tcPr>
          <w:p w14:paraId="29359BF2" w14:textId="77777777" w:rsidR="00C86942" w:rsidRPr="00B972CE" w:rsidRDefault="00B972CE" w:rsidP="006F4187">
            <w:pPr>
              <w:pStyle w:val="iNormal"/>
              <w:rPr>
                <w:rStyle w:val="iButtonBlue"/>
              </w:rPr>
            </w:pPr>
            <w:r w:rsidRPr="00B972CE">
              <w:rPr>
                <w:rStyle w:val="iButtonBlue"/>
              </w:rPr>
              <w:t> </w:t>
            </w:r>
            <w:r w:rsidR="00C86942" w:rsidRPr="00B972CE">
              <w:rPr>
                <w:rStyle w:val="iButtonBlue"/>
              </w:rPr>
              <w:t>Edit role</w:t>
            </w:r>
            <w:r w:rsidRPr="00B972CE">
              <w:rPr>
                <w:rStyle w:val="iButtonBlue"/>
              </w:rPr>
              <w:t> </w:t>
            </w:r>
          </w:p>
        </w:tc>
        <w:tc>
          <w:tcPr>
            <w:tcW w:w="7896" w:type="dxa"/>
            <w:shd w:val="clear" w:color="auto" w:fill="auto"/>
          </w:tcPr>
          <w:p w14:paraId="08AC65B7" w14:textId="77777777" w:rsidR="00C86942" w:rsidRDefault="00C86942" w:rsidP="006F4187">
            <w:pPr>
              <w:pStyle w:val="iNormal"/>
            </w:pPr>
            <w:r w:rsidRPr="00582270">
              <w:t xml:space="preserve">Change the role that will be assigned to the </w:t>
            </w:r>
            <w:r w:rsidR="001902BA" w:rsidRPr="00582270">
              <w:t>User</w:t>
            </w:r>
            <w:r w:rsidRPr="00582270">
              <w:t xml:space="preserve"> for future logins. Clicking this button opens the following screen that allows the User’s role to be changed. See section </w:t>
            </w:r>
            <w:r w:rsidR="00C23447">
              <w:fldChar w:fldCharType="begin"/>
            </w:r>
            <w:r w:rsidR="00C23447">
              <w:instrText xml:space="preserve"> REF _Ref351724673 \r \h  \* MERGEFORMAT </w:instrText>
            </w:r>
            <w:r w:rsidR="00C23447">
              <w:fldChar w:fldCharType="separate"/>
            </w:r>
            <w:ins w:id="1722" w:author="Cathryn Chamley" w:date="2015-12-15T14:03:00Z">
              <w:r w:rsidR="005066AC" w:rsidRPr="005066AC">
                <w:rPr>
                  <w:rStyle w:val="CrossReference"/>
                  <w:rPrChange w:id="1723" w:author="Cathryn Chamley" w:date="2015-12-15T14:03:00Z">
                    <w:rPr/>
                  </w:rPrChange>
                </w:rPr>
                <w:t>3.1</w:t>
              </w:r>
            </w:ins>
            <w:del w:id="1724" w:author="Cathryn Chamley" w:date="2015-12-15T14:03:00Z">
              <w:r w:rsidR="004F6915" w:rsidRPr="004F6915" w:rsidDel="005066AC">
                <w:rPr>
                  <w:rStyle w:val="CrossReference"/>
                </w:rPr>
                <w:delText>3.1</w:delText>
              </w:r>
            </w:del>
            <w:r w:rsidR="00C23447">
              <w:fldChar w:fldCharType="end"/>
            </w:r>
            <w:r w:rsidRPr="00582270">
              <w:rPr>
                <w:rStyle w:val="CrossReference"/>
              </w:rPr>
              <w:t xml:space="preserve"> </w:t>
            </w:r>
            <w:r w:rsidR="00C23447">
              <w:fldChar w:fldCharType="begin"/>
            </w:r>
            <w:r w:rsidR="00C23447">
              <w:instrText xml:space="preserve"> REF _Ref351724673 \h  \* MERGEFORMAT </w:instrText>
            </w:r>
            <w:r w:rsidR="00C23447">
              <w:fldChar w:fldCharType="separate"/>
            </w:r>
            <w:ins w:id="1725" w:author="Cathryn Chamley" w:date="2015-12-15T14:03:00Z">
              <w:r w:rsidR="005066AC" w:rsidRPr="005066AC">
                <w:rPr>
                  <w:rStyle w:val="CrossReference"/>
                  <w:rPrChange w:id="1726" w:author="Cathryn Chamley" w:date="2015-12-15T14:03:00Z">
                    <w:rPr/>
                  </w:rPrChange>
                </w:rPr>
                <w:t>Classes of Users</w:t>
              </w:r>
            </w:ins>
            <w:del w:id="1727" w:author="Cathryn Chamley" w:date="2015-12-15T14:03:00Z">
              <w:r w:rsidR="004F6915" w:rsidRPr="004F6915" w:rsidDel="005066AC">
                <w:rPr>
                  <w:rStyle w:val="CrossReference"/>
                </w:rPr>
                <w:delText>Classes of Users</w:delText>
              </w:r>
            </w:del>
            <w:r w:rsidR="00C23447">
              <w:fldChar w:fldCharType="end"/>
            </w:r>
            <w:r w:rsidRPr="00582270">
              <w:t xml:space="preserve"> for information on roles.</w:t>
            </w:r>
          </w:p>
          <w:p w14:paraId="58C6C5F1" w14:textId="77777777" w:rsidR="00B972CE" w:rsidRDefault="00B972CE" w:rsidP="00B972CE">
            <w:pPr>
              <w:pStyle w:val="iFigureCaption"/>
            </w:pPr>
            <w:r>
              <w:rPr>
                <w:noProof/>
                <w:lang w:val="en-US"/>
              </w:rPr>
              <w:drawing>
                <wp:inline distT="0" distB="0" distL="0" distR="0" wp14:anchorId="16D29294" wp14:editId="61782FC9">
                  <wp:extent cx="2637155" cy="931712"/>
                  <wp:effectExtent l="203200" t="203200" r="207645" b="211455"/>
                  <wp:docPr id="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noChangeArrowheads="1"/>
                          </pic:cNvPicPr>
                        </pic:nvPicPr>
                        <pic:blipFill>
                          <a:blip r:embed="rId112"/>
                          <a:srcRect l="9552" t="42399" r="8458" b="18435"/>
                          <a:stretch>
                            <a:fillRect/>
                          </a:stretch>
                        </pic:blipFill>
                        <pic:spPr bwMode="auto">
                          <a:xfrm>
                            <a:off x="0" y="0"/>
                            <a:ext cx="2637155" cy="931712"/>
                          </a:xfrm>
                          <a:prstGeom prst="rect">
                            <a:avLst/>
                          </a:prstGeom>
                          <a:ln>
                            <a:noFill/>
                          </a:ln>
                          <a:effectLst>
                            <a:outerShdw blurRad="190500" algn="tl" rotWithShape="0">
                              <a:srgbClr val="000000">
                                <a:alpha val="70000"/>
                              </a:srgbClr>
                            </a:outerShdw>
                          </a:effectLst>
                        </pic:spPr>
                      </pic:pic>
                    </a:graphicData>
                  </a:graphic>
                </wp:inline>
              </w:drawing>
            </w:r>
          </w:p>
          <w:p w14:paraId="5CA48BAF" w14:textId="77777777" w:rsidR="00B972CE" w:rsidRPr="00582270" w:rsidRDefault="00B972CE" w:rsidP="00B972CE">
            <w:pPr>
              <w:pStyle w:val="iNormal"/>
            </w:pPr>
            <w:r>
              <w:t xml:space="preserve">You can click on the pen </w:t>
            </w:r>
            <w:r>
              <w:rPr>
                <w:noProof/>
                <w:lang w:val="en-US"/>
              </w:rPr>
              <w:drawing>
                <wp:inline distT="0" distB="0" distL="0" distR="0" wp14:anchorId="72636569" wp14:editId="6A365930">
                  <wp:extent cx="118745" cy="109855"/>
                  <wp:effectExtent l="0" t="0" r="8255" b="0"/>
                  <wp:docPr id="17" name="Picture 11" descr="Description: Pe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PenIco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8745" cy="109855"/>
                          </a:xfrm>
                          <a:prstGeom prst="rect">
                            <a:avLst/>
                          </a:prstGeom>
                          <a:noFill/>
                          <a:ln>
                            <a:noFill/>
                          </a:ln>
                        </pic:spPr>
                      </pic:pic>
                    </a:graphicData>
                  </a:graphic>
                </wp:inline>
              </w:drawing>
            </w:r>
            <w:r>
              <w:t xml:space="preserve"> at the right of each User’s entry on the Users list to jump directly to this dialog.</w:t>
            </w:r>
          </w:p>
        </w:tc>
      </w:tr>
      <w:tr w:rsidR="007F499E" w:rsidRPr="00582270" w14:paraId="38BEBE25" w14:textId="77777777" w:rsidTr="00B972CE">
        <w:tc>
          <w:tcPr>
            <w:tcW w:w="1384" w:type="dxa"/>
            <w:shd w:val="clear" w:color="auto" w:fill="auto"/>
          </w:tcPr>
          <w:p w14:paraId="4BF38B4D" w14:textId="5ED56D07" w:rsidR="007F499E" w:rsidRPr="00B972CE" w:rsidRDefault="007F499E" w:rsidP="006F4187">
            <w:pPr>
              <w:pStyle w:val="iNormal"/>
              <w:rPr>
                <w:rStyle w:val="iButtonBlue"/>
              </w:rPr>
            </w:pPr>
            <w:r>
              <w:rPr>
                <w:rStyle w:val="iButtonBlue"/>
              </w:rPr>
              <w:t>Add Access Group</w:t>
            </w:r>
          </w:p>
        </w:tc>
        <w:tc>
          <w:tcPr>
            <w:tcW w:w="7896" w:type="dxa"/>
            <w:shd w:val="clear" w:color="auto" w:fill="auto"/>
          </w:tcPr>
          <w:p w14:paraId="1A12A190" w14:textId="04FEF5D3" w:rsidR="00AF4CF6" w:rsidRDefault="007F499E">
            <w:pPr>
              <w:pStyle w:val="iNormal"/>
            </w:pPr>
            <w:r>
              <w:t xml:space="preserve">The table displays the list of Access Groups to which this user belongs. To associate another Access Group with the user, click on the selection box next to the Add Access Group button and choose the Access Group </w:t>
            </w:r>
            <w:r w:rsidR="00AF4CF6">
              <w:t>you wish to add</w:t>
            </w:r>
            <w:r w:rsidR="00FF3FDC">
              <w:t xml:space="preserve"> from the list displayed</w:t>
            </w:r>
            <w:r w:rsidR="00AF4CF6">
              <w:t>.</w:t>
            </w:r>
            <w:r w:rsidR="00F21AD3">
              <w:t xml:space="preserve"> Following are some usage notes:</w:t>
            </w:r>
          </w:p>
          <w:p w14:paraId="33B08ADF" w14:textId="77777777" w:rsidR="00AF4CF6" w:rsidRDefault="007F499E" w:rsidP="00850A9C">
            <w:pPr>
              <w:pStyle w:val="iNormal"/>
              <w:numPr>
                <w:ilvl w:val="0"/>
                <w:numId w:val="41"/>
              </w:numPr>
              <w:rPr>
                <w:rFonts w:eastAsiaTheme="minorHAnsi" w:cstheme="minorBidi"/>
              </w:rPr>
            </w:pPr>
            <w:r>
              <w:t xml:space="preserve">Only </w:t>
            </w:r>
            <w:r w:rsidR="003F3FFA">
              <w:t xml:space="preserve">those </w:t>
            </w:r>
            <w:r>
              <w:t xml:space="preserve">Access Groups </w:t>
            </w:r>
            <w:r w:rsidR="003F3FFA">
              <w:t>that</w:t>
            </w:r>
            <w:r>
              <w:t xml:space="preserve"> are not already in the list can be selected.</w:t>
            </w:r>
          </w:p>
          <w:p w14:paraId="526EE879" w14:textId="32ED75D9" w:rsidR="00AF4CF6" w:rsidRDefault="00AF4CF6" w:rsidP="00850A9C">
            <w:pPr>
              <w:pStyle w:val="iNormal"/>
              <w:numPr>
                <w:ilvl w:val="0"/>
                <w:numId w:val="41"/>
              </w:numPr>
              <w:rPr>
                <w:rFonts w:eastAsiaTheme="minorHAnsi" w:cstheme="minorBidi"/>
              </w:rPr>
            </w:pPr>
            <w:r>
              <w:t xml:space="preserve">You can add </w:t>
            </w:r>
            <w:r w:rsidR="00F21AD3">
              <w:t>an Access Group to a user regardless of whether the Access group is Active or Inactive.</w:t>
            </w:r>
          </w:p>
          <w:p w14:paraId="5933F159" w14:textId="79D4D5AC" w:rsidR="00AF4CF6" w:rsidRPr="00850A9C" w:rsidRDefault="003F3FFA" w:rsidP="00850A9C">
            <w:pPr>
              <w:pStyle w:val="iNormal"/>
              <w:numPr>
                <w:ilvl w:val="0"/>
                <w:numId w:val="41"/>
              </w:numPr>
            </w:pPr>
            <w:r>
              <w:t>You can remove an Access Group from the list by pressing the Remove X. However, the system will not allow you to remove an Access Group for which the user in question is the Primary User of the Access Group.</w:t>
            </w:r>
          </w:p>
        </w:tc>
      </w:tr>
    </w:tbl>
    <w:p w14:paraId="366BAA94" w14:textId="55BC0D0F" w:rsidR="00C86942" w:rsidRPr="005879DC" w:rsidRDefault="00F21AD3" w:rsidP="00850A9C">
      <w:pPr>
        <w:pStyle w:val="iNote"/>
      </w:pPr>
      <w:r>
        <w:t>Note</w:t>
      </w:r>
      <w:r>
        <w:tab/>
      </w:r>
      <w:r w:rsidR="00C86942">
        <w:t>It is not possible to delete a User’s entry. This ensures that historical information relating to that User remains meaningful. Instead of deletion, a User’s login account should be Deactivated.</w:t>
      </w:r>
    </w:p>
    <w:p w14:paraId="5B7BCE79" w14:textId="77777777" w:rsidR="00A13A20" w:rsidRPr="005879DC" w:rsidRDefault="001240AD" w:rsidP="00B6457B">
      <w:pPr>
        <w:pStyle w:val="iHeading2"/>
      </w:pPr>
      <w:bookmarkStart w:id="1728" w:name="_Toc311807551"/>
      <w:r>
        <w:t>Authorising New Users</w:t>
      </w:r>
      <w:r w:rsidR="00C86942">
        <w:t xml:space="preserve"> – The Access Requests Tab</w:t>
      </w:r>
      <w:bookmarkEnd w:id="1728"/>
    </w:p>
    <w:p w14:paraId="37ACE893" w14:textId="5C274E44" w:rsidR="00A13A20" w:rsidRPr="005879DC" w:rsidRDefault="00A13A20" w:rsidP="00A13A20">
      <w:pPr>
        <w:pStyle w:val="iNormal"/>
      </w:pPr>
      <w:r w:rsidRPr="0071425A">
        <w:t>The Access Requests tab is where</w:t>
      </w:r>
      <w:r w:rsidRPr="005879DC">
        <w:t xml:space="preserve"> an administrator can approve or deny requests for a </w:t>
      </w:r>
      <w:r w:rsidR="001902BA">
        <w:t>User</w:t>
      </w:r>
      <w:r w:rsidRPr="005879DC">
        <w:t xml:space="preserve"> account in the system</w:t>
      </w:r>
      <w:r w:rsidR="002F37C0">
        <w:t>.</w:t>
      </w:r>
    </w:p>
    <w:p w14:paraId="7F632976" w14:textId="3074BA1C" w:rsidR="00A13A20" w:rsidRPr="005879DC" w:rsidRDefault="00A135E1" w:rsidP="0095335A">
      <w:pPr>
        <w:pStyle w:val="iFigureCaption"/>
      </w:pPr>
      <w:r>
        <w:rPr>
          <w:noProof/>
          <w:lang w:val="en-US"/>
        </w:rPr>
        <w:drawing>
          <wp:inline distT="0" distB="0" distL="0" distR="0" wp14:anchorId="07F80AFC" wp14:editId="3C61F986">
            <wp:extent cx="5326380" cy="1570831"/>
            <wp:effectExtent l="203200" t="203200" r="210820" b="207645"/>
            <wp:docPr id="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27068" cy="1571034"/>
                    </a:xfrm>
                    <a:prstGeom prst="rect">
                      <a:avLst/>
                    </a:prstGeom>
                    <a:noFill/>
                    <a:ln>
                      <a:noFill/>
                    </a:ln>
                    <a:effectLst>
                      <a:outerShdw blurRad="190500" algn="tl" rotWithShape="0">
                        <a:srgbClr val="000000">
                          <a:alpha val="70000"/>
                        </a:srgbClr>
                      </a:outerShdw>
                    </a:effectLst>
                  </pic:spPr>
                </pic:pic>
              </a:graphicData>
            </a:graphic>
          </wp:inline>
        </w:drawing>
      </w:r>
    </w:p>
    <w:p w14:paraId="1A3AA0CF" w14:textId="77777777" w:rsidR="00C86942" w:rsidRDefault="00C86942" w:rsidP="00A13A20">
      <w:pPr>
        <w:pStyle w:val="iNormal"/>
      </w:pPr>
      <w:r>
        <w:t>Each access request line in this table has three buttons:</w:t>
      </w:r>
    </w:p>
    <w:tbl>
      <w:tblPr>
        <w:tblW w:w="0" w:type="auto"/>
        <w:tblLook w:val="04A0" w:firstRow="1" w:lastRow="0" w:firstColumn="1" w:lastColumn="0" w:noHBand="0" w:noVBand="1"/>
      </w:tblPr>
      <w:tblGrid>
        <w:gridCol w:w="1384"/>
        <w:gridCol w:w="7896"/>
      </w:tblGrid>
      <w:tr w:rsidR="00870446" w:rsidRPr="00582270" w14:paraId="1EC9DC51" w14:textId="77777777" w:rsidTr="00582270">
        <w:tc>
          <w:tcPr>
            <w:tcW w:w="1384" w:type="dxa"/>
            <w:shd w:val="clear" w:color="auto" w:fill="auto"/>
          </w:tcPr>
          <w:p w14:paraId="5637F24D" w14:textId="77777777" w:rsidR="00870446" w:rsidRPr="00B972CE" w:rsidRDefault="00B972CE" w:rsidP="006F4187">
            <w:pPr>
              <w:pStyle w:val="iNormal"/>
              <w:rPr>
                <w:rStyle w:val="iButton"/>
              </w:rPr>
            </w:pPr>
            <w:r w:rsidRPr="00B972CE">
              <w:rPr>
                <w:rStyle w:val="iButton"/>
              </w:rPr>
              <w:t> </w:t>
            </w:r>
            <w:r w:rsidR="00870446" w:rsidRPr="00B972CE">
              <w:rPr>
                <w:rStyle w:val="iButton"/>
              </w:rPr>
              <w:t>Spam</w:t>
            </w:r>
            <w:r w:rsidRPr="00B972CE">
              <w:rPr>
                <w:rStyle w:val="iButton"/>
              </w:rPr>
              <w:t> </w:t>
            </w:r>
          </w:p>
        </w:tc>
        <w:tc>
          <w:tcPr>
            <w:tcW w:w="7896" w:type="dxa"/>
            <w:shd w:val="clear" w:color="auto" w:fill="auto"/>
          </w:tcPr>
          <w:p w14:paraId="3B574A4A" w14:textId="77777777" w:rsidR="00870446" w:rsidRPr="00582270" w:rsidRDefault="00870446" w:rsidP="00870446">
            <w:pPr>
              <w:pStyle w:val="iNormal"/>
            </w:pPr>
            <w:r w:rsidRPr="00582270">
              <w:t>Click on this button to ignore the account request and remove it totally from the system.</w:t>
            </w:r>
            <w:r w:rsidR="00FD2043">
              <w:t xml:space="preserve"> All future requests from this email address will be blocked.</w:t>
            </w:r>
          </w:p>
        </w:tc>
      </w:tr>
      <w:tr w:rsidR="00870446" w:rsidRPr="00582270" w14:paraId="1D61FB2C" w14:textId="77777777" w:rsidTr="00582270">
        <w:tc>
          <w:tcPr>
            <w:tcW w:w="1384" w:type="dxa"/>
            <w:shd w:val="clear" w:color="auto" w:fill="auto"/>
          </w:tcPr>
          <w:p w14:paraId="4115C453" w14:textId="77777777" w:rsidR="00870446" w:rsidRPr="00B972CE" w:rsidRDefault="00B972CE" w:rsidP="00582270">
            <w:pPr>
              <w:pStyle w:val="iNormal"/>
              <w:jc w:val="left"/>
              <w:rPr>
                <w:rStyle w:val="iButtonRed"/>
              </w:rPr>
            </w:pPr>
            <w:r w:rsidRPr="00B972CE">
              <w:rPr>
                <w:rStyle w:val="iButtonRed"/>
              </w:rPr>
              <w:t> </w:t>
            </w:r>
            <w:r w:rsidR="00870446" w:rsidRPr="00B972CE">
              <w:rPr>
                <w:rStyle w:val="iButtonRed"/>
              </w:rPr>
              <w:t>Reject</w:t>
            </w:r>
            <w:r w:rsidRPr="00B972CE">
              <w:rPr>
                <w:rStyle w:val="iButtonRed"/>
              </w:rPr>
              <w:t> </w:t>
            </w:r>
          </w:p>
        </w:tc>
        <w:tc>
          <w:tcPr>
            <w:tcW w:w="7896" w:type="dxa"/>
            <w:shd w:val="clear" w:color="auto" w:fill="auto"/>
          </w:tcPr>
          <w:p w14:paraId="7B198721" w14:textId="77777777" w:rsidR="00870446" w:rsidRPr="00582270" w:rsidRDefault="00870446" w:rsidP="00582270">
            <w:pPr>
              <w:pStyle w:val="iNormal"/>
              <w:jc w:val="left"/>
            </w:pPr>
            <w:r w:rsidRPr="00582270">
              <w:t>Click on this button to reject the access request</w:t>
            </w:r>
            <w:r w:rsidR="0017290D" w:rsidRPr="00582270">
              <w:t xml:space="preserve">. An </w:t>
            </w:r>
            <w:r w:rsidRPr="00582270">
              <w:t xml:space="preserve">email informing the </w:t>
            </w:r>
            <w:r w:rsidR="001902BA" w:rsidRPr="00582270">
              <w:t>User</w:t>
            </w:r>
            <w:r w:rsidRPr="00582270">
              <w:t xml:space="preserve"> that his or her request for an account has been rejected</w:t>
            </w:r>
            <w:r w:rsidR="0017290D" w:rsidRPr="00582270">
              <w:t xml:space="preserve"> will be sent to the email address listed.</w:t>
            </w:r>
          </w:p>
        </w:tc>
      </w:tr>
      <w:tr w:rsidR="00870446" w:rsidRPr="00582270" w14:paraId="193C0016" w14:textId="77777777" w:rsidTr="00582270">
        <w:tc>
          <w:tcPr>
            <w:tcW w:w="1384" w:type="dxa"/>
            <w:shd w:val="clear" w:color="auto" w:fill="auto"/>
          </w:tcPr>
          <w:p w14:paraId="52ED75F7" w14:textId="77777777" w:rsidR="00870446" w:rsidRPr="00B972CE" w:rsidRDefault="00B972CE" w:rsidP="006F4187">
            <w:pPr>
              <w:pStyle w:val="iNormal"/>
              <w:rPr>
                <w:rStyle w:val="iButtonBlue"/>
              </w:rPr>
            </w:pPr>
            <w:r w:rsidRPr="00B972CE">
              <w:rPr>
                <w:rStyle w:val="iButtonBlue"/>
              </w:rPr>
              <w:t> </w:t>
            </w:r>
            <w:r w:rsidR="00870446" w:rsidRPr="00B972CE">
              <w:rPr>
                <w:rStyle w:val="iButtonBlue"/>
              </w:rPr>
              <w:t>Approve</w:t>
            </w:r>
            <w:r w:rsidRPr="00B972CE">
              <w:rPr>
                <w:rStyle w:val="iButtonBlue"/>
              </w:rPr>
              <w:t> </w:t>
            </w:r>
          </w:p>
        </w:tc>
        <w:tc>
          <w:tcPr>
            <w:tcW w:w="7896" w:type="dxa"/>
            <w:shd w:val="clear" w:color="auto" w:fill="auto"/>
          </w:tcPr>
          <w:p w14:paraId="7AD35A4C" w14:textId="77777777" w:rsidR="00870446" w:rsidRPr="00582270" w:rsidRDefault="00870446" w:rsidP="006F4187">
            <w:pPr>
              <w:pStyle w:val="iNormal"/>
            </w:pPr>
            <w:r w:rsidRPr="00582270">
              <w:t xml:space="preserve">Click on this button to accept the User’s access request. It will take you to a screen where you must select a role for the </w:t>
            </w:r>
            <w:r w:rsidR="001902BA" w:rsidRPr="00582270">
              <w:t>User</w:t>
            </w:r>
            <w:r w:rsidRPr="00582270">
              <w:t xml:space="preserve"> in the system. Completing this approval process results in a confirmation email being sent to the User. See section </w:t>
            </w:r>
            <w:r w:rsidR="00C23447">
              <w:fldChar w:fldCharType="begin"/>
            </w:r>
            <w:r w:rsidR="00C23447">
              <w:instrText xml:space="preserve"> REF _Ref351724673 \r \h  \* MERGEFORMAT </w:instrText>
            </w:r>
            <w:r w:rsidR="00C23447">
              <w:fldChar w:fldCharType="separate"/>
            </w:r>
            <w:ins w:id="1729" w:author="Cathryn Chamley" w:date="2015-12-15T14:03:00Z">
              <w:r w:rsidR="005066AC" w:rsidRPr="005066AC">
                <w:rPr>
                  <w:rStyle w:val="CrossReference"/>
                  <w:rPrChange w:id="1730" w:author="Cathryn Chamley" w:date="2015-12-15T14:03:00Z">
                    <w:rPr/>
                  </w:rPrChange>
                </w:rPr>
                <w:t>3.1</w:t>
              </w:r>
            </w:ins>
            <w:del w:id="1731" w:author="Cathryn Chamley" w:date="2015-12-15T14:03:00Z">
              <w:r w:rsidR="004F6915" w:rsidRPr="004F6915" w:rsidDel="005066AC">
                <w:rPr>
                  <w:rStyle w:val="CrossReference"/>
                </w:rPr>
                <w:delText>3.1</w:delText>
              </w:r>
            </w:del>
            <w:r w:rsidR="00C23447">
              <w:fldChar w:fldCharType="end"/>
            </w:r>
            <w:r w:rsidRPr="00582270">
              <w:rPr>
                <w:rStyle w:val="CrossReference"/>
              </w:rPr>
              <w:t xml:space="preserve"> </w:t>
            </w:r>
            <w:r w:rsidR="00C23447">
              <w:fldChar w:fldCharType="begin"/>
            </w:r>
            <w:r w:rsidR="00C23447">
              <w:instrText xml:space="preserve"> REF _Ref351724673 \h  \* MERGEFORMAT </w:instrText>
            </w:r>
            <w:r w:rsidR="00C23447">
              <w:fldChar w:fldCharType="separate"/>
            </w:r>
            <w:ins w:id="1732" w:author="Cathryn Chamley" w:date="2015-12-15T14:03:00Z">
              <w:r w:rsidR="005066AC" w:rsidRPr="005066AC">
                <w:rPr>
                  <w:rStyle w:val="CrossReference"/>
                  <w:rPrChange w:id="1733" w:author="Cathryn Chamley" w:date="2015-12-15T14:03:00Z">
                    <w:rPr/>
                  </w:rPrChange>
                </w:rPr>
                <w:t>Classes of Users</w:t>
              </w:r>
            </w:ins>
            <w:del w:id="1734" w:author="Cathryn Chamley" w:date="2015-12-15T14:03:00Z">
              <w:r w:rsidR="004F6915" w:rsidRPr="004F6915" w:rsidDel="005066AC">
                <w:rPr>
                  <w:rStyle w:val="CrossReference"/>
                </w:rPr>
                <w:delText>Classes of Users</w:delText>
              </w:r>
            </w:del>
            <w:r w:rsidR="00C23447">
              <w:fldChar w:fldCharType="end"/>
            </w:r>
            <w:r w:rsidRPr="00582270">
              <w:t xml:space="preserve"> for information on the permissions of the three available roles.</w:t>
            </w:r>
          </w:p>
        </w:tc>
      </w:tr>
    </w:tbl>
    <w:p w14:paraId="2DDC03D1" w14:textId="23ACBA6D" w:rsidR="00870446" w:rsidRDefault="00870446" w:rsidP="00870446">
      <w:pPr>
        <w:pStyle w:val="iNormal"/>
      </w:pPr>
      <w:r>
        <w:t>Clicking any of these three buttons will remove the request from the Access Requests table.</w:t>
      </w:r>
    </w:p>
    <w:p w14:paraId="07AA4752" w14:textId="4EEF204C" w:rsidR="00643A5E" w:rsidRDefault="00643A5E" w:rsidP="00850A9C">
      <w:pPr>
        <w:pStyle w:val="iHeading2"/>
        <w:ind w:left="709" w:hanging="709"/>
      </w:pPr>
      <w:bookmarkStart w:id="1735" w:name="_Ref259887537"/>
      <w:bookmarkStart w:id="1736" w:name="_Ref259887545"/>
      <w:bookmarkStart w:id="1737" w:name="_Toc311807552"/>
      <w:r>
        <w:t>Managing Access Groups</w:t>
      </w:r>
      <w:bookmarkEnd w:id="1735"/>
      <w:bookmarkEnd w:id="1736"/>
      <w:bookmarkEnd w:id="1737"/>
    </w:p>
    <w:p w14:paraId="7D920A1F" w14:textId="3C8CDD0A" w:rsidR="00C94FA8" w:rsidRDefault="00613403" w:rsidP="00850A9C">
      <w:pPr>
        <w:pStyle w:val="iNormal"/>
        <w:keepNext/>
        <w:keepLines/>
      </w:pPr>
      <w:r>
        <w:t xml:space="preserve">An Access </w:t>
      </w:r>
      <w:r w:rsidR="008974D9">
        <w:t xml:space="preserve">Control </w:t>
      </w:r>
      <w:r>
        <w:t xml:space="preserve">Group </w:t>
      </w:r>
      <w:r w:rsidR="00C747B1">
        <w:t>(</w:t>
      </w:r>
      <w:r w:rsidR="008974D9">
        <w:t xml:space="preserve">also known as an Access </w:t>
      </w:r>
      <w:r w:rsidR="00C747B1">
        <w:t xml:space="preserve">Group) </w:t>
      </w:r>
      <w:r>
        <w:t xml:space="preserve">is a grouping of users who are authorised to access one or more Private files. </w:t>
      </w:r>
      <w:r w:rsidR="00C94FA8">
        <w:t xml:space="preserve">The Access Groups tab lists all Access Groups </w:t>
      </w:r>
      <w:r w:rsidR="00A72090">
        <w:t>that</w:t>
      </w:r>
      <w:r w:rsidR="00C94FA8">
        <w:t xml:space="preserve"> are in the system.</w:t>
      </w:r>
      <w:r w:rsidR="009C479B">
        <w:t xml:space="preserve"> This tab allows an administrator to manage Access Groups.</w:t>
      </w:r>
    </w:p>
    <w:p w14:paraId="1E23828F" w14:textId="0A4C090F" w:rsidR="00C94FA8" w:rsidRDefault="001C5498">
      <w:pPr>
        <w:pStyle w:val="iNormal"/>
      </w:pPr>
      <w:r>
        <w:rPr>
          <w:noProof/>
          <w:lang w:val="en-US"/>
        </w:rPr>
        <w:drawing>
          <wp:inline distT="0" distB="0" distL="0" distR="0" wp14:anchorId="2930997D" wp14:editId="6D10BE77">
            <wp:extent cx="5755640" cy="2274509"/>
            <wp:effectExtent l="203200" t="203200" r="213360" b="215265"/>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5640" cy="2274509"/>
                    </a:xfrm>
                    <a:prstGeom prst="rect">
                      <a:avLst/>
                    </a:prstGeom>
                    <a:noFill/>
                    <a:ln>
                      <a:noFill/>
                    </a:ln>
                    <a:effectLst>
                      <a:outerShdw blurRad="190500" algn="tl" rotWithShape="0">
                        <a:srgbClr val="000000">
                          <a:alpha val="70000"/>
                        </a:srgbClr>
                      </a:outerShdw>
                    </a:effectLst>
                  </pic:spPr>
                </pic:pic>
              </a:graphicData>
            </a:graphic>
          </wp:inline>
        </w:drawing>
      </w:r>
    </w:p>
    <w:p w14:paraId="0E780E42" w14:textId="5C132CF8" w:rsidR="00A72090" w:rsidRDefault="00A72090" w:rsidP="00A72090">
      <w:pPr>
        <w:pStyle w:val="iNormal"/>
      </w:pPr>
      <w:r>
        <w:t>Following are the actions available:</w:t>
      </w:r>
    </w:p>
    <w:tbl>
      <w:tblPr>
        <w:tblW w:w="0" w:type="auto"/>
        <w:tblLook w:val="04A0" w:firstRow="1" w:lastRow="0" w:firstColumn="1" w:lastColumn="0" w:noHBand="0" w:noVBand="1"/>
      </w:tblPr>
      <w:tblGrid>
        <w:gridCol w:w="1333"/>
        <w:gridCol w:w="7947"/>
      </w:tblGrid>
      <w:tr w:rsidR="00A72090" w:rsidRPr="00582270" w14:paraId="367A007F" w14:textId="77777777" w:rsidTr="00A72090">
        <w:tc>
          <w:tcPr>
            <w:tcW w:w="1526" w:type="dxa"/>
            <w:shd w:val="clear" w:color="auto" w:fill="auto"/>
          </w:tcPr>
          <w:p w14:paraId="35D412E4" w14:textId="77777777" w:rsidR="00A72090" w:rsidRPr="00B972CE" w:rsidRDefault="00A72090" w:rsidP="00A72090">
            <w:pPr>
              <w:pStyle w:val="iNormal"/>
              <w:rPr>
                <w:rStyle w:val="iButtonBlue"/>
              </w:rPr>
            </w:pPr>
            <w:r>
              <w:rPr>
                <w:rStyle w:val="iButtonBlue"/>
              </w:rPr>
              <w:t>New Access Group</w:t>
            </w:r>
          </w:p>
        </w:tc>
        <w:tc>
          <w:tcPr>
            <w:tcW w:w="7754" w:type="dxa"/>
            <w:shd w:val="clear" w:color="auto" w:fill="auto"/>
          </w:tcPr>
          <w:p w14:paraId="20C6F7DB" w14:textId="3D4ADF56" w:rsidR="00613403" w:rsidRDefault="00A72090">
            <w:pPr>
              <w:pStyle w:val="iNormal"/>
            </w:pPr>
            <w:r>
              <w:t>Click on this button to add a new Access Group.</w:t>
            </w:r>
            <w:r w:rsidR="00CA471B">
              <w:t xml:space="preserve"> When clicked, the following form will be displayed</w:t>
            </w:r>
            <w:r w:rsidR="00280213">
              <w:t xml:space="preserve"> which will allow you to enter details about the new Access Group</w:t>
            </w:r>
            <w:r w:rsidR="00CA471B">
              <w:t xml:space="preserve">. </w:t>
            </w:r>
          </w:p>
          <w:p w14:paraId="44BA9A9C" w14:textId="6085379C" w:rsidR="00CA471B" w:rsidRDefault="00CA471B">
            <w:pPr>
              <w:pStyle w:val="iNormal"/>
            </w:pPr>
            <w:r w:rsidRPr="00CA471B">
              <w:rPr>
                <w:noProof/>
                <w:lang w:val="en-US"/>
              </w:rPr>
              <w:drawing>
                <wp:inline distT="0" distB="0" distL="0" distR="0" wp14:anchorId="71B345B1" wp14:editId="05859855">
                  <wp:extent cx="4675573" cy="2666223"/>
                  <wp:effectExtent l="203200" t="203200" r="201295" b="204470"/>
                  <wp:docPr id="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75573" cy="2666223"/>
                          </a:xfrm>
                          <a:prstGeom prst="rect">
                            <a:avLst/>
                          </a:prstGeom>
                          <a:noFill/>
                          <a:ln>
                            <a:noFill/>
                          </a:ln>
                          <a:effectLst>
                            <a:outerShdw blurRad="190500" algn="tl" rotWithShape="0">
                              <a:srgbClr val="000000">
                                <a:alpha val="70000"/>
                              </a:srgbClr>
                            </a:outerShdw>
                          </a:effectLst>
                        </pic:spPr>
                      </pic:pic>
                    </a:graphicData>
                  </a:graphic>
                </wp:inline>
              </w:drawing>
            </w:r>
          </w:p>
          <w:p w14:paraId="7C66C985" w14:textId="3B3F79CB" w:rsidR="00280213" w:rsidRPr="006273E1" w:rsidRDefault="00280213" w:rsidP="00850A9C">
            <w:pPr>
              <w:pStyle w:val="iNormal"/>
            </w:pPr>
            <w:r>
              <w:t xml:space="preserve">Enter the details </w:t>
            </w:r>
            <w:r w:rsidRPr="006273E1">
              <w:t xml:space="preserve">for the </w:t>
            </w:r>
            <w:r>
              <w:t>new Access Group</w:t>
            </w:r>
            <w:r w:rsidRPr="006273E1">
              <w:t>.</w:t>
            </w:r>
          </w:p>
          <w:tbl>
            <w:tblPr>
              <w:tblW w:w="0" w:type="auto"/>
              <w:tblInd w:w="612" w:type="dxa"/>
              <w:tblLook w:val="04A0" w:firstRow="1" w:lastRow="0" w:firstColumn="1" w:lastColumn="0" w:noHBand="0" w:noVBand="1"/>
            </w:tblPr>
            <w:tblGrid>
              <w:gridCol w:w="1479"/>
              <w:gridCol w:w="5436"/>
            </w:tblGrid>
            <w:tr w:rsidR="00280213" w:rsidRPr="00582270" w14:paraId="771DDD8E" w14:textId="77777777" w:rsidTr="00850A9C">
              <w:tc>
                <w:tcPr>
                  <w:tcW w:w="1479" w:type="dxa"/>
                  <w:shd w:val="clear" w:color="auto" w:fill="auto"/>
                </w:tcPr>
                <w:p w14:paraId="0E4DE702" w14:textId="77777777" w:rsidR="00280213" w:rsidRPr="00582270" w:rsidRDefault="00280213" w:rsidP="00280213">
                  <w:pPr>
                    <w:pStyle w:val="iNormal"/>
                    <w:jc w:val="left"/>
                  </w:pPr>
                  <w:r w:rsidRPr="00582270">
                    <w:t>Name</w:t>
                  </w:r>
                </w:p>
              </w:tc>
              <w:tc>
                <w:tcPr>
                  <w:tcW w:w="5436" w:type="dxa"/>
                  <w:shd w:val="clear" w:color="auto" w:fill="auto"/>
                </w:tcPr>
                <w:p w14:paraId="5DA3FC96" w14:textId="344C402A" w:rsidR="00280213" w:rsidRPr="00582270" w:rsidRDefault="00280213">
                  <w:pPr>
                    <w:pStyle w:val="iNormal"/>
                    <w:jc w:val="left"/>
                  </w:pPr>
                  <w:r w:rsidRPr="00582270">
                    <w:t xml:space="preserve">The Name </w:t>
                  </w:r>
                  <w:r>
                    <w:t>of the Access Group</w:t>
                  </w:r>
                  <w:r w:rsidRPr="006273E1">
                    <w:t xml:space="preserve"> is a short</w:t>
                  </w:r>
                  <w:r w:rsidRPr="00582270">
                    <w:t xml:space="preserve">, plain-English title that will be used in the application interface to refer to </w:t>
                  </w:r>
                  <w:r w:rsidRPr="006273E1">
                    <w:t xml:space="preserve">the </w:t>
                  </w:r>
                  <w:r>
                    <w:t>Access Group</w:t>
                  </w:r>
                  <w:r w:rsidRPr="006273E1">
                    <w:t>.</w:t>
                  </w:r>
                  <w:r w:rsidRPr="00582270">
                    <w:t xml:space="preserve"> The Name must be unique.</w:t>
                  </w:r>
                </w:p>
              </w:tc>
            </w:tr>
            <w:tr w:rsidR="00280213" w:rsidRPr="00582270" w14:paraId="690F4DA0" w14:textId="77777777" w:rsidTr="00850A9C">
              <w:tc>
                <w:tcPr>
                  <w:tcW w:w="1479" w:type="dxa"/>
                  <w:shd w:val="clear" w:color="auto" w:fill="auto"/>
                </w:tcPr>
                <w:p w14:paraId="4FC99356" w14:textId="638A42C9" w:rsidR="00280213" w:rsidRPr="00582270" w:rsidRDefault="00280213" w:rsidP="00280213">
                  <w:pPr>
                    <w:pStyle w:val="iNormal"/>
                    <w:jc w:val="left"/>
                  </w:pPr>
                  <w:r>
                    <w:t>Active</w:t>
                  </w:r>
                </w:p>
              </w:tc>
              <w:tc>
                <w:tcPr>
                  <w:tcW w:w="5436" w:type="dxa"/>
                  <w:shd w:val="clear" w:color="auto" w:fill="auto"/>
                </w:tcPr>
                <w:p w14:paraId="032622BD" w14:textId="690C85A8" w:rsidR="00280213" w:rsidRPr="00582270" w:rsidRDefault="00D174D4">
                  <w:pPr>
                    <w:pStyle w:val="iNormal"/>
                    <w:jc w:val="left"/>
                  </w:pPr>
                  <w:r>
                    <w:t>A tick-box</w:t>
                  </w:r>
                  <w:r w:rsidR="00280213">
                    <w:t xml:space="preserve"> indicating whether the Access Group should initially be Active or Inactive.</w:t>
                  </w:r>
                </w:p>
              </w:tc>
            </w:tr>
            <w:tr w:rsidR="00164750" w:rsidRPr="00582270" w14:paraId="298798E9" w14:textId="77777777" w:rsidTr="00280213">
              <w:tc>
                <w:tcPr>
                  <w:tcW w:w="1479" w:type="dxa"/>
                  <w:shd w:val="clear" w:color="auto" w:fill="auto"/>
                </w:tcPr>
                <w:p w14:paraId="5CDBD3A4" w14:textId="523E9E12" w:rsidR="00164750" w:rsidRPr="00582270" w:rsidRDefault="00164750" w:rsidP="00280213">
                  <w:pPr>
                    <w:pStyle w:val="iNormal"/>
                    <w:jc w:val="left"/>
                  </w:pPr>
                  <w:r w:rsidRPr="00582270">
                    <w:t>Description</w:t>
                  </w:r>
                </w:p>
              </w:tc>
              <w:tc>
                <w:tcPr>
                  <w:tcW w:w="5436" w:type="dxa"/>
                  <w:shd w:val="clear" w:color="auto" w:fill="auto"/>
                </w:tcPr>
                <w:p w14:paraId="0850DAD7" w14:textId="77777777" w:rsidR="00164750" w:rsidRPr="00582270" w:rsidRDefault="00164750" w:rsidP="008E34C5">
                  <w:pPr>
                    <w:pStyle w:val="iNormal"/>
                  </w:pPr>
                  <w:r w:rsidRPr="00582270">
                    <w:t xml:space="preserve">The Description of the </w:t>
                  </w:r>
                  <w:r>
                    <w:t>Access Group s</w:t>
                  </w:r>
                  <w:r w:rsidRPr="00582270">
                    <w:t xml:space="preserve">hould </w:t>
                  </w:r>
                  <w:r>
                    <w:t>provide information about the group of users as a whole and their purpose, including:</w:t>
                  </w:r>
                </w:p>
                <w:p w14:paraId="20E80E13" w14:textId="77777777" w:rsidR="00164750" w:rsidRDefault="00164750" w:rsidP="008E34C5">
                  <w:pPr>
                    <w:pStyle w:val="iNormal"/>
                    <w:numPr>
                      <w:ilvl w:val="0"/>
                      <w:numId w:val="2"/>
                    </w:numPr>
                    <w:jc w:val="left"/>
                  </w:pPr>
                  <w:r>
                    <w:t>The list of collaborating research organisations or centres</w:t>
                  </w:r>
                </w:p>
                <w:p w14:paraId="0170A993" w14:textId="77777777" w:rsidR="00164750" w:rsidRDefault="00164750" w:rsidP="008E34C5">
                  <w:pPr>
                    <w:pStyle w:val="iNormal"/>
                    <w:numPr>
                      <w:ilvl w:val="0"/>
                      <w:numId w:val="2"/>
                    </w:numPr>
                    <w:jc w:val="left"/>
                  </w:pPr>
                  <w:r>
                    <w:t>Summary of the types of data being collected and made available under this Access Group</w:t>
                  </w:r>
                </w:p>
                <w:p w14:paraId="78532A38" w14:textId="682EADE0" w:rsidR="00164750" w:rsidRPr="00582270" w:rsidRDefault="00164750" w:rsidP="00D4048B">
                  <w:pPr>
                    <w:pStyle w:val="iNormal"/>
                  </w:pPr>
                  <w:r>
                    <w:t>Timeframe / life expectancy of the Access Group (</w:t>
                  </w:r>
                  <w:r w:rsidR="00F40E2A">
                    <w:t>e.g.</w:t>
                  </w:r>
                  <w:r>
                    <w:t>: on-going, or for a particular time period).</w:t>
                  </w:r>
                </w:p>
              </w:tc>
            </w:tr>
            <w:tr w:rsidR="00164750" w:rsidRPr="00582270" w14:paraId="698435E1" w14:textId="77777777" w:rsidTr="00280213">
              <w:tc>
                <w:tcPr>
                  <w:tcW w:w="1479" w:type="dxa"/>
                  <w:shd w:val="clear" w:color="auto" w:fill="auto"/>
                </w:tcPr>
                <w:p w14:paraId="0CECD71E" w14:textId="04EC5D8B" w:rsidR="00164750" w:rsidRPr="00582270" w:rsidRDefault="00164750" w:rsidP="00280213">
                  <w:pPr>
                    <w:pStyle w:val="iNormal"/>
                    <w:jc w:val="left"/>
                  </w:pPr>
                  <w:r>
                    <w:t>Primary User</w:t>
                  </w:r>
                </w:p>
              </w:tc>
              <w:tc>
                <w:tcPr>
                  <w:tcW w:w="5436" w:type="dxa"/>
                  <w:shd w:val="clear" w:color="auto" w:fill="auto"/>
                </w:tcPr>
                <w:p w14:paraId="75055B15" w14:textId="7ACD4E6C" w:rsidR="00164750" w:rsidRPr="00582270" w:rsidRDefault="00164750" w:rsidP="00850A9C">
                  <w:pPr>
                    <w:pStyle w:val="iNormal"/>
                    <w:numPr>
                      <w:ilvl w:val="0"/>
                      <w:numId w:val="2"/>
                    </w:numPr>
                  </w:pPr>
                  <w:r>
                    <w:t>The primary contact point for the Access Group. Click in this field and choose from a drop-down list of all users.</w:t>
                  </w:r>
                </w:p>
              </w:tc>
            </w:tr>
            <w:tr w:rsidR="00164750" w:rsidRPr="00582270" w14:paraId="1ADC7C02" w14:textId="77777777" w:rsidTr="00280213">
              <w:tc>
                <w:tcPr>
                  <w:tcW w:w="1479" w:type="dxa"/>
                  <w:shd w:val="clear" w:color="auto" w:fill="auto"/>
                </w:tcPr>
                <w:p w14:paraId="0BBD42F9" w14:textId="1CA427B1" w:rsidR="00164750" w:rsidRPr="00582270" w:rsidRDefault="00164750" w:rsidP="00280213">
                  <w:pPr>
                    <w:pStyle w:val="iNormal"/>
                    <w:jc w:val="left"/>
                  </w:pPr>
                  <w:r>
                    <w:t>Other Users</w:t>
                  </w:r>
                </w:p>
              </w:tc>
              <w:tc>
                <w:tcPr>
                  <w:tcW w:w="5436" w:type="dxa"/>
                  <w:shd w:val="clear" w:color="auto" w:fill="auto"/>
                </w:tcPr>
                <w:p w14:paraId="76BF102D" w14:textId="60937961" w:rsidR="00164750" w:rsidRPr="00582270" w:rsidRDefault="00164750" w:rsidP="00280213">
                  <w:pPr>
                    <w:pStyle w:val="iNormal"/>
                  </w:pPr>
                  <w:r>
                    <w:t xml:space="preserve">The list of all other users. Click in this field, choose from a drop-down list and press the </w:t>
                  </w:r>
                  <w:r w:rsidRPr="00B972CE">
                    <w:rPr>
                      <w:rStyle w:val="iButtonBlue"/>
                    </w:rPr>
                    <w:t> </w:t>
                  </w:r>
                  <w:r>
                    <w:rPr>
                      <w:rStyle w:val="iButtonBlue"/>
                    </w:rPr>
                    <w:t>Add</w:t>
                  </w:r>
                  <w:r w:rsidRPr="00B972CE">
                    <w:rPr>
                      <w:rStyle w:val="iButtonBlue"/>
                    </w:rPr>
                    <w:t> </w:t>
                  </w:r>
                  <w:r>
                    <w:t xml:space="preserve"> button to add multiple users to the list which will appear below.</w:t>
                  </w:r>
                </w:p>
              </w:tc>
            </w:tr>
          </w:tbl>
          <w:p w14:paraId="796172BF" w14:textId="5A30FBCA" w:rsidR="00164750" w:rsidRDefault="00164750">
            <w:r w:rsidRPr="00C01FBB">
              <w:rPr>
                <w:rFonts w:ascii="Tahoma" w:eastAsia="MS Mincho" w:hAnsi="Tahoma" w:cs="Times New Roman"/>
                <w:color w:val="404040"/>
              </w:rPr>
              <w:t xml:space="preserve">Once all fields are entered, press the  </w:t>
            </w:r>
            <w:r w:rsidRPr="00850A9C">
              <w:rPr>
                <w:rFonts w:ascii="Tahoma" w:eastAsia="MS Mincho" w:hAnsi="Tahoma" w:cs="Times New Roman"/>
                <w:color w:val="404040"/>
              </w:rPr>
              <w:t> </w:t>
            </w:r>
            <w:r>
              <w:rPr>
                <w:rStyle w:val="iButtonBlue"/>
              </w:rPr>
              <w:t>Save Access Group</w:t>
            </w:r>
            <w:r w:rsidRPr="00B972CE">
              <w:rPr>
                <w:rStyle w:val="iButtonBlue"/>
              </w:rPr>
              <w:t> </w:t>
            </w:r>
            <w:r>
              <w:rPr>
                <w:rStyle w:val="iButtonBlue"/>
              </w:rPr>
              <w:t xml:space="preserve"> </w:t>
            </w:r>
            <w:r w:rsidRPr="00850A9C">
              <w:t xml:space="preserve"> </w:t>
            </w:r>
            <w:r w:rsidRPr="00C01FBB">
              <w:rPr>
                <w:rFonts w:ascii="Tahoma" w:eastAsia="MS Mincho" w:hAnsi="Tahoma" w:cs="Times New Roman"/>
                <w:color w:val="404040"/>
              </w:rPr>
              <w:t>button.</w:t>
            </w:r>
          </w:p>
          <w:p w14:paraId="23E5805C" w14:textId="388C44C7" w:rsidR="007334A4" w:rsidRPr="00582270" w:rsidRDefault="007334A4">
            <w:pPr>
              <w:pStyle w:val="iNormal"/>
            </w:pPr>
          </w:p>
        </w:tc>
      </w:tr>
      <w:tr w:rsidR="00A72090" w:rsidRPr="00582270" w14:paraId="7B8715EE" w14:textId="77777777" w:rsidTr="00850A9C">
        <w:tc>
          <w:tcPr>
            <w:tcW w:w="1526" w:type="dxa"/>
            <w:shd w:val="clear" w:color="auto" w:fill="auto"/>
          </w:tcPr>
          <w:p w14:paraId="5433690A" w14:textId="427D8C0E" w:rsidR="00A72090" w:rsidRPr="00B972CE" w:rsidRDefault="00A72090" w:rsidP="00A72090">
            <w:pPr>
              <w:pStyle w:val="iNormal"/>
              <w:jc w:val="left"/>
              <w:rPr>
                <w:rStyle w:val="iButtonRed"/>
              </w:rPr>
            </w:pPr>
            <w:r w:rsidRPr="00B972CE">
              <w:rPr>
                <w:rStyle w:val="iButtonRed"/>
              </w:rPr>
              <w:t> </w:t>
            </w:r>
            <w:r>
              <w:rPr>
                <w:rStyle w:val="iButtonRed"/>
              </w:rPr>
              <w:t>Deactivate</w:t>
            </w:r>
            <w:r w:rsidRPr="00B972CE">
              <w:rPr>
                <w:rStyle w:val="iButtonRed"/>
              </w:rPr>
              <w:t> </w:t>
            </w:r>
          </w:p>
        </w:tc>
        <w:tc>
          <w:tcPr>
            <w:tcW w:w="7754" w:type="dxa"/>
            <w:shd w:val="clear" w:color="auto" w:fill="auto"/>
          </w:tcPr>
          <w:p w14:paraId="421069A4" w14:textId="5B8BEF13" w:rsidR="00325D89" w:rsidRDefault="00A72090" w:rsidP="00850A9C">
            <w:pPr>
              <w:pStyle w:val="iNormal"/>
              <w:rPr>
                <w:rFonts w:eastAsiaTheme="minorHAnsi" w:cstheme="minorBidi"/>
              </w:rPr>
            </w:pPr>
            <w:r>
              <w:t xml:space="preserve">This button is displayed </w:t>
            </w:r>
            <w:r w:rsidR="00325D89">
              <w:t xml:space="preserve">under the Edit Status column </w:t>
            </w:r>
            <w:r>
              <w:t xml:space="preserve">for each active Access Group in the list. </w:t>
            </w:r>
            <w:r w:rsidRPr="00582270">
              <w:t xml:space="preserve">Click on this button to </w:t>
            </w:r>
            <w:r>
              <w:t xml:space="preserve">deactivate the </w:t>
            </w:r>
            <w:r w:rsidR="005B75E1">
              <w:t xml:space="preserve">corresponding </w:t>
            </w:r>
            <w:r>
              <w:t xml:space="preserve">Access Group </w:t>
            </w:r>
            <w:r w:rsidR="00325D89">
              <w:t>. Once an Access Group has been deactivated:</w:t>
            </w:r>
          </w:p>
          <w:p w14:paraId="671B3DCC" w14:textId="225F8B37" w:rsidR="00325D89" w:rsidRDefault="00325D89" w:rsidP="00850A9C">
            <w:pPr>
              <w:pStyle w:val="iNormal"/>
              <w:numPr>
                <w:ilvl w:val="0"/>
                <w:numId w:val="42"/>
              </w:numPr>
              <w:rPr>
                <w:rFonts w:eastAsiaTheme="minorHAnsi" w:cstheme="minorBidi"/>
              </w:rPr>
            </w:pPr>
            <w:r>
              <w:t>it will no longe</w:t>
            </w:r>
            <w:r w:rsidR="005B75E1">
              <w:softHyphen/>
            </w:r>
            <w:r>
              <w:t>r be displayed in the Groups table in the Metadata View for a particular file.</w:t>
            </w:r>
          </w:p>
          <w:p w14:paraId="497B4874" w14:textId="0C534165" w:rsidR="00325D89" w:rsidRDefault="00325D89" w:rsidP="00850A9C">
            <w:pPr>
              <w:pStyle w:val="iNormal"/>
              <w:numPr>
                <w:ilvl w:val="0"/>
                <w:numId w:val="42"/>
              </w:numPr>
              <w:rPr>
                <w:rFonts w:eastAsiaTheme="minorHAnsi" w:cstheme="minorBidi"/>
              </w:rPr>
            </w:pPr>
            <w:r>
              <w:t xml:space="preserve">Users will no longer be able to access a file’s metadata using this </w:t>
            </w:r>
            <w:r w:rsidR="00EB5277">
              <w:t>Access G</w:t>
            </w:r>
            <w:r>
              <w:t>roup.</w:t>
            </w:r>
          </w:p>
          <w:p w14:paraId="53519327" w14:textId="3A549E86" w:rsidR="00A72090" w:rsidRPr="00582270" w:rsidRDefault="00325D89" w:rsidP="00850A9C">
            <w:pPr>
              <w:pStyle w:val="iNormal"/>
              <w:numPr>
                <w:ilvl w:val="0"/>
                <w:numId w:val="42"/>
              </w:numPr>
              <w:rPr>
                <w:rFonts w:eastAsiaTheme="minorHAnsi" w:cstheme="minorBidi"/>
              </w:rPr>
            </w:pPr>
            <w:r>
              <w:t xml:space="preserve">It will not be a selectable </w:t>
            </w:r>
            <w:r w:rsidR="00EB5277">
              <w:t>Access G</w:t>
            </w:r>
            <w:r>
              <w:t xml:space="preserve">roup when in Metadata Edit mode. </w:t>
            </w:r>
          </w:p>
        </w:tc>
      </w:tr>
      <w:tr w:rsidR="00A72090" w:rsidRPr="00582270" w14:paraId="78CA5031" w14:textId="77777777" w:rsidTr="00850A9C">
        <w:tc>
          <w:tcPr>
            <w:tcW w:w="1526" w:type="dxa"/>
            <w:shd w:val="clear" w:color="auto" w:fill="auto"/>
          </w:tcPr>
          <w:p w14:paraId="086158B4" w14:textId="0AB18FE0" w:rsidR="00A72090" w:rsidRPr="00B972CE" w:rsidRDefault="00A72090" w:rsidP="00A72090">
            <w:pPr>
              <w:pStyle w:val="iNormal"/>
              <w:rPr>
                <w:rStyle w:val="iButtonBlue"/>
              </w:rPr>
            </w:pPr>
            <w:r w:rsidRPr="00B972CE">
              <w:rPr>
                <w:rStyle w:val="iButtonBlue"/>
              </w:rPr>
              <w:t> </w:t>
            </w:r>
            <w:r>
              <w:rPr>
                <w:rStyle w:val="iButtonBlue"/>
              </w:rPr>
              <w:t>Activate</w:t>
            </w:r>
            <w:r w:rsidRPr="00B972CE">
              <w:rPr>
                <w:rStyle w:val="iButtonBlue"/>
              </w:rPr>
              <w:t> </w:t>
            </w:r>
          </w:p>
        </w:tc>
        <w:tc>
          <w:tcPr>
            <w:tcW w:w="7754" w:type="dxa"/>
            <w:shd w:val="clear" w:color="auto" w:fill="auto"/>
          </w:tcPr>
          <w:p w14:paraId="1994B401" w14:textId="0913CBE6" w:rsidR="00A72090" w:rsidRPr="00582270" w:rsidRDefault="00325D89">
            <w:pPr>
              <w:pStyle w:val="iNormal"/>
            </w:pPr>
            <w:r>
              <w:t xml:space="preserve">This button is displayed under the Edit Status column for each inactive Access Group in the list. </w:t>
            </w:r>
            <w:r w:rsidRPr="00582270">
              <w:t xml:space="preserve">Click on this button to </w:t>
            </w:r>
            <w:r>
              <w:t>activate the Access Group.  Once an Access Group has been activated</w:t>
            </w:r>
            <w:r w:rsidR="00EB5277">
              <w:t xml:space="preserve">, users who can edit the metadata of a file can add it to the </w:t>
            </w:r>
            <w:r w:rsidR="00EB5277" w:rsidRPr="00850A9C">
              <w:rPr>
                <w:b/>
              </w:rPr>
              <w:t xml:space="preserve">Groups </w:t>
            </w:r>
            <w:r w:rsidR="00EB5277">
              <w:t xml:space="preserve">list for files with an Access Control setting of Private/Access to users in groups. If a deactivated Access Group is reactivated, and it had previously appeared in the </w:t>
            </w:r>
            <w:r w:rsidR="00EB5277" w:rsidRPr="00850A9C">
              <w:rPr>
                <w:b/>
              </w:rPr>
              <w:t>Groups</w:t>
            </w:r>
            <w:r w:rsidR="00EB5277">
              <w:t xml:space="preserve"> list for a file before it was </w:t>
            </w:r>
            <w:r w:rsidR="00066066">
              <w:t>deactivated</w:t>
            </w:r>
            <w:r w:rsidR="00EB5277">
              <w:t>, it will reappear in the Groups list and any previous access will be restored.</w:t>
            </w:r>
          </w:p>
        </w:tc>
      </w:tr>
    </w:tbl>
    <w:p w14:paraId="6C8B28C3" w14:textId="77777777" w:rsidR="00A13A20" w:rsidRPr="005879DC" w:rsidRDefault="00B359E3" w:rsidP="00B6457B">
      <w:pPr>
        <w:pStyle w:val="iHeading2"/>
      </w:pPr>
      <w:bookmarkStart w:id="1738" w:name="_Toc386623968"/>
      <w:bookmarkStart w:id="1739" w:name="_Toc386636228"/>
      <w:bookmarkStart w:id="1740" w:name="_Toc215047194"/>
      <w:bookmarkStart w:id="1741" w:name="_Ref351729315"/>
      <w:bookmarkStart w:id="1742" w:name="_Ref351729320"/>
      <w:bookmarkStart w:id="1743" w:name="_Ref351736394"/>
      <w:bookmarkStart w:id="1744" w:name="_Ref351736397"/>
      <w:bookmarkStart w:id="1745" w:name="_Toc311807553"/>
      <w:bookmarkEnd w:id="1738"/>
      <w:bookmarkEnd w:id="1739"/>
      <w:r>
        <w:t>Managing</w:t>
      </w:r>
      <w:r w:rsidR="00A13A20" w:rsidRPr="005879DC">
        <w:t xml:space="preserve"> Column Mappings</w:t>
      </w:r>
      <w:bookmarkEnd w:id="1740"/>
      <w:bookmarkEnd w:id="1741"/>
      <w:bookmarkEnd w:id="1742"/>
      <w:bookmarkEnd w:id="1743"/>
      <w:bookmarkEnd w:id="1744"/>
      <w:bookmarkEnd w:id="1745"/>
    </w:p>
    <w:p w14:paraId="31A7B7C1" w14:textId="11776976" w:rsidR="00941C07" w:rsidRDefault="00A13A20" w:rsidP="00A13A20">
      <w:pPr>
        <w:pStyle w:val="iNormal"/>
      </w:pPr>
      <w:r w:rsidRPr="005879DC">
        <w:t xml:space="preserve">Column </w:t>
      </w:r>
      <w:r w:rsidR="00B359E3">
        <w:t>M</w:t>
      </w:r>
      <w:r w:rsidRPr="005879DC">
        <w:t>appings are a way of defining a relationship between the column</w:t>
      </w:r>
      <w:r w:rsidR="006F4187">
        <w:t xml:space="preserve"> heading</w:t>
      </w:r>
      <w:r w:rsidR="00C45BA7">
        <w:t xml:space="preserve">s in TOA5/NETCDF/NCML </w:t>
      </w:r>
      <w:r w:rsidR="00415DC9">
        <w:t>Data File</w:t>
      </w:r>
      <w:r w:rsidR="009B7E78">
        <w:t>s</w:t>
      </w:r>
      <w:r w:rsidRPr="005879DC">
        <w:t xml:space="preserve"> (the Code part of the mapping) to a standard name from a defined ontology (the Name part of the mapping.)</w:t>
      </w:r>
    </w:p>
    <w:p w14:paraId="0A4124C8" w14:textId="712983BE" w:rsidR="00943B80" w:rsidRPr="003D58D1" w:rsidRDefault="003D58D1" w:rsidP="003D58D1">
      <w:pPr>
        <w:pStyle w:val="iNormal"/>
      </w:pPr>
      <w:r w:rsidRPr="003D58D1">
        <w:t>(TOA5 files are the output from Campbell Scientific Data</w:t>
      </w:r>
      <w:r>
        <w:t xml:space="preserve"> L</w:t>
      </w:r>
      <w:r w:rsidRPr="003D58D1">
        <w:t xml:space="preserve">oggers. Not </w:t>
      </w:r>
      <w:r>
        <w:t xml:space="preserve">all </w:t>
      </w:r>
      <w:r w:rsidR="00CF08BB">
        <w:t>DIVER</w:t>
      </w:r>
      <w:r w:rsidRPr="003D58D1">
        <w:t xml:space="preserve"> sites will use this device, so this section may not be relevant to you.)</w:t>
      </w:r>
    </w:p>
    <w:p w14:paraId="002CD2F1" w14:textId="77777777" w:rsidR="00B359E3" w:rsidRDefault="00B359E3" w:rsidP="00A13A20">
      <w:pPr>
        <w:pStyle w:val="iNormal"/>
      </w:pPr>
      <w:r>
        <w:t xml:space="preserve">The Column Mappings are stored once for the whole system and all </w:t>
      </w:r>
      <w:r w:rsidR="001902BA">
        <w:t>Users</w:t>
      </w:r>
      <w:r>
        <w:t xml:space="preserve"> share the one set of mappings.</w:t>
      </w:r>
    </w:p>
    <w:p w14:paraId="52A52990" w14:textId="5CDB9948" w:rsidR="00B359E3" w:rsidRDefault="00B359E3" w:rsidP="00A13A20">
      <w:pPr>
        <w:pStyle w:val="iNormal"/>
      </w:pPr>
      <w:r>
        <w:t xml:space="preserve">A basic set of Column Mappings is defined as part of the configuration of </w:t>
      </w:r>
      <w:r w:rsidR="00CF08BB">
        <w:t>DIVER</w:t>
      </w:r>
      <w:r>
        <w:t xml:space="preserve"> at installation. In addition, further mappings can be added as they are needed.</w:t>
      </w:r>
    </w:p>
    <w:p w14:paraId="25385421" w14:textId="27779C7D" w:rsidR="006F4187" w:rsidRDefault="006F4187" w:rsidP="00A13A20">
      <w:pPr>
        <w:pStyle w:val="iNormal"/>
      </w:pPr>
      <w:r>
        <w:t xml:space="preserve">These Columns Mappings are used </w:t>
      </w:r>
      <w:r w:rsidR="00524DE1">
        <w:t xml:space="preserve">by </w:t>
      </w:r>
      <w:r w:rsidR="00CF08BB">
        <w:t>DIVER</w:t>
      </w:r>
      <w:r w:rsidR="00524DE1">
        <w:t xml:space="preserve"> for two purposes</w:t>
      </w:r>
      <w:r>
        <w:t>:</w:t>
      </w:r>
    </w:p>
    <w:p w14:paraId="7D003D8B" w14:textId="04911DDC" w:rsidR="006F4187" w:rsidRDefault="00B359E3" w:rsidP="006F4187">
      <w:pPr>
        <w:pStyle w:val="iNormal"/>
        <w:numPr>
          <w:ilvl w:val="0"/>
          <w:numId w:val="13"/>
        </w:numPr>
      </w:pPr>
      <w:r>
        <w:t xml:space="preserve">When the </w:t>
      </w:r>
      <w:r w:rsidR="003829A3">
        <w:t>Metadata</w:t>
      </w:r>
      <w:r>
        <w:t xml:space="preserve"> for a TOA5</w:t>
      </w:r>
      <w:r w:rsidR="00152FF2">
        <w:t>/NETCDF/NCML</w:t>
      </w:r>
      <w:r>
        <w:t xml:space="preserve"> file is displayed, the Column Mappings table is checked agai</w:t>
      </w:r>
      <w:r w:rsidR="00152FF2">
        <w:t>nst the column names in the</w:t>
      </w:r>
      <w:r w:rsidR="0017290D">
        <w:t xml:space="preserve"> file</w:t>
      </w:r>
      <w:r>
        <w:t xml:space="preserve">. If any match is found, the Name from </w:t>
      </w:r>
      <w:r w:rsidR="00524DE1">
        <w:t xml:space="preserve">any </w:t>
      </w:r>
      <w:r>
        <w:t xml:space="preserve">matching entry </w:t>
      </w:r>
      <w:r w:rsidR="00524DE1">
        <w:t xml:space="preserve">in </w:t>
      </w:r>
      <w:r>
        <w:t xml:space="preserve">the Columns Mapping table is </w:t>
      </w:r>
      <w:r w:rsidR="00524DE1">
        <w:t xml:space="preserve">shown in the </w:t>
      </w:r>
      <w:r w:rsidR="003829A3">
        <w:t>Metadata</w:t>
      </w:r>
      <w:r w:rsidR="00524DE1">
        <w:t xml:space="preserve"> display in the </w:t>
      </w:r>
      <w:r>
        <w:t>Name column of the Columns information</w:t>
      </w:r>
      <w:r w:rsidR="0017290D">
        <w:t xml:space="preserve"> for that file</w:t>
      </w:r>
      <w:r>
        <w:t>.</w:t>
      </w:r>
    </w:p>
    <w:p w14:paraId="0D45E93F" w14:textId="4E3323EA" w:rsidR="00B359E3" w:rsidRDefault="006F4187" w:rsidP="006F4187">
      <w:pPr>
        <w:pStyle w:val="iNormal"/>
        <w:numPr>
          <w:ilvl w:val="0"/>
          <w:numId w:val="13"/>
        </w:numPr>
      </w:pPr>
      <w:r>
        <w:t>W</w:t>
      </w:r>
      <w:r w:rsidR="00B359E3">
        <w:t xml:space="preserve">hen searching for </w:t>
      </w:r>
      <w:r w:rsidR="00415DC9">
        <w:t>Data File</w:t>
      </w:r>
      <w:r w:rsidR="009B7E78">
        <w:t>s</w:t>
      </w:r>
      <w:r w:rsidR="00B359E3">
        <w:t xml:space="preserve"> by Columns, the options in the search parameters a</w:t>
      </w:r>
      <w:r>
        <w:t xml:space="preserve">re </w:t>
      </w:r>
      <w:r w:rsidR="00524DE1">
        <w:t>the column headings from all TOA5</w:t>
      </w:r>
      <w:r w:rsidR="00152FF2">
        <w:t>/NETCDF/NCML</w:t>
      </w:r>
      <w:r w:rsidR="00524DE1">
        <w:t xml:space="preserve"> </w:t>
      </w:r>
      <w:r w:rsidR="00415DC9">
        <w:t>Data File</w:t>
      </w:r>
      <w:r w:rsidR="009B7E78">
        <w:t>s</w:t>
      </w:r>
      <w:r w:rsidR="00524DE1">
        <w:t xml:space="preserve"> stored in </w:t>
      </w:r>
      <w:r w:rsidR="00CF08BB">
        <w:t>DIVER</w:t>
      </w:r>
      <w:r w:rsidR="00524DE1">
        <w:t xml:space="preserve">. They are grouped and </w:t>
      </w:r>
      <w:r>
        <w:t xml:space="preserve">sorted by their </w:t>
      </w:r>
      <w:r w:rsidR="00524DE1">
        <w:t xml:space="preserve">matching </w:t>
      </w:r>
      <w:r>
        <w:t>N</w:t>
      </w:r>
      <w:r w:rsidR="00B359E3">
        <w:t>ame from this table.</w:t>
      </w:r>
      <w:r w:rsidR="00524DE1">
        <w:t xml:space="preserve"> Those without matching Names are shown in an Unmapped list as the final item.</w:t>
      </w:r>
    </w:p>
    <w:p w14:paraId="4E11D128" w14:textId="77777777" w:rsidR="00B359E3" w:rsidRDefault="001B0637" w:rsidP="00B359E3">
      <w:pPr>
        <w:pStyle w:val="iHeading3"/>
      </w:pPr>
      <w:bookmarkStart w:id="1746" w:name="_Toc311807554"/>
      <w:r w:rsidRPr="005879DC">
        <w:t>The Column Mappings tab</w:t>
      </w:r>
      <w:bookmarkEnd w:id="1746"/>
    </w:p>
    <w:p w14:paraId="1C91B902" w14:textId="77777777" w:rsidR="00A13A20" w:rsidRPr="005879DC" w:rsidRDefault="00B359E3" w:rsidP="00A13A20">
      <w:pPr>
        <w:pStyle w:val="iNormal"/>
      </w:pPr>
      <w:r>
        <w:t xml:space="preserve">This tab </w:t>
      </w:r>
      <w:r w:rsidR="001B0637" w:rsidRPr="005879DC">
        <w:t xml:space="preserve">allows </w:t>
      </w:r>
      <w:r w:rsidR="001902BA">
        <w:t>Users</w:t>
      </w:r>
      <w:r w:rsidR="00524DE1">
        <w:t xml:space="preserve"> </w:t>
      </w:r>
      <w:r w:rsidR="000F128B">
        <w:t xml:space="preserve">with Administrator permission </w:t>
      </w:r>
      <w:r w:rsidR="001B0637" w:rsidRPr="005879DC">
        <w:t>to add and delete column mappings.</w:t>
      </w:r>
    </w:p>
    <w:p w14:paraId="1D735486" w14:textId="71998CF4" w:rsidR="00A13A20" w:rsidRDefault="00A13A20" w:rsidP="00A13A20">
      <w:pPr>
        <w:pStyle w:val="iNormal"/>
      </w:pPr>
      <w:r w:rsidRPr="0071425A">
        <w:t>To delete an</w:t>
      </w:r>
      <w:r w:rsidRPr="005879DC">
        <w:t xml:space="preserve"> existing mapping, </w:t>
      </w:r>
      <w:r w:rsidR="009A0BD5">
        <w:t>click</w:t>
      </w:r>
      <w:r w:rsidRPr="005879DC">
        <w:t xml:space="preserve"> the </w:t>
      </w:r>
      <w:r w:rsidR="0017290D" w:rsidRPr="0017290D">
        <w:rPr>
          <w:b/>
        </w:rPr>
        <w:t>X</w:t>
      </w:r>
      <w:r w:rsidRPr="005879DC">
        <w:t xml:space="preserve"> </w:t>
      </w:r>
      <w:r w:rsidR="00352EEE">
        <w:t>in</w:t>
      </w:r>
      <w:r w:rsidRPr="005879DC">
        <w:t xml:space="preserve"> the far right </w:t>
      </w:r>
      <w:r w:rsidR="00352EEE" w:rsidRPr="00352EEE">
        <w:rPr>
          <w:b/>
        </w:rPr>
        <w:t>Actions</w:t>
      </w:r>
      <w:r w:rsidR="00352EEE">
        <w:t xml:space="preserve"> </w:t>
      </w:r>
      <w:r w:rsidR="00B359E3">
        <w:t>column</w:t>
      </w:r>
      <w:r w:rsidR="00352EEE">
        <w:t xml:space="preserve"> </w:t>
      </w:r>
      <w:r w:rsidRPr="005879DC">
        <w:t>of the table for</w:t>
      </w:r>
      <w:r w:rsidR="009A0BD5">
        <w:t xml:space="preserve"> the mapping you wish to delete</w:t>
      </w:r>
      <w:r w:rsidR="002F37C0">
        <w:t>.</w:t>
      </w:r>
    </w:p>
    <w:p w14:paraId="6C7E6780" w14:textId="09149147" w:rsidR="009A0BD5" w:rsidRPr="005879DC" w:rsidRDefault="00A364D6" w:rsidP="00B6457B">
      <w:pPr>
        <w:pStyle w:val="iFigureCaption"/>
      </w:pPr>
      <w:r>
        <w:rPr>
          <w:noProof/>
          <w:lang w:val="en-US"/>
        </w:rPr>
        <w:drawing>
          <wp:inline distT="0" distB="0" distL="0" distR="0" wp14:anchorId="74FBC6C5" wp14:editId="4F1F4AF6">
            <wp:extent cx="4932680" cy="2683287"/>
            <wp:effectExtent l="203200" t="203200" r="198120" b="212725"/>
            <wp:docPr id="1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33882" cy="2683941"/>
                    </a:xfrm>
                    <a:prstGeom prst="rect">
                      <a:avLst/>
                    </a:prstGeom>
                    <a:noFill/>
                    <a:ln>
                      <a:noFill/>
                    </a:ln>
                    <a:effectLst>
                      <a:outerShdw blurRad="190500" algn="tl" rotWithShape="0">
                        <a:srgbClr val="000000">
                          <a:alpha val="70000"/>
                        </a:srgbClr>
                      </a:outerShdw>
                    </a:effectLst>
                  </pic:spPr>
                </pic:pic>
              </a:graphicData>
            </a:graphic>
          </wp:inline>
        </w:drawing>
      </w:r>
    </w:p>
    <w:p w14:paraId="48559D00" w14:textId="44CCF4FF" w:rsidR="005917C7" w:rsidRDefault="005917C7" w:rsidP="00A13A20">
      <w:pPr>
        <w:pStyle w:val="iNormal"/>
      </w:pPr>
      <w:r w:rsidRPr="005879DC">
        <w:t xml:space="preserve">To </w:t>
      </w:r>
      <w:r w:rsidRPr="00524DE1">
        <w:rPr>
          <w:b/>
        </w:rPr>
        <w:t>add</w:t>
      </w:r>
      <w:r w:rsidRPr="005879DC">
        <w:t xml:space="preserve"> more mapping</w:t>
      </w:r>
      <w:r>
        <w:t>s</w:t>
      </w:r>
      <w:r w:rsidRPr="005879DC">
        <w:t xml:space="preserve"> click </w:t>
      </w:r>
      <w:r w:rsidR="00B972CE">
        <w:t>on</w:t>
      </w:r>
      <w:r w:rsidRPr="005879DC">
        <w:t xml:space="preserve"> </w:t>
      </w:r>
      <w:r w:rsidR="00B972CE" w:rsidRPr="00B972CE">
        <w:rPr>
          <w:rStyle w:val="iButton"/>
        </w:rPr>
        <w:t> </w:t>
      </w:r>
      <w:r w:rsidRPr="00B972CE">
        <w:rPr>
          <w:rStyle w:val="iButton"/>
        </w:rPr>
        <w:t>Add</w:t>
      </w:r>
      <w:r w:rsidR="00B972CE" w:rsidRPr="00B972CE">
        <w:rPr>
          <w:rStyle w:val="iButton"/>
        </w:rPr>
        <w:t> </w:t>
      </w:r>
      <w:r w:rsidRPr="00B972CE">
        <w:rPr>
          <w:rStyle w:val="iButton"/>
        </w:rPr>
        <w:t>Mapping</w:t>
      </w:r>
      <w:r w:rsidR="00B972CE" w:rsidRPr="00B972CE">
        <w:rPr>
          <w:rStyle w:val="iButton"/>
        </w:rPr>
        <w:t> </w:t>
      </w:r>
      <w:r w:rsidRPr="005879DC">
        <w:t xml:space="preserve"> at the top </w:t>
      </w:r>
      <w:r>
        <w:t>left</w:t>
      </w:r>
      <w:r w:rsidRPr="005879DC">
        <w:t xml:space="preserve"> of the tab. This will display a form where the mapping pairs can be defined.</w:t>
      </w:r>
    </w:p>
    <w:p w14:paraId="1774DA73" w14:textId="751600BF" w:rsidR="00216693" w:rsidRDefault="00D55E5E" w:rsidP="00A82551">
      <w:pPr>
        <w:pStyle w:val="iNormal"/>
        <w:jc w:val="center"/>
      </w:pPr>
      <w:r>
        <w:rPr>
          <w:noProof/>
          <w:lang w:val="en-US"/>
        </w:rPr>
        <w:drawing>
          <wp:inline distT="0" distB="0" distL="0" distR="0" wp14:anchorId="192EEC77" wp14:editId="716F05C0">
            <wp:extent cx="4806421" cy="4231005"/>
            <wp:effectExtent l="0" t="0" r="0" b="10795"/>
            <wp:docPr id="1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07430" cy="4231894"/>
                    </a:xfrm>
                    <a:prstGeom prst="rect">
                      <a:avLst/>
                    </a:prstGeom>
                    <a:noFill/>
                    <a:ln>
                      <a:noFill/>
                    </a:ln>
                  </pic:spPr>
                </pic:pic>
              </a:graphicData>
            </a:graphic>
          </wp:inline>
        </w:drawing>
      </w:r>
    </w:p>
    <w:p w14:paraId="1965CDFF" w14:textId="77777777" w:rsidR="00D55E5E" w:rsidRDefault="00D55E5E" w:rsidP="00B359E3">
      <w:pPr>
        <w:pStyle w:val="iNormal"/>
      </w:pPr>
    </w:p>
    <w:p w14:paraId="78ED3242" w14:textId="1AF59B2E" w:rsidR="00B359E3" w:rsidRDefault="00B359E3" w:rsidP="00B359E3">
      <w:pPr>
        <w:pStyle w:val="iNormal"/>
      </w:pPr>
      <w:r w:rsidRPr="005879DC">
        <w:t xml:space="preserve">On the left of each row the code from </w:t>
      </w:r>
      <w:r>
        <w:t>a</w:t>
      </w:r>
      <w:r w:rsidRPr="005879DC">
        <w:t xml:space="preserve"> TOA5</w:t>
      </w:r>
      <w:r w:rsidR="00152FF2">
        <w:t>/NETCDF/NCML</w:t>
      </w:r>
      <w:r w:rsidRPr="005879DC">
        <w:t xml:space="preserve"> column header can be entered and on the right the standard </w:t>
      </w:r>
      <w:r>
        <w:t>N</w:t>
      </w:r>
      <w:r w:rsidRPr="005879DC">
        <w:t>ame to map to can be sel</w:t>
      </w:r>
      <w:r>
        <w:t>ected from a drop-down list.</w:t>
      </w:r>
    </w:p>
    <w:p w14:paraId="3EAE0EEE" w14:textId="77777777" w:rsidR="000849C9" w:rsidRDefault="000849C9" w:rsidP="00A13A20">
      <w:pPr>
        <w:pStyle w:val="iNormal"/>
      </w:pPr>
      <w:r w:rsidRPr="005879DC">
        <w:t>Once the mappings are defined</w:t>
      </w:r>
      <w:r w:rsidR="00B359E3">
        <w:t>,</w:t>
      </w:r>
      <w:r w:rsidRPr="005879DC">
        <w:t xml:space="preserve"> click </w:t>
      </w:r>
      <w:r w:rsidR="00B972CE">
        <w:t>on</w:t>
      </w:r>
      <w:r w:rsidRPr="005879DC">
        <w:t xml:space="preserve"> </w:t>
      </w:r>
      <w:r w:rsidR="00B972CE" w:rsidRPr="00B972CE">
        <w:rPr>
          <w:rStyle w:val="iButtonBlue"/>
        </w:rPr>
        <w:t> </w:t>
      </w:r>
      <w:r w:rsidRPr="00B972CE">
        <w:rPr>
          <w:rStyle w:val="iButtonBlue"/>
        </w:rPr>
        <w:t>Submit</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0060795C">
        <w:t>.</w:t>
      </w:r>
    </w:p>
    <w:p w14:paraId="367F8B2A" w14:textId="77777777" w:rsidR="004A5641" w:rsidRDefault="004A5641" w:rsidP="004A5641">
      <w:pPr>
        <w:pStyle w:val="iHeading3"/>
      </w:pPr>
      <w:bookmarkStart w:id="1747" w:name="_Toc311807555"/>
      <w:r>
        <w:t>Updating from the Explore Data tab</w:t>
      </w:r>
      <w:bookmarkEnd w:id="1747"/>
    </w:p>
    <w:p w14:paraId="560AA7C4" w14:textId="77777777" w:rsidR="00146B2F" w:rsidRDefault="00146B2F" w:rsidP="00146B2F">
      <w:pPr>
        <w:pStyle w:val="iNormal"/>
      </w:pPr>
      <w:r w:rsidRPr="005879DC">
        <w:t xml:space="preserve">Column mappings may also be defined using </w:t>
      </w:r>
      <w:r w:rsidR="00B972CE" w:rsidRPr="00B972CE">
        <w:rPr>
          <w:rStyle w:val="iButtonBlue"/>
        </w:rPr>
        <w:t> </w:t>
      </w:r>
      <w:r w:rsidRPr="00B972CE">
        <w:rPr>
          <w:rStyle w:val="iButtonBlue"/>
        </w:rPr>
        <w:t>Fill</w:t>
      </w:r>
      <w:r w:rsidR="00B972CE" w:rsidRPr="00B972CE">
        <w:rPr>
          <w:rStyle w:val="iButtonBlue"/>
        </w:rPr>
        <w:t> </w:t>
      </w:r>
      <w:r w:rsidRPr="00B972CE">
        <w:rPr>
          <w:rStyle w:val="iButtonBlue"/>
        </w:rPr>
        <w:t>In</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Pr="005879DC">
        <w:t xml:space="preserve"> button on the </w:t>
      </w:r>
      <w:r w:rsidRPr="00074FAC">
        <w:rPr>
          <w:b/>
        </w:rPr>
        <w:t xml:space="preserve">View </w:t>
      </w:r>
      <w:r>
        <w:rPr>
          <w:b/>
        </w:rPr>
        <w:t>Metadata</w:t>
      </w:r>
      <w:r w:rsidRPr="005879DC">
        <w:t xml:space="preserve"> page for a </w:t>
      </w:r>
      <w:r>
        <w:t xml:space="preserve">TOA5 </w:t>
      </w:r>
      <w:r w:rsidRPr="005879DC">
        <w:t>file.</w:t>
      </w:r>
      <w:r>
        <w:t xml:space="preserve"> </w:t>
      </w:r>
    </w:p>
    <w:p w14:paraId="71D2FE6A" w14:textId="77777777" w:rsidR="00FD2043" w:rsidRDefault="00FD2043" w:rsidP="00FD2043">
      <w:pPr>
        <w:pStyle w:val="iFigureCaption"/>
      </w:pPr>
      <w:r>
        <w:rPr>
          <w:noProof/>
          <w:lang w:val="en-US"/>
        </w:rPr>
        <w:drawing>
          <wp:inline distT="0" distB="0" distL="0" distR="0" wp14:anchorId="60594892" wp14:editId="5C41ED84">
            <wp:extent cx="4206323" cy="1252653"/>
            <wp:effectExtent l="190500" t="152400" r="175177" b="137997"/>
            <wp:docPr id="2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noChangeArrowheads="1"/>
                    </pic:cNvPicPr>
                  </pic:nvPicPr>
                  <pic:blipFill>
                    <a:blip r:embed="rId119"/>
                    <a:srcRect l="12429" t="41163" r="13711" b="20905"/>
                    <a:stretch>
                      <a:fillRect/>
                    </a:stretch>
                  </pic:blipFill>
                  <pic:spPr bwMode="auto">
                    <a:xfrm>
                      <a:off x="0" y="0"/>
                      <a:ext cx="4269457" cy="1271454"/>
                    </a:xfrm>
                    <a:prstGeom prst="rect">
                      <a:avLst/>
                    </a:prstGeom>
                    <a:ln>
                      <a:noFill/>
                    </a:ln>
                    <a:effectLst>
                      <a:outerShdw blurRad="190500" algn="tl" rotWithShape="0">
                        <a:srgbClr val="000000">
                          <a:alpha val="70000"/>
                        </a:srgbClr>
                      </a:outerShdw>
                    </a:effectLst>
                  </pic:spPr>
                </pic:pic>
              </a:graphicData>
            </a:graphic>
          </wp:inline>
        </w:drawing>
      </w:r>
    </w:p>
    <w:p w14:paraId="46771E25" w14:textId="5B4EFF03" w:rsidR="00146B2F" w:rsidRDefault="00146B2F" w:rsidP="00146B2F">
      <w:pPr>
        <w:pStyle w:val="iNormal"/>
      </w:pPr>
      <w:r w:rsidRPr="005879DC">
        <w:t xml:space="preserve">This is the preferred method </w:t>
      </w:r>
      <w:r>
        <w:t xml:space="preserve">for updating Column Mappings, </w:t>
      </w:r>
      <w:r w:rsidRPr="005879DC">
        <w:t>as it avoids the need to manually type the column</w:t>
      </w:r>
      <w:r>
        <w:t xml:space="preserve"> headers into the Code fields. However, it permits setting mappings relevant to the columns in this TOA5</w:t>
      </w:r>
      <w:r w:rsidR="00152FF2">
        <w:t>/NETCDF/NCML</w:t>
      </w:r>
      <w:r>
        <w:t xml:space="preserve"> </w:t>
      </w:r>
      <w:r w:rsidR="00415DC9">
        <w:t>Data File</w:t>
      </w:r>
      <w:r>
        <w:t xml:space="preserve"> only.</w:t>
      </w:r>
    </w:p>
    <w:p w14:paraId="62CC522C" w14:textId="313A5D75" w:rsidR="00146B2F" w:rsidRDefault="00146B2F" w:rsidP="00146B2F">
      <w:pPr>
        <w:pStyle w:val="iNormal"/>
      </w:pPr>
      <w:r>
        <w:t>All Users can perform this function.</w:t>
      </w:r>
    </w:p>
    <w:p w14:paraId="53794EEE" w14:textId="77777777" w:rsidR="004A5641" w:rsidRPr="0060795C" w:rsidRDefault="00EC5DEA" w:rsidP="0060795C">
      <w:pPr>
        <w:pStyle w:val="iFigureCaption"/>
      </w:pPr>
      <w:r>
        <w:rPr>
          <w:b w:val="0"/>
          <w:noProof/>
          <w:lang w:val="en-US"/>
        </w:rPr>
        <w:drawing>
          <wp:inline distT="0" distB="0" distL="0" distR="0" wp14:anchorId="6841D10B" wp14:editId="3FFD8902">
            <wp:extent cx="4244045" cy="3953288"/>
            <wp:effectExtent l="190500" t="152400" r="175555" b="142462"/>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0"/>
                    <a:srcRect l="2036" t="17416" r="4171" b="8826"/>
                    <a:stretch>
                      <a:fillRect/>
                    </a:stretch>
                  </pic:blipFill>
                  <pic:spPr bwMode="auto">
                    <a:xfrm>
                      <a:off x="0" y="0"/>
                      <a:ext cx="4247115" cy="3956148"/>
                    </a:xfrm>
                    <a:prstGeom prst="rect">
                      <a:avLst/>
                    </a:prstGeom>
                    <a:ln>
                      <a:noFill/>
                    </a:ln>
                    <a:effectLst>
                      <a:outerShdw blurRad="190500" algn="tl" rotWithShape="0">
                        <a:srgbClr val="000000">
                          <a:alpha val="70000"/>
                        </a:srgbClr>
                      </a:outerShdw>
                    </a:effectLst>
                  </pic:spPr>
                </pic:pic>
              </a:graphicData>
            </a:graphic>
          </wp:inline>
        </w:drawing>
      </w:r>
    </w:p>
    <w:p w14:paraId="6FD5DE58" w14:textId="28B0E005" w:rsidR="004A5641" w:rsidRDefault="004A5641" w:rsidP="00A13A20">
      <w:pPr>
        <w:pStyle w:val="iNormal"/>
      </w:pPr>
      <w:r>
        <w:t xml:space="preserve">The list of unmapped </w:t>
      </w:r>
      <w:r w:rsidR="00146B2F">
        <w:t>column headings</w:t>
      </w:r>
      <w:r>
        <w:t xml:space="preserve"> in this TOA5</w:t>
      </w:r>
      <w:r w:rsidR="00152FF2">
        <w:t>/NETCDF/NCML</w:t>
      </w:r>
      <w:r>
        <w:t xml:space="preserve"> </w:t>
      </w:r>
      <w:r w:rsidR="00415DC9">
        <w:t>Data File</w:t>
      </w:r>
      <w:r>
        <w:t xml:space="preserve"> is displayed in </w:t>
      </w:r>
      <w:r w:rsidR="00146B2F">
        <w:t>the</w:t>
      </w:r>
      <w:r>
        <w:t xml:space="preserve"> left hand column and dropdown boxes are shown in the right hand column. Use the dropdown boxes to set the equivalent names for any of the column headings shown. Click on </w:t>
      </w:r>
      <w:r w:rsidR="00404EFB" w:rsidRPr="00404EFB">
        <w:rPr>
          <w:rStyle w:val="iButtonBlue"/>
        </w:rPr>
        <w:t> </w:t>
      </w:r>
      <w:r w:rsidRPr="00404EFB">
        <w:rPr>
          <w:rStyle w:val="iButtonBlue"/>
        </w:rPr>
        <w:t>Submit</w:t>
      </w:r>
      <w:r w:rsidR="00404EFB" w:rsidRPr="00404EFB">
        <w:rPr>
          <w:rStyle w:val="iButtonBlue"/>
        </w:rPr>
        <w:t> </w:t>
      </w:r>
      <w:r w:rsidRPr="00404EFB">
        <w:rPr>
          <w:rStyle w:val="iButtonBlue"/>
        </w:rPr>
        <w:t>Column</w:t>
      </w:r>
      <w:r w:rsidR="00404EFB" w:rsidRPr="00404EFB">
        <w:rPr>
          <w:rStyle w:val="iButtonBlue"/>
        </w:rPr>
        <w:t> </w:t>
      </w:r>
      <w:r w:rsidRPr="00404EFB">
        <w:rPr>
          <w:rStyle w:val="iButtonBlue"/>
        </w:rPr>
        <w:t>Mappings</w:t>
      </w:r>
      <w:r w:rsidR="00404EFB" w:rsidRPr="00404EFB">
        <w:rPr>
          <w:rStyle w:val="iButtonBlue"/>
        </w:rPr>
        <w:t> </w:t>
      </w:r>
      <w:r>
        <w:t xml:space="preserve"> to cause these new mappings to be added to the system-wide Column Mapping table. You will observe that these new mappings are now listed in the Column Mapping column of the Columns section of the </w:t>
      </w:r>
      <w:r w:rsidR="003829A3">
        <w:t>Metadata</w:t>
      </w:r>
      <w:r w:rsidR="00152FF2">
        <w:t xml:space="preserve"> display for that</w:t>
      </w:r>
      <w:r>
        <w:t xml:space="preserve"> file.</w:t>
      </w:r>
    </w:p>
    <w:p w14:paraId="7ABFC6A8" w14:textId="608F5A61" w:rsidR="00E85419" w:rsidRDefault="00E85419" w:rsidP="00E7135E">
      <w:pPr>
        <w:pStyle w:val="iHeading2"/>
      </w:pPr>
      <w:bookmarkStart w:id="1748" w:name="_Ref359436042"/>
      <w:bookmarkStart w:id="1749" w:name="_Ref377737721"/>
      <w:bookmarkStart w:id="1750" w:name="_Ref377737725"/>
      <w:bookmarkStart w:id="1751" w:name="_Toc311807556"/>
      <w:r>
        <w:t>Managing Background Tasks</w:t>
      </w:r>
      <w:bookmarkEnd w:id="1748"/>
      <w:r w:rsidR="00404EFB">
        <w:t xml:space="preserve"> </w:t>
      </w:r>
      <w:r w:rsidR="00066066">
        <w:t>–</w:t>
      </w:r>
      <w:r w:rsidR="00404EFB">
        <w:t xml:space="preserve"> </w:t>
      </w:r>
      <w:bookmarkEnd w:id="1749"/>
      <w:bookmarkEnd w:id="1750"/>
      <w:r w:rsidR="00066066">
        <w:t>Resque</w:t>
      </w:r>
      <w:bookmarkEnd w:id="1751"/>
    </w:p>
    <w:p w14:paraId="2A35226E" w14:textId="158BE9EF" w:rsidR="003F5A03" w:rsidRDefault="00CF08BB">
      <w:pPr>
        <w:pStyle w:val="iNormal"/>
      </w:pPr>
      <w:r>
        <w:t>DIVER</w:t>
      </w:r>
      <w:r w:rsidR="003F5A03">
        <w:t xml:space="preserve"> incorporates a Resque server. Resque is the Ruby background task administration system and normally runs on the same server as </w:t>
      </w:r>
      <w:r>
        <w:t>DIVER</w:t>
      </w:r>
      <w:r w:rsidR="003F5A03">
        <w:t>.</w:t>
      </w:r>
    </w:p>
    <w:p w14:paraId="53769221" w14:textId="3C6E7DCD" w:rsidR="00E85419" w:rsidRDefault="00930F37">
      <w:pPr>
        <w:pStyle w:val="iNormal"/>
      </w:pPr>
      <w:r>
        <w:t xml:space="preserve">If you are </w:t>
      </w:r>
      <w:r w:rsidR="007F709C">
        <w:t>an</w:t>
      </w:r>
      <w:r w:rsidR="00404EFB">
        <w:t xml:space="preserve"> </w:t>
      </w:r>
      <w:r w:rsidR="007F709C">
        <w:t>a</w:t>
      </w:r>
      <w:r>
        <w:t>dministration user</w:t>
      </w:r>
      <w:r w:rsidR="003F5A03">
        <w:t>,</w:t>
      </w:r>
      <w:r>
        <w:t xml:space="preserve"> you can access</w:t>
      </w:r>
      <w:r w:rsidR="007E2081">
        <w:t xml:space="preserve"> the</w:t>
      </w:r>
      <w:r>
        <w:t xml:space="preserve"> </w:t>
      </w:r>
      <w:r w:rsidR="003F5A03">
        <w:t xml:space="preserve">Resque administration screen by </w:t>
      </w:r>
      <w:r w:rsidR="00404EFB">
        <w:t xml:space="preserve">selecting </w:t>
      </w:r>
      <w:r w:rsidR="00404EFB" w:rsidRPr="00404EFB">
        <w:rPr>
          <w:rStyle w:val="iOption"/>
        </w:rPr>
        <w:t>Admin</w:t>
      </w:r>
      <w:r w:rsidR="00404EFB">
        <w:t xml:space="preserve"> at the top of the </w:t>
      </w:r>
      <w:r w:rsidR="00CF08BB">
        <w:t>DIVER</w:t>
      </w:r>
      <w:r w:rsidR="00404EFB">
        <w:t xml:space="preserve"> main screen and then selecting the </w:t>
      </w:r>
      <w:r w:rsidR="00404EFB" w:rsidRPr="00404EFB">
        <w:rPr>
          <w:rStyle w:val="iOption"/>
        </w:rPr>
        <w:t>Resque</w:t>
      </w:r>
      <w:r w:rsidR="00404EFB">
        <w:t xml:space="preserve"> tab.</w:t>
      </w:r>
      <w:r w:rsidR="00FE7628" w:rsidRPr="00FE7628">
        <w:rPr>
          <w:highlight w:val="yellow"/>
        </w:rPr>
        <w:t xml:space="preserve"> </w:t>
      </w:r>
    </w:p>
    <w:p w14:paraId="06D0D05D" w14:textId="682782D0" w:rsidR="00404EFB" w:rsidRDefault="003B6B35" w:rsidP="00404EFB">
      <w:pPr>
        <w:pStyle w:val="iFigureCaption"/>
      </w:pPr>
      <w:r>
        <w:rPr>
          <w:noProof/>
          <w:lang w:val="en-US"/>
        </w:rPr>
        <w:drawing>
          <wp:inline distT="0" distB="0" distL="0" distR="0" wp14:anchorId="65330D9D" wp14:editId="328EA5AB">
            <wp:extent cx="5016960" cy="1329055"/>
            <wp:effectExtent l="203200" t="203200" r="215900" b="194945"/>
            <wp:docPr id="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18996" cy="1329594"/>
                    </a:xfrm>
                    <a:prstGeom prst="rect">
                      <a:avLst/>
                    </a:prstGeom>
                    <a:noFill/>
                    <a:ln>
                      <a:noFill/>
                    </a:ln>
                    <a:effectLst>
                      <a:outerShdw blurRad="190500" algn="tl" rotWithShape="0">
                        <a:srgbClr val="000000">
                          <a:alpha val="70000"/>
                        </a:srgbClr>
                      </a:outerShdw>
                    </a:effectLst>
                  </pic:spPr>
                </pic:pic>
              </a:graphicData>
            </a:graphic>
          </wp:inline>
        </w:drawing>
      </w:r>
    </w:p>
    <w:p w14:paraId="13D62122" w14:textId="77777777" w:rsidR="00115F10" w:rsidRDefault="00404EFB">
      <w:pPr>
        <w:pStyle w:val="iNormal"/>
      </w:pPr>
      <w:r>
        <w:t xml:space="preserve">Click on </w:t>
      </w:r>
      <w:r w:rsidRPr="00404EFB">
        <w:rPr>
          <w:rStyle w:val="iButtonBlue"/>
        </w:rPr>
        <w:t> Go to Resque admin </w:t>
      </w:r>
      <w:r>
        <w:t xml:space="preserve"> to display the following </w:t>
      </w:r>
      <w:r w:rsidR="003F5A03">
        <w:t xml:space="preserve">Resque </w:t>
      </w:r>
      <w:r>
        <w:t>screen in a new browser tab.</w:t>
      </w:r>
    </w:p>
    <w:p w14:paraId="18C1C250" w14:textId="77777777" w:rsidR="00404EFB" w:rsidRDefault="00404EFB" w:rsidP="00EC5DEA">
      <w:pPr>
        <w:pStyle w:val="iFigureCaption"/>
        <w:rPr>
          <w:noProof/>
        </w:rPr>
      </w:pPr>
      <w:r>
        <w:rPr>
          <w:noProof/>
          <w:lang w:val="en-US"/>
        </w:rPr>
        <w:drawing>
          <wp:inline distT="0" distB="0" distL="0" distR="0" wp14:anchorId="279F5819" wp14:editId="27037606">
            <wp:extent cx="4400422" cy="3313160"/>
            <wp:effectExtent l="203200" t="152400" r="172085" b="24320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99915" cy="3312795"/>
                    </a:xfrm>
                    <a:prstGeom prst="rect">
                      <a:avLst/>
                    </a:prstGeom>
                    <a:noFill/>
                    <a:ln>
                      <a:noFill/>
                    </a:ln>
                    <a:effectLst>
                      <a:outerShdw blurRad="206375" dist="50800" dir="6540000" algn="tl" rotWithShape="0">
                        <a:srgbClr val="000000">
                          <a:alpha val="43000"/>
                        </a:srgbClr>
                      </a:outerShdw>
                    </a:effectLst>
                  </pic:spPr>
                </pic:pic>
              </a:graphicData>
            </a:graphic>
          </wp:inline>
        </w:drawing>
      </w:r>
    </w:p>
    <w:p w14:paraId="5C4829F0" w14:textId="377A1691" w:rsidR="00930F37" w:rsidRDefault="003F5A03">
      <w:pPr>
        <w:pStyle w:val="iNormal"/>
      </w:pPr>
      <w:r>
        <w:t>Operation of this screen is beyond the scope of this document. However, y</w:t>
      </w:r>
      <w:r w:rsidR="00115F10">
        <w:t xml:space="preserve">ou can use this screen to view the status of currently running </w:t>
      </w:r>
      <w:r w:rsidR="00404EFB">
        <w:t>background</w:t>
      </w:r>
      <w:r w:rsidR="00115F10">
        <w:t xml:space="preserve"> tasks, and to delete tasks (via the </w:t>
      </w:r>
      <w:r w:rsidR="00115F10" w:rsidRPr="00FD2043">
        <w:rPr>
          <w:rStyle w:val="iOption"/>
        </w:rPr>
        <w:t>Kill</w:t>
      </w:r>
      <w:r w:rsidR="00115F10">
        <w:t xml:space="preserve"> function) if they aren’t working properly. Killing a background task </w:t>
      </w:r>
      <w:r w:rsidR="009744A8">
        <w:t>will</w:t>
      </w:r>
      <w:r w:rsidR="00115F10">
        <w:t xml:space="preserve"> not delete the partially created </w:t>
      </w:r>
      <w:r w:rsidR="00CF08BB">
        <w:t>DIVER</w:t>
      </w:r>
      <w:r w:rsidR="002826C1">
        <w:t xml:space="preserve"> </w:t>
      </w:r>
      <w:r w:rsidR="00115F10">
        <w:t>Package</w:t>
      </w:r>
      <w:r w:rsidR="009744A8">
        <w:t xml:space="preserve"> file</w:t>
      </w:r>
      <w:r w:rsidR="00115F10">
        <w:t xml:space="preserve">. </w:t>
      </w:r>
      <w:r w:rsidR="009744A8">
        <w:t>T</w:t>
      </w:r>
      <w:r w:rsidR="00115F10">
        <w:t xml:space="preserve">he Package </w:t>
      </w:r>
      <w:r w:rsidR="00404EFB">
        <w:t xml:space="preserve">file </w:t>
      </w:r>
      <w:r w:rsidR="00EE2243">
        <w:t xml:space="preserve">should </w:t>
      </w:r>
      <w:r w:rsidR="009744A8">
        <w:t xml:space="preserve">be </w:t>
      </w:r>
      <w:r w:rsidR="00EE2243">
        <w:t>manually</w:t>
      </w:r>
      <w:r w:rsidR="00115F10">
        <w:t xml:space="preserve"> delete</w:t>
      </w:r>
      <w:r w:rsidR="009744A8">
        <w:t>d</w:t>
      </w:r>
      <w:r w:rsidR="00115F10">
        <w:t xml:space="preserve"> </w:t>
      </w:r>
      <w:r w:rsidR="009744A8">
        <w:t>after the background task has been killed</w:t>
      </w:r>
      <w:r w:rsidR="00115F10">
        <w:t>.</w:t>
      </w:r>
      <w:r w:rsidR="00404EFB">
        <w:t xml:space="preserve"> See section </w:t>
      </w:r>
      <w:r w:rsidR="00C23447">
        <w:fldChar w:fldCharType="begin"/>
      </w:r>
      <w:r w:rsidR="00C23447">
        <w:instrText xml:space="preserve"> REF _Ref377635257 \r \h  \* MERGEFORMAT </w:instrText>
      </w:r>
      <w:r w:rsidR="00C23447">
        <w:fldChar w:fldCharType="separate"/>
      </w:r>
      <w:ins w:id="1752" w:author="Cathryn Chamley" w:date="2015-12-15T14:03:00Z">
        <w:r w:rsidR="005066AC" w:rsidRPr="005066AC">
          <w:rPr>
            <w:rStyle w:val="CrossReference"/>
            <w:rPrChange w:id="1753" w:author="Cathryn Chamley" w:date="2015-12-15T14:03:00Z">
              <w:rPr/>
            </w:rPrChange>
          </w:rPr>
          <w:t>8.5</w:t>
        </w:r>
      </w:ins>
      <w:del w:id="1754" w:author="Cathryn Chamley" w:date="2015-12-15T14:03:00Z">
        <w:r w:rsidR="004F6915" w:rsidRPr="004F6915" w:rsidDel="005066AC">
          <w:rPr>
            <w:rStyle w:val="CrossReference"/>
          </w:rPr>
          <w:delText>8.5</w:delText>
        </w:r>
      </w:del>
      <w:r w:rsidR="00C23447">
        <w:fldChar w:fldCharType="end"/>
      </w:r>
      <w:r w:rsidR="00404EFB" w:rsidRPr="00404EFB">
        <w:rPr>
          <w:rStyle w:val="CrossReference"/>
        </w:rPr>
        <w:t xml:space="preserve"> </w:t>
      </w:r>
      <w:r w:rsidR="00C23447">
        <w:fldChar w:fldCharType="begin"/>
      </w:r>
      <w:r w:rsidR="00C23447">
        <w:instrText xml:space="preserve"> REF _Ref377635260 \h  \* MERGEFORMAT </w:instrText>
      </w:r>
      <w:r w:rsidR="00C23447">
        <w:fldChar w:fldCharType="separate"/>
      </w:r>
      <w:ins w:id="1755" w:author="Cathryn Chamley" w:date="2015-12-15T14:03:00Z">
        <w:r w:rsidR="005066AC" w:rsidRPr="005066AC">
          <w:rPr>
            <w:rStyle w:val="CrossReference"/>
            <w:rPrChange w:id="1756" w:author="Cathryn Chamley" w:date="2015-12-15T14:03:00Z">
              <w:rPr/>
            </w:rPrChange>
          </w:rPr>
          <w:t>Deleting a Data File</w:t>
        </w:r>
      </w:ins>
      <w:del w:id="1757" w:author="Cathryn Chamley" w:date="2015-12-15T14:03:00Z">
        <w:r w:rsidR="004F6915" w:rsidRPr="004F6915" w:rsidDel="005066AC">
          <w:rPr>
            <w:rStyle w:val="CrossReference"/>
          </w:rPr>
          <w:delText>Deleting a Data File</w:delText>
        </w:r>
      </w:del>
      <w:r w:rsidR="00C23447">
        <w:fldChar w:fldCharType="end"/>
      </w:r>
      <w:r w:rsidR="00404EFB">
        <w:t>.</w:t>
      </w:r>
    </w:p>
    <w:p w14:paraId="577DC2D7" w14:textId="77777777" w:rsidR="00E10D8F" w:rsidRDefault="00E10D8F" w:rsidP="00E10D8F">
      <w:pPr>
        <w:pStyle w:val="iNote"/>
      </w:pPr>
      <w:r>
        <w:t>Note</w:t>
      </w:r>
      <w:r>
        <w:tab/>
      </w:r>
      <w:r w:rsidR="003B19AD">
        <w:t>If</w:t>
      </w:r>
      <w:r>
        <w:t xml:space="preserve"> the background task detects</w:t>
      </w:r>
      <w:r w:rsidR="003B19AD">
        <w:t xml:space="preserve"> an error during processing it will attempt to set the Creation Status to FAILED</w:t>
      </w:r>
      <w:r w:rsidR="003F5A03">
        <w:t xml:space="preserve"> and write the error message into the output Data File’s Description field</w:t>
      </w:r>
      <w:r w:rsidR="003B19AD">
        <w:t xml:space="preserve">. In this case, the </w:t>
      </w:r>
      <w:r w:rsidR="003F5A03">
        <w:t xml:space="preserve">Resque </w:t>
      </w:r>
      <w:r w:rsidR="003B19AD">
        <w:t xml:space="preserve">job entry for this task should </w:t>
      </w:r>
      <w:r w:rsidR="003F5A03">
        <w:t xml:space="preserve">also </w:t>
      </w:r>
      <w:r w:rsidR="003B19AD">
        <w:t>provide an indication as to why the failure occurred.</w:t>
      </w:r>
    </w:p>
    <w:p w14:paraId="0EA8861A" w14:textId="318E3CF9" w:rsidR="00193F46" w:rsidRDefault="001A575C" w:rsidP="009D4AC6">
      <w:pPr>
        <w:pStyle w:val="iHeading2"/>
      </w:pPr>
      <w:bookmarkStart w:id="1758" w:name="_Ref377568044"/>
      <w:bookmarkStart w:id="1759" w:name="_Ref377568063"/>
      <w:bookmarkStart w:id="1760" w:name="_Ref378348192"/>
      <w:bookmarkStart w:id="1761" w:name="_Ref378348055"/>
      <w:bookmarkStart w:id="1762" w:name="_Toc311807557"/>
      <w:r>
        <w:t xml:space="preserve">Tailoring </w:t>
      </w:r>
      <w:r w:rsidR="00CF08BB">
        <w:t>DIVER</w:t>
      </w:r>
      <w:r>
        <w:t xml:space="preserve"> for Your Organisation’s Needs</w:t>
      </w:r>
      <w:bookmarkEnd w:id="1758"/>
      <w:bookmarkEnd w:id="1759"/>
      <w:bookmarkEnd w:id="1760"/>
      <w:bookmarkEnd w:id="1762"/>
    </w:p>
    <w:bookmarkEnd w:id="1761"/>
    <w:p w14:paraId="722D5EAC" w14:textId="73A94F8B" w:rsidR="005D5820" w:rsidRDefault="00CF08BB" w:rsidP="0024133A">
      <w:pPr>
        <w:pStyle w:val="iNormal"/>
      </w:pPr>
      <w:r>
        <w:t>DIVER</w:t>
      </w:r>
      <w:r w:rsidR="005D5820">
        <w:t xml:space="preserve"> is designed to be installed at different sites and to be used for different types of research data files. Therefore, </w:t>
      </w:r>
      <w:r>
        <w:t>DIVER</w:t>
      </w:r>
      <w:r w:rsidR="005D5820">
        <w:t xml:space="preserve"> offers facilities to change a number of System Configuration parameters to tailor it for each site.</w:t>
      </w:r>
    </w:p>
    <w:p w14:paraId="5195D469" w14:textId="77777777" w:rsidR="005D5820" w:rsidRPr="0024133A" w:rsidRDefault="005D5820" w:rsidP="005D5820">
      <w:pPr>
        <w:pStyle w:val="iNote"/>
      </w:pPr>
      <w:r>
        <w:t>Note</w:t>
      </w:r>
      <w:r>
        <w:tab/>
        <w:t xml:space="preserve">To minimise confusion, </w:t>
      </w:r>
      <w:r w:rsidR="003F0751">
        <w:t>configuration options</w:t>
      </w:r>
      <w:r>
        <w:t xml:space="preserve"> should be set up prior to any </w:t>
      </w:r>
      <w:r w:rsidR="00FD2043">
        <w:t xml:space="preserve">Users </w:t>
      </w:r>
      <w:r>
        <w:t xml:space="preserve">accessing the newly installed system. </w:t>
      </w:r>
    </w:p>
    <w:p w14:paraId="7C029795" w14:textId="04F18D79" w:rsidR="003F0751" w:rsidRDefault="003F0751" w:rsidP="0024133A">
      <w:pPr>
        <w:pStyle w:val="iNormal"/>
      </w:pPr>
      <w:r>
        <w:t xml:space="preserve">After installation of </w:t>
      </w:r>
      <w:r w:rsidR="00CF08BB">
        <w:t>DIVER</w:t>
      </w:r>
      <w:r>
        <w:t xml:space="preserve">, refer to the Post Upgrade Instructions in the </w:t>
      </w:r>
      <w:r w:rsidR="00147E07" w:rsidRPr="00147E07">
        <w:rPr>
          <w:rStyle w:val="iOption"/>
        </w:rPr>
        <w:t>Deployment</w:t>
      </w:r>
      <w:r w:rsidR="00AD3714">
        <w:rPr>
          <w:rStyle w:val="iOption"/>
        </w:rPr>
        <w:t xml:space="preserve"> </w:t>
      </w:r>
      <w:r w:rsidR="00147E07" w:rsidRPr="00147E07">
        <w:rPr>
          <w:rStyle w:val="iOption"/>
        </w:rPr>
        <w:t>Guide</w:t>
      </w:r>
      <w:r w:rsidR="00AD3714">
        <w:rPr>
          <w:rStyle w:val="iOption"/>
        </w:rPr>
        <w:t xml:space="preserve"> – </w:t>
      </w:r>
      <w:r w:rsidR="00147E07" w:rsidRPr="00147E07">
        <w:rPr>
          <w:rStyle w:val="iOption"/>
        </w:rPr>
        <w:t>First</w:t>
      </w:r>
      <w:r w:rsidR="00AD3714">
        <w:rPr>
          <w:rStyle w:val="iOption"/>
        </w:rPr>
        <w:t xml:space="preserve"> </w:t>
      </w:r>
      <w:r w:rsidR="00147E07" w:rsidRPr="00147E07">
        <w:rPr>
          <w:rStyle w:val="iOption"/>
        </w:rPr>
        <w:t>Time</w:t>
      </w:r>
      <w:r w:rsidR="00AD3714">
        <w:rPr>
          <w:rStyle w:val="iOption"/>
        </w:rPr>
        <w:t xml:space="preserve"> </w:t>
      </w:r>
      <w:r w:rsidR="00147E07" w:rsidRPr="00147E07">
        <w:rPr>
          <w:rStyle w:val="iOption"/>
        </w:rPr>
        <w:t>Server</w:t>
      </w:r>
      <w:r w:rsidR="00AD3714">
        <w:rPr>
          <w:rStyle w:val="iOption"/>
        </w:rPr>
        <w:t xml:space="preserve"> </w:t>
      </w:r>
      <w:r w:rsidR="00147E07" w:rsidRPr="00147E07">
        <w:rPr>
          <w:rStyle w:val="iOption"/>
        </w:rPr>
        <w:t>Build</w:t>
      </w:r>
      <w:r w:rsidR="00AD3714">
        <w:t xml:space="preserve"> for </w:t>
      </w:r>
      <w:r>
        <w:t xml:space="preserve">detailed instructions on tailoring </w:t>
      </w:r>
      <w:r w:rsidR="00CF08BB">
        <w:t>DIVER</w:t>
      </w:r>
      <w:r>
        <w:t xml:space="preserve"> for operation on your site.</w:t>
      </w:r>
      <w:r w:rsidR="00991BC1">
        <w:t xml:space="preserve"> </w:t>
      </w:r>
      <w:r w:rsidR="00AD3714">
        <w:t>T</w:t>
      </w:r>
      <w:r w:rsidR="00991BC1">
        <w:t xml:space="preserve">he System Administrators installing </w:t>
      </w:r>
      <w:r w:rsidR="00CF08BB">
        <w:t>DIVER</w:t>
      </w:r>
      <w:r w:rsidR="00991BC1">
        <w:t xml:space="preserve"> must negotiate with the </w:t>
      </w:r>
      <w:r w:rsidR="00FD2043">
        <w:t xml:space="preserve">Users </w:t>
      </w:r>
      <w:r w:rsidR="00991BC1">
        <w:t xml:space="preserve">of the </w:t>
      </w:r>
      <w:r w:rsidR="00CF08BB">
        <w:t>DIVER</w:t>
      </w:r>
      <w:r w:rsidR="00AD3714">
        <w:t xml:space="preserve"> </w:t>
      </w:r>
      <w:r w:rsidR="00991BC1">
        <w:t xml:space="preserve">system to determine many of the parameters that are set in </w:t>
      </w:r>
      <w:r w:rsidR="00FD2043">
        <w:t>these steps</w:t>
      </w:r>
      <w:r w:rsidR="00991BC1">
        <w:t>.</w:t>
      </w:r>
    </w:p>
    <w:p w14:paraId="0A7E2E5C" w14:textId="73A99EBE" w:rsidR="00351BB3" w:rsidRDefault="00991BC1">
      <w:pPr>
        <w:pStyle w:val="iNormal"/>
        <w:numPr>
          <w:ilvl w:val="0"/>
          <w:numId w:val="36"/>
        </w:numPr>
      </w:pPr>
      <w:r>
        <w:t xml:space="preserve">Register your server </w:t>
      </w:r>
      <w:r w:rsidR="00147E07" w:rsidRPr="00147E07">
        <w:t>with (Australian Access Federation) AAF to permit AAF</w:t>
      </w:r>
      <w:r>
        <w:t xml:space="preserve"> authentication to be used</w:t>
      </w:r>
      <w:r w:rsidR="00AD3714">
        <w:t xml:space="preserve"> when logging in to </w:t>
      </w:r>
      <w:r w:rsidR="00CF08BB">
        <w:t>DIVER</w:t>
      </w:r>
      <w:r>
        <w:t>.</w:t>
      </w:r>
    </w:p>
    <w:p w14:paraId="25C54362" w14:textId="0AE17D6A" w:rsidR="00351BB3" w:rsidRDefault="00AD3714">
      <w:pPr>
        <w:pStyle w:val="iNormal"/>
        <w:numPr>
          <w:ilvl w:val="0"/>
          <w:numId w:val="36"/>
        </w:numPr>
      </w:pPr>
      <w:r>
        <w:t xml:space="preserve">Set a commercial SSL certificate to prevent browser warning messages from appearing each time a </w:t>
      </w:r>
      <w:r w:rsidR="00FD2043">
        <w:t xml:space="preserve">User </w:t>
      </w:r>
      <w:r>
        <w:t xml:space="preserve">accesses </w:t>
      </w:r>
      <w:r w:rsidR="00CF08BB">
        <w:t>DIVER</w:t>
      </w:r>
      <w:r>
        <w:t>.</w:t>
      </w:r>
    </w:p>
    <w:p w14:paraId="1BB6D6C7" w14:textId="77777777" w:rsidR="00351BB3" w:rsidRDefault="00AD3714">
      <w:pPr>
        <w:pStyle w:val="iNormal"/>
        <w:numPr>
          <w:ilvl w:val="0"/>
          <w:numId w:val="36"/>
        </w:numPr>
      </w:pPr>
      <w:r>
        <w:t>Configure RIF-CS harvesting.</w:t>
      </w:r>
    </w:p>
    <w:p w14:paraId="505A5168" w14:textId="080A61D3" w:rsidR="00AD3714" w:rsidRDefault="00AD3714" w:rsidP="00AD3714">
      <w:pPr>
        <w:pStyle w:val="iNormal"/>
        <w:numPr>
          <w:ilvl w:val="0"/>
          <w:numId w:val="36"/>
        </w:numPr>
      </w:pPr>
      <w:r>
        <w:t>Install and configure the RESTful API Uploader.</w:t>
      </w:r>
      <w:r w:rsidR="00E05588">
        <w:t xml:space="preserve"> Follow the links </w:t>
      </w:r>
      <w:r w:rsidR="00CD3F64">
        <w:t>to this tool</w:t>
      </w:r>
      <w:r w:rsidR="00CD3F64">
        <w:br/>
      </w:r>
      <w:r w:rsidR="00E05588">
        <w:t xml:space="preserve">for your version of </w:t>
      </w:r>
      <w:r w:rsidR="00CF08BB">
        <w:t>DIVER</w:t>
      </w:r>
      <w:r w:rsidR="00E05588">
        <w:t xml:space="preserve"> </w:t>
      </w:r>
      <w:r w:rsidR="00CD0140">
        <w:t xml:space="preserve">in the ReadMe and Release Notes </w:t>
      </w:r>
      <w:r w:rsidR="00E05588">
        <w:t xml:space="preserve">at </w:t>
      </w:r>
      <w:hyperlink r:id="rId123" w:history="1">
        <w:r w:rsidR="00E05588" w:rsidRPr="005A2324">
          <w:rPr>
            <w:rStyle w:val="Hyperlink"/>
          </w:rPr>
          <w:t>https://github.com/IntersectAustralia/</w:t>
        </w:r>
        <w:r w:rsidR="00CF08BB">
          <w:rPr>
            <w:rStyle w:val="Hyperlink"/>
          </w:rPr>
          <w:t>DIVER</w:t>
        </w:r>
        <w:r w:rsidR="00E05588" w:rsidRPr="005A2324">
          <w:rPr>
            <w:rStyle w:val="Hyperlink"/>
          </w:rPr>
          <w:t>-doc/blob/master/README.md</w:t>
        </w:r>
      </w:hyperlink>
      <w:r w:rsidR="00E05588">
        <w:t>.</w:t>
      </w:r>
    </w:p>
    <w:p w14:paraId="33F1D6B4" w14:textId="68EC0CA4" w:rsidR="00AD3714" w:rsidRDefault="00AD3714" w:rsidP="00AD3714">
      <w:pPr>
        <w:pStyle w:val="iNormal"/>
        <w:numPr>
          <w:ilvl w:val="0"/>
          <w:numId w:val="36"/>
        </w:numPr>
      </w:pPr>
      <w:r>
        <w:t xml:space="preserve">If required, install and configure the </w:t>
      </w:r>
      <w:r w:rsidR="00CF08BB">
        <w:t>DIVER</w:t>
      </w:r>
      <w:r>
        <w:t>-eyetracker-packager.</w:t>
      </w:r>
      <w:r w:rsidR="00CD3F64">
        <w:t xml:space="preserve"> eyeTracker</w:t>
      </w:r>
      <w:r w:rsidR="00CD3F64">
        <w:br/>
      </w:r>
      <w:r w:rsidR="00E05588">
        <w:t xml:space="preserve">is a stand-alone commercial product </w:t>
      </w:r>
      <w:r w:rsidR="00FD2043">
        <w:t>published</w:t>
      </w:r>
      <w:r w:rsidR="00E05588">
        <w:t xml:space="preserve"> by Tobii. (See </w:t>
      </w:r>
      <w:hyperlink r:id="rId124" w:history="1">
        <w:r w:rsidR="00E05588" w:rsidRPr="005A2324">
          <w:rPr>
            <w:rStyle w:val="Hyperlink"/>
          </w:rPr>
          <w:t>http://www.tobii.com/en/eye-tracking-research/global/products/</w:t>
        </w:r>
      </w:hyperlink>
      <w:r w:rsidR="00E05588">
        <w:t xml:space="preserve">.) </w:t>
      </w:r>
      <w:r w:rsidR="00CF08BB">
        <w:t>DIVER</w:t>
      </w:r>
      <w:r w:rsidR="00E05588" w:rsidRPr="00D31DF5">
        <w:t>-eyetracker-packager</w:t>
      </w:r>
      <w:r w:rsidR="00E05588">
        <w:t xml:space="preserve"> integrates eyeTracker into </w:t>
      </w:r>
      <w:r w:rsidR="00CF08BB">
        <w:t>DIVER</w:t>
      </w:r>
      <w:r w:rsidR="00E05588">
        <w:t xml:space="preserve">. Follow the links </w:t>
      </w:r>
      <w:r w:rsidR="00CD3F64">
        <w:t>to this tool</w:t>
      </w:r>
      <w:r w:rsidR="00CD3F64">
        <w:br/>
      </w:r>
      <w:r w:rsidR="00CD0140">
        <w:t xml:space="preserve">for your version of </w:t>
      </w:r>
      <w:r w:rsidR="00CF08BB">
        <w:t>DIVER</w:t>
      </w:r>
      <w:r w:rsidR="00CD0140">
        <w:t xml:space="preserve"> in the ReadMe and Release Notes </w:t>
      </w:r>
      <w:r w:rsidR="00E05588">
        <w:t xml:space="preserve">at </w:t>
      </w:r>
      <w:hyperlink r:id="rId125" w:history="1">
        <w:r w:rsidR="00E05588" w:rsidRPr="005A2324">
          <w:rPr>
            <w:rStyle w:val="Hyperlink"/>
          </w:rPr>
          <w:t>https://github.com/IntersectAustralia/</w:t>
        </w:r>
        <w:r w:rsidR="00CF08BB">
          <w:rPr>
            <w:rStyle w:val="Hyperlink"/>
          </w:rPr>
          <w:t>DIVER</w:t>
        </w:r>
        <w:r w:rsidR="00E05588" w:rsidRPr="005A2324">
          <w:rPr>
            <w:rStyle w:val="Hyperlink"/>
          </w:rPr>
          <w:t>-doc/blob/master/README.md</w:t>
        </w:r>
      </w:hyperlink>
    </w:p>
    <w:p w14:paraId="5FC67BA6" w14:textId="77777777" w:rsidR="00E05588" w:rsidRDefault="00E05588" w:rsidP="00E05588">
      <w:pPr>
        <w:pStyle w:val="iNormal"/>
        <w:numPr>
          <w:ilvl w:val="0"/>
          <w:numId w:val="36"/>
        </w:numPr>
      </w:pPr>
      <w:r>
        <w:t xml:space="preserve">If required, create an ABBYY user account to be used for Optical Character Recognition (OCR) services.  See section </w:t>
      </w:r>
      <w:r w:rsidR="00C23447">
        <w:fldChar w:fldCharType="begin"/>
      </w:r>
      <w:r w:rsidR="00C23447">
        <w:instrText xml:space="preserve"> REF _Ref377979077 \r \h  \* MERGEFORMAT </w:instrText>
      </w:r>
      <w:r w:rsidR="00C23447">
        <w:fldChar w:fldCharType="separate"/>
      </w:r>
      <w:ins w:id="1763" w:author="Cathryn Chamley" w:date="2015-12-15T14:03:00Z">
        <w:r w:rsidR="005066AC" w:rsidRPr="005066AC">
          <w:rPr>
            <w:rStyle w:val="CrossReference"/>
            <w:rPrChange w:id="1764" w:author="Cathryn Chamley" w:date="2015-12-15T14:03:00Z">
              <w:rPr/>
            </w:rPrChange>
          </w:rPr>
          <w:t>11.6.2</w:t>
        </w:r>
      </w:ins>
      <w:del w:id="1765" w:author="Cathryn Chamley" w:date="2015-12-15T14:03:00Z">
        <w:r w:rsidR="004F6915" w:rsidRPr="004F6915" w:rsidDel="005066AC">
          <w:rPr>
            <w:rStyle w:val="CrossReference"/>
          </w:rPr>
          <w:delText>11.6.2</w:delText>
        </w:r>
      </w:del>
      <w:r w:rsidR="00C23447">
        <w:fldChar w:fldCharType="end"/>
      </w:r>
      <w:r w:rsidR="00147E07" w:rsidRPr="00147E07">
        <w:rPr>
          <w:rStyle w:val="CrossReference"/>
        </w:rPr>
        <w:t xml:space="preserve"> </w:t>
      </w:r>
      <w:r w:rsidR="00C23447">
        <w:fldChar w:fldCharType="begin"/>
      </w:r>
      <w:r w:rsidR="00C23447">
        <w:instrText xml:space="preserve"> REF _Ref377979077 \h  \* MERGEFORMAT </w:instrText>
      </w:r>
      <w:r w:rsidR="00C23447">
        <w:fldChar w:fldCharType="separate"/>
      </w:r>
      <w:ins w:id="1766" w:author="Cathryn Chamley" w:date="2015-12-15T14:03:00Z">
        <w:r w:rsidR="005066AC" w:rsidRPr="005066AC">
          <w:rPr>
            <w:rStyle w:val="CrossReference"/>
            <w:rPrChange w:id="1767" w:author="Cathryn Chamley" w:date="2015-12-15T14:03:00Z">
              <w:rPr/>
            </w:rPrChange>
          </w:rPr>
          <w:t>OCR Processing parameters</w:t>
        </w:r>
      </w:ins>
      <w:del w:id="1768" w:author="Cathryn Chamley" w:date="2015-12-15T14:03:00Z">
        <w:r w:rsidR="004F6915" w:rsidRPr="004F6915" w:rsidDel="005066AC">
          <w:rPr>
            <w:rStyle w:val="CrossReference"/>
          </w:rPr>
          <w:delText>OCR Processing parameters</w:delText>
        </w:r>
      </w:del>
      <w:r w:rsidR="00C23447">
        <w:fldChar w:fldCharType="end"/>
      </w:r>
      <w:r>
        <w:t xml:space="preserve"> </w:t>
      </w:r>
      <w:r w:rsidR="00FE17CB">
        <w:fldChar w:fldCharType="begin"/>
      </w:r>
      <w:r>
        <w:instrText xml:space="preserve"> REF _Ref377979077 \p \h </w:instrText>
      </w:r>
      <w:r w:rsidR="00FE17CB">
        <w:fldChar w:fldCharType="separate"/>
      </w:r>
      <w:r w:rsidR="005066AC">
        <w:t>below</w:t>
      </w:r>
      <w:r w:rsidR="00FE17CB">
        <w:fldChar w:fldCharType="end"/>
      </w:r>
      <w:r>
        <w:t>.</w:t>
      </w:r>
    </w:p>
    <w:p w14:paraId="5C827B5A" w14:textId="77777777" w:rsidR="00AD3714" w:rsidRDefault="00E05588" w:rsidP="00AD3714">
      <w:pPr>
        <w:pStyle w:val="iNormal"/>
        <w:numPr>
          <w:ilvl w:val="0"/>
          <w:numId w:val="36"/>
        </w:numPr>
      </w:pPr>
      <w:r>
        <w:t>If required, c</w:t>
      </w:r>
      <w:r w:rsidR="00AD3714">
        <w:t xml:space="preserve">reate a KOEMEI user account to be used for Speech Recognition (SR) services. See section </w:t>
      </w:r>
      <w:r w:rsidR="00C23447">
        <w:fldChar w:fldCharType="begin"/>
      </w:r>
      <w:r w:rsidR="00C23447">
        <w:instrText xml:space="preserve"> REF _Ref377979408 \r \h  \* MERGEFORMAT </w:instrText>
      </w:r>
      <w:r w:rsidR="00C23447">
        <w:fldChar w:fldCharType="separate"/>
      </w:r>
      <w:ins w:id="1769" w:author="Cathryn Chamley" w:date="2015-12-15T14:03:00Z">
        <w:r w:rsidR="005066AC" w:rsidRPr="005066AC">
          <w:rPr>
            <w:rStyle w:val="CrossReference"/>
            <w:rPrChange w:id="1770" w:author="Cathryn Chamley" w:date="2015-12-15T14:03:00Z">
              <w:rPr/>
            </w:rPrChange>
          </w:rPr>
          <w:t>11.6.3</w:t>
        </w:r>
      </w:ins>
      <w:del w:id="1771" w:author="Cathryn Chamley" w:date="2015-12-15T14:03:00Z">
        <w:r w:rsidR="004F6915" w:rsidRPr="004F6915" w:rsidDel="005066AC">
          <w:rPr>
            <w:rStyle w:val="CrossReference"/>
          </w:rPr>
          <w:delText>11.6.3</w:delText>
        </w:r>
      </w:del>
      <w:r w:rsidR="00C23447">
        <w:fldChar w:fldCharType="end"/>
      </w:r>
      <w:r w:rsidR="00147E07" w:rsidRPr="00147E07">
        <w:rPr>
          <w:rStyle w:val="CrossReference"/>
        </w:rPr>
        <w:t xml:space="preserve"> </w:t>
      </w:r>
      <w:r w:rsidR="00C23447">
        <w:fldChar w:fldCharType="begin"/>
      </w:r>
      <w:r w:rsidR="00C23447">
        <w:instrText xml:space="preserve"> REF _Ref377979408 \h  \* MERGEFORMAT </w:instrText>
      </w:r>
      <w:r w:rsidR="00C23447">
        <w:fldChar w:fldCharType="separate"/>
      </w:r>
      <w:ins w:id="1772" w:author="Cathryn Chamley" w:date="2015-12-15T14:03:00Z">
        <w:r w:rsidR="005066AC" w:rsidRPr="005066AC">
          <w:rPr>
            <w:rStyle w:val="CrossReference"/>
            <w:rPrChange w:id="1773" w:author="Cathryn Chamley" w:date="2015-12-15T14:03:00Z">
              <w:rPr/>
            </w:rPrChange>
          </w:rPr>
          <w:t>Speech Recognition Processing parameters</w:t>
        </w:r>
      </w:ins>
      <w:del w:id="1774" w:author="Cathryn Chamley" w:date="2015-12-15T14:03:00Z">
        <w:r w:rsidR="004F6915" w:rsidRPr="004F6915" w:rsidDel="005066AC">
          <w:rPr>
            <w:rStyle w:val="CrossReference"/>
          </w:rPr>
          <w:delText>Speech Recognition Processing parameters</w:delText>
        </w:r>
      </w:del>
      <w:r w:rsidR="00C23447">
        <w:fldChar w:fldCharType="end"/>
      </w:r>
      <w:r w:rsidR="00AD3714">
        <w:t xml:space="preserve"> </w:t>
      </w:r>
      <w:r w:rsidR="00FE17CB">
        <w:fldChar w:fldCharType="begin"/>
      </w:r>
      <w:r w:rsidR="00AD3714">
        <w:instrText xml:space="preserve"> REF _Ref377979408 \p \h </w:instrText>
      </w:r>
      <w:r w:rsidR="00FE17CB">
        <w:fldChar w:fldCharType="separate"/>
      </w:r>
      <w:r w:rsidR="005066AC">
        <w:t>below</w:t>
      </w:r>
      <w:r w:rsidR="00FE17CB">
        <w:fldChar w:fldCharType="end"/>
      </w:r>
      <w:r w:rsidR="00AD3714">
        <w:t>.</w:t>
      </w:r>
    </w:p>
    <w:p w14:paraId="14C302B1" w14:textId="77777777" w:rsidR="00351BB3" w:rsidRDefault="00991BC1">
      <w:pPr>
        <w:pStyle w:val="iNormal"/>
        <w:numPr>
          <w:ilvl w:val="0"/>
          <w:numId w:val="36"/>
        </w:numPr>
      </w:pPr>
      <w:r>
        <w:t>Set the local Logo image</w:t>
      </w:r>
    </w:p>
    <w:p w14:paraId="184AEF5C" w14:textId="69CF882F" w:rsidR="00351BB3" w:rsidRDefault="00991BC1" w:rsidP="00CD0140">
      <w:pPr>
        <w:pStyle w:val="iNormal"/>
      </w:pPr>
      <w:r>
        <w:t>After the</w:t>
      </w:r>
      <w:r w:rsidR="00E05588">
        <w:t xml:space="preserve"> above</w:t>
      </w:r>
      <w:r>
        <w:t xml:space="preserve"> are set up, the System Administrator must v</w:t>
      </w:r>
      <w:r w:rsidR="005D5820">
        <w:t xml:space="preserve">iew and modify the </w:t>
      </w:r>
      <w:r w:rsidR="00CF08BB">
        <w:t>DIVER</w:t>
      </w:r>
      <w:r w:rsidR="00E05588">
        <w:t xml:space="preserve"> </w:t>
      </w:r>
      <w:r w:rsidR="005D5820">
        <w:t>System Configuration parameters</w:t>
      </w:r>
      <w:r w:rsidR="003F0751">
        <w:t>. Y</w:t>
      </w:r>
      <w:r w:rsidR="005D5820">
        <w:t xml:space="preserve">ou must be a </w:t>
      </w:r>
      <w:r w:rsidR="00CF08BB">
        <w:t>DIVER</w:t>
      </w:r>
      <w:r w:rsidR="00E05588">
        <w:t xml:space="preserve"> </w:t>
      </w:r>
      <w:r w:rsidR="005D5820">
        <w:t>User with Administrator permissions</w:t>
      </w:r>
      <w:r w:rsidR="00CD0140">
        <w:t xml:space="preserve"> to do this</w:t>
      </w:r>
      <w:r w:rsidR="005D5820">
        <w:t>.</w:t>
      </w:r>
      <w:r w:rsidR="00CD0140">
        <w:t xml:space="preserve"> </w:t>
      </w:r>
      <w:r w:rsidR="00E05588">
        <w:t xml:space="preserve">There is an initial </w:t>
      </w:r>
      <w:r w:rsidR="00CF08BB">
        <w:t>DIVER</w:t>
      </w:r>
      <w:r w:rsidR="00E05588">
        <w:t xml:space="preserve"> Administrator user account set up as part of </w:t>
      </w:r>
      <w:r w:rsidR="00CF08BB">
        <w:t>DIVER</w:t>
      </w:r>
      <w:r w:rsidR="00E05588">
        <w:t xml:space="preserve"> installation. </w:t>
      </w:r>
      <w:r w:rsidR="00EC5DEA">
        <w:t>Its</w:t>
      </w:r>
      <w:r w:rsidR="00E05588">
        <w:t xml:space="preserve"> email address and </w:t>
      </w:r>
      <w:r w:rsidR="00CD0140">
        <w:t>p</w:t>
      </w:r>
      <w:r w:rsidR="00E05588">
        <w:t>assword</w:t>
      </w:r>
      <w:r w:rsidR="00CD0140">
        <w:t xml:space="preserve"> are selected by the installer</w:t>
      </w:r>
      <w:r w:rsidR="00CD3F64">
        <w:t>.</w:t>
      </w:r>
    </w:p>
    <w:p w14:paraId="0DCD5299" w14:textId="2D080BBA" w:rsidR="005D5820" w:rsidRDefault="005D5820" w:rsidP="0024133A">
      <w:pPr>
        <w:pStyle w:val="iNormal"/>
      </w:pPr>
      <w:r>
        <w:t>To view the System Configuration parameters</w:t>
      </w:r>
      <w:r w:rsidR="00991BC1">
        <w:t xml:space="preserve"> update screen</w:t>
      </w:r>
      <w:r>
        <w:t xml:space="preserve">, click on </w:t>
      </w:r>
      <w:r w:rsidR="00147E07" w:rsidRPr="00147E07">
        <w:rPr>
          <w:rStyle w:val="iOption"/>
        </w:rPr>
        <w:t>Admin</w:t>
      </w:r>
      <w:r>
        <w:t xml:space="preserve"> on the top of the </w:t>
      </w:r>
      <w:r w:rsidR="00CF08BB">
        <w:t>DIVER</w:t>
      </w:r>
      <w:r>
        <w:t xml:space="preserve"> main screen. Then </w:t>
      </w:r>
      <w:r w:rsidR="00A45305">
        <w:t xml:space="preserve">click </w:t>
      </w:r>
      <w:r>
        <w:t>on the System Configuration tab to see the following view.</w:t>
      </w:r>
      <w:r w:rsidR="00FE7628">
        <w:t xml:space="preserve"> </w:t>
      </w:r>
    </w:p>
    <w:p w14:paraId="18E67793" w14:textId="2B4A22E0" w:rsidR="009D4AC6" w:rsidDel="00C20F69" w:rsidRDefault="00C20F69" w:rsidP="005D5820">
      <w:pPr>
        <w:pStyle w:val="iFigureCaption"/>
        <w:rPr>
          <w:del w:id="1775" w:author="Cathryn Chamley" w:date="2015-12-09T17:03:00Z"/>
        </w:rPr>
      </w:pPr>
      <w:ins w:id="1776" w:author="Cathryn Chamley" w:date="2015-12-09T17:04:00Z">
        <w:r>
          <w:rPr>
            <w:b w:val="0"/>
            <w:noProof/>
            <w:lang w:val="en-US"/>
          </w:rPr>
          <mc:AlternateContent>
            <mc:Choice Requires="wps">
              <w:drawing>
                <wp:anchor distT="0" distB="0" distL="114300" distR="114300" simplePos="0" relativeHeight="251743744" behindDoc="0" locked="0" layoutInCell="1" allowOverlap="1" wp14:anchorId="42A67AA1" wp14:editId="6EC0F6DA">
                  <wp:simplePos x="0" y="0"/>
                  <wp:positionH relativeFrom="column">
                    <wp:posOffset>-838200</wp:posOffset>
                  </wp:positionH>
                  <wp:positionV relativeFrom="paragraph">
                    <wp:posOffset>1714500</wp:posOffset>
                  </wp:positionV>
                  <wp:extent cx="579120" cy="375285"/>
                  <wp:effectExtent l="0" t="0" r="0" b="5715"/>
                  <wp:wrapNone/>
                  <wp:docPr id="15" name="Text Box 15"/>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5539DB6" w14:textId="77777777" w:rsidR="008449DE" w:rsidRPr="00850A9C" w:rsidRDefault="008449DE"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5" o:spid="_x0000_s1098" type="#_x0000_t202" style="position:absolute;left:0;text-align:left;margin-left:-65.95pt;margin-top:135pt;width:45.6pt;height:29.55pt;z-index:25174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" filled="f" stroked="f">
                  <v:textbox style="mso-fit-shape-to-text:t">
                    <w:txbxContent>
                      <w:p w14:paraId="75539DB6" w14:textId="77777777" w:rsidR="008449DE" w:rsidRPr="00850A9C" w:rsidRDefault="008449DE"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ins>
      <w:commentRangeStart w:id="1777"/>
      <w:r w:rsidR="003B6B35">
        <w:rPr>
          <w:b w:val="0"/>
          <w:noProof/>
          <w:lang w:val="en-US"/>
        </w:rPr>
        <w:drawing>
          <wp:inline distT="0" distB="0" distL="0" distR="0" wp14:anchorId="243D3A25" wp14:editId="490A14E0">
            <wp:extent cx="5209332" cy="5374611"/>
            <wp:effectExtent l="203200" t="203200" r="201295" b="213995"/>
            <wp:docPr id="1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5209332" cy="5374611"/>
                    </a:xfrm>
                    <a:prstGeom prst="rect">
                      <a:avLst/>
                    </a:prstGeom>
                    <a:noFill/>
                    <a:ln>
                      <a:noFill/>
                    </a:ln>
                    <a:effectLst>
                      <a:outerShdw blurRad="190500" algn="tl" rotWithShape="0">
                        <a:srgbClr val="000000">
                          <a:alpha val="70000"/>
                        </a:srgbClr>
                      </a:outerShdw>
                    </a:effectLst>
                  </pic:spPr>
                </pic:pic>
              </a:graphicData>
            </a:graphic>
          </wp:inline>
        </w:drawing>
      </w:r>
      <w:commentRangeEnd w:id="1777"/>
      <w:r w:rsidR="00A945C2">
        <w:rPr>
          <w:rStyle w:val="CommentReference"/>
          <w:rFonts w:asciiTheme="minorHAnsi" w:eastAsiaTheme="minorEastAsia" w:hAnsiTheme="minorHAnsi" w:cstheme="minorBidi"/>
          <w:b w:val="0"/>
          <w:color w:val="auto"/>
        </w:rPr>
        <w:commentReference w:id="1777"/>
      </w:r>
      <w:r w:rsidR="00E05588" w:rsidDel="00E05588">
        <w:rPr>
          <w:noProof/>
          <w:lang w:eastAsia="ja-JP"/>
        </w:rPr>
        <w:t xml:space="preserve"> </w:t>
      </w:r>
    </w:p>
    <w:p w14:paraId="719ACD8A" w14:textId="77777777" w:rsidR="008D32C5" w:rsidRDefault="008D32C5">
      <w:pPr>
        <w:pStyle w:val="iFigureCaption"/>
        <w:rPr>
          <w:ins w:id="1778" w:author="Cathryn Chamley" w:date="2015-12-09T16:34:00Z"/>
        </w:rPr>
        <w:pPrChange w:id="1779" w:author="Cathryn Chamley" w:date="2015-12-09T17:03:00Z">
          <w:pPr>
            <w:pStyle w:val="iNormal"/>
          </w:pPr>
        </w:pPrChange>
      </w:pPr>
      <w:bookmarkStart w:id="1780" w:name="_Ref377550384"/>
      <w:bookmarkStart w:id="1781" w:name="_Ref377550387"/>
      <w:bookmarkStart w:id="1782" w:name="_Ref377550402"/>
      <w:bookmarkStart w:id="1783" w:name="_Ref377551302"/>
      <w:bookmarkStart w:id="1784" w:name="_Ref377551306"/>
    </w:p>
    <w:p w14:paraId="5C85FA86" w14:textId="77058EF4" w:rsidR="005D5820" w:rsidRDefault="005D5820" w:rsidP="005D5820">
      <w:pPr>
        <w:pStyle w:val="iNormal"/>
      </w:pPr>
      <w:r>
        <w:t xml:space="preserve">To modify these parameters, click on </w:t>
      </w:r>
      <w:r w:rsidR="00EE78B5" w:rsidRPr="00EE78B5">
        <w:rPr>
          <w:rStyle w:val="iButtonBlue"/>
        </w:rPr>
        <w:t> </w:t>
      </w:r>
      <w:r w:rsidRPr="00EE78B5">
        <w:rPr>
          <w:rStyle w:val="iButtonBlue"/>
        </w:rPr>
        <w:t>Edit</w:t>
      </w:r>
      <w:r w:rsidR="00EE78B5" w:rsidRPr="00EE78B5">
        <w:rPr>
          <w:rStyle w:val="iButtonBlue"/>
        </w:rPr>
        <w:t> </w:t>
      </w:r>
      <w:r w:rsidRPr="00EE78B5">
        <w:rPr>
          <w:rStyle w:val="iButtonBlue"/>
        </w:rPr>
        <w:t>System</w:t>
      </w:r>
      <w:r w:rsidR="00EE78B5" w:rsidRPr="00EE78B5">
        <w:rPr>
          <w:rStyle w:val="iButtonBlue"/>
        </w:rPr>
        <w:t> </w:t>
      </w:r>
      <w:r w:rsidRPr="00EE78B5">
        <w:rPr>
          <w:rStyle w:val="iButtonBlue"/>
        </w:rPr>
        <w:t>Configuration </w:t>
      </w:r>
      <w:r>
        <w:t>.</w:t>
      </w:r>
      <w:r w:rsidR="00EE78B5">
        <w:t xml:space="preserve"> All parameters can be modified. Those parameters flagged with </w:t>
      </w:r>
      <w:r w:rsidR="00EE78B5" w:rsidRPr="00EE78B5">
        <w:rPr>
          <w:color w:val="FF0000"/>
        </w:rPr>
        <w:t>*</w:t>
      </w:r>
      <w:r w:rsidR="00EE78B5">
        <w:t xml:space="preserve"> in the Edit System Configuration screen </w:t>
      </w:r>
      <w:r w:rsidR="001D2F57">
        <w:t>are mandatory</w:t>
      </w:r>
      <w:r w:rsidR="00EE78B5">
        <w:t>.</w:t>
      </w:r>
    </w:p>
    <w:p w14:paraId="1AE8C265" w14:textId="77777777" w:rsidR="005D5820" w:rsidRDefault="005D5820" w:rsidP="005D5820">
      <w:pPr>
        <w:pStyle w:val="iNormal"/>
      </w:pPr>
      <w:r>
        <w:t>There are three categories of parameters shown in this view</w:t>
      </w:r>
      <w:r w:rsidR="00EE78B5">
        <w:t>, which are explained in the following three sections</w:t>
      </w:r>
      <w:r>
        <w:t>.</w:t>
      </w:r>
    </w:p>
    <w:p w14:paraId="6E765CC1" w14:textId="77777777" w:rsidR="00090949" w:rsidRDefault="00090949" w:rsidP="00090949">
      <w:pPr>
        <w:pStyle w:val="iHeading3"/>
      </w:pPr>
      <w:bookmarkStart w:id="1785" w:name="_Ref377982293"/>
      <w:bookmarkStart w:id="1786" w:name="_Toc311807558"/>
      <w:r>
        <w:t xml:space="preserve">System </w:t>
      </w:r>
      <w:r w:rsidR="00041730">
        <w:t>Configuration</w:t>
      </w:r>
      <w:bookmarkEnd w:id="1780"/>
      <w:bookmarkEnd w:id="1781"/>
      <w:bookmarkEnd w:id="1782"/>
      <w:bookmarkEnd w:id="1783"/>
      <w:bookmarkEnd w:id="1784"/>
      <w:r w:rsidR="005D5820">
        <w:t xml:space="preserve"> parameters</w:t>
      </w:r>
      <w:bookmarkEnd w:id="1785"/>
      <w:bookmarkEnd w:id="1786"/>
    </w:p>
    <w:p w14:paraId="4DD13D91" w14:textId="77777777" w:rsidR="005D5820" w:rsidRDefault="00041730" w:rsidP="00041730">
      <w:pPr>
        <w:pStyle w:val="iNormal"/>
        <w:rPr>
          <w:lang w:eastAsia="ja-JP"/>
        </w:rPr>
      </w:pPr>
      <w:r>
        <w:rPr>
          <w:lang w:eastAsia="ja-JP"/>
        </w:rPr>
        <w:t xml:space="preserve">These parameters allow you to </w:t>
      </w:r>
      <w:r w:rsidR="005D5820">
        <w:rPr>
          <w:lang w:eastAsia="ja-JP"/>
        </w:rPr>
        <w:t xml:space="preserve">set your </w:t>
      </w:r>
      <w:r w:rsidR="00EE78B5">
        <w:rPr>
          <w:lang w:eastAsia="ja-JP"/>
        </w:rPr>
        <w:t>organisation’s</w:t>
      </w:r>
      <w:r w:rsidR="005D5820">
        <w:rPr>
          <w:lang w:eastAsia="ja-JP"/>
        </w:rPr>
        <w:t xml:space="preserve"> name and contact details, and set the jargon you wish to use</w:t>
      </w:r>
      <w:r>
        <w:rPr>
          <w:lang w:eastAsia="ja-JP"/>
        </w:rPr>
        <w:t>.</w:t>
      </w:r>
    </w:p>
    <w:p w14:paraId="6F33BB6A" w14:textId="77777777" w:rsidR="007E2081" w:rsidRDefault="00B511EF" w:rsidP="007E2081">
      <w:pPr>
        <w:pStyle w:val="iNormal"/>
      </w:pPr>
      <w:r>
        <w:rPr>
          <w:lang w:eastAsia="ja-JP"/>
        </w:rPr>
        <w:t>Most of th</w:t>
      </w:r>
      <w:r w:rsidR="007E2081">
        <w:rPr>
          <w:lang w:eastAsia="ja-JP"/>
        </w:rPr>
        <w:t xml:space="preserve">is information is provided for populating the various fields of the Readme.html file </w:t>
      </w:r>
      <w:r w:rsidR="004231C0">
        <w:rPr>
          <w:lang w:eastAsia="ja-JP"/>
        </w:rPr>
        <w:t xml:space="preserve">during research </w:t>
      </w:r>
      <w:r w:rsidR="007E2081">
        <w:rPr>
          <w:lang w:eastAsia="ja-JP"/>
        </w:rPr>
        <w:t xml:space="preserve">data </w:t>
      </w:r>
      <w:r w:rsidR="004231C0">
        <w:rPr>
          <w:lang w:eastAsia="ja-JP"/>
        </w:rPr>
        <w:t>Packaging and Publishing.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904"/>
      </w:tblGrid>
      <w:tr w:rsidR="007D6A85" w:rsidRPr="007D6A85" w14:paraId="304768EA" w14:textId="77777777" w:rsidTr="00C762D4">
        <w:tc>
          <w:tcPr>
            <w:tcW w:w="2376" w:type="dxa"/>
          </w:tcPr>
          <w:p w14:paraId="2EA9C63F" w14:textId="77777777" w:rsidR="00041730" w:rsidRPr="007D6A85" w:rsidRDefault="00041730" w:rsidP="00C762D4">
            <w:pPr>
              <w:pStyle w:val="iNormal"/>
              <w:jc w:val="left"/>
            </w:pPr>
            <w:r w:rsidRPr="007D6A85">
              <w:t>Local System Name:</w:t>
            </w:r>
          </w:p>
        </w:tc>
        <w:tc>
          <w:tcPr>
            <w:tcW w:w="6904" w:type="dxa"/>
          </w:tcPr>
          <w:p w14:paraId="422738BA" w14:textId="02DEFC11" w:rsidR="00EE78B5" w:rsidRDefault="00041730" w:rsidP="00EE78B5">
            <w:pPr>
              <w:pStyle w:val="iNormal"/>
            </w:pPr>
            <w:r w:rsidRPr="007D6A85">
              <w:t>This name appears at the top of each screen, replacing the string “</w:t>
            </w:r>
            <w:r w:rsidR="00CF08BB">
              <w:t>DIVER</w:t>
            </w:r>
            <w:r w:rsidRPr="007D6A85">
              <w:t>” in all scree</w:t>
            </w:r>
            <w:r w:rsidR="00EE78B5">
              <w:t>n shots shown in this document.</w:t>
            </w:r>
          </w:p>
          <w:p w14:paraId="75B8093D" w14:textId="77777777" w:rsidR="00041730" w:rsidRPr="007D6A85" w:rsidRDefault="00041730" w:rsidP="00EE78B5">
            <w:pPr>
              <w:pStyle w:val="iNormal"/>
            </w:pPr>
            <w:r w:rsidRPr="007D6A85">
              <w:t>Enter the short name by which your system is commonly known.</w:t>
            </w:r>
          </w:p>
        </w:tc>
      </w:tr>
      <w:tr w:rsidR="007D6A85" w:rsidRPr="007D6A85" w14:paraId="20067B18" w14:textId="77777777" w:rsidTr="00C762D4">
        <w:tc>
          <w:tcPr>
            <w:tcW w:w="2376" w:type="dxa"/>
          </w:tcPr>
          <w:p w14:paraId="3E90A74F" w14:textId="77777777" w:rsidR="00041730" w:rsidRPr="007D6A85" w:rsidRDefault="00041730" w:rsidP="003F5A03">
            <w:pPr>
              <w:pStyle w:val="iNormal"/>
              <w:jc w:val="left"/>
            </w:pPr>
            <w:r w:rsidRPr="007D6A85">
              <w:t>Research Centre Name:</w:t>
            </w:r>
            <w:r w:rsidR="003F5A03">
              <w:t xml:space="preserve"> </w:t>
            </w:r>
          </w:p>
        </w:tc>
        <w:tc>
          <w:tcPr>
            <w:tcW w:w="6904" w:type="dxa"/>
          </w:tcPr>
          <w:p w14:paraId="4E6F546B" w14:textId="77777777" w:rsidR="00041730" w:rsidRPr="007D6A85" w:rsidRDefault="00041730" w:rsidP="00B511EF">
            <w:pPr>
              <w:pStyle w:val="iNormal"/>
            </w:pPr>
            <w:r w:rsidRPr="007D6A85">
              <w:t>Enter the name of the organisation which will own the data uploaded to your system.</w:t>
            </w:r>
          </w:p>
        </w:tc>
      </w:tr>
      <w:tr w:rsidR="007D6A85" w:rsidRPr="007D6A85" w14:paraId="27A2A44F" w14:textId="77777777" w:rsidTr="00C762D4">
        <w:tc>
          <w:tcPr>
            <w:tcW w:w="2376" w:type="dxa"/>
          </w:tcPr>
          <w:p w14:paraId="33AD029D" w14:textId="519F5407" w:rsidR="00041730" w:rsidRPr="007D6A85" w:rsidRDefault="00C20F69" w:rsidP="003F5A03">
            <w:pPr>
              <w:pStyle w:val="iNormal"/>
              <w:jc w:val="left"/>
            </w:pPr>
            <w:ins w:id="1787" w:author="Cathryn Chamley" w:date="2015-12-09T17:05:00Z">
              <w:r>
                <w:rPr>
                  <w:noProof/>
                  <w:lang w:val="en-US"/>
                </w:rPr>
                <mc:AlternateContent>
                  <mc:Choice Requires="wps">
                    <w:drawing>
                      <wp:anchor distT="0" distB="0" distL="114300" distR="114300" simplePos="0" relativeHeight="251745792" behindDoc="0" locked="0" layoutInCell="1" allowOverlap="1" wp14:anchorId="456FD3AD" wp14:editId="68678308">
                        <wp:simplePos x="0" y="0"/>
                        <wp:positionH relativeFrom="column">
                          <wp:posOffset>-838200</wp:posOffset>
                        </wp:positionH>
                        <wp:positionV relativeFrom="paragraph">
                          <wp:posOffset>386715</wp:posOffset>
                        </wp:positionV>
                        <wp:extent cx="579120" cy="375285"/>
                        <wp:effectExtent l="0" t="0" r="0" b="5715"/>
                        <wp:wrapNone/>
                        <wp:docPr id="27" name="Text Box 27"/>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BC1909E" w14:textId="77777777" w:rsidR="008449DE" w:rsidRPr="00850A9C" w:rsidRDefault="008449DE"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7" o:spid="_x0000_s1099" type="#_x0000_t202" style="position:absolute;margin-left:-65.95pt;margin-top:30.45pt;width:45.6pt;height:29.55pt;z-index:25174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" filled="f" stroked="f">
                        <v:textbox style="mso-fit-shape-to-text:t">
                          <w:txbxContent>
                            <w:p w14:paraId="5BC1909E" w14:textId="77777777" w:rsidR="008449DE" w:rsidRPr="00850A9C" w:rsidRDefault="008449DE"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ins>
            <w:r w:rsidR="00041730" w:rsidRPr="007D6A85">
              <w:t>Overarching Entity:</w:t>
            </w:r>
            <w:r w:rsidR="003F5A03">
              <w:t xml:space="preserve"> </w:t>
            </w:r>
          </w:p>
        </w:tc>
        <w:tc>
          <w:tcPr>
            <w:tcW w:w="6904" w:type="dxa"/>
          </w:tcPr>
          <w:p w14:paraId="0F4A1209" w14:textId="34713F9E" w:rsidR="00C20F69" w:rsidRPr="007D6A85" w:rsidRDefault="00041730" w:rsidP="003F5A03">
            <w:pPr>
              <w:pStyle w:val="iNormal"/>
            </w:pPr>
            <w:r w:rsidRPr="007D6A85">
              <w:t xml:space="preserve">Enter the name of the organisation to which your Research Centre belongs. This will typically be </w:t>
            </w:r>
            <w:r w:rsidR="00EE78B5">
              <w:t>the name of an academic institution.</w:t>
            </w:r>
            <w:r w:rsidR="003F5A03">
              <w:t xml:space="preserve"> </w:t>
            </w:r>
          </w:p>
        </w:tc>
      </w:tr>
      <w:tr w:rsidR="00C20F69" w:rsidRPr="007D6A85" w14:paraId="6D5E477C" w14:textId="77777777" w:rsidTr="00C762D4">
        <w:trPr>
          <w:ins w:id="1788" w:author="Cathryn Chamley" w:date="2015-12-09T17:05:00Z"/>
        </w:trPr>
        <w:tc>
          <w:tcPr>
            <w:tcW w:w="2376" w:type="dxa"/>
          </w:tcPr>
          <w:p w14:paraId="64A2CA4A" w14:textId="54E944C0" w:rsidR="00C20F69" w:rsidRPr="007D6A85" w:rsidRDefault="00C20F69" w:rsidP="003F5A03">
            <w:pPr>
              <w:pStyle w:val="iNormal"/>
              <w:jc w:val="left"/>
              <w:rPr>
                <w:ins w:id="1789" w:author="Cathryn Chamley" w:date="2015-12-09T17:05:00Z"/>
              </w:rPr>
            </w:pPr>
            <w:ins w:id="1790" w:author="Cathryn Chamley" w:date="2015-12-09T17:05:00Z">
              <w:r>
                <w:t>Electronic Landing Page Title:</w:t>
              </w:r>
            </w:ins>
          </w:p>
        </w:tc>
        <w:tc>
          <w:tcPr>
            <w:tcW w:w="6904" w:type="dxa"/>
          </w:tcPr>
          <w:p w14:paraId="54376D05" w14:textId="71DEE451" w:rsidR="00C20F69" w:rsidRPr="007D6A85" w:rsidRDefault="00656297" w:rsidP="00545182">
            <w:pPr>
              <w:pStyle w:val="iNormal"/>
              <w:rPr>
                <w:ins w:id="1791" w:author="Cathryn Chamley" w:date="2015-12-09T17:05:00Z"/>
              </w:rPr>
            </w:pPr>
            <w:ins w:id="1792" w:author="Cathryn Chamley" w:date="2015-12-10T09:12:00Z">
              <w:r>
                <w:t xml:space="preserve">Enter </w:t>
              </w:r>
            </w:ins>
            <w:ins w:id="1793" w:author="Cathryn Chamley" w:date="2015-12-10T09:14:00Z">
              <w:r w:rsidR="00545182">
                <w:t xml:space="preserve">a description of the resource that is pointed to by </w:t>
              </w:r>
            </w:ins>
            <w:ins w:id="1794" w:author="Cathryn Chamley" w:date="2015-12-10T09:12:00Z">
              <w:r w:rsidR="00545182">
                <w:t xml:space="preserve">this Diver </w:t>
              </w:r>
            </w:ins>
            <w:ins w:id="1795" w:author="Cathryn Chamley" w:date="2015-12-10T09:16:00Z">
              <w:r w:rsidR="00545182">
                <w:t>URL</w:t>
              </w:r>
            </w:ins>
            <w:ins w:id="1796" w:author="Cathryn Chamley" w:date="2015-12-10T09:12:00Z">
              <w:r w:rsidR="00545182">
                <w:t xml:space="preserve">. This will typically be </w:t>
              </w:r>
            </w:ins>
            <w:ins w:id="1797" w:author="Cathryn Chamley" w:date="2015-12-10T09:16:00Z">
              <w:r w:rsidR="00545182">
                <w:t>a combination of the “Research Centre Name”, and a brief description of the data source.</w:t>
              </w:r>
            </w:ins>
          </w:p>
        </w:tc>
      </w:tr>
      <w:tr w:rsidR="007D6A85" w:rsidRPr="007D6A85" w14:paraId="2A811A08" w14:textId="77777777" w:rsidTr="00C762D4">
        <w:tc>
          <w:tcPr>
            <w:tcW w:w="2376" w:type="dxa"/>
          </w:tcPr>
          <w:p w14:paraId="258637A7" w14:textId="77777777" w:rsidR="00041730" w:rsidRPr="007D6A85" w:rsidRDefault="00041730" w:rsidP="003F5A03">
            <w:pPr>
              <w:pStyle w:val="iNormal"/>
              <w:jc w:val="left"/>
            </w:pPr>
            <w:r w:rsidRPr="007D6A85">
              <w:t>Address:</w:t>
            </w:r>
            <w:r w:rsidR="003F5A03">
              <w:t xml:space="preserve"> </w:t>
            </w:r>
          </w:p>
        </w:tc>
        <w:tc>
          <w:tcPr>
            <w:tcW w:w="6904" w:type="dxa"/>
          </w:tcPr>
          <w:p w14:paraId="2911CA0D" w14:textId="77777777" w:rsidR="00041730" w:rsidRPr="007D6A85" w:rsidRDefault="00EE78B5" w:rsidP="00B511EF">
            <w:pPr>
              <w:pStyle w:val="iNormal"/>
            </w:pPr>
            <w:r w:rsidRPr="007D6A85">
              <w:t xml:space="preserve">Enter the </w:t>
            </w:r>
            <w:r w:rsidR="003F5A03">
              <w:t>address</w:t>
            </w:r>
            <w:r w:rsidRPr="007D6A85">
              <w:t xml:space="preserve"> of the organisation to which your Research Centre belongs.</w:t>
            </w:r>
            <w:r>
              <w:t xml:space="preserve"> A street address is most appropriate.</w:t>
            </w:r>
            <w:r w:rsidR="003F5A03">
              <w:t xml:space="preserve"> </w:t>
            </w:r>
          </w:p>
        </w:tc>
      </w:tr>
      <w:tr w:rsidR="007D6A85" w:rsidRPr="007D6A85" w14:paraId="3015CCDB" w14:textId="77777777" w:rsidTr="00C762D4">
        <w:tc>
          <w:tcPr>
            <w:tcW w:w="2376" w:type="dxa"/>
          </w:tcPr>
          <w:p w14:paraId="35D07F6C" w14:textId="77777777" w:rsidR="00041730" w:rsidRPr="007D6A85" w:rsidRDefault="00041730" w:rsidP="00C762D4">
            <w:pPr>
              <w:pStyle w:val="iNormal"/>
              <w:jc w:val="left"/>
            </w:pPr>
            <w:r w:rsidRPr="007D6A85">
              <w:t>Telephone Numbers:</w:t>
            </w:r>
          </w:p>
        </w:tc>
        <w:tc>
          <w:tcPr>
            <w:tcW w:w="6904" w:type="dxa"/>
          </w:tcPr>
          <w:p w14:paraId="1AB515E6" w14:textId="77777777" w:rsidR="00041730" w:rsidRPr="007D6A85" w:rsidRDefault="00EE78B5" w:rsidP="00B511EF">
            <w:pPr>
              <w:pStyle w:val="iNormal"/>
            </w:pPr>
            <w:r>
              <w:t>Enter a telephone number that can be used to contact your Research Centre. An administration telephone number may be most appropriate.</w:t>
            </w:r>
            <w:r w:rsidR="003F5A03">
              <w:t xml:space="preserve"> </w:t>
            </w:r>
          </w:p>
        </w:tc>
      </w:tr>
      <w:tr w:rsidR="007D6A85" w:rsidRPr="007D6A85" w14:paraId="7CDFE9FC" w14:textId="77777777" w:rsidTr="00C762D4">
        <w:tc>
          <w:tcPr>
            <w:tcW w:w="2376" w:type="dxa"/>
          </w:tcPr>
          <w:p w14:paraId="4F60BF28" w14:textId="77777777" w:rsidR="00041730" w:rsidRPr="007D6A85" w:rsidRDefault="00041730" w:rsidP="00C762D4">
            <w:pPr>
              <w:pStyle w:val="iNormal"/>
              <w:jc w:val="left"/>
            </w:pPr>
            <w:r w:rsidRPr="007D6A85">
              <w:t>Email:</w:t>
            </w:r>
          </w:p>
        </w:tc>
        <w:tc>
          <w:tcPr>
            <w:tcW w:w="6904" w:type="dxa"/>
          </w:tcPr>
          <w:p w14:paraId="4D9233F4" w14:textId="77777777" w:rsidR="00041730" w:rsidRPr="007D6A85" w:rsidRDefault="00EE78B5" w:rsidP="00B511EF">
            <w:pPr>
              <w:pStyle w:val="iNormal"/>
            </w:pPr>
            <w:r>
              <w:t>Enter an email address that can be used to contact your Research Centre. An administration email address may be most appropriate.</w:t>
            </w:r>
            <w:r w:rsidR="003F5A03">
              <w:t xml:space="preserve"> </w:t>
            </w:r>
          </w:p>
        </w:tc>
      </w:tr>
      <w:tr w:rsidR="007D6A85" w:rsidRPr="007D6A85" w14:paraId="3DCC7678" w14:textId="77777777" w:rsidTr="00C762D4">
        <w:tc>
          <w:tcPr>
            <w:tcW w:w="2376" w:type="dxa"/>
          </w:tcPr>
          <w:p w14:paraId="35205A4A" w14:textId="77777777" w:rsidR="00041730" w:rsidRPr="007D6A85" w:rsidRDefault="00041730" w:rsidP="00C762D4">
            <w:pPr>
              <w:pStyle w:val="iNormal"/>
              <w:jc w:val="left"/>
            </w:pPr>
            <w:r w:rsidRPr="007D6A85">
              <w:t>Description:</w:t>
            </w:r>
          </w:p>
        </w:tc>
        <w:tc>
          <w:tcPr>
            <w:tcW w:w="6904" w:type="dxa"/>
          </w:tcPr>
          <w:p w14:paraId="35349888" w14:textId="77777777" w:rsidR="00041730" w:rsidRPr="007D6A85" w:rsidRDefault="00DB2AB8" w:rsidP="004231C0">
            <w:pPr>
              <w:pStyle w:val="iNormal"/>
            </w:pPr>
            <w:r>
              <w:t>Enter a brief description of your Research Centre.</w:t>
            </w:r>
          </w:p>
        </w:tc>
      </w:tr>
      <w:tr w:rsidR="007D6A85" w:rsidRPr="007D6A85" w14:paraId="43F32C8D" w14:textId="77777777" w:rsidTr="00C762D4">
        <w:tc>
          <w:tcPr>
            <w:tcW w:w="2376" w:type="dxa"/>
          </w:tcPr>
          <w:p w14:paraId="67E9A3FF" w14:textId="77777777" w:rsidR="00041730" w:rsidRPr="007D6A85" w:rsidRDefault="00041730" w:rsidP="00C762D4">
            <w:pPr>
              <w:pStyle w:val="iNormal"/>
              <w:jc w:val="left"/>
            </w:pPr>
            <w:r w:rsidRPr="007D6A85">
              <w:t>URLs:</w:t>
            </w:r>
          </w:p>
        </w:tc>
        <w:tc>
          <w:tcPr>
            <w:tcW w:w="6904" w:type="dxa"/>
          </w:tcPr>
          <w:p w14:paraId="094555A4" w14:textId="77777777" w:rsidR="00EE78B5" w:rsidRPr="00EE78B5" w:rsidRDefault="00DB2AB8" w:rsidP="00B511EF">
            <w:pPr>
              <w:pStyle w:val="iNormal"/>
            </w:pPr>
            <w:r>
              <w:t>Enter the public URL for your Research</w:t>
            </w:r>
            <w:r w:rsidR="00B511EF">
              <w:t xml:space="preserve"> Centre.</w:t>
            </w:r>
          </w:p>
        </w:tc>
      </w:tr>
      <w:tr w:rsidR="007D6A85" w:rsidRPr="007D6A85" w14:paraId="12A4C00B" w14:textId="77777777" w:rsidTr="00C762D4">
        <w:tc>
          <w:tcPr>
            <w:tcW w:w="2376" w:type="dxa"/>
          </w:tcPr>
          <w:p w14:paraId="6300EAFF" w14:textId="77777777" w:rsidR="00041730" w:rsidRPr="007D6A85" w:rsidRDefault="00DB2AB8" w:rsidP="00DB2AB8">
            <w:pPr>
              <w:pStyle w:val="iNormal"/>
              <w:jc w:val="left"/>
            </w:pPr>
            <w:r>
              <w:t xml:space="preserve">Type of </w:t>
            </w:r>
            <w:r w:rsidR="00041730" w:rsidRPr="007D6A85">
              <w:t xml:space="preserve">Org </w:t>
            </w:r>
            <w:r w:rsidR="00C762D4">
              <w:t>Unit (</w:t>
            </w:r>
            <w:r w:rsidR="00041730" w:rsidRPr="007D6A85">
              <w:t>Singular</w:t>
            </w:r>
            <w:r w:rsidR="00C762D4">
              <w:t>)</w:t>
            </w:r>
            <w:r w:rsidR="00041730" w:rsidRPr="007D6A85">
              <w:t>:</w:t>
            </w:r>
            <w:r w:rsidR="007D6A85">
              <w:br/>
            </w:r>
            <w:r>
              <w:t xml:space="preserve">Type of </w:t>
            </w:r>
            <w:r w:rsidRPr="007D6A85">
              <w:t xml:space="preserve">Org </w:t>
            </w:r>
            <w:r w:rsidR="00C762D4">
              <w:t>Unit (</w:t>
            </w:r>
            <w:r w:rsidR="007D6A85" w:rsidRPr="007D6A85">
              <w:t>Plural</w:t>
            </w:r>
            <w:r w:rsidR="00C762D4">
              <w:t>)</w:t>
            </w:r>
            <w:r w:rsidR="007D6A85" w:rsidRPr="007D6A85">
              <w:t>:</w:t>
            </w:r>
          </w:p>
        </w:tc>
        <w:tc>
          <w:tcPr>
            <w:tcW w:w="6904" w:type="dxa"/>
          </w:tcPr>
          <w:p w14:paraId="3544274F" w14:textId="77777777" w:rsidR="00041730" w:rsidRPr="007D6A85" w:rsidRDefault="00C762D4" w:rsidP="00C762D4">
            <w:pPr>
              <w:pStyle w:val="iNormal"/>
            </w:pPr>
            <w:r>
              <w:t xml:space="preserve">Enter the singular and plural terms by which you refer to your Organisational Units. These may be “Research Group” and “Research Groups” or perhaps “Facility” and “Facilities”. Refer to </w:t>
            </w:r>
            <w:r w:rsidRPr="002E5280">
              <w:t xml:space="preserve">Chapter </w:t>
            </w:r>
            <w:r w:rsidR="00C23447">
              <w:fldChar w:fldCharType="begin"/>
            </w:r>
            <w:r w:rsidR="00C23447">
              <w:instrText xml:space="preserve"> REF _Ref377645911 \r \h  \* MERGEFORMAT </w:instrText>
            </w:r>
            <w:r w:rsidR="00C23447">
              <w:fldChar w:fldCharType="separate"/>
            </w:r>
            <w:r w:rsidR="005066AC">
              <w:t>5</w:t>
            </w:r>
            <w:r w:rsidR="00C23447">
              <w:fldChar w:fldCharType="end"/>
            </w:r>
            <w:r w:rsidRPr="00CD3F64">
              <w:t xml:space="preserve"> </w:t>
            </w:r>
            <w:r w:rsidR="00C23447">
              <w:fldChar w:fldCharType="begin"/>
            </w:r>
            <w:r w:rsidR="00C23447">
              <w:instrText xml:space="preserve"> REF _Ref377645911 \h  \* MERGEFORMAT </w:instrText>
            </w:r>
            <w:r w:rsidR="00C23447">
              <w:fldChar w:fldCharType="separate"/>
            </w:r>
            <w:ins w:id="1798" w:author="Cathryn Chamley" w:date="2015-12-15T14:03:00Z">
              <w:r w:rsidR="005066AC" w:rsidRPr="005066AC">
                <w:rPr>
                  <w:rStyle w:val="CrossReference"/>
                  <w:rPrChange w:id="1799" w:author="Cathryn Chamley" w:date="2015-12-15T14:03:00Z">
                    <w:rPr/>
                  </w:rPrChange>
                </w:rPr>
                <w:t>Organisational Units and Projects</w:t>
              </w:r>
            </w:ins>
            <w:del w:id="1800" w:author="Cathryn Chamley" w:date="2015-12-15T14:03:00Z">
              <w:r w:rsidR="004F6915" w:rsidRPr="004F6915" w:rsidDel="005066AC">
                <w:rPr>
                  <w:rStyle w:val="CrossReference"/>
                </w:rPr>
                <w:delText>Organisational Units and Projects</w:delText>
              </w:r>
            </w:del>
            <w:r w:rsidR="00C23447">
              <w:fldChar w:fldCharType="end"/>
            </w:r>
            <w:r>
              <w:t xml:space="preserve"> for more information on how these strings are used.</w:t>
            </w:r>
          </w:p>
        </w:tc>
      </w:tr>
      <w:tr w:rsidR="007D6A85" w:rsidRPr="007D6A85" w14:paraId="2F405AE2" w14:textId="77777777" w:rsidTr="00C762D4">
        <w:tc>
          <w:tcPr>
            <w:tcW w:w="2376" w:type="dxa"/>
          </w:tcPr>
          <w:p w14:paraId="55681E44" w14:textId="41953337" w:rsidR="007D6A85" w:rsidRPr="007D6A85" w:rsidRDefault="00DB2AB8" w:rsidP="00C762D4">
            <w:pPr>
              <w:pStyle w:val="iNormal"/>
              <w:jc w:val="left"/>
            </w:pPr>
            <w:r>
              <w:t xml:space="preserve">Type of </w:t>
            </w:r>
            <w:r w:rsidR="00C762D4">
              <w:t>Project (</w:t>
            </w:r>
            <w:r w:rsidR="007D6A85" w:rsidRPr="007D6A85">
              <w:t>Singular</w:t>
            </w:r>
            <w:r w:rsidR="00C762D4">
              <w:t>)</w:t>
            </w:r>
            <w:r w:rsidR="007D6A85" w:rsidRPr="007D6A85">
              <w:t>:</w:t>
            </w:r>
            <w:r w:rsidR="007D6A85">
              <w:br/>
            </w:r>
            <w:r>
              <w:t xml:space="preserve">Type of </w:t>
            </w:r>
            <w:r w:rsidR="00C762D4">
              <w:t>Project (</w:t>
            </w:r>
            <w:r w:rsidR="007D6A85" w:rsidRPr="007D6A85">
              <w:t>Plural</w:t>
            </w:r>
            <w:r w:rsidR="00C762D4">
              <w:t>)</w:t>
            </w:r>
            <w:r w:rsidR="007D6A85" w:rsidRPr="007D6A85">
              <w:t>:</w:t>
            </w:r>
          </w:p>
        </w:tc>
        <w:tc>
          <w:tcPr>
            <w:tcW w:w="6904" w:type="dxa"/>
          </w:tcPr>
          <w:p w14:paraId="165E005B" w14:textId="77777777" w:rsidR="007D6A85" w:rsidRPr="007D6A85" w:rsidRDefault="00C762D4" w:rsidP="004231C0">
            <w:pPr>
              <w:pStyle w:val="iNormal"/>
            </w:pPr>
            <w:r>
              <w:t xml:space="preserve">Enter the singular and plural terms by which you refer to your Projects. </w:t>
            </w:r>
            <w:r w:rsidR="00DB2AB8">
              <w:t xml:space="preserve">A Project is generally defined by funding. </w:t>
            </w:r>
            <w:r>
              <w:t xml:space="preserve">These may actually be “Project” and “Projects” or perhaps you use a different term, such as “Experiment” and “Experiments”. Refer to </w:t>
            </w:r>
            <w:r w:rsidRPr="002E5280">
              <w:t xml:space="preserve">Chapter </w:t>
            </w:r>
            <w:r w:rsidR="00C23447">
              <w:fldChar w:fldCharType="begin"/>
            </w:r>
            <w:r w:rsidR="00C23447">
              <w:instrText xml:space="preserve"> REF _Ref377645911 \r \h  \* MERGEFORMAT </w:instrText>
            </w:r>
            <w:r w:rsidR="00C23447">
              <w:fldChar w:fldCharType="separate"/>
            </w:r>
            <w:r w:rsidR="005066AC">
              <w:t>5</w:t>
            </w:r>
            <w:r w:rsidR="00C23447">
              <w:fldChar w:fldCharType="end"/>
            </w:r>
            <w:r w:rsidRPr="00C762D4">
              <w:rPr>
                <w:rStyle w:val="CrossReference"/>
              </w:rPr>
              <w:t xml:space="preserve"> </w:t>
            </w:r>
            <w:r w:rsidR="00C23447">
              <w:fldChar w:fldCharType="begin"/>
            </w:r>
            <w:r w:rsidR="00C23447">
              <w:instrText xml:space="preserve"> REF _Ref377645911 \h  \* MERGEFORMAT </w:instrText>
            </w:r>
            <w:r w:rsidR="00C23447">
              <w:fldChar w:fldCharType="separate"/>
            </w:r>
            <w:ins w:id="1801" w:author="Cathryn Chamley" w:date="2015-12-15T14:03:00Z">
              <w:r w:rsidR="005066AC" w:rsidRPr="005066AC">
                <w:rPr>
                  <w:rStyle w:val="CrossReference"/>
                  <w:rPrChange w:id="1802" w:author="Cathryn Chamley" w:date="2015-12-15T14:03:00Z">
                    <w:rPr/>
                  </w:rPrChange>
                </w:rPr>
                <w:t>Organisational Units and Projects</w:t>
              </w:r>
            </w:ins>
            <w:del w:id="1803" w:author="Cathryn Chamley" w:date="2015-12-15T14:03:00Z">
              <w:r w:rsidR="004F6915" w:rsidRPr="004F6915" w:rsidDel="005066AC">
                <w:rPr>
                  <w:rStyle w:val="CrossReference"/>
                </w:rPr>
                <w:delText>Organisational Units and Projects</w:delText>
              </w:r>
            </w:del>
            <w:r w:rsidR="00C23447">
              <w:fldChar w:fldCharType="end"/>
            </w:r>
            <w:r>
              <w:t xml:space="preserve"> for more information on how these </w:t>
            </w:r>
            <w:r w:rsidR="004231C0">
              <w:t>terms</w:t>
            </w:r>
            <w:r>
              <w:t xml:space="preserve"> are used.</w:t>
            </w:r>
          </w:p>
        </w:tc>
      </w:tr>
      <w:tr w:rsidR="007D6A85" w:rsidRPr="007D6A85" w14:paraId="04BCDEF3" w14:textId="77777777" w:rsidTr="00C762D4">
        <w:tc>
          <w:tcPr>
            <w:tcW w:w="2376" w:type="dxa"/>
          </w:tcPr>
          <w:p w14:paraId="52EB4FF1" w14:textId="5CA764AF" w:rsidR="007D6A85" w:rsidRPr="007D6A85" w:rsidRDefault="00C20F69" w:rsidP="00C762D4">
            <w:pPr>
              <w:pStyle w:val="iNormal"/>
              <w:jc w:val="left"/>
            </w:pPr>
            <w:ins w:id="1804" w:author="Cathryn Chamley" w:date="2015-12-09T17:09:00Z">
              <w:r>
                <w:rPr>
                  <w:noProof/>
                  <w:lang w:val="en-US"/>
                </w:rPr>
                <mc:AlternateContent>
                  <mc:Choice Requires="wps">
                    <w:drawing>
                      <wp:anchor distT="0" distB="0" distL="114300" distR="114300" simplePos="0" relativeHeight="251747840" behindDoc="0" locked="0" layoutInCell="1" allowOverlap="1" wp14:anchorId="12E64F23" wp14:editId="381F7FA0">
                        <wp:simplePos x="0" y="0"/>
                        <wp:positionH relativeFrom="column">
                          <wp:posOffset>-838200</wp:posOffset>
                        </wp:positionH>
                        <wp:positionV relativeFrom="paragraph">
                          <wp:posOffset>1140460</wp:posOffset>
                        </wp:positionV>
                        <wp:extent cx="579120" cy="375285"/>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B56E00B" w14:textId="77777777" w:rsidR="008449DE" w:rsidRPr="00850A9C" w:rsidRDefault="008449DE"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62" o:spid="_x0000_s1100" type="#_x0000_t202" style="position:absolute;margin-left:-65.95pt;margin-top:89.8pt;width:45.6pt;height:29.55pt;z-index:25174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lEQBLECAACu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" filled="f" stroked="f">
                        <v:textbox style="mso-fit-shape-to-text:t">
                          <w:txbxContent>
                            <w:p w14:paraId="5B56E00B" w14:textId="77777777" w:rsidR="008449DE" w:rsidRPr="00850A9C" w:rsidRDefault="008449DE"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ins>
            <w:r w:rsidR="00C762D4">
              <w:t>Project</w:t>
            </w:r>
            <w:r w:rsidR="007D6A85" w:rsidRPr="007D6A85">
              <w:t xml:space="preserve"> Parameters:</w:t>
            </w:r>
          </w:p>
        </w:tc>
        <w:tc>
          <w:tcPr>
            <w:tcW w:w="6904" w:type="dxa"/>
          </w:tcPr>
          <w:p w14:paraId="2866A11A" w14:textId="07C3D6BF" w:rsidR="00DB2AB8" w:rsidRDefault="004231C0" w:rsidP="00DB2AB8">
            <w:pPr>
              <w:pStyle w:val="iNormal"/>
            </w:pPr>
            <w:r>
              <w:t>This option enable</w:t>
            </w:r>
            <w:r w:rsidR="00C57AB1">
              <w:t>s</w:t>
            </w:r>
            <w:r>
              <w:t xml:space="preserve"> support of Project Parameters.</w:t>
            </w:r>
            <w:r w:rsidR="00C762D4">
              <w:t xml:space="preserve"> </w:t>
            </w:r>
            <w:r w:rsidR="008B3F5A">
              <w:t xml:space="preserve">The use of </w:t>
            </w:r>
            <w:r w:rsidR="00066066">
              <w:t>Project Parameters</w:t>
            </w:r>
            <w:r w:rsidR="00DB2AB8">
              <w:t xml:space="preserve"> </w:t>
            </w:r>
            <w:r w:rsidR="008B3F5A">
              <w:t xml:space="preserve">is </w:t>
            </w:r>
            <w:r w:rsidR="00DB2AB8">
              <w:t>generally appropriate for systems which will hold environmental research data.</w:t>
            </w:r>
          </w:p>
          <w:p w14:paraId="043F200A" w14:textId="77777777" w:rsidR="00C762D4" w:rsidRPr="007D6A85" w:rsidRDefault="00C762D4" w:rsidP="00CD3F64">
            <w:pPr>
              <w:pStyle w:val="iNormal"/>
            </w:pPr>
            <w:r>
              <w:t xml:space="preserve">If this </w:t>
            </w:r>
            <w:r w:rsidR="00CD3F64">
              <w:t>parameter</w:t>
            </w:r>
            <w:r>
              <w:t xml:space="preserve"> is </w:t>
            </w:r>
            <w:r w:rsidR="00CD3F64">
              <w:t>En</w:t>
            </w:r>
            <w:r>
              <w:t xml:space="preserve">abled, the </w:t>
            </w:r>
            <w:r w:rsidR="00DB2AB8" w:rsidRPr="00DB2AB8">
              <w:rPr>
                <w:rStyle w:val="iButton"/>
              </w:rPr>
              <w:t> Add New Parameter </w:t>
            </w:r>
            <w:r w:rsidR="00DB2AB8">
              <w:t xml:space="preserve"> button on the Project details screen will be displayed. See section </w:t>
            </w:r>
            <w:r w:rsidR="00C23447">
              <w:fldChar w:fldCharType="begin"/>
            </w:r>
            <w:r w:rsidR="00C23447">
              <w:instrText xml:space="preserve"> REF _Ref377736666 \r \h  \* MERGEFORMAT </w:instrText>
            </w:r>
            <w:r w:rsidR="00C23447">
              <w:fldChar w:fldCharType="separate"/>
            </w:r>
            <w:ins w:id="1805" w:author="Cathryn Chamley" w:date="2015-12-15T14:03:00Z">
              <w:r w:rsidR="005066AC" w:rsidRPr="005066AC">
                <w:rPr>
                  <w:rStyle w:val="CrossReference"/>
                  <w:rPrChange w:id="1806" w:author="Cathryn Chamley" w:date="2015-12-15T14:03:00Z">
                    <w:rPr/>
                  </w:rPrChange>
                </w:rPr>
                <w:t>5.5</w:t>
              </w:r>
            </w:ins>
            <w:del w:id="1807" w:author="Cathryn Chamley" w:date="2015-12-15T14:03:00Z">
              <w:r w:rsidR="004F6915" w:rsidRPr="004F6915" w:rsidDel="005066AC">
                <w:rPr>
                  <w:rStyle w:val="CrossReference"/>
                </w:rPr>
                <w:delText>5.5</w:delText>
              </w:r>
            </w:del>
            <w:r w:rsidR="00C23447">
              <w:fldChar w:fldCharType="end"/>
            </w:r>
            <w:r w:rsidR="00DB2AB8" w:rsidRPr="00DB2AB8">
              <w:rPr>
                <w:rStyle w:val="CrossReference"/>
              </w:rPr>
              <w:t xml:space="preserve"> </w:t>
            </w:r>
            <w:r w:rsidR="00C23447">
              <w:fldChar w:fldCharType="begin"/>
            </w:r>
            <w:r w:rsidR="00C23447">
              <w:instrText xml:space="preserve"> REF _Ref377736669 \h  \* MERGEFORMAT </w:instrText>
            </w:r>
            <w:r w:rsidR="00C23447">
              <w:fldChar w:fldCharType="separate"/>
            </w:r>
            <w:ins w:id="1808" w:author="Cathryn Chamley" w:date="2015-12-15T14:03:00Z">
              <w:r w:rsidR="005066AC" w:rsidRPr="005066AC">
                <w:rPr>
                  <w:rStyle w:val="CrossReference"/>
                  <w:rPrChange w:id="1809" w:author="Cathryn Chamley" w:date="2015-12-15T14:03:00Z">
                    <w:rPr/>
                  </w:rPrChange>
                </w:rPr>
                <w:t>Setting Up Project Parameters</w:t>
              </w:r>
            </w:ins>
            <w:del w:id="1810" w:author="Cathryn Chamley" w:date="2015-12-15T14:03:00Z">
              <w:r w:rsidR="004F6915" w:rsidRPr="004F6915" w:rsidDel="005066AC">
                <w:rPr>
                  <w:rStyle w:val="CrossReference"/>
                </w:rPr>
                <w:delText>Setting Up Project Parameters</w:delText>
              </w:r>
            </w:del>
            <w:r w:rsidR="00C23447">
              <w:fldChar w:fldCharType="end"/>
            </w:r>
            <w:r w:rsidR="00DB2AB8">
              <w:t>.</w:t>
            </w:r>
          </w:p>
        </w:tc>
      </w:tr>
      <w:tr w:rsidR="00C20F69" w:rsidRPr="007D6A85" w14:paraId="6C12E684" w14:textId="77777777" w:rsidTr="00C762D4">
        <w:trPr>
          <w:ins w:id="1811" w:author="Cathryn Chamley" w:date="2015-12-09T17:08:00Z"/>
        </w:trPr>
        <w:tc>
          <w:tcPr>
            <w:tcW w:w="2376" w:type="dxa"/>
          </w:tcPr>
          <w:p w14:paraId="78186F29" w14:textId="5ABB8739" w:rsidR="00C20F69" w:rsidRDefault="00C20F69" w:rsidP="00C762D4">
            <w:pPr>
              <w:pStyle w:val="iNormal"/>
              <w:jc w:val="left"/>
              <w:rPr>
                <w:ins w:id="1812" w:author="Cathryn Chamley" w:date="2015-12-09T17:08:00Z"/>
              </w:rPr>
            </w:pPr>
            <w:ins w:id="1813" w:author="Cathryn Chamley" w:date="2015-12-09T17:08:00Z">
              <w:r>
                <w:t>Language:</w:t>
              </w:r>
              <w:r>
                <w:rPr>
                  <w:noProof/>
                  <w:lang w:val="en-US"/>
                </w:rPr>
                <w:t xml:space="preserve"> </w:t>
              </w:r>
            </w:ins>
          </w:p>
        </w:tc>
        <w:tc>
          <w:tcPr>
            <w:tcW w:w="6904" w:type="dxa"/>
          </w:tcPr>
          <w:p w14:paraId="5C6D66F0" w14:textId="022FB7FC" w:rsidR="00C20F69" w:rsidRDefault="00545182" w:rsidP="00DB2AB8">
            <w:pPr>
              <w:pStyle w:val="iNormal"/>
              <w:rPr>
                <w:ins w:id="1814" w:author="Cathryn Chamley" w:date="2015-12-09T17:08:00Z"/>
              </w:rPr>
            </w:pPr>
            <w:ins w:id="1815" w:author="Cathryn Chamley" w:date="2015-12-10T09:17:00Z">
              <w:r>
                <w:t xml:space="preserve">Enter the language that the metadata will be entered in – for example, “English”. This field does not alter the content of the metadata fields, but does appear in the RIF-CS as the </w:t>
              </w:r>
            </w:ins>
            <w:ins w:id="1816" w:author="Cathryn Chamley" w:date="2015-12-10T09:18:00Z">
              <w:r>
                <w:t>“Language” field in various elements.</w:t>
              </w:r>
            </w:ins>
          </w:p>
        </w:tc>
      </w:tr>
      <w:tr w:rsidR="00C20F69" w:rsidRPr="007D6A85" w14:paraId="38782B21" w14:textId="77777777" w:rsidTr="00C762D4">
        <w:trPr>
          <w:ins w:id="1817" w:author="Cathryn Chamley" w:date="2015-12-09T17:08:00Z"/>
        </w:trPr>
        <w:tc>
          <w:tcPr>
            <w:tcW w:w="2376" w:type="dxa"/>
          </w:tcPr>
          <w:p w14:paraId="5EE1A34B" w14:textId="2039CDA4" w:rsidR="00C20F69" w:rsidRDefault="00C20F69" w:rsidP="00C762D4">
            <w:pPr>
              <w:pStyle w:val="iNormal"/>
              <w:jc w:val="left"/>
              <w:rPr>
                <w:ins w:id="1818" w:author="Cathryn Chamley" w:date="2015-12-09T17:08:00Z"/>
              </w:rPr>
            </w:pPr>
            <w:ins w:id="1819" w:author="Cathryn Chamley" w:date="2015-12-09T17:09:00Z">
              <w:r>
                <w:rPr>
                  <w:noProof/>
                  <w:lang w:val="en-US"/>
                </w:rPr>
                <mc:AlternateContent>
                  <mc:Choice Requires="wps">
                    <w:drawing>
                      <wp:anchor distT="0" distB="0" distL="114300" distR="114300" simplePos="0" relativeHeight="251749888" behindDoc="0" locked="0" layoutInCell="1" allowOverlap="1" wp14:anchorId="5D611A85" wp14:editId="71D479A5">
                        <wp:simplePos x="0" y="0"/>
                        <wp:positionH relativeFrom="column">
                          <wp:posOffset>-838200</wp:posOffset>
                        </wp:positionH>
                        <wp:positionV relativeFrom="paragraph">
                          <wp:posOffset>70485</wp:posOffset>
                        </wp:positionV>
                        <wp:extent cx="579120" cy="375285"/>
                        <wp:effectExtent l="0" t="0" r="0" b="5715"/>
                        <wp:wrapNone/>
                        <wp:docPr id="63" name="Text Box 63"/>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1452492" w14:textId="77777777" w:rsidR="008449DE" w:rsidRPr="00850A9C" w:rsidRDefault="008449DE"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63" o:spid="_x0000_s1101" type="#_x0000_t202" style="position:absolute;margin-left:-65.95pt;margin-top:5.55pt;width:45.6pt;height:29.55pt;z-index:25174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uCUrECAACu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" filled="f" stroked="f">
                        <v:textbox style="mso-fit-shape-to-text:t">
                          <w:txbxContent>
                            <w:p w14:paraId="71452492" w14:textId="77777777" w:rsidR="008449DE" w:rsidRPr="00850A9C" w:rsidRDefault="008449DE"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ins>
            <w:ins w:id="1820" w:author="Cathryn Chamley" w:date="2015-12-09T17:08:00Z">
              <w:r>
                <w:t>Open Access Rights Text:</w:t>
              </w:r>
            </w:ins>
          </w:p>
        </w:tc>
        <w:tc>
          <w:tcPr>
            <w:tcW w:w="6904" w:type="dxa"/>
          </w:tcPr>
          <w:p w14:paraId="11425309" w14:textId="683C36E1" w:rsidR="00C20F69" w:rsidRDefault="00545182" w:rsidP="00545182">
            <w:pPr>
              <w:pStyle w:val="iNormal"/>
              <w:rPr>
                <w:ins w:id="1821" w:author="Cathryn Chamley" w:date="2015-12-09T17:08:00Z"/>
              </w:rPr>
            </w:pPr>
            <w:ins w:id="1822" w:author="Cathryn Chamley" w:date="2015-12-10T09:18:00Z">
              <w:r>
                <w:t>Enter the text that describes the rights associated with</w:t>
              </w:r>
            </w:ins>
            <w:ins w:id="1823" w:author="Cathryn Chamley" w:date="2015-12-10T09:19:00Z">
              <w:r>
                <w:t xml:space="preserve"> data when </w:t>
              </w:r>
            </w:ins>
            <w:ins w:id="1824" w:author="Cathryn Chamley" w:date="2015-12-10T09:18:00Z">
              <w:r>
                <w:t xml:space="preserve"> </w:t>
              </w:r>
            </w:ins>
            <w:ins w:id="1825" w:author="Cathryn Chamley" w:date="2015-12-10T09:19:00Z">
              <w:r>
                <w:t xml:space="preserve">the Access Rights type of “Open” </w:t>
              </w:r>
            </w:ins>
            <w:ins w:id="1826" w:author="Cathryn Chamley" w:date="2015-12-10T09:20:00Z">
              <w:r>
                <w:t>is selected for a package. This should include a brief statement on how the data can be obtained, and any conditions that apply to the data.</w:t>
              </w:r>
            </w:ins>
            <w:ins w:id="1827" w:author="Cathryn Chamley" w:date="2015-12-10T09:19:00Z">
              <w:r>
                <w:t xml:space="preserve"> </w:t>
              </w:r>
            </w:ins>
          </w:p>
        </w:tc>
      </w:tr>
      <w:tr w:rsidR="00C20F69" w:rsidRPr="007D6A85" w14:paraId="334165F4" w14:textId="77777777" w:rsidTr="00C762D4">
        <w:trPr>
          <w:ins w:id="1828" w:author="Cathryn Chamley" w:date="2015-12-09T17:06:00Z"/>
        </w:trPr>
        <w:tc>
          <w:tcPr>
            <w:tcW w:w="2376" w:type="dxa"/>
          </w:tcPr>
          <w:p w14:paraId="2F27F23A" w14:textId="3066540F" w:rsidR="00C20F69" w:rsidRDefault="00C20F69" w:rsidP="00C762D4">
            <w:pPr>
              <w:pStyle w:val="iNormal"/>
              <w:jc w:val="left"/>
              <w:rPr>
                <w:ins w:id="1829" w:author="Cathryn Chamley" w:date="2015-12-09T17:06:00Z"/>
              </w:rPr>
            </w:pPr>
            <w:ins w:id="1830" w:author="Cathryn Chamley" w:date="2015-12-09T17:09:00Z">
              <w:r>
                <w:rPr>
                  <w:noProof/>
                  <w:lang w:val="en-US"/>
                </w:rPr>
                <mc:AlternateContent>
                  <mc:Choice Requires="wps">
                    <w:drawing>
                      <wp:anchor distT="0" distB="0" distL="114300" distR="114300" simplePos="0" relativeHeight="251751936" behindDoc="0" locked="0" layoutInCell="1" allowOverlap="1" wp14:anchorId="556789DF" wp14:editId="658652FA">
                        <wp:simplePos x="0" y="0"/>
                        <wp:positionH relativeFrom="column">
                          <wp:posOffset>-838200</wp:posOffset>
                        </wp:positionH>
                        <wp:positionV relativeFrom="paragraph">
                          <wp:posOffset>114300</wp:posOffset>
                        </wp:positionV>
                        <wp:extent cx="579120" cy="375285"/>
                        <wp:effectExtent l="0" t="0" r="0" b="5715"/>
                        <wp:wrapNone/>
                        <wp:docPr id="65" name="Text Box 65"/>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B228DDD" w14:textId="77777777" w:rsidR="008449DE" w:rsidRPr="00850A9C" w:rsidRDefault="008449DE"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65" o:spid="_x0000_s1102" type="#_x0000_t202" style="position:absolute;margin-left:-65.95pt;margin-top:9pt;width:45.6pt;height:29.55pt;z-index:25175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t2/LICAACu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" filled="f" stroked="f">
                        <v:textbox style="mso-fit-shape-to-text:t">
                          <w:txbxContent>
                            <w:p w14:paraId="7B228DDD" w14:textId="77777777" w:rsidR="008449DE" w:rsidRPr="00850A9C" w:rsidRDefault="008449DE"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ins>
            <w:ins w:id="1831" w:author="Cathryn Chamley" w:date="2015-12-09T17:07:00Z">
              <w:r>
                <w:t>Conditional Access Rights Text:</w:t>
              </w:r>
            </w:ins>
          </w:p>
        </w:tc>
        <w:tc>
          <w:tcPr>
            <w:tcW w:w="6904" w:type="dxa"/>
          </w:tcPr>
          <w:p w14:paraId="2A845F1B" w14:textId="4B819E95" w:rsidR="00C20F69" w:rsidRDefault="00545182" w:rsidP="00545182">
            <w:pPr>
              <w:pStyle w:val="iNormal"/>
              <w:rPr>
                <w:ins w:id="1832" w:author="Cathryn Chamley" w:date="2015-12-09T17:06:00Z"/>
              </w:rPr>
            </w:pPr>
            <w:ins w:id="1833" w:author="Cathryn Chamley" w:date="2015-12-10T09:20:00Z">
              <w:r>
                <w:t>Enter the text that describes the rights associated with data when  the Access Rights type of “Conditional” is selected for a package. This should include a brief statement on how the data can be obtained, and any conditions that apply to the data.</w:t>
              </w:r>
            </w:ins>
          </w:p>
        </w:tc>
      </w:tr>
      <w:tr w:rsidR="00C20F69" w:rsidRPr="007D6A85" w14:paraId="607CBFF2" w14:textId="77777777" w:rsidTr="00C762D4">
        <w:trPr>
          <w:ins w:id="1834" w:author="Cathryn Chamley" w:date="2015-12-09T17:06:00Z"/>
        </w:trPr>
        <w:tc>
          <w:tcPr>
            <w:tcW w:w="2376" w:type="dxa"/>
          </w:tcPr>
          <w:p w14:paraId="024CAF9F" w14:textId="2B3C481F" w:rsidR="00C20F69" w:rsidRDefault="00C20F69" w:rsidP="00C762D4">
            <w:pPr>
              <w:pStyle w:val="iNormal"/>
              <w:jc w:val="left"/>
              <w:rPr>
                <w:ins w:id="1835" w:author="Cathryn Chamley" w:date="2015-12-09T17:06:00Z"/>
              </w:rPr>
            </w:pPr>
            <w:ins w:id="1836" w:author="Cathryn Chamley" w:date="2015-12-09T17:09:00Z">
              <w:r>
                <w:rPr>
                  <w:noProof/>
                  <w:lang w:val="en-US"/>
                </w:rPr>
                <mc:AlternateContent>
                  <mc:Choice Requires="wps">
                    <w:drawing>
                      <wp:anchor distT="0" distB="0" distL="114300" distR="114300" simplePos="0" relativeHeight="251756032" behindDoc="0" locked="0" layoutInCell="1" allowOverlap="1" wp14:anchorId="4FBE6951" wp14:editId="332194DF">
                        <wp:simplePos x="0" y="0"/>
                        <wp:positionH relativeFrom="column">
                          <wp:posOffset>-838200</wp:posOffset>
                        </wp:positionH>
                        <wp:positionV relativeFrom="paragraph">
                          <wp:posOffset>386715</wp:posOffset>
                        </wp:positionV>
                        <wp:extent cx="579120" cy="375285"/>
                        <wp:effectExtent l="0" t="0" r="0" b="5715"/>
                        <wp:wrapNone/>
                        <wp:docPr id="68" name="Text Box 68"/>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A6ED939" w14:textId="77777777" w:rsidR="008449DE" w:rsidRPr="00850A9C" w:rsidRDefault="008449DE"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65.95pt;margin-top:30.45pt;width:45.6pt;height:29.55pt;z-index:25175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O0LICAACu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" filled="f" stroked="f">
                        <v:textbox style="mso-fit-shape-to-text:t">
                          <w:txbxContent>
                            <w:p w14:paraId="1A6ED939" w14:textId="77777777" w:rsidR="008449DE" w:rsidRPr="00850A9C" w:rsidRDefault="008449DE"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Pr>
                  <w:noProof/>
                  <w:lang w:val="en-US"/>
                </w:rPr>
                <mc:AlternateContent>
                  <mc:Choice Requires="wps">
                    <w:drawing>
                      <wp:anchor distT="0" distB="0" distL="114300" distR="114300" simplePos="0" relativeHeight="251753984" behindDoc="0" locked="0" layoutInCell="1" allowOverlap="1" wp14:anchorId="10B9852E" wp14:editId="4C973D21">
                        <wp:simplePos x="0" y="0"/>
                        <wp:positionH relativeFrom="column">
                          <wp:posOffset>-838200</wp:posOffset>
                        </wp:positionH>
                        <wp:positionV relativeFrom="paragraph">
                          <wp:posOffset>43815</wp:posOffset>
                        </wp:positionV>
                        <wp:extent cx="579120" cy="375285"/>
                        <wp:effectExtent l="0" t="0" r="0" b="5715"/>
                        <wp:wrapNone/>
                        <wp:docPr id="66" name="Text Box 66"/>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99C72EC" w14:textId="77777777" w:rsidR="008449DE" w:rsidRPr="00850A9C" w:rsidRDefault="008449DE"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66" o:spid="_x0000_s1104" type="#_x0000_t202" style="position:absolute;margin-left:-65.95pt;margin-top:3.45pt;width:45.6pt;height:29.55pt;z-index:25175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" filled="f" stroked="f">
                        <v:textbox style="mso-fit-shape-to-text:t">
                          <w:txbxContent>
                            <w:p w14:paraId="499C72EC" w14:textId="77777777" w:rsidR="008449DE" w:rsidRPr="00850A9C" w:rsidRDefault="008449DE"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ins>
            <w:ins w:id="1837" w:author="Cathryn Chamley" w:date="2015-12-09T17:07:00Z">
              <w:r>
                <w:t>Restricted Access Rights Text:</w:t>
              </w:r>
            </w:ins>
          </w:p>
        </w:tc>
        <w:tc>
          <w:tcPr>
            <w:tcW w:w="6904" w:type="dxa"/>
          </w:tcPr>
          <w:p w14:paraId="52FA1ECF" w14:textId="09DEFC1E" w:rsidR="00C20F69" w:rsidRDefault="00545182" w:rsidP="00545182">
            <w:pPr>
              <w:pStyle w:val="iNormal"/>
              <w:rPr>
                <w:ins w:id="1838" w:author="Cathryn Chamley" w:date="2015-12-09T17:06:00Z"/>
              </w:rPr>
            </w:pPr>
            <w:ins w:id="1839" w:author="Cathryn Chamley" w:date="2015-12-10T09:20:00Z">
              <w:r>
                <w:t>Enter the text that describes the rights associated with data when  the Access Rights type of “Restricted” is selected for a package. This should include a brief statement on how the data can be obtained, and any conditions that apply to the data.</w:t>
              </w:r>
            </w:ins>
          </w:p>
        </w:tc>
      </w:tr>
      <w:tr w:rsidR="00C20F69" w:rsidRPr="007D6A85" w14:paraId="0016380F" w14:textId="77777777" w:rsidTr="00C762D4">
        <w:trPr>
          <w:ins w:id="1840" w:author="Cathryn Chamley" w:date="2015-12-09T17:06:00Z"/>
        </w:trPr>
        <w:tc>
          <w:tcPr>
            <w:tcW w:w="2376" w:type="dxa"/>
          </w:tcPr>
          <w:p w14:paraId="6FF69370" w14:textId="540A4225" w:rsidR="00C20F69" w:rsidRDefault="00C20F69" w:rsidP="00C762D4">
            <w:pPr>
              <w:pStyle w:val="iNormal"/>
              <w:jc w:val="left"/>
              <w:rPr>
                <w:ins w:id="1841" w:author="Cathryn Chamley" w:date="2015-12-09T17:06:00Z"/>
              </w:rPr>
            </w:pPr>
            <w:ins w:id="1842" w:author="Cathryn Chamley" w:date="2015-12-09T17:07:00Z">
              <w:r>
                <w:t>Rights Statement:</w:t>
              </w:r>
            </w:ins>
          </w:p>
        </w:tc>
        <w:tc>
          <w:tcPr>
            <w:tcW w:w="6904" w:type="dxa"/>
          </w:tcPr>
          <w:p w14:paraId="61832B05" w14:textId="051E74B3" w:rsidR="00C20F69" w:rsidRDefault="00C9460A" w:rsidP="00DB2AB8">
            <w:pPr>
              <w:pStyle w:val="iNormal"/>
              <w:rPr>
                <w:ins w:id="1843" w:author="Cathryn Chamley" w:date="2015-12-09T17:06:00Z"/>
              </w:rPr>
            </w:pPr>
            <w:ins w:id="1844" w:author="Cathryn Chamley" w:date="2015-12-10T09:22:00Z">
              <w:r>
                <w:t xml:space="preserve">Enter a statement that asserts your copyright. This field will typically contain something like: </w:t>
              </w:r>
            </w:ins>
            <w:ins w:id="1845" w:author="Cathryn Chamley" w:date="2015-12-10T09:23:00Z">
              <w:r>
                <w:t>“</w:t>
              </w:r>
              <w:r w:rsidR="0040205A">
                <w:t>Copyright &lt;institution name&gt;.”</w:t>
              </w:r>
            </w:ins>
          </w:p>
        </w:tc>
      </w:tr>
      <w:tr w:rsidR="00C20F69" w:rsidRPr="007D6A85" w14:paraId="7EDD6346" w14:textId="77777777" w:rsidTr="00C762D4">
        <w:trPr>
          <w:ins w:id="1846" w:author="Cathryn Chamley" w:date="2015-12-09T17:06:00Z"/>
        </w:trPr>
        <w:tc>
          <w:tcPr>
            <w:tcW w:w="2376" w:type="dxa"/>
          </w:tcPr>
          <w:p w14:paraId="2AF522F9" w14:textId="16FFAA44" w:rsidR="00C20F69" w:rsidRDefault="00C20F69" w:rsidP="00C762D4">
            <w:pPr>
              <w:pStyle w:val="iNormal"/>
              <w:jc w:val="left"/>
              <w:rPr>
                <w:ins w:id="1847" w:author="Cathryn Chamley" w:date="2015-12-09T17:06:00Z"/>
              </w:rPr>
            </w:pPr>
            <w:ins w:id="1848" w:author="Cathryn Chamley" w:date="2015-12-09T17:10:00Z">
              <w:r>
                <w:rPr>
                  <w:noProof/>
                  <w:lang w:val="en-US"/>
                </w:rPr>
                <mc:AlternateContent>
                  <mc:Choice Requires="wps">
                    <w:drawing>
                      <wp:anchor distT="0" distB="0" distL="114300" distR="114300" simplePos="0" relativeHeight="251760128" behindDoc="0" locked="0" layoutInCell="1" allowOverlap="1" wp14:anchorId="5D72069D" wp14:editId="7DD7003E">
                        <wp:simplePos x="0" y="0"/>
                        <wp:positionH relativeFrom="column">
                          <wp:posOffset>-838200</wp:posOffset>
                        </wp:positionH>
                        <wp:positionV relativeFrom="paragraph">
                          <wp:posOffset>71120</wp:posOffset>
                        </wp:positionV>
                        <wp:extent cx="579120" cy="375285"/>
                        <wp:effectExtent l="0" t="0" r="0" b="5715"/>
                        <wp:wrapNone/>
                        <wp:docPr id="89" name="Text Box 89"/>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921B647" w14:textId="77777777" w:rsidR="008449DE" w:rsidRPr="00850A9C" w:rsidRDefault="008449DE"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89" o:spid="_x0000_s1105" type="#_x0000_t202" style="position:absolute;margin-left:-65.95pt;margin-top:5.6pt;width:45.6pt;height:29.55pt;z-index:25176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Q3TLECAACu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" filled="f" stroked="f">
                        <v:textbox style="mso-fit-shape-to-text:t">
                          <w:txbxContent>
                            <w:p w14:paraId="0921B647" w14:textId="77777777" w:rsidR="008449DE" w:rsidRPr="00850A9C" w:rsidRDefault="008449DE"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Pr>
                  <w:noProof/>
                  <w:lang w:val="en-US"/>
                </w:rPr>
                <mc:AlternateContent>
                  <mc:Choice Requires="wps">
                    <w:drawing>
                      <wp:anchor distT="0" distB="0" distL="114300" distR="114300" simplePos="0" relativeHeight="251758080" behindDoc="0" locked="0" layoutInCell="1" allowOverlap="1" wp14:anchorId="0B3FF91C" wp14:editId="1A5E4BE5">
                        <wp:simplePos x="0" y="0"/>
                        <wp:positionH relativeFrom="column">
                          <wp:posOffset>-838200</wp:posOffset>
                        </wp:positionH>
                        <wp:positionV relativeFrom="paragraph">
                          <wp:posOffset>414020</wp:posOffset>
                        </wp:positionV>
                        <wp:extent cx="579120" cy="375285"/>
                        <wp:effectExtent l="0" t="0" r="0" b="5715"/>
                        <wp:wrapNone/>
                        <wp:docPr id="83" name="Text Box 83"/>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1518B70" w14:textId="77777777" w:rsidR="008449DE" w:rsidRPr="00850A9C" w:rsidRDefault="008449DE"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83" o:spid="_x0000_s1106" type="#_x0000_t202" style="position:absolute;margin-left:-65.95pt;margin-top:32.6pt;width:45.6pt;height:29.55pt;z-index:25175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HpmLICAACu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" filled="f" stroked="f">
                        <v:textbox style="mso-fit-shape-to-text:t">
                          <w:txbxContent>
                            <w:p w14:paraId="41518B70" w14:textId="77777777" w:rsidR="008449DE" w:rsidRPr="00850A9C" w:rsidRDefault="008449DE"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ins>
            <w:ins w:id="1849" w:author="Cathryn Chamley" w:date="2015-12-09T17:07:00Z">
              <w:r>
                <w:t>Maximum Package Size:</w:t>
              </w:r>
            </w:ins>
          </w:p>
        </w:tc>
        <w:tc>
          <w:tcPr>
            <w:tcW w:w="6904" w:type="dxa"/>
          </w:tcPr>
          <w:p w14:paraId="194B753D" w14:textId="3894D1DB" w:rsidR="00C20F69" w:rsidRDefault="00432AAB" w:rsidP="00432AAB">
            <w:pPr>
              <w:pStyle w:val="iNormal"/>
              <w:rPr>
                <w:ins w:id="1850" w:author="Cathryn Chamley" w:date="2015-12-09T17:06:00Z"/>
              </w:rPr>
            </w:pPr>
            <w:ins w:id="1851" w:author="Cathryn Chamley" w:date="2015-12-10T09:24:00Z">
              <w:r>
                <w:t>Enter a number and select the units to indicate the maximum package size that will be allowed. For example, enter “6” and select “GB” to specify a maximum package size of 6GB. This controls the maximum package size that we will allow the user to create.</w:t>
              </w:r>
            </w:ins>
          </w:p>
        </w:tc>
      </w:tr>
      <w:tr w:rsidR="00C20F69" w:rsidRPr="007D6A85" w14:paraId="27E1D4A0" w14:textId="77777777" w:rsidTr="00C762D4">
        <w:trPr>
          <w:ins w:id="1852" w:author="Cathryn Chamley" w:date="2015-12-09T17:06:00Z"/>
        </w:trPr>
        <w:tc>
          <w:tcPr>
            <w:tcW w:w="2376" w:type="dxa"/>
          </w:tcPr>
          <w:p w14:paraId="446CCB94" w14:textId="5746898D" w:rsidR="00C20F69" w:rsidRDefault="00C20F69" w:rsidP="00C762D4">
            <w:pPr>
              <w:pStyle w:val="iNormal"/>
              <w:jc w:val="left"/>
              <w:rPr>
                <w:ins w:id="1853" w:author="Cathryn Chamley" w:date="2015-12-09T17:06:00Z"/>
              </w:rPr>
            </w:pPr>
            <w:ins w:id="1854" w:author="Cathryn Chamley" w:date="2015-12-09T17:07:00Z">
              <w:r>
                <w:t>Email Level:</w:t>
              </w:r>
            </w:ins>
          </w:p>
        </w:tc>
        <w:tc>
          <w:tcPr>
            <w:tcW w:w="6904" w:type="dxa"/>
          </w:tcPr>
          <w:p w14:paraId="1CCAB72C" w14:textId="55F9D120" w:rsidR="00C20F69" w:rsidRDefault="00432AAB" w:rsidP="00BE31D5">
            <w:pPr>
              <w:pStyle w:val="iNormal"/>
              <w:rPr>
                <w:ins w:id="1855" w:author="Cathryn Chamley" w:date="2015-12-09T17:06:00Z"/>
              </w:rPr>
            </w:pPr>
            <w:ins w:id="1856" w:author="Cathryn Chamley" w:date="2015-12-10T09:27:00Z">
              <w:r>
                <w:t xml:space="preserve">Select </w:t>
              </w:r>
              <w:r w:rsidR="00BE31D5">
                <w:t>the type of events</w:t>
              </w:r>
              <w:r>
                <w:t xml:space="preserve"> that should cause email</w:t>
              </w:r>
            </w:ins>
            <w:ins w:id="1857" w:author="Cathryn Chamley" w:date="2015-12-10T09:29:00Z">
              <w:r>
                <w:t xml:space="preserve"> notifications to be sent to the “Research Librarian Email List”</w:t>
              </w:r>
            </w:ins>
            <w:ins w:id="1858" w:author="Cathryn Chamley" w:date="2015-12-10T14:44:00Z">
              <w:r w:rsidR="00BE31D5">
                <w:t>, when a package is published via the API</w:t>
              </w:r>
            </w:ins>
            <w:ins w:id="1859" w:author="Cathryn Chamley" w:date="2015-12-10T09:29:00Z">
              <w:r>
                <w:t>.</w:t>
              </w:r>
            </w:ins>
            <w:ins w:id="1860" w:author="Cathryn Chamley" w:date="2015-12-10T14:38:00Z">
              <w:r w:rsidR="00680B9D">
                <w:t xml:space="preserve"> </w:t>
              </w:r>
            </w:ins>
            <w:ins w:id="1861" w:author="Cathryn Chamley" w:date="2015-12-10T09:28:00Z">
              <w:r>
                <w:t>Options</w:t>
              </w:r>
            </w:ins>
            <w:ins w:id="1862" w:author="Cathryn Chamley" w:date="2015-12-10T14:40:00Z">
              <w:r w:rsidR="00BE31D5">
                <w:t xml:space="preserve"> for “Email Level”</w:t>
              </w:r>
            </w:ins>
            <w:ins w:id="1863" w:author="Cathryn Chamley" w:date="2015-12-10T09:28:00Z">
              <w:r>
                <w:t xml:space="preserve"> are </w:t>
              </w:r>
            </w:ins>
            <w:ins w:id="1864" w:author="Cathryn Chamley" w:date="2015-12-10T09:29:00Z">
              <w:r>
                <w:t>“Success Only”</w:t>
              </w:r>
            </w:ins>
            <w:ins w:id="1865" w:author="Cathryn Chamley" w:date="2015-12-10T14:40:00Z">
              <w:r w:rsidR="00BE31D5">
                <w:t xml:space="preserve"> (only email when a package is successfully published)</w:t>
              </w:r>
            </w:ins>
            <w:ins w:id="1866" w:author="Cathryn Chamley" w:date="2015-12-10T09:29:00Z">
              <w:r>
                <w:t>, “Failure Only”</w:t>
              </w:r>
            </w:ins>
            <w:ins w:id="1867" w:author="Cathryn Chamley" w:date="2015-12-10T14:40:00Z">
              <w:r w:rsidR="00BE31D5">
                <w:t xml:space="preserve"> (only email when an error occurs during publishing of a package), or </w:t>
              </w:r>
            </w:ins>
            <w:ins w:id="1868" w:author="Cathryn Chamley" w:date="2015-12-10T14:41:00Z">
              <w:r w:rsidR="00BE31D5">
                <w:t>“Always” (always email, regardless of the result)</w:t>
              </w:r>
            </w:ins>
            <w:ins w:id="1869" w:author="Cathryn Chamley" w:date="2015-12-10T09:29:00Z">
              <w:r>
                <w:t>.</w:t>
              </w:r>
            </w:ins>
            <w:ins w:id="1870" w:author="Cathryn Chamley" w:date="2015-12-10T09:30:00Z">
              <w:r>
                <w:t xml:space="preserve"> If you want no notifications, select any value for “Email Level”, and leave the “Research Librarian Email List” empty.</w:t>
              </w:r>
            </w:ins>
          </w:p>
        </w:tc>
      </w:tr>
      <w:tr w:rsidR="00C20F69" w:rsidRPr="007D6A85" w14:paraId="64D2BD90" w14:textId="77777777" w:rsidTr="00C762D4">
        <w:trPr>
          <w:ins w:id="1871" w:author="Cathryn Chamley" w:date="2015-12-09T17:06:00Z"/>
        </w:trPr>
        <w:tc>
          <w:tcPr>
            <w:tcW w:w="2376" w:type="dxa"/>
          </w:tcPr>
          <w:p w14:paraId="0B3B823B" w14:textId="6933A893" w:rsidR="00C20F69" w:rsidRDefault="00C20F69" w:rsidP="00C762D4">
            <w:pPr>
              <w:pStyle w:val="iNormal"/>
              <w:jc w:val="left"/>
              <w:rPr>
                <w:ins w:id="1872" w:author="Cathryn Chamley" w:date="2015-12-09T17:06:00Z"/>
              </w:rPr>
            </w:pPr>
            <w:ins w:id="1873" w:author="Cathryn Chamley" w:date="2015-12-09T17:10:00Z">
              <w:r>
                <w:rPr>
                  <w:noProof/>
                  <w:lang w:val="en-US"/>
                </w:rPr>
                <mc:AlternateContent>
                  <mc:Choice Requires="wps">
                    <w:drawing>
                      <wp:anchor distT="0" distB="0" distL="114300" distR="114300" simplePos="0" relativeHeight="251762176" behindDoc="0" locked="0" layoutInCell="1" allowOverlap="1" wp14:anchorId="0A62FE7A" wp14:editId="3C31397E">
                        <wp:simplePos x="0" y="0"/>
                        <wp:positionH relativeFrom="column">
                          <wp:posOffset>-768350</wp:posOffset>
                        </wp:positionH>
                        <wp:positionV relativeFrom="paragraph">
                          <wp:posOffset>0</wp:posOffset>
                        </wp:positionV>
                        <wp:extent cx="579120" cy="375285"/>
                        <wp:effectExtent l="0" t="0" r="0" b="5715"/>
                        <wp:wrapNone/>
                        <wp:docPr id="92" name="Text Box 92"/>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7CA8799" w14:textId="77777777" w:rsidR="008449DE" w:rsidRPr="00850A9C" w:rsidRDefault="008449DE"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92" o:spid="_x0000_s1107" type="#_x0000_t202" style="position:absolute;margin-left:-60.45pt;margin-top:0;width:45.6pt;height:29.55pt;z-index:25176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" filled="f" stroked="f">
                        <v:textbox style="mso-fit-shape-to-text:t">
                          <w:txbxContent>
                            <w:p w14:paraId="57CA8799" w14:textId="77777777" w:rsidR="008449DE" w:rsidRPr="00850A9C" w:rsidRDefault="008449DE"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ins>
            <w:ins w:id="1874" w:author="Cathryn Chamley" w:date="2015-12-09T17:07:00Z">
              <w:r>
                <w:t>Research Librarian Email List:</w:t>
              </w:r>
            </w:ins>
          </w:p>
        </w:tc>
        <w:tc>
          <w:tcPr>
            <w:tcW w:w="6904" w:type="dxa"/>
          </w:tcPr>
          <w:p w14:paraId="04FFCFC7" w14:textId="337A2162" w:rsidR="00C20F69" w:rsidRDefault="00432AAB" w:rsidP="00DB2AB8">
            <w:pPr>
              <w:pStyle w:val="iNormal"/>
              <w:rPr>
                <w:ins w:id="1875" w:author="Cathryn Chamley" w:date="2015-12-09T17:06:00Z"/>
              </w:rPr>
            </w:pPr>
            <w:ins w:id="1876" w:author="Cathryn Chamley" w:date="2015-12-10T09:31:00Z">
              <w:r>
                <w:t>Enter 1 or more email addresses (separated by a space). These email addresses will receive email when the events in the “Email Level” occur.</w:t>
              </w:r>
            </w:ins>
            <w:ins w:id="1877" w:author="Cathryn Chamley" w:date="2015-12-10T14:43:00Z">
              <w:r w:rsidR="00BE31D5">
                <w:t xml:space="preserve"> When a package is published via API only, an email notification will be sent to any email addresses specified in the “Research Librarian Email List”.</w:t>
              </w:r>
            </w:ins>
            <w:ins w:id="1878" w:author="Cathryn Chamley" w:date="2015-12-10T14:44:00Z">
              <w:r w:rsidR="00BE31D5">
                <w:t xml:space="preserve"> If you want no notifications, select any value for “Email Level”, and leave the “Research Librarian Email List” empty.</w:t>
              </w:r>
            </w:ins>
          </w:p>
        </w:tc>
      </w:tr>
    </w:tbl>
    <w:p w14:paraId="5CC1D669" w14:textId="77777777" w:rsidR="00090949" w:rsidRDefault="00090949" w:rsidP="00090949">
      <w:pPr>
        <w:pStyle w:val="iHeading3"/>
      </w:pPr>
      <w:bookmarkStart w:id="1879" w:name="_Ref377979077"/>
      <w:bookmarkStart w:id="1880" w:name="_Toc311807559"/>
      <w:r>
        <w:t>OCR Processing</w:t>
      </w:r>
      <w:r w:rsidR="005D5820">
        <w:t xml:space="preserve"> parameters</w:t>
      </w:r>
      <w:bookmarkEnd w:id="1879"/>
      <w:bookmarkEnd w:id="1880"/>
    </w:p>
    <w:p w14:paraId="134B5496" w14:textId="1515FAC8" w:rsidR="00C762D4" w:rsidRDefault="00CF08BB" w:rsidP="00C762D4">
      <w:pPr>
        <w:pStyle w:val="iNormal"/>
      </w:pPr>
      <w:r>
        <w:t>DIVER</w:t>
      </w:r>
      <w:r w:rsidR="00C762D4">
        <w:t xml:space="preserve"> supports processing of image files to extract text and write it to a .TXT file which can then be viewed, edited or processed </w:t>
      </w:r>
      <w:r w:rsidR="004231C0">
        <w:t>as required.</w:t>
      </w:r>
    </w:p>
    <w:p w14:paraId="4BF8BB2F" w14:textId="1F51B47F" w:rsidR="00C57AB1" w:rsidRDefault="00CF08BB" w:rsidP="00C762D4">
      <w:pPr>
        <w:pStyle w:val="iNormal"/>
      </w:pPr>
      <w:r>
        <w:t>DIVER</w:t>
      </w:r>
      <w:r w:rsidR="00DB2AB8">
        <w:t xml:space="preserve"> supports </w:t>
      </w:r>
      <w:r w:rsidR="00E87D70">
        <w:t xml:space="preserve">the </w:t>
      </w:r>
      <w:r w:rsidR="00DB2AB8">
        <w:t xml:space="preserve">use of </w:t>
      </w:r>
      <w:r w:rsidR="00E87D70">
        <w:t>two OCR engines: Tesseract (</w:t>
      </w:r>
      <w:r w:rsidR="00E87D70" w:rsidRPr="00A01DCB">
        <w:t>see</w:t>
      </w:r>
      <w:r w:rsidR="00A01DCB">
        <w:t xml:space="preserve"> </w:t>
      </w:r>
      <w:hyperlink r:id="rId127" w:history="1">
        <w:r w:rsidR="00A01DCB" w:rsidRPr="005967CE">
          <w:rPr>
            <w:rStyle w:val="Hyperlink"/>
          </w:rPr>
          <w:t>https://code.google.com/p/tesseract-ocr/</w:t>
        </w:r>
      </w:hyperlink>
      <w:r w:rsidR="00E87D70" w:rsidRPr="00A01DCB">
        <w:t>)</w:t>
      </w:r>
      <w:r w:rsidR="00E87D70">
        <w:t xml:space="preserve"> and </w:t>
      </w:r>
      <w:r w:rsidR="00DB2AB8">
        <w:t>ABBYY</w:t>
      </w:r>
      <w:r w:rsidR="00E87D70">
        <w:t xml:space="preserve"> (</w:t>
      </w:r>
      <w:r w:rsidR="002172B2">
        <w:t xml:space="preserve">see </w:t>
      </w:r>
      <w:hyperlink r:id="rId128" w:history="1">
        <w:r w:rsidR="002172B2" w:rsidRPr="0051767D">
          <w:rPr>
            <w:rStyle w:val="Hyperlink"/>
          </w:rPr>
          <w:t>http://abbyy.com</w:t>
        </w:r>
      </w:hyperlink>
      <w:r w:rsidR="002172B2">
        <w:t xml:space="preserve"> and </w:t>
      </w:r>
      <w:hyperlink r:id="rId129" w:history="1">
        <w:r w:rsidR="002172B2" w:rsidRPr="0051767D">
          <w:rPr>
            <w:rStyle w:val="Hyperlink"/>
            <w:lang w:val="en-US"/>
          </w:rPr>
          <w:t>http://ocrsdk.com/</w:t>
        </w:r>
      </w:hyperlink>
      <w:r w:rsidR="00E87D70">
        <w:t>). Tesseract</w:t>
      </w:r>
      <w:r w:rsidR="00DB2AB8">
        <w:t xml:space="preserve"> </w:t>
      </w:r>
      <w:r w:rsidR="00E87D70">
        <w:t xml:space="preserve">is a free, open source OCR engine which has been directly integrated into </w:t>
      </w:r>
      <w:r>
        <w:t>DIVER</w:t>
      </w:r>
      <w:r w:rsidR="00E87D70">
        <w:t>.</w:t>
      </w:r>
      <w:r w:rsidR="002172B2">
        <w:t xml:space="preserve"> As an alternative to Tesseract, users can subscribe to the ABBYY</w:t>
      </w:r>
      <w:r w:rsidR="00E87D70">
        <w:t xml:space="preserve"> </w:t>
      </w:r>
      <w:r w:rsidR="00DB2AB8">
        <w:t xml:space="preserve">cloud service. </w:t>
      </w:r>
      <w:r w:rsidR="00C57AB1">
        <w:t>Intersect recommends the use of the ABBYY OCR engine.</w:t>
      </w:r>
    </w:p>
    <w:p w14:paraId="2031D8DC" w14:textId="77777777" w:rsidR="00AE1859" w:rsidRPr="00DB2AB8" w:rsidRDefault="00AE1859" w:rsidP="00C762D4">
      <w:pPr>
        <w:pStyle w:val="iNormal"/>
      </w:pPr>
      <w:r>
        <w:t xml:space="preserve">OCR processing is always queued and executed </w:t>
      </w:r>
      <w:r w:rsidR="00CA22F3">
        <w:t xml:space="preserve">as a </w:t>
      </w:r>
      <w:r>
        <w:t xml:space="preserve">background </w:t>
      </w:r>
      <w:r w:rsidR="00CA22F3">
        <w:t xml:space="preserve">task </w:t>
      </w:r>
      <w:r>
        <w:t xml:space="preserve">under control of Resque (see </w:t>
      </w:r>
      <w:r w:rsidR="00C57AB1">
        <w:t xml:space="preserve">section </w:t>
      </w:r>
      <w:r w:rsidR="00C23447">
        <w:fldChar w:fldCharType="begin"/>
      </w:r>
      <w:r w:rsidR="00C23447">
        <w:instrText xml:space="preserve"> REF _Ref377737721 \r \h  \* MERGEFORMAT </w:instrText>
      </w:r>
      <w:r w:rsidR="00C23447">
        <w:fldChar w:fldCharType="separate"/>
      </w:r>
      <w:ins w:id="1881" w:author="Cathryn Chamley" w:date="2015-12-15T14:03:00Z">
        <w:r w:rsidR="005066AC" w:rsidRPr="005066AC">
          <w:rPr>
            <w:rStyle w:val="CrossReference"/>
            <w:rPrChange w:id="1882" w:author="Cathryn Chamley" w:date="2015-12-15T14:03:00Z">
              <w:rPr/>
            </w:rPrChange>
          </w:rPr>
          <w:t>11.5</w:t>
        </w:r>
      </w:ins>
      <w:del w:id="1883" w:author="Cathryn Chamley" w:date="2015-12-15T14:03:00Z">
        <w:r w:rsidR="004F6915" w:rsidRPr="004F6915" w:rsidDel="005066AC">
          <w:rPr>
            <w:rStyle w:val="CrossReference"/>
          </w:rPr>
          <w:delText>11.5</w:delText>
        </w:r>
      </w:del>
      <w:r w:rsidR="00C23447">
        <w:fldChar w:fldCharType="end"/>
      </w:r>
      <w:r w:rsidRPr="00AE1859">
        <w:rPr>
          <w:rStyle w:val="CrossReference"/>
        </w:rPr>
        <w:t xml:space="preserve"> </w:t>
      </w:r>
      <w:r w:rsidR="00C23447">
        <w:fldChar w:fldCharType="begin"/>
      </w:r>
      <w:r w:rsidR="00C23447">
        <w:instrText xml:space="preserve"> REF _Ref377737725 \h  \* MERGEFORMAT </w:instrText>
      </w:r>
      <w:r w:rsidR="00C23447">
        <w:fldChar w:fldCharType="separate"/>
      </w:r>
      <w:ins w:id="1884" w:author="Cathryn Chamley" w:date="2015-12-15T14:03:00Z">
        <w:r w:rsidR="005066AC" w:rsidRPr="005066AC">
          <w:rPr>
            <w:rStyle w:val="CrossReference"/>
            <w:rPrChange w:id="1885" w:author="Cathryn Chamley" w:date="2015-12-15T14:03:00Z">
              <w:rPr/>
            </w:rPrChange>
          </w:rPr>
          <w:t xml:space="preserve">Managing Background Tasks – </w:t>
        </w:r>
      </w:ins>
      <w:del w:id="1886" w:author="Cathryn Chamley" w:date="2015-12-15T14:03:00Z">
        <w:r w:rsidR="004F6915" w:rsidRPr="004F6915" w:rsidDel="005066AC">
          <w:rPr>
            <w:rStyle w:val="CrossReference"/>
          </w:rPr>
          <w:delText xml:space="preserve">Managing Background Tasks – </w:delText>
        </w:r>
      </w:del>
      <w:r w:rsidR="00C23447">
        <w:fldChar w:fldCharType="end"/>
      </w:r>
      <w:r>
        <w:t xml:space="preserve">). </w:t>
      </w:r>
      <w:r w:rsidR="00C57AB1">
        <w:t xml:space="preserve">At the time the task is queued, an empty output file is created and its Metadata is updated to reflect the processing status as processing proceeds. </w:t>
      </w:r>
      <w:r w:rsidR="00A01DCB">
        <w:t xml:space="preserve">Use the Metadata View screen to review this Metadata (see </w:t>
      </w:r>
      <w:r w:rsidR="00C23447">
        <w:fldChar w:fldCharType="begin"/>
      </w:r>
      <w:r w:rsidR="00C23447">
        <w:instrText xml:space="preserve"> REF _Ref351647273 \r \h  \* MERGEFORMAT </w:instrText>
      </w:r>
      <w:r w:rsidR="00C23447">
        <w:fldChar w:fldCharType="separate"/>
      </w:r>
      <w:ins w:id="1887" w:author="Cathryn Chamley" w:date="2015-12-15T14:03:00Z">
        <w:r w:rsidR="005066AC" w:rsidRPr="005066AC">
          <w:rPr>
            <w:rStyle w:val="CrossReference"/>
            <w:rPrChange w:id="1888" w:author="Cathryn Chamley" w:date="2015-12-15T14:03:00Z">
              <w:rPr/>
            </w:rPrChange>
          </w:rPr>
          <w:t>8.4</w:t>
        </w:r>
      </w:ins>
      <w:del w:id="1889" w:author="Cathryn Chamley" w:date="2015-12-15T14:03:00Z">
        <w:r w:rsidR="004F6915" w:rsidRPr="004F6915" w:rsidDel="005066AC">
          <w:rPr>
            <w:rStyle w:val="CrossReference"/>
          </w:rPr>
          <w:delText>8.4</w:delText>
        </w:r>
      </w:del>
      <w:r w:rsidR="00C23447">
        <w:fldChar w:fldCharType="end"/>
      </w:r>
      <w:r w:rsidR="00A01DCB" w:rsidRPr="00AE1859">
        <w:rPr>
          <w:rStyle w:val="CrossReference"/>
        </w:rPr>
        <w:t xml:space="preserve"> </w:t>
      </w:r>
      <w:r w:rsidR="00C23447">
        <w:fldChar w:fldCharType="begin"/>
      </w:r>
      <w:r w:rsidR="00C23447">
        <w:instrText xml:space="preserve"> REF _Ref351647273 \h  \* MERGEFORMAT </w:instrText>
      </w:r>
      <w:r w:rsidR="00C23447">
        <w:fldChar w:fldCharType="separate"/>
      </w:r>
      <w:ins w:id="1890" w:author="Cathryn Chamley" w:date="2015-12-15T14:03:00Z">
        <w:r w:rsidR="005066AC" w:rsidRPr="005066AC">
          <w:rPr>
            <w:rStyle w:val="CrossReference"/>
            <w:rPrChange w:id="1891" w:author="Cathryn Chamley" w:date="2015-12-15T14:03:00Z">
              <w:rPr/>
            </w:rPrChange>
          </w:rPr>
          <w:t>Viewing and Editing a File's Metadata</w:t>
        </w:r>
      </w:ins>
      <w:del w:id="1892" w:author="Cathryn Chamley" w:date="2015-12-15T14:03:00Z">
        <w:r w:rsidR="004F6915" w:rsidRPr="004F6915" w:rsidDel="005066AC">
          <w:rPr>
            <w:rStyle w:val="CrossReference"/>
          </w:rPr>
          <w:delText>Viewing and Editing a File's Metadata</w:delText>
        </w:r>
      </w:del>
      <w:r w:rsidR="00C23447">
        <w:fldChar w:fldCharType="end"/>
      </w:r>
      <w:r w:rsidR="00A01DCB">
        <w:t xml:space="preserve">). </w:t>
      </w:r>
      <w:r>
        <w:t xml:space="preserve">When processing completes successfully, an email is sent to the initiating </w:t>
      </w:r>
      <w:r w:rsidR="00CD3F64">
        <w:t>User</w:t>
      </w:r>
      <w:r>
        <w:t xml:space="preserve">. If it fails, no email is sent, but an error message appears in the output Data File’s </w:t>
      </w:r>
      <w:r w:rsidR="00A01DCB">
        <w:t xml:space="preserve">Metadata </w:t>
      </w:r>
      <w:r>
        <w:t>Description field.</w:t>
      </w:r>
    </w:p>
    <w:p w14:paraId="33594125" w14:textId="77777777" w:rsidR="00C762D4" w:rsidRDefault="00C762D4" w:rsidP="00C762D4">
      <w:pPr>
        <w:pStyle w:val="iNormal"/>
      </w:pPr>
      <w:r>
        <w:t>These parameters control whether this function is supported and sets parameters for its operation.</w:t>
      </w:r>
    </w:p>
    <w:p w14:paraId="0224FE63" w14:textId="77777777" w:rsidR="009D2602" w:rsidRDefault="009D2602" w:rsidP="00C762D4">
      <w:pPr>
        <w:pStyle w:val="iNormal"/>
      </w:pPr>
      <w:r>
        <w:t xml:space="preserve">If the </w:t>
      </w:r>
      <w:r>
        <w:rPr>
          <w:rStyle w:val="iOption"/>
        </w:rPr>
        <w:t>OC</w:t>
      </w:r>
      <w:r w:rsidRPr="009D2602">
        <w:rPr>
          <w:rStyle w:val="iOption"/>
        </w:rPr>
        <w:t>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7471"/>
      </w:tblGrid>
      <w:tr w:rsidR="007D6A85" w14:paraId="1C3CDC97" w14:textId="77777777" w:rsidTr="007D6A85">
        <w:tc>
          <w:tcPr>
            <w:tcW w:w="1809" w:type="dxa"/>
          </w:tcPr>
          <w:p w14:paraId="603FDC8D" w14:textId="77777777" w:rsidR="007D6A85" w:rsidRDefault="007D6A85" w:rsidP="00EC4675">
            <w:pPr>
              <w:pStyle w:val="iNormal"/>
              <w:jc w:val="left"/>
              <w:rPr>
                <w:lang w:eastAsia="ja-JP"/>
              </w:rPr>
            </w:pPr>
            <w:r>
              <w:t>Auto OCR on Upload:</w:t>
            </w:r>
          </w:p>
        </w:tc>
        <w:tc>
          <w:tcPr>
            <w:tcW w:w="7471" w:type="dxa"/>
          </w:tcPr>
          <w:p w14:paraId="0CFCFD19" w14:textId="77777777" w:rsidR="00756AA6" w:rsidRDefault="00DB2AB8" w:rsidP="00F86107">
            <w:pPr>
              <w:pStyle w:val="iNormal"/>
            </w:pPr>
            <w:r>
              <w:t xml:space="preserve">If set to </w:t>
            </w:r>
            <w:r w:rsidR="007D6A85" w:rsidRPr="00EC4675">
              <w:rPr>
                <w:rStyle w:val="iOption"/>
              </w:rPr>
              <w:t>Enabled</w:t>
            </w:r>
            <w:r>
              <w:t xml:space="preserve">, </w:t>
            </w:r>
            <w:r w:rsidR="00F86107">
              <w:t>O</w:t>
            </w:r>
            <w:r>
              <w:t xml:space="preserve">CR processing will automatically be </w:t>
            </w:r>
            <w:r w:rsidR="00F86107">
              <w:t xml:space="preserve">queued for </w:t>
            </w:r>
            <w:r w:rsidR="00CD3F64">
              <w:t xml:space="preserve">background </w:t>
            </w:r>
            <w:r w:rsidR="00F86107">
              <w:t>processing</w:t>
            </w:r>
            <w:r>
              <w:t xml:space="preserve"> on all uploaded </w:t>
            </w:r>
            <w:r w:rsidR="00EC4675">
              <w:t>Data F</w:t>
            </w:r>
            <w:r>
              <w:t>iles</w:t>
            </w:r>
            <w:r w:rsidR="009744A8">
              <w:t>, provided that Data File has</w:t>
            </w:r>
            <w:r w:rsidR="00F86107">
              <w:t xml:space="preserve"> </w:t>
            </w:r>
            <w:r w:rsidR="00EC4675">
              <w:t xml:space="preserve">one of </w:t>
            </w:r>
            <w:r w:rsidR="00F86107">
              <w:t xml:space="preserve">the </w:t>
            </w:r>
            <w:r w:rsidR="009D2602">
              <w:t>MIME Type</w:t>
            </w:r>
            <w:r w:rsidR="00F86107">
              <w:t>s list</w:t>
            </w:r>
            <w:r>
              <w:t xml:space="preserve">ed </w:t>
            </w:r>
            <w:r w:rsidR="00F86107">
              <w:t>under</w:t>
            </w:r>
            <w:r>
              <w:t xml:space="preserve"> </w:t>
            </w:r>
            <w:r w:rsidR="00F86107" w:rsidRPr="00EC4675">
              <w:rPr>
                <w:rStyle w:val="iOption"/>
              </w:rPr>
              <w:t>OCR Supported MIME Types</w:t>
            </w:r>
            <w:r w:rsidR="00F86107">
              <w:t xml:space="preserve">, and </w:t>
            </w:r>
            <w:r w:rsidR="009744A8">
              <w:t xml:space="preserve">its name </w:t>
            </w:r>
            <w:r w:rsidR="00F86107">
              <w:t xml:space="preserve">matches the </w:t>
            </w:r>
            <w:r w:rsidR="00F86107" w:rsidRPr="00EC4675">
              <w:rPr>
                <w:rStyle w:val="iOption"/>
              </w:rPr>
              <w:t>Auto OCR Regular Expression</w:t>
            </w:r>
            <w:r w:rsidR="009744A8" w:rsidRPr="009744A8">
              <w:t xml:space="preserve"> given below</w:t>
            </w:r>
            <w:r w:rsidRPr="009744A8">
              <w:t>.</w:t>
            </w:r>
          </w:p>
          <w:p w14:paraId="60865377" w14:textId="77777777" w:rsidR="007D6A85" w:rsidRPr="00574241" w:rsidRDefault="00F86107" w:rsidP="00081164">
            <w:pPr>
              <w:pStyle w:val="iNormal"/>
              <w:rPr>
                <w:lang w:eastAsia="ja-JP"/>
              </w:rPr>
            </w:pPr>
            <w:r>
              <w:t xml:space="preserve">Even if this </w:t>
            </w:r>
            <w:r w:rsidR="009744A8">
              <w:t xml:space="preserve">flag </w:t>
            </w:r>
            <w:r>
              <w:t xml:space="preserve">is set to </w:t>
            </w:r>
            <w:r w:rsidRPr="00EC4675">
              <w:rPr>
                <w:rStyle w:val="iOption"/>
              </w:rPr>
              <w:t>Disabled</w:t>
            </w:r>
            <w:r>
              <w:t xml:space="preserve">, OCR processing can still be queued manually from the Metadata </w:t>
            </w:r>
            <w:r w:rsidR="00081164">
              <w:t xml:space="preserve">View </w:t>
            </w:r>
            <w:r>
              <w:t>screen.</w:t>
            </w:r>
          </w:p>
        </w:tc>
      </w:tr>
      <w:tr w:rsidR="007D6A85" w:rsidRPr="00F86107" w14:paraId="5BE2F866" w14:textId="77777777" w:rsidTr="007D6A85">
        <w:tc>
          <w:tcPr>
            <w:tcW w:w="1809" w:type="dxa"/>
          </w:tcPr>
          <w:p w14:paraId="65E756F5" w14:textId="77777777" w:rsidR="007D6A85" w:rsidRPr="00F86107" w:rsidRDefault="007D6A85" w:rsidP="00EC4675">
            <w:pPr>
              <w:pStyle w:val="iNormal"/>
              <w:jc w:val="left"/>
            </w:pPr>
            <w:r w:rsidRPr="00F86107">
              <w:t>Auto OCR Regular Expression:</w:t>
            </w:r>
          </w:p>
        </w:tc>
        <w:tc>
          <w:tcPr>
            <w:tcW w:w="7471" w:type="dxa"/>
          </w:tcPr>
          <w:p w14:paraId="76FFE77E" w14:textId="77777777" w:rsidR="00EC4675" w:rsidRDefault="00F86107" w:rsidP="00EC4675">
            <w:pPr>
              <w:pStyle w:val="iNormal"/>
            </w:pPr>
            <w:r w:rsidRPr="00F86107">
              <w:t xml:space="preserve">Automatic OCR on uploaded Data Files will </w:t>
            </w:r>
            <w:r w:rsidR="00EC4675">
              <w:t>not</w:t>
            </w:r>
            <w:r w:rsidRPr="00F86107">
              <w:t xml:space="preserve"> be launched if the </w:t>
            </w:r>
            <w:r>
              <w:t xml:space="preserve">Data File’s </w:t>
            </w:r>
            <w:r w:rsidRPr="00F86107">
              <w:t xml:space="preserve">name </w:t>
            </w:r>
            <w:r w:rsidR="00EC4675">
              <w:t>does not match</w:t>
            </w:r>
            <w:r w:rsidRPr="00F86107">
              <w:t xml:space="preserve"> this Regular Expression.</w:t>
            </w:r>
            <w:r w:rsidR="002663E1">
              <w:t xml:space="preserve"> (The OCR button still appears on the Metadata View screen even if the file name does not match this regular expression.) </w:t>
            </w:r>
          </w:p>
          <w:p w14:paraId="5260BB97" w14:textId="77777777" w:rsidR="009D2602" w:rsidRDefault="009D2602" w:rsidP="009D2602">
            <w:pPr>
              <w:pStyle w:val="iNormal"/>
            </w:pPr>
            <w:r>
              <w:t>If this field is empty, all Data Files with</w:t>
            </w:r>
            <w:r w:rsidR="00A01DCB">
              <w:t xml:space="preserve"> a</w:t>
            </w:r>
            <w:r>
              <w:t xml:space="preserve"> MIME Type </w:t>
            </w:r>
            <w:r w:rsidR="00A01DCB">
              <w:t xml:space="preserve">supported </w:t>
            </w:r>
            <w:r>
              <w:t xml:space="preserve">for OCR </w:t>
            </w:r>
            <w:r w:rsidR="00A01DCB">
              <w:t>are processed</w:t>
            </w:r>
            <w:r>
              <w:t>. Take care not to leave just spaces or trailing spaces in this field, as they will be considered part of the Regular Expression and restrict the matched Data File names.</w:t>
            </w:r>
          </w:p>
          <w:p w14:paraId="64098292" w14:textId="77777777" w:rsidR="007D6A85" w:rsidRPr="00F86107" w:rsidRDefault="00F86107" w:rsidP="00EC4675">
            <w:pPr>
              <w:pStyle w:val="iNormal"/>
            </w:pPr>
            <w:r w:rsidRPr="00F86107">
              <w:t xml:space="preserve">See section </w:t>
            </w:r>
            <w:r w:rsidR="00C23447">
              <w:fldChar w:fldCharType="begin"/>
            </w:r>
            <w:r w:rsidR="00C23447">
              <w:instrText xml:space="preserve"> REF _Ref351730774 \r \h  \* MERGEFORMAT </w:instrText>
            </w:r>
            <w:r w:rsidR="00C23447">
              <w:fldChar w:fldCharType="separate"/>
            </w:r>
            <w:ins w:id="1893" w:author="Cathryn Chamley" w:date="2015-12-15T14:03:00Z">
              <w:r w:rsidR="005066AC" w:rsidRPr="005066AC">
                <w:rPr>
                  <w:rStyle w:val="CrossReference"/>
                  <w:rPrChange w:id="1894" w:author="Cathryn Chamley" w:date="2015-12-15T14:03:00Z">
                    <w:rPr/>
                  </w:rPrChange>
                </w:rPr>
                <w:t>8.2.2.1</w:t>
              </w:r>
            </w:ins>
            <w:del w:id="1895" w:author="Cathryn Chamley" w:date="2015-12-15T14:03:00Z">
              <w:r w:rsidR="004F6915" w:rsidRPr="004F6915" w:rsidDel="005066AC">
                <w:rPr>
                  <w:rStyle w:val="CrossReference"/>
                </w:rPr>
                <w:delText>8.2.2.1</w:delText>
              </w:r>
            </w:del>
            <w:r w:rsidR="00C23447">
              <w:fldChar w:fldCharType="end"/>
            </w:r>
            <w:r w:rsidRPr="00F86107">
              <w:rPr>
                <w:rStyle w:val="CrossReference"/>
              </w:rPr>
              <w:t xml:space="preserve"> </w:t>
            </w:r>
            <w:r w:rsidR="00C23447">
              <w:fldChar w:fldCharType="begin"/>
            </w:r>
            <w:r w:rsidR="00C23447">
              <w:instrText xml:space="preserve"> REF _Ref351730774 \h  \* MERGEFORMAT </w:instrText>
            </w:r>
            <w:r w:rsidR="00C23447">
              <w:fldChar w:fldCharType="separate"/>
            </w:r>
            <w:ins w:id="1896" w:author="Cathryn Chamley" w:date="2015-12-15T14:03:00Z">
              <w:r w:rsidR="005066AC" w:rsidRPr="005066AC">
                <w:rPr>
                  <w:rStyle w:val="CrossReference"/>
                  <w:rPrChange w:id="1897" w:author="Cathryn Chamley" w:date="2015-12-15T14:03:00Z">
                    <w:rPr/>
                  </w:rPrChange>
                </w:rPr>
                <w:t>Regular Expressions</w:t>
              </w:r>
            </w:ins>
            <w:del w:id="1898" w:author="Cathryn Chamley" w:date="2015-12-15T14:03:00Z">
              <w:r w:rsidR="004F6915" w:rsidRPr="004F6915" w:rsidDel="005066AC">
                <w:rPr>
                  <w:rStyle w:val="CrossReference"/>
                </w:rPr>
                <w:delText>Regular Expressions</w:delText>
              </w:r>
            </w:del>
            <w:r w:rsidR="00C23447">
              <w:fldChar w:fldCharType="end"/>
            </w:r>
            <w:r w:rsidRPr="00F86107">
              <w:t xml:space="preserve"> for information on regular expressions and how they are matched.</w:t>
            </w:r>
          </w:p>
        </w:tc>
      </w:tr>
      <w:tr w:rsidR="007D6A85" w14:paraId="0B0D462F" w14:textId="77777777" w:rsidTr="007D6A85">
        <w:tc>
          <w:tcPr>
            <w:tcW w:w="1809" w:type="dxa"/>
          </w:tcPr>
          <w:p w14:paraId="2D604755" w14:textId="77777777" w:rsidR="007D6A85" w:rsidRDefault="007D6A85" w:rsidP="00EC4675">
            <w:pPr>
              <w:pStyle w:val="iNormal"/>
              <w:jc w:val="left"/>
              <w:rPr>
                <w:lang w:eastAsia="ja-JP"/>
              </w:rPr>
            </w:pPr>
            <w:r>
              <w:t>OCR Supported MIME Types:</w:t>
            </w:r>
          </w:p>
        </w:tc>
        <w:tc>
          <w:tcPr>
            <w:tcW w:w="7471" w:type="dxa"/>
          </w:tcPr>
          <w:p w14:paraId="619D5F65" w14:textId="77777777" w:rsidR="00F86107" w:rsidRDefault="00F86107" w:rsidP="00AE1859">
            <w:pPr>
              <w:pStyle w:val="iNormal"/>
            </w:pPr>
            <w:r>
              <w:t xml:space="preserve">List here the </w:t>
            </w:r>
            <w:r w:rsidR="009D2602">
              <w:t>MIME Type</w:t>
            </w:r>
            <w:r>
              <w:t xml:space="preserve">s which will be supported for OCR processing. Only those files with one of these </w:t>
            </w:r>
            <w:r w:rsidR="009D2602">
              <w:t>MIME Type</w:t>
            </w:r>
            <w:r>
              <w:t>s can be queued for OCR processing, either automatically following upload</w:t>
            </w:r>
            <w:r w:rsidR="00AE1859">
              <w:t xml:space="preserve"> or manually</w:t>
            </w:r>
            <w:r>
              <w:t>.</w:t>
            </w:r>
          </w:p>
          <w:p w14:paraId="6D618586" w14:textId="77777777" w:rsidR="00AE1859" w:rsidRDefault="00AE1859" w:rsidP="00AE1859">
            <w:pPr>
              <w:pStyle w:val="iNormal"/>
            </w:pPr>
            <w:r>
              <w:t xml:space="preserve">To turn off </w:t>
            </w:r>
            <w:r w:rsidR="00EC4675">
              <w:t xml:space="preserve">all </w:t>
            </w:r>
            <w:r>
              <w:t>OCR processing, leave this field blank.</w:t>
            </w:r>
            <w:r w:rsidR="00EC4675">
              <w:t xml:space="preserve"> The </w:t>
            </w:r>
            <w:r w:rsidR="00EC4675" w:rsidRPr="00EC4675">
              <w:rPr>
                <w:rStyle w:val="iButtonBlue"/>
              </w:rPr>
              <w:t> OCR </w:t>
            </w:r>
            <w:r w:rsidR="00EC4675">
              <w:t xml:space="preserve"> button in the Metadata view screen will also be suppressed.</w:t>
            </w:r>
          </w:p>
          <w:p w14:paraId="514C4BBB" w14:textId="77777777" w:rsidR="00F86107" w:rsidRDefault="009D2602" w:rsidP="00AE1859">
            <w:pPr>
              <w:pStyle w:val="iNormal"/>
            </w:pPr>
            <w:r>
              <w:t>MIME Type</w:t>
            </w:r>
            <w:r w:rsidR="00F86107">
              <w:t xml:space="preserve">s must be selected from the dropdown list which appears when you click in this control. Type at least three characters to reduce the list to those </w:t>
            </w:r>
            <w:r>
              <w:t>MIME Type</w:t>
            </w:r>
            <w:r w:rsidR="00F86107">
              <w:t>s which include those characters.</w:t>
            </w:r>
          </w:p>
          <w:p w14:paraId="77022E0E" w14:textId="77777777" w:rsidR="00F86107" w:rsidRDefault="00F86107" w:rsidP="00AE1859">
            <w:pPr>
              <w:pStyle w:val="iNormal"/>
            </w:pPr>
            <w:r>
              <w:t xml:space="preserve">Including </w:t>
            </w:r>
            <w:r w:rsidR="009D2602">
              <w:t>MIME Type</w:t>
            </w:r>
            <w:r>
              <w:t xml:space="preserve">s which </w:t>
            </w:r>
            <w:r w:rsidR="00EC4675">
              <w:t xml:space="preserve">do not represent </w:t>
            </w:r>
            <w:r>
              <w:t>images, or which are not supported by your selected OCR engine</w:t>
            </w:r>
            <w:r w:rsidR="00AE1859">
              <w:t>,</w:t>
            </w:r>
            <w:r>
              <w:t xml:space="preserve"> will result in processing errors.</w:t>
            </w:r>
          </w:p>
          <w:p w14:paraId="29ADC939" w14:textId="640C9273" w:rsidR="007D6A85" w:rsidRPr="00574241" w:rsidRDefault="00A01DCB" w:rsidP="002B25BB">
            <w:pPr>
              <w:pStyle w:val="iNormal"/>
              <w:rPr>
                <w:lang w:eastAsia="ja-JP"/>
              </w:rPr>
            </w:pPr>
            <w:r>
              <w:t xml:space="preserve">Tesseract as integrated into </w:t>
            </w:r>
            <w:r w:rsidR="00CF08BB">
              <w:t>DIVER</w:t>
            </w:r>
            <w:r>
              <w:t xml:space="preserve"> supports </w:t>
            </w:r>
            <w:r w:rsidR="007D6A85">
              <w:t>image/jpeg</w:t>
            </w:r>
            <w:r w:rsidR="002B25BB">
              <w:t>,</w:t>
            </w:r>
            <w:r w:rsidR="00F86107">
              <w:t xml:space="preserve"> </w:t>
            </w:r>
            <w:r w:rsidR="007D6A85">
              <w:t>image/png</w:t>
            </w:r>
            <w:r w:rsidR="00317A45">
              <w:t xml:space="preserve"> </w:t>
            </w:r>
            <w:r w:rsidR="002B25BB">
              <w:t xml:space="preserve">and image/tiff </w:t>
            </w:r>
            <w:r>
              <w:t>files. Refer to the ABBYY web site for more information on its supported MIME Types.</w:t>
            </w:r>
          </w:p>
        </w:tc>
      </w:tr>
      <w:tr w:rsidR="007D6A85" w14:paraId="6AB1B7D4" w14:textId="77777777" w:rsidTr="007D6A85">
        <w:tc>
          <w:tcPr>
            <w:tcW w:w="1809" w:type="dxa"/>
          </w:tcPr>
          <w:p w14:paraId="174A2E93" w14:textId="77777777" w:rsidR="007D6A85" w:rsidRDefault="007D6A85" w:rsidP="00EC4675">
            <w:pPr>
              <w:pStyle w:val="iNormal"/>
              <w:jc w:val="left"/>
            </w:pPr>
            <w:r>
              <w:t>ABBYY Host:</w:t>
            </w:r>
          </w:p>
        </w:tc>
        <w:tc>
          <w:tcPr>
            <w:tcW w:w="7471" w:type="dxa"/>
          </w:tcPr>
          <w:p w14:paraId="13E98B68" w14:textId="77777777" w:rsidR="00AE1859" w:rsidRDefault="00AE1859" w:rsidP="00AE1859">
            <w:pPr>
              <w:pStyle w:val="iNormal"/>
            </w:pPr>
            <w:r>
              <w:t>Enter the URL of the ABBYY host. The standard ABBY</w:t>
            </w:r>
            <w:r w:rsidR="00CD3F64">
              <w:t>Y</w:t>
            </w:r>
            <w:r>
              <w:t xml:space="preserve"> subscription service is at </w:t>
            </w:r>
            <w:r w:rsidR="00574241" w:rsidRPr="00EC4675">
              <w:rPr>
                <w:rStyle w:val="Hyperlink"/>
              </w:rPr>
              <w:t>cloud.ocrsdk.com</w:t>
            </w:r>
            <w:r>
              <w:t xml:space="preserve">. However, ABBYY allows users to buy a licence to create their own </w:t>
            </w:r>
            <w:r w:rsidR="00EC4675">
              <w:t xml:space="preserve">OCR </w:t>
            </w:r>
            <w:r>
              <w:t xml:space="preserve">server. If you are using </w:t>
            </w:r>
            <w:r w:rsidR="009744A8">
              <w:t>your own</w:t>
            </w:r>
            <w:r>
              <w:t xml:space="preserve"> server, that service’s URL must go here.</w:t>
            </w:r>
          </w:p>
          <w:p w14:paraId="0195CBA2" w14:textId="33FD725A" w:rsidR="00756AA6" w:rsidRPr="00574241" w:rsidRDefault="00EC4675" w:rsidP="009D2602">
            <w:pPr>
              <w:pStyle w:val="iNormal"/>
            </w:pPr>
            <w:r>
              <w:t>To use</w:t>
            </w:r>
            <w:r w:rsidR="00AE1859">
              <w:t xml:space="preserve"> the Tesseract OCR engine</w:t>
            </w:r>
            <w:r>
              <w:t xml:space="preserve"> which is integrated into </w:t>
            </w:r>
            <w:r w:rsidR="00CF08BB">
              <w:t>DIVER</w:t>
            </w:r>
            <w:r w:rsidR="00AE1859">
              <w:t xml:space="preserve">, leave this field </w:t>
            </w:r>
            <w:r>
              <w:t>empty</w:t>
            </w:r>
            <w:r w:rsidR="00AE1859">
              <w:t>.</w:t>
            </w:r>
          </w:p>
        </w:tc>
      </w:tr>
      <w:tr w:rsidR="00574241" w14:paraId="5501DE2B" w14:textId="77777777" w:rsidTr="007D6A85">
        <w:tc>
          <w:tcPr>
            <w:tcW w:w="1809" w:type="dxa"/>
          </w:tcPr>
          <w:p w14:paraId="3EE61FC7" w14:textId="77777777" w:rsidR="00574241" w:rsidRDefault="00574241" w:rsidP="00EC4675">
            <w:pPr>
              <w:pStyle w:val="iNormal"/>
              <w:jc w:val="left"/>
            </w:pPr>
            <w:r>
              <w:t>ABBYY App Name:</w:t>
            </w:r>
          </w:p>
        </w:tc>
        <w:tc>
          <w:tcPr>
            <w:tcW w:w="7471" w:type="dxa"/>
          </w:tcPr>
          <w:p w14:paraId="1D5DD97B" w14:textId="77777777" w:rsidR="00574241" w:rsidRDefault="00AE1859" w:rsidP="00EC4675">
            <w:pPr>
              <w:pStyle w:val="iNormal"/>
            </w:pPr>
            <w:r>
              <w:t xml:space="preserve">See your System Administrator to find out your organisation’s ABBYY </w:t>
            </w:r>
            <w:r w:rsidR="00EC4675">
              <w:t>Application</w:t>
            </w:r>
            <w:r>
              <w:t xml:space="preserve"> Name. This name authorises access to your ABBYY account.</w:t>
            </w:r>
          </w:p>
          <w:p w14:paraId="346D0266" w14:textId="77777777" w:rsidR="00EC4675" w:rsidRDefault="00EC4675" w:rsidP="009D2602">
            <w:pPr>
              <w:pStyle w:val="iNormal"/>
            </w:pPr>
            <w:r>
              <w:t xml:space="preserve">This field is ignored if </w:t>
            </w:r>
            <w:r w:rsidRPr="00EC4675">
              <w:rPr>
                <w:rStyle w:val="iOption"/>
              </w:rPr>
              <w:t>ABBYY Host</w:t>
            </w:r>
            <w:r>
              <w:t xml:space="preserve"> is empty.</w:t>
            </w:r>
          </w:p>
        </w:tc>
      </w:tr>
      <w:tr w:rsidR="00574241" w14:paraId="3E8815EE" w14:textId="77777777" w:rsidTr="007D6A85">
        <w:tc>
          <w:tcPr>
            <w:tcW w:w="1809" w:type="dxa"/>
          </w:tcPr>
          <w:p w14:paraId="43B4ECAA" w14:textId="77777777" w:rsidR="00574241" w:rsidRDefault="00574241" w:rsidP="00EC4675">
            <w:pPr>
              <w:pStyle w:val="iNormal"/>
              <w:jc w:val="left"/>
            </w:pPr>
            <w:r>
              <w:t>ABBYY Password:</w:t>
            </w:r>
          </w:p>
        </w:tc>
        <w:tc>
          <w:tcPr>
            <w:tcW w:w="7471" w:type="dxa"/>
          </w:tcPr>
          <w:p w14:paraId="0EE815D2" w14:textId="77777777" w:rsidR="00574241" w:rsidRDefault="00EC4675" w:rsidP="00EC4675">
            <w:pPr>
              <w:pStyle w:val="iNormal"/>
            </w:pPr>
            <w:r>
              <w:t>See you System Administrator to find out your organisation’s ABBYY password to match the ABBYY account name given in the question above.</w:t>
            </w:r>
          </w:p>
          <w:p w14:paraId="7899C784" w14:textId="77777777" w:rsidR="00EC4675" w:rsidRDefault="00EC4675" w:rsidP="009D2602">
            <w:pPr>
              <w:pStyle w:val="iNormal"/>
            </w:pPr>
            <w:r>
              <w:t xml:space="preserve">This field is ignored if </w:t>
            </w:r>
            <w:r w:rsidRPr="00EC4675">
              <w:rPr>
                <w:rStyle w:val="iOption"/>
              </w:rPr>
              <w:t>ABBYY Host</w:t>
            </w:r>
            <w:r>
              <w:t xml:space="preserve"> is empty.</w:t>
            </w:r>
          </w:p>
        </w:tc>
      </w:tr>
    </w:tbl>
    <w:p w14:paraId="05BE126C" w14:textId="77777777" w:rsidR="00090949" w:rsidRDefault="00090949" w:rsidP="00090949">
      <w:pPr>
        <w:pStyle w:val="iHeading3"/>
      </w:pPr>
      <w:bookmarkStart w:id="1899" w:name="_Ref377979408"/>
      <w:bookmarkStart w:id="1900" w:name="_Ref378325623"/>
      <w:bookmarkStart w:id="1901" w:name="_Toc311807560"/>
      <w:r>
        <w:t>Speech Recognition Processing</w:t>
      </w:r>
      <w:r w:rsidR="005D5820">
        <w:t xml:space="preserve"> parameters</w:t>
      </w:r>
      <w:bookmarkEnd w:id="1899"/>
      <w:bookmarkEnd w:id="1900"/>
      <w:bookmarkEnd w:id="1901"/>
    </w:p>
    <w:p w14:paraId="67D56D3C" w14:textId="55E1E482" w:rsidR="00EC4675" w:rsidRDefault="00CF08BB" w:rsidP="00EC4675">
      <w:pPr>
        <w:pStyle w:val="iNormal"/>
      </w:pPr>
      <w:r>
        <w:t>DIVER</w:t>
      </w:r>
      <w:r w:rsidR="00EC4675">
        <w:t xml:space="preserve"> supports processing of </w:t>
      </w:r>
      <w:r w:rsidR="00756AA6">
        <w:t>audio</w:t>
      </w:r>
      <w:r w:rsidR="00EC4675">
        <w:t xml:space="preserve"> </w:t>
      </w:r>
      <w:r w:rsidR="00CD3F64">
        <w:t xml:space="preserve">and video </w:t>
      </w:r>
      <w:r w:rsidR="00EC4675">
        <w:t xml:space="preserve">files to extract spoken words as text and write them to a .TXT file which can then be viewed, edited or processed </w:t>
      </w:r>
      <w:r w:rsidR="002B25BB">
        <w:t>as required</w:t>
      </w:r>
      <w:r w:rsidR="00EC4675">
        <w:t>.</w:t>
      </w:r>
    </w:p>
    <w:p w14:paraId="01CC72E3" w14:textId="73C3C7FD" w:rsidR="00756AA6" w:rsidRDefault="00CF08BB" w:rsidP="00EC4675">
      <w:pPr>
        <w:pStyle w:val="iNormal"/>
      </w:pPr>
      <w:r>
        <w:t>DIVER</w:t>
      </w:r>
      <w:r w:rsidR="00EC4675">
        <w:t xml:space="preserve"> supports use of the Koemei Speech Recognition (SR) engine, which is a subscription cloud service. Refer to </w:t>
      </w:r>
      <w:hyperlink r:id="rId130" w:history="1">
        <w:r w:rsidR="00EC4675" w:rsidRPr="0051767D">
          <w:rPr>
            <w:rStyle w:val="Hyperlink"/>
            <w:lang w:val="en-US"/>
          </w:rPr>
          <w:t>http://</w:t>
        </w:r>
        <w:hyperlink r:id="rId131" w:history="1">
          <w:r w:rsidR="00EC4675" w:rsidRPr="00EC4675">
            <w:rPr>
              <w:rStyle w:val="Hyperlink"/>
            </w:rPr>
            <w:t>www.koemei.com</w:t>
          </w:r>
        </w:hyperlink>
        <w:r w:rsidR="00EC4675" w:rsidRPr="0051767D">
          <w:rPr>
            <w:rStyle w:val="Hyperlink"/>
            <w:lang w:val="en-US"/>
          </w:rPr>
          <w:t>/</w:t>
        </w:r>
      </w:hyperlink>
      <w:r w:rsidR="00EC4675" w:rsidRPr="00DB2AB8">
        <w:t xml:space="preserve"> for more information about this service.</w:t>
      </w:r>
      <w:r w:rsidR="00EC4675">
        <w:t xml:space="preserve"> If you do not have an account for the Koemei service, you will not be able to perform Speech Recognition. </w:t>
      </w:r>
      <w:r>
        <w:t>DIVER</w:t>
      </w:r>
      <w:r w:rsidR="00756AA6">
        <w:t xml:space="preserve"> does not </w:t>
      </w:r>
      <w:r w:rsidR="009744A8">
        <w:t>provide</w:t>
      </w:r>
      <w:r w:rsidR="00756AA6">
        <w:t xml:space="preserve"> any fall-back integrated SR engine.</w:t>
      </w:r>
    </w:p>
    <w:p w14:paraId="1B602B02" w14:textId="77777777" w:rsidR="00EC4675" w:rsidRPr="00DB2AB8" w:rsidRDefault="00756AA6" w:rsidP="00EC4675">
      <w:pPr>
        <w:pStyle w:val="iNormal"/>
      </w:pPr>
      <w:r>
        <w:t>S</w:t>
      </w:r>
      <w:r w:rsidR="00EC4675">
        <w:t xml:space="preserve">R processing is always queued and executed in background processing under control of Resque (see </w:t>
      </w:r>
      <w:r w:rsidR="00C23447">
        <w:fldChar w:fldCharType="begin"/>
      </w:r>
      <w:r w:rsidR="00C23447">
        <w:instrText xml:space="preserve"> REF _Ref377737721 \r \h  \* MERGEFORMAT </w:instrText>
      </w:r>
      <w:r w:rsidR="00C23447">
        <w:fldChar w:fldCharType="separate"/>
      </w:r>
      <w:ins w:id="1902" w:author="Cathryn Chamley" w:date="2015-12-15T14:03:00Z">
        <w:r w:rsidR="005066AC" w:rsidRPr="005066AC">
          <w:rPr>
            <w:rStyle w:val="CrossReference"/>
            <w:rPrChange w:id="1903" w:author="Cathryn Chamley" w:date="2015-12-15T14:03:00Z">
              <w:rPr/>
            </w:rPrChange>
          </w:rPr>
          <w:t>11.5</w:t>
        </w:r>
      </w:ins>
      <w:del w:id="1904" w:author="Cathryn Chamley" w:date="2015-12-15T14:03:00Z">
        <w:r w:rsidR="004F6915" w:rsidRPr="004F6915" w:rsidDel="005066AC">
          <w:rPr>
            <w:rStyle w:val="CrossReference"/>
          </w:rPr>
          <w:delText>11.5</w:delText>
        </w:r>
      </w:del>
      <w:r w:rsidR="00C23447">
        <w:fldChar w:fldCharType="end"/>
      </w:r>
      <w:r w:rsidR="00EC4675" w:rsidRPr="00AE1859">
        <w:rPr>
          <w:rStyle w:val="CrossReference"/>
        </w:rPr>
        <w:t xml:space="preserve"> </w:t>
      </w:r>
      <w:r w:rsidR="00C23447">
        <w:fldChar w:fldCharType="begin"/>
      </w:r>
      <w:r w:rsidR="00C23447">
        <w:instrText xml:space="preserve"> REF _Ref377737725 \h  \* MERGEFORMAT </w:instrText>
      </w:r>
      <w:r w:rsidR="00C23447">
        <w:fldChar w:fldCharType="separate"/>
      </w:r>
      <w:ins w:id="1905" w:author="Cathryn Chamley" w:date="2015-12-15T14:03:00Z">
        <w:r w:rsidR="005066AC" w:rsidRPr="005066AC">
          <w:rPr>
            <w:rStyle w:val="CrossReference"/>
            <w:rPrChange w:id="1906" w:author="Cathryn Chamley" w:date="2015-12-15T14:03:00Z">
              <w:rPr/>
            </w:rPrChange>
          </w:rPr>
          <w:t xml:space="preserve">Managing Background Tasks – </w:t>
        </w:r>
      </w:ins>
      <w:del w:id="1907" w:author="Cathryn Chamley" w:date="2015-12-15T14:03:00Z">
        <w:r w:rsidR="004F6915" w:rsidRPr="004F6915" w:rsidDel="005066AC">
          <w:rPr>
            <w:rStyle w:val="CrossReference"/>
          </w:rPr>
          <w:delText xml:space="preserve">Managing Background Tasks – </w:delText>
        </w:r>
      </w:del>
      <w:r w:rsidR="00C23447">
        <w:fldChar w:fldCharType="end"/>
      </w:r>
      <w:r w:rsidR="00EC4675">
        <w:t xml:space="preserve">). </w:t>
      </w:r>
      <w:r w:rsidR="002B25BB">
        <w:t xml:space="preserve">At the time the task is queued, an empty output file is created and its Metadata is updated to reflect the processing status as processing proceeds. Use the Metadata View screen to review this Metadata (see </w:t>
      </w:r>
      <w:r w:rsidR="00C23447">
        <w:fldChar w:fldCharType="begin"/>
      </w:r>
      <w:r w:rsidR="00C23447">
        <w:instrText xml:space="preserve"> REF _Ref351647273 \r \h  \* MERGEFORMAT </w:instrText>
      </w:r>
      <w:r w:rsidR="00C23447">
        <w:fldChar w:fldCharType="separate"/>
      </w:r>
      <w:ins w:id="1908" w:author="Cathryn Chamley" w:date="2015-12-15T14:03:00Z">
        <w:r w:rsidR="005066AC" w:rsidRPr="005066AC">
          <w:rPr>
            <w:rStyle w:val="CrossReference"/>
            <w:rPrChange w:id="1909" w:author="Cathryn Chamley" w:date="2015-12-15T14:03:00Z">
              <w:rPr/>
            </w:rPrChange>
          </w:rPr>
          <w:t>8.4</w:t>
        </w:r>
      </w:ins>
      <w:del w:id="1910" w:author="Cathryn Chamley" w:date="2015-12-15T14:03:00Z">
        <w:r w:rsidR="004F6915" w:rsidRPr="004F6915" w:rsidDel="005066AC">
          <w:rPr>
            <w:rStyle w:val="CrossReference"/>
          </w:rPr>
          <w:delText>8.4</w:delText>
        </w:r>
      </w:del>
      <w:r w:rsidR="00C23447">
        <w:fldChar w:fldCharType="end"/>
      </w:r>
      <w:r w:rsidR="002B25BB" w:rsidRPr="00AE1859">
        <w:rPr>
          <w:rStyle w:val="CrossReference"/>
        </w:rPr>
        <w:t xml:space="preserve"> </w:t>
      </w:r>
      <w:r w:rsidR="00C23447">
        <w:fldChar w:fldCharType="begin"/>
      </w:r>
      <w:r w:rsidR="00C23447">
        <w:instrText xml:space="preserve"> REF _Ref351647273 \h  \* MERGEFORMAT </w:instrText>
      </w:r>
      <w:r w:rsidR="00C23447">
        <w:fldChar w:fldCharType="separate"/>
      </w:r>
      <w:ins w:id="1911" w:author="Cathryn Chamley" w:date="2015-12-15T14:03:00Z">
        <w:r w:rsidR="005066AC" w:rsidRPr="005066AC">
          <w:rPr>
            <w:rStyle w:val="CrossReference"/>
            <w:rPrChange w:id="1912" w:author="Cathryn Chamley" w:date="2015-12-15T14:03:00Z">
              <w:rPr/>
            </w:rPrChange>
          </w:rPr>
          <w:t>Viewing and Editing a File's Metadata</w:t>
        </w:r>
      </w:ins>
      <w:del w:id="1913" w:author="Cathryn Chamley" w:date="2015-12-15T14:03:00Z">
        <w:r w:rsidR="004F6915" w:rsidRPr="004F6915" w:rsidDel="005066AC">
          <w:rPr>
            <w:rStyle w:val="CrossReference"/>
          </w:rPr>
          <w:delText>Viewing and Editing a File's Metadata</w:delText>
        </w:r>
      </w:del>
      <w:r w:rsidR="00C23447">
        <w:fldChar w:fldCharType="end"/>
      </w:r>
      <w:r w:rsidR="002B25BB">
        <w:t xml:space="preserve">). </w:t>
      </w:r>
      <w:r w:rsidR="00EC4675">
        <w:t xml:space="preserve">When processing completes successfully, an email is sent to the initiating user. If it fails, no email is sent, but an error message appears in the output Data File’s </w:t>
      </w:r>
      <w:r w:rsidR="002B25BB">
        <w:t xml:space="preserve">Metadata </w:t>
      </w:r>
      <w:r w:rsidR="00EC4675">
        <w:t xml:space="preserve">Description field. Use the Metadata View screen to see this Description (see </w:t>
      </w:r>
      <w:r w:rsidR="00C23447">
        <w:fldChar w:fldCharType="begin"/>
      </w:r>
      <w:r w:rsidR="00C23447">
        <w:instrText xml:space="preserve"> REF _Ref351647273 \r \h  \* MERGEFORMAT </w:instrText>
      </w:r>
      <w:r w:rsidR="00C23447">
        <w:fldChar w:fldCharType="separate"/>
      </w:r>
      <w:ins w:id="1914" w:author="Cathryn Chamley" w:date="2015-12-15T14:03:00Z">
        <w:r w:rsidR="005066AC" w:rsidRPr="005066AC">
          <w:rPr>
            <w:rStyle w:val="CrossReference"/>
            <w:rPrChange w:id="1915" w:author="Cathryn Chamley" w:date="2015-12-15T14:03:00Z">
              <w:rPr/>
            </w:rPrChange>
          </w:rPr>
          <w:t>8.4</w:t>
        </w:r>
      </w:ins>
      <w:del w:id="1916" w:author="Cathryn Chamley" w:date="2015-12-15T14:03:00Z">
        <w:r w:rsidR="004F6915" w:rsidRPr="004F6915" w:rsidDel="005066AC">
          <w:rPr>
            <w:rStyle w:val="CrossReference"/>
          </w:rPr>
          <w:delText>8.4</w:delText>
        </w:r>
      </w:del>
      <w:r w:rsidR="00C23447">
        <w:fldChar w:fldCharType="end"/>
      </w:r>
      <w:r w:rsidR="00EC4675" w:rsidRPr="00AE1859">
        <w:rPr>
          <w:rStyle w:val="CrossReference"/>
        </w:rPr>
        <w:t xml:space="preserve"> </w:t>
      </w:r>
      <w:r w:rsidR="00C23447">
        <w:fldChar w:fldCharType="begin"/>
      </w:r>
      <w:r w:rsidR="00C23447">
        <w:instrText xml:space="preserve"> REF _Ref351647273 \h  \* MERGEFORMAT </w:instrText>
      </w:r>
      <w:r w:rsidR="00C23447">
        <w:fldChar w:fldCharType="separate"/>
      </w:r>
      <w:ins w:id="1917" w:author="Cathryn Chamley" w:date="2015-12-15T14:03:00Z">
        <w:r w:rsidR="005066AC" w:rsidRPr="005066AC">
          <w:rPr>
            <w:rStyle w:val="CrossReference"/>
            <w:rPrChange w:id="1918" w:author="Cathryn Chamley" w:date="2015-12-15T14:03:00Z">
              <w:rPr/>
            </w:rPrChange>
          </w:rPr>
          <w:t>Viewing and Editing a File's Metadata</w:t>
        </w:r>
      </w:ins>
      <w:del w:id="1919" w:author="Cathryn Chamley" w:date="2015-12-15T14:03:00Z">
        <w:r w:rsidR="004F6915" w:rsidRPr="004F6915" w:rsidDel="005066AC">
          <w:rPr>
            <w:rStyle w:val="CrossReference"/>
          </w:rPr>
          <w:delText>Viewing and Editing a File's Metadata</w:delText>
        </w:r>
      </w:del>
      <w:r w:rsidR="00C23447">
        <w:fldChar w:fldCharType="end"/>
      </w:r>
      <w:r w:rsidR="00EC4675">
        <w:t>). The output file will always exist but may be empty, even if processing failed.</w:t>
      </w:r>
    </w:p>
    <w:p w14:paraId="535EBC93" w14:textId="77777777" w:rsidR="00EC4675" w:rsidRDefault="00EC4675" w:rsidP="00EC4675">
      <w:pPr>
        <w:pStyle w:val="iNormal"/>
      </w:pPr>
      <w:r>
        <w:t>These parameters control whether this function is supported and sets parameters for its operation.</w:t>
      </w:r>
    </w:p>
    <w:p w14:paraId="747543DE" w14:textId="77777777" w:rsidR="009D2602" w:rsidRDefault="009D2602" w:rsidP="00EC4675">
      <w:pPr>
        <w:pStyle w:val="iNormal"/>
      </w:pPr>
      <w:r>
        <w:t xml:space="preserve">If the </w:t>
      </w:r>
      <w:r w:rsidRPr="009D2602">
        <w:rPr>
          <w:rStyle w:val="iOption"/>
        </w:rPr>
        <w:t>SR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7471"/>
      </w:tblGrid>
      <w:tr w:rsidR="00574241" w14:paraId="41B041C0" w14:textId="77777777" w:rsidTr="00574241">
        <w:tc>
          <w:tcPr>
            <w:tcW w:w="1809" w:type="dxa"/>
          </w:tcPr>
          <w:p w14:paraId="51B98E23" w14:textId="77777777" w:rsidR="00574241" w:rsidRPr="00574241" w:rsidRDefault="00574241" w:rsidP="009D2602">
            <w:pPr>
              <w:pStyle w:val="iNormal"/>
              <w:jc w:val="left"/>
              <w:rPr>
                <w:lang w:eastAsia="ja-JP"/>
              </w:rPr>
            </w:pPr>
            <w:r>
              <w:t>Auto SR on Upload:</w:t>
            </w:r>
          </w:p>
        </w:tc>
        <w:tc>
          <w:tcPr>
            <w:tcW w:w="7471" w:type="dxa"/>
          </w:tcPr>
          <w:p w14:paraId="568EC388" w14:textId="77777777" w:rsidR="00756AA6" w:rsidRDefault="00756AA6" w:rsidP="009D2602">
            <w:pPr>
              <w:pStyle w:val="iNormal"/>
            </w:pPr>
            <w:r>
              <w:t xml:space="preserve">If set to </w:t>
            </w:r>
            <w:r w:rsidRPr="00EC4675">
              <w:rPr>
                <w:rStyle w:val="iOption"/>
              </w:rPr>
              <w:t>Enabled</w:t>
            </w:r>
            <w:r>
              <w:t xml:space="preserve">, SR processing will automatically be queued for </w:t>
            </w:r>
            <w:r w:rsidR="00CD3F64">
              <w:t xml:space="preserve">background </w:t>
            </w:r>
            <w:r>
              <w:t xml:space="preserve">processing on </w:t>
            </w:r>
            <w:r w:rsidR="009744A8">
              <w:t>any Data File</w:t>
            </w:r>
            <w:r>
              <w:t xml:space="preserve"> which ha</w:t>
            </w:r>
            <w:r w:rsidR="009744A8">
              <w:t>s</w:t>
            </w:r>
            <w:r>
              <w:t xml:space="preserve"> one of the </w:t>
            </w:r>
            <w:r w:rsidR="009D2602">
              <w:t>MIME Type</w:t>
            </w:r>
            <w:r>
              <w:t xml:space="preserve">s listed under </w:t>
            </w:r>
            <w:r>
              <w:rPr>
                <w:rStyle w:val="iOption"/>
              </w:rPr>
              <w:t>S</w:t>
            </w:r>
            <w:r w:rsidRPr="00EC4675">
              <w:rPr>
                <w:rStyle w:val="iOption"/>
              </w:rPr>
              <w:t>R Supported MIME Types</w:t>
            </w:r>
            <w:r>
              <w:t xml:space="preserve">, and </w:t>
            </w:r>
            <w:r w:rsidR="009744A8">
              <w:t xml:space="preserve">its name </w:t>
            </w:r>
            <w:r>
              <w:t xml:space="preserve">matches the </w:t>
            </w:r>
            <w:r w:rsidRPr="00EC4675">
              <w:rPr>
                <w:rStyle w:val="iOption"/>
              </w:rPr>
              <w:t xml:space="preserve">Auto </w:t>
            </w:r>
            <w:r>
              <w:rPr>
                <w:rStyle w:val="iOption"/>
              </w:rPr>
              <w:t>S</w:t>
            </w:r>
            <w:r w:rsidRPr="00EC4675">
              <w:rPr>
                <w:rStyle w:val="iOption"/>
              </w:rPr>
              <w:t>R Regular Expression</w:t>
            </w:r>
            <w:r>
              <w:t>.</w:t>
            </w:r>
          </w:p>
          <w:p w14:paraId="3DF02B0C" w14:textId="77777777" w:rsidR="00574241" w:rsidRDefault="00756AA6" w:rsidP="00081164">
            <w:pPr>
              <w:pStyle w:val="iNormal"/>
              <w:rPr>
                <w:lang w:eastAsia="ja-JP"/>
              </w:rPr>
            </w:pPr>
            <w:r>
              <w:t xml:space="preserve">Even if this is set to </w:t>
            </w:r>
            <w:r w:rsidRPr="00EC4675">
              <w:rPr>
                <w:rStyle w:val="iOption"/>
              </w:rPr>
              <w:t>Disabled</w:t>
            </w:r>
            <w:r>
              <w:t xml:space="preserve">, OCR processing can still be queued manually from the Metadata </w:t>
            </w:r>
            <w:r w:rsidR="00081164">
              <w:t xml:space="preserve">View </w:t>
            </w:r>
            <w:r>
              <w:t>screen.</w:t>
            </w:r>
          </w:p>
        </w:tc>
      </w:tr>
      <w:tr w:rsidR="00574241" w14:paraId="19A77387" w14:textId="77777777" w:rsidTr="00574241">
        <w:tc>
          <w:tcPr>
            <w:tcW w:w="1809" w:type="dxa"/>
          </w:tcPr>
          <w:p w14:paraId="21D74D26" w14:textId="77777777" w:rsidR="00574241" w:rsidRPr="00574241" w:rsidRDefault="00574241" w:rsidP="009D2602">
            <w:pPr>
              <w:pStyle w:val="iNormal"/>
              <w:jc w:val="left"/>
              <w:rPr>
                <w:lang w:eastAsia="ja-JP"/>
              </w:rPr>
            </w:pPr>
            <w:r>
              <w:t>Auto SR Regular Expression:</w:t>
            </w:r>
          </w:p>
        </w:tc>
        <w:tc>
          <w:tcPr>
            <w:tcW w:w="7471" w:type="dxa"/>
          </w:tcPr>
          <w:p w14:paraId="5BB781F2" w14:textId="77777777" w:rsidR="009D2602" w:rsidRPr="00EC5DEA" w:rsidRDefault="00756AA6" w:rsidP="009D2602">
            <w:pPr>
              <w:pStyle w:val="iNormal"/>
            </w:pPr>
            <w:r w:rsidRPr="00F86107">
              <w:t xml:space="preserve">Automatic </w:t>
            </w:r>
            <w:r>
              <w:t>S</w:t>
            </w:r>
            <w:r w:rsidRPr="00F86107">
              <w:t xml:space="preserve">R on uploaded Data Files will </w:t>
            </w:r>
            <w:r>
              <w:t>not</w:t>
            </w:r>
            <w:r w:rsidRPr="00F86107">
              <w:t xml:space="preserve"> be launched if the </w:t>
            </w:r>
            <w:r>
              <w:t xml:space="preserve">Data File’s </w:t>
            </w:r>
            <w:r w:rsidRPr="00F86107">
              <w:t xml:space="preserve">name </w:t>
            </w:r>
            <w:r>
              <w:t>does not match</w:t>
            </w:r>
            <w:r w:rsidRPr="00F86107">
              <w:t xml:space="preserve"> this Regular Expression. </w:t>
            </w:r>
            <w:r w:rsidR="002663E1">
              <w:t>(The SR button still appears on the Metadata View screen even if the file name does not match this regular expression.)</w:t>
            </w:r>
          </w:p>
          <w:p w14:paraId="2A010445" w14:textId="77777777" w:rsidR="009D2602" w:rsidRDefault="009D2602" w:rsidP="009D2602">
            <w:pPr>
              <w:pStyle w:val="iNormal"/>
            </w:pPr>
            <w:r>
              <w:t xml:space="preserve">If this field is empty, all Data Files with </w:t>
            </w:r>
            <w:r w:rsidR="002B25BB">
              <w:t xml:space="preserve">a </w:t>
            </w:r>
            <w:r>
              <w:t xml:space="preserve">MIME Type </w:t>
            </w:r>
            <w:r w:rsidR="00432A20">
              <w:t>supported for SR are processed</w:t>
            </w:r>
            <w:r>
              <w:t>. Take care not to leave just spaces or trailing spaces in this field, as they will be considered part of the Regular Expression and restrict the matched Data File names.</w:t>
            </w:r>
          </w:p>
          <w:p w14:paraId="040D9F5D" w14:textId="77777777" w:rsidR="00574241" w:rsidRDefault="00756AA6" w:rsidP="009D2602">
            <w:pPr>
              <w:pStyle w:val="iNormal"/>
            </w:pPr>
            <w:r w:rsidRPr="00F86107">
              <w:t xml:space="preserve">See section </w:t>
            </w:r>
            <w:r w:rsidR="00C23447">
              <w:fldChar w:fldCharType="begin"/>
            </w:r>
            <w:r w:rsidR="00C23447">
              <w:instrText xml:space="preserve"> REF _Ref351730774 \r \h  \* MERGEFORMAT </w:instrText>
            </w:r>
            <w:r w:rsidR="00C23447">
              <w:fldChar w:fldCharType="separate"/>
            </w:r>
            <w:ins w:id="1920" w:author="Cathryn Chamley" w:date="2015-12-15T14:03:00Z">
              <w:r w:rsidR="005066AC" w:rsidRPr="005066AC">
                <w:rPr>
                  <w:rStyle w:val="CrossReference"/>
                  <w:rPrChange w:id="1921" w:author="Cathryn Chamley" w:date="2015-12-15T14:03:00Z">
                    <w:rPr/>
                  </w:rPrChange>
                </w:rPr>
                <w:t>8.2.2.1</w:t>
              </w:r>
            </w:ins>
            <w:del w:id="1922" w:author="Cathryn Chamley" w:date="2015-12-15T14:03:00Z">
              <w:r w:rsidR="004F6915" w:rsidRPr="004F6915" w:rsidDel="005066AC">
                <w:rPr>
                  <w:rStyle w:val="CrossReference"/>
                </w:rPr>
                <w:delText>8.2.2.1</w:delText>
              </w:r>
            </w:del>
            <w:r w:rsidR="00C23447">
              <w:fldChar w:fldCharType="end"/>
            </w:r>
            <w:r w:rsidRPr="00F86107">
              <w:rPr>
                <w:rStyle w:val="CrossReference"/>
              </w:rPr>
              <w:t xml:space="preserve"> </w:t>
            </w:r>
            <w:r w:rsidR="00C23447">
              <w:fldChar w:fldCharType="begin"/>
            </w:r>
            <w:r w:rsidR="00C23447">
              <w:instrText xml:space="preserve"> REF _Ref351730774 \h  \* MERGEFORMAT </w:instrText>
            </w:r>
            <w:r w:rsidR="00C23447">
              <w:fldChar w:fldCharType="separate"/>
            </w:r>
            <w:ins w:id="1923" w:author="Cathryn Chamley" w:date="2015-12-15T14:03:00Z">
              <w:r w:rsidR="005066AC" w:rsidRPr="005066AC">
                <w:rPr>
                  <w:rStyle w:val="CrossReference"/>
                  <w:rPrChange w:id="1924" w:author="Cathryn Chamley" w:date="2015-12-15T14:03:00Z">
                    <w:rPr/>
                  </w:rPrChange>
                </w:rPr>
                <w:t>Regular Expressions</w:t>
              </w:r>
            </w:ins>
            <w:del w:id="1925" w:author="Cathryn Chamley" w:date="2015-12-15T14:03:00Z">
              <w:r w:rsidR="004F6915" w:rsidRPr="004F6915" w:rsidDel="005066AC">
                <w:rPr>
                  <w:rStyle w:val="CrossReference"/>
                </w:rPr>
                <w:delText>Regular Expressions</w:delText>
              </w:r>
            </w:del>
            <w:r w:rsidR="00C23447">
              <w:fldChar w:fldCharType="end"/>
            </w:r>
            <w:r w:rsidRPr="00F86107">
              <w:t xml:space="preserve"> for information on regular expressions and how they are matched.</w:t>
            </w:r>
          </w:p>
        </w:tc>
      </w:tr>
      <w:tr w:rsidR="00574241" w14:paraId="5F90CD4A" w14:textId="77777777" w:rsidTr="00574241">
        <w:tc>
          <w:tcPr>
            <w:tcW w:w="1809" w:type="dxa"/>
          </w:tcPr>
          <w:p w14:paraId="4807B31F" w14:textId="77777777" w:rsidR="00574241" w:rsidRPr="00574241" w:rsidRDefault="00574241" w:rsidP="009D2602">
            <w:pPr>
              <w:pStyle w:val="iNormal"/>
              <w:jc w:val="left"/>
              <w:rPr>
                <w:lang w:eastAsia="ja-JP"/>
              </w:rPr>
            </w:pPr>
            <w:r>
              <w:t>SR Supported MIME Types:</w:t>
            </w:r>
          </w:p>
        </w:tc>
        <w:tc>
          <w:tcPr>
            <w:tcW w:w="7471" w:type="dxa"/>
          </w:tcPr>
          <w:p w14:paraId="6A6F8520" w14:textId="77777777" w:rsidR="00756AA6" w:rsidRDefault="00756AA6" w:rsidP="009D2602">
            <w:pPr>
              <w:pStyle w:val="iNormal"/>
            </w:pPr>
            <w:r>
              <w:t xml:space="preserve">List here the </w:t>
            </w:r>
            <w:r w:rsidR="009D2602">
              <w:t>MIME Type</w:t>
            </w:r>
            <w:r>
              <w:t xml:space="preserve">s which will be supported for SR processing. Only those files with one of these </w:t>
            </w:r>
            <w:r w:rsidR="009D2602">
              <w:t>MIME Type</w:t>
            </w:r>
            <w:r>
              <w:t>s can be queued for SR processing, either automatically following upload or manually.</w:t>
            </w:r>
          </w:p>
          <w:p w14:paraId="535306CC" w14:textId="77777777" w:rsidR="00756AA6" w:rsidRDefault="00756AA6" w:rsidP="009D2602">
            <w:pPr>
              <w:pStyle w:val="iNormal"/>
            </w:pPr>
            <w:r>
              <w:t xml:space="preserve">To turn off all SR processing, leave this field blank. The </w:t>
            </w:r>
            <w:r w:rsidRPr="00EC4675">
              <w:rPr>
                <w:rStyle w:val="iButtonBlue"/>
              </w:rPr>
              <w:t> </w:t>
            </w:r>
            <w:r>
              <w:rPr>
                <w:rStyle w:val="iButtonBlue"/>
              </w:rPr>
              <w:t>S</w:t>
            </w:r>
            <w:r w:rsidRPr="00EC4675">
              <w:rPr>
                <w:rStyle w:val="iButtonBlue"/>
              </w:rPr>
              <w:t>R </w:t>
            </w:r>
            <w:r>
              <w:t xml:space="preserve"> button in the Metadata view screen will also be suppressed.</w:t>
            </w:r>
          </w:p>
          <w:p w14:paraId="3338A8B6" w14:textId="77777777" w:rsidR="00756AA6" w:rsidRDefault="009D2602" w:rsidP="009D2602">
            <w:pPr>
              <w:pStyle w:val="iNormal"/>
            </w:pPr>
            <w:r>
              <w:t>MIME Type</w:t>
            </w:r>
            <w:r w:rsidR="00756AA6">
              <w:t xml:space="preserve">s must be selected from the dropdown list which appears when you click in this control. Type at least three characters to reduce the list to those </w:t>
            </w:r>
            <w:r>
              <w:t>MIME Type</w:t>
            </w:r>
            <w:r w:rsidR="00756AA6">
              <w:t>s which include those characters.</w:t>
            </w:r>
          </w:p>
          <w:p w14:paraId="1FAD1779" w14:textId="77777777" w:rsidR="00756AA6" w:rsidRDefault="00756AA6" w:rsidP="009D2602">
            <w:pPr>
              <w:pStyle w:val="iNormal"/>
            </w:pPr>
            <w:r>
              <w:t xml:space="preserve">Including </w:t>
            </w:r>
            <w:r w:rsidR="009D2602">
              <w:t>MIME Type</w:t>
            </w:r>
            <w:r>
              <w:t>s which do not represent audio</w:t>
            </w:r>
            <w:r w:rsidR="00CD3F64">
              <w:t xml:space="preserve"> and video</w:t>
            </w:r>
            <w:r>
              <w:t xml:space="preserve"> files, or which are not supported by the Koemei engine, will result in processing errors.</w:t>
            </w:r>
          </w:p>
          <w:p w14:paraId="4E6A5020" w14:textId="77777777" w:rsidR="004D0672" w:rsidRPr="00574241" w:rsidRDefault="00756AA6" w:rsidP="009B01E2">
            <w:pPr>
              <w:pStyle w:val="iNormal"/>
              <w:rPr>
                <w:lang w:eastAsia="ja-JP"/>
              </w:rPr>
            </w:pPr>
            <w:r>
              <w:t>Typically, selecting audio/mpeg and audio/x-wav may be appropriate</w:t>
            </w:r>
            <w:r w:rsidR="009B01E2">
              <w:t>.</w:t>
            </w:r>
          </w:p>
        </w:tc>
      </w:tr>
      <w:tr w:rsidR="00574241" w14:paraId="7FA65F67" w14:textId="77777777" w:rsidTr="00574241">
        <w:tc>
          <w:tcPr>
            <w:tcW w:w="1809" w:type="dxa"/>
          </w:tcPr>
          <w:p w14:paraId="51207EC7" w14:textId="77777777" w:rsidR="00574241" w:rsidRPr="00574241" w:rsidRDefault="00574241" w:rsidP="009D2602">
            <w:pPr>
              <w:pStyle w:val="iNormal"/>
              <w:jc w:val="left"/>
              <w:rPr>
                <w:lang w:eastAsia="ja-JP"/>
              </w:rPr>
            </w:pPr>
            <w:r>
              <w:t>Koemei Host:</w:t>
            </w:r>
          </w:p>
        </w:tc>
        <w:tc>
          <w:tcPr>
            <w:tcW w:w="7471" w:type="dxa"/>
          </w:tcPr>
          <w:p w14:paraId="66AC6B89" w14:textId="77777777" w:rsidR="00574241" w:rsidRPr="00574241" w:rsidRDefault="00756AA6" w:rsidP="004D0672">
            <w:pPr>
              <w:pStyle w:val="iNormal"/>
            </w:pPr>
            <w:r>
              <w:t xml:space="preserve">Enter here the URL of the Koemei host. The standard </w:t>
            </w:r>
            <w:r w:rsidR="004D0672">
              <w:t>Koemei</w:t>
            </w:r>
            <w:r>
              <w:t xml:space="preserve"> subscription service is at </w:t>
            </w:r>
            <w:hyperlink r:id="rId132" w:history="1">
              <w:r w:rsidRPr="00756AA6">
                <w:rPr>
                  <w:rStyle w:val="Hyperlink"/>
                </w:rPr>
                <w:t>www.koemei.com</w:t>
              </w:r>
            </w:hyperlink>
            <w:r>
              <w:t>.</w:t>
            </w:r>
          </w:p>
        </w:tc>
      </w:tr>
      <w:tr w:rsidR="00574241" w14:paraId="130201DC" w14:textId="77777777" w:rsidTr="00574241">
        <w:tc>
          <w:tcPr>
            <w:tcW w:w="1809" w:type="dxa"/>
          </w:tcPr>
          <w:p w14:paraId="2CA6DD31" w14:textId="77777777" w:rsidR="00574241" w:rsidRPr="00574241" w:rsidRDefault="00574241" w:rsidP="009D2602">
            <w:pPr>
              <w:pStyle w:val="iNormal"/>
              <w:jc w:val="left"/>
              <w:rPr>
                <w:lang w:eastAsia="ja-JP"/>
              </w:rPr>
            </w:pPr>
            <w:r>
              <w:t>Koemei Login:</w:t>
            </w:r>
          </w:p>
        </w:tc>
        <w:tc>
          <w:tcPr>
            <w:tcW w:w="7471" w:type="dxa"/>
          </w:tcPr>
          <w:p w14:paraId="18807480" w14:textId="77777777" w:rsidR="00574241" w:rsidRPr="00574241" w:rsidRDefault="00756AA6" w:rsidP="009D2602">
            <w:pPr>
              <w:pStyle w:val="iNormal"/>
            </w:pPr>
            <w:r>
              <w:t>See your System Administrator to find out your organisation’s Koemei account name. This name authorises access to your Koemei account.</w:t>
            </w:r>
          </w:p>
        </w:tc>
      </w:tr>
      <w:tr w:rsidR="00574241" w14:paraId="398B6E55" w14:textId="77777777" w:rsidTr="00574241">
        <w:tc>
          <w:tcPr>
            <w:tcW w:w="1809" w:type="dxa"/>
          </w:tcPr>
          <w:p w14:paraId="4F0E009B" w14:textId="77777777" w:rsidR="00574241" w:rsidRDefault="00574241" w:rsidP="009D2602">
            <w:pPr>
              <w:pStyle w:val="iNormal"/>
              <w:jc w:val="left"/>
            </w:pPr>
            <w:r>
              <w:t>Koemei Password:</w:t>
            </w:r>
          </w:p>
        </w:tc>
        <w:tc>
          <w:tcPr>
            <w:tcW w:w="7471" w:type="dxa"/>
          </w:tcPr>
          <w:p w14:paraId="673A102D" w14:textId="77777777" w:rsidR="00574241" w:rsidRDefault="00756AA6" w:rsidP="009D2602">
            <w:pPr>
              <w:pStyle w:val="iNormal"/>
            </w:pPr>
            <w:r>
              <w:t>See you</w:t>
            </w:r>
            <w:r w:rsidR="00A45305">
              <w:t>r</w:t>
            </w:r>
            <w:r>
              <w:t xml:space="preserve"> System Administrator to find out your organisation’s Koemei password to match the Koemei account name given in the question above.</w:t>
            </w:r>
          </w:p>
        </w:tc>
      </w:tr>
    </w:tbl>
    <w:p w14:paraId="7F747484" w14:textId="46B6D249" w:rsidR="00643A5E" w:rsidRDefault="00643A5E" w:rsidP="00850A9C">
      <w:pPr>
        <w:pStyle w:val="iHeading2"/>
      </w:pPr>
      <w:bookmarkStart w:id="1926" w:name="_Toc311807561"/>
      <w:r>
        <w:t>Managing the Dashboard message</w:t>
      </w:r>
      <w:bookmarkEnd w:id="1926"/>
    </w:p>
    <w:p w14:paraId="7EFEC8A2" w14:textId="231A4740" w:rsidR="00643A5E" w:rsidRDefault="00DA0131" w:rsidP="00850A9C">
      <w:pPr>
        <w:pStyle w:val="iNormal"/>
      </w:pPr>
      <w:r>
        <w:t>The Dashboard Contents tab allows an Administrator to add a message to the Dashboard.</w:t>
      </w:r>
    </w:p>
    <w:p w14:paraId="5AA6C320" w14:textId="422C28D5" w:rsidR="00DA0131" w:rsidRDefault="00DA0131">
      <w:pPr>
        <w:pStyle w:val="iNormal"/>
      </w:pPr>
      <w:r>
        <w:rPr>
          <w:noProof/>
          <w:lang w:val="en-US"/>
        </w:rPr>
        <w:drawing>
          <wp:inline distT="0" distB="0" distL="0" distR="0" wp14:anchorId="276D592E" wp14:editId="78F8F172">
            <wp:extent cx="5169271" cy="2797037"/>
            <wp:effectExtent l="203200" t="203200" r="190500" b="200660"/>
            <wp:docPr id="1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69727" cy="2797284"/>
                    </a:xfrm>
                    <a:prstGeom prst="rect">
                      <a:avLst/>
                    </a:prstGeom>
                    <a:noFill/>
                    <a:ln>
                      <a:noFill/>
                    </a:ln>
                    <a:effectLst>
                      <a:outerShdw blurRad="190500" algn="tl" rotWithShape="0">
                        <a:srgbClr val="000000">
                          <a:alpha val="70000"/>
                        </a:srgbClr>
                      </a:outerShdw>
                    </a:effectLst>
                  </pic:spPr>
                </pic:pic>
              </a:graphicData>
            </a:graphic>
          </wp:inline>
        </w:drawing>
      </w:r>
    </w:p>
    <w:p w14:paraId="33275144" w14:textId="47AD68CA" w:rsidR="00DA0131" w:rsidRDefault="00730CFB" w:rsidP="00850A9C">
      <w:pPr>
        <w:jc w:val="both"/>
      </w:pPr>
      <w:r>
        <w:t xml:space="preserve">The text editor supports </w:t>
      </w:r>
      <w:r w:rsidR="00DA0131">
        <w:t xml:space="preserve">attributes such as bold, underline and font colour, with simple indent and bullet </w:t>
      </w:r>
      <w:r>
        <w:t>functionality</w:t>
      </w:r>
      <w:r w:rsidR="00DA0131">
        <w:t>.</w:t>
      </w:r>
      <w:r>
        <w:t xml:space="preserve"> It will convert most forms of uniform resource locators to hypertext. Up to 10,000 characters can be added to the message. Once you are happy with the message, press the </w:t>
      </w:r>
      <w:r w:rsidRPr="00EC4675">
        <w:rPr>
          <w:rStyle w:val="iButtonBlue"/>
        </w:rPr>
        <w:t> </w:t>
      </w:r>
      <w:r>
        <w:rPr>
          <w:rStyle w:val="iButtonBlue"/>
        </w:rPr>
        <w:t>Update</w:t>
      </w:r>
      <w:r w:rsidRPr="00EC4675">
        <w:rPr>
          <w:rStyle w:val="iButtonBlue"/>
        </w:rPr>
        <w:t> </w:t>
      </w:r>
      <w:r>
        <w:t xml:space="preserve"> button.</w:t>
      </w:r>
    </w:p>
    <w:p w14:paraId="1C694F7F" w14:textId="77777777" w:rsidR="00DA0131" w:rsidRPr="005770E1" w:rsidRDefault="00DA0131" w:rsidP="00850A9C">
      <w:pPr>
        <w:ind w:firstLine="720"/>
      </w:pPr>
    </w:p>
    <w:p w14:paraId="35148081" w14:textId="77777777" w:rsidR="00A13A20" w:rsidRPr="005879DC" w:rsidRDefault="009D46EC" w:rsidP="00B6457B">
      <w:pPr>
        <w:pStyle w:val="iHeading1"/>
      </w:pPr>
      <w:bookmarkStart w:id="1927" w:name="_Toc215047195"/>
      <w:bookmarkStart w:id="1928" w:name="_Toc311807562"/>
      <w:commentRangeStart w:id="1929"/>
      <w:r>
        <w:t>Configur</w:t>
      </w:r>
      <w:r w:rsidR="00A13A20" w:rsidRPr="005879DC">
        <w:t>ing Tags, Column Mappings and Experiment Parameters</w:t>
      </w:r>
      <w:bookmarkEnd w:id="1927"/>
      <w:commentRangeEnd w:id="1929"/>
      <w:r w:rsidR="00C747D3">
        <w:rPr>
          <w:rStyle w:val="CommentReference"/>
          <w:rFonts w:asciiTheme="minorHAnsi" w:eastAsiaTheme="minorEastAsia" w:hAnsiTheme="minorHAnsi"/>
          <w:bCs w:val="0"/>
          <w:color w:val="auto"/>
        </w:rPr>
        <w:commentReference w:id="1929"/>
      </w:r>
      <w:bookmarkEnd w:id="1928"/>
    </w:p>
    <w:p w14:paraId="6E92B598" w14:textId="1E3FB569" w:rsidR="008F1A05" w:rsidRDefault="008F1A05" w:rsidP="008F1A05">
      <w:pPr>
        <w:pStyle w:val="iNormal"/>
      </w:pPr>
      <w:r w:rsidRPr="005879DC">
        <w:t xml:space="preserve">When </w:t>
      </w:r>
      <w:r w:rsidR="00CF08BB">
        <w:t>DIVER</w:t>
      </w:r>
      <w:r w:rsidRPr="005879DC">
        <w:t xml:space="preserve"> is first installed, the available Tags, Column Mappings and Experiment Parameters are populated in the database from </w:t>
      </w:r>
      <w:r>
        <w:t>the configuration file</w:t>
      </w:r>
      <w:r w:rsidRPr="005879DC">
        <w:t xml:space="preserve"> </w:t>
      </w:r>
      <w:r w:rsidR="00CF08BB">
        <w:t>DIVER</w:t>
      </w:r>
      <w:r>
        <w:t>app_config.yml</w:t>
      </w:r>
      <w:r w:rsidRPr="005879DC">
        <w:t>. Once the system has been installed</w:t>
      </w:r>
      <w:r>
        <w:t>,</w:t>
      </w:r>
      <w:r w:rsidRPr="005879DC">
        <w:t xml:space="preserve"> the </w:t>
      </w:r>
      <w:r w:rsidR="00146B2F" w:rsidRPr="005879DC">
        <w:t xml:space="preserve">Experiment Parameters </w:t>
      </w:r>
      <w:r w:rsidRPr="005879DC">
        <w:t xml:space="preserve">and </w:t>
      </w:r>
      <w:r w:rsidR="00146B2F" w:rsidRPr="005879DC">
        <w:t>Tag</w:t>
      </w:r>
      <w:r w:rsidR="00146B2F">
        <w:t>s</w:t>
      </w:r>
      <w:r w:rsidR="00146B2F" w:rsidRPr="005879DC">
        <w:t xml:space="preserve"> </w:t>
      </w:r>
      <w:r w:rsidRPr="005879DC">
        <w:t xml:space="preserve">can be modified </w:t>
      </w:r>
      <w:r>
        <w:t>by modifying the lookup tables that store these values. This can be done directly using a tool like PSQL. Another convenient way to do this is to use the Rails console. The instructions below use the Rails console to add rows to the tables.</w:t>
      </w:r>
    </w:p>
    <w:p w14:paraId="0D4D752B" w14:textId="77777777" w:rsidR="008F1A05" w:rsidRPr="005879DC" w:rsidRDefault="008F1A05" w:rsidP="008F1A05">
      <w:pPr>
        <w:pStyle w:val="iNormal"/>
      </w:pPr>
      <w:r>
        <w:t>If you wish to delete or modify existing rows in these tables, make sure you maintain referential integrity with existing records.</w:t>
      </w:r>
    </w:p>
    <w:p w14:paraId="6F94AA4A" w14:textId="4D0F22B9" w:rsidR="008F1A05" w:rsidRPr="005879DC" w:rsidRDefault="008F1A05" w:rsidP="008F1A05">
      <w:pPr>
        <w:pStyle w:val="iNormal"/>
      </w:pPr>
      <w:r w:rsidRPr="005879DC">
        <w:t xml:space="preserve">To begin, ssh to the server </w:t>
      </w:r>
      <w:r w:rsidR="00146B2F">
        <w:t xml:space="preserve">on which </w:t>
      </w:r>
      <w:r w:rsidR="00CF08BB">
        <w:t>DIVER</w:t>
      </w:r>
      <w:r w:rsidRPr="005879DC">
        <w:t xml:space="preserve"> is running on</w:t>
      </w:r>
      <w:r w:rsidR="00146B2F">
        <w:t xml:space="preserve"> and </w:t>
      </w:r>
      <w:r w:rsidRPr="005879DC">
        <w:t>determine the Rail</w:t>
      </w:r>
      <w:r>
        <w:t>s</w:t>
      </w:r>
      <w:r w:rsidRPr="005879DC">
        <w:t xml:space="preserve"> Environment the system is running as. </w:t>
      </w:r>
      <w:r>
        <w:t>This will generally be “production”, but you can check b</w:t>
      </w:r>
      <w:r w:rsidRPr="005879DC">
        <w:t>y looking for a RailsEnv line in the Apache Rail</w:t>
      </w:r>
      <w:r>
        <w:t>s</w:t>
      </w:r>
      <w:r w:rsidRPr="005879DC">
        <w:t xml:space="preserve"> configuration (e</w:t>
      </w:r>
      <w:r w:rsidR="000F128B">
        <w:t>.</w:t>
      </w:r>
      <w:r w:rsidRPr="005879DC">
        <w:t xml:space="preserve">g. </w:t>
      </w:r>
      <w:r>
        <w:t>&lt;root&gt;</w:t>
      </w:r>
      <w:r w:rsidRPr="005879DC">
        <w:t>/etc/httpd/conf.d/rails_</w:t>
      </w:r>
      <w:r w:rsidR="00CF08BB">
        <w:t>DIVER</w:t>
      </w:r>
      <w:r w:rsidRPr="005879DC">
        <w:t>app.conf). This will look something like the following</w:t>
      </w:r>
      <w:r w:rsidR="002F37C0">
        <w:t>.</w:t>
      </w:r>
    </w:p>
    <w:p w14:paraId="3555D783" w14:textId="77777777" w:rsidR="008F1A05" w:rsidRPr="005879DC" w:rsidRDefault="008F1A05" w:rsidP="00DA3353">
      <w:pPr>
        <w:pStyle w:val="iCode"/>
      </w:pPr>
      <w:r w:rsidRPr="005879DC">
        <w:t xml:space="preserve">RailsEnv </w:t>
      </w:r>
      <w:r>
        <w:t>production</w:t>
      </w:r>
    </w:p>
    <w:p w14:paraId="39399588" w14:textId="1E202CB1" w:rsidR="008F1A05" w:rsidRPr="005879DC" w:rsidRDefault="008F1A05" w:rsidP="008F1A05">
      <w:pPr>
        <w:pStyle w:val="iNormal"/>
      </w:pPr>
      <w:r w:rsidRPr="005879DC">
        <w:t xml:space="preserve">In this case, the Rails Environment </w:t>
      </w:r>
      <w:r w:rsidRPr="00CD3F64">
        <w:t>is "production".</w:t>
      </w:r>
      <w:r w:rsidRPr="005879DC">
        <w:t xml:space="preserve"> Once the value of this setting has been determined for you</w:t>
      </w:r>
      <w:r w:rsidR="00146B2F">
        <w:t>r</w:t>
      </w:r>
      <w:r w:rsidRPr="005879DC">
        <w:t xml:space="preserve"> system, navigate to the location of the application installation </w:t>
      </w:r>
      <w:r>
        <w:t>(e.g</w:t>
      </w:r>
      <w:r w:rsidR="000F128B">
        <w:t>.</w:t>
      </w:r>
      <w:r>
        <w:t xml:space="preserve"> &lt;root&gt;/home/devel/</w:t>
      </w:r>
      <w:r w:rsidR="00CF08BB">
        <w:t>DIVER</w:t>
      </w:r>
      <w:r>
        <w:t xml:space="preserve">app/current) </w:t>
      </w:r>
      <w:r w:rsidRPr="005879DC">
        <w:t>and enter the directory "</w:t>
      </w:r>
      <w:r w:rsidR="00CF08BB">
        <w:t>DIVER</w:t>
      </w:r>
      <w:r w:rsidRPr="005879DC">
        <w:t xml:space="preserve">app/current". From here you can start the Rails </w:t>
      </w:r>
      <w:r w:rsidR="002F37C0">
        <w:t>Console using this</w:t>
      </w:r>
      <w:r w:rsidRPr="005879DC">
        <w:t xml:space="preserve"> command</w:t>
      </w:r>
      <w:r w:rsidR="002F37C0">
        <w:t>.</w:t>
      </w:r>
    </w:p>
    <w:p w14:paraId="712A4D2F" w14:textId="77777777" w:rsidR="008F1A05" w:rsidRPr="005879DC" w:rsidRDefault="008F1A05" w:rsidP="00DA3353">
      <w:pPr>
        <w:pStyle w:val="iCode"/>
      </w:pPr>
      <w:r w:rsidRPr="005879DC">
        <w:t>RAILS_ENV=&lt;RailsEnv&gt; bundle exec rails console</w:t>
      </w:r>
    </w:p>
    <w:p w14:paraId="7EDFE88D" w14:textId="77777777" w:rsidR="008F1A05" w:rsidRPr="005879DC" w:rsidRDefault="008F1A05" w:rsidP="008F1A05">
      <w:pPr>
        <w:pStyle w:val="iNormal"/>
      </w:pPr>
      <w:r w:rsidRPr="005879DC">
        <w:t>e.g.</w:t>
      </w:r>
    </w:p>
    <w:p w14:paraId="6EE95963" w14:textId="77777777" w:rsidR="008F1A05" w:rsidRPr="005879DC" w:rsidRDefault="008F1A05" w:rsidP="00DA3353">
      <w:pPr>
        <w:pStyle w:val="iCode"/>
      </w:pPr>
      <w:r w:rsidRPr="005879DC">
        <w:t>RAILS_ENV=</w:t>
      </w:r>
      <w:r w:rsidRPr="00592A81">
        <w:t xml:space="preserve"> </w:t>
      </w:r>
      <w:r>
        <w:t>production</w:t>
      </w:r>
      <w:r w:rsidRPr="005879DC">
        <w:t xml:space="preserve"> bundle exec rails console</w:t>
      </w:r>
    </w:p>
    <w:p w14:paraId="09172806" w14:textId="77777777" w:rsidR="008F1A05" w:rsidRPr="005879DC" w:rsidRDefault="008F1A05" w:rsidP="008F1A05">
      <w:pPr>
        <w:pStyle w:val="iNormal"/>
      </w:pPr>
      <w:r w:rsidRPr="005879DC">
        <w:t>This will give you a prompt similar to:</w:t>
      </w:r>
    </w:p>
    <w:p w14:paraId="586727CC" w14:textId="77777777" w:rsidR="008F1A05" w:rsidRPr="005879DC" w:rsidRDefault="008F1A05" w:rsidP="00DA3353">
      <w:pPr>
        <w:pStyle w:val="iCode"/>
      </w:pPr>
      <w:r w:rsidRPr="005879DC">
        <w:t xml:space="preserve">Loading </w:t>
      </w:r>
      <w:r>
        <w:t>production</w:t>
      </w:r>
      <w:r w:rsidRPr="005879DC">
        <w:t xml:space="preserve"> environment (Rails 3.1.1)</w:t>
      </w:r>
    </w:p>
    <w:p w14:paraId="086EB11A" w14:textId="77777777" w:rsidR="008F1A05" w:rsidRPr="005879DC" w:rsidRDefault="008F1A05" w:rsidP="00DA3353">
      <w:pPr>
        <w:pStyle w:val="iCode"/>
      </w:pPr>
      <w:r w:rsidRPr="005879DC">
        <w:t>1.9.2p290 :001 &gt;</w:t>
      </w:r>
    </w:p>
    <w:p w14:paraId="198CECD1" w14:textId="77777777" w:rsidR="00A13A20" w:rsidRPr="005879DC" w:rsidRDefault="00A13A20" w:rsidP="00A13A20">
      <w:pPr>
        <w:pStyle w:val="iNormal"/>
      </w:pPr>
      <w:r w:rsidRPr="005879DC">
        <w:t xml:space="preserve">From this prompt you can issue commands to add Tags and Experiment Parameters. </w:t>
      </w:r>
    </w:p>
    <w:p w14:paraId="4E65D482" w14:textId="77777777" w:rsidR="00A13A20" w:rsidRPr="005879DC" w:rsidRDefault="00A13A20" w:rsidP="00A13A20">
      <w:pPr>
        <w:pStyle w:val="iNormal"/>
      </w:pPr>
      <w:r w:rsidRPr="005879DC">
        <w:t>To add a Tag use th</w:t>
      </w:r>
      <w:r w:rsidR="002F37C0">
        <w:t>is</w:t>
      </w:r>
      <w:r w:rsidRPr="005879DC">
        <w:t xml:space="preserve"> command</w:t>
      </w:r>
      <w:r w:rsidR="002F37C0">
        <w:t>.</w:t>
      </w:r>
    </w:p>
    <w:p w14:paraId="33965D1D" w14:textId="77777777" w:rsidR="00A13A20" w:rsidRPr="005879DC" w:rsidRDefault="00A13A20" w:rsidP="00DA3353">
      <w:pPr>
        <w:pStyle w:val="iCode"/>
      </w:pPr>
      <w:r w:rsidRPr="005879DC">
        <w:t>Tag.create!(name: '&lt;Tag name&gt;')</w:t>
      </w:r>
    </w:p>
    <w:p w14:paraId="2A7EEBDE" w14:textId="77777777" w:rsidR="00A13A20" w:rsidRPr="005879DC" w:rsidRDefault="00A13A20" w:rsidP="00A13A20">
      <w:pPr>
        <w:pStyle w:val="iNormal"/>
      </w:pPr>
      <w:r w:rsidRPr="005879DC">
        <w:t>e</w:t>
      </w:r>
      <w:r w:rsidR="009D46EC">
        <w:t>.</w:t>
      </w:r>
      <w:r w:rsidRPr="005879DC">
        <w:t>g.</w:t>
      </w:r>
    </w:p>
    <w:p w14:paraId="622B5E51" w14:textId="77777777" w:rsidR="00A13A20" w:rsidRPr="005879DC" w:rsidRDefault="00A13A20" w:rsidP="00DA3353">
      <w:pPr>
        <w:pStyle w:val="iCode"/>
      </w:pPr>
      <w:r w:rsidRPr="005879DC">
        <w:t>Tag.create!(name: 'Analysed')</w:t>
      </w:r>
    </w:p>
    <w:p w14:paraId="34CE2BE2" w14:textId="77777777" w:rsidR="00A13A20" w:rsidRPr="005879DC" w:rsidRDefault="00A13A20" w:rsidP="00A13A20">
      <w:pPr>
        <w:pStyle w:val="iNormal"/>
      </w:pPr>
      <w:r w:rsidRPr="005879DC">
        <w:t>This will result in output similar to:</w:t>
      </w:r>
    </w:p>
    <w:p w14:paraId="64764A80" w14:textId="77777777" w:rsidR="00A13A20" w:rsidRPr="009D46EC" w:rsidRDefault="00A13A20" w:rsidP="009D46EC">
      <w:pPr>
        <w:pStyle w:val="iCodeSmall"/>
      </w:pPr>
      <w:r w:rsidRPr="009D46EC">
        <w:t>(0.3ms)  BEGIN</w:t>
      </w:r>
    </w:p>
    <w:p w14:paraId="291502B1" w14:textId="77777777" w:rsidR="00A13A20" w:rsidRPr="009D46EC" w:rsidRDefault="00A13A20" w:rsidP="009D46EC">
      <w:pPr>
        <w:pStyle w:val="iCodeSmall"/>
      </w:pPr>
      <w:r w:rsidRPr="009D46EC">
        <w:t>(1.3ms)  SELECT 1 FROM "tags" WHERE LOWER("tags"."name") = LOWER('Analysed') LIMIT 1</w:t>
      </w:r>
    </w:p>
    <w:p w14:paraId="26151340" w14:textId="77777777" w:rsidR="00A13A20" w:rsidRPr="009D46EC" w:rsidRDefault="00A13A20" w:rsidP="009D46EC">
      <w:pPr>
        <w:pStyle w:val="iCodeSmall"/>
      </w:pPr>
      <w:r w:rsidRPr="009D46EC">
        <w:t>SQL (8.7ms)  INSERT INTO "tags" ("created_at", "name", "updated_at") VALUES ($1, $2, $3) RETURNING "id"  [["created_at", Fri, 14 Sep 2012 10:55:24 EST +10:00], ["name", "Analysed"], ["updated_at", Fri, 14 Sep 2012 10:55:24 EST +10:00]]</w:t>
      </w:r>
    </w:p>
    <w:p w14:paraId="119034A7" w14:textId="77777777" w:rsidR="00A13A20" w:rsidRPr="009D46EC" w:rsidRDefault="00A13A20" w:rsidP="009D46EC">
      <w:pPr>
        <w:pStyle w:val="iCodeSmall"/>
      </w:pPr>
      <w:r w:rsidRPr="009D46EC">
        <w:t>(0.6ms)  COMMIT</w:t>
      </w:r>
    </w:p>
    <w:p w14:paraId="64409932" w14:textId="77777777" w:rsidR="00A13A20" w:rsidRPr="009D46EC" w:rsidRDefault="00A13A20" w:rsidP="009D46EC">
      <w:pPr>
        <w:pStyle w:val="iCodeSmall"/>
      </w:pPr>
      <w:r w:rsidRPr="009D46EC">
        <w:t>=&gt; #&lt;Tag id: 6, name: "Analysed", created_at: "2012-09-14 00:55:24", updated_at: "2012-09-14 00:55:24"&gt;</w:t>
      </w:r>
    </w:p>
    <w:p w14:paraId="1D420BA7" w14:textId="77777777" w:rsidR="00A13A20" w:rsidRPr="005879DC" w:rsidRDefault="00A13A20" w:rsidP="00A13A20">
      <w:pPr>
        <w:pStyle w:val="iNormal"/>
      </w:pPr>
      <w:r w:rsidRPr="005879DC">
        <w:t>To add a Modification or a Unit for an Experiment Parameter, use the commands:</w:t>
      </w:r>
    </w:p>
    <w:p w14:paraId="09C5BC25" w14:textId="77777777" w:rsidR="00A13A20" w:rsidRPr="005879DC" w:rsidRDefault="00A13A20" w:rsidP="00DA3353">
      <w:pPr>
        <w:pStyle w:val="iCode"/>
      </w:pPr>
      <w:r w:rsidRPr="005879DC">
        <w:t>ParameterModification.create!(name: 'Above average')</w:t>
      </w:r>
    </w:p>
    <w:p w14:paraId="01CF8CF2" w14:textId="77777777" w:rsidR="00A13A20" w:rsidRPr="005879DC" w:rsidRDefault="00A13A20" w:rsidP="00DA3353">
      <w:pPr>
        <w:pStyle w:val="iCode"/>
      </w:pPr>
      <w:r w:rsidRPr="005879DC">
        <w:t>ParameterUnit.create!(name: 'PSI')</w:t>
      </w:r>
    </w:p>
    <w:p w14:paraId="125EC78E" w14:textId="77777777" w:rsidR="00A13A20" w:rsidRPr="005879DC" w:rsidRDefault="00A13A20" w:rsidP="00A13A20">
      <w:pPr>
        <w:pStyle w:val="iNormal"/>
      </w:pPr>
      <w:r w:rsidRPr="005879DC">
        <w:t>Parameter Categories and Sub Categories require an extra step to define the relationship between the two</w:t>
      </w:r>
      <w:r w:rsidR="002F37C0">
        <w:t>.</w:t>
      </w:r>
    </w:p>
    <w:p w14:paraId="591A496F" w14:textId="77777777" w:rsidR="00A13A20" w:rsidRPr="005879DC" w:rsidRDefault="00A13A20" w:rsidP="00DA3353">
      <w:pPr>
        <w:pStyle w:val="iCode"/>
      </w:pPr>
      <w:r w:rsidRPr="005879DC">
        <w:t>parameter_category = ParameterCategory.create(name: 'Light')</w:t>
      </w:r>
    </w:p>
    <w:p w14:paraId="608016AA" w14:textId="77777777" w:rsidR="00A13A20" w:rsidRPr="005879DC" w:rsidRDefault="00A13A20" w:rsidP="00DA3353">
      <w:pPr>
        <w:pStyle w:val="iCode"/>
      </w:pPr>
      <w:r w:rsidRPr="005879DC">
        <w:t>parameter_category.parameter_sub_categories &lt;&lt;</w:t>
      </w:r>
    </w:p>
    <w:p w14:paraId="2CF274D1" w14:textId="77777777" w:rsidR="00A13A20" w:rsidRPr="005879DC" w:rsidRDefault="00A13A20" w:rsidP="00DA3353">
      <w:pPr>
        <w:pStyle w:val="iCode"/>
      </w:pPr>
      <w:r w:rsidRPr="005879DC">
        <w:t xml:space="preserve">ParameterSubCategory.create(name: 'Brightness') </w:t>
      </w:r>
    </w:p>
    <w:p w14:paraId="6C782F78" w14:textId="77777777" w:rsidR="00A13A20" w:rsidRPr="005879DC" w:rsidRDefault="00A13A20" w:rsidP="00A13A20">
      <w:pPr>
        <w:pStyle w:val="iNormal"/>
      </w:pPr>
      <w:r w:rsidRPr="005879DC">
        <w:t>This will result in output similar to:</w:t>
      </w:r>
    </w:p>
    <w:p w14:paraId="59C1FB9D" w14:textId="77777777" w:rsidR="00A13A20" w:rsidRPr="005879DC" w:rsidRDefault="00A13A20" w:rsidP="009D46EC">
      <w:pPr>
        <w:pStyle w:val="iCodeSmall"/>
      </w:pPr>
      <w:r w:rsidRPr="005879DC">
        <w:t>1.9.2p290 :001 &gt; parameter_category = ParameterCategory.create(name: 'Light')</w:t>
      </w:r>
    </w:p>
    <w:p w14:paraId="01DE9AF8" w14:textId="77777777" w:rsidR="00A13A20" w:rsidRPr="005879DC" w:rsidRDefault="00A13A20" w:rsidP="009D46EC">
      <w:pPr>
        <w:pStyle w:val="iCodeSmall"/>
      </w:pPr>
      <w:r w:rsidRPr="005879DC">
        <w:t>(0.4ms)  BEGIN</w:t>
      </w:r>
    </w:p>
    <w:p w14:paraId="53EBC2E8" w14:textId="77777777" w:rsidR="00A13A20" w:rsidRPr="005879DC" w:rsidRDefault="00A13A20" w:rsidP="009D46EC">
      <w:pPr>
        <w:pStyle w:val="iCodeSmall"/>
      </w:pPr>
      <w:r w:rsidRPr="005879DC">
        <w:t>SQL (121.5ms)  INSERT INTO "parameter_categories" ("created_at", "name", "updated_at") VALUES ($1, $2, $3) RETURNING "id"  [["created_at", Fri, 14 Sep 2012 16:14:26 EST +10:00], ["name", "Light"], ["updated_at", Fri, 14 Sep 2012 16:14:26 EST +10:00]]</w:t>
      </w:r>
    </w:p>
    <w:p w14:paraId="16A11B92" w14:textId="77777777" w:rsidR="00A13A20" w:rsidRPr="005879DC" w:rsidRDefault="00A13A20" w:rsidP="009D46EC">
      <w:pPr>
        <w:pStyle w:val="iCodeSmall"/>
      </w:pPr>
      <w:r w:rsidRPr="005879DC">
        <w:t>(0.5ms)  COMMIT</w:t>
      </w:r>
    </w:p>
    <w:p w14:paraId="3DAB7FFD" w14:textId="77777777" w:rsidR="00A13A20" w:rsidRPr="005879DC" w:rsidRDefault="00A13A20" w:rsidP="009D46EC">
      <w:pPr>
        <w:pStyle w:val="iCodeSmall"/>
      </w:pPr>
      <w:r w:rsidRPr="005879DC">
        <w:t xml:space="preserve"> =&gt; #&lt;ParameterCategory id: 8, name: "Light", created_at: "2012-09-14 06:14:26", updated_at: "2012-09-14 06:14:26"&gt; </w:t>
      </w:r>
    </w:p>
    <w:p w14:paraId="7759DF7A" w14:textId="77777777" w:rsidR="00A13A20" w:rsidRPr="005879DC" w:rsidRDefault="00A13A20" w:rsidP="009D46EC">
      <w:pPr>
        <w:pStyle w:val="iCodeSmall"/>
      </w:pPr>
      <w:r w:rsidRPr="005879DC">
        <w:t>1.9.2p290 :002 &gt; parameter_category.parameter_sub_categories &lt;&lt;</w:t>
      </w:r>
    </w:p>
    <w:p w14:paraId="4DDF51F7" w14:textId="77777777" w:rsidR="00A13A20" w:rsidRPr="005879DC" w:rsidRDefault="00A13A20" w:rsidP="009D46EC">
      <w:pPr>
        <w:pStyle w:val="iCodeSmall"/>
      </w:pPr>
      <w:r w:rsidRPr="005879DC">
        <w:t xml:space="preserve">1.9.2p290 :003 &gt;   ParameterSubCategory.create(name: 'Brightness') </w:t>
      </w:r>
    </w:p>
    <w:p w14:paraId="0B585A4F" w14:textId="77777777" w:rsidR="00A13A20" w:rsidRPr="005879DC" w:rsidRDefault="00A13A20" w:rsidP="009D46EC">
      <w:pPr>
        <w:pStyle w:val="iCodeSmall"/>
      </w:pPr>
      <w:r w:rsidRPr="005879DC">
        <w:t>(0.3ms)  BEGIN</w:t>
      </w:r>
    </w:p>
    <w:p w14:paraId="578D398D" w14:textId="77777777" w:rsidR="00A13A20" w:rsidRPr="005879DC" w:rsidRDefault="00A13A20" w:rsidP="009D46EC">
      <w:pPr>
        <w:pStyle w:val="iCodeSmall"/>
      </w:pPr>
      <w:r w:rsidRPr="005879DC">
        <w:t>(0.3ms)  ROLLBACK</w:t>
      </w:r>
    </w:p>
    <w:p w14:paraId="5FE5C08B" w14:textId="77777777" w:rsidR="00A13A20" w:rsidRPr="005879DC" w:rsidRDefault="00A13A20" w:rsidP="009D46EC">
      <w:pPr>
        <w:pStyle w:val="iCodeSmall"/>
      </w:pPr>
      <w:r w:rsidRPr="005879DC">
        <w:t>(0.2ms)  BEGIN</w:t>
      </w:r>
    </w:p>
    <w:p w14:paraId="0C188B09" w14:textId="77777777" w:rsidR="00A13A20" w:rsidRPr="005879DC" w:rsidRDefault="00A13A20" w:rsidP="009D46EC">
      <w:pPr>
        <w:pStyle w:val="iCodeSmall"/>
      </w:pPr>
      <w:r w:rsidRPr="005879DC">
        <w:t>ParameterCategory Load (0.7ms)  SELECT "parameter_categories".* FROM "parameter_categories" WHERE "parameter_categories"."id" = 8 LIMIT 1</w:t>
      </w:r>
    </w:p>
    <w:p w14:paraId="249A9962" w14:textId="77777777" w:rsidR="00A13A20" w:rsidRPr="005879DC" w:rsidRDefault="00A13A20" w:rsidP="009D46EC">
      <w:pPr>
        <w:pStyle w:val="iCodeSmall"/>
      </w:pPr>
      <w:r w:rsidRPr="005879DC">
        <w:t>SQL (1.2ms)  INSERT INTO "parameter_sub_categories" ("created_at", "name", "parameter_category_id", "updated_at") VALUES ($1, $2, $3, $4) RETURNING "id"  [["created_at", Fri, 14 Sep 2012 16:14:27 EST +10:00], ["name", "Brightness"], ["parameter_category_id", 8], ["updated_at", Fri, 14 Sep 2012 16:14:27 EST +10:00]]</w:t>
      </w:r>
    </w:p>
    <w:p w14:paraId="59FB1885" w14:textId="77777777" w:rsidR="00A13A20" w:rsidRPr="005879DC" w:rsidRDefault="00A13A20" w:rsidP="009D46EC">
      <w:pPr>
        <w:pStyle w:val="iCodeSmall"/>
      </w:pPr>
      <w:r w:rsidRPr="005879DC">
        <w:t>(0.5ms)  COMMIT</w:t>
      </w:r>
    </w:p>
    <w:p w14:paraId="10E890F1" w14:textId="77777777" w:rsidR="00A13A20" w:rsidRPr="005879DC" w:rsidRDefault="00A13A20" w:rsidP="009D46EC">
      <w:pPr>
        <w:pStyle w:val="iCodeSmall"/>
      </w:pPr>
      <w:r w:rsidRPr="005879DC">
        <w:t>ParameterSubCategory Load (0.7ms)  SELECT "parameter_sub_categories".* FROM "parameter_sub_categories" WHERE "parameter_sub_categories"."parameter_category_id" = 8 ORDER BY "parameter_sub_categories"."name"</w:t>
      </w:r>
    </w:p>
    <w:p w14:paraId="450D333C" w14:textId="77777777" w:rsidR="00A13A20" w:rsidRPr="005879DC" w:rsidRDefault="00A13A20" w:rsidP="009D46EC">
      <w:pPr>
        <w:pStyle w:val="iCodeSmall"/>
      </w:pPr>
      <w:r w:rsidRPr="005879DC">
        <w:t xml:space="preserve">=&gt; [#&lt;ParameterSubCategory id: 27, name: "Brightness", parameter_category_id: 8, created_at: "2012-09-14 06:14:27", updated_at: "2012-09-14 06:14:27"&gt;] </w:t>
      </w:r>
    </w:p>
    <w:p w14:paraId="26735BCA" w14:textId="77777777" w:rsidR="00A13A20" w:rsidRPr="005879DC" w:rsidRDefault="00A13A20" w:rsidP="00A13A20">
      <w:pPr>
        <w:pStyle w:val="iNormal"/>
      </w:pPr>
      <w:r w:rsidRPr="005879DC">
        <w:t xml:space="preserve">To add a Column Mapping </w:t>
      </w:r>
      <w:r w:rsidR="001E1BC9">
        <w:t xml:space="preserve">name </w:t>
      </w:r>
      <w:r w:rsidR="002F37C0">
        <w:t>use this command.</w:t>
      </w:r>
    </w:p>
    <w:p w14:paraId="329529CD" w14:textId="77777777" w:rsidR="00A13A20" w:rsidRPr="005879DC" w:rsidRDefault="00A13A20" w:rsidP="00146B2F">
      <w:pPr>
        <w:pStyle w:val="iCode"/>
      </w:pPr>
      <w:r w:rsidRPr="005879DC">
        <w:t>ColumnMapping.create!(code:'&lt;Code&gt;', name:'&lt;Name&gt;')</w:t>
      </w:r>
    </w:p>
    <w:p w14:paraId="1F717A03" w14:textId="77777777" w:rsidR="00A13A20" w:rsidRPr="005879DC" w:rsidRDefault="00A13A20" w:rsidP="00A13A20">
      <w:pPr>
        <w:pStyle w:val="iNormal"/>
      </w:pPr>
      <w:r w:rsidRPr="005879DC">
        <w:t>This will result in output similar to:</w:t>
      </w:r>
    </w:p>
    <w:p w14:paraId="5F628514" w14:textId="77777777" w:rsidR="00A13A20" w:rsidRPr="009D46EC" w:rsidRDefault="00A13A20" w:rsidP="009D46EC">
      <w:pPr>
        <w:pStyle w:val="iCodeSmall"/>
      </w:pPr>
      <w:r w:rsidRPr="009D46EC">
        <w:t>1.9.2p290 :001 &gt; ColumnMapping.create!(code:'VOL', name:'Volume')</w:t>
      </w:r>
    </w:p>
    <w:p w14:paraId="61982EC0" w14:textId="77777777" w:rsidR="00A13A20" w:rsidRPr="009D46EC" w:rsidRDefault="00A13A20" w:rsidP="009D46EC">
      <w:pPr>
        <w:pStyle w:val="iCodeSmall"/>
      </w:pPr>
      <w:r w:rsidRPr="009D46EC">
        <w:t xml:space="preserve">   (0.1ms) BEGIN</w:t>
      </w:r>
    </w:p>
    <w:p w14:paraId="26465777" w14:textId="77777777" w:rsidR="00A13A20" w:rsidRPr="009D46EC" w:rsidRDefault="00A13A20" w:rsidP="009D46EC">
      <w:pPr>
        <w:pStyle w:val="iCodeSmall"/>
      </w:pPr>
      <w:r w:rsidRPr="009D46EC">
        <w:t xml:space="preserve">   (1.0ms) SELECT 1 FROM "column_mappings" WHERE LOWER("column_mappings"."code") = LOWER('VOL') LIMIT 1</w:t>
      </w:r>
    </w:p>
    <w:p w14:paraId="7396304B" w14:textId="77777777" w:rsidR="00A13A20" w:rsidRPr="009D46EC" w:rsidRDefault="00A13A20" w:rsidP="009D46EC">
      <w:pPr>
        <w:pStyle w:val="iCodeSmall"/>
      </w:pPr>
      <w:r w:rsidRPr="009D46EC">
        <w:t xml:space="preserve">  SQL (8.5ms)  INSERT INTO "column_mappings" ("code", "created_at", "name", "updated_at") VALUES ($1, $2, $3, $4) RETURNING "id"  [["code", "VOL"], ["created_at", Wed, 31 Oct 2012 14:18:53 EST +11:00], ["name", "Volume"], ["updated_at", Wed, 31 Oct 2012 14:18:53 EST +11:00]]</w:t>
      </w:r>
    </w:p>
    <w:p w14:paraId="63C792B2" w14:textId="77777777" w:rsidR="00A13A20" w:rsidRPr="009D46EC" w:rsidRDefault="00A13A20" w:rsidP="009D46EC">
      <w:pPr>
        <w:pStyle w:val="iCodeSmall"/>
      </w:pPr>
      <w:r w:rsidRPr="009D46EC">
        <w:t xml:space="preserve">   (0.9ms)  COMMIT</w:t>
      </w:r>
    </w:p>
    <w:p w14:paraId="7A53B4C4" w14:textId="77777777" w:rsidR="00A13A20" w:rsidRPr="009D46EC" w:rsidRDefault="00A13A20" w:rsidP="009D46EC">
      <w:pPr>
        <w:pStyle w:val="iCodeSmall"/>
      </w:pPr>
      <w:r w:rsidRPr="009D46EC">
        <w:t xml:space="preserve"> =&gt; #&lt;ColumnMapping id: 6, code: "VOL", name: "Volume", created_at: "2012-10-31 03:18:53", updated_at: "2012-10-31 03:18:53"&gt; </w:t>
      </w:r>
    </w:p>
    <w:p w14:paraId="784AB7F0" w14:textId="77777777" w:rsidR="00A13A20" w:rsidRPr="005879DC" w:rsidRDefault="00A13A20" w:rsidP="00B6457B">
      <w:pPr>
        <w:pStyle w:val="iHeading1"/>
      </w:pPr>
      <w:bookmarkStart w:id="1930" w:name="_Toc215047196"/>
      <w:bookmarkStart w:id="1931" w:name="_Toc311807563"/>
      <w:r w:rsidRPr="005879DC">
        <w:t>Migrating data to a new system</w:t>
      </w:r>
      <w:bookmarkEnd w:id="1930"/>
      <w:bookmarkEnd w:id="1931"/>
    </w:p>
    <w:p w14:paraId="657F7263" w14:textId="77777777" w:rsidR="00A13A20" w:rsidRPr="005879DC" w:rsidRDefault="00A13A20" w:rsidP="00A13A20">
      <w:pPr>
        <w:pStyle w:val="iNormal"/>
      </w:pPr>
      <w:r w:rsidRPr="005879DC">
        <w:t xml:space="preserve">To restore a </w:t>
      </w:r>
      <w:r w:rsidRPr="005879DC">
        <w:rPr>
          <w:b/>
        </w:rPr>
        <w:t>pg_dump</w:t>
      </w:r>
      <w:r w:rsidRPr="005879DC">
        <w:t xml:space="preserve"> you pass the file to psql with an empty database. If you have an existing database with the same name, you need to drop it first and recreate it.</w:t>
      </w:r>
    </w:p>
    <w:p w14:paraId="65543813" w14:textId="77777777" w:rsidR="00A13A20" w:rsidRPr="005879DC" w:rsidRDefault="00A13A20" w:rsidP="00A13A20">
      <w:pPr>
        <w:pStyle w:val="iNormal"/>
      </w:pPr>
      <w:r w:rsidRPr="005879DC">
        <w:t xml:space="preserve">The command to drop the database is </w:t>
      </w:r>
      <w:r w:rsidRPr="005879DC">
        <w:rPr>
          <w:b/>
        </w:rPr>
        <w:t>dropdb</w:t>
      </w:r>
      <w:r w:rsidRPr="005879DC">
        <w:t xml:space="preserve">. So you 'su' to the </w:t>
      </w:r>
      <w:r w:rsidRPr="005879DC">
        <w:rPr>
          <w:b/>
        </w:rPr>
        <w:t>postgres</w:t>
      </w:r>
      <w:r w:rsidRPr="005879DC">
        <w:t xml:space="preserve"> user and run the</w:t>
      </w:r>
      <w:r w:rsidR="002F37C0">
        <w:t>se</w:t>
      </w:r>
      <w:r w:rsidRPr="005879DC">
        <w:t xml:space="preserve"> command</w:t>
      </w:r>
      <w:r w:rsidR="002F37C0">
        <w:t>s.</w:t>
      </w:r>
    </w:p>
    <w:p w14:paraId="6AF81142" w14:textId="77777777" w:rsidR="00A13A20" w:rsidRPr="005879DC" w:rsidRDefault="00A13A20" w:rsidP="00146B2F">
      <w:pPr>
        <w:pStyle w:val="iCode"/>
      </w:pPr>
      <w:r w:rsidRPr="005879DC">
        <w:t>$ sudo su - postgres</w:t>
      </w:r>
    </w:p>
    <w:p w14:paraId="49BB0172" w14:textId="77777777" w:rsidR="00A13A20" w:rsidRPr="005879DC" w:rsidRDefault="00A13A20" w:rsidP="00146B2F">
      <w:pPr>
        <w:pStyle w:val="iCode"/>
      </w:pPr>
      <w:r w:rsidRPr="005879DC">
        <w:t>$ dropdb &lt;database name&gt;</w:t>
      </w:r>
    </w:p>
    <w:p w14:paraId="26333E9E" w14:textId="77777777" w:rsidR="00A13A20" w:rsidRPr="005879DC" w:rsidRDefault="00A13A20" w:rsidP="00146B2F">
      <w:pPr>
        <w:pStyle w:val="iCode"/>
      </w:pPr>
      <w:r w:rsidRPr="005879DC">
        <w:t>$ createdb &lt;database name&gt;</w:t>
      </w:r>
    </w:p>
    <w:p w14:paraId="16F602D3" w14:textId="77777777" w:rsidR="00A13A20" w:rsidRPr="005879DC" w:rsidRDefault="00A13A20" w:rsidP="00A13A20">
      <w:pPr>
        <w:pStyle w:val="iNormal"/>
      </w:pPr>
      <w:r w:rsidRPr="005879DC">
        <w:t xml:space="preserve">Once you have done that, you can exit the </w:t>
      </w:r>
      <w:r w:rsidRPr="005879DC">
        <w:rPr>
          <w:b/>
        </w:rPr>
        <w:t>postgres</w:t>
      </w:r>
      <w:r w:rsidRPr="005879DC">
        <w:t xml:space="preserve"> user, and restore the database dump</w:t>
      </w:r>
      <w:r w:rsidR="002F37C0">
        <w:t>.</w:t>
      </w:r>
    </w:p>
    <w:p w14:paraId="76D720CE" w14:textId="77777777" w:rsidR="00A13A20" w:rsidRPr="005879DC" w:rsidRDefault="00A13A20" w:rsidP="00146B2F">
      <w:pPr>
        <w:pStyle w:val="iCode"/>
      </w:pPr>
      <w:r w:rsidRPr="005879DC">
        <w:t>$ exit</w:t>
      </w:r>
    </w:p>
    <w:p w14:paraId="36127BF8" w14:textId="77777777" w:rsidR="00A13A20" w:rsidRPr="005879DC" w:rsidRDefault="00A13A20" w:rsidP="00146B2F">
      <w:pPr>
        <w:pStyle w:val="iCode"/>
      </w:pPr>
      <w:r w:rsidRPr="005879DC">
        <w:t>$ psql -U &lt;user&gt; &lt;database name&gt; &lt; sql_dump.sql</w:t>
      </w:r>
    </w:p>
    <w:p w14:paraId="7E2A99C1" w14:textId="77777777" w:rsidR="00A13A20" w:rsidRPr="005879DC" w:rsidRDefault="00A13A20" w:rsidP="00A13A20">
      <w:pPr>
        <w:pStyle w:val="iNormal"/>
      </w:pPr>
      <w:r w:rsidRPr="005879DC">
        <w:t>To restore the data, you need to untar it into your root directory. It is likely that your permission system won't allow you to create a directory under root, so you should create it manually, and assign the right permissions to it</w:t>
      </w:r>
      <w:r w:rsidR="002F37C0">
        <w:t>.</w:t>
      </w:r>
    </w:p>
    <w:p w14:paraId="435977F3" w14:textId="77777777" w:rsidR="00A13A20" w:rsidRPr="005879DC" w:rsidRDefault="00A13A20" w:rsidP="00146B2F">
      <w:pPr>
        <w:pStyle w:val="iCode"/>
      </w:pPr>
      <w:r w:rsidRPr="005879DC">
        <w:t>$ sudo mkdir /data</w:t>
      </w:r>
    </w:p>
    <w:p w14:paraId="5A5B8269" w14:textId="77777777" w:rsidR="00A13A20" w:rsidRPr="005879DC" w:rsidRDefault="00A13A20" w:rsidP="00146B2F">
      <w:pPr>
        <w:pStyle w:val="iCode"/>
      </w:pPr>
      <w:r w:rsidRPr="005879DC">
        <w:t>$ sudo chown &lt;user&gt;:&lt;group&gt; /data</w:t>
      </w:r>
    </w:p>
    <w:p w14:paraId="03A6EDE2" w14:textId="77777777" w:rsidR="00A13A20" w:rsidRPr="005879DC" w:rsidRDefault="00A13A20" w:rsidP="00146B2F">
      <w:pPr>
        <w:pStyle w:val="iCode"/>
      </w:pPr>
      <w:r w:rsidRPr="005879DC">
        <w:t>$ cd /</w:t>
      </w:r>
    </w:p>
    <w:p w14:paraId="3600B49E" w14:textId="77777777" w:rsidR="00A13A20" w:rsidRDefault="00A13A20" w:rsidP="00146B2F">
      <w:pPr>
        <w:pStyle w:val="iCode"/>
      </w:pPr>
      <w:r w:rsidRPr="005879DC">
        <w:t>$ tar xvf &lt;tar file&gt;</w:t>
      </w:r>
    </w:p>
    <w:p w14:paraId="541DF01B" w14:textId="77777777" w:rsidR="00A23504" w:rsidRPr="005879DC" w:rsidRDefault="00A23504" w:rsidP="00B6457B">
      <w:pPr>
        <w:pStyle w:val="iHeading1"/>
      </w:pPr>
      <w:bookmarkStart w:id="1932" w:name="_Toc215047198"/>
      <w:bookmarkStart w:id="1933" w:name="_Toc311807564"/>
      <w:r w:rsidRPr="005879DC">
        <w:t>Revision History</w:t>
      </w:r>
      <w:bookmarkEnd w:id="1933"/>
    </w:p>
    <w:tbl>
      <w:tblPr>
        <w:tblW w:w="0" w:type="auto"/>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418"/>
        <w:gridCol w:w="1701"/>
        <w:gridCol w:w="3969"/>
        <w:gridCol w:w="1984"/>
      </w:tblGrid>
      <w:tr w:rsidR="00A23504" w:rsidRPr="00582270" w14:paraId="783C8565" w14:textId="77777777" w:rsidTr="00F60BF3">
        <w:tc>
          <w:tcPr>
            <w:tcW w:w="1418" w:type="dxa"/>
            <w:shd w:val="clear" w:color="auto" w:fill="F2F2F2"/>
          </w:tcPr>
          <w:p w14:paraId="1B912C6E" w14:textId="77777777" w:rsidR="00A23504" w:rsidRPr="00582270" w:rsidRDefault="00A23504" w:rsidP="00F60BF3">
            <w:pPr>
              <w:pStyle w:val="iTableHeading"/>
              <w:spacing w:after="120"/>
              <w:jc w:val="both"/>
            </w:pPr>
            <w:r w:rsidRPr="00582270">
              <w:t>Version No.</w:t>
            </w:r>
          </w:p>
        </w:tc>
        <w:tc>
          <w:tcPr>
            <w:tcW w:w="1701" w:type="dxa"/>
            <w:shd w:val="clear" w:color="auto" w:fill="F2F2F2"/>
          </w:tcPr>
          <w:p w14:paraId="2B622BAA" w14:textId="77777777" w:rsidR="00A23504" w:rsidRPr="00582270" w:rsidRDefault="00A23504" w:rsidP="00F60BF3">
            <w:pPr>
              <w:pStyle w:val="iTableHeading"/>
              <w:spacing w:after="120"/>
              <w:jc w:val="both"/>
            </w:pPr>
            <w:r w:rsidRPr="00582270">
              <w:t>Revision Date</w:t>
            </w:r>
          </w:p>
        </w:tc>
        <w:tc>
          <w:tcPr>
            <w:tcW w:w="3969" w:type="dxa"/>
            <w:shd w:val="clear" w:color="auto" w:fill="F2F2F2"/>
          </w:tcPr>
          <w:p w14:paraId="7031D8F8" w14:textId="77777777" w:rsidR="00A23504" w:rsidRPr="00582270" w:rsidRDefault="00A23504" w:rsidP="00F60BF3">
            <w:pPr>
              <w:pStyle w:val="iTableHeading"/>
              <w:spacing w:after="120"/>
              <w:jc w:val="both"/>
            </w:pPr>
            <w:r w:rsidRPr="00582270">
              <w:t>Summary of Changes</w:t>
            </w:r>
          </w:p>
        </w:tc>
        <w:tc>
          <w:tcPr>
            <w:tcW w:w="1984" w:type="dxa"/>
            <w:shd w:val="clear" w:color="auto" w:fill="F2F2F2"/>
          </w:tcPr>
          <w:p w14:paraId="435D957C" w14:textId="77777777" w:rsidR="00A23504" w:rsidRPr="00582270" w:rsidRDefault="00A23504" w:rsidP="00F60BF3">
            <w:pPr>
              <w:pStyle w:val="iTableHeading"/>
              <w:spacing w:after="120"/>
              <w:jc w:val="both"/>
            </w:pPr>
            <w:r w:rsidRPr="00582270">
              <w:t>Revised by</w:t>
            </w:r>
          </w:p>
        </w:tc>
      </w:tr>
      <w:tr w:rsidR="00853342" w:rsidRPr="00582270" w14:paraId="0513A77B" w14:textId="77777777" w:rsidTr="00F60BF3">
        <w:tc>
          <w:tcPr>
            <w:tcW w:w="1418" w:type="dxa"/>
          </w:tcPr>
          <w:p w14:paraId="44D65B3E" w14:textId="77777777" w:rsidR="00853342" w:rsidRPr="00582270" w:rsidRDefault="00853342" w:rsidP="00F60BF3">
            <w:pPr>
              <w:pStyle w:val="iTableBody"/>
              <w:spacing w:after="120"/>
              <w:jc w:val="both"/>
            </w:pPr>
            <w:r w:rsidRPr="00582270">
              <w:t>V1.8</w:t>
            </w:r>
          </w:p>
        </w:tc>
        <w:tc>
          <w:tcPr>
            <w:tcW w:w="1701" w:type="dxa"/>
          </w:tcPr>
          <w:p w14:paraId="6E77348F" w14:textId="77777777" w:rsidR="00853342" w:rsidRPr="00582270" w:rsidRDefault="00853342" w:rsidP="00E21465">
            <w:pPr>
              <w:pStyle w:val="iTableBody"/>
              <w:spacing w:after="120"/>
              <w:jc w:val="both"/>
            </w:pPr>
            <w:r w:rsidRPr="00582270">
              <w:t>4 Apr 2013</w:t>
            </w:r>
          </w:p>
        </w:tc>
        <w:tc>
          <w:tcPr>
            <w:tcW w:w="3969" w:type="dxa"/>
          </w:tcPr>
          <w:p w14:paraId="6E284663" w14:textId="4B4CBD3E" w:rsidR="00853342" w:rsidRPr="00582270" w:rsidRDefault="00853342" w:rsidP="00853342">
            <w:pPr>
              <w:pStyle w:val="iTableBody"/>
              <w:spacing w:after="120"/>
              <w:jc w:val="both"/>
            </w:pPr>
            <w:r w:rsidRPr="00582270">
              <w:t xml:space="preserve">Initial </w:t>
            </w:r>
            <w:r w:rsidR="00CF08BB">
              <w:t>DIVER</w:t>
            </w:r>
            <w:r w:rsidRPr="00582270">
              <w:t xml:space="preserve"> version. (Copied and substantially updated from User Manual Version 1.1 for </w:t>
            </w:r>
            <w:r w:rsidR="00CF08BB">
              <w:t>DIVER</w:t>
            </w:r>
            <w:r w:rsidRPr="00582270">
              <w:t xml:space="preserve"> V1.6b.)</w:t>
            </w:r>
          </w:p>
        </w:tc>
        <w:tc>
          <w:tcPr>
            <w:tcW w:w="1984" w:type="dxa"/>
          </w:tcPr>
          <w:p w14:paraId="1A21284C" w14:textId="77777777" w:rsidR="00853342" w:rsidRPr="00582270" w:rsidRDefault="00853342" w:rsidP="00853342">
            <w:pPr>
              <w:pStyle w:val="iTableBody"/>
              <w:spacing w:after="120"/>
              <w:jc w:val="both"/>
            </w:pPr>
            <w:r w:rsidRPr="00582270">
              <w:t>Peter Roberts</w:t>
            </w:r>
          </w:p>
        </w:tc>
      </w:tr>
      <w:tr w:rsidR="003136A4" w:rsidRPr="00582270" w14:paraId="5D0BA9E4" w14:textId="77777777" w:rsidTr="00F60BF3">
        <w:tc>
          <w:tcPr>
            <w:tcW w:w="1418" w:type="dxa"/>
          </w:tcPr>
          <w:p w14:paraId="5E0CD22E" w14:textId="77777777" w:rsidR="003136A4" w:rsidRPr="00582270" w:rsidRDefault="003136A4" w:rsidP="00F60BF3">
            <w:pPr>
              <w:pStyle w:val="iTableBody"/>
              <w:spacing w:after="120"/>
              <w:jc w:val="both"/>
            </w:pPr>
            <w:r w:rsidRPr="00582270">
              <w:t>V1.9</w:t>
            </w:r>
          </w:p>
        </w:tc>
        <w:tc>
          <w:tcPr>
            <w:tcW w:w="1701" w:type="dxa"/>
          </w:tcPr>
          <w:p w14:paraId="2CE806E7" w14:textId="77777777" w:rsidR="003136A4" w:rsidRPr="00582270" w:rsidRDefault="003136A4" w:rsidP="00E21465">
            <w:pPr>
              <w:pStyle w:val="iTableBody"/>
              <w:spacing w:after="120"/>
              <w:jc w:val="both"/>
            </w:pPr>
            <w:r w:rsidRPr="00582270">
              <w:t>19 Jun 2013</w:t>
            </w:r>
          </w:p>
        </w:tc>
        <w:tc>
          <w:tcPr>
            <w:tcW w:w="3969" w:type="dxa"/>
          </w:tcPr>
          <w:p w14:paraId="5C5D9DBD" w14:textId="77777777" w:rsidR="003136A4" w:rsidRPr="00582270" w:rsidRDefault="003136A4" w:rsidP="00853342">
            <w:pPr>
              <w:pStyle w:val="iTableBody"/>
              <w:spacing w:after="120"/>
              <w:jc w:val="both"/>
            </w:pPr>
            <w:r w:rsidRPr="00582270">
              <w:t>Updates for version release 1.9</w:t>
            </w:r>
            <w:r w:rsidR="00D84760">
              <w:t>.</w:t>
            </w:r>
          </w:p>
        </w:tc>
        <w:tc>
          <w:tcPr>
            <w:tcW w:w="1984" w:type="dxa"/>
          </w:tcPr>
          <w:p w14:paraId="0E7942FD" w14:textId="77777777" w:rsidR="003136A4" w:rsidRPr="00582270" w:rsidRDefault="003136A4" w:rsidP="00853342">
            <w:pPr>
              <w:pStyle w:val="iTableBody"/>
              <w:spacing w:after="120"/>
              <w:jc w:val="both"/>
            </w:pPr>
            <w:r w:rsidRPr="00582270">
              <w:t>Peter Bugeia</w:t>
            </w:r>
          </w:p>
        </w:tc>
      </w:tr>
      <w:tr w:rsidR="00DB6BC7" w:rsidRPr="00582270" w14:paraId="083AFD8A" w14:textId="77777777" w:rsidTr="00F60BF3">
        <w:tc>
          <w:tcPr>
            <w:tcW w:w="1418" w:type="dxa"/>
          </w:tcPr>
          <w:p w14:paraId="238182B2" w14:textId="77777777" w:rsidR="00DB6BC7" w:rsidRPr="00582270" w:rsidRDefault="00DB6BC7" w:rsidP="00F60BF3">
            <w:pPr>
              <w:pStyle w:val="iTableBody"/>
              <w:spacing w:after="120"/>
              <w:jc w:val="both"/>
            </w:pPr>
            <w:r>
              <w:t>V2.0</w:t>
            </w:r>
          </w:p>
        </w:tc>
        <w:tc>
          <w:tcPr>
            <w:tcW w:w="1701" w:type="dxa"/>
          </w:tcPr>
          <w:p w14:paraId="3A7FAB99" w14:textId="77777777" w:rsidR="00DB6BC7" w:rsidRPr="00582270" w:rsidRDefault="00CD3F64" w:rsidP="00E21465">
            <w:pPr>
              <w:pStyle w:val="iTableBody"/>
              <w:spacing w:after="120"/>
              <w:jc w:val="both"/>
            </w:pPr>
            <w:r>
              <w:t>3</w:t>
            </w:r>
            <w:r w:rsidR="0014034F">
              <w:t>0 Jan 2014</w:t>
            </w:r>
          </w:p>
        </w:tc>
        <w:tc>
          <w:tcPr>
            <w:tcW w:w="3969" w:type="dxa"/>
          </w:tcPr>
          <w:p w14:paraId="4EE6EA9E" w14:textId="05DCB3BC" w:rsidR="00EC5DEA" w:rsidRDefault="00EC5DEA" w:rsidP="00853342">
            <w:pPr>
              <w:pStyle w:val="iTableBody"/>
              <w:spacing w:after="120"/>
              <w:jc w:val="both"/>
            </w:pPr>
            <w:r>
              <w:t xml:space="preserve">Updated </w:t>
            </w:r>
            <w:r w:rsidR="00CD3F64">
              <w:t xml:space="preserve">for version </w:t>
            </w:r>
            <w:r w:rsidR="00CF08BB">
              <w:t>DIVER</w:t>
            </w:r>
            <w:r>
              <w:t xml:space="preserve"> V2.0.</w:t>
            </w:r>
          </w:p>
          <w:p w14:paraId="0BC387AB" w14:textId="77777777" w:rsidR="00DB6BC7" w:rsidRDefault="00DB6BC7" w:rsidP="00853342">
            <w:pPr>
              <w:pStyle w:val="iTableBody"/>
              <w:spacing w:after="120"/>
              <w:jc w:val="both"/>
            </w:pPr>
            <w:r>
              <w:t>New functionality introduced for MU DIVER system.</w:t>
            </w:r>
          </w:p>
          <w:p w14:paraId="67385D8C" w14:textId="77777777" w:rsidR="00DB6BC7" w:rsidRPr="00582270" w:rsidRDefault="00DB6BC7" w:rsidP="00853342">
            <w:pPr>
              <w:pStyle w:val="iTableBody"/>
              <w:spacing w:after="120"/>
              <w:jc w:val="both"/>
            </w:pPr>
            <w:r>
              <w:t>Document is now generic and not based on the HIEv system.</w:t>
            </w:r>
          </w:p>
        </w:tc>
        <w:tc>
          <w:tcPr>
            <w:tcW w:w="1984" w:type="dxa"/>
          </w:tcPr>
          <w:p w14:paraId="7869A710" w14:textId="77777777" w:rsidR="00DB6BC7" w:rsidRPr="00582270" w:rsidRDefault="00DB6BC7" w:rsidP="00853342">
            <w:pPr>
              <w:pStyle w:val="iTableBody"/>
              <w:spacing w:after="120"/>
              <w:jc w:val="both"/>
            </w:pPr>
            <w:r>
              <w:t>Peter Roberts</w:t>
            </w:r>
          </w:p>
        </w:tc>
      </w:tr>
      <w:tr w:rsidR="00730CFB" w:rsidRPr="00582270" w14:paraId="41CD28D7" w14:textId="77777777" w:rsidTr="00F60BF3">
        <w:tc>
          <w:tcPr>
            <w:tcW w:w="1418" w:type="dxa"/>
          </w:tcPr>
          <w:p w14:paraId="69413BD1" w14:textId="76A492E6" w:rsidR="00730CFB" w:rsidRDefault="00730CFB" w:rsidP="00F60BF3">
            <w:pPr>
              <w:pStyle w:val="iTableBody"/>
              <w:spacing w:after="120"/>
              <w:jc w:val="both"/>
            </w:pPr>
            <w:r>
              <w:t>V2.1</w:t>
            </w:r>
          </w:p>
        </w:tc>
        <w:tc>
          <w:tcPr>
            <w:tcW w:w="1701" w:type="dxa"/>
          </w:tcPr>
          <w:p w14:paraId="06A0C0FB" w14:textId="22A476BF" w:rsidR="00730CFB" w:rsidRDefault="00730CFB" w:rsidP="00E21465">
            <w:pPr>
              <w:pStyle w:val="iTableBody"/>
              <w:spacing w:after="120"/>
              <w:jc w:val="both"/>
            </w:pPr>
            <w:r>
              <w:t>28 Apr 2014</w:t>
            </w:r>
          </w:p>
        </w:tc>
        <w:tc>
          <w:tcPr>
            <w:tcW w:w="3969" w:type="dxa"/>
          </w:tcPr>
          <w:p w14:paraId="601820EB" w14:textId="23DD30F6" w:rsidR="00730CFB" w:rsidRDefault="00730CFB" w:rsidP="00853342">
            <w:pPr>
              <w:pStyle w:val="iTableBody"/>
              <w:spacing w:after="120"/>
              <w:jc w:val="both"/>
            </w:pPr>
            <w:r>
              <w:t xml:space="preserve">Updated for version </w:t>
            </w:r>
            <w:r w:rsidR="00CF08BB">
              <w:t>DIVER</w:t>
            </w:r>
            <w:r>
              <w:t xml:space="preserve"> V2.1.</w:t>
            </w:r>
          </w:p>
        </w:tc>
        <w:tc>
          <w:tcPr>
            <w:tcW w:w="1984" w:type="dxa"/>
          </w:tcPr>
          <w:p w14:paraId="18B3B901" w14:textId="0C30FD7D" w:rsidR="00730CFB" w:rsidRDefault="00730CFB" w:rsidP="00853342">
            <w:pPr>
              <w:pStyle w:val="iTableBody"/>
              <w:spacing w:after="120"/>
              <w:jc w:val="both"/>
            </w:pPr>
            <w:r>
              <w:t>Peter Bugeia</w:t>
            </w:r>
          </w:p>
        </w:tc>
      </w:tr>
      <w:tr w:rsidR="002001A6" w:rsidRPr="00582270" w14:paraId="7B3A5087" w14:textId="77777777" w:rsidTr="00F60BF3">
        <w:tc>
          <w:tcPr>
            <w:tcW w:w="1418" w:type="dxa"/>
          </w:tcPr>
          <w:p w14:paraId="7C48F1BE" w14:textId="07304A93" w:rsidR="002001A6" w:rsidRDefault="002001A6" w:rsidP="00F60BF3">
            <w:pPr>
              <w:pStyle w:val="iTableBody"/>
              <w:spacing w:after="120"/>
              <w:jc w:val="both"/>
            </w:pPr>
            <w:r>
              <w:t>V2.2</w:t>
            </w:r>
          </w:p>
        </w:tc>
        <w:tc>
          <w:tcPr>
            <w:tcW w:w="1701" w:type="dxa"/>
          </w:tcPr>
          <w:p w14:paraId="156EF8E4" w14:textId="62A9A2DF" w:rsidR="002001A6" w:rsidRDefault="002001A6" w:rsidP="00E21465">
            <w:pPr>
              <w:pStyle w:val="iTableBody"/>
              <w:spacing w:after="120"/>
              <w:jc w:val="both"/>
            </w:pPr>
            <w:r>
              <w:t>13 Nov 2015</w:t>
            </w:r>
          </w:p>
        </w:tc>
        <w:tc>
          <w:tcPr>
            <w:tcW w:w="3969" w:type="dxa"/>
          </w:tcPr>
          <w:p w14:paraId="5D4F07D6" w14:textId="257A55D3" w:rsidR="002001A6" w:rsidRDefault="002001A6" w:rsidP="00853342">
            <w:pPr>
              <w:pStyle w:val="iTableBody"/>
              <w:spacing w:after="120"/>
              <w:jc w:val="both"/>
            </w:pPr>
            <w:r>
              <w:t>Updated for version DIVER V2.2</w:t>
            </w:r>
          </w:p>
        </w:tc>
        <w:tc>
          <w:tcPr>
            <w:tcW w:w="1984" w:type="dxa"/>
          </w:tcPr>
          <w:p w14:paraId="3BEC81BF" w14:textId="7D5515C0" w:rsidR="002001A6" w:rsidRDefault="002001A6" w:rsidP="00853342">
            <w:pPr>
              <w:pStyle w:val="iTableBody"/>
              <w:spacing w:after="120"/>
              <w:jc w:val="both"/>
            </w:pPr>
            <w:r>
              <w:t>Peter Bugeia</w:t>
            </w:r>
          </w:p>
        </w:tc>
      </w:tr>
      <w:tr w:rsidR="00C747D3" w:rsidRPr="00582270" w14:paraId="1D255D5A" w14:textId="77777777" w:rsidTr="00F60BF3">
        <w:tc>
          <w:tcPr>
            <w:tcW w:w="1418" w:type="dxa"/>
          </w:tcPr>
          <w:p w14:paraId="37D51ACD" w14:textId="3D7AF460" w:rsidR="00C747D3" w:rsidRDefault="00C747D3" w:rsidP="00F60BF3">
            <w:pPr>
              <w:pStyle w:val="iTableBody"/>
              <w:spacing w:after="120"/>
              <w:jc w:val="both"/>
            </w:pPr>
            <w:r>
              <w:t>V2.3</w:t>
            </w:r>
          </w:p>
        </w:tc>
        <w:tc>
          <w:tcPr>
            <w:tcW w:w="1701" w:type="dxa"/>
          </w:tcPr>
          <w:p w14:paraId="05720EBB" w14:textId="30FDE6EF" w:rsidR="00C747D3" w:rsidRDefault="00C747D3" w:rsidP="00E21465">
            <w:pPr>
              <w:pStyle w:val="iTableBody"/>
              <w:spacing w:after="120"/>
              <w:jc w:val="both"/>
            </w:pPr>
            <w:r>
              <w:t>4 Dec 2015</w:t>
            </w:r>
          </w:p>
        </w:tc>
        <w:tc>
          <w:tcPr>
            <w:tcW w:w="3969" w:type="dxa"/>
          </w:tcPr>
          <w:p w14:paraId="03ABD0C3" w14:textId="1791336C" w:rsidR="00C747D3" w:rsidRDefault="00C747D3" w:rsidP="00853342">
            <w:pPr>
              <w:pStyle w:val="iTableBody"/>
              <w:spacing w:after="120"/>
              <w:jc w:val="both"/>
            </w:pPr>
            <w:r>
              <w:t>Updated for version DIVER V2.3</w:t>
            </w:r>
          </w:p>
        </w:tc>
        <w:tc>
          <w:tcPr>
            <w:tcW w:w="1984" w:type="dxa"/>
          </w:tcPr>
          <w:p w14:paraId="71747E7C" w14:textId="386E6C7C" w:rsidR="00C747D3" w:rsidRDefault="00C747D3" w:rsidP="00853342">
            <w:pPr>
              <w:pStyle w:val="iTableBody"/>
              <w:spacing w:after="120"/>
              <w:jc w:val="both"/>
            </w:pPr>
            <w:r>
              <w:t>Cathy Chamley</w:t>
            </w:r>
          </w:p>
        </w:tc>
      </w:tr>
    </w:tbl>
    <w:p w14:paraId="5A1D39D3" w14:textId="77777777" w:rsidR="00680CE3" w:rsidRDefault="00680CE3" w:rsidP="00B6457B">
      <w:pPr>
        <w:pStyle w:val="Appendix1"/>
      </w:pPr>
      <w:bookmarkStart w:id="1934" w:name="_Ref351732800"/>
      <w:bookmarkStart w:id="1935" w:name="_Ref351732803"/>
      <w:bookmarkStart w:id="1936" w:name="_Toc311807565"/>
      <w:r>
        <w:t>The Bagit format</w:t>
      </w:r>
      <w:bookmarkEnd w:id="1934"/>
      <w:bookmarkEnd w:id="1935"/>
      <w:bookmarkEnd w:id="1936"/>
    </w:p>
    <w:p w14:paraId="2E403150" w14:textId="77777777" w:rsidR="003C7A76" w:rsidRPr="003C7A76" w:rsidRDefault="003C7A76" w:rsidP="003C7A76">
      <w:pPr>
        <w:pStyle w:val="iNormal"/>
      </w:pPr>
      <w:r w:rsidRPr="003C7A76">
        <w:t>BagIt is currently defined in an</w:t>
      </w:r>
      <w:r w:rsidR="003F21C6">
        <w:t xml:space="preserve"> Internet Engineering Task Force (</w:t>
      </w:r>
      <w:hyperlink r:id="rId134" w:tooltip="IETF" w:history="1">
        <w:r w:rsidRPr="003C7A76">
          <w:t>IETF</w:t>
        </w:r>
      </w:hyperlink>
      <w:r w:rsidR="003F21C6">
        <w:t xml:space="preserve">) </w:t>
      </w:r>
      <w:r w:rsidRPr="003C7A76">
        <w:t>internet draft</w:t>
      </w:r>
      <w:r w:rsidR="003F21C6">
        <w:t>.</w:t>
      </w:r>
    </w:p>
    <w:p w14:paraId="6FB0A5D9" w14:textId="77777777" w:rsidR="003C7A76" w:rsidRDefault="003C7A76" w:rsidP="003C7A76">
      <w:pPr>
        <w:pStyle w:val="iNormal"/>
      </w:pPr>
      <w:r>
        <w:t>Quoting from the preamble of the Bagit entry on Wikipedia:</w:t>
      </w:r>
    </w:p>
    <w:p w14:paraId="66D7633A" w14:textId="77777777" w:rsidR="003C7A76" w:rsidRPr="003F21C6" w:rsidRDefault="003C7A76" w:rsidP="003F21C6">
      <w:pPr>
        <w:pStyle w:val="iQuotation"/>
      </w:pPr>
      <w:r w:rsidRPr="003F21C6">
        <w:t>BagIt</w:t>
      </w:r>
      <w:r w:rsidR="0095335A">
        <w:t xml:space="preserve"> </w:t>
      </w:r>
      <w:r w:rsidRPr="003F21C6">
        <w:t xml:space="preserve">is a hierarchical file packaging format designed to support disk-based storage and network transfer of arbitrary digital content. A "bag" consists of a "payload" (the arbitrary content) and "tags", which are </w:t>
      </w:r>
      <w:r w:rsidR="003829A3">
        <w:t>Meta</w:t>
      </w:r>
      <w:r w:rsidR="00415DC9">
        <w:t>Data File</w:t>
      </w:r>
      <w:r w:rsidR="009B7E78">
        <w:t>s</w:t>
      </w:r>
      <w:r w:rsidRPr="003F21C6">
        <w:t xml:space="preserve"> intended to document the storage and transfer of the bag. A required tag file contains a manifest listing every file in the payload together with its corresponding checksum. The name,</w:t>
      </w:r>
      <w:r w:rsidR="0095335A">
        <w:t xml:space="preserve"> </w:t>
      </w:r>
      <w:r w:rsidRPr="003F21C6">
        <w:t>BagIt, is inspired by the "enclose and deposit" method,</w:t>
      </w:r>
      <w:hyperlink r:id="rId135" w:anchor="cite_note-ENCDEP-1" w:history="1">
        <w:r w:rsidRPr="003F21C6">
          <w:t>[1]</w:t>
        </w:r>
      </w:hyperlink>
      <w:r w:rsidRPr="003F21C6">
        <w:t> sometimes referred to as "bag it and tag it".</w:t>
      </w:r>
    </w:p>
    <w:p w14:paraId="70068966" w14:textId="77777777" w:rsidR="003C7A76" w:rsidRPr="003F21C6" w:rsidRDefault="003C7A76" w:rsidP="003F21C6">
      <w:pPr>
        <w:pStyle w:val="iQuotation"/>
      </w:pPr>
      <w:r w:rsidRPr="003F21C6">
        <w:t>Bags are ideal for digital content normally kept as a collection of files. They are also well-suited to the export, for archival purposes, of content normally kept in database structures that receiving parties are unlikely to support. Relying on cross-platform (Windows and Unix) filesystem naming conventions, a bag's payload may include any number of directories and sub-directories (folders and sub-folders). A bag can specify payload content indirectly via a "fetch.txt" file that lists URLs for content that can be fetched over the network to complete the bag; simple parallelization (e.g., running 10 instances of "wget") can exploit this feature to transfer large bags very quickly. Benefits of bags include</w:t>
      </w:r>
    </w:p>
    <w:p w14:paraId="45D20C62" w14:textId="77777777" w:rsidR="003C7A76" w:rsidRPr="003C7A76" w:rsidRDefault="003C7A76" w:rsidP="00A1160F">
      <w:pPr>
        <w:pStyle w:val="iQuotation"/>
        <w:numPr>
          <w:ilvl w:val="0"/>
          <w:numId w:val="9"/>
        </w:numPr>
      </w:pPr>
      <w:r w:rsidRPr="003C7A76">
        <w:t>Wide adoption in digital libraries (e.g., the Library of Congress).</w:t>
      </w:r>
    </w:p>
    <w:p w14:paraId="2631EF09" w14:textId="77777777" w:rsidR="003C7A76" w:rsidRPr="003C7A76" w:rsidRDefault="003C7A76" w:rsidP="00A1160F">
      <w:pPr>
        <w:pStyle w:val="iQuotation"/>
        <w:numPr>
          <w:ilvl w:val="0"/>
          <w:numId w:val="9"/>
        </w:numPr>
      </w:pPr>
      <w:r w:rsidRPr="003C7A76">
        <w:t>Easy to implement using ubiquitous and ordinary filesystem tools.</w:t>
      </w:r>
    </w:p>
    <w:p w14:paraId="64ABE12B" w14:textId="77777777" w:rsidR="003C7A76" w:rsidRPr="003C7A76" w:rsidRDefault="003C7A76" w:rsidP="00A1160F">
      <w:pPr>
        <w:pStyle w:val="iQuotation"/>
        <w:numPr>
          <w:ilvl w:val="0"/>
          <w:numId w:val="9"/>
        </w:numPr>
      </w:pPr>
      <w:r w:rsidRPr="003C7A76">
        <w:t>Content that originates as files need only be copied to the payload directory.</w:t>
      </w:r>
    </w:p>
    <w:p w14:paraId="30EA119A" w14:textId="77777777" w:rsidR="003C7A76" w:rsidRPr="003C7A76" w:rsidRDefault="003C7A76" w:rsidP="00A1160F">
      <w:pPr>
        <w:pStyle w:val="iQuotation"/>
        <w:numPr>
          <w:ilvl w:val="0"/>
          <w:numId w:val="9"/>
        </w:numPr>
      </w:pPr>
      <w:r w:rsidRPr="003C7A76">
        <w:t>Compared to XML wrapping, content need not be encoded, saving time and storage space.</w:t>
      </w:r>
    </w:p>
    <w:p w14:paraId="1EB218C3" w14:textId="77777777" w:rsidR="003C7A76" w:rsidRPr="003C7A76" w:rsidRDefault="003C7A76" w:rsidP="00A1160F">
      <w:pPr>
        <w:pStyle w:val="iQuotation"/>
        <w:numPr>
          <w:ilvl w:val="0"/>
          <w:numId w:val="9"/>
        </w:numPr>
      </w:pPr>
      <w:r w:rsidRPr="003C7A76">
        <w:t>Received content is ready-to-go in a familiar filesystem tree.</w:t>
      </w:r>
    </w:p>
    <w:p w14:paraId="316CC62F" w14:textId="77777777" w:rsidR="003C7A76" w:rsidRPr="003C7A76" w:rsidRDefault="003C7A76" w:rsidP="00A1160F">
      <w:pPr>
        <w:pStyle w:val="iQuotation"/>
        <w:numPr>
          <w:ilvl w:val="0"/>
          <w:numId w:val="9"/>
        </w:numPr>
      </w:pPr>
      <w:r w:rsidRPr="003C7A76">
        <w:t>Easy to implement fast network transfer by running ordinary transfer tools in parallel.</w:t>
      </w:r>
    </w:p>
    <w:p w14:paraId="34FBCEA5" w14:textId="77777777" w:rsidR="00C050D7" w:rsidRDefault="00C050D7" w:rsidP="003C7A76">
      <w:pPr>
        <w:pStyle w:val="iNormal"/>
      </w:pPr>
      <w:r>
        <w:t xml:space="preserve">Further information about the Bagit </w:t>
      </w:r>
      <w:r w:rsidR="003C7A76">
        <w:t>hierarchical file packaging format can be found at various places on the Internet, including</w:t>
      </w:r>
      <w:r w:rsidR="00146B2F">
        <w:t>:</w:t>
      </w:r>
    </w:p>
    <w:p w14:paraId="3B33540D" w14:textId="77777777" w:rsidR="003F21C6" w:rsidRDefault="003F21C6" w:rsidP="003C7A76">
      <w:pPr>
        <w:pStyle w:val="iNormal"/>
      </w:pPr>
      <w:r>
        <w:t xml:space="preserve">Internet Engineering Task Force – </w:t>
      </w:r>
      <w:hyperlink r:id="rId136" w:history="1">
        <w:r w:rsidRPr="00A049A0">
          <w:rPr>
            <w:rStyle w:val="Hyperlink"/>
          </w:rPr>
          <w:t>http://www.ietf.org</w:t>
        </w:r>
      </w:hyperlink>
    </w:p>
    <w:p w14:paraId="3B2C54D5" w14:textId="77777777" w:rsidR="003C7A76" w:rsidRDefault="003C7A76" w:rsidP="003C7A76">
      <w:pPr>
        <w:pStyle w:val="iNormal"/>
      </w:pPr>
      <w:r>
        <w:t xml:space="preserve">Wikipedia – </w:t>
      </w:r>
      <w:hyperlink r:id="rId137" w:history="1">
        <w:r w:rsidR="003F21C6" w:rsidRPr="00A049A0">
          <w:rPr>
            <w:rStyle w:val="Hyperlink"/>
          </w:rPr>
          <w:t>http://en.wikipedia.org/wiki/BagIt</w:t>
        </w:r>
      </w:hyperlink>
    </w:p>
    <w:p w14:paraId="2EBF4E9D" w14:textId="77777777" w:rsidR="003F21C6" w:rsidRDefault="003F21C6" w:rsidP="003C7A76">
      <w:pPr>
        <w:pStyle w:val="iNormal"/>
      </w:pPr>
      <w:r>
        <w:t xml:space="preserve">Version 0.97 of the Bagit specification - </w:t>
      </w:r>
      <w:hyperlink r:id="rId138" w:history="1">
        <w:r w:rsidRPr="00A049A0">
          <w:rPr>
            <w:rStyle w:val="Hyperlink"/>
          </w:rPr>
          <w:t>http://tools.ietf.org/html/draft-kunze-bagit-08</w:t>
        </w:r>
      </w:hyperlink>
      <w:r>
        <w:t xml:space="preserve"> </w:t>
      </w:r>
    </w:p>
    <w:p w14:paraId="7C37B1B3" w14:textId="77777777" w:rsidR="00286B7E" w:rsidRDefault="00D546C3" w:rsidP="00D546C3">
      <w:pPr>
        <w:pStyle w:val="iHeading2nolist"/>
      </w:pPr>
      <w:bookmarkStart w:id="1937" w:name="_Toc311807566"/>
      <w:r>
        <w:t>README.HTML file</w:t>
      </w:r>
      <w:bookmarkEnd w:id="1937"/>
    </w:p>
    <w:p w14:paraId="7FA929F7" w14:textId="77777777" w:rsidR="00D546C3" w:rsidRDefault="00D546C3" w:rsidP="003C7A76">
      <w:pPr>
        <w:pStyle w:val="iNormal"/>
      </w:pPr>
      <w:r>
        <w:t xml:space="preserve">Within the data subdirectory of the Bagit ZIP file there is a README.HTML file, which is intended for both human and machine reading. Viewing this file in a web browser will </w:t>
      </w:r>
      <w:r w:rsidR="00520A3C">
        <w:t>summarise</w:t>
      </w:r>
      <w:r>
        <w:t xml:space="preserve"> the Package contents, including its Metadata, list of </w:t>
      </w:r>
      <w:r w:rsidR="00146B2F">
        <w:t xml:space="preserve">its </w:t>
      </w:r>
      <w:r w:rsidR="00415DC9">
        <w:t>Data File</w:t>
      </w:r>
      <w:r w:rsidR="009B7E78">
        <w:t>s</w:t>
      </w:r>
      <w:r>
        <w:t xml:space="preserve">, and Metadata for the included </w:t>
      </w:r>
      <w:r w:rsidR="00415DC9">
        <w:t>Data File</w:t>
      </w:r>
      <w:r w:rsidR="009B7E78">
        <w:t>s</w:t>
      </w:r>
      <w:r>
        <w:t>.</w:t>
      </w:r>
    </w:p>
    <w:p w14:paraId="17BBF85F" w14:textId="77777777" w:rsidR="00520A3C" w:rsidRDefault="00D546C3" w:rsidP="00B06BFE">
      <w:pPr>
        <w:pStyle w:val="iNormal"/>
      </w:pPr>
      <w:r>
        <w:t xml:space="preserve">The machine readable parts of this </w:t>
      </w:r>
      <w:r w:rsidRPr="003F3FE3">
        <w:t xml:space="preserve">file </w:t>
      </w:r>
      <w:r w:rsidR="00286B7E" w:rsidRPr="003F3FE3">
        <w:t>conform to the RDF</w:t>
      </w:r>
      <w:r w:rsidR="00146B2F" w:rsidRPr="003F3FE3">
        <w:t>a L</w:t>
      </w:r>
      <w:r w:rsidR="00286B7E" w:rsidRPr="003F3FE3">
        <w:t xml:space="preserve">ite </w:t>
      </w:r>
      <w:r w:rsidR="003F3FE3" w:rsidRPr="003F3FE3">
        <w:t xml:space="preserve">(Resource Description Framework in attributes Lite) </w:t>
      </w:r>
      <w:r w:rsidR="00286B7E" w:rsidRPr="003F3FE3">
        <w:t>specification</w:t>
      </w:r>
      <w:r w:rsidR="00286B7E">
        <w:t xml:space="preserve"> described </w:t>
      </w:r>
      <w:r>
        <w:t xml:space="preserve">at </w:t>
      </w:r>
      <w:hyperlink r:id="rId139" w:history="1">
        <w:r w:rsidR="00286B7E" w:rsidRPr="00ED3740">
          <w:rPr>
            <w:rStyle w:val="Hyperlink"/>
          </w:rPr>
          <w:t>http://www.w3.org/TR/rdfa-lite/</w:t>
        </w:r>
      </w:hyperlink>
      <w:r w:rsidR="00286B7E">
        <w:t xml:space="preserve">. This semantic information can be parsed by a program which can then build discoverable facets of information </w:t>
      </w:r>
      <w:r w:rsidR="00520A3C">
        <w:t>for</w:t>
      </w:r>
      <w:r w:rsidR="00286B7E">
        <w:t xml:space="preserve"> a search engine.</w:t>
      </w:r>
      <w:bookmarkStart w:id="1938" w:name="_Ref352747131"/>
      <w:bookmarkStart w:id="1939" w:name="_Ref352747134"/>
      <w:bookmarkStart w:id="1940" w:name="_Ref352753679"/>
      <w:bookmarkStart w:id="1941" w:name="_Ref352753682"/>
    </w:p>
    <w:p w14:paraId="21340FEF" w14:textId="77777777" w:rsidR="00680CE3" w:rsidRDefault="00680CE3" w:rsidP="00B6457B">
      <w:pPr>
        <w:pStyle w:val="Appendix1"/>
      </w:pPr>
      <w:bookmarkStart w:id="1942" w:name="_Ref352768976"/>
      <w:bookmarkStart w:id="1943" w:name="_Ref352769006"/>
      <w:bookmarkStart w:id="1944" w:name="_Ref352769272"/>
      <w:bookmarkStart w:id="1945" w:name="_Ref352769275"/>
      <w:bookmarkStart w:id="1946" w:name="_Toc311807567"/>
      <w:r>
        <w:t>RIF-CS</w:t>
      </w:r>
      <w:bookmarkEnd w:id="1938"/>
      <w:bookmarkEnd w:id="1939"/>
      <w:bookmarkEnd w:id="1940"/>
      <w:bookmarkEnd w:id="1941"/>
      <w:bookmarkEnd w:id="1942"/>
      <w:bookmarkEnd w:id="1943"/>
      <w:bookmarkEnd w:id="1944"/>
      <w:bookmarkEnd w:id="1945"/>
      <w:bookmarkEnd w:id="1946"/>
    </w:p>
    <w:p w14:paraId="6553F8DF" w14:textId="77777777" w:rsidR="003F21C6" w:rsidRDefault="003F21C6" w:rsidP="003F21C6">
      <w:pPr>
        <w:pStyle w:val="iNormal"/>
      </w:pPr>
      <w:r>
        <w:t>Quoting from the Global Registries website (</w:t>
      </w:r>
      <w:hyperlink r:id="rId140" w:history="1">
        <w:r w:rsidRPr="00A049A0">
          <w:rPr>
            <w:rStyle w:val="Hyperlink"/>
          </w:rPr>
          <w:t>http://globalregistries.org/rifcs.html</w:t>
        </w:r>
      </w:hyperlink>
      <w:r>
        <w:t>):</w:t>
      </w:r>
    </w:p>
    <w:p w14:paraId="617F73ED" w14:textId="77777777" w:rsidR="003F21C6" w:rsidRPr="003F21C6" w:rsidRDefault="003F21C6" w:rsidP="003F21C6">
      <w:pPr>
        <w:pStyle w:val="iQuotation"/>
      </w:pPr>
      <w:r w:rsidRPr="003F21C6">
        <w:t xml:space="preserve">The </w:t>
      </w:r>
      <w:r w:rsidRPr="0005713A">
        <w:rPr>
          <w:b/>
        </w:rPr>
        <w:t>Registry Interchange Format - Collections and Services</w:t>
      </w:r>
      <w:r w:rsidRPr="003F21C6">
        <w:t xml:space="preserve"> (RIF-CS) Schema was developed as a data interchange format for supporting the submission of </w:t>
      </w:r>
      <w:r w:rsidR="003829A3">
        <w:t>Metadata</w:t>
      </w:r>
      <w:r w:rsidRPr="003F21C6">
        <w:t xml:space="preserve"> to a collections service registry. It is based on ISO2146 but only includes elements needed for a collection service registry and so is not a full binding to the standard.</w:t>
      </w:r>
    </w:p>
    <w:p w14:paraId="718F4108" w14:textId="77777777" w:rsidR="003F21C6" w:rsidRPr="003F21C6" w:rsidRDefault="003F21C6" w:rsidP="003F21C6">
      <w:pPr>
        <w:pStyle w:val="iQuotation"/>
      </w:pPr>
      <w:r w:rsidRPr="003F21C6">
        <w:t xml:space="preserve">A collection in the RIF-CS Schema context could be a repository, a registry, a collective work or an index/database. There are no hard and fast rules about what constitutes a collection and it is up to the data providers to consider what their collections are and what </w:t>
      </w:r>
      <w:r w:rsidR="003829A3">
        <w:t>Metadata</w:t>
      </w:r>
      <w:r w:rsidRPr="003F21C6">
        <w:t xml:space="preserve"> should be provided. The RIF-CS schema also supports other registry object types, namely services, activities and parties. Any or all of these along with their relations to each other are able to be expressed in RIF-CS format.</w:t>
      </w:r>
    </w:p>
    <w:p w14:paraId="1FBECC5D" w14:textId="77777777" w:rsidR="00B14753" w:rsidRDefault="003F21C6" w:rsidP="00A23504">
      <w:pPr>
        <w:pStyle w:val="iNormal"/>
      </w:pPr>
      <w:r>
        <w:t>The Australian National Data Service (ANDS</w:t>
      </w:r>
      <w:r w:rsidR="00B14753">
        <w:t xml:space="preserve"> – </w:t>
      </w:r>
      <w:hyperlink r:id="rId141" w:history="1">
        <w:r w:rsidR="00B14753" w:rsidRPr="00A049A0">
          <w:rPr>
            <w:rStyle w:val="Hyperlink"/>
          </w:rPr>
          <w:t>http://www.ands.org.au</w:t>
        </w:r>
      </w:hyperlink>
      <w:r w:rsidR="00B14753">
        <w:t>)</w:t>
      </w:r>
      <w:r>
        <w:t xml:space="preserve"> uses </w:t>
      </w:r>
      <w:r w:rsidR="0005713A">
        <w:t>the RIF-CS standard for management of data in the Australian Research Data Commons.</w:t>
      </w:r>
      <w:r w:rsidR="00B14753">
        <w:t xml:space="preserve"> It provides a training resource for RIF-CS at </w:t>
      </w:r>
      <w:hyperlink r:id="rId142" w:history="1">
        <w:r w:rsidR="00B14753" w:rsidRPr="00A049A0">
          <w:rPr>
            <w:rStyle w:val="Hyperlink"/>
          </w:rPr>
          <w:t>http://www.ands.org.au/training/rif-cs/index.html</w:t>
        </w:r>
      </w:hyperlink>
      <w:r w:rsidR="00B14753">
        <w:t>.</w:t>
      </w:r>
    </w:p>
    <w:p w14:paraId="75B2DA62" w14:textId="77777777" w:rsidR="00841307" w:rsidRDefault="00B14753" w:rsidP="00E21465">
      <w:pPr>
        <w:pStyle w:val="iNormal"/>
      </w:pPr>
      <w:r>
        <w:t xml:space="preserve">ANDS uses the Open Archives Initiative Protocol for </w:t>
      </w:r>
      <w:r w:rsidR="003829A3">
        <w:t>Metadata</w:t>
      </w:r>
      <w:r>
        <w:t xml:space="preserve"> Harvesting (OAI-PMH – see </w:t>
      </w:r>
      <w:hyperlink r:id="rId143" w:history="1">
        <w:r w:rsidRPr="00A049A0">
          <w:rPr>
            <w:rStyle w:val="Hyperlink"/>
          </w:rPr>
          <w:t>http://www.openarchives.org/pmh/tools/tools.php</w:t>
        </w:r>
      </w:hyperlink>
      <w:r>
        <w:t>) to collect RIF-CS data.</w:t>
      </w:r>
      <w:bookmarkEnd w:id="1932"/>
    </w:p>
    <w:p w14:paraId="6970D032" w14:textId="77777777" w:rsidR="00286B7E" w:rsidRDefault="00FC577E" w:rsidP="00FC577E">
      <w:pPr>
        <w:pStyle w:val="iHeading2nolist"/>
      </w:pPr>
      <w:bookmarkStart w:id="1947" w:name="_Toc311807568"/>
      <w:commentRangeStart w:id="1948"/>
      <w:r>
        <w:t>Example RIF-CS file</w:t>
      </w:r>
      <w:commentRangeEnd w:id="1948"/>
      <w:r w:rsidR="00C747D3">
        <w:rPr>
          <w:rStyle w:val="CommentReference"/>
          <w:rFonts w:asciiTheme="minorHAnsi" w:eastAsiaTheme="minorEastAsia" w:hAnsiTheme="minorHAnsi"/>
          <w:bCs w:val="0"/>
          <w:color w:val="auto"/>
        </w:rPr>
        <w:commentReference w:id="1948"/>
      </w:r>
      <w:bookmarkEnd w:id="1947"/>
    </w:p>
    <w:p w14:paraId="27EFEBE7" w14:textId="77777777" w:rsidR="00FC577E" w:rsidRDefault="00FC577E" w:rsidP="00FC577E">
      <w:pPr>
        <w:pStyle w:val="iCodeSmall"/>
      </w:pPr>
      <w:r>
        <w:t>&lt;?xml version="1.0" encoding="UTF-8"?&gt;</w:t>
      </w:r>
    </w:p>
    <w:p w14:paraId="6A59EBD2" w14:textId="77777777" w:rsidR="00661967" w:rsidRPr="00661967" w:rsidRDefault="00661967">
      <w:pPr>
        <w:pStyle w:val="iCodeSmall"/>
        <w:rPr>
          <w:ins w:id="1949" w:author="Cathryn Chamley" w:date="2015-12-15T11:55:00Z"/>
        </w:rPr>
        <w:pPrChange w:id="1950" w:author="Cathryn Chamley" w:date="2015-12-15T11:56:00Z">
          <w:pPr/>
        </w:pPrChange>
      </w:pPr>
      <w:ins w:id="1951" w:author="Cathryn Chamley" w:date="2015-12-15T11:55:00Z">
        <w:r w:rsidRPr="00661967">
          <w:t>&lt;registryObjects xmlns="http://ands.org.au/standards/rif-cs/registryObjects" xmlns:xsi="http://www.w3.org/2001/XMLSchema-instance"xsi:schemaLocation="http://ands.org.au/standards/rif-cs/registryObjects http://services.ands.org.au/documentation/rifcs/1.6/schema/registryObjects.xsd"&gt;</w:t>
        </w:r>
      </w:ins>
    </w:p>
    <w:p w14:paraId="16B8CD14" w14:textId="77777777" w:rsidR="00661967" w:rsidRPr="00661967" w:rsidRDefault="00661967">
      <w:pPr>
        <w:pStyle w:val="iCodeSmall"/>
        <w:ind w:left="1134"/>
        <w:rPr>
          <w:ins w:id="1952" w:author="Cathryn Chamley" w:date="2015-12-15T11:55:00Z"/>
        </w:rPr>
        <w:pPrChange w:id="1953" w:author="Cathryn Chamley" w:date="2015-12-15T11:58:00Z">
          <w:pPr/>
        </w:pPrChange>
      </w:pPr>
      <w:ins w:id="1954" w:author="Cathryn Chamley" w:date="2015-12-15T11:55:00Z">
        <w:r w:rsidRPr="00661967">
          <w:t>&lt;registryObject group="University of Western Sydney"&gt;</w:t>
        </w:r>
      </w:ins>
    </w:p>
    <w:p w14:paraId="4AA0406C" w14:textId="77777777" w:rsidR="00661967" w:rsidRPr="00661967" w:rsidRDefault="00661967">
      <w:pPr>
        <w:pStyle w:val="iCodeSmall"/>
        <w:ind w:left="1287"/>
        <w:rPr>
          <w:ins w:id="1955" w:author="Cathryn Chamley" w:date="2015-12-15T11:55:00Z"/>
        </w:rPr>
        <w:pPrChange w:id="1956" w:author="Cathryn Chamley" w:date="2015-12-15T12:07:00Z">
          <w:pPr/>
        </w:pPrChange>
      </w:pPr>
      <w:ins w:id="1957" w:author="Cathryn Chamley" w:date="2015-12-15T11:55:00Z">
        <w:r w:rsidRPr="00661967">
          <w:t>&lt;key&gt;http://handle.uws.edu.au:8081/1959.7/hiev_34&lt;/key&gt;</w:t>
        </w:r>
      </w:ins>
    </w:p>
    <w:p w14:paraId="00D44601" w14:textId="77777777" w:rsidR="00661967" w:rsidRPr="00661967" w:rsidRDefault="00661967">
      <w:pPr>
        <w:pStyle w:val="iCodeSmall"/>
        <w:ind w:left="1287"/>
        <w:rPr>
          <w:ins w:id="1958" w:author="Cathryn Chamley" w:date="2015-12-15T11:55:00Z"/>
        </w:rPr>
        <w:pPrChange w:id="1959" w:author="Cathryn Chamley" w:date="2015-12-15T12:07:00Z">
          <w:pPr/>
        </w:pPrChange>
      </w:pPr>
      <w:ins w:id="1960" w:author="Cathryn Chamley" w:date="2015-12-15T11:55:00Z">
        <w:r w:rsidRPr="00661967">
          <w:t>&lt;originatingSource&gt;https://ic2-diver-staging-vm.intersect.org.au/&lt;/originatingSource&gt;</w:t>
        </w:r>
      </w:ins>
    </w:p>
    <w:p w14:paraId="6A8E54E0" w14:textId="77777777" w:rsidR="00661967" w:rsidRPr="00661967" w:rsidRDefault="00661967">
      <w:pPr>
        <w:pStyle w:val="iCodeSmall"/>
        <w:ind w:left="1287"/>
        <w:rPr>
          <w:ins w:id="1961" w:author="Cathryn Chamley" w:date="2015-12-15T11:55:00Z"/>
        </w:rPr>
        <w:pPrChange w:id="1962" w:author="Cathryn Chamley" w:date="2015-12-15T12:07:00Z">
          <w:pPr/>
        </w:pPrChange>
      </w:pPr>
      <w:ins w:id="1963" w:author="Cathryn Chamley" w:date="2015-12-15T11:55:00Z">
        <w:r w:rsidRPr="00661967">
          <w:t>&lt;collection type="dataset"&gt;</w:t>
        </w:r>
      </w:ins>
    </w:p>
    <w:p w14:paraId="715AFE46" w14:textId="77777777" w:rsidR="00661967" w:rsidRPr="00661967" w:rsidRDefault="00661967">
      <w:pPr>
        <w:pStyle w:val="iCodeSmall"/>
        <w:ind w:left="1440"/>
        <w:rPr>
          <w:ins w:id="1964" w:author="Cathryn Chamley" w:date="2015-12-15T11:55:00Z"/>
        </w:rPr>
        <w:pPrChange w:id="1965" w:author="Cathryn Chamley" w:date="2015-12-15T12:07:00Z">
          <w:pPr/>
        </w:pPrChange>
      </w:pPr>
      <w:ins w:id="1966" w:author="Cathryn Chamley" w:date="2015-12-15T11:55:00Z">
        <w:r w:rsidRPr="00661967">
          <w:t>&lt;name type="primary"&gt;</w:t>
        </w:r>
      </w:ins>
    </w:p>
    <w:p w14:paraId="4AD9B41F" w14:textId="77777777" w:rsidR="00661967" w:rsidRPr="00661967" w:rsidRDefault="00661967">
      <w:pPr>
        <w:pStyle w:val="iCodeSmall"/>
        <w:ind w:left="1593"/>
        <w:rPr>
          <w:ins w:id="1967" w:author="Cathryn Chamley" w:date="2015-12-15T11:55:00Z"/>
        </w:rPr>
        <w:pPrChange w:id="1968" w:author="Cathryn Chamley" w:date="2015-12-15T12:07:00Z">
          <w:pPr/>
        </w:pPrChange>
      </w:pPr>
      <w:ins w:id="1969" w:author="Cathryn Chamley" w:date="2015-12-15T11:55:00Z">
        <w:r w:rsidRPr="00661967">
          <w:t>&lt;namePart xml:lang="en"&gt;Rainfall WSP December 2015&lt;/namePart&gt;</w:t>
        </w:r>
      </w:ins>
    </w:p>
    <w:p w14:paraId="1CDFEA4C" w14:textId="77777777" w:rsidR="00661967" w:rsidRPr="00661967" w:rsidRDefault="00661967">
      <w:pPr>
        <w:pStyle w:val="iCodeSmall"/>
        <w:ind w:left="1440"/>
        <w:rPr>
          <w:ins w:id="1970" w:author="Cathryn Chamley" w:date="2015-12-15T11:55:00Z"/>
        </w:rPr>
        <w:pPrChange w:id="1971" w:author="Cathryn Chamley" w:date="2015-12-15T12:07:00Z">
          <w:pPr/>
        </w:pPrChange>
      </w:pPr>
      <w:ins w:id="1972" w:author="Cathryn Chamley" w:date="2015-12-15T11:55:00Z">
        <w:r w:rsidRPr="00661967">
          <w:t>&lt;/name&gt;</w:t>
        </w:r>
      </w:ins>
    </w:p>
    <w:p w14:paraId="552C21B3" w14:textId="77777777" w:rsidR="00661967" w:rsidRPr="00661967" w:rsidRDefault="00661967">
      <w:pPr>
        <w:pStyle w:val="iCodeSmall"/>
        <w:ind w:left="1440"/>
        <w:rPr>
          <w:ins w:id="1973" w:author="Cathryn Chamley" w:date="2015-12-15T11:55:00Z"/>
        </w:rPr>
        <w:pPrChange w:id="1974" w:author="Cathryn Chamley" w:date="2015-12-15T12:07:00Z">
          <w:pPr/>
        </w:pPrChange>
      </w:pPr>
      <w:ins w:id="1975" w:author="Cathryn Chamley" w:date="2015-12-15T11:55:00Z">
        <w:r w:rsidRPr="00661967">
          <w:t>&lt;name type="alternative"&gt;</w:t>
        </w:r>
      </w:ins>
    </w:p>
    <w:p w14:paraId="1915C3CB" w14:textId="77777777" w:rsidR="00661967" w:rsidRPr="00661967" w:rsidRDefault="00661967">
      <w:pPr>
        <w:pStyle w:val="iCodeSmall"/>
        <w:ind w:left="1593"/>
        <w:rPr>
          <w:ins w:id="1976" w:author="Cathryn Chamley" w:date="2015-12-15T11:55:00Z"/>
        </w:rPr>
        <w:pPrChange w:id="1977" w:author="Cathryn Chamley" w:date="2015-12-15T12:07:00Z">
          <w:pPr/>
        </w:pPrChange>
      </w:pPr>
      <w:ins w:id="1978" w:author="Cathryn Chamley" w:date="2015-12-15T11:55:00Z">
        <w:r w:rsidRPr="00661967">
          <w:t>&lt;namePart&gt;rain_package_Dec2015.zip&lt;/namePart&gt;</w:t>
        </w:r>
      </w:ins>
    </w:p>
    <w:p w14:paraId="73050E92" w14:textId="77777777" w:rsidR="00661967" w:rsidRPr="00661967" w:rsidRDefault="00661967">
      <w:pPr>
        <w:pStyle w:val="iCodeSmall"/>
        <w:ind w:left="1440"/>
        <w:rPr>
          <w:ins w:id="1979" w:author="Cathryn Chamley" w:date="2015-12-15T11:55:00Z"/>
        </w:rPr>
        <w:pPrChange w:id="1980" w:author="Cathryn Chamley" w:date="2015-12-15T12:07:00Z">
          <w:pPr/>
        </w:pPrChange>
      </w:pPr>
      <w:ins w:id="1981" w:author="Cathryn Chamley" w:date="2015-12-15T11:55:00Z">
        <w:r w:rsidRPr="00661967">
          <w:t>&lt;/name&gt;</w:t>
        </w:r>
      </w:ins>
    </w:p>
    <w:p w14:paraId="240CF05A" w14:textId="77777777" w:rsidR="00661967" w:rsidRPr="00661967" w:rsidRDefault="00661967">
      <w:pPr>
        <w:pStyle w:val="iCodeSmall"/>
        <w:ind w:left="1440"/>
        <w:rPr>
          <w:ins w:id="1982" w:author="Cathryn Chamley" w:date="2015-12-15T11:55:00Z"/>
        </w:rPr>
        <w:pPrChange w:id="1983" w:author="Cathryn Chamley" w:date="2015-12-15T12:07:00Z">
          <w:pPr/>
        </w:pPrChange>
      </w:pPr>
      <w:ins w:id="1984" w:author="Cathryn Chamley" w:date="2015-12-15T11:55:00Z">
        <w:r w:rsidRPr="00661967">
          <w:t>&lt;location&gt;</w:t>
        </w:r>
      </w:ins>
    </w:p>
    <w:p w14:paraId="1F6D632C" w14:textId="77777777" w:rsidR="00661967" w:rsidRPr="00661967" w:rsidRDefault="00661967">
      <w:pPr>
        <w:pStyle w:val="iCodeSmall"/>
        <w:ind w:left="1593"/>
        <w:rPr>
          <w:ins w:id="1985" w:author="Cathryn Chamley" w:date="2015-12-15T11:55:00Z"/>
        </w:rPr>
        <w:pPrChange w:id="1986" w:author="Cathryn Chamley" w:date="2015-12-15T12:07:00Z">
          <w:pPr/>
        </w:pPrChange>
      </w:pPr>
      <w:ins w:id="1987" w:author="Cathryn Chamley" w:date="2015-12-15T11:55:00Z">
        <w:r w:rsidRPr="00661967">
          <w:t>&lt;address&gt;</w:t>
        </w:r>
      </w:ins>
    </w:p>
    <w:p w14:paraId="4282447C" w14:textId="77777777" w:rsidR="00661967" w:rsidRPr="00661967" w:rsidRDefault="00661967">
      <w:pPr>
        <w:pStyle w:val="iCodeSmall"/>
        <w:ind w:left="1746"/>
        <w:rPr>
          <w:ins w:id="1988" w:author="Cathryn Chamley" w:date="2015-12-15T11:55:00Z"/>
        </w:rPr>
        <w:pPrChange w:id="1989" w:author="Cathryn Chamley" w:date="2015-12-15T12:07:00Z">
          <w:pPr/>
        </w:pPrChange>
      </w:pPr>
      <w:ins w:id="1990" w:author="Cathryn Chamley" w:date="2015-12-15T11:55:00Z">
        <w:r w:rsidRPr="00661967">
          <w:t>&lt;electronic type="url" target="landingPage"&gt;</w:t>
        </w:r>
      </w:ins>
    </w:p>
    <w:p w14:paraId="1A8A170D" w14:textId="77777777" w:rsidR="00661967" w:rsidRPr="00661967" w:rsidRDefault="00661967">
      <w:pPr>
        <w:pStyle w:val="iCodeSmall"/>
        <w:ind w:left="1899"/>
        <w:rPr>
          <w:ins w:id="1991" w:author="Cathryn Chamley" w:date="2015-12-15T11:55:00Z"/>
        </w:rPr>
        <w:pPrChange w:id="1992" w:author="Cathryn Chamley" w:date="2015-12-15T12:07:00Z">
          <w:pPr/>
        </w:pPrChange>
      </w:pPr>
      <w:ins w:id="1993" w:author="Cathryn Chamley" w:date="2015-12-15T11:55:00Z">
        <w:r w:rsidRPr="00661967">
          <w:t>&lt;value&gt;</w:t>
        </w:r>
      </w:ins>
    </w:p>
    <w:p w14:paraId="3EA30492" w14:textId="77777777" w:rsidR="00661967" w:rsidRPr="00661967" w:rsidRDefault="00661967">
      <w:pPr>
        <w:pStyle w:val="iCodeSmall"/>
        <w:ind w:left="2466"/>
        <w:rPr>
          <w:ins w:id="1994" w:author="Cathryn Chamley" w:date="2015-12-15T11:55:00Z"/>
        </w:rPr>
        <w:pPrChange w:id="1995" w:author="Cathryn Chamley" w:date="2015-12-15T12:07:00Z">
          <w:pPr/>
        </w:pPrChange>
      </w:pPr>
      <w:ins w:id="1996" w:author="Cathryn Chamley" w:date="2015-12-15T11:55:00Z">
        <w:r w:rsidRPr="00661967">
          <w:t>https://ic2-diver-staging-vm.intersect.org.au/data_files/171/download</w:t>
        </w:r>
      </w:ins>
    </w:p>
    <w:p w14:paraId="0EF32D62" w14:textId="77777777" w:rsidR="00661967" w:rsidRPr="00661967" w:rsidRDefault="00661967">
      <w:pPr>
        <w:pStyle w:val="iCodeSmall"/>
        <w:ind w:left="1899"/>
        <w:rPr>
          <w:ins w:id="1997" w:author="Cathryn Chamley" w:date="2015-12-15T11:55:00Z"/>
        </w:rPr>
        <w:pPrChange w:id="1998" w:author="Cathryn Chamley" w:date="2015-12-15T12:07:00Z">
          <w:pPr/>
        </w:pPrChange>
      </w:pPr>
      <w:ins w:id="1999" w:author="Cathryn Chamley" w:date="2015-12-15T11:55:00Z">
        <w:r w:rsidRPr="00661967">
          <w:t>&lt;/value&gt;</w:t>
        </w:r>
      </w:ins>
    </w:p>
    <w:p w14:paraId="2220C200" w14:textId="77777777" w:rsidR="00661967" w:rsidRPr="00661967" w:rsidRDefault="00661967">
      <w:pPr>
        <w:pStyle w:val="iCodeSmall"/>
        <w:ind w:left="1899"/>
        <w:rPr>
          <w:ins w:id="2000" w:author="Cathryn Chamley" w:date="2015-12-15T11:55:00Z"/>
        </w:rPr>
        <w:pPrChange w:id="2001" w:author="Cathryn Chamley" w:date="2015-12-15T12:07:00Z">
          <w:pPr/>
        </w:pPrChange>
      </w:pPr>
      <w:ins w:id="2002" w:author="Cathryn Chamley" w:date="2015-12-15T11:55:00Z">
        <w:r w:rsidRPr="00661967">
          <w:t>&lt;title&gt;HIE data landing page&lt;/title&gt;</w:t>
        </w:r>
      </w:ins>
    </w:p>
    <w:p w14:paraId="5DBF32B8" w14:textId="77777777" w:rsidR="00661967" w:rsidRPr="00661967" w:rsidRDefault="00661967">
      <w:pPr>
        <w:pStyle w:val="iCodeSmall"/>
        <w:ind w:left="1899"/>
        <w:rPr>
          <w:ins w:id="2003" w:author="Cathryn Chamley" w:date="2015-12-15T11:55:00Z"/>
        </w:rPr>
        <w:pPrChange w:id="2004" w:author="Cathryn Chamley" w:date="2015-12-15T12:07:00Z">
          <w:pPr/>
        </w:pPrChange>
      </w:pPr>
      <w:ins w:id="2005" w:author="Cathryn Chamley" w:date="2015-12-15T11:55:00Z">
        <w:r w:rsidRPr="00661967">
          <w:t>&lt;notes&gt;Attachments section&lt;/notes&gt;</w:t>
        </w:r>
      </w:ins>
    </w:p>
    <w:p w14:paraId="0B09A9F1" w14:textId="77777777" w:rsidR="00661967" w:rsidRPr="00661967" w:rsidRDefault="00661967">
      <w:pPr>
        <w:pStyle w:val="iCodeSmall"/>
        <w:ind w:left="1746"/>
        <w:rPr>
          <w:ins w:id="2006" w:author="Cathryn Chamley" w:date="2015-12-15T11:55:00Z"/>
        </w:rPr>
        <w:pPrChange w:id="2007" w:author="Cathryn Chamley" w:date="2015-12-15T12:07:00Z">
          <w:pPr/>
        </w:pPrChange>
      </w:pPr>
      <w:ins w:id="2008" w:author="Cathryn Chamley" w:date="2015-12-15T11:55:00Z">
        <w:r w:rsidRPr="00661967">
          <w:t>&lt;/electronic&gt;</w:t>
        </w:r>
      </w:ins>
    </w:p>
    <w:p w14:paraId="0CC94803" w14:textId="77777777" w:rsidR="00661967" w:rsidRPr="00661967" w:rsidRDefault="00661967">
      <w:pPr>
        <w:pStyle w:val="iCodeSmall"/>
        <w:ind w:left="1746"/>
        <w:rPr>
          <w:ins w:id="2009" w:author="Cathryn Chamley" w:date="2015-12-15T11:55:00Z"/>
        </w:rPr>
        <w:pPrChange w:id="2010" w:author="Cathryn Chamley" w:date="2015-12-15T12:07:00Z">
          <w:pPr/>
        </w:pPrChange>
      </w:pPr>
      <w:ins w:id="2011" w:author="Cathryn Chamley" w:date="2015-12-15T11:55:00Z">
        <w:r w:rsidRPr="00661967">
          <w:t>&lt;physical&gt;</w:t>
        </w:r>
      </w:ins>
    </w:p>
    <w:p w14:paraId="20DC5D2E" w14:textId="77777777" w:rsidR="00661967" w:rsidRPr="00661967" w:rsidRDefault="00661967">
      <w:pPr>
        <w:pStyle w:val="iCodeSmall"/>
        <w:ind w:left="1899"/>
        <w:rPr>
          <w:ins w:id="2012" w:author="Cathryn Chamley" w:date="2015-12-15T11:55:00Z"/>
        </w:rPr>
        <w:pPrChange w:id="2013" w:author="Cathryn Chamley" w:date="2015-12-15T12:07:00Z">
          <w:pPr/>
        </w:pPrChange>
      </w:pPr>
      <w:ins w:id="2014" w:author="Cathryn Chamley" w:date="2015-12-15T11:55:00Z">
        <w:r w:rsidRPr="00661967">
          <w:t>&lt;addressPart type="text"&gt;University of Western Sydney&lt;/addressPart&gt;</w:t>
        </w:r>
      </w:ins>
    </w:p>
    <w:p w14:paraId="40EF6921" w14:textId="77777777" w:rsidR="00661967" w:rsidRPr="00661967" w:rsidRDefault="00661967">
      <w:pPr>
        <w:pStyle w:val="iCodeSmall"/>
        <w:ind w:left="1746"/>
        <w:rPr>
          <w:ins w:id="2015" w:author="Cathryn Chamley" w:date="2015-12-15T11:55:00Z"/>
        </w:rPr>
        <w:pPrChange w:id="2016" w:author="Cathryn Chamley" w:date="2015-12-15T12:07:00Z">
          <w:pPr/>
        </w:pPrChange>
      </w:pPr>
      <w:ins w:id="2017" w:author="Cathryn Chamley" w:date="2015-12-15T11:55:00Z">
        <w:r w:rsidRPr="00661967">
          <w:t>&lt;/physical&gt;</w:t>
        </w:r>
      </w:ins>
    </w:p>
    <w:p w14:paraId="3BA0F267" w14:textId="77777777" w:rsidR="00661967" w:rsidRPr="00661967" w:rsidRDefault="00661967">
      <w:pPr>
        <w:pStyle w:val="iCodeSmall"/>
        <w:ind w:left="1593"/>
        <w:rPr>
          <w:ins w:id="2018" w:author="Cathryn Chamley" w:date="2015-12-15T11:55:00Z"/>
        </w:rPr>
        <w:pPrChange w:id="2019" w:author="Cathryn Chamley" w:date="2015-12-15T12:07:00Z">
          <w:pPr/>
        </w:pPrChange>
      </w:pPr>
      <w:ins w:id="2020" w:author="Cathryn Chamley" w:date="2015-12-15T11:55:00Z">
        <w:r w:rsidRPr="00661967">
          <w:t>&lt;/address&gt;</w:t>
        </w:r>
      </w:ins>
    </w:p>
    <w:p w14:paraId="288023F9" w14:textId="77777777" w:rsidR="00661967" w:rsidRPr="00661967" w:rsidRDefault="00661967">
      <w:pPr>
        <w:pStyle w:val="iCodeSmall"/>
        <w:ind w:left="1440"/>
        <w:rPr>
          <w:ins w:id="2021" w:author="Cathryn Chamley" w:date="2015-12-15T11:55:00Z"/>
        </w:rPr>
        <w:pPrChange w:id="2022" w:author="Cathryn Chamley" w:date="2015-12-15T12:07:00Z">
          <w:pPr/>
        </w:pPrChange>
      </w:pPr>
      <w:ins w:id="2023" w:author="Cathryn Chamley" w:date="2015-12-15T11:55:00Z">
        <w:r w:rsidRPr="00661967">
          <w:t>&lt;/location&gt;</w:t>
        </w:r>
      </w:ins>
    </w:p>
    <w:p w14:paraId="56F0D708" w14:textId="77777777" w:rsidR="00661967" w:rsidRPr="00661967" w:rsidRDefault="00661967">
      <w:pPr>
        <w:pStyle w:val="iCodeSmall"/>
        <w:ind w:left="1440"/>
        <w:rPr>
          <w:ins w:id="2024" w:author="Cathryn Chamley" w:date="2015-12-15T11:55:00Z"/>
        </w:rPr>
        <w:pPrChange w:id="2025" w:author="Cathryn Chamley" w:date="2015-12-15T12:07:00Z">
          <w:pPr/>
        </w:pPrChange>
      </w:pPr>
      <w:ins w:id="2026" w:author="Cathryn Chamley" w:date="2015-12-15T11:55:00Z">
        <w:r w:rsidRPr="00661967">
          <w:t>&lt;subject type="local" xml:lang="en"&gt;meteorological&lt;/subject&gt;</w:t>
        </w:r>
      </w:ins>
    </w:p>
    <w:p w14:paraId="707623FF" w14:textId="77777777" w:rsidR="00661967" w:rsidRPr="00661967" w:rsidRDefault="00661967">
      <w:pPr>
        <w:pStyle w:val="iCodeSmall"/>
        <w:ind w:left="1440"/>
        <w:rPr>
          <w:ins w:id="2027" w:author="Cathryn Chamley" w:date="2015-12-15T11:55:00Z"/>
        </w:rPr>
        <w:pPrChange w:id="2028" w:author="Cathryn Chamley" w:date="2015-12-15T12:07:00Z">
          <w:pPr/>
        </w:pPrChange>
      </w:pPr>
      <w:ins w:id="2029" w:author="Cathryn Chamley" w:date="2015-12-15T11:55:00Z">
        <w:r w:rsidRPr="00661967">
          <w:t>&lt;subject type="local" xml:lang="en"&gt;rainfall&lt;/subject&gt;</w:t>
        </w:r>
      </w:ins>
    </w:p>
    <w:p w14:paraId="7F4FE285" w14:textId="77777777" w:rsidR="00661967" w:rsidRPr="00661967" w:rsidRDefault="00661967">
      <w:pPr>
        <w:pStyle w:val="iCodeSmall"/>
        <w:ind w:left="1440"/>
        <w:rPr>
          <w:ins w:id="2030" w:author="Cathryn Chamley" w:date="2015-12-15T11:55:00Z"/>
        </w:rPr>
        <w:pPrChange w:id="2031" w:author="Cathryn Chamley" w:date="2015-12-15T12:07:00Z">
          <w:pPr/>
        </w:pPrChange>
      </w:pPr>
      <w:ins w:id="2032" w:author="Cathryn Chamley" w:date="2015-12-15T11:55:00Z">
        <w:r w:rsidRPr="00661967">
          <w:t>&lt;subject type="anzsrc-for" xml:lang="en"&gt;0502&lt;/subject&gt;</w:t>
        </w:r>
      </w:ins>
    </w:p>
    <w:p w14:paraId="36B2164E" w14:textId="77777777" w:rsidR="00661967" w:rsidRPr="00661967" w:rsidRDefault="00661967">
      <w:pPr>
        <w:pStyle w:val="iCodeSmall"/>
        <w:ind w:left="1440"/>
        <w:rPr>
          <w:ins w:id="2033" w:author="Cathryn Chamley" w:date="2015-12-15T11:55:00Z"/>
        </w:rPr>
        <w:pPrChange w:id="2034" w:author="Cathryn Chamley" w:date="2015-12-15T12:07:00Z">
          <w:pPr/>
        </w:pPrChange>
      </w:pPr>
      <w:ins w:id="2035" w:author="Cathryn Chamley" w:date="2015-12-15T11:55:00Z">
        <w:r w:rsidRPr="00661967">
          <w:t>&lt;description type="brief" xml:lang="en"&gt;</w:t>
        </w:r>
      </w:ins>
    </w:p>
    <w:p w14:paraId="690E9044" w14:textId="77777777" w:rsidR="00661967" w:rsidRPr="00661967" w:rsidRDefault="00661967">
      <w:pPr>
        <w:pStyle w:val="iCodeSmall"/>
        <w:ind w:left="1593"/>
        <w:rPr>
          <w:ins w:id="2036" w:author="Cathryn Chamley" w:date="2015-12-15T11:55:00Z"/>
        </w:rPr>
        <w:pPrChange w:id="2037" w:author="Cathryn Chamley" w:date="2015-12-15T12:07:00Z">
          <w:pPr/>
        </w:pPrChange>
      </w:pPr>
      <w:ins w:id="2038" w:author="Cathryn Chamley" w:date="2015-12-15T11:55:00Z">
        <w:r w:rsidRPr="00661967">
          <w:t>Rainfall readings in Western Sydney Parklands for whole of December 2015. Rest of description.</w:t>
        </w:r>
      </w:ins>
    </w:p>
    <w:p w14:paraId="6EC16A0D" w14:textId="77777777" w:rsidR="00661967" w:rsidRPr="00661967" w:rsidRDefault="00661967">
      <w:pPr>
        <w:pStyle w:val="iCodeSmall"/>
        <w:ind w:left="1440"/>
        <w:rPr>
          <w:ins w:id="2039" w:author="Cathryn Chamley" w:date="2015-12-15T11:55:00Z"/>
        </w:rPr>
        <w:pPrChange w:id="2040" w:author="Cathryn Chamley" w:date="2015-12-15T12:07:00Z">
          <w:pPr/>
        </w:pPrChange>
      </w:pPr>
      <w:ins w:id="2041" w:author="Cathryn Chamley" w:date="2015-12-15T11:55:00Z">
        <w:r w:rsidRPr="00661967">
          <w:t>&lt;/description&gt;</w:t>
        </w:r>
      </w:ins>
    </w:p>
    <w:p w14:paraId="0D0E5D67" w14:textId="77777777" w:rsidR="00661967" w:rsidRPr="00661967" w:rsidRDefault="00661967">
      <w:pPr>
        <w:pStyle w:val="iCodeSmall"/>
        <w:ind w:left="1440"/>
        <w:rPr>
          <w:ins w:id="2042" w:author="Cathryn Chamley" w:date="2015-12-15T11:55:00Z"/>
        </w:rPr>
        <w:pPrChange w:id="2043" w:author="Cathryn Chamley" w:date="2015-12-15T12:07:00Z">
          <w:pPr/>
        </w:pPrChange>
      </w:pPr>
      <w:ins w:id="2044" w:author="Cathryn Chamley" w:date="2015-12-15T11:55:00Z">
        <w:r w:rsidRPr="00661967">
          <w:t>&lt;rights&gt;</w:t>
        </w:r>
      </w:ins>
    </w:p>
    <w:p w14:paraId="7B21E273" w14:textId="77777777" w:rsidR="00661967" w:rsidRPr="00661967" w:rsidRDefault="00661967">
      <w:pPr>
        <w:pStyle w:val="iCodeSmall"/>
        <w:ind w:left="1593"/>
        <w:rPr>
          <w:ins w:id="2045" w:author="Cathryn Chamley" w:date="2015-12-15T11:55:00Z"/>
        </w:rPr>
        <w:pPrChange w:id="2046" w:author="Cathryn Chamley" w:date="2015-12-15T12:07:00Z">
          <w:pPr/>
        </w:pPrChange>
      </w:pPr>
      <w:ins w:id="2047" w:author="Cathryn Chamley" w:date="2015-12-15T11:55:00Z">
        <w:r w:rsidRPr="00661967">
          <w:t>&lt;rightsStatement&gt;Copyright University of Western Sydney&lt;/rightsStatement&gt;</w:t>
        </w:r>
      </w:ins>
    </w:p>
    <w:p w14:paraId="5DF95228" w14:textId="77777777" w:rsidR="00661967" w:rsidRPr="00661967" w:rsidRDefault="00661967">
      <w:pPr>
        <w:pStyle w:val="iCodeSmall"/>
        <w:ind w:left="1593"/>
        <w:rPr>
          <w:ins w:id="2048" w:author="Cathryn Chamley" w:date="2015-12-15T11:55:00Z"/>
        </w:rPr>
        <w:pPrChange w:id="2049" w:author="Cathryn Chamley" w:date="2015-12-15T12:07:00Z">
          <w:pPr/>
        </w:pPrChange>
      </w:pPr>
      <w:ins w:id="2050" w:author="Cathryn Chamley" w:date="2015-12-15T11:55:00Z">
        <w:r w:rsidRPr="00661967">
          <w:t>&lt;accessRights type="restricted" rightsUri="http://handle.uws.edu.au:8081/1959.7/hiev_34"&gt;</w:t>
        </w:r>
      </w:ins>
    </w:p>
    <w:p w14:paraId="40D1B674" w14:textId="77777777" w:rsidR="00661967" w:rsidRPr="00661967" w:rsidRDefault="00661967">
      <w:pPr>
        <w:pStyle w:val="iCodeSmall"/>
        <w:ind w:left="1746"/>
        <w:rPr>
          <w:ins w:id="2051" w:author="Cathryn Chamley" w:date="2015-12-15T11:55:00Z"/>
        </w:rPr>
        <w:pPrChange w:id="2052" w:author="Cathryn Chamley" w:date="2015-12-15T12:07:00Z">
          <w:pPr/>
        </w:pPrChange>
      </w:pPr>
      <w:ins w:id="2053" w:author="Cathryn Chamley" w:date="2015-12-15T11:55:00Z">
        <w:r w:rsidRPr="00661967">
          <w:t>Please discuss access with the Primary Contact provided in this record.</w:t>
        </w:r>
      </w:ins>
    </w:p>
    <w:p w14:paraId="48514586" w14:textId="77777777" w:rsidR="00661967" w:rsidRPr="00661967" w:rsidRDefault="00661967">
      <w:pPr>
        <w:pStyle w:val="iCodeSmall"/>
        <w:ind w:left="1593"/>
        <w:rPr>
          <w:ins w:id="2054" w:author="Cathryn Chamley" w:date="2015-12-15T11:55:00Z"/>
        </w:rPr>
        <w:pPrChange w:id="2055" w:author="Cathryn Chamley" w:date="2015-12-15T12:07:00Z">
          <w:pPr/>
        </w:pPrChange>
      </w:pPr>
      <w:ins w:id="2056" w:author="Cathryn Chamley" w:date="2015-12-15T11:55:00Z">
        <w:r w:rsidRPr="00661967">
          <w:t>&lt;/accessRights&gt;</w:t>
        </w:r>
      </w:ins>
    </w:p>
    <w:p w14:paraId="70E50729" w14:textId="77777777" w:rsidR="00661967" w:rsidRPr="00661967" w:rsidRDefault="00661967">
      <w:pPr>
        <w:pStyle w:val="iCodeSmall"/>
        <w:ind w:left="1593"/>
        <w:rPr>
          <w:ins w:id="2057" w:author="Cathryn Chamley" w:date="2015-12-15T11:55:00Z"/>
        </w:rPr>
        <w:pPrChange w:id="2058" w:author="Cathryn Chamley" w:date="2015-12-15T12:07:00Z">
          <w:pPr/>
        </w:pPrChange>
      </w:pPr>
      <w:ins w:id="2059" w:author="Cathryn Chamley" w:date="2015-12-15T11:55:00Z">
        <w:r w:rsidRPr="00661967">
          <w:t>&lt;license type="CC-BY" rightsUri="http://creativecommons.org/licenses/by/4.0"/&gt;</w:t>
        </w:r>
      </w:ins>
    </w:p>
    <w:p w14:paraId="1D5095CD" w14:textId="77777777" w:rsidR="00661967" w:rsidRPr="00661967" w:rsidRDefault="00661967">
      <w:pPr>
        <w:pStyle w:val="iCodeSmall"/>
        <w:ind w:left="1440"/>
        <w:rPr>
          <w:ins w:id="2060" w:author="Cathryn Chamley" w:date="2015-12-15T11:55:00Z"/>
        </w:rPr>
        <w:pPrChange w:id="2061" w:author="Cathryn Chamley" w:date="2015-12-15T12:07:00Z">
          <w:pPr/>
        </w:pPrChange>
      </w:pPr>
      <w:ins w:id="2062" w:author="Cathryn Chamley" w:date="2015-12-15T11:55:00Z">
        <w:r w:rsidRPr="00661967">
          <w:t>&lt;/rights&gt;</w:t>
        </w:r>
      </w:ins>
    </w:p>
    <w:p w14:paraId="378F8E26" w14:textId="77777777" w:rsidR="00661967" w:rsidRPr="00661967" w:rsidRDefault="00661967">
      <w:pPr>
        <w:pStyle w:val="iCodeSmall"/>
        <w:ind w:left="1440"/>
        <w:rPr>
          <w:ins w:id="2063" w:author="Cathryn Chamley" w:date="2015-12-15T11:55:00Z"/>
        </w:rPr>
        <w:pPrChange w:id="2064" w:author="Cathryn Chamley" w:date="2015-12-15T12:07:00Z">
          <w:pPr/>
        </w:pPrChange>
      </w:pPr>
      <w:ins w:id="2065" w:author="Cathryn Chamley" w:date="2015-12-15T11:55:00Z">
        <w:r w:rsidRPr="00661967">
          <w:t>&lt;identifier type="uri"&gt;http://handle.uws.edu.au:8081/1959.7/hiev_34&lt;/identifier&gt;</w:t>
        </w:r>
      </w:ins>
    </w:p>
    <w:p w14:paraId="194D15E2" w14:textId="77777777" w:rsidR="00661967" w:rsidRPr="00661967" w:rsidRDefault="00661967">
      <w:pPr>
        <w:pStyle w:val="iCodeSmall"/>
        <w:ind w:left="1440"/>
        <w:rPr>
          <w:ins w:id="2066" w:author="Cathryn Chamley" w:date="2015-12-15T11:55:00Z"/>
        </w:rPr>
        <w:pPrChange w:id="2067" w:author="Cathryn Chamley" w:date="2015-12-15T12:07:00Z">
          <w:pPr/>
        </w:pPrChange>
      </w:pPr>
      <w:ins w:id="2068" w:author="Cathryn Chamley" w:date="2015-12-15T11:55:00Z">
        <w:r w:rsidRPr="00661967">
          <w:t>&lt;identifier type="handle"&gt;hdl.handle.net/1959.7/hiev_34&lt;/identifier&gt;</w:t>
        </w:r>
      </w:ins>
    </w:p>
    <w:p w14:paraId="3D4D3CEB" w14:textId="77777777" w:rsidR="00661967" w:rsidRPr="00661967" w:rsidRDefault="00661967">
      <w:pPr>
        <w:pStyle w:val="iCodeSmall"/>
        <w:ind w:left="1440"/>
        <w:rPr>
          <w:ins w:id="2069" w:author="Cathryn Chamley" w:date="2015-12-15T11:55:00Z"/>
        </w:rPr>
        <w:pPrChange w:id="2070" w:author="Cathryn Chamley" w:date="2015-12-15T12:07:00Z">
          <w:pPr/>
        </w:pPrChange>
      </w:pPr>
      <w:ins w:id="2071" w:author="Cathryn Chamley" w:date="2015-12-15T11:55:00Z">
        <w:r w:rsidRPr="00661967">
          <w:t>&lt;coverage&gt;</w:t>
        </w:r>
      </w:ins>
    </w:p>
    <w:p w14:paraId="5726D797" w14:textId="77777777" w:rsidR="00661967" w:rsidRPr="00661967" w:rsidRDefault="00661967">
      <w:pPr>
        <w:pStyle w:val="iCodeSmall"/>
        <w:ind w:left="1593"/>
        <w:rPr>
          <w:ins w:id="2072" w:author="Cathryn Chamley" w:date="2015-12-15T11:55:00Z"/>
        </w:rPr>
        <w:pPrChange w:id="2073" w:author="Cathryn Chamley" w:date="2015-12-15T12:07:00Z">
          <w:pPr/>
        </w:pPrChange>
      </w:pPr>
      <w:ins w:id="2074" w:author="Cathryn Chamley" w:date="2015-12-15T11:55:00Z">
        <w:r w:rsidRPr="00661967">
          <w:t>&lt;temporal&gt;</w:t>
        </w:r>
      </w:ins>
    </w:p>
    <w:p w14:paraId="08299BFE" w14:textId="77777777" w:rsidR="00661967" w:rsidRPr="00661967" w:rsidRDefault="00661967">
      <w:pPr>
        <w:pStyle w:val="iCodeSmall"/>
        <w:ind w:left="1746"/>
        <w:rPr>
          <w:ins w:id="2075" w:author="Cathryn Chamley" w:date="2015-12-15T11:55:00Z"/>
        </w:rPr>
        <w:pPrChange w:id="2076" w:author="Cathryn Chamley" w:date="2015-12-15T12:07:00Z">
          <w:pPr/>
        </w:pPrChange>
      </w:pPr>
      <w:ins w:id="2077" w:author="Cathryn Chamley" w:date="2015-12-15T11:55:00Z">
        <w:r w:rsidRPr="00661967">
          <w:t>&lt;date type="dateFrom" dateFormat="W3CDTF"&gt;2015-12-01T11:00:00+11:00&lt;/date&gt;</w:t>
        </w:r>
      </w:ins>
    </w:p>
    <w:p w14:paraId="3F521479" w14:textId="77777777" w:rsidR="00661967" w:rsidRPr="00661967" w:rsidRDefault="00661967">
      <w:pPr>
        <w:pStyle w:val="iCodeSmall"/>
        <w:ind w:left="1746"/>
        <w:rPr>
          <w:ins w:id="2078" w:author="Cathryn Chamley" w:date="2015-12-15T11:55:00Z"/>
        </w:rPr>
        <w:pPrChange w:id="2079" w:author="Cathryn Chamley" w:date="2015-12-15T12:07:00Z">
          <w:pPr/>
        </w:pPrChange>
      </w:pPr>
      <w:ins w:id="2080" w:author="Cathryn Chamley" w:date="2015-12-15T11:55:00Z">
        <w:r w:rsidRPr="00661967">
          <w:t>&lt;date type="dateTo" dateFormat="W3CDTF"&gt;2016-01-01T10:00:00+11:00&lt;/date&gt;</w:t>
        </w:r>
      </w:ins>
    </w:p>
    <w:p w14:paraId="4AE83E72" w14:textId="77777777" w:rsidR="00661967" w:rsidRPr="00661967" w:rsidRDefault="00661967">
      <w:pPr>
        <w:pStyle w:val="iCodeSmall"/>
        <w:ind w:left="1593"/>
        <w:rPr>
          <w:ins w:id="2081" w:author="Cathryn Chamley" w:date="2015-12-15T11:55:00Z"/>
        </w:rPr>
        <w:pPrChange w:id="2082" w:author="Cathryn Chamley" w:date="2015-12-15T12:07:00Z">
          <w:pPr/>
        </w:pPrChange>
      </w:pPr>
      <w:ins w:id="2083" w:author="Cathryn Chamley" w:date="2015-12-15T11:55:00Z">
        <w:r w:rsidRPr="00661967">
          <w:t>&lt;/temporal&gt;</w:t>
        </w:r>
      </w:ins>
    </w:p>
    <w:p w14:paraId="4AB0891C" w14:textId="77777777" w:rsidR="00661967" w:rsidRPr="00661967" w:rsidRDefault="00661967">
      <w:pPr>
        <w:pStyle w:val="iCodeSmall"/>
        <w:ind w:left="1440"/>
        <w:rPr>
          <w:ins w:id="2084" w:author="Cathryn Chamley" w:date="2015-12-15T11:55:00Z"/>
        </w:rPr>
        <w:pPrChange w:id="2085" w:author="Cathryn Chamley" w:date="2015-12-15T12:07:00Z">
          <w:pPr/>
        </w:pPrChange>
      </w:pPr>
      <w:ins w:id="2086" w:author="Cathryn Chamley" w:date="2015-12-15T11:55:00Z">
        <w:r w:rsidRPr="00661967">
          <w:t>&lt;/coverage&gt;</w:t>
        </w:r>
      </w:ins>
    </w:p>
    <w:p w14:paraId="7188CE03" w14:textId="77777777" w:rsidR="00661967" w:rsidRPr="00661967" w:rsidRDefault="00661967">
      <w:pPr>
        <w:pStyle w:val="iCodeSmall"/>
        <w:ind w:left="1440"/>
        <w:rPr>
          <w:ins w:id="2087" w:author="Cathryn Chamley" w:date="2015-12-15T11:55:00Z"/>
        </w:rPr>
        <w:pPrChange w:id="2088" w:author="Cathryn Chamley" w:date="2015-12-15T12:07:00Z">
          <w:pPr/>
        </w:pPrChange>
      </w:pPr>
      <w:ins w:id="2089" w:author="Cathryn Chamley" w:date="2015-12-15T11:55:00Z">
        <w:r w:rsidRPr="00661967">
          <w:t>&lt;coverage&gt;</w:t>
        </w:r>
      </w:ins>
    </w:p>
    <w:p w14:paraId="285436F0" w14:textId="77777777" w:rsidR="00661967" w:rsidRPr="00661967" w:rsidRDefault="00661967">
      <w:pPr>
        <w:pStyle w:val="iCodeSmall"/>
        <w:ind w:left="1593"/>
        <w:rPr>
          <w:ins w:id="2090" w:author="Cathryn Chamley" w:date="2015-12-15T11:55:00Z"/>
        </w:rPr>
        <w:pPrChange w:id="2091" w:author="Cathryn Chamley" w:date="2015-12-15T12:07:00Z">
          <w:pPr/>
        </w:pPrChange>
      </w:pPr>
      <w:ins w:id="2092" w:author="Cathryn Chamley" w:date="2015-12-15T11:55:00Z">
        <w:r w:rsidRPr="00661967">
          <w:t>&lt;spatial type="gmlKmlPolyCoords" xml:lang="en"&gt;150.73946,-33.61006&lt;/spatial&gt;</w:t>
        </w:r>
      </w:ins>
    </w:p>
    <w:p w14:paraId="41CC53C1" w14:textId="77777777" w:rsidR="00661967" w:rsidRPr="00661967" w:rsidRDefault="00661967">
      <w:pPr>
        <w:pStyle w:val="iCodeSmall"/>
        <w:ind w:left="1593"/>
        <w:rPr>
          <w:ins w:id="2093" w:author="Cathryn Chamley" w:date="2015-12-15T11:55:00Z"/>
        </w:rPr>
        <w:pPrChange w:id="2094" w:author="Cathryn Chamley" w:date="2015-12-15T12:07:00Z">
          <w:pPr/>
        </w:pPrChange>
      </w:pPr>
      <w:ins w:id="2095" w:author="Cathryn Chamley" w:date="2015-12-15T11:55:00Z">
        <w:r w:rsidRPr="00661967">
          <w:t>&lt;spatial type="gmlKmlPolyCoords" xml:lang="en"&gt;150.73946,-33.61006&lt;/spatial&gt;</w:t>
        </w:r>
      </w:ins>
    </w:p>
    <w:p w14:paraId="56B5E04A" w14:textId="77777777" w:rsidR="00661967" w:rsidRPr="00661967" w:rsidRDefault="00661967">
      <w:pPr>
        <w:pStyle w:val="iCodeSmall"/>
        <w:ind w:left="1440"/>
        <w:rPr>
          <w:ins w:id="2096" w:author="Cathryn Chamley" w:date="2015-12-15T11:55:00Z"/>
        </w:rPr>
        <w:pPrChange w:id="2097" w:author="Cathryn Chamley" w:date="2015-12-15T12:07:00Z">
          <w:pPr/>
        </w:pPrChange>
      </w:pPr>
      <w:ins w:id="2098" w:author="Cathryn Chamley" w:date="2015-12-15T11:55:00Z">
        <w:r w:rsidRPr="00661967">
          <w:t>&lt;/coverage&gt;</w:t>
        </w:r>
      </w:ins>
    </w:p>
    <w:p w14:paraId="1A6A542C" w14:textId="77777777" w:rsidR="00661967" w:rsidRPr="00661967" w:rsidRDefault="00661967">
      <w:pPr>
        <w:pStyle w:val="iCodeSmall"/>
        <w:ind w:left="1440"/>
        <w:rPr>
          <w:ins w:id="2099" w:author="Cathryn Chamley" w:date="2015-12-15T11:55:00Z"/>
        </w:rPr>
        <w:pPrChange w:id="2100" w:author="Cathryn Chamley" w:date="2015-12-15T12:07:00Z">
          <w:pPr/>
        </w:pPrChange>
      </w:pPr>
      <w:ins w:id="2101" w:author="Cathryn Chamley" w:date="2015-12-15T11:55:00Z">
        <w:r w:rsidRPr="00661967">
          <w:t>&lt;relatedObject&gt;</w:t>
        </w:r>
      </w:ins>
    </w:p>
    <w:p w14:paraId="7C2BD4ED" w14:textId="77777777" w:rsidR="00661967" w:rsidRPr="00661967" w:rsidRDefault="00661967">
      <w:pPr>
        <w:pStyle w:val="iCodeSmall"/>
        <w:ind w:left="1593"/>
        <w:rPr>
          <w:ins w:id="2102" w:author="Cathryn Chamley" w:date="2015-12-15T11:55:00Z"/>
        </w:rPr>
        <w:pPrChange w:id="2103" w:author="Cathryn Chamley" w:date="2015-12-15T12:07:00Z">
          <w:pPr/>
        </w:pPrChange>
      </w:pPr>
      <w:ins w:id="2104" w:author="Cathryn Chamley" w:date="2015-12-15T11:55:00Z">
        <w:r w:rsidRPr="00661967">
          <w:t>&lt;key&gt;XYZ_987654&lt;/key&gt;</w:t>
        </w:r>
      </w:ins>
    </w:p>
    <w:p w14:paraId="38948A19" w14:textId="77777777" w:rsidR="00661967" w:rsidRPr="00661967" w:rsidRDefault="00661967">
      <w:pPr>
        <w:pStyle w:val="iCodeSmall"/>
        <w:ind w:left="1593"/>
        <w:rPr>
          <w:ins w:id="2105" w:author="Cathryn Chamley" w:date="2015-12-15T11:55:00Z"/>
        </w:rPr>
        <w:pPrChange w:id="2106" w:author="Cathryn Chamley" w:date="2015-12-15T12:07:00Z">
          <w:pPr/>
        </w:pPrChange>
      </w:pPr>
      <w:ins w:id="2107" w:author="Cathryn Chamley" w:date="2015-12-15T11:55:00Z">
        <w:r w:rsidRPr="00661967">
          <w:t>&lt;relation type="isOutputOf"/&gt;</w:t>
        </w:r>
      </w:ins>
    </w:p>
    <w:p w14:paraId="3582C09E" w14:textId="77777777" w:rsidR="00661967" w:rsidRPr="00661967" w:rsidRDefault="00661967">
      <w:pPr>
        <w:pStyle w:val="iCodeSmall"/>
        <w:ind w:left="1440"/>
        <w:rPr>
          <w:ins w:id="2108" w:author="Cathryn Chamley" w:date="2015-12-15T11:55:00Z"/>
        </w:rPr>
        <w:pPrChange w:id="2109" w:author="Cathryn Chamley" w:date="2015-12-15T12:07:00Z">
          <w:pPr/>
        </w:pPrChange>
      </w:pPr>
      <w:ins w:id="2110" w:author="Cathryn Chamley" w:date="2015-12-15T11:55:00Z">
        <w:r w:rsidRPr="00661967">
          <w:t>&lt;/relatedObject&gt;</w:t>
        </w:r>
      </w:ins>
    </w:p>
    <w:p w14:paraId="74243793" w14:textId="77777777" w:rsidR="00661967" w:rsidRPr="00661967" w:rsidRDefault="00661967">
      <w:pPr>
        <w:pStyle w:val="iCodeSmall"/>
        <w:ind w:left="1440"/>
        <w:rPr>
          <w:ins w:id="2111" w:author="Cathryn Chamley" w:date="2015-12-15T11:55:00Z"/>
        </w:rPr>
        <w:pPrChange w:id="2112" w:author="Cathryn Chamley" w:date="2015-12-15T12:07:00Z">
          <w:pPr/>
        </w:pPrChange>
      </w:pPr>
      <w:ins w:id="2113" w:author="Cathryn Chamley" w:date="2015-12-15T11:55:00Z">
        <w:r w:rsidRPr="00661967">
          <w:t>&lt;relatedObject&gt;</w:t>
        </w:r>
      </w:ins>
    </w:p>
    <w:p w14:paraId="2C74FBDD" w14:textId="77777777" w:rsidR="00661967" w:rsidRPr="00661967" w:rsidRDefault="00661967">
      <w:pPr>
        <w:pStyle w:val="iCodeSmall"/>
        <w:ind w:left="1593"/>
        <w:rPr>
          <w:ins w:id="2114" w:author="Cathryn Chamley" w:date="2015-12-15T11:55:00Z"/>
        </w:rPr>
        <w:pPrChange w:id="2115" w:author="Cathryn Chamley" w:date="2015-12-15T12:07:00Z">
          <w:pPr/>
        </w:pPrChange>
      </w:pPr>
      <w:ins w:id="2116" w:author="Cathryn Chamley" w:date="2015-12-15T11:55:00Z">
        <w:r w:rsidRPr="00661967">
          <w:t>&lt;key&gt;Cathryn Chamley&lt;/key&gt;</w:t>
        </w:r>
      </w:ins>
    </w:p>
    <w:p w14:paraId="1EEF11B2" w14:textId="77777777" w:rsidR="00661967" w:rsidRPr="00661967" w:rsidRDefault="00661967">
      <w:pPr>
        <w:pStyle w:val="iCodeSmall"/>
        <w:ind w:left="1593"/>
        <w:rPr>
          <w:ins w:id="2117" w:author="Cathryn Chamley" w:date="2015-12-15T11:55:00Z"/>
        </w:rPr>
        <w:pPrChange w:id="2118" w:author="Cathryn Chamley" w:date="2015-12-15T12:07:00Z">
          <w:pPr/>
        </w:pPrChange>
      </w:pPr>
      <w:ins w:id="2119" w:author="Cathryn Chamley" w:date="2015-12-15T11:55:00Z">
        <w:r w:rsidRPr="00661967">
          <w:t>&lt;relation type="hasCollector"&gt;</w:t>
        </w:r>
      </w:ins>
    </w:p>
    <w:p w14:paraId="5486AD48" w14:textId="77777777" w:rsidR="00661967" w:rsidRPr="00661967" w:rsidRDefault="00661967">
      <w:pPr>
        <w:pStyle w:val="iCodeSmall"/>
        <w:ind w:left="2160"/>
        <w:rPr>
          <w:ins w:id="2120" w:author="Cathryn Chamley" w:date="2015-12-15T11:55:00Z"/>
        </w:rPr>
        <w:pPrChange w:id="2121" w:author="Cathryn Chamley" w:date="2015-12-15T12:07:00Z">
          <w:pPr/>
        </w:pPrChange>
      </w:pPr>
      <w:ins w:id="2122" w:author="Cathryn Chamley" w:date="2015-12-15T11:55:00Z">
        <w:r w:rsidRPr="00661967">
          <w:t>&lt;description&gt;Creator&lt;/description&gt;</w:t>
        </w:r>
      </w:ins>
    </w:p>
    <w:p w14:paraId="4DB29845" w14:textId="77777777" w:rsidR="00661967" w:rsidRPr="00661967" w:rsidRDefault="00661967">
      <w:pPr>
        <w:pStyle w:val="iCodeSmall"/>
        <w:ind w:left="1593"/>
        <w:rPr>
          <w:ins w:id="2123" w:author="Cathryn Chamley" w:date="2015-12-15T11:55:00Z"/>
        </w:rPr>
        <w:pPrChange w:id="2124" w:author="Cathryn Chamley" w:date="2015-12-15T12:07:00Z">
          <w:pPr/>
        </w:pPrChange>
      </w:pPr>
      <w:ins w:id="2125" w:author="Cathryn Chamley" w:date="2015-12-15T11:55:00Z">
        <w:r w:rsidRPr="00661967">
          <w:t>&lt;/relation&gt;</w:t>
        </w:r>
      </w:ins>
    </w:p>
    <w:p w14:paraId="5788653C" w14:textId="77777777" w:rsidR="00661967" w:rsidRPr="00661967" w:rsidRDefault="00661967">
      <w:pPr>
        <w:pStyle w:val="iCodeSmall"/>
        <w:ind w:left="1440"/>
        <w:rPr>
          <w:ins w:id="2126" w:author="Cathryn Chamley" w:date="2015-12-15T11:55:00Z"/>
        </w:rPr>
        <w:pPrChange w:id="2127" w:author="Cathryn Chamley" w:date="2015-12-15T12:07:00Z">
          <w:pPr/>
        </w:pPrChange>
      </w:pPr>
      <w:ins w:id="2128" w:author="Cathryn Chamley" w:date="2015-12-15T11:55:00Z">
        <w:r w:rsidRPr="00661967">
          <w:t>&lt;/relatedObject&gt;</w:t>
        </w:r>
      </w:ins>
    </w:p>
    <w:p w14:paraId="26A0844B" w14:textId="77777777" w:rsidR="00661967" w:rsidRPr="00661967" w:rsidRDefault="00661967">
      <w:pPr>
        <w:pStyle w:val="iCodeSmall"/>
        <w:ind w:left="1440"/>
        <w:rPr>
          <w:ins w:id="2129" w:author="Cathryn Chamley" w:date="2015-12-15T11:55:00Z"/>
        </w:rPr>
        <w:pPrChange w:id="2130" w:author="Cathryn Chamley" w:date="2015-12-15T12:07:00Z">
          <w:pPr/>
        </w:pPrChange>
      </w:pPr>
      <w:ins w:id="2131" w:author="Cathryn Chamley" w:date="2015-12-15T11:55:00Z">
        <w:r w:rsidRPr="00661967">
          <w:t>&lt;relatedObject&gt;</w:t>
        </w:r>
      </w:ins>
    </w:p>
    <w:p w14:paraId="76FFEE62" w14:textId="77777777" w:rsidR="00661967" w:rsidRPr="00661967" w:rsidRDefault="00661967">
      <w:pPr>
        <w:pStyle w:val="iCodeSmall"/>
        <w:ind w:left="1593"/>
        <w:rPr>
          <w:ins w:id="2132" w:author="Cathryn Chamley" w:date="2015-12-15T11:55:00Z"/>
        </w:rPr>
        <w:pPrChange w:id="2133" w:author="Cathryn Chamley" w:date="2015-12-15T12:07:00Z">
          <w:pPr/>
        </w:pPrChange>
      </w:pPr>
      <w:ins w:id="2134" w:author="Cathryn Chamley" w:date="2015-12-15T11:55:00Z">
        <w:r w:rsidRPr="00661967">
          <w:t>&lt;key&gt;Hawkesbury Institute for the Environment&lt;/key&gt;</w:t>
        </w:r>
      </w:ins>
    </w:p>
    <w:p w14:paraId="53692E32" w14:textId="77777777" w:rsidR="00661967" w:rsidRPr="00661967" w:rsidRDefault="00661967">
      <w:pPr>
        <w:pStyle w:val="iCodeSmall"/>
        <w:ind w:left="1593"/>
        <w:rPr>
          <w:ins w:id="2135" w:author="Cathryn Chamley" w:date="2015-12-15T11:55:00Z"/>
        </w:rPr>
        <w:pPrChange w:id="2136" w:author="Cathryn Chamley" w:date="2015-12-15T12:07:00Z">
          <w:pPr/>
        </w:pPrChange>
      </w:pPr>
      <w:ins w:id="2137" w:author="Cathryn Chamley" w:date="2015-12-15T11:55:00Z">
        <w:r w:rsidRPr="00661967">
          <w:t>&lt;relation type="isManagedBy"/&gt;</w:t>
        </w:r>
      </w:ins>
    </w:p>
    <w:p w14:paraId="051E131A" w14:textId="77777777" w:rsidR="00661967" w:rsidRPr="00661967" w:rsidRDefault="00661967">
      <w:pPr>
        <w:pStyle w:val="iCodeSmall"/>
        <w:ind w:left="1440"/>
        <w:rPr>
          <w:ins w:id="2138" w:author="Cathryn Chamley" w:date="2015-12-15T11:55:00Z"/>
        </w:rPr>
        <w:pPrChange w:id="2139" w:author="Cathryn Chamley" w:date="2015-12-15T12:07:00Z">
          <w:pPr/>
        </w:pPrChange>
      </w:pPr>
      <w:ins w:id="2140" w:author="Cathryn Chamley" w:date="2015-12-15T11:55:00Z">
        <w:r w:rsidRPr="00661967">
          <w:t>&lt;/relatedObject&gt;</w:t>
        </w:r>
      </w:ins>
    </w:p>
    <w:p w14:paraId="6DCF853D" w14:textId="77777777" w:rsidR="00661967" w:rsidRPr="00661967" w:rsidRDefault="00661967">
      <w:pPr>
        <w:pStyle w:val="iCodeSmall"/>
        <w:ind w:left="1440"/>
        <w:rPr>
          <w:ins w:id="2141" w:author="Cathryn Chamley" w:date="2015-12-15T11:55:00Z"/>
        </w:rPr>
        <w:pPrChange w:id="2142" w:author="Cathryn Chamley" w:date="2015-12-15T12:07:00Z">
          <w:pPr/>
        </w:pPrChange>
      </w:pPr>
      <w:ins w:id="2143" w:author="Cathryn Chamley" w:date="2015-12-15T11:55:00Z">
        <w:r w:rsidRPr="00661967">
          <w:t>&lt;relatedObject&gt;</w:t>
        </w:r>
      </w:ins>
    </w:p>
    <w:p w14:paraId="4D376939" w14:textId="77777777" w:rsidR="00661967" w:rsidRPr="00661967" w:rsidRDefault="00661967">
      <w:pPr>
        <w:pStyle w:val="iCodeSmall"/>
        <w:ind w:left="1593"/>
        <w:rPr>
          <w:ins w:id="2144" w:author="Cathryn Chamley" w:date="2015-12-15T11:55:00Z"/>
        </w:rPr>
        <w:pPrChange w:id="2145" w:author="Cathryn Chamley" w:date="2015-12-15T12:07:00Z">
          <w:pPr/>
        </w:pPrChange>
      </w:pPr>
      <w:ins w:id="2146" w:author="Cathryn Chamley" w:date="2015-12-15T11:55:00Z">
        <w:r w:rsidRPr="00661967">
          <w:t>&lt;key&gt;Peter Bugeia (p.bugeia@westernsydney.edu.au)&lt;/key&gt;</w:t>
        </w:r>
      </w:ins>
    </w:p>
    <w:p w14:paraId="61CC977B" w14:textId="77777777" w:rsidR="00661967" w:rsidRPr="00661967" w:rsidRDefault="00661967">
      <w:pPr>
        <w:pStyle w:val="iCodeSmall"/>
        <w:ind w:left="1593"/>
        <w:rPr>
          <w:ins w:id="2147" w:author="Cathryn Chamley" w:date="2015-12-15T11:55:00Z"/>
        </w:rPr>
        <w:pPrChange w:id="2148" w:author="Cathryn Chamley" w:date="2015-12-15T12:07:00Z">
          <w:pPr/>
        </w:pPrChange>
      </w:pPr>
      <w:ins w:id="2149" w:author="Cathryn Chamley" w:date="2015-12-15T11:55:00Z">
        <w:r w:rsidRPr="00661967">
          <w:t>&lt;relation type="hasAssociationWith"&gt;</w:t>
        </w:r>
      </w:ins>
    </w:p>
    <w:p w14:paraId="00DC397B" w14:textId="77777777" w:rsidR="00661967" w:rsidRPr="00661967" w:rsidRDefault="00661967">
      <w:pPr>
        <w:pStyle w:val="iCodeSmall"/>
        <w:ind w:left="2160"/>
        <w:rPr>
          <w:ins w:id="2150" w:author="Cathryn Chamley" w:date="2015-12-15T11:55:00Z"/>
        </w:rPr>
        <w:pPrChange w:id="2151" w:author="Cathryn Chamley" w:date="2015-12-15T12:07:00Z">
          <w:pPr/>
        </w:pPrChange>
      </w:pPr>
      <w:ins w:id="2152" w:author="Cathryn Chamley" w:date="2015-12-15T11:55:00Z">
        <w:r w:rsidRPr="00661967">
          <w:t>&lt;description&gt;Primary Contact&lt;/description&gt;</w:t>
        </w:r>
      </w:ins>
    </w:p>
    <w:p w14:paraId="1B95D776" w14:textId="77777777" w:rsidR="00661967" w:rsidRPr="00661967" w:rsidRDefault="00661967">
      <w:pPr>
        <w:pStyle w:val="iCodeSmall"/>
        <w:ind w:left="1593"/>
        <w:rPr>
          <w:ins w:id="2153" w:author="Cathryn Chamley" w:date="2015-12-15T11:55:00Z"/>
        </w:rPr>
        <w:pPrChange w:id="2154" w:author="Cathryn Chamley" w:date="2015-12-15T12:07:00Z">
          <w:pPr/>
        </w:pPrChange>
      </w:pPr>
      <w:ins w:id="2155" w:author="Cathryn Chamley" w:date="2015-12-15T11:55:00Z">
        <w:r w:rsidRPr="00661967">
          <w:t>&lt;/relation&gt;</w:t>
        </w:r>
      </w:ins>
    </w:p>
    <w:p w14:paraId="5E77910C" w14:textId="77777777" w:rsidR="00661967" w:rsidRPr="00661967" w:rsidRDefault="00661967">
      <w:pPr>
        <w:pStyle w:val="iCodeSmall"/>
        <w:ind w:left="1440"/>
        <w:rPr>
          <w:ins w:id="2156" w:author="Cathryn Chamley" w:date="2015-12-15T11:55:00Z"/>
        </w:rPr>
        <w:pPrChange w:id="2157" w:author="Cathryn Chamley" w:date="2015-12-15T12:07:00Z">
          <w:pPr/>
        </w:pPrChange>
      </w:pPr>
      <w:ins w:id="2158" w:author="Cathryn Chamley" w:date="2015-12-15T11:55:00Z">
        <w:r w:rsidRPr="00661967">
          <w:t>&lt;/relatedObject&gt;</w:t>
        </w:r>
      </w:ins>
    </w:p>
    <w:p w14:paraId="2C047422" w14:textId="77777777" w:rsidR="00661967" w:rsidRPr="00661967" w:rsidRDefault="00661967">
      <w:pPr>
        <w:pStyle w:val="iCodeSmall"/>
        <w:ind w:left="1440"/>
        <w:rPr>
          <w:ins w:id="2159" w:author="Cathryn Chamley" w:date="2015-12-15T11:55:00Z"/>
        </w:rPr>
        <w:pPrChange w:id="2160" w:author="Cathryn Chamley" w:date="2015-12-15T12:07:00Z">
          <w:pPr/>
        </w:pPrChange>
      </w:pPr>
      <w:ins w:id="2161" w:author="Cathryn Chamley" w:date="2015-12-15T11:55:00Z">
        <w:r w:rsidRPr="00661967">
          <w:t>&lt;relatedInfo type="website"&gt;</w:t>
        </w:r>
      </w:ins>
    </w:p>
    <w:p w14:paraId="41E7F466" w14:textId="77777777" w:rsidR="00661967" w:rsidRPr="00661967" w:rsidRDefault="00661967">
      <w:pPr>
        <w:pStyle w:val="iCodeSmall"/>
        <w:ind w:left="1593"/>
        <w:rPr>
          <w:ins w:id="2162" w:author="Cathryn Chamley" w:date="2015-12-15T11:55:00Z"/>
        </w:rPr>
        <w:pPrChange w:id="2163" w:author="Cathryn Chamley" w:date="2015-12-15T12:07:00Z">
          <w:pPr/>
        </w:pPrChange>
      </w:pPr>
      <w:ins w:id="2164" w:author="Cathryn Chamley" w:date="2015-12-15T11:55:00Z">
        <w:r w:rsidRPr="00661967">
          <w:t>&lt;identifier type="uri"&gt;http://www.uws.edu.au/hie&lt;/identifier&gt;</w:t>
        </w:r>
      </w:ins>
    </w:p>
    <w:p w14:paraId="7A97C1CC" w14:textId="77777777" w:rsidR="00661967" w:rsidRPr="00661967" w:rsidRDefault="00661967">
      <w:pPr>
        <w:pStyle w:val="iCodeSmall"/>
        <w:ind w:left="1593"/>
        <w:rPr>
          <w:ins w:id="2165" w:author="Cathryn Chamley" w:date="2015-12-15T11:55:00Z"/>
        </w:rPr>
        <w:pPrChange w:id="2166" w:author="Cathryn Chamley" w:date="2015-12-15T12:07:00Z">
          <w:pPr/>
        </w:pPrChange>
      </w:pPr>
      <w:ins w:id="2167" w:author="Cathryn Chamley" w:date="2015-12-15T11:55:00Z">
        <w:r w:rsidRPr="00661967">
          <w:t>&lt;title&gt;HIE | Hawkesbury Institute for the Environment&lt;/title&gt;</w:t>
        </w:r>
      </w:ins>
    </w:p>
    <w:p w14:paraId="2AF299A9" w14:textId="77777777" w:rsidR="00661967" w:rsidRPr="00661967" w:rsidRDefault="00661967">
      <w:pPr>
        <w:pStyle w:val="iCodeSmall"/>
        <w:ind w:left="1440"/>
        <w:rPr>
          <w:ins w:id="2168" w:author="Cathryn Chamley" w:date="2015-12-15T11:55:00Z"/>
        </w:rPr>
        <w:pPrChange w:id="2169" w:author="Cathryn Chamley" w:date="2015-12-15T12:07:00Z">
          <w:pPr/>
        </w:pPrChange>
      </w:pPr>
      <w:ins w:id="2170" w:author="Cathryn Chamley" w:date="2015-12-15T11:55:00Z">
        <w:r w:rsidRPr="00661967">
          <w:t>&lt;/relatedInfo&gt;</w:t>
        </w:r>
      </w:ins>
    </w:p>
    <w:p w14:paraId="37FDA743" w14:textId="77777777" w:rsidR="00661967" w:rsidRPr="00661967" w:rsidRDefault="00661967">
      <w:pPr>
        <w:pStyle w:val="iCodeSmall"/>
        <w:ind w:left="1440"/>
        <w:rPr>
          <w:ins w:id="2171" w:author="Cathryn Chamley" w:date="2015-12-15T11:55:00Z"/>
        </w:rPr>
        <w:pPrChange w:id="2172" w:author="Cathryn Chamley" w:date="2015-12-15T12:07:00Z">
          <w:pPr/>
        </w:pPrChange>
      </w:pPr>
      <w:ins w:id="2173" w:author="Cathryn Chamley" w:date="2015-12-15T11:55:00Z">
        <w:r w:rsidRPr="00661967">
          <w:t>&lt;relatedInfo type="website"&gt;</w:t>
        </w:r>
      </w:ins>
    </w:p>
    <w:p w14:paraId="19067807" w14:textId="77777777" w:rsidR="00661967" w:rsidRPr="00661967" w:rsidRDefault="00661967">
      <w:pPr>
        <w:pStyle w:val="iCodeSmall"/>
        <w:ind w:left="1593"/>
        <w:rPr>
          <w:ins w:id="2174" w:author="Cathryn Chamley" w:date="2015-12-15T11:55:00Z"/>
        </w:rPr>
        <w:pPrChange w:id="2175" w:author="Cathryn Chamley" w:date="2015-12-15T12:07:00Z">
          <w:pPr/>
        </w:pPrChange>
      </w:pPr>
      <w:ins w:id="2176" w:author="Cathryn Chamley" w:date="2015-12-15T11:55:00Z">
        <w:r w:rsidRPr="00661967">
          <w:t>&lt;identifier type="uri"&gt;http://www.wsu.edu.au&lt;/identifier&gt;</w:t>
        </w:r>
      </w:ins>
    </w:p>
    <w:p w14:paraId="28377159" w14:textId="77777777" w:rsidR="00661967" w:rsidRPr="00661967" w:rsidRDefault="00661967">
      <w:pPr>
        <w:pStyle w:val="iCodeSmall"/>
        <w:ind w:left="1593"/>
        <w:rPr>
          <w:ins w:id="2177" w:author="Cathryn Chamley" w:date="2015-12-15T11:55:00Z"/>
        </w:rPr>
        <w:pPrChange w:id="2178" w:author="Cathryn Chamley" w:date="2015-12-15T12:07:00Z">
          <w:pPr/>
        </w:pPrChange>
      </w:pPr>
      <w:ins w:id="2179" w:author="Cathryn Chamley" w:date="2015-12-15T11:55:00Z">
        <w:r w:rsidRPr="00661967">
          <w:t>&lt;title&gt;Home | Western Sydney University&lt;/title&gt;</w:t>
        </w:r>
      </w:ins>
    </w:p>
    <w:p w14:paraId="72041DC6" w14:textId="77777777" w:rsidR="00661967" w:rsidRPr="00661967" w:rsidRDefault="00661967">
      <w:pPr>
        <w:pStyle w:val="iCodeSmall"/>
        <w:ind w:left="1440"/>
        <w:rPr>
          <w:ins w:id="2180" w:author="Cathryn Chamley" w:date="2015-12-15T11:55:00Z"/>
        </w:rPr>
        <w:pPrChange w:id="2181" w:author="Cathryn Chamley" w:date="2015-12-15T12:07:00Z">
          <w:pPr/>
        </w:pPrChange>
      </w:pPr>
      <w:ins w:id="2182" w:author="Cathryn Chamley" w:date="2015-12-15T11:55:00Z">
        <w:r w:rsidRPr="00661967">
          <w:t>&lt;/relatedInfo&gt;</w:t>
        </w:r>
      </w:ins>
    </w:p>
    <w:p w14:paraId="22F728D9" w14:textId="77777777" w:rsidR="00661967" w:rsidRPr="00661967" w:rsidRDefault="00661967">
      <w:pPr>
        <w:pStyle w:val="iCodeSmall"/>
        <w:ind w:left="1440"/>
        <w:rPr>
          <w:ins w:id="2183" w:author="Cathryn Chamley" w:date="2015-12-15T11:55:00Z"/>
        </w:rPr>
        <w:pPrChange w:id="2184" w:author="Cathryn Chamley" w:date="2015-12-15T12:07:00Z">
          <w:pPr/>
        </w:pPrChange>
      </w:pPr>
      <w:ins w:id="2185" w:author="Cathryn Chamley" w:date="2015-12-15T11:55:00Z">
        <w:r w:rsidRPr="00661967">
          <w:t>&lt;relatedInfo&gt;</w:t>
        </w:r>
      </w:ins>
    </w:p>
    <w:p w14:paraId="7EE6C04E" w14:textId="77777777" w:rsidR="00661967" w:rsidRPr="00661967" w:rsidRDefault="00661967">
      <w:pPr>
        <w:pStyle w:val="iCodeSmall"/>
        <w:ind w:left="1593"/>
        <w:rPr>
          <w:ins w:id="2186" w:author="Cathryn Chamley" w:date="2015-12-15T11:55:00Z"/>
        </w:rPr>
        <w:pPrChange w:id="2187" w:author="Cathryn Chamley" w:date="2015-12-15T12:07:00Z">
          <w:pPr/>
        </w:pPrChange>
      </w:pPr>
      <w:ins w:id="2188" w:author="Cathryn Chamley" w:date="2015-12-15T11:55:00Z">
        <w:r w:rsidRPr="00661967">
          <w:t>&lt;notes&gt;</w:t>
        </w:r>
      </w:ins>
    </w:p>
    <w:p w14:paraId="756C685E" w14:textId="77777777" w:rsidR="00661967" w:rsidRPr="00661967" w:rsidRDefault="00661967">
      <w:pPr>
        <w:pStyle w:val="iCodeSmall"/>
        <w:ind w:left="2160"/>
        <w:rPr>
          <w:ins w:id="2189" w:author="Cathryn Chamley" w:date="2015-12-15T11:55:00Z"/>
        </w:rPr>
        <w:pPrChange w:id="2190" w:author="Cathryn Chamley" w:date="2015-12-15T12:07:00Z">
          <w:pPr/>
        </w:pPrChange>
      </w:pPr>
      <w:ins w:id="2191" w:author="Cathryn Chamley" w:date="2015-12-15T11:55:00Z">
        <w:r w:rsidRPr="00661967">
          <w:t>Published by Cathryn Chamley (cathryn@intersect.org.au)</w:t>
        </w:r>
      </w:ins>
    </w:p>
    <w:p w14:paraId="5AECDE0D" w14:textId="77777777" w:rsidR="00661967" w:rsidRPr="00661967" w:rsidRDefault="00661967">
      <w:pPr>
        <w:pStyle w:val="iCodeSmall"/>
        <w:ind w:left="1593"/>
        <w:rPr>
          <w:ins w:id="2192" w:author="Cathryn Chamley" w:date="2015-12-15T11:55:00Z"/>
        </w:rPr>
        <w:pPrChange w:id="2193" w:author="Cathryn Chamley" w:date="2015-12-15T12:07:00Z">
          <w:pPr/>
        </w:pPrChange>
      </w:pPr>
      <w:ins w:id="2194" w:author="Cathryn Chamley" w:date="2015-12-15T11:55:00Z">
        <w:r w:rsidRPr="00661967">
          <w:t>&lt;/notes&gt;</w:t>
        </w:r>
      </w:ins>
    </w:p>
    <w:p w14:paraId="4C0F74F5" w14:textId="77777777" w:rsidR="00661967" w:rsidRPr="00661967" w:rsidRDefault="00661967">
      <w:pPr>
        <w:pStyle w:val="iCodeSmall"/>
        <w:ind w:left="1440"/>
        <w:rPr>
          <w:ins w:id="2195" w:author="Cathryn Chamley" w:date="2015-12-15T11:55:00Z"/>
        </w:rPr>
        <w:pPrChange w:id="2196" w:author="Cathryn Chamley" w:date="2015-12-15T12:07:00Z">
          <w:pPr/>
        </w:pPrChange>
      </w:pPr>
      <w:ins w:id="2197" w:author="Cathryn Chamley" w:date="2015-12-15T11:55:00Z">
        <w:r w:rsidRPr="00661967">
          <w:t>&lt;/relatedInfo&gt;</w:t>
        </w:r>
      </w:ins>
    </w:p>
    <w:p w14:paraId="0806CBDA" w14:textId="77777777" w:rsidR="00661967" w:rsidRPr="00661967" w:rsidRDefault="00661967">
      <w:pPr>
        <w:pStyle w:val="iCodeSmall"/>
        <w:ind w:left="1440"/>
        <w:rPr>
          <w:ins w:id="2198" w:author="Cathryn Chamley" w:date="2015-12-15T11:55:00Z"/>
        </w:rPr>
        <w:pPrChange w:id="2199" w:author="Cathryn Chamley" w:date="2015-12-15T12:07:00Z">
          <w:pPr/>
        </w:pPrChange>
      </w:pPr>
      <w:ins w:id="2200" w:author="Cathryn Chamley" w:date="2015-12-15T11:55:00Z">
        <w:r w:rsidRPr="00661967">
          <w:t>&lt;relatedInfo&gt;</w:t>
        </w:r>
      </w:ins>
    </w:p>
    <w:p w14:paraId="07C70C71" w14:textId="77777777" w:rsidR="00661967" w:rsidRPr="00661967" w:rsidRDefault="00661967">
      <w:pPr>
        <w:pStyle w:val="iCodeSmall"/>
        <w:ind w:left="1593"/>
        <w:rPr>
          <w:ins w:id="2201" w:author="Cathryn Chamley" w:date="2015-12-15T11:55:00Z"/>
        </w:rPr>
        <w:pPrChange w:id="2202" w:author="Cathryn Chamley" w:date="2015-12-15T12:07:00Z">
          <w:pPr/>
        </w:pPrChange>
      </w:pPr>
      <w:ins w:id="2203" w:author="Cathryn Chamley" w:date="2015-12-15T11:55:00Z">
        <w:r w:rsidRPr="00661967">
          <w:t>&lt;notes&gt;</w:t>
        </w:r>
      </w:ins>
    </w:p>
    <w:p w14:paraId="7A34FEE6" w14:textId="77777777" w:rsidR="00661967" w:rsidRPr="00661967" w:rsidRDefault="00661967">
      <w:pPr>
        <w:pStyle w:val="iCodeSmall"/>
        <w:ind w:left="2160"/>
        <w:rPr>
          <w:ins w:id="2204" w:author="Cathryn Chamley" w:date="2015-12-15T11:55:00Z"/>
        </w:rPr>
        <w:pPrChange w:id="2205" w:author="Cathryn Chamley" w:date="2015-12-15T12:07:00Z">
          <w:pPr/>
        </w:pPrChange>
      </w:pPr>
      <w:ins w:id="2206" w:author="Cathryn Chamley" w:date="2015-12-15T11:55:00Z">
        <w:r w:rsidRPr="00661967">
          <w:t>Unique ID: http://handle.uws.edu.au:8081/1959.7/hiev_34</w:t>
        </w:r>
      </w:ins>
    </w:p>
    <w:p w14:paraId="5E23B211" w14:textId="77777777" w:rsidR="00661967" w:rsidRPr="00661967" w:rsidRDefault="00661967">
      <w:pPr>
        <w:pStyle w:val="iCodeSmall"/>
        <w:ind w:left="1593"/>
        <w:rPr>
          <w:ins w:id="2207" w:author="Cathryn Chamley" w:date="2015-12-15T11:55:00Z"/>
        </w:rPr>
        <w:pPrChange w:id="2208" w:author="Cathryn Chamley" w:date="2015-12-15T12:07:00Z">
          <w:pPr/>
        </w:pPrChange>
      </w:pPr>
      <w:ins w:id="2209" w:author="Cathryn Chamley" w:date="2015-12-15T11:55:00Z">
        <w:r w:rsidRPr="00661967">
          <w:t>&lt;/notes&gt;</w:t>
        </w:r>
      </w:ins>
    </w:p>
    <w:p w14:paraId="1A732167" w14:textId="77777777" w:rsidR="00661967" w:rsidRPr="00661967" w:rsidRDefault="00661967">
      <w:pPr>
        <w:pStyle w:val="iCodeSmall"/>
        <w:ind w:left="1440"/>
        <w:rPr>
          <w:ins w:id="2210" w:author="Cathryn Chamley" w:date="2015-12-15T11:55:00Z"/>
        </w:rPr>
        <w:pPrChange w:id="2211" w:author="Cathryn Chamley" w:date="2015-12-15T12:07:00Z">
          <w:pPr/>
        </w:pPrChange>
      </w:pPr>
      <w:ins w:id="2212" w:author="Cathryn Chamley" w:date="2015-12-15T11:55:00Z">
        <w:r w:rsidRPr="00661967">
          <w:t>&lt;/relatedInfo&gt;</w:t>
        </w:r>
      </w:ins>
    </w:p>
    <w:p w14:paraId="4DD51D1F" w14:textId="77777777" w:rsidR="00661967" w:rsidRPr="00661967" w:rsidRDefault="00661967">
      <w:pPr>
        <w:pStyle w:val="iCodeSmall"/>
        <w:ind w:left="1287"/>
        <w:rPr>
          <w:ins w:id="2213" w:author="Cathryn Chamley" w:date="2015-12-15T11:55:00Z"/>
        </w:rPr>
        <w:pPrChange w:id="2214" w:author="Cathryn Chamley" w:date="2015-12-15T12:07:00Z">
          <w:pPr/>
        </w:pPrChange>
      </w:pPr>
      <w:ins w:id="2215" w:author="Cathryn Chamley" w:date="2015-12-15T11:55:00Z">
        <w:r w:rsidRPr="00661967">
          <w:t>&lt;/collection&gt;</w:t>
        </w:r>
      </w:ins>
    </w:p>
    <w:p w14:paraId="03CB0AA7" w14:textId="77777777" w:rsidR="00661967" w:rsidRPr="00661967" w:rsidRDefault="00661967">
      <w:pPr>
        <w:pStyle w:val="iCodeSmall"/>
        <w:ind w:left="1134"/>
        <w:rPr>
          <w:ins w:id="2216" w:author="Cathryn Chamley" w:date="2015-12-15T11:55:00Z"/>
        </w:rPr>
        <w:pPrChange w:id="2217" w:author="Cathryn Chamley" w:date="2015-12-15T11:58:00Z">
          <w:pPr/>
        </w:pPrChange>
      </w:pPr>
      <w:ins w:id="2218" w:author="Cathryn Chamley" w:date="2015-12-15T11:55:00Z">
        <w:r w:rsidRPr="00661967">
          <w:t>&lt;/registryObject&gt;</w:t>
        </w:r>
      </w:ins>
    </w:p>
    <w:p w14:paraId="1F645AB9" w14:textId="77777777" w:rsidR="00661967" w:rsidRPr="00661967" w:rsidRDefault="00661967">
      <w:pPr>
        <w:pStyle w:val="iCodeSmall"/>
        <w:rPr>
          <w:ins w:id="2219" w:author="Cathryn Chamley" w:date="2015-12-15T11:55:00Z"/>
        </w:rPr>
        <w:pPrChange w:id="2220" w:author="Cathryn Chamley" w:date="2015-12-15T11:56:00Z">
          <w:pPr/>
        </w:pPrChange>
      </w:pPr>
      <w:ins w:id="2221" w:author="Cathryn Chamley" w:date="2015-12-15T11:55:00Z">
        <w:r w:rsidRPr="00661967">
          <w:t>&lt;/registryObjects&gt;</w:t>
        </w:r>
      </w:ins>
    </w:p>
    <w:p w14:paraId="3A39B950" w14:textId="2A4A455E" w:rsidR="00FC577E" w:rsidDel="00661967" w:rsidRDefault="00FC577E" w:rsidP="00FC577E">
      <w:pPr>
        <w:pStyle w:val="iCodeSmall"/>
        <w:rPr>
          <w:del w:id="2222" w:author="Cathryn Chamley" w:date="2015-12-15T11:55:00Z"/>
        </w:rPr>
      </w:pPr>
      <w:del w:id="2223" w:author="Cathryn Chamley" w:date="2015-12-15T11:55:00Z">
        <w:r w:rsidDel="00661967">
          <w:delText>&lt;registryObjects xmlns="http://ands.org.au/standards/rif-cs/registryObjects" xmlns:xsi="http://www.w3.org/2001/XMLSchema-instance" xsi:schemaLocation="http://ands.org.au/standards/rif-cs/registryObjects http://services.ands.org.au/documentation/rifcs/1.3/schema/registryObjects.xsd"&gt;</w:delText>
        </w:r>
      </w:del>
    </w:p>
    <w:p w14:paraId="5386F4F9" w14:textId="7E53F2D3" w:rsidR="00FC577E" w:rsidDel="00661967" w:rsidRDefault="00FC577E" w:rsidP="00FC577E">
      <w:pPr>
        <w:pStyle w:val="iCodeSmall"/>
        <w:rPr>
          <w:del w:id="2224" w:author="Cathryn Chamley" w:date="2015-12-15T11:55:00Z"/>
        </w:rPr>
      </w:pPr>
      <w:del w:id="2225" w:author="Cathryn Chamley" w:date="2015-12-15T11:55:00Z">
        <w:r w:rsidDel="00661967">
          <w:delText xml:space="preserve">  &lt;registryObject group="University of Western Sydney"&gt;</w:delText>
        </w:r>
      </w:del>
    </w:p>
    <w:p w14:paraId="7B70D629" w14:textId="75977406" w:rsidR="00FC577E" w:rsidDel="00661967" w:rsidRDefault="00FC577E" w:rsidP="00FC577E">
      <w:pPr>
        <w:pStyle w:val="iCodeSmall"/>
        <w:rPr>
          <w:del w:id="2226" w:author="Cathryn Chamley" w:date="2015-12-15T11:55:00Z"/>
        </w:rPr>
      </w:pPr>
      <w:del w:id="2227" w:author="Cathryn Chamley" w:date="2015-12-15T11:55:00Z">
        <w:r w:rsidDel="00661967">
          <w:delText xml:space="preserve">    &lt;key&gt;/data_files/2734&lt;/key&gt;</w:delText>
        </w:r>
      </w:del>
    </w:p>
    <w:p w14:paraId="32D4DDB4" w14:textId="6EF93144" w:rsidR="00FC577E" w:rsidDel="00661967" w:rsidRDefault="00FC577E" w:rsidP="00FC577E">
      <w:pPr>
        <w:pStyle w:val="iCodeSmall"/>
        <w:rPr>
          <w:del w:id="2228" w:author="Cathryn Chamley" w:date="2015-12-15T11:55:00Z"/>
        </w:rPr>
      </w:pPr>
      <w:del w:id="2229" w:author="Cathryn Chamley" w:date="2015-12-15T11:55:00Z">
        <w:r w:rsidDel="00661967">
          <w:delText xml:space="preserve">    &lt;originatingSource&gt;https://jp-</w:delText>
        </w:r>
        <w:r w:rsidR="00CF08BB" w:rsidDel="00661967">
          <w:delText>DIVER</w:delText>
        </w:r>
        <w:r w:rsidDel="00661967">
          <w:delText>-staging.intersect.org.au/&lt;/originatingSource&gt;</w:delText>
        </w:r>
      </w:del>
    </w:p>
    <w:p w14:paraId="2B4A1124" w14:textId="68E40000" w:rsidR="00FC577E" w:rsidDel="00661967" w:rsidRDefault="00FC577E" w:rsidP="00FC577E">
      <w:pPr>
        <w:pStyle w:val="iCodeSmall"/>
        <w:rPr>
          <w:del w:id="2230" w:author="Cathryn Chamley" w:date="2015-12-15T11:55:00Z"/>
        </w:rPr>
      </w:pPr>
      <w:del w:id="2231" w:author="Cathryn Chamley" w:date="2015-12-15T11:55:00Z">
        <w:r w:rsidDel="00661967">
          <w:delText xml:space="preserve">    &lt;collection type="dataset"&gt;</w:delText>
        </w:r>
      </w:del>
    </w:p>
    <w:p w14:paraId="5380683F" w14:textId="0B19A4D8" w:rsidR="00FC577E" w:rsidDel="00661967" w:rsidRDefault="00FC577E" w:rsidP="00FC577E">
      <w:pPr>
        <w:pStyle w:val="iCodeSmall"/>
        <w:rPr>
          <w:del w:id="2232" w:author="Cathryn Chamley" w:date="2015-12-15T11:55:00Z"/>
        </w:rPr>
      </w:pPr>
      <w:del w:id="2233" w:author="Cathryn Chamley" w:date="2015-12-15T11:55:00Z">
        <w:r w:rsidDel="00661967">
          <w:delText xml:space="preserve">      &lt;name type="primary"&gt;</w:delText>
        </w:r>
      </w:del>
    </w:p>
    <w:p w14:paraId="002C0E62" w14:textId="71D5A0B2" w:rsidR="00FC577E" w:rsidDel="00661967" w:rsidRDefault="00FC577E" w:rsidP="00FC577E">
      <w:pPr>
        <w:pStyle w:val="iCodeSmall"/>
        <w:rPr>
          <w:del w:id="2234" w:author="Cathryn Chamley" w:date="2015-12-15T11:55:00Z"/>
        </w:rPr>
      </w:pPr>
      <w:del w:id="2235" w:author="Cathryn Chamley" w:date="2015-12-15T11:55:00Z">
        <w:r w:rsidDel="00661967">
          <w:delText xml:space="preserve">        &lt;namePart&gt;PB-ROS.zip&lt;/namePart&gt;</w:delText>
        </w:r>
      </w:del>
    </w:p>
    <w:p w14:paraId="353082BE" w14:textId="2B82CFA4" w:rsidR="00FC577E" w:rsidDel="00661967" w:rsidRDefault="00FC577E" w:rsidP="00FC577E">
      <w:pPr>
        <w:pStyle w:val="iCodeSmall"/>
        <w:rPr>
          <w:del w:id="2236" w:author="Cathryn Chamley" w:date="2015-12-15T11:55:00Z"/>
        </w:rPr>
      </w:pPr>
      <w:del w:id="2237" w:author="Cathryn Chamley" w:date="2015-12-15T11:55:00Z">
        <w:r w:rsidDel="00661967">
          <w:delText xml:space="preserve">      &lt;/name&gt;</w:delText>
        </w:r>
      </w:del>
    </w:p>
    <w:p w14:paraId="21149542" w14:textId="54648D89" w:rsidR="00FC577E" w:rsidDel="00661967" w:rsidRDefault="00FC577E" w:rsidP="00FC577E">
      <w:pPr>
        <w:pStyle w:val="iCodeSmall"/>
        <w:rPr>
          <w:del w:id="2238" w:author="Cathryn Chamley" w:date="2015-12-15T11:55:00Z"/>
        </w:rPr>
      </w:pPr>
      <w:del w:id="2239" w:author="Cathryn Chamley" w:date="2015-12-15T11:55:00Z">
        <w:r w:rsidDel="00661967">
          <w:delText xml:space="preserve">      &lt;location&gt;</w:delText>
        </w:r>
      </w:del>
    </w:p>
    <w:p w14:paraId="2DAECBDC" w14:textId="30969B22" w:rsidR="00FC577E" w:rsidDel="00661967" w:rsidRDefault="00FC577E" w:rsidP="00FC577E">
      <w:pPr>
        <w:pStyle w:val="iCodeSmall"/>
        <w:rPr>
          <w:del w:id="2240" w:author="Cathryn Chamley" w:date="2015-12-15T11:55:00Z"/>
        </w:rPr>
      </w:pPr>
      <w:del w:id="2241" w:author="Cathryn Chamley" w:date="2015-12-15T11:55:00Z">
        <w:r w:rsidDel="00661967">
          <w:delText xml:space="preserve">        &lt;address&gt;</w:delText>
        </w:r>
      </w:del>
    </w:p>
    <w:p w14:paraId="25CF8A52" w14:textId="1CCA4371" w:rsidR="00FC577E" w:rsidDel="00661967" w:rsidRDefault="00FC577E" w:rsidP="00FC577E">
      <w:pPr>
        <w:pStyle w:val="iCodeSmall"/>
        <w:rPr>
          <w:del w:id="2242" w:author="Cathryn Chamley" w:date="2015-12-15T11:55:00Z"/>
        </w:rPr>
      </w:pPr>
      <w:del w:id="2243" w:author="Cathryn Chamley" w:date="2015-12-15T11:55:00Z">
        <w:r w:rsidDel="00661967">
          <w:delText xml:space="preserve">          &lt;electronic type="url"&gt;</w:delText>
        </w:r>
      </w:del>
    </w:p>
    <w:p w14:paraId="25FA25A3" w14:textId="53632FA4" w:rsidR="00FC577E" w:rsidDel="00661967" w:rsidRDefault="00FC577E" w:rsidP="00FC577E">
      <w:pPr>
        <w:pStyle w:val="iCodeSmall"/>
        <w:rPr>
          <w:del w:id="2244" w:author="Cathryn Chamley" w:date="2015-12-15T11:55:00Z"/>
        </w:rPr>
      </w:pPr>
      <w:del w:id="2245" w:author="Cathryn Chamley" w:date="2015-12-15T11:55:00Z">
        <w:r w:rsidDel="00661967">
          <w:delText xml:space="preserve">            &lt;value&gt;https://jp-</w:delText>
        </w:r>
        <w:r w:rsidR="00CF08BB" w:rsidDel="00661967">
          <w:delText>DIVER</w:delText>
        </w:r>
        <w:r w:rsidDel="00661967">
          <w:delText>-staging.intersect.org.au/data_files/2734/download&lt;/value&gt;</w:delText>
        </w:r>
      </w:del>
    </w:p>
    <w:p w14:paraId="08829A63" w14:textId="1F277BC6" w:rsidR="00FC577E" w:rsidDel="00661967" w:rsidRDefault="00FC577E" w:rsidP="00FC577E">
      <w:pPr>
        <w:pStyle w:val="iCodeSmall"/>
        <w:rPr>
          <w:del w:id="2246" w:author="Cathryn Chamley" w:date="2015-12-15T11:55:00Z"/>
        </w:rPr>
      </w:pPr>
      <w:del w:id="2247" w:author="Cathryn Chamley" w:date="2015-12-15T11:55:00Z">
        <w:r w:rsidDel="00661967">
          <w:delText xml:space="preserve">          &lt;/electronic&gt;</w:delText>
        </w:r>
      </w:del>
    </w:p>
    <w:p w14:paraId="156975F9" w14:textId="276EBAAB" w:rsidR="00FC577E" w:rsidDel="00661967" w:rsidRDefault="00FC577E" w:rsidP="00FC577E">
      <w:pPr>
        <w:pStyle w:val="iCodeSmall"/>
        <w:rPr>
          <w:del w:id="2248" w:author="Cathryn Chamley" w:date="2015-12-15T11:55:00Z"/>
        </w:rPr>
      </w:pPr>
      <w:del w:id="2249" w:author="Cathryn Chamley" w:date="2015-12-15T11:55:00Z">
        <w:r w:rsidDel="00661967">
          <w:delText xml:space="preserve">        &lt;/address&gt;</w:delText>
        </w:r>
      </w:del>
    </w:p>
    <w:p w14:paraId="09DF992B" w14:textId="5DFBE91E" w:rsidR="00FC577E" w:rsidDel="00661967" w:rsidRDefault="00FC577E" w:rsidP="00FC577E">
      <w:pPr>
        <w:pStyle w:val="iCodeSmall"/>
        <w:rPr>
          <w:del w:id="2250" w:author="Cathryn Chamley" w:date="2015-12-15T11:55:00Z"/>
        </w:rPr>
      </w:pPr>
      <w:del w:id="2251" w:author="Cathryn Chamley" w:date="2015-12-15T11:55:00Z">
        <w:r w:rsidDel="00661967">
          <w:delText xml:space="preserve">      &lt;/location&gt;</w:delText>
        </w:r>
      </w:del>
    </w:p>
    <w:p w14:paraId="6203B394" w14:textId="242B0A2D" w:rsidR="00FC577E" w:rsidDel="00661967" w:rsidRDefault="00FC577E" w:rsidP="00FC577E">
      <w:pPr>
        <w:pStyle w:val="iCodeSmall"/>
        <w:rPr>
          <w:del w:id="2252" w:author="Cathryn Chamley" w:date="2015-12-15T11:55:00Z"/>
        </w:rPr>
      </w:pPr>
      <w:del w:id="2253" w:author="Cathryn Chamley" w:date="2015-12-15T11:55:00Z">
        <w:r w:rsidDel="00661967">
          <w:delText xml:space="preserve">      &lt;subject type="local" xml:lang="en"&gt;Meteorological data&lt;/subject&gt;</w:delText>
        </w:r>
      </w:del>
    </w:p>
    <w:p w14:paraId="430D0E01" w14:textId="223237DE" w:rsidR="00FC577E" w:rsidDel="00661967" w:rsidRDefault="00FC577E" w:rsidP="00FC577E">
      <w:pPr>
        <w:pStyle w:val="iCodeSmall"/>
        <w:rPr>
          <w:del w:id="2254" w:author="Cathryn Chamley" w:date="2015-12-15T11:55:00Z"/>
        </w:rPr>
      </w:pPr>
      <w:del w:id="2255" w:author="Cathryn Chamley" w:date="2015-12-15T11:55:00Z">
        <w:r w:rsidDel="00661967">
          <w:delText xml:space="preserve">      &lt;subject type="anzsrc-for"&gt;05&lt;/subject&gt;</w:delText>
        </w:r>
      </w:del>
    </w:p>
    <w:p w14:paraId="66DF2303" w14:textId="7B95F91D" w:rsidR="00FC577E" w:rsidDel="00661967" w:rsidRDefault="00FC577E" w:rsidP="00FC577E">
      <w:pPr>
        <w:pStyle w:val="iCodeSmall"/>
        <w:rPr>
          <w:del w:id="2256" w:author="Cathryn Chamley" w:date="2015-12-15T11:55:00Z"/>
        </w:rPr>
      </w:pPr>
      <w:del w:id="2257" w:author="Cathryn Chamley" w:date="2015-12-15T11:55:00Z">
        <w:r w:rsidDel="00661967">
          <w:delText xml:space="preserve">      &lt;subject type="anzsrc-for"&gt;0502&lt;/subject&gt;</w:delText>
        </w:r>
      </w:del>
    </w:p>
    <w:p w14:paraId="194F2473" w14:textId="0DF02868" w:rsidR="00FC577E" w:rsidDel="00661967" w:rsidRDefault="00FC577E" w:rsidP="00FC577E">
      <w:pPr>
        <w:pStyle w:val="iCodeSmall"/>
        <w:rPr>
          <w:del w:id="2258" w:author="Cathryn Chamley" w:date="2015-12-15T11:55:00Z"/>
        </w:rPr>
      </w:pPr>
      <w:del w:id="2259" w:author="Cathryn Chamley" w:date="2015-12-15T11:55:00Z">
        <w:r w:rsidDel="00661967">
          <w:delText xml:space="preserve">      &lt;description type="brief"&gt;Rain Out Shelter data for a couple of years. Rest of the description.&lt;/description&gt;</w:delText>
        </w:r>
      </w:del>
    </w:p>
    <w:p w14:paraId="0C361B02" w14:textId="514ACB30" w:rsidR="00FC577E" w:rsidDel="00661967" w:rsidRDefault="00FC577E" w:rsidP="00FC577E">
      <w:pPr>
        <w:pStyle w:val="iCodeSmall"/>
        <w:rPr>
          <w:del w:id="2260" w:author="Cathryn Chamley" w:date="2015-12-15T11:55:00Z"/>
        </w:rPr>
      </w:pPr>
      <w:del w:id="2261" w:author="Cathryn Chamley" w:date="2015-12-15T11:55:00Z">
        <w:r w:rsidDel="00661967">
          <w:delText xml:space="preserve">      &lt;description type="rights"&gt;http://creativecommons.org/licenses/by-nc-nd/3.0/au&lt;/description&gt;</w:delText>
        </w:r>
      </w:del>
    </w:p>
    <w:p w14:paraId="12B6DD4B" w14:textId="3D61CD20" w:rsidR="00FC577E" w:rsidDel="00661967" w:rsidRDefault="00FC577E" w:rsidP="00FC577E">
      <w:pPr>
        <w:pStyle w:val="iCodeSmall"/>
        <w:rPr>
          <w:del w:id="2262" w:author="Cathryn Chamley" w:date="2015-12-15T11:55:00Z"/>
        </w:rPr>
      </w:pPr>
      <w:del w:id="2263" w:author="Cathryn Chamley" w:date="2015-12-15T11:55:00Z">
        <w:r w:rsidDel="00661967">
          <w:delText xml:space="preserve">      &lt;coverage&gt;</w:delText>
        </w:r>
      </w:del>
    </w:p>
    <w:p w14:paraId="0C543741" w14:textId="6C07128C" w:rsidR="00FC577E" w:rsidDel="00661967" w:rsidRDefault="00FC577E" w:rsidP="00FC577E">
      <w:pPr>
        <w:pStyle w:val="iCodeSmall"/>
        <w:rPr>
          <w:del w:id="2264" w:author="Cathryn Chamley" w:date="2015-12-15T11:55:00Z"/>
        </w:rPr>
      </w:pPr>
      <w:del w:id="2265" w:author="Cathryn Chamley" w:date="2015-12-15T11:55:00Z">
        <w:r w:rsidDel="00661967">
          <w:delText xml:space="preserve">        &lt;temporal&gt;</w:delText>
        </w:r>
      </w:del>
    </w:p>
    <w:p w14:paraId="15D86426" w14:textId="78F68EC4" w:rsidR="00FC577E" w:rsidDel="00661967" w:rsidRDefault="00FC577E" w:rsidP="00FC577E">
      <w:pPr>
        <w:pStyle w:val="iCodeSmall"/>
        <w:rPr>
          <w:del w:id="2266" w:author="Cathryn Chamley" w:date="2015-12-15T11:55:00Z"/>
        </w:rPr>
      </w:pPr>
      <w:del w:id="2267" w:author="Cathryn Chamley" w:date="2015-12-15T11:55:00Z">
        <w:r w:rsidDel="00661967">
          <w:delText xml:space="preserve">          &lt;date type="dateFrom" date_format="W3CDTF"&gt;2011-06-19T21:05:00+10:00&lt;/date&gt;</w:delText>
        </w:r>
      </w:del>
    </w:p>
    <w:p w14:paraId="2986CDBD" w14:textId="25CFDB8F" w:rsidR="00FC577E" w:rsidDel="00661967" w:rsidRDefault="00FC577E" w:rsidP="00FC577E">
      <w:pPr>
        <w:pStyle w:val="iCodeSmall"/>
        <w:rPr>
          <w:del w:id="2268" w:author="Cathryn Chamley" w:date="2015-12-15T11:55:00Z"/>
        </w:rPr>
      </w:pPr>
      <w:del w:id="2269" w:author="Cathryn Chamley" w:date="2015-12-15T11:55:00Z">
        <w:r w:rsidDel="00661967">
          <w:delText xml:space="preserve">          &lt;date type="dateTo" date_format="W3CDTF"&gt;2013-03-28T11:00:00+11:00&lt;/date&gt;</w:delText>
        </w:r>
      </w:del>
    </w:p>
    <w:p w14:paraId="338F8D86" w14:textId="3226B539" w:rsidR="00FC577E" w:rsidDel="00661967" w:rsidRDefault="00FC577E" w:rsidP="00FC577E">
      <w:pPr>
        <w:pStyle w:val="iCodeSmall"/>
        <w:rPr>
          <w:del w:id="2270" w:author="Cathryn Chamley" w:date="2015-12-15T11:55:00Z"/>
        </w:rPr>
      </w:pPr>
      <w:del w:id="2271" w:author="Cathryn Chamley" w:date="2015-12-15T11:55:00Z">
        <w:r w:rsidDel="00661967">
          <w:delText xml:space="preserve">        &lt;/temporal&gt;</w:delText>
        </w:r>
      </w:del>
    </w:p>
    <w:p w14:paraId="25351A8F" w14:textId="12030EFF" w:rsidR="00FC577E" w:rsidDel="00661967" w:rsidRDefault="00FC577E" w:rsidP="00FC577E">
      <w:pPr>
        <w:pStyle w:val="iCodeSmall"/>
        <w:rPr>
          <w:del w:id="2272" w:author="Cathryn Chamley" w:date="2015-12-15T11:55:00Z"/>
        </w:rPr>
      </w:pPr>
      <w:del w:id="2273" w:author="Cathryn Chamley" w:date="2015-12-15T11:55:00Z">
        <w:r w:rsidDel="00661967">
          <w:delText xml:space="preserve">      &lt;/coverage&gt;</w:delText>
        </w:r>
      </w:del>
    </w:p>
    <w:p w14:paraId="0148A15E" w14:textId="1A630476" w:rsidR="00FC577E" w:rsidDel="00661967" w:rsidRDefault="00FC577E" w:rsidP="00FC577E">
      <w:pPr>
        <w:pStyle w:val="iCodeSmall"/>
        <w:rPr>
          <w:del w:id="2274" w:author="Cathryn Chamley" w:date="2015-12-15T11:55:00Z"/>
        </w:rPr>
      </w:pPr>
      <w:del w:id="2275" w:author="Cathryn Chamley" w:date="2015-12-15T11:55:00Z">
        <w:r w:rsidDel="00661967">
          <w:delText xml:space="preserve">      &lt;coverage&gt;</w:delText>
        </w:r>
      </w:del>
    </w:p>
    <w:p w14:paraId="5A633637" w14:textId="63AEE2B4" w:rsidR="00FC577E" w:rsidDel="00661967" w:rsidRDefault="00FC577E" w:rsidP="00FC577E">
      <w:pPr>
        <w:pStyle w:val="iCodeSmall"/>
        <w:rPr>
          <w:del w:id="2276" w:author="Cathryn Chamley" w:date="2015-12-15T11:55:00Z"/>
        </w:rPr>
      </w:pPr>
      <w:del w:id="2277" w:author="Cathryn Chamley" w:date="2015-12-15T11:55:00Z">
        <w:r w:rsidDel="00661967">
          <w:delText xml:space="preserve">        &lt;spatial type="gmlKmlPolyCoords"&gt;150.73946,-33.61006&lt;/spatial&gt;</w:delText>
        </w:r>
      </w:del>
    </w:p>
    <w:p w14:paraId="2B23B61F" w14:textId="473C0A4D" w:rsidR="00FC577E" w:rsidDel="00661967" w:rsidRDefault="00FC577E" w:rsidP="00FC577E">
      <w:pPr>
        <w:pStyle w:val="iCodeSmall"/>
        <w:rPr>
          <w:del w:id="2278" w:author="Cathryn Chamley" w:date="2015-12-15T11:55:00Z"/>
        </w:rPr>
      </w:pPr>
      <w:del w:id="2279" w:author="Cathryn Chamley" w:date="2015-12-15T11:55:00Z">
        <w:r w:rsidDel="00661967">
          <w:delText xml:space="preserve">      &lt;/coverage&gt;</w:delText>
        </w:r>
      </w:del>
    </w:p>
    <w:p w14:paraId="140E95E9" w14:textId="4AC3DCC6" w:rsidR="00FC577E" w:rsidDel="00661967" w:rsidRDefault="00FC577E" w:rsidP="00FC577E">
      <w:pPr>
        <w:pStyle w:val="iCodeSmall"/>
        <w:rPr>
          <w:del w:id="2280" w:author="Cathryn Chamley" w:date="2015-12-15T11:55:00Z"/>
        </w:rPr>
      </w:pPr>
      <w:del w:id="2281" w:author="Cathryn Chamley" w:date="2015-12-15T11:55:00Z">
        <w:r w:rsidDel="00661967">
          <w:delText xml:space="preserve">      &lt;relatedInfo&gt;</w:delText>
        </w:r>
      </w:del>
    </w:p>
    <w:p w14:paraId="0E99CC89" w14:textId="56F9846D" w:rsidR="00FC577E" w:rsidDel="00661967" w:rsidRDefault="00FC577E" w:rsidP="00FC577E">
      <w:pPr>
        <w:pStyle w:val="iCodeSmall"/>
        <w:rPr>
          <w:del w:id="2282" w:author="Cathryn Chamley" w:date="2015-12-15T11:55:00Z"/>
        </w:rPr>
      </w:pPr>
      <w:del w:id="2283" w:author="Cathryn Chamley" w:date="2015-12-15T11:55:00Z">
        <w:r w:rsidDel="00661967">
          <w:delText xml:space="preserve">        &lt;notes&gt;Published by Peter Bugeia (peter.bugeia@intersect.org.au)&lt;/notes&gt;</w:delText>
        </w:r>
      </w:del>
    </w:p>
    <w:p w14:paraId="3D4862C9" w14:textId="3D5A2409" w:rsidR="00FC577E" w:rsidDel="00661967" w:rsidRDefault="00FC577E" w:rsidP="00FC577E">
      <w:pPr>
        <w:pStyle w:val="iCodeSmall"/>
        <w:rPr>
          <w:del w:id="2284" w:author="Cathryn Chamley" w:date="2015-12-15T11:55:00Z"/>
        </w:rPr>
      </w:pPr>
      <w:del w:id="2285" w:author="Cathryn Chamley" w:date="2015-12-15T11:55:00Z">
        <w:r w:rsidDel="00661967">
          <w:delText xml:space="preserve">      &lt;/relatedInfo&gt;</w:delText>
        </w:r>
      </w:del>
    </w:p>
    <w:p w14:paraId="1D0289A5" w14:textId="46255053" w:rsidR="00FC577E" w:rsidDel="00661967" w:rsidRDefault="00FC577E" w:rsidP="00FC577E">
      <w:pPr>
        <w:pStyle w:val="iCodeSmall"/>
        <w:rPr>
          <w:del w:id="2286" w:author="Cathryn Chamley" w:date="2015-12-15T11:55:00Z"/>
        </w:rPr>
      </w:pPr>
      <w:del w:id="2287" w:author="Cathryn Chamley" w:date="2015-12-15T11:55:00Z">
        <w:r w:rsidDel="00661967">
          <w:delText xml:space="preserve">      &lt;relatedInfo&gt;</w:delText>
        </w:r>
      </w:del>
    </w:p>
    <w:p w14:paraId="05674381" w14:textId="20875EF0" w:rsidR="00FC577E" w:rsidDel="00661967" w:rsidRDefault="00FC577E" w:rsidP="00FC577E">
      <w:pPr>
        <w:pStyle w:val="iCodeSmall"/>
        <w:rPr>
          <w:del w:id="2288" w:author="Cathryn Chamley" w:date="2015-12-15T11:55:00Z"/>
        </w:rPr>
      </w:pPr>
      <w:del w:id="2289" w:author="Cathryn Chamley" w:date="2015-12-15T11:55:00Z">
        <w:r w:rsidDel="00661967">
          <w:delText xml:space="preserve">        &lt;notes&gt;Unique ID: HIE-ID-0001&lt;/notes&gt;</w:delText>
        </w:r>
      </w:del>
    </w:p>
    <w:p w14:paraId="6595670E" w14:textId="0451EE6A" w:rsidR="00FC577E" w:rsidDel="00661967" w:rsidRDefault="00FC577E" w:rsidP="00FC577E">
      <w:pPr>
        <w:pStyle w:val="iCodeSmall"/>
        <w:rPr>
          <w:del w:id="2290" w:author="Cathryn Chamley" w:date="2015-12-15T11:55:00Z"/>
        </w:rPr>
      </w:pPr>
      <w:del w:id="2291" w:author="Cathryn Chamley" w:date="2015-12-15T11:55:00Z">
        <w:r w:rsidDel="00661967">
          <w:delText xml:space="preserve">      &lt;/relatedInfo&gt;</w:delText>
        </w:r>
      </w:del>
    </w:p>
    <w:p w14:paraId="2F9F70F5" w14:textId="56340816" w:rsidR="00FC577E" w:rsidDel="00661967" w:rsidRDefault="00FC577E" w:rsidP="00FC577E">
      <w:pPr>
        <w:pStyle w:val="iCodeSmall"/>
        <w:rPr>
          <w:del w:id="2292" w:author="Cathryn Chamley" w:date="2015-12-15T11:55:00Z"/>
        </w:rPr>
      </w:pPr>
      <w:del w:id="2293" w:author="Cathryn Chamley" w:date="2015-12-15T11:55:00Z">
        <w:r w:rsidDel="00661967">
          <w:delText xml:space="preserve">      &lt;relatedInfo&gt;</w:delText>
        </w:r>
      </w:del>
    </w:p>
    <w:p w14:paraId="12BD3DEC" w14:textId="68417F6B" w:rsidR="00FC577E" w:rsidDel="00661967" w:rsidRDefault="00FC577E" w:rsidP="00FC577E">
      <w:pPr>
        <w:pStyle w:val="iCodeSmall"/>
        <w:rPr>
          <w:del w:id="2294" w:author="Cathryn Chamley" w:date="2015-12-15T11:55:00Z"/>
        </w:rPr>
      </w:pPr>
      <w:del w:id="2295" w:author="Cathryn Chamley" w:date="2015-12-15T11:55:00Z">
        <w:r w:rsidDel="00661967">
          <w:delText xml:space="preserve">        &lt;notes&gt;Primary contact for ROS Weather Station is Craig Barton (c.barton@uws.edu.au)&lt;/notes&gt;</w:delText>
        </w:r>
      </w:del>
    </w:p>
    <w:p w14:paraId="00FD5530" w14:textId="33C20CFB" w:rsidR="00FC577E" w:rsidDel="00661967" w:rsidRDefault="00FC577E" w:rsidP="00FC577E">
      <w:pPr>
        <w:pStyle w:val="iCodeSmall"/>
        <w:rPr>
          <w:del w:id="2296" w:author="Cathryn Chamley" w:date="2015-12-15T11:55:00Z"/>
        </w:rPr>
      </w:pPr>
      <w:del w:id="2297" w:author="Cathryn Chamley" w:date="2015-12-15T11:55:00Z">
        <w:r w:rsidDel="00661967">
          <w:delText xml:space="preserve">      &lt;/relatedInfo&gt;</w:delText>
        </w:r>
      </w:del>
    </w:p>
    <w:p w14:paraId="11B9CCBC" w14:textId="3678BC3F" w:rsidR="00FC577E" w:rsidDel="00661967" w:rsidRDefault="00FC577E" w:rsidP="00FC577E">
      <w:pPr>
        <w:pStyle w:val="iCodeSmall"/>
        <w:rPr>
          <w:del w:id="2298" w:author="Cathryn Chamley" w:date="2015-12-15T11:55:00Z"/>
        </w:rPr>
      </w:pPr>
      <w:del w:id="2299" w:author="Cathryn Chamley" w:date="2015-12-15T11:55:00Z">
        <w:r w:rsidDel="00661967">
          <w:delText xml:space="preserve">    &lt;/collection&gt;</w:delText>
        </w:r>
      </w:del>
    </w:p>
    <w:p w14:paraId="1FF007EA" w14:textId="50DA862A" w:rsidR="00FC577E" w:rsidDel="00661967" w:rsidRDefault="00FC577E" w:rsidP="00FC577E">
      <w:pPr>
        <w:pStyle w:val="iCodeSmall"/>
        <w:rPr>
          <w:del w:id="2300" w:author="Cathryn Chamley" w:date="2015-12-15T11:55:00Z"/>
        </w:rPr>
      </w:pPr>
      <w:del w:id="2301" w:author="Cathryn Chamley" w:date="2015-12-15T11:55:00Z">
        <w:r w:rsidDel="00661967">
          <w:delText xml:space="preserve">  &lt;/registryObject&gt;</w:delText>
        </w:r>
      </w:del>
    </w:p>
    <w:p w14:paraId="566C6327" w14:textId="67F92B91" w:rsidR="00FC577E" w:rsidDel="00661967" w:rsidRDefault="00FC577E" w:rsidP="00FC577E">
      <w:pPr>
        <w:pStyle w:val="iCodeSmall"/>
        <w:rPr>
          <w:del w:id="2302" w:author="Cathryn Chamley" w:date="2015-12-15T11:55:00Z"/>
        </w:rPr>
      </w:pPr>
      <w:del w:id="2303" w:author="Cathryn Chamley" w:date="2015-12-15T11:55:00Z">
        <w:r w:rsidDel="00661967">
          <w:delText>&lt;/registryObjects&gt;</w:delText>
        </w:r>
      </w:del>
    </w:p>
    <w:p w14:paraId="1724A7C6" w14:textId="77777777" w:rsidR="00FC577E" w:rsidRDefault="00FC577E" w:rsidP="00FC577E">
      <w:pPr>
        <w:pStyle w:val="iCodeSmall"/>
      </w:pPr>
    </w:p>
    <w:p w14:paraId="74451591" w14:textId="77777777" w:rsidR="00FC577E" w:rsidRDefault="00FC577E" w:rsidP="00FC577E">
      <w:pPr>
        <w:pStyle w:val="iNormal"/>
      </w:pPr>
    </w:p>
    <w:sectPr w:rsidR="00FC577E" w:rsidSect="00850A9C">
      <w:headerReference w:type="default" r:id="rId144"/>
      <w:footerReference w:type="default" r:id="rId145"/>
      <w:footerReference w:type="first" r:id="rId146"/>
      <w:pgSz w:w="11900" w:h="16840"/>
      <w:pgMar w:top="1843" w:right="1418" w:bottom="1134" w:left="1418" w:header="426" w:footer="189" w:gutter="0"/>
      <w:cols w:space="708"/>
      <w:docGrid w:linePitch="299"/>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00" w:author="Cathryn Chamley" w:date="2015-12-04T10:52:00Z" w:initials="CC">
    <w:p w14:paraId="7509232F" w14:textId="078877C6" w:rsidR="008449DE" w:rsidRDefault="008449DE">
      <w:pPr>
        <w:pStyle w:val="CommentText"/>
      </w:pPr>
      <w:r>
        <w:rPr>
          <w:rStyle w:val="CommentReference"/>
        </w:rPr>
        <w:annotationRef/>
      </w:r>
      <w:r>
        <w:rPr>
          <w:rStyle w:val="CommentReference"/>
        </w:rPr>
        <w:t>Have not added anything about changes to TOA5 files (ie: we fixed the bug) because the behaviour for the UI is unchanged; only the API has been updated.</w:t>
      </w:r>
    </w:p>
    <w:p w14:paraId="74F66E59" w14:textId="7A97B4DC" w:rsidR="008449DE" w:rsidRDefault="008449DE">
      <w:pPr>
        <w:pStyle w:val="CommentText"/>
      </w:pPr>
    </w:p>
  </w:comment>
  <w:comment w:id="1613" w:author="Cathryn Chamley" w:date="2015-12-04T12:52:00Z" w:initials="CC">
    <w:p w14:paraId="3F662267" w14:textId="6B701382" w:rsidR="008449DE" w:rsidRDefault="008449DE">
      <w:pPr>
        <w:pStyle w:val="CommentText"/>
      </w:pPr>
      <w:r>
        <w:rPr>
          <w:rStyle w:val="CommentReference"/>
        </w:rPr>
        <w:annotationRef/>
      </w:r>
      <w:r>
        <w:t>Check if this has changed? I think it will have.</w:t>
      </w:r>
    </w:p>
  </w:comment>
  <w:comment w:id="1620" w:author="Cathryn Chamley" w:date="2015-12-04T13:57:00Z" w:initials="CC">
    <w:p w14:paraId="45A96161" w14:textId="07313D89" w:rsidR="008449DE" w:rsidRDefault="008449DE">
      <w:pPr>
        <w:pStyle w:val="CommentText"/>
      </w:pPr>
      <w:r>
        <w:rPr>
          <w:rStyle w:val="CommentReference"/>
        </w:rPr>
        <w:annotationRef/>
      </w:r>
      <w:r>
        <w:t>Check if related websites and grant numbers are visible on the edit metadata for FILE  page; if so, Add stuff for Related Websites and Grant numbers.</w:t>
      </w:r>
    </w:p>
  </w:comment>
  <w:comment w:id="1627" w:author="Cathryn Chamley" w:date="2015-12-04T13:56:00Z" w:initials="CC">
    <w:p w14:paraId="25586F75" w14:textId="3949916F" w:rsidR="008449DE" w:rsidRDefault="008449DE">
      <w:pPr>
        <w:pStyle w:val="CommentText"/>
      </w:pPr>
      <w:r>
        <w:rPr>
          <w:rStyle w:val="CommentReference"/>
        </w:rPr>
        <w:annotationRef/>
      </w:r>
      <w:r>
        <w:t>Check if access type is visible on the edit metadata page for FILE, Add section for Access Type</w:t>
      </w:r>
    </w:p>
  </w:comment>
  <w:comment w:id="1694" w:author="Cathryn Chamley" w:date="2015-12-04T14:06:00Z" w:initials="CC">
    <w:p w14:paraId="03B219DA" w14:textId="0BBAB4EF" w:rsidR="008449DE" w:rsidRDefault="008449DE">
      <w:pPr>
        <w:pStyle w:val="CommentText"/>
      </w:pPr>
      <w:r>
        <w:rPr>
          <w:rStyle w:val="CommentReference"/>
        </w:rPr>
        <w:annotationRef/>
      </w:r>
      <w:r>
        <w:t>Replace with new version – if changed? Since this is a summary , it may not look any different.</w:t>
      </w:r>
    </w:p>
  </w:comment>
  <w:comment w:id="1777" w:author="Cathryn Chamley" w:date="2015-12-04T14:08:00Z" w:initials="CC">
    <w:p w14:paraId="14BBE229" w14:textId="2FE8E9DD" w:rsidR="008449DE" w:rsidRDefault="008449DE">
      <w:pPr>
        <w:pStyle w:val="CommentText"/>
      </w:pPr>
      <w:r>
        <w:rPr>
          <w:rStyle w:val="CommentReference"/>
        </w:rPr>
        <w:annotationRef/>
      </w:r>
      <w:r>
        <w:t>Replace with screenshot showing new content, but where system config has been updated so it shows the following data where appropriate (rather than the current “test” values.</w:t>
      </w:r>
    </w:p>
  </w:comment>
  <w:comment w:id="1929" w:author="Cathryn Chamley" w:date="2015-12-04T14:16:00Z" w:initials="CC">
    <w:p w14:paraId="3692DE3B" w14:textId="77777777" w:rsidR="008449DE" w:rsidRDefault="008449DE">
      <w:pPr>
        <w:pStyle w:val="CommentText"/>
      </w:pPr>
      <w:r>
        <w:rPr>
          <w:rStyle w:val="CommentReference"/>
        </w:rPr>
        <w:annotationRef/>
      </w:r>
      <w:r>
        <w:t>Check with Dan about which new fields we added to the YAML file. Include writeup of those fields here.</w:t>
      </w:r>
    </w:p>
    <w:p w14:paraId="1A87D1D8" w14:textId="3B644810" w:rsidR="008449DE" w:rsidRDefault="008449DE">
      <w:pPr>
        <w:pStyle w:val="CommentText"/>
      </w:pPr>
    </w:p>
  </w:comment>
  <w:comment w:id="1948" w:author="Cathryn Chamley" w:date="2015-12-04T14:20:00Z" w:initials="CC">
    <w:p w14:paraId="7F449800" w14:textId="490C1097" w:rsidR="008449DE" w:rsidRDefault="008449DE">
      <w:pPr>
        <w:pStyle w:val="CommentText"/>
      </w:pPr>
      <w:r>
        <w:rPr>
          <w:rStyle w:val="CommentReference"/>
        </w:rPr>
        <w:annotationRef/>
      </w:r>
      <w:r>
        <w:t>Update with new example RIF-CS file including the new tags; preferably for one generated from the examples and system config displayed earlier in this document.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96DD6C2" w14:textId="77777777" w:rsidR="008449DE" w:rsidRDefault="008449DE">
      <w:r>
        <w:separator/>
      </w:r>
    </w:p>
  </w:endnote>
  <w:endnote w:type="continuationSeparator" w:id="0">
    <w:p w14:paraId="67215EEE" w14:textId="77777777" w:rsidR="008449DE" w:rsidRDefault="008449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MS Mincho">
    <w:altName w:val="ＭＳ 明朝"/>
    <w:charset w:val="80"/>
    <w:family w:val="modern"/>
    <w:pitch w:val="fixed"/>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Zapf Dingbats">
    <w:panose1 w:val="05020102010704020609"/>
    <w:charset w:val="02"/>
    <w:family w:val="auto"/>
    <w:pitch w:val="variable"/>
    <w:sig w:usb0="00000000" w:usb1="10000000" w:usb2="00000000" w:usb3="00000000" w:csb0="80000000"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E75E8B" w14:textId="77777777" w:rsidR="008449DE" w:rsidRDefault="008449DE" w:rsidP="00E21465">
    <w:pPr>
      <w:pStyle w:val="iFooterText"/>
    </w:pPr>
  </w:p>
  <w:tbl>
    <w:tblPr>
      <w:tblW w:w="0" w:type="auto"/>
      <w:tblInd w:w="108" w:type="dxa"/>
      <w:tblLook w:val="04A0" w:firstRow="1" w:lastRow="0" w:firstColumn="1" w:lastColumn="0" w:noHBand="0" w:noVBand="1"/>
    </w:tblPr>
    <w:tblGrid>
      <w:gridCol w:w="4253"/>
      <w:gridCol w:w="4919"/>
    </w:tblGrid>
    <w:tr w:rsidR="008449DE" w:rsidRPr="00582270" w14:paraId="7D8F92D9" w14:textId="77777777" w:rsidTr="00926D18">
      <w:trPr>
        <w:cantSplit/>
        <w:trHeight w:val="20"/>
      </w:trPr>
      <w:tc>
        <w:tcPr>
          <w:tcW w:w="4253" w:type="dxa"/>
          <w:tcBorders>
            <w:top w:val="single" w:sz="24" w:space="0" w:color="F79646"/>
          </w:tcBorders>
        </w:tcPr>
        <w:p w14:paraId="7E22BA08" w14:textId="77777777" w:rsidR="008449DE" w:rsidRPr="00582270" w:rsidRDefault="008449DE" w:rsidP="00926D18">
          <w:pPr>
            <w:pStyle w:val="iFooterText"/>
            <w:jc w:val="left"/>
            <w:rPr>
              <w:sz w:val="12"/>
              <w:szCs w:val="12"/>
            </w:rPr>
          </w:pPr>
        </w:p>
      </w:tc>
      <w:tc>
        <w:tcPr>
          <w:tcW w:w="4919" w:type="dxa"/>
          <w:tcBorders>
            <w:top w:val="single" w:sz="24" w:space="0" w:color="F79646"/>
          </w:tcBorders>
        </w:tcPr>
        <w:p w14:paraId="1547C64F" w14:textId="77777777" w:rsidR="008449DE" w:rsidRPr="0014034F" w:rsidRDefault="008449DE" w:rsidP="00926D18">
          <w:pPr>
            <w:pStyle w:val="iFooterText"/>
            <w:rPr>
              <w:b/>
              <w:sz w:val="22"/>
              <w:szCs w:val="22"/>
            </w:rPr>
          </w:pPr>
        </w:p>
      </w:tc>
    </w:tr>
    <w:tr w:rsidR="008449DE" w:rsidRPr="00582270" w14:paraId="1F1A0468" w14:textId="77777777" w:rsidTr="002663E1">
      <w:tc>
        <w:tcPr>
          <w:tcW w:w="4253" w:type="dxa"/>
        </w:tcPr>
        <w:p w14:paraId="080179FC" w14:textId="77A5924C" w:rsidR="008449DE" w:rsidRPr="00582270" w:rsidRDefault="008449DE" w:rsidP="0079144C">
          <w:pPr>
            <w:pStyle w:val="iFooterText"/>
            <w:jc w:val="left"/>
          </w:pPr>
          <w:r>
            <w:t>DIVER</w:t>
          </w:r>
          <w:r w:rsidRPr="00582270">
            <w:t xml:space="preserve"> User Manual</w:t>
          </w:r>
          <w:r>
            <w:t xml:space="preserve"> Version 2.3</w:t>
          </w:r>
          <w:r>
            <w:br/>
          </w:r>
          <w:r>
            <w:fldChar w:fldCharType="begin"/>
          </w:r>
          <w:r>
            <w:instrText xml:space="preserve"> SAVEDATE  \@ "d MMMM yyyy"  \* MERGEFORMAT </w:instrText>
          </w:r>
          <w:r>
            <w:fldChar w:fldCharType="separate"/>
          </w:r>
          <w:ins w:id="2306" w:author="Cathryn Chamley" w:date="2015-12-15T14:03:00Z">
            <w:r w:rsidR="005066AC">
              <w:rPr>
                <w:noProof/>
              </w:rPr>
              <w:t>15 December 2015</w:t>
            </w:r>
          </w:ins>
          <w:del w:id="2307" w:author="Cathryn Chamley" w:date="2015-12-14T15:24:00Z">
            <w:r w:rsidDel="006400D3">
              <w:rPr>
                <w:noProof/>
              </w:rPr>
              <w:delText>4 December 2015</w:delText>
            </w:r>
          </w:del>
          <w:r>
            <w:rPr>
              <w:noProof/>
            </w:rPr>
            <w:fldChar w:fldCharType="end"/>
          </w:r>
        </w:p>
      </w:tc>
      <w:tc>
        <w:tcPr>
          <w:tcW w:w="4919" w:type="dxa"/>
        </w:tcPr>
        <w:p w14:paraId="3BB1626F" w14:textId="77777777" w:rsidR="008449DE" w:rsidRPr="00582270" w:rsidRDefault="008449DE" w:rsidP="00A13A20">
          <w:pPr>
            <w:pStyle w:val="iFooterText"/>
          </w:pPr>
          <w:r w:rsidRPr="00582270">
            <w:t xml:space="preserve">Page </w:t>
          </w:r>
          <w:r>
            <w:fldChar w:fldCharType="begin"/>
          </w:r>
          <w:r>
            <w:instrText xml:space="preserve"> PAGE </w:instrText>
          </w:r>
          <w:r>
            <w:fldChar w:fldCharType="separate"/>
          </w:r>
          <w:r w:rsidR="005066AC">
            <w:rPr>
              <w:noProof/>
            </w:rPr>
            <w:t>1</w:t>
          </w:r>
          <w:r>
            <w:rPr>
              <w:noProof/>
            </w:rPr>
            <w:fldChar w:fldCharType="end"/>
          </w:r>
          <w:r w:rsidRPr="00582270">
            <w:t xml:space="preserve"> of </w:t>
          </w:r>
          <w:fldSimple w:instr=" NUMPAGES  ">
            <w:r w:rsidR="005066AC">
              <w:rPr>
                <w:noProof/>
              </w:rPr>
              <w:t>1</w:t>
            </w:r>
          </w:fldSimple>
        </w:p>
      </w:tc>
    </w:tr>
  </w:tbl>
  <w:p w14:paraId="4427D994" w14:textId="77777777" w:rsidR="008449DE" w:rsidRDefault="008449DE" w:rsidP="00926D18">
    <w:pPr>
      <w:pStyle w:val="iFooterText"/>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F83A5E" w14:textId="77777777" w:rsidR="008449DE" w:rsidRDefault="008449DE" w:rsidP="00A13A20">
    <w:pPr>
      <w:pStyle w:val="iFooterText"/>
    </w:pPr>
  </w:p>
  <w:tbl>
    <w:tblPr>
      <w:tblW w:w="0" w:type="auto"/>
      <w:tblInd w:w="108" w:type="dxa"/>
      <w:tblBorders>
        <w:bottom w:val="single" w:sz="24" w:space="0" w:color="F26822"/>
      </w:tblBorders>
      <w:tblLook w:val="04A0" w:firstRow="1" w:lastRow="0" w:firstColumn="1" w:lastColumn="0" w:noHBand="0" w:noVBand="1"/>
    </w:tblPr>
    <w:tblGrid>
      <w:gridCol w:w="9072"/>
    </w:tblGrid>
    <w:tr w:rsidR="008449DE" w:rsidRPr="00582270" w14:paraId="04A96111" w14:textId="77777777">
      <w:tc>
        <w:tcPr>
          <w:tcW w:w="9072" w:type="dxa"/>
        </w:tcPr>
        <w:p w14:paraId="2AE3EA89" w14:textId="77777777" w:rsidR="008449DE" w:rsidRPr="00582270" w:rsidRDefault="008449DE" w:rsidP="00A13A20">
          <w:pPr>
            <w:pStyle w:val="iFooterText"/>
          </w:pPr>
        </w:p>
      </w:tc>
    </w:tr>
  </w:tbl>
  <w:p w14:paraId="70FD84BE" w14:textId="77777777" w:rsidR="008449DE" w:rsidRDefault="008449DE" w:rsidP="00A13A20">
    <w:pPr>
      <w:pStyle w:val="iFooterText"/>
    </w:pPr>
  </w:p>
  <w:tbl>
    <w:tblPr>
      <w:tblW w:w="0" w:type="auto"/>
      <w:tblInd w:w="108" w:type="dxa"/>
      <w:tblLook w:val="04A0" w:firstRow="1" w:lastRow="0" w:firstColumn="1" w:lastColumn="0" w:noHBand="0" w:noVBand="1"/>
    </w:tblPr>
    <w:tblGrid>
      <w:gridCol w:w="4532"/>
      <w:gridCol w:w="4540"/>
    </w:tblGrid>
    <w:tr w:rsidR="008449DE" w:rsidRPr="00582270" w14:paraId="0A5FB881" w14:textId="77777777">
      <w:tc>
        <w:tcPr>
          <w:tcW w:w="4532" w:type="dxa"/>
        </w:tcPr>
        <w:p w14:paraId="48DA565F" w14:textId="6CFEF3B6" w:rsidR="008449DE" w:rsidRPr="00582270" w:rsidRDefault="008449DE" w:rsidP="00A13A20">
          <w:pPr>
            <w:pStyle w:val="iFooterText"/>
            <w:jc w:val="left"/>
          </w:pPr>
          <w:r>
            <w:t>DIVER</w:t>
          </w:r>
          <w:r w:rsidRPr="00582270">
            <w:t xml:space="preserve"> User Manual</w:t>
          </w:r>
        </w:p>
      </w:tc>
      <w:tc>
        <w:tcPr>
          <w:tcW w:w="4540" w:type="dxa"/>
        </w:tcPr>
        <w:p w14:paraId="7B306355" w14:textId="77777777" w:rsidR="008449DE" w:rsidRPr="00582270" w:rsidRDefault="008449DE" w:rsidP="00A13A20">
          <w:pPr>
            <w:pStyle w:val="iFooterText"/>
          </w:pPr>
          <w:r w:rsidRPr="00582270">
            <w:t xml:space="preserve">Page </w:t>
          </w:r>
          <w:r>
            <w:fldChar w:fldCharType="begin"/>
          </w:r>
          <w:r>
            <w:instrText xml:space="preserve"> PAGE </w:instrText>
          </w:r>
          <w:r>
            <w:fldChar w:fldCharType="separate"/>
          </w:r>
          <w:r w:rsidRPr="00582270">
            <w:rPr>
              <w:noProof/>
            </w:rPr>
            <w:t>48</w:t>
          </w:r>
          <w:r>
            <w:rPr>
              <w:noProof/>
            </w:rPr>
            <w:fldChar w:fldCharType="end"/>
          </w:r>
          <w:r w:rsidRPr="00582270">
            <w:t xml:space="preserve"> of </w:t>
          </w:r>
          <w:fldSimple w:instr=" NUMPAGES  ">
            <w:ins w:id="2308" w:author="Cathryn Chamley" w:date="2015-12-15T14:03:00Z">
              <w:r w:rsidR="005066AC">
                <w:rPr>
                  <w:noProof/>
                </w:rPr>
                <w:t>98</w:t>
              </w:r>
            </w:ins>
            <w:del w:id="2309" w:author="Cathryn Chamley" w:date="2015-12-15T14:03:00Z">
              <w:r w:rsidDel="005066AC">
                <w:rPr>
                  <w:noProof/>
                </w:rPr>
                <w:delText>1</w:delText>
              </w:r>
            </w:del>
          </w:fldSimple>
        </w:p>
      </w:tc>
    </w:tr>
  </w:tbl>
  <w:p w14:paraId="1535F3D3" w14:textId="77777777" w:rsidR="008449DE" w:rsidRDefault="008449DE" w:rsidP="00A13A20">
    <w:pPr>
      <w:pStyle w:val="iFooterTex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5E7DDD" w14:textId="77777777" w:rsidR="008449DE" w:rsidRDefault="008449DE">
      <w:r>
        <w:separator/>
      </w:r>
    </w:p>
  </w:footnote>
  <w:footnote w:type="continuationSeparator" w:id="0">
    <w:p w14:paraId="5F04B827" w14:textId="77777777" w:rsidR="008449DE" w:rsidRDefault="008449D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546F4C" w14:textId="77777777" w:rsidR="008449DE" w:rsidRDefault="008449DE" w:rsidP="00992402">
    <w:pPr>
      <w:pStyle w:val="Header"/>
      <w:jc w:val="right"/>
    </w:pPr>
    <w:r>
      <w:rPr>
        <w:noProof/>
        <w:lang w:val="en-US"/>
      </w:rPr>
      <w:drawing>
        <wp:inline distT="0" distB="0" distL="0" distR="0" wp14:anchorId="2CB50A05" wp14:editId="384E32AA">
          <wp:extent cx="1139825" cy="774700"/>
          <wp:effectExtent l="19050" t="0" r="3175" b="0"/>
          <wp:docPr id="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9825" cy="774700"/>
                  </a:xfrm>
                  <a:prstGeom prst="rect">
                    <a:avLst/>
                  </a:prstGeom>
                  <a:noFill/>
                  <a:ln>
                    <a:noFill/>
                  </a:ln>
                </pic:spPr>
              </pic:pic>
            </a:graphicData>
          </a:graphic>
        </wp:inline>
      </w:drawing>
    </w:r>
    <w:bookmarkStart w:id="2304" w:name="_Toc351989259"/>
    <w:bookmarkStart w:id="2305" w:name="_Toc215047180"/>
    <w:r>
      <w:rPr>
        <w:noProof/>
        <w:lang w:val="en-US"/>
      </w:rPr>
      <mc:AlternateContent>
        <mc:Choice Requires="wpg">
          <w:drawing>
            <wp:anchor distT="0" distB="0" distL="114300" distR="114300" simplePos="0" relativeHeight="251657216" behindDoc="0" locked="0" layoutInCell="1" allowOverlap="1" wp14:anchorId="2AFA7D39" wp14:editId="66A2C8E6">
              <wp:simplePos x="0" y="0"/>
              <wp:positionH relativeFrom="column">
                <wp:posOffset>4516755</wp:posOffset>
              </wp:positionH>
              <wp:positionV relativeFrom="paragraph">
                <wp:posOffset>0</wp:posOffset>
              </wp:positionV>
              <wp:extent cx="1240790" cy="869315"/>
              <wp:effectExtent l="0" t="0" r="0" b="0"/>
              <wp:wrapSquare wrapText="bothSides"/>
              <wp:docPr id="28"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240790" cy="869315"/>
                        <a:chOff x="8004" y="2336"/>
                        <a:chExt cx="1553" cy="1087"/>
                      </a:xfrm>
                    </wpg:grpSpPr>
                    <wps:wsp>
                      <wps:cNvPr id="31" name="AutoShape 9"/>
                      <wps:cNvSpPr>
                        <a:spLocks noChangeAspect="1" noChangeArrowheads="1" noTextEdit="1"/>
                      </wps:cNvSpPr>
                      <wps:spPr bwMode="auto">
                        <a:xfrm>
                          <a:off x="8004" y="2336"/>
                          <a:ext cx="1553" cy="108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 o:spid="_x0000_s1026" style="position:absolute;margin-left:355.65pt;margin-top:0;width:97.7pt;height:68.45pt;z-index:251657216" coordorigin="8004,2336" coordsize="1553,108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">
              <o:lock v:ext="edit" aspectratio="t"/>
              <v:rect id="AutoShape 9" o:spid="_x0000_s1027" style="position:absolute;left:8004;top:2336;width:1553;height:10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9Q7kxAAA&#10;ANsAAAAPAAAAZHJzL2Rvd25yZXYueG1sRI9Ba8JAFITvhf6H5RV6KbpRQUrMRopQGoogxur5kX0m&#10;odm3Mbsm8d+7hYLHYWa+YZL1aBrRU+dqywpm0wgEcWF1zaWCn8Pn5B2E88gaG8uk4EYO1unzU4Kx&#10;tgPvqc99KQKEXYwKKu/bWEpXVGTQTW1LHLyz7Qz6ILtS6g6HADeNnEfRUhqsOSxU2NKmouI3vxoF&#10;Q7HrT4ftl9y9nTLLl+yyyY/fSr2+jB8rEJ5G/wj/tzOtYDGDvy/hB8j0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UO5MQAAADbAAAADwAAAAAAAAAAAAAAAACXAgAAZHJzL2Rv&#10;d25yZXYueG1sUEsFBgAAAAAEAAQA9QAAAIgDAAAAAA==&#10;" filled="f" stroked="f">
                <o:lock v:ext="edit" aspectratio="t" text="t"/>
              </v:rect>
              <w10:wrap type="square"/>
            </v:group>
          </w:pict>
        </mc:Fallback>
      </mc:AlternateContent>
    </w:r>
    <w:bookmarkEnd w:id="2304"/>
    <w:bookmarkEnd w:id="2305"/>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208B8"/>
    <w:multiLevelType w:val="hybridMultilevel"/>
    <w:tmpl w:val="63705C3E"/>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
    <w:nsid w:val="06CF7680"/>
    <w:multiLevelType w:val="hybridMultilevel"/>
    <w:tmpl w:val="B13487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A61B2F"/>
    <w:multiLevelType w:val="multilevel"/>
    <w:tmpl w:val="27788760"/>
    <w:lvl w:ilvl="0">
      <w:start w:val="1"/>
      <w:numFmt w:val="decimal"/>
      <w:pStyle w:val="iHeading1"/>
      <w:lvlText w:val="%1"/>
      <w:lvlJc w:val="left"/>
      <w:pPr>
        <w:ind w:left="432" w:hanging="432"/>
      </w:pPr>
      <w:rPr>
        <w:rFonts w:hint="default"/>
      </w:rPr>
    </w:lvl>
    <w:lvl w:ilvl="1">
      <w:start w:val="1"/>
      <w:numFmt w:val="decimal"/>
      <w:pStyle w:val="iHeading2"/>
      <w:lvlText w:val="%1.%2"/>
      <w:lvlJc w:val="left"/>
      <w:pPr>
        <w:ind w:left="576" w:hanging="576"/>
      </w:pPr>
      <w:rPr>
        <w:rFonts w:hint="default"/>
      </w:rPr>
    </w:lvl>
    <w:lvl w:ilvl="2">
      <w:start w:val="1"/>
      <w:numFmt w:val="decimal"/>
      <w:pStyle w:val="iHeading3"/>
      <w:lvlText w:val="%1.%2.%3"/>
      <w:lvlJc w:val="left"/>
      <w:pPr>
        <w:ind w:left="720" w:hanging="720"/>
      </w:pPr>
      <w:rPr>
        <w:rFonts w:hint="default"/>
      </w:rPr>
    </w:lvl>
    <w:lvl w:ilvl="3">
      <w:start w:val="1"/>
      <w:numFmt w:val="decimal"/>
      <w:pStyle w:val="i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8B7184A"/>
    <w:multiLevelType w:val="hybridMultilevel"/>
    <w:tmpl w:val="FBE4EA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506658"/>
    <w:multiLevelType w:val="hybridMultilevel"/>
    <w:tmpl w:val="0DD2729C"/>
    <w:lvl w:ilvl="0" w:tplc="0C090001">
      <w:start w:val="1"/>
      <w:numFmt w:val="bullet"/>
      <w:lvlText w:val=""/>
      <w:lvlJc w:val="left"/>
      <w:pPr>
        <w:ind w:left="785" w:hanging="360"/>
      </w:pPr>
      <w:rPr>
        <w:rFonts w:ascii="Symbol" w:hAnsi="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5">
    <w:nsid w:val="0A21558D"/>
    <w:multiLevelType w:val="hybridMultilevel"/>
    <w:tmpl w:val="76A28E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ACF584E"/>
    <w:multiLevelType w:val="hybridMultilevel"/>
    <w:tmpl w:val="01C435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0E045CCD"/>
    <w:multiLevelType w:val="multilevel"/>
    <w:tmpl w:val="2778876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nsid w:val="0EFF7687"/>
    <w:multiLevelType w:val="hybridMultilevel"/>
    <w:tmpl w:val="4B300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2733E1"/>
    <w:multiLevelType w:val="hybridMultilevel"/>
    <w:tmpl w:val="C64CF4F6"/>
    <w:lvl w:ilvl="0" w:tplc="03A6332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nsid w:val="1B7924AA"/>
    <w:multiLevelType w:val="hybridMultilevel"/>
    <w:tmpl w:val="9148F5FE"/>
    <w:lvl w:ilvl="0" w:tplc="0C090001">
      <w:start w:val="1"/>
      <w:numFmt w:val="bullet"/>
      <w:lvlText w:val=""/>
      <w:lvlJc w:val="left"/>
      <w:pPr>
        <w:ind w:left="777" w:hanging="360"/>
      </w:pPr>
      <w:rPr>
        <w:rFonts w:ascii="Symbol" w:hAnsi="Symbol" w:hint="default"/>
      </w:rPr>
    </w:lvl>
    <w:lvl w:ilvl="1" w:tplc="0C090003" w:tentative="1">
      <w:start w:val="1"/>
      <w:numFmt w:val="bullet"/>
      <w:lvlText w:val="o"/>
      <w:lvlJc w:val="left"/>
      <w:pPr>
        <w:ind w:left="1497" w:hanging="360"/>
      </w:pPr>
      <w:rPr>
        <w:rFonts w:ascii="Courier New" w:hAnsi="Courier New" w:cs="Courier New" w:hint="default"/>
      </w:rPr>
    </w:lvl>
    <w:lvl w:ilvl="2" w:tplc="0C090005" w:tentative="1">
      <w:start w:val="1"/>
      <w:numFmt w:val="bullet"/>
      <w:lvlText w:val=""/>
      <w:lvlJc w:val="left"/>
      <w:pPr>
        <w:ind w:left="2217" w:hanging="360"/>
      </w:pPr>
      <w:rPr>
        <w:rFonts w:ascii="Wingdings" w:hAnsi="Wingdings" w:hint="default"/>
      </w:rPr>
    </w:lvl>
    <w:lvl w:ilvl="3" w:tplc="0C090001" w:tentative="1">
      <w:start w:val="1"/>
      <w:numFmt w:val="bullet"/>
      <w:lvlText w:val=""/>
      <w:lvlJc w:val="left"/>
      <w:pPr>
        <w:ind w:left="2937" w:hanging="360"/>
      </w:pPr>
      <w:rPr>
        <w:rFonts w:ascii="Symbol" w:hAnsi="Symbol" w:hint="default"/>
      </w:rPr>
    </w:lvl>
    <w:lvl w:ilvl="4" w:tplc="0C090003" w:tentative="1">
      <w:start w:val="1"/>
      <w:numFmt w:val="bullet"/>
      <w:lvlText w:val="o"/>
      <w:lvlJc w:val="left"/>
      <w:pPr>
        <w:ind w:left="3657" w:hanging="360"/>
      </w:pPr>
      <w:rPr>
        <w:rFonts w:ascii="Courier New" w:hAnsi="Courier New" w:cs="Courier New" w:hint="default"/>
      </w:rPr>
    </w:lvl>
    <w:lvl w:ilvl="5" w:tplc="0C090005" w:tentative="1">
      <w:start w:val="1"/>
      <w:numFmt w:val="bullet"/>
      <w:lvlText w:val=""/>
      <w:lvlJc w:val="left"/>
      <w:pPr>
        <w:ind w:left="4377" w:hanging="360"/>
      </w:pPr>
      <w:rPr>
        <w:rFonts w:ascii="Wingdings" w:hAnsi="Wingdings" w:hint="default"/>
      </w:rPr>
    </w:lvl>
    <w:lvl w:ilvl="6" w:tplc="0C090001" w:tentative="1">
      <w:start w:val="1"/>
      <w:numFmt w:val="bullet"/>
      <w:lvlText w:val=""/>
      <w:lvlJc w:val="left"/>
      <w:pPr>
        <w:ind w:left="5097" w:hanging="360"/>
      </w:pPr>
      <w:rPr>
        <w:rFonts w:ascii="Symbol" w:hAnsi="Symbol" w:hint="default"/>
      </w:rPr>
    </w:lvl>
    <w:lvl w:ilvl="7" w:tplc="0C090003" w:tentative="1">
      <w:start w:val="1"/>
      <w:numFmt w:val="bullet"/>
      <w:lvlText w:val="o"/>
      <w:lvlJc w:val="left"/>
      <w:pPr>
        <w:ind w:left="5817" w:hanging="360"/>
      </w:pPr>
      <w:rPr>
        <w:rFonts w:ascii="Courier New" w:hAnsi="Courier New" w:cs="Courier New" w:hint="default"/>
      </w:rPr>
    </w:lvl>
    <w:lvl w:ilvl="8" w:tplc="0C090005" w:tentative="1">
      <w:start w:val="1"/>
      <w:numFmt w:val="bullet"/>
      <w:lvlText w:val=""/>
      <w:lvlJc w:val="left"/>
      <w:pPr>
        <w:ind w:left="6537" w:hanging="360"/>
      </w:pPr>
      <w:rPr>
        <w:rFonts w:ascii="Wingdings" w:hAnsi="Wingdings" w:hint="default"/>
      </w:rPr>
    </w:lvl>
  </w:abstractNum>
  <w:abstractNum w:abstractNumId="11">
    <w:nsid w:val="29AC5718"/>
    <w:multiLevelType w:val="hybridMultilevel"/>
    <w:tmpl w:val="1A1A9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A1352BE"/>
    <w:multiLevelType w:val="multilevel"/>
    <w:tmpl w:val="E1340D9E"/>
    <w:lvl w:ilvl="0">
      <w:start w:val="1"/>
      <w:numFmt w:val="upperLetter"/>
      <w:pStyle w:val="Appendix1"/>
      <w:lvlText w:val="Appendix %1 -"/>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31501929"/>
    <w:multiLevelType w:val="hybridMultilevel"/>
    <w:tmpl w:val="D95E9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3B5FE9"/>
    <w:multiLevelType w:val="hybridMultilevel"/>
    <w:tmpl w:val="57688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A8E158A"/>
    <w:multiLevelType w:val="hybridMultilevel"/>
    <w:tmpl w:val="18283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D552C8F"/>
    <w:multiLevelType w:val="hybridMultilevel"/>
    <w:tmpl w:val="86CEEE82"/>
    <w:lvl w:ilvl="0" w:tplc="A1221DB8">
      <w:numFmt w:val="bullet"/>
      <w:lvlText w:val=""/>
      <w:lvlJc w:val="left"/>
      <w:pPr>
        <w:ind w:left="720" w:hanging="360"/>
      </w:pPr>
      <w:rPr>
        <w:rFonts w:ascii="Wingdings" w:eastAsiaTheme="minorEastAsia"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F1D79A2"/>
    <w:multiLevelType w:val="hybridMultilevel"/>
    <w:tmpl w:val="71DC86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F752194"/>
    <w:multiLevelType w:val="hybridMultilevel"/>
    <w:tmpl w:val="BECC50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409E3D6A"/>
    <w:multiLevelType w:val="hybridMultilevel"/>
    <w:tmpl w:val="76BC8F8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nsid w:val="44234606"/>
    <w:multiLevelType w:val="hybridMultilevel"/>
    <w:tmpl w:val="1F242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6E56FF6"/>
    <w:multiLevelType w:val="hybridMultilevel"/>
    <w:tmpl w:val="D0969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4D0B5521"/>
    <w:multiLevelType w:val="hybridMultilevel"/>
    <w:tmpl w:val="40543664"/>
    <w:lvl w:ilvl="0" w:tplc="F970EA2E">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50520D5F"/>
    <w:multiLevelType w:val="hybridMultilevel"/>
    <w:tmpl w:val="29A4EB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51086FF2"/>
    <w:multiLevelType w:val="hybridMultilevel"/>
    <w:tmpl w:val="CFA0AB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53F528C3"/>
    <w:multiLevelType w:val="hybridMultilevel"/>
    <w:tmpl w:val="19982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E803D4"/>
    <w:multiLevelType w:val="hybridMultilevel"/>
    <w:tmpl w:val="102CE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B9F3B25"/>
    <w:multiLevelType w:val="hybridMultilevel"/>
    <w:tmpl w:val="6FE4E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607B1B3E"/>
    <w:multiLevelType w:val="hybridMultilevel"/>
    <w:tmpl w:val="9E0CAE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655B2C3B"/>
    <w:multiLevelType w:val="hybridMultilevel"/>
    <w:tmpl w:val="1B6C43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6BA31E46"/>
    <w:multiLevelType w:val="hybridMultilevel"/>
    <w:tmpl w:val="45EE351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31">
    <w:nsid w:val="6BB12482"/>
    <w:multiLevelType w:val="hybridMultilevel"/>
    <w:tmpl w:val="87124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6F9C7092"/>
    <w:multiLevelType w:val="hybridMultilevel"/>
    <w:tmpl w:val="213A1E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6FEE4CB5"/>
    <w:multiLevelType w:val="hybridMultilevel"/>
    <w:tmpl w:val="D5F0FF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701B1A14"/>
    <w:multiLevelType w:val="hybridMultilevel"/>
    <w:tmpl w:val="465450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707C0D2C"/>
    <w:multiLevelType w:val="hybridMultilevel"/>
    <w:tmpl w:val="0D467A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75674B9B"/>
    <w:multiLevelType w:val="hybridMultilevel"/>
    <w:tmpl w:val="9780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9160AD6"/>
    <w:multiLevelType w:val="hybridMultilevel"/>
    <w:tmpl w:val="BBE6DE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7A891B6D"/>
    <w:multiLevelType w:val="hybridMultilevel"/>
    <w:tmpl w:val="C8CCDF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7ABC63D6"/>
    <w:multiLevelType w:val="hybridMultilevel"/>
    <w:tmpl w:val="9B4413DC"/>
    <w:lvl w:ilvl="0" w:tplc="0C090001">
      <w:start w:val="1"/>
      <w:numFmt w:val="bullet"/>
      <w:lvlText w:val=""/>
      <w:lvlJc w:val="left"/>
      <w:pPr>
        <w:ind w:left="779" w:hanging="360"/>
      </w:pPr>
      <w:rPr>
        <w:rFonts w:ascii="Symbol" w:hAnsi="Symbol" w:hint="default"/>
      </w:rPr>
    </w:lvl>
    <w:lvl w:ilvl="1" w:tplc="0C090003" w:tentative="1">
      <w:start w:val="1"/>
      <w:numFmt w:val="bullet"/>
      <w:lvlText w:val="o"/>
      <w:lvlJc w:val="left"/>
      <w:pPr>
        <w:ind w:left="1499" w:hanging="360"/>
      </w:pPr>
      <w:rPr>
        <w:rFonts w:ascii="Courier New" w:hAnsi="Courier New" w:cs="Courier New" w:hint="default"/>
      </w:rPr>
    </w:lvl>
    <w:lvl w:ilvl="2" w:tplc="0C090005" w:tentative="1">
      <w:start w:val="1"/>
      <w:numFmt w:val="bullet"/>
      <w:lvlText w:val=""/>
      <w:lvlJc w:val="left"/>
      <w:pPr>
        <w:ind w:left="2219" w:hanging="360"/>
      </w:pPr>
      <w:rPr>
        <w:rFonts w:ascii="Wingdings" w:hAnsi="Wingdings" w:hint="default"/>
      </w:rPr>
    </w:lvl>
    <w:lvl w:ilvl="3" w:tplc="0C090001" w:tentative="1">
      <w:start w:val="1"/>
      <w:numFmt w:val="bullet"/>
      <w:lvlText w:val=""/>
      <w:lvlJc w:val="left"/>
      <w:pPr>
        <w:ind w:left="2939" w:hanging="360"/>
      </w:pPr>
      <w:rPr>
        <w:rFonts w:ascii="Symbol" w:hAnsi="Symbol" w:hint="default"/>
      </w:rPr>
    </w:lvl>
    <w:lvl w:ilvl="4" w:tplc="0C090003" w:tentative="1">
      <w:start w:val="1"/>
      <w:numFmt w:val="bullet"/>
      <w:lvlText w:val="o"/>
      <w:lvlJc w:val="left"/>
      <w:pPr>
        <w:ind w:left="3659" w:hanging="360"/>
      </w:pPr>
      <w:rPr>
        <w:rFonts w:ascii="Courier New" w:hAnsi="Courier New" w:cs="Courier New" w:hint="default"/>
      </w:rPr>
    </w:lvl>
    <w:lvl w:ilvl="5" w:tplc="0C090005" w:tentative="1">
      <w:start w:val="1"/>
      <w:numFmt w:val="bullet"/>
      <w:lvlText w:val=""/>
      <w:lvlJc w:val="left"/>
      <w:pPr>
        <w:ind w:left="4379" w:hanging="360"/>
      </w:pPr>
      <w:rPr>
        <w:rFonts w:ascii="Wingdings" w:hAnsi="Wingdings" w:hint="default"/>
      </w:rPr>
    </w:lvl>
    <w:lvl w:ilvl="6" w:tplc="0C090001" w:tentative="1">
      <w:start w:val="1"/>
      <w:numFmt w:val="bullet"/>
      <w:lvlText w:val=""/>
      <w:lvlJc w:val="left"/>
      <w:pPr>
        <w:ind w:left="5099" w:hanging="360"/>
      </w:pPr>
      <w:rPr>
        <w:rFonts w:ascii="Symbol" w:hAnsi="Symbol" w:hint="default"/>
      </w:rPr>
    </w:lvl>
    <w:lvl w:ilvl="7" w:tplc="0C090003" w:tentative="1">
      <w:start w:val="1"/>
      <w:numFmt w:val="bullet"/>
      <w:lvlText w:val="o"/>
      <w:lvlJc w:val="left"/>
      <w:pPr>
        <w:ind w:left="5819" w:hanging="360"/>
      </w:pPr>
      <w:rPr>
        <w:rFonts w:ascii="Courier New" w:hAnsi="Courier New" w:cs="Courier New" w:hint="default"/>
      </w:rPr>
    </w:lvl>
    <w:lvl w:ilvl="8" w:tplc="0C090005" w:tentative="1">
      <w:start w:val="1"/>
      <w:numFmt w:val="bullet"/>
      <w:lvlText w:val=""/>
      <w:lvlJc w:val="left"/>
      <w:pPr>
        <w:ind w:left="6539" w:hanging="360"/>
      </w:pPr>
      <w:rPr>
        <w:rFonts w:ascii="Wingdings" w:hAnsi="Wingdings" w:hint="default"/>
      </w:rPr>
    </w:lvl>
  </w:abstractNum>
  <w:num w:numId="1">
    <w:abstractNumId w:val="2"/>
  </w:num>
  <w:num w:numId="2">
    <w:abstractNumId w:val="8"/>
  </w:num>
  <w:num w:numId="3">
    <w:abstractNumId w:val="36"/>
  </w:num>
  <w:num w:numId="4">
    <w:abstractNumId w:val="15"/>
  </w:num>
  <w:num w:numId="5">
    <w:abstractNumId w:val="38"/>
  </w:num>
  <w:num w:numId="6">
    <w:abstractNumId w:val="4"/>
  </w:num>
  <w:num w:numId="7">
    <w:abstractNumId w:val="35"/>
  </w:num>
  <w:num w:numId="8">
    <w:abstractNumId w:val="12"/>
  </w:num>
  <w:num w:numId="9">
    <w:abstractNumId w:val="30"/>
  </w:num>
  <w:num w:numId="10">
    <w:abstractNumId w:val="29"/>
  </w:num>
  <w:num w:numId="11">
    <w:abstractNumId w:val="6"/>
  </w:num>
  <w:num w:numId="12">
    <w:abstractNumId w:val="3"/>
  </w:num>
  <w:num w:numId="13">
    <w:abstractNumId w:val="34"/>
  </w:num>
  <w:num w:numId="14">
    <w:abstractNumId w:val="27"/>
  </w:num>
  <w:num w:numId="15">
    <w:abstractNumId w:val="5"/>
  </w:num>
  <w:num w:numId="16">
    <w:abstractNumId w:val="37"/>
  </w:num>
  <w:num w:numId="17">
    <w:abstractNumId w:val="9"/>
  </w:num>
  <w:num w:numId="18">
    <w:abstractNumId w:val="2"/>
  </w:num>
  <w:num w:numId="19">
    <w:abstractNumId w:val="33"/>
  </w:num>
  <w:num w:numId="20">
    <w:abstractNumId w:val="31"/>
  </w:num>
  <w:num w:numId="21">
    <w:abstractNumId w:val="22"/>
  </w:num>
  <w:num w:numId="22">
    <w:abstractNumId w:val="14"/>
  </w:num>
  <w:num w:numId="23">
    <w:abstractNumId w:val="1"/>
  </w:num>
  <w:num w:numId="24">
    <w:abstractNumId w:val="10"/>
  </w:num>
  <w:num w:numId="25">
    <w:abstractNumId w:val="17"/>
  </w:num>
  <w:num w:numId="26">
    <w:abstractNumId w:val="19"/>
  </w:num>
  <w:num w:numId="27">
    <w:abstractNumId w:val="21"/>
  </w:num>
  <w:num w:numId="28">
    <w:abstractNumId w:val="0"/>
  </w:num>
  <w:num w:numId="29">
    <w:abstractNumId w:val="2"/>
  </w:num>
  <w:num w:numId="30">
    <w:abstractNumId w:val="16"/>
  </w:num>
  <w:num w:numId="31">
    <w:abstractNumId w:val="18"/>
  </w:num>
  <w:num w:numId="32">
    <w:abstractNumId w:val="39"/>
  </w:num>
  <w:num w:numId="33">
    <w:abstractNumId w:val="23"/>
  </w:num>
  <w:num w:numId="34">
    <w:abstractNumId w:val="28"/>
  </w:num>
  <w:num w:numId="35">
    <w:abstractNumId w:val="24"/>
  </w:num>
  <w:num w:numId="36">
    <w:abstractNumId w:val="32"/>
  </w:num>
  <w:num w:numId="37">
    <w:abstractNumId w:val="11"/>
  </w:num>
  <w:num w:numId="38">
    <w:abstractNumId w:val="13"/>
  </w:num>
  <w:num w:numId="39">
    <w:abstractNumId w:val="2"/>
  </w:num>
  <w:num w:numId="40">
    <w:abstractNumId w:val="2"/>
  </w:num>
  <w:num w:numId="41">
    <w:abstractNumId w:val="20"/>
  </w:num>
  <w:num w:numId="42">
    <w:abstractNumId w:val="26"/>
  </w:num>
  <w:num w:numId="43">
    <w:abstractNumId w:val="2"/>
  </w:num>
  <w:num w:numId="44">
    <w:abstractNumId w:val="25"/>
  </w:num>
  <w:num w:numId="45">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en-US" w:vendorID="64" w:dllVersion="131078" w:nlCheck="1" w:checkStyle="1"/>
  <w:activeWritingStyle w:appName="MSWord" w:lang="en-AU" w:vendorID="64" w:dllVersion="131078" w:nlCheck="1" w:checkStyle="1"/>
  <w:linkStyles/>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revisionView w:markup="0"/>
  <w:trackRevisions/>
  <w:defaultTabStop w:val="720"/>
  <w:drawingGridHorizontalSpacing w:val="110"/>
  <w:displayHorizontalDrawingGridEvery w:val="2"/>
  <w:displayVerticalDrawingGridEvery w:val="2"/>
  <w:characterSpacingControl w:val="doNotCompress"/>
  <w:savePreviewPicture/>
  <w:hdrShapeDefaults>
    <o:shapedefaults v:ext="edit" spidmax="2050" fill="f" fillcolor="none [3212]" strokecolor="red">
      <v:fill color="none [3212]" on="f"/>
      <v:stroke color="red" weight="1pt"/>
      <o:colormru v:ext="edit" colors="white,#bfbfb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672E"/>
    <w:rsid w:val="0000202F"/>
    <w:rsid w:val="00007C79"/>
    <w:rsid w:val="00010167"/>
    <w:rsid w:val="00010713"/>
    <w:rsid w:val="00014A10"/>
    <w:rsid w:val="00020351"/>
    <w:rsid w:val="00023111"/>
    <w:rsid w:val="000240E2"/>
    <w:rsid w:val="0002548D"/>
    <w:rsid w:val="00026D86"/>
    <w:rsid w:val="0002784B"/>
    <w:rsid w:val="00027B23"/>
    <w:rsid w:val="0003391B"/>
    <w:rsid w:val="0004160D"/>
    <w:rsid w:val="00041730"/>
    <w:rsid w:val="00042D3A"/>
    <w:rsid w:val="00045F1A"/>
    <w:rsid w:val="0004689C"/>
    <w:rsid w:val="00047D47"/>
    <w:rsid w:val="00047DE7"/>
    <w:rsid w:val="00052E4B"/>
    <w:rsid w:val="00052FD4"/>
    <w:rsid w:val="0005713A"/>
    <w:rsid w:val="0006161C"/>
    <w:rsid w:val="00065D26"/>
    <w:rsid w:val="00066066"/>
    <w:rsid w:val="0007358E"/>
    <w:rsid w:val="0007387A"/>
    <w:rsid w:val="00074E53"/>
    <w:rsid w:val="00074F9B"/>
    <w:rsid w:val="00074FAC"/>
    <w:rsid w:val="00076161"/>
    <w:rsid w:val="000777CE"/>
    <w:rsid w:val="00077E52"/>
    <w:rsid w:val="00081164"/>
    <w:rsid w:val="000823F8"/>
    <w:rsid w:val="000849C9"/>
    <w:rsid w:val="000864A8"/>
    <w:rsid w:val="00087CBD"/>
    <w:rsid w:val="00090949"/>
    <w:rsid w:val="00093921"/>
    <w:rsid w:val="00096D6A"/>
    <w:rsid w:val="000A09D0"/>
    <w:rsid w:val="000A27BD"/>
    <w:rsid w:val="000A34DD"/>
    <w:rsid w:val="000A3583"/>
    <w:rsid w:val="000A3A71"/>
    <w:rsid w:val="000A4D21"/>
    <w:rsid w:val="000A7956"/>
    <w:rsid w:val="000B0553"/>
    <w:rsid w:val="000B3D60"/>
    <w:rsid w:val="000C4E82"/>
    <w:rsid w:val="000C75C4"/>
    <w:rsid w:val="000D099A"/>
    <w:rsid w:val="000D0C18"/>
    <w:rsid w:val="000D273B"/>
    <w:rsid w:val="000D358B"/>
    <w:rsid w:val="000D565B"/>
    <w:rsid w:val="000E08A1"/>
    <w:rsid w:val="000E0C1C"/>
    <w:rsid w:val="000E19B3"/>
    <w:rsid w:val="000E1AEB"/>
    <w:rsid w:val="000E4B57"/>
    <w:rsid w:val="000E5282"/>
    <w:rsid w:val="000E6160"/>
    <w:rsid w:val="000E6429"/>
    <w:rsid w:val="000E6B8D"/>
    <w:rsid w:val="000E72C5"/>
    <w:rsid w:val="000F128B"/>
    <w:rsid w:val="000F1936"/>
    <w:rsid w:val="000F1B90"/>
    <w:rsid w:val="000F34EC"/>
    <w:rsid w:val="000F52A1"/>
    <w:rsid w:val="001004CD"/>
    <w:rsid w:val="00105C76"/>
    <w:rsid w:val="0011300D"/>
    <w:rsid w:val="00114445"/>
    <w:rsid w:val="00115F10"/>
    <w:rsid w:val="00116DA7"/>
    <w:rsid w:val="0011779C"/>
    <w:rsid w:val="001221D3"/>
    <w:rsid w:val="001240AD"/>
    <w:rsid w:val="00126B2E"/>
    <w:rsid w:val="0013230E"/>
    <w:rsid w:val="00132436"/>
    <w:rsid w:val="00135581"/>
    <w:rsid w:val="0013578A"/>
    <w:rsid w:val="0013580F"/>
    <w:rsid w:val="00136D84"/>
    <w:rsid w:val="0014015C"/>
    <w:rsid w:val="0014034F"/>
    <w:rsid w:val="0014396B"/>
    <w:rsid w:val="00143C20"/>
    <w:rsid w:val="00146B2F"/>
    <w:rsid w:val="00147E07"/>
    <w:rsid w:val="00152FF2"/>
    <w:rsid w:val="0015477C"/>
    <w:rsid w:val="00155121"/>
    <w:rsid w:val="0015547E"/>
    <w:rsid w:val="00155D24"/>
    <w:rsid w:val="00157EAD"/>
    <w:rsid w:val="00164207"/>
    <w:rsid w:val="00164750"/>
    <w:rsid w:val="00166B3C"/>
    <w:rsid w:val="00166B7F"/>
    <w:rsid w:val="00167284"/>
    <w:rsid w:val="00170540"/>
    <w:rsid w:val="001724F0"/>
    <w:rsid w:val="0017290D"/>
    <w:rsid w:val="00172D09"/>
    <w:rsid w:val="00173985"/>
    <w:rsid w:val="00180156"/>
    <w:rsid w:val="00180EE4"/>
    <w:rsid w:val="0018102D"/>
    <w:rsid w:val="00182079"/>
    <w:rsid w:val="0018300E"/>
    <w:rsid w:val="001843CB"/>
    <w:rsid w:val="001902BA"/>
    <w:rsid w:val="00191D1E"/>
    <w:rsid w:val="00192D5F"/>
    <w:rsid w:val="001932DB"/>
    <w:rsid w:val="00193F46"/>
    <w:rsid w:val="0019434F"/>
    <w:rsid w:val="001953C3"/>
    <w:rsid w:val="001960EC"/>
    <w:rsid w:val="0019657E"/>
    <w:rsid w:val="00197228"/>
    <w:rsid w:val="001A051F"/>
    <w:rsid w:val="001A1419"/>
    <w:rsid w:val="001A575C"/>
    <w:rsid w:val="001A7743"/>
    <w:rsid w:val="001B0637"/>
    <w:rsid w:val="001B1339"/>
    <w:rsid w:val="001B4223"/>
    <w:rsid w:val="001B511F"/>
    <w:rsid w:val="001C1B26"/>
    <w:rsid w:val="001C2D05"/>
    <w:rsid w:val="001C2FC9"/>
    <w:rsid w:val="001C5498"/>
    <w:rsid w:val="001C7AF6"/>
    <w:rsid w:val="001D04AC"/>
    <w:rsid w:val="001D193E"/>
    <w:rsid w:val="001D295A"/>
    <w:rsid w:val="001D2F57"/>
    <w:rsid w:val="001D5334"/>
    <w:rsid w:val="001D5E6F"/>
    <w:rsid w:val="001D72ED"/>
    <w:rsid w:val="001E1BC9"/>
    <w:rsid w:val="001E66C6"/>
    <w:rsid w:val="001E69B1"/>
    <w:rsid w:val="001F42B2"/>
    <w:rsid w:val="001F75CF"/>
    <w:rsid w:val="001F7B3B"/>
    <w:rsid w:val="002001A6"/>
    <w:rsid w:val="00200AC4"/>
    <w:rsid w:val="00210A36"/>
    <w:rsid w:val="00212181"/>
    <w:rsid w:val="00216693"/>
    <w:rsid w:val="00216A4B"/>
    <w:rsid w:val="002172B2"/>
    <w:rsid w:val="00222542"/>
    <w:rsid w:val="00231261"/>
    <w:rsid w:val="00237A92"/>
    <w:rsid w:val="0024061A"/>
    <w:rsid w:val="00240D2B"/>
    <w:rsid w:val="0024133A"/>
    <w:rsid w:val="00241901"/>
    <w:rsid w:val="00243E9C"/>
    <w:rsid w:val="00244273"/>
    <w:rsid w:val="00252AFA"/>
    <w:rsid w:val="002547F5"/>
    <w:rsid w:val="002557BD"/>
    <w:rsid w:val="0025702F"/>
    <w:rsid w:val="00261558"/>
    <w:rsid w:val="002663E1"/>
    <w:rsid w:val="00270B3F"/>
    <w:rsid w:val="00270F36"/>
    <w:rsid w:val="00271822"/>
    <w:rsid w:val="00272FA7"/>
    <w:rsid w:val="00272FD9"/>
    <w:rsid w:val="00274DD3"/>
    <w:rsid w:val="00274F43"/>
    <w:rsid w:val="00280213"/>
    <w:rsid w:val="002826C1"/>
    <w:rsid w:val="0028365F"/>
    <w:rsid w:val="002844F9"/>
    <w:rsid w:val="00286B7E"/>
    <w:rsid w:val="0029194A"/>
    <w:rsid w:val="002935F2"/>
    <w:rsid w:val="00294634"/>
    <w:rsid w:val="002A1DC6"/>
    <w:rsid w:val="002A4DA6"/>
    <w:rsid w:val="002A570D"/>
    <w:rsid w:val="002A5FE6"/>
    <w:rsid w:val="002A63B5"/>
    <w:rsid w:val="002A6F22"/>
    <w:rsid w:val="002B118E"/>
    <w:rsid w:val="002B25BB"/>
    <w:rsid w:val="002B44AE"/>
    <w:rsid w:val="002B4C33"/>
    <w:rsid w:val="002B6003"/>
    <w:rsid w:val="002B635C"/>
    <w:rsid w:val="002B6AB3"/>
    <w:rsid w:val="002C1C6E"/>
    <w:rsid w:val="002C383E"/>
    <w:rsid w:val="002C4997"/>
    <w:rsid w:val="002C518C"/>
    <w:rsid w:val="002D0F86"/>
    <w:rsid w:val="002D15A5"/>
    <w:rsid w:val="002D4059"/>
    <w:rsid w:val="002D4319"/>
    <w:rsid w:val="002D4ED0"/>
    <w:rsid w:val="002D7B2C"/>
    <w:rsid w:val="002E04AC"/>
    <w:rsid w:val="002E3785"/>
    <w:rsid w:val="002E5280"/>
    <w:rsid w:val="002E7708"/>
    <w:rsid w:val="002F113A"/>
    <w:rsid w:val="002F3696"/>
    <w:rsid w:val="002F37C0"/>
    <w:rsid w:val="002F54FB"/>
    <w:rsid w:val="00300523"/>
    <w:rsid w:val="00300E7E"/>
    <w:rsid w:val="00303267"/>
    <w:rsid w:val="003063F0"/>
    <w:rsid w:val="00310D9D"/>
    <w:rsid w:val="0031354A"/>
    <w:rsid w:val="003136A4"/>
    <w:rsid w:val="00313A2E"/>
    <w:rsid w:val="00317A45"/>
    <w:rsid w:val="0032037D"/>
    <w:rsid w:val="00320DEE"/>
    <w:rsid w:val="00325D89"/>
    <w:rsid w:val="003275A1"/>
    <w:rsid w:val="003322E5"/>
    <w:rsid w:val="003325A4"/>
    <w:rsid w:val="00333CEE"/>
    <w:rsid w:val="00335FC1"/>
    <w:rsid w:val="0033682C"/>
    <w:rsid w:val="00342CE7"/>
    <w:rsid w:val="00343E65"/>
    <w:rsid w:val="00344FF5"/>
    <w:rsid w:val="00347332"/>
    <w:rsid w:val="00350067"/>
    <w:rsid w:val="00351965"/>
    <w:rsid w:val="00351BB3"/>
    <w:rsid w:val="00352EEE"/>
    <w:rsid w:val="00355972"/>
    <w:rsid w:val="0035611E"/>
    <w:rsid w:val="003575A9"/>
    <w:rsid w:val="00363F41"/>
    <w:rsid w:val="00370C94"/>
    <w:rsid w:val="00371148"/>
    <w:rsid w:val="0037153C"/>
    <w:rsid w:val="00371769"/>
    <w:rsid w:val="003719EB"/>
    <w:rsid w:val="00372225"/>
    <w:rsid w:val="003725B4"/>
    <w:rsid w:val="003829A3"/>
    <w:rsid w:val="00382CF3"/>
    <w:rsid w:val="00383ECD"/>
    <w:rsid w:val="00386CF0"/>
    <w:rsid w:val="003876D3"/>
    <w:rsid w:val="00390305"/>
    <w:rsid w:val="00390ED5"/>
    <w:rsid w:val="00394782"/>
    <w:rsid w:val="003A5AA2"/>
    <w:rsid w:val="003A61D6"/>
    <w:rsid w:val="003A79B4"/>
    <w:rsid w:val="003B096F"/>
    <w:rsid w:val="003B19AD"/>
    <w:rsid w:val="003B1F24"/>
    <w:rsid w:val="003B6B35"/>
    <w:rsid w:val="003C2D92"/>
    <w:rsid w:val="003C31B6"/>
    <w:rsid w:val="003C57E0"/>
    <w:rsid w:val="003C5D80"/>
    <w:rsid w:val="003C7A76"/>
    <w:rsid w:val="003D1057"/>
    <w:rsid w:val="003D38B4"/>
    <w:rsid w:val="003D58D1"/>
    <w:rsid w:val="003D5F61"/>
    <w:rsid w:val="003D6957"/>
    <w:rsid w:val="003D72C0"/>
    <w:rsid w:val="003D73D6"/>
    <w:rsid w:val="003D7626"/>
    <w:rsid w:val="003E021C"/>
    <w:rsid w:val="003E0240"/>
    <w:rsid w:val="003E432E"/>
    <w:rsid w:val="003E4BDB"/>
    <w:rsid w:val="003E5CA6"/>
    <w:rsid w:val="003E6DFF"/>
    <w:rsid w:val="003F0145"/>
    <w:rsid w:val="003F0651"/>
    <w:rsid w:val="003F0751"/>
    <w:rsid w:val="003F21C6"/>
    <w:rsid w:val="003F285B"/>
    <w:rsid w:val="003F3FE3"/>
    <w:rsid w:val="003F3FFA"/>
    <w:rsid w:val="003F5A03"/>
    <w:rsid w:val="003F6B19"/>
    <w:rsid w:val="003F740D"/>
    <w:rsid w:val="003F7743"/>
    <w:rsid w:val="003F77CE"/>
    <w:rsid w:val="003F7F5F"/>
    <w:rsid w:val="00400BFF"/>
    <w:rsid w:val="00401F72"/>
    <w:rsid w:val="0040205A"/>
    <w:rsid w:val="00402958"/>
    <w:rsid w:val="00402AB6"/>
    <w:rsid w:val="00403267"/>
    <w:rsid w:val="0040459E"/>
    <w:rsid w:val="004049F4"/>
    <w:rsid w:val="00404EFB"/>
    <w:rsid w:val="00406340"/>
    <w:rsid w:val="004105E1"/>
    <w:rsid w:val="00410D84"/>
    <w:rsid w:val="00412CEB"/>
    <w:rsid w:val="00414BFA"/>
    <w:rsid w:val="00415DC9"/>
    <w:rsid w:val="00416888"/>
    <w:rsid w:val="004219D1"/>
    <w:rsid w:val="00422C63"/>
    <w:rsid w:val="004231C0"/>
    <w:rsid w:val="00425AC1"/>
    <w:rsid w:val="00425F0D"/>
    <w:rsid w:val="00430835"/>
    <w:rsid w:val="004308C9"/>
    <w:rsid w:val="00430906"/>
    <w:rsid w:val="00432A20"/>
    <w:rsid w:val="00432AAB"/>
    <w:rsid w:val="00434A77"/>
    <w:rsid w:val="00437397"/>
    <w:rsid w:val="00441421"/>
    <w:rsid w:val="00442099"/>
    <w:rsid w:val="00443106"/>
    <w:rsid w:val="0044381D"/>
    <w:rsid w:val="0044439F"/>
    <w:rsid w:val="00444818"/>
    <w:rsid w:val="00450683"/>
    <w:rsid w:val="00454056"/>
    <w:rsid w:val="0046091E"/>
    <w:rsid w:val="00463990"/>
    <w:rsid w:val="00464176"/>
    <w:rsid w:val="00464C98"/>
    <w:rsid w:val="00465CA3"/>
    <w:rsid w:val="004666F7"/>
    <w:rsid w:val="004668C5"/>
    <w:rsid w:val="00470887"/>
    <w:rsid w:val="00472510"/>
    <w:rsid w:val="004725C5"/>
    <w:rsid w:val="004733F3"/>
    <w:rsid w:val="00474394"/>
    <w:rsid w:val="004853A9"/>
    <w:rsid w:val="00485A4D"/>
    <w:rsid w:val="004874D6"/>
    <w:rsid w:val="00487C77"/>
    <w:rsid w:val="00490429"/>
    <w:rsid w:val="00495435"/>
    <w:rsid w:val="004954B2"/>
    <w:rsid w:val="004964B0"/>
    <w:rsid w:val="004A0857"/>
    <w:rsid w:val="004A341A"/>
    <w:rsid w:val="004A39C8"/>
    <w:rsid w:val="004A5641"/>
    <w:rsid w:val="004A6EB0"/>
    <w:rsid w:val="004B3EE0"/>
    <w:rsid w:val="004C33F1"/>
    <w:rsid w:val="004C5E3A"/>
    <w:rsid w:val="004C7214"/>
    <w:rsid w:val="004D0672"/>
    <w:rsid w:val="004D18B0"/>
    <w:rsid w:val="004D26F5"/>
    <w:rsid w:val="004D2D9E"/>
    <w:rsid w:val="004D304C"/>
    <w:rsid w:val="004D394D"/>
    <w:rsid w:val="004D4F44"/>
    <w:rsid w:val="004E137E"/>
    <w:rsid w:val="004E21FB"/>
    <w:rsid w:val="004E2453"/>
    <w:rsid w:val="004E3F53"/>
    <w:rsid w:val="004F0C68"/>
    <w:rsid w:val="004F18A5"/>
    <w:rsid w:val="004F1EF9"/>
    <w:rsid w:val="004F2258"/>
    <w:rsid w:val="004F4F42"/>
    <w:rsid w:val="004F6915"/>
    <w:rsid w:val="004F779E"/>
    <w:rsid w:val="005066AC"/>
    <w:rsid w:val="00513123"/>
    <w:rsid w:val="00514540"/>
    <w:rsid w:val="00516BD1"/>
    <w:rsid w:val="005174D7"/>
    <w:rsid w:val="00520A3C"/>
    <w:rsid w:val="00523659"/>
    <w:rsid w:val="0052442D"/>
    <w:rsid w:val="00524DE1"/>
    <w:rsid w:val="00530311"/>
    <w:rsid w:val="00534F0E"/>
    <w:rsid w:val="00535098"/>
    <w:rsid w:val="00535218"/>
    <w:rsid w:val="005368E5"/>
    <w:rsid w:val="0053698A"/>
    <w:rsid w:val="00537508"/>
    <w:rsid w:val="00541AB7"/>
    <w:rsid w:val="0054211C"/>
    <w:rsid w:val="00544DAA"/>
    <w:rsid w:val="00545182"/>
    <w:rsid w:val="00546445"/>
    <w:rsid w:val="005513A3"/>
    <w:rsid w:val="00552732"/>
    <w:rsid w:val="0055574E"/>
    <w:rsid w:val="0055670B"/>
    <w:rsid w:val="00563D4D"/>
    <w:rsid w:val="00565BD9"/>
    <w:rsid w:val="0056706C"/>
    <w:rsid w:val="00567326"/>
    <w:rsid w:val="00570C6A"/>
    <w:rsid w:val="0057241E"/>
    <w:rsid w:val="00574241"/>
    <w:rsid w:val="005743B6"/>
    <w:rsid w:val="0057629B"/>
    <w:rsid w:val="005770E1"/>
    <w:rsid w:val="00582270"/>
    <w:rsid w:val="005828EA"/>
    <w:rsid w:val="00583911"/>
    <w:rsid w:val="00584043"/>
    <w:rsid w:val="0058671E"/>
    <w:rsid w:val="00586C45"/>
    <w:rsid w:val="005879DC"/>
    <w:rsid w:val="00587B19"/>
    <w:rsid w:val="005917C7"/>
    <w:rsid w:val="005978E7"/>
    <w:rsid w:val="00597E91"/>
    <w:rsid w:val="005A04B7"/>
    <w:rsid w:val="005A0F8E"/>
    <w:rsid w:val="005A1252"/>
    <w:rsid w:val="005A2166"/>
    <w:rsid w:val="005A2851"/>
    <w:rsid w:val="005A3889"/>
    <w:rsid w:val="005A4A97"/>
    <w:rsid w:val="005A5C5A"/>
    <w:rsid w:val="005A637A"/>
    <w:rsid w:val="005A74D5"/>
    <w:rsid w:val="005B3B2D"/>
    <w:rsid w:val="005B3CAE"/>
    <w:rsid w:val="005B75E1"/>
    <w:rsid w:val="005C21E0"/>
    <w:rsid w:val="005C6831"/>
    <w:rsid w:val="005D02E4"/>
    <w:rsid w:val="005D217F"/>
    <w:rsid w:val="005D5134"/>
    <w:rsid w:val="005D5820"/>
    <w:rsid w:val="005D59E8"/>
    <w:rsid w:val="005D6FD2"/>
    <w:rsid w:val="005E23FA"/>
    <w:rsid w:val="005E3F9A"/>
    <w:rsid w:val="005E482B"/>
    <w:rsid w:val="005E5373"/>
    <w:rsid w:val="005E5EAB"/>
    <w:rsid w:val="005F0160"/>
    <w:rsid w:val="005F4623"/>
    <w:rsid w:val="005F5CB7"/>
    <w:rsid w:val="005F6049"/>
    <w:rsid w:val="005F674A"/>
    <w:rsid w:val="005F6944"/>
    <w:rsid w:val="006023F5"/>
    <w:rsid w:val="006024EB"/>
    <w:rsid w:val="00605F47"/>
    <w:rsid w:val="00606C7B"/>
    <w:rsid w:val="0060795C"/>
    <w:rsid w:val="00607A99"/>
    <w:rsid w:val="00613403"/>
    <w:rsid w:val="00613B9C"/>
    <w:rsid w:val="006152C9"/>
    <w:rsid w:val="00617164"/>
    <w:rsid w:val="0061724F"/>
    <w:rsid w:val="00617563"/>
    <w:rsid w:val="00622AA1"/>
    <w:rsid w:val="00623959"/>
    <w:rsid w:val="0062531E"/>
    <w:rsid w:val="006273E1"/>
    <w:rsid w:val="006277B8"/>
    <w:rsid w:val="00627AA6"/>
    <w:rsid w:val="0063157A"/>
    <w:rsid w:val="006324EB"/>
    <w:rsid w:val="006333D7"/>
    <w:rsid w:val="00633426"/>
    <w:rsid w:val="00634E8F"/>
    <w:rsid w:val="0063576F"/>
    <w:rsid w:val="006359EA"/>
    <w:rsid w:val="00635B90"/>
    <w:rsid w:val="006400D3"/>
    <w:rsid w:val="006417B8"/>
    <w:rsid w:val="00642186"/>
    <w:rsid w:val="00643A5E"/>
    <w:rsid w:val="00643BAD"/>
    <w:rsid w:val="00644903"/>
    <w:rsid w:val="00650CEC"/>
    <w:rsid w:val="00652FF5"/>
    <w:rsid w:val="00654AA2"/>
    <w:rsid w:val="00654F98"/>
    <w:rsid w:val="00656297"/>
    <w:rsid w:val="00660639"/>
    <w:rsid w:val="00661024"/>
    <w:rsid w:val="00661967"/>
    <w:rsid w:val="006621B7"/>
    <w:rsid w:val="006637DB"/>
    <w:rsid w:val="006652E7"/>
    <w:rsid w:val="006717FC"/>
    <w:rsid w:val="0067235A"/>
    <w:rsid w:val="0067311B"/>
    <w:rsid w:val="00673878"/>
    <w:rsid w:val="00680B9D"/>
    <w:rsid w:val="00680CE3"/>
    <w:rsid w:val="00680F00"/>
    <w:rsid w:val="0068100A"/>
    <w:rsid w:val="00682209"/>
    <w:rsid w:val="006847C1"/>
    <w:rsid w:val="006848D6"/>
    <w:rsid w:val="00685C77"/>
    <w:rsid w:val="006876DE"/>
    <w:rsid w:val="006878FA"/>
    <w:rsid w:val="0069000E"/>
    <w:rsid w:val="0069021C"/>
    <w:rsid w:val="00690E1D"/>
    <w:rsid w:val="006921A1"/>
    <w:rsid w:val="00693895"/>
    <w:rsid w:val="0069394E"/>
    <w:rsid w:val="006968DD"/>
    <w:rsid w:val="006A003C"/>
    <w:rsid w:val="006A0399"/>
    <w:rsid w:val="006A1CB2"/>
    <w:rsid w:val="006A31A7"/>
    <w:rsid w:val="006A68E2"/>
    <w:rsid w:val="006A7227"/>
    <w:rsid w:val="006A7845"/>
    <w:rsid w:val="006A79AC"/>
    <w:rsid w:val="006B547E"/>
    <w:rsid w:val="006C0CB8"/>
    <w:rsid w:val="006C0CE0"/>
    <w:rsid w:val="006C43A4"/>
    <w:rsid w:val="006D29DF"/>
    <w:rsid w:val="006D4E9C"/>
    <w:rsid w:val="006D7734"/>
    <w:rsid w:val="006E18BD"/>
    <w:rsid w:val="006E1CF8"/>
    <w:rsid w:val="006E4178"/>
    <w:rsid w:val="006F040E"/>
    <w:rsid w:val="006F4187"/>
    <w:rsid w:val="006F672E"/>
    <w:rsid w:val="006F7939"/>
    <w:rsid w:val="006F79A1"/>
    <w:rsid w:val="00704099"/>
    <w:rsid w:val="007051A8"/>
    <w:rsid w:val="007105DB"/>
    <w:rsid w:val="0071425A"/>
    <w:rsid w:val="007178D2"/>
    <w:rsid w:val="00720B99"/>
    <w:rsid w:val="00721229"/>
    <w:rsid w:val="00727721"/>
    <w:rsid w:val="00727DCC"/>
    <w:rsid w:val="00730CFB"/>
    <w:rsid w:val="00731E98"/>
    <w:rsid w:val="007329C1"/>
    <w:rsid w:val="007331BC"/>
    <w:rsid w:val="007334A4"/>
    <w:rsid w:val="0073599A"/>
    <w:rsid w:val="00736815"/>
    <w:rsid w:val="00737687"/>
    <w:rsid w:val="007412D2"/>
    <w:rsid w:val="00742C98"/>
    <w:rsid w:val="00743B5A"/>
    <w:rsid w:val="00745B82"/>
    <w:rsid w:val="00750B3E"/>
    <w:rsid w:val="007529E3"/>
    <w:rsid w:val="00753788"/>
    <w:rsid w:val="007549DF"/>
    <w:rsid w:val="00755A69"/>
    <w:rsid w:val="00756AA6"/>
    <w:rsid w:val="00756D93"/>
    <w:rsid w:val="007661EE"/>
    <w:rsid w:val="00766252"/>
    <w:rsid w:val="00766948"/>
    <w:rsid w:val="0077033E"/>
    <w:rsid w:val="00772951"/>
    <w:rsid w:val="00773004"/>
    <w:rsid w:val="00775E84"/>
    <w:rsid w:val="007800A4"/>
    <w:rsid w:val="00780AF6"/>
    <w:rsid w:val="00781028"/>
    <w:rsid w:val="00781290"/>
    <w:rsid w:val="00782154"/>
    <w:rsid w:val="007831FD"/>
    <w:rsid w:val="00786F85"/>
    <w:rsid w:val="0079144C"/>
    <w:rsid w:val="007953A5"/>
    <w:rsid w:val="007955B8"/>
    <w:rsid w:val="0079659E"/>
    <w:rsid w:val="00796D8E"/>
    <w:rsid w:val="007A49B7"/>
    <w:rsid w:val="007A5102"/>
    <w:rsid w:val="007A60DF"/>
    <w:rsid w:val="007A6AF4"/>
    <w:rsid w:val="007B088E"/>
    <w:rsid w:val="007B1524"/>
    <w:rsid w:val="007B25DB"/>
    <w:rsid w:val="007C30A4"/>
    <w:rsid w:val="007C4295"/>
    <w:rsid w:val="007C5337"/>
    <w:rsid w:val="007D1C5F"/>
    <w:rsid w:val="007D45BA"/>
    <w:rsid w:val="007D6A85"/>
    <w:rsid w:val="007D779A"/>
    <w:rsid w:val="007D7D65"/>
    <w:rsid w:val="007E08C4"/>
    <w:rsid w:val="007E12BD"/>
    <w:rsid w:val="007E2081"/>
    <w:rsid w:val="007E3DC6"/>
    <w:rsid w:val="007E629E"/>
    <w:rsid w:val="007E6F6C"/>
    <w:rsid w:val="007E72B8"/>
    <w:rsid w:val="007E73C4"/>
    <w:rsid w:val="007F12ED"/>
    <w:rsid w:val="007F3954"/>
    <w:rsid w:val="007F499E"/>
    <w:rsid w:val="007F5FFF"/>
    <w:rsid w:val="007F709C"/>
    <w:rsid w:val="007F79A3"/>
    <w:rsid w:val="00803603"/>
    <w:rsid w:val="008049C7"/>
    <w:rsid w:val="008062AC"/>
    <w:rsid w:val="00806E67"/>
    <w:rsid w:val="008128AD"/>
    <w:rsid w:val="008134A3"/>
    <w:rsid w:val="00814062"/>
    <w:rsid w:val="008144D8"/>
    <w:rsid w:val="0081621F"/>
    <w:rsid w:val="0082023E"/>
    <w:rsid w:val="00821484"/>
    <w:rsid w:val="00823111"/>
    <w:rsid w:val="00825103"/>
    <w:rsid w:val="00825C1F"/>
    <w:rsid w:val="00826B57"/>
    <w:rsid w:val="00827A8C"/>
    <w:rsid w:val="00830CB4"/>
    <w:rsid w:val="0083199E"/>
    <w:rsid w:val="00832036"/>
    <w:rsid w:val="0083777E"/>
    <w:rsid w:val="00840065"/>
    <w:rsid w:val="00840870"/>
    <w:rsid w:val="00840B2E"/>
    <w:rsid w:val="00841307"/>
    <w:rsid w:val="00843229"/>
    <w:rsid w:val="00844015"/>
    <w:rsid w:val="008449DE"/>
    <w:rsid w:val="008455C3"/>
    <w:rsid w:val="00850A9C"/>
    <w:rsid w:val="00853342"/>
    <w:rsid w:val="00854757"/>
    <w:rsid w:val="00856BF3"/>
    <w:rsid w:val="008570E9"/>
    <w:rsid w:val="008572AF"/>
    <w:rsid w:val="00857325"/>
    <w:rsid w:val="00860D34"/>
    <w:rsid w:val="00860F9C"/>
    <w:rsid w:val="0086393B"/>
    <w:rsid w:val="00865706"/>
    <w:rsid w:val="00870319"/>
    <w:rsid w:val="00870446"/>
    <w:rsid w:val="0087276C"/>
    <w:rsid w:val="00872C62"/>
    <w:rsid w:val="00876BDD"/>
    <w:rsid w:val="008775BE"/>
    <w:rsid w:val="0088464C"/>
    <w:rsid w:val="00884D48"/>
    <w:rsid w:val="00890625"/>
    <w:rsid w:val="008910BD"/>
    <w:rsid w:val="00891FA2"/>
    <w:rsid w:val="008935D5"/>
    <w:rsid w:val="0089491D"/>
    <w:rsid w:val="00895031"/>
    <w:rsid w:val="008952EB"/>
    <w:rsid w:val="008974D9"/>
    <w:rsid w:val="008A12F6"/>
    <w:rsid w:val="008A3D10"/>
    <w:rsid w:val="008A44A8"/>
    <w:rsid w:val="008A4B10"/>
    <w:rsid w:val="008A4C11"/>
    <w:rsid w:val="008A61D3"/>
    <w:rsid w:val="008A7191"/>
    <w:rsid w:val="008A74D4"/>
    <w:rsid w:val="008B0B3B"/>
    <w:rsid w:val="008B25DB"/>
    <w:rsid w:val="008B2AC8"/>
    <w:rsid w:val="008B3F5A"/>
    <w:rsid w:val="008B48AF"/>
    <w:rsid w:val="008B722F"/>
    <w:rsid w:val="008C158D"/>
    <w:rsid w:val="008C167F"/>
    <w:rsid w:val="008C2F02"/>
    <w:rsid w:val="008C4852"/>
    <w:rsid w:val="008C56E1"/>
    <w:rsid w:val="008C6A7D"/>
    <w:rsid w:val="008D0D3A"/>
    <w:rsid w:val="008D2DE3"/>
    <w:rsid w:val="008D32C5"/>
    <w:rsid w:val="008E2484"/>
    <w:rsid w:val="008E34C5"/>
    <w:rsid w:val="008E3B5F"/>
    <w:rsid w:val="008E7CAC"/>
    <w:rsid w:val="008F1A05"/>
    <w:rsid w:val="008F47FF"/>
    <w:rsid w:val="008F4A23"/>
    <w:rsid w:val="008F77B2"/>
    <w:rsid w:val="00900F0B"/>
    <w:rsid w:val="009034FE"/>
    <w:rsid w:val="00903FBC"/>
    <w:rsid w:val="00904832"/>
    <w:rsid w:val="0090493C"/>
    <w:rsid w:val="00905847"/>
    <w:rsid w:val="00911681"/>
    <w:rsid w:val="00912ADF"/>
    <w:rsid w:val="00912B05"/>
    <w:rsid w:val="00915091"/>
    <w:rsid w:val="00917230"/>
    <w:rsid w:val="00920EDC"/>
    <w:rsid w:val="0092412F"/>
    <w:rsid w:val="009245FD"/>
    <w:rsid w:val="009252A1"/>
    <w:rsid w:val="00925C4D"/>
    <w:rsid w:val="009265DD"/>
    <w:rsid w:val="00926CF4"/>
    <w:rsid w:val="00926D18"/>
    <w:rsid w:val="00930F37"/>
    <w:rsid w:val="00931A4B"/>
    <w:rsid w:val="009356EA"/>
    <w:rsid w:val="009363A1"/>
    <w:rsid w:val="0093697D"/>
    <w:rsid w:val="00937FCE"/>
    <w:rsid w:val="00941C07"/>
    <w:rsid w:val="00942FD8"/>
    <w:rsid w:val="0094399D"/>
    <w:rsid w:val="00943B80"/>
    <w:rsid w:val="00944032"/>
    <w:rsid w:val="009448AB"/>
    <w:rsid w:val="00946101"/>
    <w:rsid w:val="00946B09"/>
    <w:rsid w:val="009474F3"/>
    <w:rsid w:val="00952EB1"/>
    <w:rsid w:val="0095335A"/>
    <w:rsid w:val="009553ED"/>
    <w:rsid w:val="00955458"/>
    <w:rsid w:val="0096588F"/>
    <w:rsid w:val="00965A28"/>
    <w:rsid w:val="00965CD4"/>
    <w:rsid w:val="0096630F"/>
    <w:rsid w:val="009708F3"/>
    <w:rsid w:val="00971372"/>
    <w:rsid w:val="009739AB"/>
    <w:rsid w:val="009744A8"/>
    <w:rsid w:val="00975172"/>
    <w:rsid w:val="009772F1"/>
    <w:rsid w:val="00980657"/>
    <w:rsid w:val="00981E27"/>
    <w:rsid w:val="00983B4F"/>
    <w:rsid w:val="0098444C"/>
    <w:rsid w:val="00985BA4"/>
    <w:rsid w:val="00987977"/>
    <w:rsid w:val="009906FD"/>
    <w:rsid w:val="00991BC1"/>
    <w:rsid w:val="00992402"/>
    <w:rsid w:val="00996851"/>
    <w:rsid w:val="009A0965"/>
    <w:rsid w:val="009A0BD5"/>
    <w:rsid w:val="009A1E48"/>
    <w:rsid w:val="009A3BE9"/>
    <w:rsid w:val="009A4328"/>
    <w:rsid w:val="009A5DCE"/>
    <w:rsid w:val="009A79AB"/>
    <w:rsid w:val="009B01E2"/>
    <w:rsid w:val="009B17F4"/>
    <w:rsid w:val="009B57E9"/>
    <w:rsid w:val="009B5F1F"/>
    <w:rsid w:val="009B602C"/>
    <w:rsid w:val="009B7E78"/>
    <w:rsid w:val="009C17BB"/>
    <w:rsid w:val="009C3BE9"/>
    <w:rsid w:val="009C451D"/>
    <w:rsid w:val="009C479B"/>
    <w:rsid w:val="009C7418"/>
    <w:rsid w:val="009C7582"/>
    <w:rsid w:val="009D2602"/>
    <w:rsid w:val="009D46EC"/>
    <w:rsid w:val="009D4AC6"/>
    <w:rsid w:val="009D6863"/>
    <w:rsid w:val="009E0B15"/>
    <w:rsid w:val="009E213C"/>
    <w:rsid w:val="009E4150"/>
    <w:rsid w:val="009E553E"/>
    <w:rsid w:val="009E59A7"/>
    <w:rsid w:val="009E6CB1"/>
    <w:rsid w:val="009F225D"/>
    <w:rsid w:val="009F50DE"/>
    <w:rsid w:val="009F6E37"/>
    <w:rsid w:val="00A016A7"/>
    <w:rsid w:val="00A01DCB"/>
    <w:rsid w:val="00A034D9"/>
    <w:rsid w:val="00A03885"/>
    <w:rsid w:val="00A04BDA"/>
    <w:rsid w:val="00A1160F"/>
    <w:rsid w:val="00A11A24"/>
    <w:rsid w:val="00A11F3A"/>
    <w:rsid w:val="00A135E1"/>
    <w:rsid w:val="00A13A20"/>
    <w:rsid w:val="00A13D70"/>
    <w:rsid w:val="00A202FA"/>
    <w:rsid w:val="00A2115C"/>
    <w:rsid w:val="00A23504"/>
    <w:rsid w:val="00A27642"/>
    <w:rsid w:val="00A364D6"/>
    <w:rsid w:val="00A404B6"/>
    <w:rsid w:val="00A42D8D"/>
    <w:rsid w:val="00A430DE"/>
    <w:rsid w:val="00A45305"/>
    <w:rsid w:val="00A5049D"/>
    <w:rsid w:val="00A51C3F"/>
    <w:rsid w:val="00A572F2"/>
    <w:rsid w:val="00A60711"/>
    <w:rsid w:val="00A6285B"/>
    <w:rsid w:val="00A67ED3"/>
    <w:rsid w:val="00A703CF"/>
    <w:rsid w:val="00A70992"/>
    <w:rsid w:val="00A71AA9"/>
    <w:rsid w:val="00A72090"/>
    <w:rsid w:val="00A727E8"/>
    <w:rsid w:val="00A75926"/>
    <w:rsid w:val="00A760C2"/>
    <w:rsid w:val="00A771CB"/>
    <w:rsid w:val="00A82551"/>
    <w:rsid w:val="00A86128"/>
    <w:rsid w:val="00A87DD0"/>
    <w:rsid w:val="00A945C2"/>
    <w:rsid w:val="00AA0ED1"/>
    <w:rsid w:val="00AA3FFD"/>
    <w:rsid w:val="00AA4009"/>
    <w:rsid w:val="00AB1626"/>
    <w:rsid w:val="00AB1D68"/>
    <w:rsid w:val="00AB789F"/>
    <w:rsid w:val="00AB78D2"/>
    <w:rsid w:val="00AB7BC5"/>
    <w:rsid w:val="00AC081A"/>
    <w:rsid w:val="00AC10EF"/>
    <w:rsid w:val="00AC18CD"/>
    <w:rsid w:val="00AC286E"/>
    <w:rsid w:val="00AC3B35"/>
    <w:rsid w:val="00AC562D"/>
    <w:rsid w:val="00AD2843"/>
    <w:rsid w:val="00AD3714"/>
    <w:rsid w:val="00AD62B4"/>
    <w:rsid w:val="00AD7336"/>
    <w:rsid w:val="00AE1859"/>
    <w:rsid w:val="00AE382E"/>
    <w:rsid w:val="00AE3EAB"/>
    <w:rsid w:val="00AE50F9"/>
    <w:rsid w:val="00AE541B"/>
    <w:rsid w:val="00AF00D9"/>
    <w:rsid w:val="00AF0C96"/>
    <w:rsid w:val="00AF2047"/>
    <w:rsid w:val="00AF4CF6"/>
    <w:rsid w:val="00B01005"/>
    <w:rsid w:val="00B033AC"/>
    <w:rsid w:val="00B067EA"/>
    <w:rsid w:val="00B06BFE"/>
    <w:rsid w:val="00B13CD6"/>
    <w:rsid w:val="00B144F6"/>
    <w:rsid w:val="00B14753"/>
    <w:rsid w:val="00B22976"/>
    <w:rsid w:val="00B23053"/>
    <w:rsid w:val="00B23A66"/>
    <w:rsid w:val="00B24EC9"/>
    <w:rsid w:val="00B30D40"/>
    <w:rsid w:val="00B3167D"/>
    <w:rsid w:val="00B31E6B"/>
    <w:rsid w:val="00B32D1F"/>
    <w:rsid w:val="00B33550"/>
    <w:rsid w:val="00B33947"/>
    <w:rsid w:val="00B33DE0"/>
    <w:rsid w:val="00B341D6"/>
    <w:rsid w:val="00B35946"/>
    <w:rsid w:val="00B359E3"/>
    <w:rsid w:val="00B36A90"/>
    <w:rsid w:val="00B404AC"/>
    <w:rsid w:val="00B421EA"/>
    <w:rsid w:val="00B439E1"/>
    <w:rsid w:val="00B442AD"/>
    <w:rsid w:val="00B469EA"/>
    <w:rsid w:val="00B511EF"/>
    <w:rsid w:val="00B514C7"/>
    <w:rsid w:val="00B52A77"/>
    <w:rsid w:val="00B56898"/>
    <w:rsid w:val="00B607E3"/>
    <w:rsid w:val="00B61412"/>
    <w:rsid w:val="00B61EC8"/>
    <w:rsid w:val="00B6457B"/>
    <w:rsid w:val="00B67645"/>
    <w:rsid w:val="00B67F50"/>
    <w:rsid w:val="00B73871"/>
    <w:rsid w:val="00B7511D"/>
    <w:rsid w:val="00B8110D"/>
    <w:rsid w:val="00B825EB"/>
    <w:rsid w:val="00B82AFE"/>
    <w:rsid w:val="00B82F6C"/>
    <w:rsid w:val="00B839B3"/>
    <w:rsid w:val="00B86ACF"/>
    <w:rsid w:val="00B8754D"/>
    <w:rsid w:val="00B87A77"/>
    <w:rsid w:val="00B87B66"/>
    <w:rsid w:val="00B92535"/>
    <w:rsid w:val="00B96FC3"/>
    <w:rsid w:val="00B972CE"/>
    <w:rsid w:val="00B977E3"/>
    <w:rsid w:val="00BA1491"/>
    <w:rsid w:val="00BA448D"/>
    <w:rsid w:val="00BA5547"/>
    <w:rsid w:val="00BB2CB4"/>
    <w:rsid w:val="00BC114C"/>
    <w:rsid w:val="00BC4348"/>
    <w:rsid w:val="00BC665F"/>
    <w:rsid w:val="00BD4BAC"/>
    <w:rsid w:val="00BD4CF9"/>
    <w:rsid w:val="00BD76E3"/>
    <w:rsid w:val="00BE06E4"/>
    <w:rsid w:val="00BE118B"/>
    <w:rsid w:val="00BE157C"/>
    <w:rsid w:val="00BE236C"/>
    <w:rsid w:val="00BE31D5"/>
    <w:rsid w:val="00BE5455"/>
    <w:rsid w:val="00BF4300"/>
    <w:rsid w:val="00BF4668"/>
    <w:rsid w:val="00BF55EE"/>
    <w:rsid w:val="00C01FBB"/>
    <w:rsid w:val="00C03BF9"/>
    <w:rsid w:val="00C04D43"/>
    <w:rsid w:val="00C050D7"/>
    <w:rsid w:val="00C06E57"/>
    <w:rsid w:val="00C07EE9"/>
    <w:rsid w:val="00C10AB9"/>
    <w:rsid w:val="00C11538"/>
    <w:rsid w:val="00C11712"/>
    <w:rsid w:val="00C1645D"/>
    <w:rsid w:val="00C16D96"/>
    <w:rsid w:val="00C20398"/>
    <w:rsid w:val="00C20F69"/>
    <w:rsid w:val="00C22104"/>
    <w:rsid w:val="00C23447"/>
    <w:rsid w:val="00C27150"/>
    <w:rsid w:val="00C27EAA"/>
    <w:rsid w:val="00C33C9A"/>
    <w:rsid w:val="00C341BE"/>
    <w:rsid w:val="00C34CCC"/>
    <w:rsid w:val="00C34DDC"/>
    <w:rsid w:val="00C414DD"/>
    <w:rsid w:val="00C434C1"/>
    <w:rsid w:val="00C45BA7"/>
    <w:rsid w:val="00C46560"/>
    <w:rsid w:val="00C5062D"/>
    <w:rsid w:val="00C54965"/>
    <w:rsid w:val="00C57AB1"/>
    <w:rsid w:val="00C60B8B"/>
    <w:rsid w:val="00C62181"/>
    <w:rsid w:val="00C63059"/>
    <w:rsid w:val="00C63337"/>
    <w:rsid w:val="00C63CBE"/>
    <w:rsid w:val="00C63D73"/>
    <w:rsid w:val="00C648DD"/>
    <w:rsid w:val="00C67350"/>
    <w:rsid w:val="00C73851"/>
    <w:rsid w:val="00C747B1"/>
    <w:rsid w:val="00C747D3"/>
    <w:rsid w:val="00C762D4"/>
    <w:rsid w:val="00C77478"/>
    <w:rsid w:val="00C8137B"/>
    <w:rsid w:val="00C84273"/>
    <w:rsid w:val="00C8522E"/>
    <w:rsid w:val="00C85339"/>
    <w:rsid w:val="00C86942"/>
    <w:rsid w:val="00C87F89"/>
    <w:rsid w:val="00C900D8"/>
    <w:rsid w:val="00C928C3"/>
    <w:rsid w:val="00C9460A"/>
    <w:rsid w:val="00C94FA8"/>
    <w:rsid w:val="00C95B48"/>
    <w:rsid w:val="00CA08C8"/>
    <w:rsid w:val="00CA1C6B"/>
    <w:rsid w:val="00CA22F3"/>
    <w:rsid w:val="00CA471B"/>
    <w:rsid w:val="00CA54AA"/>
    <w:rsid w:val="00CA5E51"/>
    <w:rsid w:val="00CA6296"/>
    <w:rsid w:val="00CA6870"/>
    <w:rsid w:val="00CB1F16"/>
    <w:rsid w:val="00CB21AA"/>
    <w:rsid w:val="00CB2E39"/>
    <w:rsid w:val="00CB4610"/>
    <w:rsid w:val="00CB4BA5"/>
    <w:rsid w:val="00CB4F24"/>
    <w:rsid w:val="00CB564C"/>
    <w:rsid w:val="00CB5F0C"/>
    <w:rsid w:val="00CC0F2E"/>
    <w:rsid w:val="00CC34BE"/>
    <w:rsid w:val="00CC474D"/>
    <w:rsid w:val="00CC5B10"/>
    <w:rsid w:val="00CC71B2"/>
    <w:rsid w:val="00CD0140"/>
    <w:rsid w:val="00CD3B6A"/>
    <w:rsid w:val="00CD3E69"/>
    <w:rsid w:val="00CD3F64"/>
    <w:rsid w:val="00CE0A35"/>
    <w:rsid w:val="00CE0D33"/>
    <w:rsid w:val="00CE19A2"/>
    <w:rsid w:val="00CE5F2F"/>
    <w:rsid w:val="00CE7E45"/>
    <w:rsid w:val="00CF023F"/>
    <w:rsid w:val="00CF08BB"/>
    <w:rsid w:val="00CF4DF4"/>
    <w:rsid w:val="00D02B5A"/>
    <w:rsid w:val="00D02C2C"/>
    <w:rsid w:val="00D038AF"/>
    <w:rsid w:val="00D03DCD"/>
    <w:rsid w:val="00D04F1A"/>
    <w:rsid w:val="00D07335"/>
    <w:rsid w:val="00D17255"/>
    <w:rsid w:val="00D174D4"/>
    <w:rsid w:val="00D20A3D"/>
    <w:rsid w:val="00D2127E"/>
    <w:rsid w:val="00D21B1A"/>
    <w:rsid w:val="00D26271"/>
    <w:rsid w:val="00D31DF5"/>
    <w:rsid w:val="00D3492F"/>
    <w:rsid w:val="00D35DC3"/>
    <w:rsid w:val="00D4048B"/>
    <w:rsid w:val="00D43E36"/>
    <w:rsid w:val="00D53619"/>
    <w:rsid w:val="00D546C3"/>
    <w:rsid w:val="00D54A04"/>
    <w:rsid w:val="00D55E5E"/>
    <w:rsid w:val="00D55E76"/>
    <w:rsid w:val="00D60CB8"/>
    <w:rsid w:val="00D61E73"/>
    <w:rsid w:val="00D639C4"/>
    <w:rsid w:val="00D6600F"/>
    <w:rsid w:val="00D6709F"/>
    <w:rsid w:val="00D76210"/>
    <w:rsid w:val="00D779D2"/>
    <w:rsid w:val="00D77BF5"/>
    <w:rsid w:val="00D800FD"/>
    <w:rsid w:val="00D815BE"/>
    <w:rsid w:val="00D8356B"/>
    <w:rsid w:val="00D8382D"/>
    <w:rsid w:val="00D8405F"/>
    <w:rsid w:val="00D84760"/>
    <w:rsid w:val="00D86057"/>
    <w:rsid w:val="00D90A68"/>
    <w:rsid w:val="00D919EA"/>
    <w:rsid w:val="00D92929"/>
    <w:rsid w:val="00D92CAD"/>
    <w:rsid w:val="00D930DA"/>
    <w:rsid w:val="00D936D1"/>
    <w:rsid w:val="00D942F4"/>
    <w:rsid w:val="00DA0131"/>
    <w:rsid w:val="00DA1310"/>
    <w:rsid w:val="00DA20A1"/>
    <w:rsid w:val="00DA3353"/>
    <w:rsid w:val="00DA5E86"/>
    <w:rsid w:val="00DB25E0"/>
    <w:rsid w:val="00DB2AB8"/>
    <w:rsid w:val="00DB57D3"/>
    <w:rsid w:val="00DB652E"/>
    <w:rsid w:val="00DB6BC7"/>
    <w:rsid w:val="00DC178D"/>
    <w:rsid w:val="00DC197F"/>
    <w:rsid w:val="00DC52D5"/>
    <w:rsid w:val="00DD0964"/>
    <w:rsid w:val="00DD2448"/>
    <w:rsid w:val="00DD6D0B"/>
    <w:rsid w:val="00DE3FA1"/>
    <w:rsid w:val="00DE5926"/>
    <w:rsid w:val="00DE5B3F"/>
    <w:rsid w:val="00DE6DC8"/>
    <w:rsid w:val="00DF1E9B"/>
    <w:rsid w:val="00DF36E6"/>
    <w:rsid w:val="00DF3BF0"/>
    <w:rsid w:val="00E003EE"/>
    <w:rsid w:val="00E00C57"/>
    <w:rsid w:val="00E052CF"/>
    <w:rsid w:val="00E05588"/>
    <w:rsid w:val="00E05ED8"/>
    <w:rsid w:val="00E06041"/>
    <w:rsid w:val="00E068F0"/>
    <w:rsid w:val="00E10D8F"/>
    <w:rsid w:val="00E110D8"/>
    <w:rsid w:val="00E13E9A"/>
    <w:rsid w:val="00E14E90"/>
    <w:rsid w:val="00E14F60"/>
    <w:rsid w:val="00E21465"/>
    <w:rsid w:val="00E2203A"/>
    <w:rsid w:val="00E23762"/>
    <w:rsid w:val="00E30372"/>
    <w:rsid w:val="00E344C6"/>
    <w:rsid w:val="00E368A2"/>
    <w:rsid w:val="00E374EE"/>
    <w:rsid w:val="00E41D64"/>
    <w:rsid w:val="00E42BF2"/>
    <w:rsid w:val="00E464DC"/>
    <w:rsid w:val="00E511C5"/>
    <w:rsid w:val="00E5151D"/>
    <w:rsid w:val="00E5320E"/>
    <w:rsid w:val="00E614F2"/>
    <w:rsid w:val="00E63E5D"/>
    <w:rsid w:val="00E645FA"/>
    <w:rsid w:val="00E7135E"/>
    <w:rsid w:val="00E7625C"/>
    <w:rsid w:val="00E777E4"/>
    <w:rsid w:val="00E848AD"/>
    <w:rsid w:val="00E84B19"/>
    <w:rsid w:val="00E85419"/>
    <w:rsid w:val="00E87D70"/>
    <w:rsid w:val="00E91F72"/>
    <w:rsid w:val="00EA01F7"/>
    <w:rsid w:val="00EA0A4E"/>
    <w:rsid w:val="00EA0AC2"/>
    <w:rsid w:val="00EA2978"/>
    <w:rsid w:val="00EA3652"/>
    <w:rsid w:val="00EA6BE0"/>
    <w:rsid w:val="00EB14D8"/>
    <w:rsid w:val="00EB3456"/>
    <w:rsid w:val="00EB3EDB"/>
    <w:rsid w:val="00EB5277"/>
    <w:rsid w:val="00EB7E83"/>
    <w:rsid w:val="00EC0F97"/>
    <w:rsid w:val="00EC3A33"/>
    <w:rsid w:val="00EC4675"/>
    <w:rsid w:val="00EC4CAB"/>
    <w:rsid w:val="00EC5DEA"/>
    <w:rsid w:val="00EE19CC"/>
    <w:rsid w:val="00EE1BB2"/>
    <w:rsid w:val="00EE2243"/>
    <w:rsid w:val="00EE6DE2"/>
    <w:rsid w:val="00EE78B5"/>
    <w:rsid w:val="00EF07AF"/>
    <w:rsid w:val="00EF0D9A"/>
    <w:rsid w:val="00EF239C"/>
    <w:rsid w:val="00EF3099"/>
    <w:rsid w:val="00EF6FF7"/>
    <w:rsid w:val="00F05E8C"/>
    <w:rsid w:val="00F12853"/>
    <w:rsid w:val="00F12F7D"/>
    <w:rsid w:val="00F15436"/>
    <w:rsid w:val="00F15728"/>
    <w:rsid w:val="00F15ABE"/>
    <w:rsid w:val="00F20788"/>
    <w:rsid w:val="00F208FF"/>
    <w:rsid w:val="00F21AD3"/>
    <w:rsid w:val="00F24EB0"/>
    <w:rsid w:val="00F3406B"/>
    <w:rsid w:val="00F35566"/>
    <w:rsid w:val="00F40E2A"/>
    <w:rsid w:val="00F4121B"/>
    <w:rsid w:val="00F412C8"/>
    <w:rsid w:val="00F537DD"/>
    <w:rsid w:val="00F537EB"/>
    <w:rsid w:val="00F55654"/>
    <w:rsid w:val="00F55930"/>
    <w:rsid w:val="00F577A2"/>
    <w:rsid w:val="00F60BF3"/>
    <w:rsid w:val="00F64921"/>
    <w:rsid w:val="00F70A84"/>
    <w:rsid w:val="00F740F9"/>
    <w:rsid w:val="00F80368"/>
    <w:rsid w:val="00F81EE4"/>
    <w:rsid w:val="00F84DA7"/>
    <w:rsid w:val="00F86107"/>
    <w:rsid w:val="00F87FF4"/>
    <w:rsid w:val="00F959FC"/>
    <w:rsid w:val="00FA0A3A"/>
    <w:rsid w:val="00FA0F11"/>
    <w:rsid w:val="00FA3435"/>
    <w:rsid w:val="00FA4DFE"/>
    <w:rsid w:val="00FA4EBF"/>
    <w:rsid w:val="00FA6D10"/>
    <w:rsid w:val="00FA7629"/>
    <w:rsid w:val="00FB3E01"/>
    <w:rsid w:val="00FB4651"/>
    <w:rsid w:val="00FB6214"/>
    <w:rsid w:val="00FB6CE1"/>
    <w:rsid w:val="00FB7C63"/>
    <w:rsid w:val="00FC0A2B"/>
    <w:rsid w:val="00FC3972"/>
    <w:rsid w:val="00FC577E"/>
    <w:rsid w:val="00FD097D"/>
    <w:rsid w:val="00FD2043"/>
    <w:rsid w:val="00FD3846"/>
    <w:rsid w:val="00FD3C1C"/>
    <w:rsid w:val="00FD4115"/>
    <w:rsid w:val="00FD432F"/>
    <w:rsid w:val="00FD7CB0"/>
    <w:rsid w:val="00FD7F3B"/>
    <w:rsid w:val="00FE17CB"/>
    <w:rsid w:val="00FE6391"/>
    <w:rsid w:val="00FE68E4"/>
    <w:rsid w:val="00FE6F56"/>
    <w:rsid w:val="00FE7628"/>
    <w:rsid w:val="00FF1BC4"/>
    <w:rsid w:val="00FF3FDC"/>
    <w:rsid w:val="00FF50E5"/>
    <w:rsid w:val="00FF52DD"/>
    <w:rsid w:val="00FF6F0F"/>
    <w:rsid w:val="00FF7E84"/>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none [3212]" strokecolor="red">
      <v:fill color="none [3212]" on="f"/>
      <v:stroke color="red" weight="1pt"/>
      <o:colormru v:ext="edit" colors="white,#bfbfbf"/>
    </o:shapedefaults>
    <o:shapelayout v:ext="edit">
      <o:idmap v:ext="edit" data="1"/>
    </o:shapelayout>
  </w:shapeDefaults>
  <w:decimalSymbol w:val="."/>
  <w:listSeparator w:val=","/>
  <w14:docId w14:val="30447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MS Mincho" w:hAnsi="Calibri"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Strong" w:uiPriority="22" w:qFormat="1"/>
    <w:lsdException w:name="Normal (Web)" w:uiPriority="99"/>
    <w:lsdException w:name="No List" w:uiPriority="99"/>
  </w:latentStyles>
  <w:style w:type="paragraph" w:default="1" w:styleId="Normal">
    <w:name w:val="Normal"/>
    <w:qFormat/>
    <w:rsid w:val="005066AC"/>
    <w:rPr>
      <w:rFonts w:asciiTheme="minorHAnsi" w:eastAsiaTheme="minorEastAsia" w:hAnsiTheme="minorHAnsi" w:cstheme="minorBidi"/>
      <w:lang w:val="en-AU"/>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5066A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066AC"/>
  </w:style>
  <w:style w:type="paragraph" w:styleId="NoSpacing">
    <w:name w:val="No Spacing"/>
    <w:qFormat/>
    <w:rsid w:val="00C07191"/>
    <w:rPr>
      <w:rFonts w:ascii="Tahoma" w:hAnsi="Tahoma" w:cs="Tahoma"/>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B01005"/>
    <w:rPr>
      <w:rFonts w:ascii="Times New Roman" w:hAnsi="Times New Roman"/>
      <w:i/>
      <w:sz w:val="26"/>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FD2043"/>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FD2043"/>
    <w:pPr>
      <w:numPr>
        <w:ilvl w:val="2"/>
        <w:numId w:val="1"/>
      </w:numPr>
      <w:ind w:left="992" w:hanging="992"/>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 w:val="22"/>
      <w:szCs w:val="20"/>
      <w:bdr w:val="single" w:sz="2" w:space="0" w:color="595959" w:themeColor="text1" w:themeTint="A6"/>
      <w:shd w:val="clear" w:color="auto" w:fill="D9D9D9" w:themeFill="background1" w:themeFillShade="D9"/>
      <w:lang w:val="en-AU"/>
    </w:rPr>
  </w:style>
  <w:style w:type="character" w:customStyle="1" w:styleId="iButtonBlue">
    <w:name w:val="iButtonBlue"/>
    <w:basedOn w:val="iButton"/>
    <w:uiPriority w:val="1"/>
    <w:qFormat/>
    <w:rsid w:val="00CA08C8"/>
    <w:rPr>
      <w:rFonts w:ascii="Arial" w:hAnsi="Arial" w:cs="Arial"/>
      <w:color w:val="FFFFFF" w:themeColor="background1"/>
      <w:sz w:val="22"/>
      <w:szCs w:val="20"/>
      <w:bdr w:val="none" w:sz="0" w:space="0" w:color="auto"/>
      <w:shd w:val="clear" w:color="auto" w:fill="548DD4" w:themeFill="text2" w:themeFillTint="99"/>
      <w:lang w:val="en-AU"/>
    </w:rPr>
  </w:style>
  <w:style w:type="character" w:customStyle="1" w:styleId="iButtonBlack">
    <w:name w:val="iButtonBlack"/>
    <w:basedOn w:val="iButton"/>
    <w:uiPriority w:val="1"/>
    <w:qFormat/>
    <w:rsid w:val="00FA6D10"/>
    <w:rPr>
      <w:rFonts w:ascii="Arial" w:hAnsi="Arial" w:cs="Arial"/>
      <w:color w:val="FFFFFF" w:themeColor="background1"/>
      <w:sz w:val="22"/>
      <w:szCs w:val="20"/>
      <w:bdr w:val="none" w:sz="0" w:space="0" w:color="auto"/>
      <w:shd w:val="clear" w:color="auto" w:fill="000000" w:themeFill="text1"/>
      <w:lang w:val="en-AU" w:eastAsia="ja-JP"/>
    </w:rPr>
  </w:style>
  <w:style w:type="character" w:customStyle="1" w:styleId="iButtonRed">
    <w:name w:val="iButtonRed"/>
    <w:basedOn w:val="iButton"/>
    <w:uiPriority w:val="1"/>
    <w:qFormat/>
    <w:rsid w:val="0088464C"/>
    <w:rPr>
      <w:rFonts w:ascii="Arial" w:hAnsi="Arial" w:cs="Arial"/>
      <w:color w:val="FFFFFF" w:themeColor="background1"/>
      <w:sz w:val="22"/>
      <w:szCs w:val="20"/>
      <w:bdr w:val="none" w:sz="0" w:space="0" w:color="auto"/>
      <w:shd w:val="clear" w:color="auto" w:fill="FF0000"/>
      <w:lang w:val="en-AU"/>
    </w:rPr>
  </w:style>
  <w:style w:type="character" w:styleId="Strong">
    <w:name w:val="Strong"/>
    <w:basedOn w:val="DefaultParagraphFont"/>
    <w:uiPriority w:val="22"/>
    <w:qFormat/>
    <w:rsid w:val="008A7191"/>
    <w:rPr>
      <w:b/>
      <w:bCs/>
    </w:rPr>
  </w:style>
  <w:style w:type="character" w:customStyle="1" w:styleId="html-tag">
    <w:name w:val="html-tag"/>
    <w:basedOn w:val="DefaultParagraphFont"/>
    <w:rsid w:val="00661967"/>
  </w:style>
  <w:style w:type="character" w:customStyle="1" w:styleId="html-attribute">
    <w:name w:val="html-attribute"/>
    <w:basedOn w:val="DefaultParagraphFont"/>
    <w:rsid w:val="00661967"/>
  </w:style>
  <w:style w:type="character" w:customStyle="1" w:styleId="html-attribute-name">
    <w:name w:val="html-attribute-name"/>
    <w:basedOn w:val="DefaultParagraphFont"/>
    <w:rsid w:val="00661967"/>
  </w:style>
  <w:style w:type="character" w:customStyle="1" w:styleId="html-attribute-value">
    <w:name w:val="html-attribute-value"/>
    <w:basedOn w:val="DefaultParagraphFont"/>
    <w:rsid w:val="00661967"/>
  </w:style>
  <w:style w:type="character" w:customStyle="1" w:styleId="text">
    <w:name w:val="text"/>
    <w:basedOn w:val="DefaultParagraphFont"/>
    <w:rsid w:val="0066196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MS Mincho" w:hAnsi="Calibri"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Strong" w:uiPriority="22" w:qFormat="1"/>
    <w:lsdException w:name="Normal (Web)" w:uiPriority="99"/>
    <w:lsdException w:name="No List" w:uiPriority="99"/>
  </w:latentStyles>
  <w:style w:type="paragraph" w:default="1" w:styleId="Normal">
    <w:name w:val="Normal"/>
    <w:qFormat/>
    <w:rsid w:val="005066AC"/>
    <w:rPr>
      <w:rFonts w:asciiTheme="minorHAnsi" w:eastAsiaTheme="minorEastAsia" w:hAnsiTheme="minorHAnsi" w:cstheme="minorBidi"/>
      <w:lang w:val="en-AU"/>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5066A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066AC"/>
  </w:style>
  <w:style w:type="paragraph" w:styleId="NoSpacing">
    <w:name w:val="No Spacing"/>
    <w:qFormat/>
    <w:rsid w:val="00C07191"/>
    <w:rPr>
      <w:rFonts w:ascii="Tahoma" w:hAnsi="Tahoma" w:cs="Tahoma"/>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B01005"/>
    <w:rPr>
      <w:rFonts w:ascii="Times New Roman" w:hAnsi="Times New Roman"/>
      <w:i/>
      <w:sz w:val="26"/>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FD2043"/>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FD2043"/>
    <w:pPr>
      <w:numPr>
        <w:ilvl w:val="2"/>
        <w:numId w:val="1"/>
      </w:numPr>
      <w:ind w:left="992" w:hanging="992"/>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 w:val="22"/>
      <w:szCs w:val="20"/>
      <w:bdr w:val="single" w:sz="2" w:space="0" w:color="595959" w:themeColor="text1" w:themeTint="A6"/>
      <w:shd w:val="clear" w:color="auto" w:fill="D9D9D9" w:themeFill="background1" w:themeFillShade="D9"/>
      <w:lang w:val="en-AU"/>
    </w:rPr>
  </w:style>
  <w:style w:type="character" w:customStyle="1" w:styleId="iButtonBlue">
    <w:name w:val="iButtonBlue"/>
    <w:basedOn w:val="iButton"/>
    <w:uiPriority w:val="1"/>
    <w:qFormat/>
    <w:rsid w:val="00CA08C8"/>
    <w:rPr>
      <w:rFonts w:ascii="Arial" w:hAnsi="Arial" w:cs="Arial"/>
      <w:color w:val="FFFFFF" w:themeColor="background1"/>
      <w:sz w:val="22"/>
      <w:szCs w:val="20"/>
      <w:bdr w:val="none" w:sz="0" w:space="0" w:color="auto"/>
      <w:shd w:val="clear" w:color="auto" w:fill="548DD4" w:themeFill="text2" w:themeFillTint="99"/>
      <w:lang w:val="en-AU"/>
    </w:rPr>
  </w:style>
  <w:style w:type="character" w:customStyle="1" w:styleId="iButtonBlack">
    <w:name w:val="iButtonBlack"/>
    <w:basedOn w:val="iButton"/>
    <w:uiPriority w:val="1"/>
    <w:qFormat/>
    <w:rsid w:val="00FA6D10"/>
    <w:rPr>
      <w:rFonts w:ascii="Arial" w:hAnsi="Arial" w:cs="Arial"/>
      <w:color w:val="FFFFFF" w:themeColor="background1"/>
      <w:sz w:val="22"/>
      <w:szCs w:val="20"/>
      <w:bdr w:val="none" w:sz="0" w:space="0" w:color="auto"/>
      <w:shd w:val="clear" w:color="auto" w:fill="000000" w:themeFill="text1"/>
      <w:lang w:val="en-AU" w:eastAsia="ja-JP"/>
    </w:rPr>
  </w:style>
  <w:style w:type="character" w:customStyle="1" w:styleId="iButtonRed">
    <w:name w:val="iButtonRed"/>
    <w:basedOn w:val="iButton"/>
    <w:uiPriority w:val="1"/>
    <w:qFormat/>
    <w:rsid w:val="0088464C"/>
    <w:rPr>
      <w:rFonts w:ascii="Arial" w:hAnsi="Arial" w:cs="Arial"/>
      <w:color w:val="FFFFFF" w:themeColor="background1"/>
      <w:sz w:val="22"/>
      <w:szCs w:val="20"/>
      <w:bdr w:val="none" w:sz="0" w:space="0" w:color="auto"/>
      <w:shd w:val="clear" w:color="auto" w:fill="FF0000"/>
      <w:lang w:val="en-AU"/>
    </w:rPr>
  </w:style>
  <w:style w:type="character" w:styleId="Strong">
    <w:name w:val="Strong"/>
    <w:basedOn w:val="DefaultParagraphFont"/>
    <w:uiPriority w:val="22"/>
    <w:qFormat/>
    <w:rsid w:val="008A7191"/>
    <w:rPr>
      <w:b/>
      <w:bCs/>
    </w:rPr>
  </w:style>
  <w:style w:type="character" w:customStyle="1" w:styleId="html-tag">
    <w:name w:val="html-tag"/>
    <w:basedOn w:val="DefaultParagraphFont"/>
    <w:rsid w:val="00661967"/>
  </w:style>
  <w:style w:type="character" w:customStyle="1" w:styleId="html-attribute">
    <w:name w:val="html-attribute"/>
    <w:basedOn w:val="DefaultParagraphFont"/>
    <w:rsid w:val="00661967"/>
  </w:style>
  <w:style w:type="character" w:customStyle="1" w:styleId="html-attribute-name">
    <w:name w:val="html-attribute-name"/>
    <w:basedOn w:val="DefaultParagraphFont"/>
    <w:rsid w:val="00661967"/>
  </w:style>
  <w:style w:type="character" w:customStyle="1" w:styleId="html-attribute-value">
    <w:name w:val="html-attribute-value"/>
    <w:basedOn w:val="DefaultParagraphFont"/>
    <w:rsid w:val="00661967"/>
  </w:style>
  <w:style w:type="character" w:customStyle="1" w:styleId="text">
    <w:name w:val="text"/>
    <w:basedOn w:val="DefaultParagraphFont"/>
    <w:rsid w:val="006619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180176">
      <w:bodyDiv w:val="1"/>
      <w:marLeft w:val="0"/>
      <w:marRight w:val="0"/>
      <w:marTop w:val="0"/>
      <w:marBottom w:val="0"/>
      <w:divBdr>
        <w:top w:val="none" w:sz="0" w:space="0" w:color="auto"/>
        <w:left w:val="none" w:sz="0" w:space="0" w:color="auto"/>
        <w:bottom w:val="none" w:sz="0" w:space="0" w:color="auto"/>
        <w:right w:val="none" w:sz="0" w:space="0" w:color="auto"/>
      </w:divBdr>
    </w:div>
    <w:div w:id="64106072">
      <w:bodyDiv w:val="1"/>
      <w:marLeft w:val="0"/>
      <w:marRight w:val="0"/>
      <w:marTop w:val="0"/>
      <w:marBottom w:val="0"/>
      <w:divBdr>
        <w:top w:val="none" w:sz="0" w:space="0" w:color="auto"/>
        <w:left w:val="none" w:sz="0" w:space="0" w:color="auto"/>
        <w:bottom w:val="none" w:sz="0" w:space="0" w:color="auto"/>
        <w:right w:val="none" w:sz="0" w:space="0" w:color="auto"/>
      </w:divBdr>
    </w:div>
    <w:div w:id="65929648">
      <w:bodyDiv w:val="1"/>
      <w:marLeft w:val="0"/>
      <w:marRight w:val="0"/>
      <w:marTop w:val="0"/>
      <w:marBottom w:val="0"/>
      <w:divBdr>
        <w:top w:val="none" w:sz="0" w:space="0" w:color="auto"/>
        <w:left w:val="none" w:sz="0" w:space="0" w:color="auto"/>
        <w:bottom w:val="none" w:sz="0" w:space="0" w:color="auto"/>
        <w:right w:val="none" w:sz="0" w:space="0" w:color="auto"/>
      </w:divBdr>
    </w:div>
    <w:div w:id="175271861">
      <w:bodyDiv w:val="1"/>
      <w:marLeft w:val="0"/>
      <w:marRight w:val="0"/>
      <w:marTop w:val="0"/>
      <w:marBottom w:val="0"/>
      <w:divBdr>
        <w:top w:val="none" w:sz="0" w:space="0" w:color="auto"/>
        <w:left w:val="none" w:sz="0" w:space="0" w:color="auto"/>
        <w:bottom w:val="none" w:sz="0" w:space="0" w:color="auto"/>
        <w:right w:val="none" w:sz="0" w:space="0" w:color="auto"/>
      </w:divBdr>
      <w:divsChild>
        <w:div w:id="252786031">
          <w:marLeft w:val="0"/>
          <w:marRight w:val="0"/>
          <w:marTop w:val="0"/>
          <w:marBottom w:val="0"/>
          <w:divBdr>
            <w:top w:val="none" w:sz="0" w:space="0" w:color="auto"/>
            <w:left w:val="none" w:sz="0" w:space="0" w:color="auto"/>
            <w:bottom w:val="none" w:sz="0" w:space="0" w:color="auto"/>
            <w:right w:val="none" w:sz="0" w:space="0" w:color="auto"/>
          </w:divBdr>
          <w:divsChild>
            <w:div w:id="587271900">
              <w:marLeft w:val="0"/>
              <w:marRight w:val="0"/>
              <w:marTop w:val="0"/>
              <w:marBottom w:val="0"/>
              <w:divBdr>
                <w:top w:val="single" w:sz="2" w:space="31" w:color="E5F6FD"/>
                <w:left w:val="single" w:sz="2" w:space="9" w:color="E5F6FD"/>
                <w:bottom w:val="single" w:sz="48" w:space="0" w:color="E5F6FD"/>
                <w:right w:val="single" w:sz="2" w:space="9" w:color="E5F6FD"/>
              </w:divBdr>
              <w:divsChild>
                <w:div w:id="572668809">
                  <w:marLeft w:val="0"/>
                  <w:marRight w:val="0"/>
                  <w:marTop w:val="88"/>
                  <w:marBottom w:val="0"/>
                  <w:divBdr>
                    <w:top w:val="none" w:sz="0" w:space="0" w:color="auto"/>
                    <w:left w:val="none" w:sz="0" w:space="0" w:color="auto"/>
                    <w:bottom w:val="none" w:sz="0" w:space="0" w:color="auto"/>
                    <w:right w:val="none" w:sz="0" w:space="0" w:color="auto"/>
                  </w:divBdr>
                  <w:divsChild>
                    <w:div w:id="663245067">
                      <w:marLeft w:val="0"/>
                      <w:marRight w:val="0"/>
                      <w:marTop w:val="158"/>
                      <w:marBottom w:val="158"/>
                      <w:divBdr>
                        <w:top w:val="none" w:sz="0" w:space="0" w:color="auto"/>
                        <w:left w:val="none" w:sz="0" w:space="0" w:color="auto"/>
                        <w:bottom w:val="none" w:sz="0" w:space="0" w:color="auto"/>
                        <w:right w:val="none" w:sz="0" w:space="0" w:color="auto"/>
                      </w:divBdr>
                      <w:divsChild>
                        <w:div w:id="908268933">
                          <w:marLeft w:val="1493"/>
                          <w:marRight w:val="0"/>
                          <w:marTop w:val="0"/>
                          <w:marBottom w:val="0"/>
                          <w:divBdr>
                            <w:top w:val="none" w:sz="0" w:space="0" w:color="auto"/>
                            <w:left w:val="none" w:sz="0" w:space="0" w:color="auto"/>
                            <w:bottom w:val="none" w:sz="0" w:space="0" w:color="auto"/>
                            <w:right w:val="none" w:sz="0" w:space="0" w:color="auto"/>
                          </w:divBdr>
                        </w:div>
                      </w:divsChild>
                    </w:div>
                    <w:div w:id="1316301044">
                      <w:marLeft w:val="0"/>
                      <w:marRight w:val="0"/>
                      <w:marTop w:val="176"/>
                      <w:marBottom w:val="176"/>
                      <w:divBdr>
                        <w:top w:val="none" w:sz="0" w:space="0" w:color="auto"/>
                        <w:left w:val="none" w:sz="0" w:space="0" w:color="auto"/>
                        <w:bottom w:val="none" w:sz="0" w:space="0" w:color="auto"/>
                        <w:right w:val="none" w:sz="0" w:space="0" w:color="auto"/>
                      </w:divBdr>
                      <w:divsChild>
                        <w:div w:id="12999171">
                          <w:marLeft w:val="0"/>
                          <w:marRight w:val="0"/>
                          <w:marTop w:val="0"/>
                          <w:marBottom w:val="88"/>
                          <w:divBdr>
                            <w:top w:val="none" w:sz="0" w:space="0" w:color="auto"/>
                            <w:left w:val="none" w:sz="0" w:space="0" w:color="auto"/>
                            <w:bottom w:val="none" w:sz="0" w:space="0" w:color="auto"/>
                            <w:right w:val="none" w:sz="0" w:space="0" w:color="auto"/>
                          </w:divBdr>
                          <w:divsChild>
                            <w:div w:id="2078894811">
                              <w:marLeft w:val="1493"/>
                              <w:marRight w:val="0"/>
                              <w:marTop w:val="0"/>
                              <w:marBottom w:val="0"/>
                              <w:divBdr>
                                <w:top w:val="none" w:sz="0" w:space="0" w:color="auto"/>
                                <w:left w:val="none" w:sz="0" w:space="0" w:color="auto"/>
                                <w:bottom w:val="none" w:sz="0" w:space="0" w:color="auto"/>
                                <w:right w:val="none" w:sz="0" w:space="0" w:color="auto"/>
                              </w:divBdr>
                              <w:divsChild>
                                <w:div w:id="87550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0926">
                          <w:marLeft w:val="0"/>
                          <w:marRight w:val="0"/>
                          <w:marTop w:val="0"/>
                          <w:marBottom w:val="88"/>
                          <w:divBdr>
                            <w:top w:val="none" w:sz="0" w:space="0" w:color="auto"/>
                            <w:left w:val="none" w:sz="0" w:space="0" w:color="auto"/>
                            <w:bottom w:val="none" w:sz="0" w:space="0" w:color="auto"/>
                            <w:right w:val="none" w:sz="0" w:space="0" w:color="auto"/>
                          </w:divBdr>
                          <w:divsChild>
                            <w:div w:id="1140224321">
                              <w:marLeft w:val="1493"/>
                              <w:marRight w:val="0"/>
                              <w:marTop w:val="0"/>
                              <w:marBottom w:val="0"/>
                              <w:divBdr>
                                <w:top w:val="none" w:sz="0" w:space="0" w:color="auto"/>
                                <w:left w:val="none" w:sz="0" w:space="0" w:color="auto"/>
                                <w:bottom w:val="none" w:sz="0" w:space="0" w:color="auto"/>
                                <w:right w:val="none" w:sz="0" w:space="0" w:color="auto"/>
                              </w:divBdr>
                              <w:divsChild>
                                <w:div w:id="6450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5225">
                          <w:marLeft w:val="0"/>
                          <w:marRight w:val="0"/>
                          <w:marTop w:val="0"/>
                          <w:marBottom w:val="88"/>
                          <w:divBdr>
                            <w:top w:val="none" w:sz="0" w:space="0" w:color="auto"/>
                            <w:left w:val="none" w:sz="0" w:space="0" w:color="auto"/>
                            <w:bottom w:val="none" w:sz="0" w:space="0" w:color="auto"/>
                            <w:right w:val="none" w:sz="0" w:space="0" w:color="auto"/>
                          </w:divBdr>
                          <w:divsChild>
                            <w:div w:id="158891043">
                              <w:marLeft w:val="1493"/>
                              <w:marRight w:val="0"/>
                              <w:marTop w:val="0"/>
                              <w:marBottom w:val="0"/>
                              <w:divBdr>
                                <w:top w:val="none" w:sz="0" w:space="0" w:color="auto"/>
                                <w:left w:val="none" w:sz="0" w:space="0" w:color="auto"/>
                                <w:bottom w:val="none" w:sz="0" w:space="0" w:color="auto"/>
                                <w:right w:val="none" w:sz="0" w:space="0" w:color="auto"/>
                              </w:divBdr>
                              <w:divsChild>
                                <w:div w:id="198877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6977">
                          <w:marLeft w:val="0"/>
                          <w:marRight w:val="0"/>
                          <w:marTop w:val="0"/>
                          <w:marBottom w:val="88"/>
                          <w:divBdr>
                            <w:top w:val="none" w:sz="0" w:space="0" w:color="auto"/>
                            <w:left w:val="none" w:sz="0" w:space="0" w:color="auto"/>
                            <w:bottom w:val="none" w:sz="0" w:space="0" w:color="auto"/>
                            <w:right w:val="none" w:sz="0" w:space="0" w:color="auto"/>
                          </w:divBdr>
                        </w:div>
                        <w:div w:id="249505094">
                          <w:marLeft w:val="0"/>
                          <w:marRight w:val="0"/>
                          <w:marTop w:val="0"/>
                          <w:marBottom w:val="88"/>
                          <w:divBdr>
                            <w:top w:val="none" w:sz="0" w:space="0" w:color="auto"/>
                            <w:left w:val="none" w:sz="0" w:space="0" w:color="auto"/>
                            <w:bottom w:val="none" w:sz="0" w:space="0" w:color="auto"/>
                            <w:right w:val="none" w:sz="0" w:space="0" w:color="auto"/>
                          </w:divBdr>
                          <w:divsChild>
                            <w:div w:id="126244884">
                              <w:marLeft w:val="1493"/>
                              <w:marRight w:val="0"/>
                              <w:marTop w:val="0"/>
                              <w:marBottom w:val="0"/>
                              <w:divBdr>
                                <w:top w:val="none" w:sz="0" w:space="0" w:color="auto"/>
                                <w:left w:val="none" w:sz="0" w:space="0" w:color="auto"/>
                                <w:bottom w:val="none" w:sz="0" w:space="0" w:color="auto"/>
                                <w:right w:val="none" w:sz="0" w:space="0" w:color="auto"/>
                              </w:divBdr>
                              <w:divsChild>
                                <w:div w:id="9840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21821">
                          <w:marLeft w:val="0"/>
                          <w:marRight w:val="0"/>
                          <w:marTop w:val="0"/>
                          <w:marBottom w:val="88"/>
                          <w:divBdr>
                            <w:top w:val="none" w:sz="0" w:space="0" w:color="auto"/>
                            <w:left w:val="none" w:sz="0" w:space="0" w:color="auto"/>
                            <w:bottom w:val="none" w:sz="0" w:space="0" w:color="auto"/>
                            <w:right w:val="none" w:sz="0" w:space="0" w:color="auto"/>
                          </w:divBdr>
                          <w:divsChild>
                            <w:div w:id="1918784031">
                              <w:marLeft w:val="1493"/>
                              <w:marRight w:val="0"/>
                              <w:marTop w:val="0"/>
                              <w:marBottom w:val="0"/>
                              <w:divBdr>
                                <w:top w:val="none" w:sz="0" w:space="0" w:color="auto"/>
                                <w:left w:val="none" w:sz="0" w:space="0" w:color="auto"/>
                                <w:bottom w:val="none" w:sz="0" w:space="0" w:color="auto"/>
                                <w:right w:val="none" w:sz="0" w:space="0" w:color="auto"/>
                              </w:divBdr>
                              <w:divsChild>
                                <w:div w:id="2021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58540">
                          <w:marLeft w:val="0"/>
                          <w:marRight w:val="0"/>
                          <w:marTop w:val="0"/>
                          <w:marBottom w:val="88"/>
                          <w:divBdr>
                            <w:top w:val="none" w:sz="0" w:space="0" w:color="auto"/>
                            <w:left w:val="none" w:sz="0" w:space="0" w:color="auto"/>
                            <w:bottom w:val="none" w:sz="0" w:space="0" w:color="auto"/>
                            <w:right w:val="none" w:sz="0" w:space="0" w:color="auto"/>
                          </w:divBdr>
                          <w:divsChild>
                            <w:div w:id="1437872936">
                              <w:marLeft w:val="1493"/>
                              <w:marRight w:val="0"/>
                              <w:marTop w:val="0"/>
                              <w:marBottom w:val="0"/>
                              <w:divBdr>
                                <w:top w:val="none" w:sz="0" w:space="0" w:color="auto"/>
                                <w:left w:val="none" w:sz="0" w:space="0" w:color="auto"/>
                                <w:bottom w:val="none" w:sz="0" w:space="0" w:color="auto"/>
                                <w:right w:val="none" w:sz="0" w:space="0" w:color="auto"/>
                              </w:divBdr>
                              <w:divsChild>
                                <w:div w:id="199098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9355">
                          <w:marLeft w:val="0"/>
                          <w:marRight w:val="0"/>
                          <w:marTop w:val="0"/>
                          <w:marBottom w:val="88"/>
                          <w:divBdr>
                            <w:top w:val="none" w:sz="0" w:space="0" w:color="auto"/>
                            <w:left w:val="none" w:sz="0" w:space="0" w:color="auto"/>
                            <w:bottom w:val="none" w:sz="0" w:space="0" w:color="auto"/>
                            <w:right w:val="none" w:sz="0" w:space="0" w:color="auto"/>
                          </w:divBdr>
                          <w:divsChild>
                            <w:div w:id="1730106991">
                              <w:marLeft w:val="1493"/>
                              <w:marRight w:val="0"/>
                              <w:marTop w:val="0"/>
                              <w:marBottom w:val="0"/>
                              <w:divBdr>
                                <w:top w:val="none" w:sz="0" w:space="0" w:color="auto"/>
                                <w:left w:val="none" w:sz="0" w:space="0" w:color="auto"/>
                                <w:bottom w:val="none" w:sz="0" w:space="0" w:color="auto"/>
                                <w:right w:val="none" w:sz="0" w:space="0" w:color="auto"/>
                              </w:divBdr>
                              <w:divsChild>
                                <w:div w:id="6674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5151">
                          <w:marLeft w:val="0"/>
                          <w:marRight w:val="0"/>
                          <w:marTop w:val="0"/>
                          <w:marBottom w:val="88"/>
                          <w:divBdr>
                            <w:top w:val="none" w:sz="0" w:space="0" w:color="auto"/>
                            <w:left w:val="none" w:sz="0" w:space="0" w:color="auto"/>
                            <w:bottom w:val="none" w:sz="0" w:space="0" w:color="auto"/>
                            <w:right w:val="none" w:sz="0" w:space="0" w:color="auto"/>
                          </w:divBdr>
                          <w:divsChild>
                            <w:div w:id="1312061866">
                              <w:marLeft w:val="1493"/>
                              <w:marRight w:val="0"/>
                              <w:marTop w:val="0"/>
                              <w:marBottom w:val="0"/>
                              <w:divBdr>
                                <w:top w:val="none" w:sz="0" w:space="0" w:color="auto"/>
                                <w:left w:val="none" w:sz="0" w:space="0" w:color="auto"/>
                                <w:bottom w:val="none" w:sz="0" w:space="0" w:color="auto"/>
                                <w:right w:val="none" w:sz="0" w:space="0" w:color="auto"/>
                              </w:divBdr>
                              <w:divsChild>
                                <w:div w:id="20810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536137">
                          <w:marLeft w:val="0"/>
                          <w:marRight w:val="0"/>
                          <w:marTop w:val="0"/>
                          <w:marBottom w:val="88"/>
                          <w:divBdr>
                            <w:top w:val="none" w:sz="0" w:space="0" w:color="auto"/>
                            <w:left w:val="none" w:sz="0" w:space="0" w:color="auto"/>
                            <w:bottom w:val="none" w:sz="0" w:space="0" w:color="auto"/>
                            <w:right w:val="none" w:sz="0" w:space="0" w:color="auto"/>
                          </w:divBdr>
                          <w:divsChild>
                            <w:div w:id="769932386">
                              <w:marLeft w:val="1493"/>
                              <w:marRight w:val="0"/>
                              <w:marTop w:val="0"/>
                              <w:marBottom w:val="0"/>
                              <w:divBdr>
                                <w:top w:val="none" w:sz="0" w:space="0" w:color="auto"/>
                                <w:left w:val="none" w:sz="0" w:space="0" w:color="auto"/>
                                <w:bottom w:val="none" w:sz="0" w:space="0" w:color="auto"/>
                                <w:right w:val="none" w:sz="0" w:space="0" w:color="auto"/>
                              </w:divBdr>
                              <w:divsChild>
                                <w:div w:id="734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91161">
                          <w:marLeft w:val="0"/>
                          <w:marRight w:val="0"/>
                          <w:marTop w:val="0"/>
                          <w:marBottom w:val="88"/>
                          <w:divBdr>
                            <w:top w:val="none" w:sz="0" w:space="0" w:color="auto"/>
                            <w:left w:val="none" w:sz="0" w:space="0" w:color="auto"/>
                            <w:bottom w:val="none" w:sz="0" w:space="0" w:color="auto"/>
                            <w:right w:val="none" w:sz="0" w:space="0" w:color="auto"/>
                          </w:divBdr>
                          <w:divsChild>
                            <w:div w:id="1307932885">
                              <w:marLeft w:val="1493"/>
                              <w:marRight w:val="0"/>
                              <w:marTop w:val="0"/>
                              <w:marBottom w:val="0"/>
                              <w:divBdr>
                                <w:top w:val="none" w:sz="0" w:space="0" w:color="auto"/>
                                <w:left w:val="none" w:sz="0" w:space="0" w:color="auto"/>
                                <w:bottom w:val="none" w:sz="0" w:space="0" w:color="auto"/>
                                <w:right w:val="none" w:sz="0" w:space="0" w:color="auto"/>
                              </w:divBdr>
                              <w:divsChild>
                                <w:div w:id="103358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6555">
                          <w:marLeft w:val="0"/>
                          <w:marRight w:val="0"/>
                          <w:marTop w:val="0"/>
                          <w:marBottom w:val="88"/>
                          <w:divBdr>
                            <w:top w:val="none" w:sz="0" w:space="0" w:color="auto"/>
                            <w:left w:val="none" w:sz="0" w:space="0" w:color="auto"/>
                            <w:bottom w:val="none" w:sz="0" w:space="0" w:color="auto"/>
                            <w:right w:val="none" w:sz="0" w:space="0" w:color="auto"/>
                          </w:divBdr>
                          <w:divsChild>
                            <w:div w:id="519274072">
                              <w:marLeft w:val="1493"/>
                              <w:marRight w:val="0"/>
                              <w:marTop w:val="0"/>
                              <w:marBottom w:val="0"/>
                              <w:divBdr>
                                <w:top w:val="none" w:sz="0" w:space="0" w:color="auto"/>
                                <w:left w:val="none" w:sz="0" w:space="0" w:color="auto"/>
                                <w:bottom w:val="none" w:sz="0" w:space="0" w:color="auto"/>
                                <w:right w:val="none" w:sz="0" w:space="0" w:color="auto"/>
                              </w:divBdr>
                              <w:divsChild>
                                <w:div w:id="131976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5775">
                          <w:marLeft w:val="0"/>
                          <w:marRight w:val="0"/>
                          <w:marTop w:val="0"/>
                          <w:marBottom w:val="88"/>
                          <w:divBdr>
                            <w:top w:val="none" w:sz="0" w:space="0" w:color="auto"/>
                            <w:left w:val="none" w:sz="0" w:space="0" w:color="auto"/>
                            <w:bottom w:val="none" w:sz="0" w:space="0" w:color="auto"/>
                            <w:right w:val="none" w:sz="0" w:space="0" w:color="auto"/>
                          </w:divBdr>
                          <w:divsChild>
                            <w:div w:id="562713076">
                              <w:marLeft w:val="1493"/>
                              <w:marRight w:val="0"/>
                              <w:marTop w:val="0"/>
                              <w:marBottom w:val="0"/>
                              <w:divBdr>
                                <w:top w:val="none" w:sz="0" w:space="0" w:color="auto"/>
                                <w:left w:val="none" w:sz="0" w:space="0" w:color="auto"/>
                                <w:bottom w:val="none" w:sz="0" w:space="0" w:color="auto"/>
                                <w:right w:val="none" w:sz="0" w:space="0" w:color="auto"/>
                              </w:divBdr>
                            </w:div>
                          </w:divsChild>
                        </w:div>
                        <w:div w:id="783571387">
                          <w:marLeft w:val="0"/>
                          <w:marRight w:val="0"/>
                          <w:marTop w:val="0"/>
                          <w:marBottom w:val="88"/>
                          <w:divBdr>
                            <w:top w:val="none" w:sz="0" w:space="0" w:color="auto"/>
                            <w:left w:val="none" w:sz="0" w:space="0" w:color="auto"/>
                            <w:bottom w:val="none" w:sz="0" w:space="0" w:color="auto"/>
                            <w:right w:val="none" w:sz="0" w:space="0" w:color="auto"/>
                          </w:divBdr>
                        </w:div>
                        <w:div w:id="1009992125">
                          <w:marLeft w:val="0"/>
                          <w:marRight w:val="0"/>
                          <w:marTop w:val="0"/>
                          <w:marBottom w:val="88"/>
                          <w:divBdr>
                            <w:top w:val="none" w:sz="0" w:space="0" w:color="auto"/>
                            <w:left w:val="none" w:sz="0" w:space="0" w:color="auto"/>
                            <w:bottom w:val="none" w:sz="0" w:space="0" w:color="auto"/>
                            <w:right w:val="none" w:sz="0" w:space="0" w:color="auto"/>
                          </w:divBdr>
                          <w:divsChild>
                            <w:div w:id="1951038578">
                              <w:marLeft w:val="1493"/>
                              <w:marRight w:val="0"/>
                              <w:marTop w:val="0"/>
                              <w:marBottom w:val="0"/>
                              <w:divBdr>
                                <w:top w:val="none" w:sz="0" w:space="0" w:color="auto"/>
                                <w:left w:val="none" w:sz="0" w:space="0" w:color="auto"/>
                                <w:bottom w:val="none" w:sz="0" w:space="0" w:color="auto"/>
                                <w:right w:val="none" w:sz="0" w:space="0" w:color="auto"/>
                              </w:divBdr>
                              <w:divsChild>
                                <w:div w:id="4523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38556">
                          <w:marLeft w:val="0"/>
                          <w:marRight w:val="0"/>
                          <w:marTop w:val="0"/>
                          <w:marBottom w:val="88"/>
                          <w:divBdr>
                            <w:top w:val="none" w:sz="0" w:space="0" w:color="auto"/>
                            <w:left w:val="none" w:sz="0" w:space="0" w:color="auto"/>
                            <w:bottom w:val="none" w:sz="0" w:space="0" w:color="auto"/>
                            <w:right w:val="none" w:sz="0" w:space="0" w:color="auto"/>
                          </w:divBdr>
                          <w:divsChild>
                            <w:div w:id="364792792">
                              <w:marLeft w:val="1493"/>
                              <w:marRight w:val="0"/>
                              <w:marTop w:val="0"/>
                              <w:marBottom w:val="0"/>
                              <w:divBdr>
                                <w:top w:val="none" w:sz="0" w:space="0" w:color="auto"/>
                                <w:left w:val="none" w:sz="0" w:space="0" w:color="auto"/>
                                <w:bottom w:val="none" w:sz="0" w:space="0" w:color="auto"/>
                                <w:right w:val="none" w:sz="0" w:space="0" w:color="auto"/>
                              </w:divBdr>
                              <w:divsChild>
                                <w:div w:id="20016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09560">
                          <w:marLeft w:val="0"/>
                          <w:marRight w:val="0"/>
                          <w:marTop w:val="0"/>
                          <w:marBottom w:val="88"/>
                          <w:divBdr>
                            <w:top w:val="none" w:sz="0" w:space="0" w:color="auto"/>
                            <w:left w:val="none" w:sz="0" w:space="0" w:color="auto"/>
                            <w:bottom w:val="none" w:sz="0" w:space="0" w:color="auto"/>
                            <w:right w:val="none" w:sz="0" w:space="0" w:color="auto"/>
                          </w:divBdr>
                        </w:div>
                        <w:div w:id="1156724975">
                          <w:marLeft w:val="0"/>
                          <w:marRight w:val="0"/>
                          <w:marTop w:val="0"/>
                          <w:marBottom w:val="88"/>
                          <w:divBdr>
                            <w:top w:val="none" w:sz="0" w:space="0" w:color="auto"/>
                            <w:left w:val="none" w:sz="0" w:space="0" w:color="auto"/>
                            <w:bottom w:val="none" w:sz="0" w:space="0" w:color="auto"/>
                            <w:right w:val="none" w:sz="0" w:space="0" w:color="auto"/>
                          </w:divBdr>
                          <w:divsChild>
                            <w:div w:id="1080102231">
                              <w:marLeft w:val="1493"/>
                              <w:marRight w:val="0"/>
                              <w:marTop w:val="0"/>
                              <w:marBottom w:val="0"/>
                              <w:divBdr>
                                <w:top w:val="none" w:sz="0" w:space="0" w:color="auto"/>
                                <w:left w:val="none" w:sz="0" w:space="0" w:color="auto"/>
                                <w:bottom w:val="none" w:sz="0" w:space="0" w:color="auto"/>
                                <w:right w:val="none" w:sz="0" w:space="0" w:color="auto"/>
                              </w:divBdr>
                              <w:divsChild>
                                <w:div w:id="14369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3237">
                          <w:marLeft w:val="0"/>
                          <w:marRight w:val="0"/>
                          <w:marTop w:val="0"/>
                          <w:marBottom w:val="88"/>
                          <w:divBdr>
                            <w:top w:val="none" w:sz="0" w:space="0" w:color="auto"/>
                            <w:left w:val="none" w:sz="0" w:space="0" w:color="auto"/>
                            <w:bottom w:val="none" w:sz="0" w:space="0" w:color="auto"/>
                            <w:right w:val="none" w:sz="0" w:space="0" w:color="auto"/>
                          </w:divBdr>
                          <w:divsChild>
                            <w:div w:id="66346693">
                              <w:marLeft w:val="1493"/>
                              <w:marRight w:val="0"/>
                              <w:marTop w:val="0"/>
                              <w:marBottom w:val="0"/>
                              <w:divBdr>
                                <w:top w:val="none" w:sz="0" w:space="0" w:color="auto"/>
                                <w:left w:val="none" w:sz="0" w:space="0" w:color="auto"/>
                                <w:bottom w:val="none" w:sz="0" w:space="0" w:color="auto"/>
                                <w:right w:val="none" w:sz="0" w:space="0" w:color="auto"/>
                              </w:divBdr>
                              <w:divsChild>
                                <w:div w:id="110194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2940">
                          <w:marLeft w:val="0"/>
                          <w:marRight w:val="0"/>
                          <w:marTop w:val="0"/>
                          <w:marBottom w:val="88"/>
                          <w:divBdr>
                            <w:top w:val="none" w:sz="0" w:space="0" w:color="auto"/>
                            <w:left w:val="none" w:sz="0" w:space="0" w:color="auto"/>
                            <w:bottom w:val="none" w:sz="0" w:space="0" w:color="auto"/>
                            <w:right w:val="none" w:sz="0" w:space="0" w:color="auto"/>
                          </w:divBdr>
                        </w:div>
                        <w:div w:id="1596473757">
                          <w:marLeft w:val="0"/>
                          <w:marRight w:val="0"/>
                          <w:marTop w:val="0"/>
                          <w:marBottom w:val="88"/>
                          <w:divBdr>
                            <w:top w:val="none" w:sz="0" w:space="0" w:color="auto"/>
                            <w:left w:val="none" w:sz="0" w:space="0" w:color="auto"/>
                            <w:bottom w:val="none" w:sz="0" w:space="0" w:color="auto"/>
                            <w:right w:val="none" w:sz="0" w:space="0" w:color="auto"/>
                          </w:divBdr>
                          <w:divsChild>
                            <w:div w:id="1206720676">
                              <w:marLeft w:val="1493"/>
                              <w:marRight w:val="0"/>
                              <w:marTop w:val="0"/>
                              <w:marBottom w:val="0"/>
                              <w:divBdr>
                                <w:top w:val="none" w:sz="0" w:space="0" w:color="auto"/>
                                <w:left w:val="none" w:sz="0" w:space="0" w:color="auto"/>
                                <w:bottom w:val="none" w:sz="0" w:space="0" w:color="auto"/>
                                <w:right w:val="none" w:sz="0" w:space="0" w:color="auto"/>
                              </w:divBdr>
                              <w:divsChild>
                                <w:div w:id="2753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1184">
                          <w:marLeft w:val="0"/>
                          <w:marRight w:val="0"/>
                          <w:marTop w:val="0"/>
                          <w:marBottom w:val="88"/>
                          <w:divBdr>
                            <w:top w:val="none" w:sz="0" w:space="0" w:color="auto"/>
                            <w:left w:val="none" w:sz="0" w:space="0" w:color="auto"/>
                            <w:bottom w:val="none" w:sz="0" w:space="0" w:color="auto"/>
                            <w:right w:val="none" w:sz="0" w:space="0" w:color="auto"/>
                          </w:divBdr>
                          <w:divsChild>
                            <w:div w:id="1677808565">
                              <w:marLeft w:val="1493"/>
                              <w:marRight w:val="0"/>
                              <w:marTop w:val="0"/>
                              <w:marBottom w:val="0"/>
                              <w:divBdr>
                                <w:top w:val="none" w:sz="0" w:space="0" w:color="auto"/>
                                <w:left w:val="none" w:sz="0" w:space="0" w:color="auto"/>
                                <w:bottom w:val="none" w:sz="0" w:space="0" w:color="auto"/>
                                <w:right w:val="none" w:sz="0" w:space="0" w:color="auto"/>
                              </w:divBdr>
                              <w:divsChild>
                                <w:div w:id="56499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8336">
                          <w:marLeft w:val="0"/>
                          <w:marRight w:val="0"/>
                          <w:marTop w:val="0"/>
                          <w:marBottom w:val="88"/>
                          <w:divBdr>
                            <w:top w:val="none" w:sz="0" w:space="0" w:color="auto"/>
                            <w:left w:val="none" w:sz="0" w:space="0" w:color="auto"/>
                            <w:bottom w:val="none" w:sz="0" w:space="0" w:color="auto"/>
                            <w:right w:val="none" w:sz="0" w:space="0" w:color="auto"/>
                          </w:divBdr>
                          <w:divsChild>
                            <w:div w:id="926382121">
                              <w:marLeft w:val="1493"/>
                              <w:marRight w:val="0"/>
                              <w:marTop w:val="0"/>
                              <w:marBottom w:val="0"/>
                              <w:divBdr>
                                <w:top w:val="none" w:sz="0" w:space="0" w:color="auto"/>
                                <w:left w:val="none" w:sz="0" w:space="0" w:color="auto"/>
                                <w:bottom w:val="none" w:sz="0" w:space="0" w:color="auto"/>
                                <w:right w:val="none" w:sz="0" w:space="0" w:color="auto"/>
                              </w:divBdr>
                              <w:divsChild>
                                <w:div w:id="10721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028864">
                          <w:marLeft w:val="0"/>
                          <w:marRight w:val="0"/>
                          <w:marTop w:val="0"/>
                          <w:marBottom w:val="88"/>
                          <w:divBdr>
                            <w:top w:val="none" w:sz="0" w:space="0" w:color="auto"/>
                            <w:left w:val="none" w:sz="0" w:space="0" w:color="auto"/>
                            <w:bottom w:val="none" w:sz="0" w:space="0" w:color="auto"/>
                            <w:right w:val="none" w:sz="0" w:space="0" w:color="auto"/>
                          </w:divBdr>
                          <w:divsChild>
                            <w:div w:id="119694122">
                              <w:marLeft w:val="1493"/>
                              <w:marRight w:val="0"/>
                              <w:marTop w:val="0"/>
                              <w:marBottom w:val="0"/>
                              <w:divBdr>
                                <w:top w:val="none" w:sz="0" w:space="0" w:color="auto"/>
                                <w:left w:val="none" w:sz="0" w:space="0" w:color="auto"/>
                                <w:bottom w:val="none" w:sz="0" w:space="0" w:color="auto"/>
                                <w:right w:val="none" w:sz="0" w:space="0" w:color="auto"/>
                              </w:divBdr>
                              <w:divsChild>
                                <w:div w:id="80839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0614">
                          <w:marLeft w:val="0"/>
                          <w:marRight w:val="0"/>
                          <w:marTop w:val="0"/>
                          <w:marBottom w:val="88"/>
                          <w:divBdr>
                            <w:top w:val="none" w:sz="0" w:space="0" w:color="auto"/>
                            <w:left w:val="none" w:sz="0" w:space="0" w:color="auto"/>
                            <w:bottom w:val="none" w:sz="0" w:space="0" w:color="auto"/>
                            <w:right w:val="none" w:sz="0" w:space="0" w:color="auto"/>
                          </w:divBdr>
                          <w:divsChild>
                            <w:div w:id="15351492">
                              <w:marLeft w:val="1493"/>
                              <w:marRight w:val="0"/>
                              <w:marTop w:val="0"/>
                              <w:marBottom w:val="0"/>
                              <w:divBdr>
                                <w:top w:val="none" w:sz="0" w:space="0" w:color="auto"/>
                                <w:left w:val="none" w:sz="0" w:space="0" w:color="auto"/>
                                <w:bottom w:val="none" w:sz="0" w:space="0" w:color="auto"/>
                                <w:right w:val="none" w:sz="0" w:space="0" w:color="auto"/>
                              </w:divBdr>
                              <w:divsChild>
                                <w:div w:id="17898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141">
                          <w:marLeft w:val="0"/>
                          <w:marRight w:val="0"/>
                          <w:marTop w:val="0"/>
                          <w:marBottom w:val="88"/>
                          <w:divBdr>
                            <w:top w:val="none" w:sz="0" w:space="0" w:color="auto"/>
                            <w:left w:val="none" w:sz="0" w:space="0" w:color="auto"/>
                            <w:bottom w:val="none" w:sz="0" w:space="0" w:color="auto"/>
                            <w:right w:val="none" w:sz="0" w:space="0" w:color="auto"/>
                          </w:divBdr>
                          <w:divsChild>
                            <w:div w:id="885488418">
                              <w:marLeft w:val="1493"/>
                              <w:marRight w:val="0"/>
                              <w:marTop w:val="0"/>
                              <w:marBottom w:val="0"/>
                              <w:divBdr>
                                <w:top w:val="none" w:sz="0" w:space="0" w:color="auto"/>
                                <w:left w:val="none" w:sz="0" w:space="0" w:color="auto"/>
                                <w:bottom w:val="none" w:sz="0" w:space="0" w:color="auto"/>
                                <w:right w:val="none" w:sz="0" w:space="0" w:color="auto"/>
                              </w:divBdr>
                              <w:divsChild>
                                <w:div w:id="10911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683102">
      <w:bodyDiv w:val="1"/>
      <w:marLeft w:val="0"/>
      <w:marRight w:val="0"/>
      <w:marTop w:val="0"/>
      <w:marBottom w:val="0"/>
      <w:divBdr>
        <w:top w:val="none" w:sz="0" w:space="0" w:color="auto"/>
        <w:left w:val="none" w:sz="0" w:space="0" w:color="auto"/>
        <w:bottom w:val="none" w:sz="0" w:space="0" w:color="auto"/>
        <w:right w:val="none" w:sz="0" w:space="0" w:color="auto"/>
      </w:divBdr>
    </w:div>
    <w:div w:id="292450161">
      <w:bodyDiv w:val="1"/>
      <w:marLeft w:val="0"/>
      <w:marRight w:val="0"/>
      <w:marTop w:val="0"/>
      <w:marBottom w:val="0"/>
      <w:divBdr>
        <w:top w:val="none" w:sz="0" w:space="0" w:color="auto"/>
        <w:left w:val="none" w:sz="0" w:space="0" w:color="auto"/>
        <w:bottom w:val="none" w:sz="0" w:space="0" w:color="auto"/>
        <w:right w:val="none" w:sz="0" w:space="0" w:color="auto"/>
      </w:divBdr>
    </w:div>
    <w:div w:id="347299269">
      <w:bodyDiv w:val="1"/>
      <w:marLeft w:val="0"/>
      <w:marRight w:val="0"/>
      <w:marTop w:val="0"/>
      <w:marBottom w:val="0"/>
      <w:divBdr>
        <w:top w:val="none" w:sz="0" w:space="0" w:color="auto"/>
        <w:left w:val="none" w:sz="0" w:space="0" w:color="auto"/>
        <w:bottom w:val="none" w:sz="0" w:space="0" w:color="auto"/>
        <w:right w:val="none" w:sz="0" w:space="0" w:color="auto"/>
      </w:divBdr>
    </w:div>
    <w:div w:id="372077813">
      <w:bodyDiv w:val="1"/>
      <w:marLeft w:val="0"/>
      <w:marRight w:val="0"/>
      <w:marTop w:val="0"/>
      <w:marBottom w:val="0"/>
      <w:divBdr>
        <w:top w:val="none" w:sz="0" w:space="0" w:color="auto"/>
        <w:left w:val="none" w:sz="0" w:space="0" w:color="auto"/>
        <w:bottom w:val="none" w:sz="0" w:space="0" w:color="auto"/>
        <w:right w:val="none" w:sz="0" w:space="0" w:color="auto"/>
      </w:divBdr>
    </w:div>
    <w:div w:id="465394336">
      <w:bodyDiv w:val="1"/>
      <w:marLeft w:val="0"/>
      <w:marRight w:val="0"/>
      <w:marTop w:val="0"/>
      <w:marBottom w:val="0"/>
      <w:divBdr>
        <w:top w:val="none" w:sz="0" w:space="0" w:color="auto"/>
        <w:left w:val="none" w:sz="0" w:space="0" w:color="auto"/>
        <w:bottom w:val="none" w:sz="0" w:space="0" w:color="auto"/>
        <w:right w:val="none" w:sz="0" w:space="0" w:color="auto"/>
      </w:divBdr>
    </w:div>
    <w:div w:id="470248162">
      <w:bodyDiv w:val="1"/>
      <w:marLeft w:val="0"/>
      <w:marRight w:val="0"/>
      <w:marTop w:val="0"/>
      <w:marBottom w:val="0"/>
      <w:divBdr>
        <w:top w:val="none" w:sz="0" w:space="0" w:color="auto"/>
        <w:left w:val="none" w:sz="0" w:space="0" w:color="auto"/>
        <w:bottom w:val="none" w:sz="0" w:space="0" w:color="auto"/>
        <w:right w:val="none" w:sz="0" w:space="0" w:color="auto"/>
      </w:divBdr>
    </w:div>
    <w:div w:id="663315650">
      <w:bodyDiv w:val="1"/>
      <w:marLeft w:val="0"/>
      <w:marRight w:val="0"/>
      <w:marTop w:val="0"/>
      <w:marBottom w:val="0"/>
      <w:divBdr>
        <w:top w:val="none" w:sz="0" w:space="0" w:color="auto"/>
        <w:left w:val="none" w:sz="0" w:space="0" w:color="auto"/>
        <w:bottom w:val="none" w:sz="0" w:space="0" w:color="auto"/>
        <w:right w:val="none" w:sz="0" w:space="0" w:color="auto"/>
      </w:divBdr>
    </w:div>
    <w:div w:id="665012693">
      <w:bodyDiv w:val="1"/>
      <w:marLeft w:val="0"/>
      <w:marRight w:val="0"/>
      <w:marTop w:val="0"/>
      <w:marBottom w:val="0"/>
      <w:divBdr>
        <w:top w:val="none" w:sz="0" w:space="0" w:color="auto"/>
        <w:left w:val="none" w:sz="0" w:space="0" w:color="auto"/>
        <w:bottom w:val="none" w:sz="0" w:space="0" w:color="auto"/>
        <w:right w:val="none" w:sz="0" w:space="0" w:color="auto"/>
      </w:divBdr>
    </w:div>
    <w:div w:id="714234480">
      <w:bodyDiv w:val="1"/>
      <w:marLeft w:val="0"/>
      <w:marRight w:val="0"/>
      <w:marTop w:val="0"/>
      <w:marBottom w:val="0"/>
      <w:divBdr>
        <w:top w:val="none" w:sz="0" w:space="0" w:color="auto"/>
        <w:left w:val="none" w:sz="0" w:space="0" w:color="auto"/>
        <w:bottom w:val="none" w:sz="0" w:space="0" w:color="auto"/>
        <w:right w:val="none" w:sz="0" w:space="0" w:color="auto"/>
      </w:divBdr>
    </w:div>
    <w:div w:id="829292966">
      <w:bodyDiv w:val="1"/>
      <w:marLeft w:val="0"/>
      <w:marRight w:val="0"/>
      <w:marTop w:val="0"/>
      <w:marBottom w:val="0"/>
      <w:divBdr>
        <w:top w:val="none" w:sz="0" w:space="0" w:color="auto"/>
        <w:left w:val="none" w:sz="0" w:space="0" w:color="auto"/>
        <w:bottom w:val="none" w:sz="0" w:space="0" w:color="auto"/>
        <w:right w:val="none" w:sz="0" w:space="0" w:color="auto"/>
      </w:divBdr>
    </w:div>
    <w:div w:id="918758882">
      <w:bodyDiv w:val="1"/>
      <w:marLeft w:val="0"/>
      <w:marRight w:val="0"/>
      <w:marTop w:val="0"/>
      <w:marBottom w:val="0"/>
      <w:divBdr>
        <w:top w:val="none" w:sz="0" w:space="0" w:color="auto"/>
        <w:left w:val="none" w:sz="0" w:space="0" w:color="auto"/>
        <w:bottom w:val="none" w:sz="0" w:space="0" w:color="auto"/>
        <w:right w:val="none" w:sz="0" w:space="0" w:color="auto"/>
      </w:divBdr>
    </w:div>
    <w:div w:id="975374671">
      <w:bodyDiv w:val="1"/>
      <w:marLeft w:val="0"/>
      <w:marRight w:val="0"/>
      <w:marTop w:val="0"/>
      <w:marBottom w:val="0"/>
      <w:divBdr>
        <w:top w:val="none" w:sz="0" w:space="0" w:color="auto"/>
        <w:left w:val="none" w:sz="0" w:space="0" w:color="auto"/>
        <w:bottom w:val="none" w:sz="0" w:space="0" w:color="auto"/>
        <w:right w:val="none" w:sz="0" w:space="0" w:color="auto"/>
      </w:divBdr>
    </w:div>
    <w:div w:id="1130636121">
      <w:bodyDiv w:val="1"/>
      <w:marLeft w:val="0"/>
      <w:marRight w:val="0"/>
      <w:marTop w:val="0"/>
      <w:marBottom w:val="0"/>
      <w:divBdr>
        <w:top w:val="none" w:sz="0" w:space="0" w:color="auto"/>
        <w:left w:val="none" w:sz="0" w:space="0" w:color="auto"/>
        <w:bottom w:val="none" w:sz="0" w:space="0" w:color="auto"/>
        <w:right w:val="none" w:sz="0" w:space="0" w:color="auto"/>
      </w:divBdr>
    </w:div>
    <w:div w:id="1169979755">
      <w:bodyDiv w:val="1"/>
      <w:marLeft w:val="0"/>
      <w:marRight w:val="0"/>
      <w:marTop w:val="0"/>
      <w:marBottom w:val="0"/>
      <w:divBdr>
        <w:top w:val="none" w:sz="0" w:space="0" w:color="auto"/>
        <w:left w:val="none" w:sz="0" w:space="0" w:color="auto"/>
        <w:bottom w:val="none" w:sz="0" w:space="0" w:color="auto"/>
        <w:right w:val="none" w:sz="0" w:space="0" w:color="auto"/>
      </w:divBdr>
    </w:div>
    <w:div w:id="1262909220">
      <w:bodyDiv w:val="1"/>
      <w:marLeft w:val="0"/>
      <w:marRight w:val="0"/>
      <w:marTop w:val="0"/>
      <w:marBottom w:val="0"/>
      <w:divBdr>
        <w:top w:val="none" w:sz="0" w:space="0" w:color="auto"/>
        <w:left w:val="none" w:sz="0" w:space="0" w:color="auto"/>
        <w:bottom w:val="none" w:sz="0" w:space="0" w:color="auto"/>
        <w:right w:val="none" w:sz="0" w:space="0" w:color="auto"/>
      </w:divBdr>
    </w:div>
    <w:div w:id="1272859950">
      <w:bodyDiv w:val="1"/>
      <w:marLeft w:val="0"/>
      <w:marRight w:val="0"/>
      <w:marTop w:val="0"/>
      <w:marBottom w:val="0"/>
      <w:divBdr>
        <w:top w:val="none" w:sz="0" w:space="0" w:color="auto"/>
        <w:left w:val="none" w:sz="0" w:space="0" w:color="auto"/>
        <w:bottom w:val="none" w:sz="0" w:space="0" w:color="auto"/>
        <w:right w:val="none" w:sz="0" w:space="0" w:color="auto"/>
      </w:divBdr>
    </w:div>
    <w:div w:id="1510757840">
      <w:bodyDiv w:val="1"/>
      <w:marLeft w:val="0"/>
      <w:marRight w:val="0"/>
      <w:marTop w:val="0"/>
      <w:marBottom w:val="0"/>
      <w:divBdr>
        <w:top w:val="none" w:sz="0" w:space="0" w:color="auto"/>
        <w:left w:val="none" w:sz="0" w:space="0" w:color="auto"/>
        <w:bottom w:val="none" w:sz="0" w:space="0" w:color="auto"/>
        <w:right w:val="none" w:sz="0" w:space="0" w:color="auto"/>
      </w:divBdr>
    </w:div>
    <w:div w:id="1557474371">
      <w:bodyDiv w:val="1"/>
      <w:marLeft w:val="0"/>
      <w:marRight w:val="0"/>
      <w:marTop w:val="0"/>
      <w:marBottom w:val="0"/>
      <w:divBdr>
        <w:top w:val="none" w:sz="0" w:space="0" w:color="auto"/>
        <w:left w:val="none" w:sz="0" w:space="0" w:color="auto"/>
        <w:bottom w:val="none" w:sz="0" w:space="0" w:color="auto"/>
        <w:right w:val="none" w:sz="0" w:space="0" w:color="auto"/>
      </w:divBdr>
    </w:div>
    <w:div w:id="1666397651">
      <w:bodyDiv w:val="1"/>
      <w:marLeft w:val="0"/>
      <w:marRight w:val="0"/>
      <w:marTop w:val="0"/>
      <w:marBottom w:val="0"/>
      <w:divBdr>
        <w:top w:val="none" w:sz="0" w:space="0" w:color="auto"/>
        <w:left w:val="none" w:sz="0" w:space="0" w:color="auto"/>
        <w:bottom w:val="none" w:sz="0" w:space="0" w:color="auto"/>
        <w:right w:val="none" w:sz="0" w:space="0" w:color="auto"/>
      </w:divBdr>
    </w:div>
    <w:div w:id="1705986291">
      <w:bodyDiv w:val="1"/>
      <w:marLeft w:val="0"/>
      <w:marRight w:val="0"/>
      <w:marTop w:val="0"/>
      <w:marBottom w:val="0"/>
      <w:divBdr>
        <w:top w:val="none" w:sz="0" w:space="0" w:color="auto"/>
        <w:left w:val="none" w:sz="0" w:space="0" w:color="auto"/>
        <w:bottom w:val="none" w:sz="0" w:space="0" w:color="auto"/>
        <w:right w:val="none" w:sz="0" w:space="0" w:color="auto"/>
      </w:divBdr>
      <w:divsChild>
        <w:div w:id="1638995851">
          <w:marLeft w:val="0"/>
          <w:marRight w:val="0"/>
          <w:marTop w:val="0"/>
          <w:marBottom w:val="0"/>
          <w:divBdr>
            <w:top w:val="none" w:sz="0" w:space="0" w:color="auto"/>
            <w:left w:val="none" w:sz="0" w:space="0" w:color="auto"/>
            <w:bottom w:val="none" w:sz="0" w:space="0" w:color="auto"/>
            <w:right w:val="none" w:sz="0" w:space="0" w:color="auto"/>
          </w:divBdr>
        </w:div>
        <w:div w:id="947659574">
          <w:marLeft w:val="240"/>
          <w:marRight w:val="0"/>
          <w:marTop w:val="0"/>
          <w:marBottom w:val="0"/>
          <w:divBdr>
            <w:top w:val="none" w:sz="0" w:space="0" w:color="auto"/>
            <w:left w:val="none" w:sz="0" w:space="0" w:color="auto"/>
            <w:bottom w:val="none" w:sz="0" w:space="0" w:color="auto"/>
            <w:right w:val="none" w:sz="0" w:space="0" w:color="auto"/>
          </w:divBdr>
          <w:divsChild>
            <w:div w:id="1017731580">
              <w:marLeft w:val="0"/>
              <w:marRight w:val="0"/>
              <w:marTop w:val="0"/>
              <w:marBottom w:val="0"/>
              <w:divBdr>
                <w:top w:val="none" w:sz="0" w:space="0" w:color="auto"/>
                <w:left w:val="none" w:sz="0" w:space="0" w:color="auto"/>
                <w:bottom w:val="none" w:sz="0" w:space="0" w:color="auto"/>
                <w:right w:val="none" w:sz="0" w:space="0" w:color="auto"/>
              </w:divBdr>
              <w:divsChild>
                <w:div w:id="578907822">
                  <w:marLeft w:val="0"/>
                  <w:marRight w:val="0"/>
                  <w:marTop w:val="0"/>
                  <w:marBottom w:val="0"/>
                  <w:divBdr>
                    <w:top w:val="none" w:sz="0" w:space="0" w:color="auto"/>
                    <w:left w:val="none" w:sz="0" w:space="0" w:color="auto"/>
                    <w:bottom w:val="none" w:sz="0" w:space="0" w:color="auto"/>
                    <w:right w:val="none" w:sz="0" w:space="0" w:color="auto"/>
                  </w:divBdr>
                  <w:divsChild>
                    <w:div w:id="790052639">
                      <w:marLeft w:val="0"/>
                      <w:marRight w:val="0"/>
                      <w:marTop w:val="0"/>
                      <w:marBottom w:val="0"/>
                      <w:divBdr>
                        <w:top w:val="none" w:sz="0" w:space="0" w:color="auto"/>
                        <w:left w:val="none" w:sz="0" w:space="0" w:color="auto"/>
                        <w:bottom w:val="none" w:sz="0" w:space="0" w:color="auto"/>
                        <w:right w:val="none" w:sz="0" w:space="0" w:color="auto"/>
                      </w:divBdr>
                    </w:div>
                    <w:div w:id="1457023523">
                      <w:marLeft w:val="240"/>
                      <w:marRight w:val="0"/>
                      <w:marTop w:val="0"/>
                      <w:marBottom w:val="0"/>
                      <w:divBdr>
                        <w:top w:val="none" w:sz="0" w:space="0" w:color="auto"/>
                        <w:left w:val="none" w:sz="0" w:space="0" w:color="auto"/>
                        <w:bottom w:val="none" w:sz="0" w:space="0" w:color="auto"/>
                        <w:right w:val="none" w:sz="0" w:space="0" w:color="auto"/>
                      </w:divBdr>
                      <w:divsChild>
                        <w:div w:id="674189404">
                          <w:marLeft w:val="0"/>
                          <w:marRight w:val="0"/>
                          <w:marTop w:val="0"/>
                          <w:marBottom w:val="0"/>
                          <w:divBdr>
                            <w:top w:val="none" w:sz="0" w:space="0" w:color="auto"/>
                            <w:left w:val="none" w:sz="0" w:space="0" w:color="auto"/>
                            <w:bottom w:val="none" w:sz="0" w:space="0" w:color="auto"/>
                            <w:right w:val="none" w:sz="0" w:space="0" w:color="auto"/>
                          </w:divBdr>
                        </w:div>
                        <w:div w:id="52117757">
                          <w:marLeft w:val="0"/>
                          <w:marRight w:val="0"/>
                          <w:marTop w:val="0"/>
                          <w:marBottom w:val="0"/>
                          <w:divBdr>
                            <w:top w:val="none" w:sz="0" w:space="0" w:color="auto"/>
                            <w:left w:val="none" w:sz="0" w:space="0" w:color="auto"/>
                            <w:bottom w:val="none" w:sz="0" w:space="0" w:color="auto"/>
                            <w:right w:val="none" w:sz="0" w:space="0" w:color="auto"/>
                          </w:divBdr>
                        </w:div>
                        <w:div w:id="438916024">
                          <w:marLeft w:val="0"/>
                          <w:marRight w:val="0"/>
                          <w:marTop w:val="0"/>
                          <w:marBottom w:val="0"/>
                          <w:divBdr>
                            <w:top w:val="none" w:sz="0" w:space="0" w:color="auto"/>
                            <w:left w:val="none" w:sz="0" w:space="0" w:color="auto"/>
                            <w:bottom w:val="none" w:sz="0" w:space="0" w:color="auto"/>
                            <w:right w:val="none" w:sz="0" w:space="0" w:color="auto"/>
                          </w:divBdr>
                          <w:divsChild>
                            <w:div w:id="1674914259">
                              <w:marLeft w:val="0"/>
                              <w:marRight w:val="0"/>
                              <w:marTop w:val="0"/>
                              <w:marBottom w:val="0"/>
                              <w:divBdr>
                                <w:top w:val="none" w:sz="0" w:space="0" w:color="auto"/>
                                <w:left w:val="none" w:sz="0" w:space="0" w:color="auto"/>
                                <w:bottom w:val="none" w:sz="0" w:space="0" w:color="auto"/>
                                <w:right w:val="none" w:sz="0" w:space="0" w:color="auto"/>
                              </w:divBdr>
                              <w:divsChild>
                                <w:div w:id="1329791905">
                                  <w:marLeft w:val="0"/>
                                  <w:marRight w:val="0"/>
                                  <w:marTop w:val="0"/>
                                  <w:marBottom w:val="0"/>
                                  <w:divBdr>
                                    <w:top w:val="none" w:sz="0" w:space="0" w:color="auto"/>
                                    <w:left w:val="none" w:sz="0" w:space="0" w:color="auto"/>
                                    <w:bottom w:val="none" w:sz="0" w:space="0" w:color="auto"/>
                                    <w:right w:val="none" w:sz="0" w:space="0" w:color="auto"/>
                                  </w:divBdr>
                                </w:div>
                                <w:div w:id="1201013827">
                                  <w:marLeft w:val="240"/>
                                  <w:marRight w:val="0"/>
                                  <w:marTop w:val="0"/>
                                  <w:marBottom w:val="0"/>
                                  <w:divBdr>
                                    <w:top w:val="none" w:sz="0" w:space="0" w:color="auto"/>
                                    <w:left w:val="none" w:sz="0" w:space="0" w:color="auto"/>
                                    <w:bottom w:val="none" w:sz="0" w:space="0" w:color="auto"/>
                                    <w:right w:val="none" w:sz="0" w:space="0" w:color="auto"/>
                                  </w:divBdr>
                                  <w:divsChild>
                                    <w:div w:id="1455951093">
                                      <w:marLeft w:val="0"/>
                                      <w:marRight w:val="0"/>
                                      <w:marTop w:val="0"/>
                                      <w:marBottom w:val="0"/>
                                      <w:divBdr>
                                        <w:top w:val="none" w:sz="0" w:space="0" w:color="auto"/>
                                        <w:left w:val="none" w:sz="0" w:space="0" w:color="auto"/>
                                        <w:bottom w:val="none" w:sz="0" w:space="0" w:color="auto"/>
                                        <w:right w:val="none" w:sz="0" w:space="0" w:color="auto"/>
                                      </w:divBdr>
                                      <w:divsChild>
                                        <w:div w:id="1892689915">
                                          <w:marLeft w:val="0"/>
                                          <w:marRight w:val="0"/>
                                          <w:marTop w:val="0"/>
                                          <w:marBottom w:val="0"/>
                                          <w:divBdr>
                                            <w:top w:val="none" w:sz="0" w:space="0" w:color="auto"/>
                                            <w:left w:val="none" w:sz="0" w:space="0" w:color="auto"/>
                                            <w:bottom w:val="none" w:sz="0" w:space="0" w:color="auto"/>
                                            <w:right w:val="none" w:sz="0" w:space="0" w:color="auto"/>
                                          </w:divBdr>
                                          <w:divsChild>
                                            <w:div w:id="1019703294">
                                              <w:marLeft w:val="0"/>
                                              <w:marRight w:val="0"/>
                                              <w:marTop w:val="0"/>
                                              <w:marBottom w:val="0"/>
                                              <w:divBdr>
                                                <w:top w:val="none" w:sz="0" w:space="0" w:color="auto"/>
                                                <w:left w:val="none" w:sz="0" w:space="0" w:color="auto"/>
                                                <w:bottom w:val="none" w:sz="0" w:space="0" w:color="auto"/>
                                                <w:right w:val="none" w:sz="0" w:space="0" w:color="auto"/>
                                              </w:divBdr>
                                            </w:div>
                                            <w:div w:id="605622371">
                                              <w:marLeft w:val="240"/>
                                              <w:marRight w:val="0"/>
                                              <w:marTop w:val="0"/>
                                              <w:marBottom w:val="0"/>
                                              <w:divBdr>
                                                <w:top w:val="none" w:sz="0" w:space="0" w:color="auto"/>
                                                <w:left w:val="none" w:sz="0" w:space="0" w:color="auto"/>
                                                <w:bottom w:val="none" w:sz="0" w:space="0" w:color="auto"/>
                                                <w:right w:val="none" w:sz="0" w:space="0" w:color="auto"/>
                                              </w:divBdr>
                                              <w:divsChild>
                                                <w:div w:id="405686044">
                                                  <w:marLeft w:val="0"/>
                                                  <w:marRight w:val="0"/>
                                                  <w:marTop w:val="0"/>
                                                  <w:marBottom w:val="0"/>
                                                  <w:divBdr>
                                                    <w:top w:val="none" w:sz="0" w:space="0" w:color="auto"/>
                                                    <w:left w:val="none" w:sz="0" w:space="0" w:color="auto"/>
                                                    <w:bottom w:val="none" w:sz="0" w:space="0" w:color="auto"/>
                                                    <w:right w:val="none" w:sz="0" w:space="0" w:color="auto"/>
                                                  </w:divBdr>
                                                </w:div>
                                              </w:divsChild>
                                            </w:div>
                                            <w:div w:id="103993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79089">
                                      <w:marLeft w:val="0"/>
                                      <w:marRight w:val="0"/>
                                      <w:marTop w:val="0"/>
                                      <w:marBottom w:val="0"/>
                                      <w:divBdr>
                                        <w:top w:val="none" w:sz="0" w:space="0" w:color="auto"/>
                                        <w:left w:val="none" w:sz="0" w:space="0" w:color="auto"/>
                                        <w:bottom w:val="none" w:sz="0" w:space="0" w:color="auto"/>
                                        <w:right w:val="none" w:sz="0" w:space="0" w:color="auto"/>
                                      </w:divBdr>
                                      <w:divsChild>
                                        <w:div w:id="816190993">
                                          <w:marLeft w:val="0"/>
                                          <w:marRight w:val="0"/>
                                          <w:marTop w:val="0"/>
                                          <w:marBottom w:val="0"/>
                                          <w:divBdr>
                                            <w:top w:val="none" w:sz="0" w:space="0" w:color="auto"/>
                                            <w:left w:val="none" w:sz="0" w:space="0" w:color="auto"/>
                                            <w:bottom w:val="none" w:sz="0" w:space="0" w:color="auto"/>
                                            <w:right w:val="none" w:sz="0" w:space="0" w:color="auto"/>
                                          </w:divBdr>
                                          <w:divsChild>
                                            <w:div w:id="399594771">
                                              <w:marLeft w:val="0"/>
                                              <w:marRight w:val="0"/>
                                              <w:marTop w:val="0"/>
                                              <w:marBottom w:val="0"/>
                                              <w:divBdr>
                                                <w:top w:val="none" w:sz="0" w:space="0" w:color="auto"/>
                                                <w:left w:val="none" w:sz="0" w:space="0" w:color="auto"/>
                                                <w:bottom w:val="none" w:sz="0" w:space="0" w:color="auto"/>
                                                <w:right w:val="none" w:sz="0" w:space="0" w:color="auto"/>
                                              </w:divBdr>
                                            </w:div>
                                            <w:div w:id="1344548011">
                                              <w:marLeft w:val="240"/>
                                              <w:marRight w:val="0"/>
                                              <w:marTop w:val="0"/>
                                              <w:marBottom w:val="0"/>
                                              <w:divBdr>
                                                <w:top w:val="none" w:sz="0" w:space="0" w:color="auto"/>
                                                <w:left w:val="none" w:sz="0" w:space="0" w:color="auto"/>
                                                <w:bottom w:val="none" w:sz="0" w:space="0" w:color="auto"/>
                                                <w:right w:val="none" w:sz="0" w:space="0" w:color="auto"/>
                                              </w:divBdr>
                                              <w:divsChild>
                                                <w:div w:id="1338341476">
                                                  <w:marLeft w:val="0"/>
                                                  <w:marRight w:val="0"/>
                                                  <w:marTop w:val="0"/>
                                                  <w:marBottom w:val="0"/>
                                                  <w:divBdr>
                                                    <w:top w:val="none" w:sz="0" w:space="0" w:color="auto"/>
                                                    <w:left w:val="none" w:sz="0" w:space="0" w:color="auto"/>
                                                    <w:bottom w:val="none" w:sz="0" w:space="0" w:color="auto"/>
                                                    <w:right w:val="none" w:sz="0" w:space="0" w:color="auto"/>
                                                  </w:divBdr>
                                                </w:div>
                                              </w:divsChild>
                                            </w:div>
                                            <w:div w:id="70452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79276">
                                      <w:marLeft w:val="0"/>
                                      <w:marRight w:val="0"/>
                                      <w:marTop w:val="0"/>
                                      <w:marBottom w:val="0"/>
                                      <w:divBdr>
                                        <w:top w:val="none" w:sz="0" w:space="0" w:color="auto"/>
                                        <w:left w:val="none" w:sz="0" w:space="0" w:color="auto"/>
                                        <w:bottom w:val="none" w:sz="0" w:space="0" w:color="auto"/>
                                        <w:right w:val="none" w:sz="0" w:space="0" w:color="auto"/>
                                      </w:divBdr>
                                      <w:divsChild>
                                        <w:div w:id="2042435329">
                                          <w:marLeft w:val="0"/>
                                          <w:marRight w:val="0"/>
                                          <w:marTop w:val="0"/>
                                          <w:marBottom w:val="0"/>
                                          <w:divBdr>
                                            <w:top w:val="none" w:sz="0" w:space="0" w:color="auto"/>
                                            <w:left w:val="none" w:sz="0" w:space="0" w:color="auto"/>
                                            <w:bottom w:val="none" w:sz="0" w:space="0" w:color="auto"/>
                                            <w:right w:val="none" w:sz="0" w:space="0" w:color="auto"/>
                                          </w:divBdr>
                                          <w:divsChild>
                                            <w:div w:id="1309827410">
                                              <w:marLeft w:val="0"/>
                                              <w:marRight w:val="0"/>
                                              <w:marTop w:val="0"/>
                                              <w:marBottom w:val="0"/>
                                              <w:divBdr>
                                                <w:top w:val="none" w:sz="0" w:space="0" w:color="auto"/>
                                                <w:left w:val="none" w:sz="0" w:space="0" w:color="auto"/>
                                                <w:bottom w:val="none" w:sz="0" w:space="0" w:color="auto"/>
                                                <w:right w:val="none" w:sz="0" w:space="0" w:color="auto"/>
                                              </w:divBdr>
                                            </w:div>
                                            <w:div w:id="163206178">
                                              <w:marLeft w:val="240"/>
                                              <w:marRight w:val="0"/>
                                              <w:marTop w:val="0"/>
                                              <w:marBottom w:val="0"/>
                                              <w:divBdr>
                                                <w:top w:val="none" w:sz="0" w:space="0" w:color="auto"/>
                                                <w:left w:val="none" w:sz="0" w:space="0" w:color="auto"/>
                                                <w:bottom w:val="none" w:sz="0" w:space="0" w:color="auto"/>
                                                <w:right w:val="none" w:sz="0" w:space="0" w:color="auto"/>
                                              </w:divBdr>
                                              <w:divsChild>
                                                <w:div w:id="1978683191">
                                                  <w:marLeft w:val="0"/>
                                                  <w:marRight w:val="0"/>
                                                  <w:marTop w:val="0"/>
                                                  <w:marBottom w:val="0"/>
                                                  <w:divBdr>
                                                    <w:top w:val="none" w:sz="0" w:space="0" w:color="auto"/>
                                                    <w:left w:val="none" w:sz="0" w:space="0" w:color="auto"/>
                                                    <w:bottom w:val="none" w:sz="0" w:space="0" w:color="auto"/>
                                                    <w:right w:val="none" w:sz="0" w:space="0" w:color="auto"/>
                                                  </w:divBdr>
                                                  <w:divsChild>
                                                    <w:div w:id="519971512">
                                                      <w:marLeft w:val="0"/>
                                                      <w:marRight w:val="0"/>
                                                      <w:marTop w:val="0"/>
                                                      <w:marBottom w:val="0"/>
                                                      <w:divBdr>
                                                        <w:top w:val="none" w:sz="0" w:space="0" w:color="auto"/>
                                                        <w:left w:val="none" w:sz="0" w:space="0" w:color="auto"/>
                                                        <w:bottom w:val="none" w:sz="0" w:space="0" w:color="auto"/>
                                                        <w:right w:val="none" w:sz="0" w:space="0" w:color="auto"/>
                                                      </w:divBdr>
                                                      <w:divsChild>
                                                        <w:div w:id="745418523">
                                                          <w:marLeft w:val="0"/>
                                                          <w:marRight w:val="0"/>
                                                          <w:marTop w:val="0"/>
                                                          <w:marBottom w:val="0"/>
                                                          <w:divBdr>
                                                            <w:top w:val="none" w:sz="0" w:space="0" w:color="auto"/>
                                                            <w:left w:val="none" w:sz="0" w:space="0" w:color="auto"/>
                                                            <w:bottom w:val="none" w:sz="0" w:space="0" w:color="auto"/>
                                                            <w:right w:val="none" w:sz="0" w:space="0" w:color="auto"/>
                                                          </w:divBdr>
                                                        </w:div>
                                                        <w:div w:id="525288841">
                                                          <w:marLeft w:val="240"/>
                                                          <w:marRight w:val="0"/>
                                                          <w:marTop w:val="0"/>
                                                          <w:marBottom w:val="0"/>
                                                          <w:divBdr>
                                                            <w:top w:val="none" w:sz="0" w:space="0" w:color="auto"/>
                                                            <w:left w:val="none" w:sz="0" w:space="0" w:color="auto"/>
                                                            <w:bottom w:val="none" w:sz="0" w:space="0" w:color="auto"/>
                                                            <w:right w:val="none" w:sz="0" w:space="0" w:color="auto"/>
                                                          </w:divBdr>
                                                          <w:divsChild>
                                                            <w:div w:id="457065148">
                                                              <w:marLeft w:val="0"/>
                                                              <w:marRight w:val="0"/>
                                                              <w:marTop w:val="0"/>
                                                              <w:marBottom w:val="0"/>
                                                              <w:divBdr>
                                                                <w:top w:val="none" w:sz="0" w:space="0" w:color="auto"/>
                                                                <w:left w:val="none" w:sz="0" w:space="0" w:color="auto"/>
                                                                <w:bottom w:val="none" w:sz="0" w:space="0" w:color="auto"/>
                                                                <w:right w:val="none" w:sz="0" w:space="0" w:color="auto"/>
                                                              </w:divBdr>
                                                              <w:divsChild>
                                                                <w:div w:id="1902474813">
                                                                  <w:marLeft w:val="0"/>
                                                                  <w:marRight w:val="0"/>
                                                                  <w:marTop w:val="0"/>
                                                                  <w:marBottom w:val="0"/>
                                                                  <w:divBdr>
                                                                    <w:top w:val="none" w:sz="0" w:space="0" w:color="auto"/>
                                                                    <w:left w:val="none" w:sz="0" w:space="0" w:color="auto"/>
                                                                    <w:bottom w:val="none" w:sz="0" w:space="0" w:color="auto"/>
                                                                    <w:right w:val="none" w:sz="0" w:space="0" w:color="auto"/>
                                                                  </w:divBdr>
                                                                  <w:divsChild>
                                                                    <w:div w:id="1164126166">
                                                                      <w:marLeft w:val="0"/>
                                                                      <w:marRight w:val="0"/>
                                                                      <w:marTop w:val="0"/>
                                                                      <w:marBottom w:val="0"/>
                                                                      <w:divBdr>
                                                                        <w:top w:val="none" w:sz="0" w:space="0" w:color="auto"/>
                                                                        <w:left w:val="none" w:sz="0" w:space="0" w:color="auto"/>
                                                                        <w:bottom w:val="none" w:sz="0" w:space="0" w:color="auto"/>
                                                                        <w:right w:val="none" w:sz="0" w:space="0" w:color="auto"/>
                                                                      </w:divBdr>
                                                                    </w:div>
                                                                    <w:div w:id="661275932">
                                                                      <w:marLeft w:val="240"/>
                                                                      <w:marRight w:val="0"/>
                                                                      <w:marTop w:val="0"/>
                                                                      <w:marBottom w:val="0"/>
                                                                      <w:divBdr>
                                                                        <w:top w:val="none" w:sz="0" w:space="0" w:color="auto"/>
                                                                        <w:left w:val="none" w:sz="0" w:space="0" w:color="auto"/>
                                                                        <w:bottom w:val="none" w:sz="0" w:space="0" w:color="auto"/>
                                                                        <w:right w:val="none" w:sz="0" w:space="0" w:color="auto"/>
                                                                      </w:divBdr>
                                                                      <w:divsChild>
                                                                        <w:div w:id="1589919154">
                                                                          <w:marLeft w:val="0"/>
                                                                          <w:marRight w:val="0"/>
                                                                          <w:marTop w:val="0"/>
                                                                          <w:marBottom w:val="0"/>
                                                                          <w:divBdr>
                                                                            <w:top w:val="none" w:sz="0" w:space="0" w:color="auto"/>
                                                                            <w:left w:val="none" w:sz="0" w:space="0" w:color="auto"/>
                                                                            <w:bottom w:val="none" w:sz="0" w:space="0" w:color="auto"/>
                                                                            <w:right w:val="none" w:sz="0" w:space="0" w:color="auto"/>
                                                                          </w:divBdr>
                                                                          <w:divsChild>
                                                                            <w:div w:id="1143935343">
                                                                              <w:marLeft w:val="0"/>
                                                                              <w:marRight w:val="0"/>
                                                                              <w:marTop w:val="0"/>
                                                                              <w:marBottom w:val="0"/>
                                                                              <w:divBdr>
                                                                                <w:top w:val="none" w:sz="0" w:space="0" w:color="auto"/>
                                                                                <w:left w:val="none" w:sz="0" w:space="0" w:color="auto"/>
                                                                                <w:bottom w:val="none" w:sz="0" w:space="0" w:color="auto"/>
                                                                                <w:right w:val="none" w:sz="0" w:space="0" w:color="auto"/>
                                                                              </w:divBdr>
                                                                              <w:divsChild>
                                                                                <w:div w:id="1070150740">
                                                                                  <w:marLeft w:val="0"/>
                                                                                  <w:marRight w:val="0"/>
                                                                                  <w:marTop w:val="0"/>
                                                                                  <w:marBottom w:val="0"/>
                                                                                  <w:divBdr>
                                                                                    <w:top w:val="none" w:sz="0" w:space="0" w:color="auto"/>
                                                                                    <w:left w:val="none" w:sz="0" w:space="0" w:color="auto"/>
                                                                                    <w:bottom w:val="none" w:sz="0" w:space="0" w:color="auto"/>
                                                                                    <w:right w:val="none" w:sz="0" w:space="0" w:color="auto"/>
                                                                                  </w:divBdr>
                                                                                </w:div>
                                                                                <w:div w:id="463930469">
                                                                                  <w:marLeft w:val="240"/>
                                                                                  <w:marRight w:val="0"/>
                                                                                  <w:marTop w:val="0"/>
                                                                                  <w:marBottom w:val="0"/>
                                                                                  <w:divBdr>
                                                                                    <w:top w:val="none" w:sz="0" w:space="0" w:color="auto"/>
                                                                                    <w:left w:val="none" w:sz="0" w:space="0" w:color="auto"/>
                                                                                    <w:bottom w:val="none" w:sz="0" w:space="0" w:color="auto"/>
                                                                                    <w:right w:val="none" w:sz="0" w:space="0" w:color="auto"/>
                                                                                  </w:divBdr>
                                                                                </w:div>
                                                                                <w:div w:id="83573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35505">
                                                                          <w:marLeft w:val="0"/>
                                                                          <w:marRight w:val="0"/>
                                                                          <w:marTop w:val="0"/>
                                                                          <w:marBottom w:val="0"/>
                                                                          <w:divBdr>
                                                                            <w:top w:val="none" w:sz="0" w:space="0" w:color="auto"/>
                                                                            <w:left w:val="none" w:sz="0" w:space="0" w:color="auto"/>
                                                                            <w:bottom w:val="none" w:sz="0" w:space="0" w:color="auto"/>
                                                                            <w:right w:val="none" w:sz="0" w:space="0" w:color="auto"/>
                                                                          </w:divBdr>
                                                                        </w:div>
                                                                        <w:div w:id="545800928">
                                                                          <w:marLeft w:val="0"/>
                                                                          <w:marRight w:val="0"/>
                                                                          <w:marTop w:val="0"/>
                                                                          <w:marBottom w:val="0"/>
                                                                          <w:divBdr>
                                                                            <w:top w:val="none" w:sz="0" w:space="0" w:color="auto"/>
                                                                            <w:left w:val="none" w:sz="0" w:space="0" w:color="auto"/>
                                                                            <w:bottom w:val="none" w:sz="0" w:space="0" w:color="auto"/>
                                                                            <w:right w:val="none" w:sz="0" w:space="0" w:color="auto"/>
                                                                          </w:divBdr>
                                                                        </w:div>
                                                                      </w:divsChild>
                                                                    </w:div>
                                                                    <w:div w:id="167826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564">
                                                              <w:marLeft w:val="0"/>
                                                              <w:marRight w:val="0"/>
                                                              <w:marTop w:val="0"/>
                                                              <w:marBottom w:val="0"/>
                                                              <w:divBdr>
                                                                <w:top w:val="none" w:sz="0" w:space="0" w:color="auto"/>
                                                                <w:left w:val="none" w:sz="0" w:space="0" w:color="auto"/>
                                                                <w:bottom w:val="none" w:sz="0" w:space="0" w:color="auto"/>
                                                                <w:right w:val="none" w:sz="0" w:space="0" w:color="auto"/>
                                                              </w:divBdr>
                                                              <w:divsChild>
                                                                <w:div w:id="750811788">
                                                                  <w:marLeft w:val="0"/>
                                                                  <w:marRight w:val="0"/>
                                                                  <w:marTop w:val="0"/>
                                                                  <w:marBottom w:val="0"/>
                                                                  <w:divBdr>
                                                                    <w:top w:val="none" w:sz="0" w:space="0" w:color="auto"/>
                                                                    <w:left w:val="none" w:sz="0" w:space="0" w:color="auto"/>
                                                                    <w:bottom w:val="none" w:sz="0" w:space="0" w:color="auto"/>
                                                                    <w:right w:val="none" w:sz="0" w:space="0" w:color="auto"/>
                                                                  </w:divBdr>
                                                                  <w:divsChild>
                                                                    <w:div w:id="1339385994">
                                                                      <w:marLeft w:val="0"/>
                                                                      <w:marRight w:val="0"/>
                                                                      <w:marTop w:val="0"/>
                                                                      <w:marBottom w:val="0"/>
                                                                      <w:divBdr>
                                                                        <w:top w:val="none" w:sz="0" w:space="0" w:color="auto"/>
                                                                        <w:left w:val="none" w:sz="0" w:space="0" w:color="auto"/>
                                                                        <w:bottom w:val="none" w:sz="0" w:space="0" w:color="auto"/>
                                                                        <w:right w:val="none" w:sz="0" w:space="0" w:color="auto"/>
                                                                      </w:divBdr>
                                                                    </w:div>
                                                                    <w:div w:id="2049643398">
                                                                      <w:marLeft w:val="240"/>
                                                                      <w:marRight w:val="0"/>
                                                                      <w:marTop w:val="0"/>
                                                                      <w:marBottom w:val="0"/>
                                                                      <w:divBdr>
                                                                        <w:top w:val="none" w:sz="0" w:space="0" w:color="auto"/>
                                                                        <w:left w:val="none" w:sz="0" w:space="0" w:color="auto"/>
                                                                        <w:bottom w:val="none" w:sz="0" w:space="0" w:color="auto"/>
                                                                        <w:right w:val="none" w:sz="0" w:space="0" w:color="auto"/>
                                                                      </w:divBdr>
                                                                      <w:divsChild>
                                                                        <w:div w:id="370497328">
                                                                          <w:marLeft w:val="0"/>
                                                                          <w:marRight w:val="0"/>
                                                                          <w:marTop w:val="0"/>
                                                                          <w:marBottom w:val="0"/>
                                                                          <w:divBdr>
                                                                            <w:top w:val="none" w:sz="0" w:space="0" w:color="auto"/>
                                                                            <w:left w:val="none" w:sz="0" w:space="0" w:color="auto"/>
                                                                            <w:bottom w:val="none" w:sz="0" w:space="0" w:color="auto"/>
                                                                            <w:right w:val="none" w:sz="0" w:space="0" w:color="auto"/>
                                                                          </w:divBdr>
                                                                        </w:div>
                                                                      </w:divsChild>
                                                                    </w:div>
                                                                    <w:div w:id="15638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60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8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08525">
                                      <w:marLeft w:val="0"/>
                                      <w:marRight w:val="0"/>
                                      <w:marTop w:val="0"/>
                                      <w:marBottom w:val="0"/>
                                      <w:divBdr>
                                        <w:top w:val="none" w:sz="0" w:space="0" w:color="auto"/>
                                        <w:left w:val="none" w:sz="0" w:space="0" w:color="auto"/>
                                        <w:bottom w:val="none" w:sz="0" w:space="0" w:color="auto"/>
                                        <w:right w:val="none" w:sz="0" w:space="0" w:color="auto"/>
                                      </w:divBdr>
                                    </w:div>
                                    <w:div w:id="2100054156">
                                      <w:marLeft w:val="0"/>
                                      <w:marRight w:val="0"/>
                                      <w:marTop w:val="0"/>
                                      <w:marBottom w:val="0"/>
                                      <w:divBdr>
                                        <w:top w:val="none" w:sz="0" w:space="0" w:color="auto"/>
                                        <w:left w:val="none" w:sz="0" w:space="0" w:color="auto"/>
                                        <w:bottom w:val="none" w:sz="0" w:space="0" w:color="auto"/>
                                        <w:right w:val="none" w:sz="0" w:space="0" w:color="auto"/>
                                      </w:divBdr>
                                    </w:div>
                                    <w:div w:id="1229417550">
                                      <w:marLeft w:val="0"/>
                                      <w:marRight w:val="0"/>
                                      <w:marTop w:val="0"/>
                                      <w:marBottom w:val="0"/>
                                      <w:divBdr>
                                        <w:top w:val="none" w:sz="0" w:space="0" w:color="auto"/>
                                        <w:left w:val="none" w:sz="0" w:space="0" w:color="auto"/>
                                        <w:bottom w:val="none" w:sz="0" w:space="0" w:color="auto"/>
                                        <w:right w:val="none" w:sz="0" w:space="0" w:color="auto"/>
                                      </w:divBdr>
                                    </w:div>
                                    <w:div w:id="360479560">
                                      <w:marLeft w:val="0"/>
                                      <w:marRight w:val="0"/>
                                      <w:marTop w:val="0"/>
                                      <w:marBottom w:val="0"/>
                                      <w:divBdr>
                                        <w:top w:val="none" w:sz="0" w:space="0" w:color="auto"/>
                                        <w:left w:val="none" w:sz="0" w:space="0" w:color="auto"/>
                                        <w:bottom w:val="none" w:sz="0" w:space="0" w:color="auto"/>
                                        <w:right w:val="none" w:sz="0" w:space="0" w:color="auto"/>
                                      </w:divBdr>
                                      <w:divsChild>
                                        <w:div w:id="1570458243">
                                          <w:marLeft w:val="0"/>
                                          <w:marRight w:val="0"/>
                                          <w:marTop w:val="0"/>
                                          <w:marBottom w:val="0"/>
                                          <w:divBdr>
                                            <w:top w:val="none" w:sz="0" w:space="0" w:color="auto"/>
                                            <w:left w:val="none" w:sz="0" w:space="0" w:color="auto"/>
                                            <w:bottom w:val="none" w:sz="0" w:space="0" w:color="auto"/>
                                            <w:right w:val="none" w:sz="0" w:space="0" w:color="auto"/>
                                          </w:divBdr>
                                          <w:divsChild>
                                            <w:div w:id="539707893">
                                              <w:marLeft w:val="0"/>
                                              <w:marRight w:val="0"/>
                                              <w:marTop w:val="0"/>
                                              <w:marBottom w:val="0"/>
                                              <w:divBdr>
                                                <w:top w:val="none" w:sz="0" w:space="0" w:color="auto"/>
                                                <w:left w:val="none" w:sz="0" w:space="0" w:color="auto"/>
                                                <w:bottom w:val="none" w:sz="0" w:space="0" w:color="auto"/>
                                                <w:right w:val="none" w:sz="0" w:space="0" w:color="auto"/>
                                              </w:divBdr>
                                            </w:div>
                                            <w:div w:id="1351950450">
                                              <w:marLeft w:val="240"/>
                                              <w:marRight w:val="0"/>
                                              <w:marTop w:val="0"/>
                                              <w:marBottom w:val="0"/>
                                              <w:divBdr>
                                                <w:top w:val="none" w:sz="0" w:space="0" w:color="auto"/>
                                                <w:left w:val="none" w:sz="0" w:space="0" w:color="auto"/>
                                                <w:bottom w:val="none" w:sz="0" w:space="0" w:color="auto"/>
                                                <w:right w:val="none" w:sz="0" w:space="0" w:color="auto"/>
                                              </w:divBdr>
                                            </w:div>
                                            <w:div w:id="100594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647581">
                                      <w:marLeft w:val="0"/>
                                      <w:marRight w:val="0"/>
                                      <w:marTop w:val="0"/>
                                      <w:marBottom w:val="0"/>
                                      <w:divBdr>
                                        <w:top w:val="none" w:sz="0" w:space="0" w:color="auto"/>
                                        <w:left w:val="none" w:sz="0" w:space="0" w:color="auto"/>
                                        <w:bottom w:val="none" w:sz="0" w:space="0" w:color="auto"/>
                                        <w:right w:val="none" w:sz="0" w:space="0" w:color="auto"/>
                                      </w:divBdr>
                                      <w:divsChild>
                                        <w:div w:id="1393116475">
                                          <w:marLeft w:val="0"/>
                                          <w:marRight w:val="0"/>
                                          <w:marTop w:val="0"/>
                                          <w:marBottom w:val="0"/>
                                          <w:divBdr>
                                            <w:top w:val="none" w:sz="0" w:space="0" w:color="auto"/>
                                            <w:left w:val="none" w:sz="0" w:space="0" w:color="auto"/>
                                            <w:bottom w:val="none" w:sz="0" w:space="0" w:color="auto"/>
                                            <w:right w:val="none" w:sz="0" w:space="0" w:color="auto"/>
                                          </w:divBdr>
                                          <w:divsChild>
                                            <w:div w:id="386026231">
                                              <w:marLeft w:val="0"/>
                                              <w:marRight w:val="0"/>
                                              <w:marTop w:val="0"/>
                                              <w:marBottom w:val="0"/>
                                              <w:divBdr>
                                                <w:top w:val="none" w:sz="0" w:space="0" w:color="auto"/>
                                                <w:left w:val="none" w:sz="0" w:space="0" w:color="auto"/>
                                                <w:bottom w:val="none" w:sz="0" w:space="0" w:color="auto"/>
                                                <w:right w:val="none" w:sz="0" w:space="0" w:color="auto"/>
                                              </w:divBdr>
                                            </w:div>
                                            <w:div w:id="1807818455">
                                              <w:marLeft w:val="240"/>
                                              <w:marRight w:val="0"/>
                                              <w:marTop w:val="0"/>
                                              <w:marBottom w:val="0"/>
                                              <w:divBdr>
                                                <w:top w:val="none" w:sz="0" w:space="0" w:color="auto"/>
                                                <w:left w:val="none" w:sz="0" w:space="0" w:color="auto"/>
                                                <w:bottom w:val="none" w:sz="0" w:space="0" w:color="auto"/>
                                                <w:right w:val="none" w:sz="0" w:space="0" w:color="auto"/>
                                              </w:divBdr>
                                              <w:divsChild>
                                                <w:div w:id="65149739">
                                                  <w:marLeft w:val="0"/>
                                                  <w:marRight w:val="0"/>
                                                  <w:marTop w:val="0"/>
                                                  <w:marBottom w:val="0"/>
                                                  <w:divBdr>
                                                    <w:top w:val="none" w:sz="0" w:space="0" w:color="auto"/>
                                                    <w:left w:val="none" w:sz="0" w:space="0" w:color="auto"/>
                                                    <w:bottom w:val="none" w:sz="0" w:space="0" w:color="auto"/>
                                                    <w:right w:val="none" w:sz="0" w:space="0" w:color="auto"/>
                                                  </w:divBdr>
                                                </w:div>
                                                <w:div w:id="911231616">
                                                  <w:marLeft w:val="0"/>
                                                  <w:marRight w:val="0"/>
                                                  <w:marTop w:val="0"/>
                                                  <w:marBottom w:val="0"/>
                                                  <w:divBdr>
                                                    <w:top w:val="none" w:sz="0" w:space="0" w:color="auto"/>
                                                    <w:left w:val="none" w:sz="0" w:space="0" w:color="auto"/>
                                                    <w:bottom w:val="none" w:sz="0" w:space="0" w:color="auto"/>
                                                    <w:right w:val="none" w:sz="0" w:space="0" w:color="auto"/>
                                                  </w:divBdr>
                                                  <w:divsChild>
                                                    <w:div w:id="920018231">
                                                      <w:marLeft w:val="0"/>
                                                      <w:marRight w:val="0"/>
                                                      <w:marTop w:val="0"/>
                                                      <w:marBottom w:val="0"/>
                                                      <w:divBdr>
                                                        <w:top w:val="none" w:sz="0" w:space="0" w:color="auto"/>
                                                        <w:left w:val="none" w:sz="0" w:space="0" w:color="auto"/>
                                                        <w:bottom w:val="none" w:sz="0" w:space="0" w:color="auto"/>
                                                        <w:right w:val="none" w:sz="0" w:space="0" w:color="auto"/>
                                                      </w:divBdr>
                                                      <w:divsChild>
                                                        <w:div w:id="1410538085">
                                                          <w:marLeft w:val="0"/>
                                                          <w:marRight w:val="0"/>
                                                          <w:marTop w:val="0"/>
                                                          <w:marBottom w:val="0"/>
                                                          <w:divBdr>
                                                            <w:top w:val="none" w:sz="0" w:space="0" w:color="auto"/>
                                                            <w:left w:val="none" w:sz="0" w:space="0" w:color="auto"/>
                                                            <w:bottom w:val="none" w:sz="0" w:space="0" w:color="auto"/>
                                                            <w:right w:val="none" w:sz="0" w:space="0" w:color="auto"/>
                                                          </w:divBdr>
                                                        </w:div>
                                                        <w:div w:id="800458719">
                                                          <w:marLeft w:val="240"/>
                                                          <w:marRight w:val="0"/>
                                                          <w:marTop w:val="0"/>
                                                          <w:marBottom w:val="0"/>
                                                          <w:divBdr>
                                                            <w:top w:val="none" w:sz="0" w:space="0" w:color="auto"/>
                                                            <w:left w:val="none" w:sz="0" w:space="0" w:color="auto"/>
                                                            <w:bottom w:val="none" w:sz="0" w:space="0" w:color="auto"/>
                                                            <w:right w:val="none" w:sz="0" w:space="0" w:color="auto"/>
                                                          </w:divBdr>
                                                        </w:div>
                                                        <w:div w:id="189276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804374">
                                                  <w:marLeft w:val="0"/>
                                                  <w:marRight w:val="0"/>
                                                  <w:marTop w:val="0"/>
                                                  <w:marBottom w:val="0"/>
                                                  <w:divBdr>
                                                    <w:top w:val="none" w:sz="0" w:space="0" w:color="auto"/>
                                                    <w:left w:val="none" w:sz="0" w:space="0" w:color="auto"/>
                                                    <w:bottom w:val="none" w:sz="0" w:space="0" w:color="auto"/>
                                                    <w:right w:val="none" w:sz="0" w:space="0" w:color="auto"/>
                                                  </w:divBdr>
                                                </w:div>
                                              </w:divsChild>
                                            </w:div>
                                            <w:div w:id="108645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4509">
                                      <w:marLeft w:val="0"/>
                                      <w:marRight w:val="0"/>
                                      <w:marTop w:val="0"/>
                                      <w:marBottom w:val="0"/>
                                      <w:divBdr>
                                        <w:top w:val="none" w:sz="0" w:space="0" w:color="auto"/>
                                        <w:left w:val="none" w:sz="0" w:space="0" w:color="auto"/>
                                        <w:bottom w:val="none" w:sz="0" w:space="0" w:color="auto"/>
                                        <w:right w:val="none" w:sz="0" w:space="0" w:color="auto"/>
                                      </w:divBdr>
                                    </w:div>
                                    <w:div w:id="941910348">
                                      <w:marLeft w:val="0"/>
                                      <w:marRight w:val="0"/>
                                      <w:marTop w:val="0"/>
                                      <w:marBottom w:val="0"/>
                                      <w:divBdr>
                                        <w:top w:val="none" w:sz="0" w:space="0" w:color="auto"/>
                                        <w:left w:val="none" w:sz="0" w:space="0" w:color="auto"/>
                                        <w:bottom w:val="none" w:sz="0" w:space="0" w:color="auto"/>
                                        <w:right w:val="none" w:sz="0" w:space="0" w:color="auto"/>
                                      </w:divBdr>
                                    </w:div>
                                    <w:div w:id="279190560">
                                      <w:marLeft w:val="0"/>
                                      <w:marRight w:val="0"/>
                                      <w:marTop w:val="0"/>
                                      <w:marBottom w:val="0"/>
                                      <w:divBdr>
                                        <w:top w:val="none" w:sz="0" w:space="0" w:color="auto"/>
                                        <w:left w:val="none" w:sz="0" w:space="0" w:color="auto"/>
                                        <w:bottom w:val="none" w:sz="0" w:space="0" w:color="auto"/>
                                        <w:right w:val="none" w:sz="0" w:space="0" w:color="auto"/>
                                      </w:divBdr>
                                      <w:divsChild>
                                        <w:div w:id="1557743348">
                                          <w:marLeft w:val="0"/>
                                          <w:marRight w:val="0"/>
                                          <w:marTop w:val="0"/>
                                          <w:marBottom w:val="0"/>
                                          <w:divBdr>
                                            <w:top w:val="none" w:sz="0" w:space="0" w:color="auto"/>
                                            <w:left w:val="none" w:sz="0" w:space="0" w:color="auto"/>
                                            <w:bottom w:val="none" w:sz="0" w:space="0" w:color="auto"/>
                                            <w:right w:val="none" w:sz="0" w:space="0" w:color="auto"/>
                                          </w:divBdr>
                                          <w:divsChild>
                                            <w:div w:id="670763849">
                                              <w:marLeft w:val="0"/>
                                              <w:marRight w:val="0"/>
                                              <w:marTop w:val="0"/>
                                              <w:marBottom w:val="0"/>
                                              <w:divBdr>
                                                <w:top w:val="none" w:sz="0" w:space="0" w:color="auto"/>
                                                <w:left w:val="none" w:sz="0" w:space="0" w:color="auto"/>
                                                <w:bottom w:val="none" w:sz="0" w:space="0" w:color="auto"/>
                                                <w:right w:val="none" w:sz="0" w:space="0" w:color="auto"/>
                                              </w:divBdr>
                                            </w:div>
                                            <w:div w:id="185484888">
                                              <w:marLeft w:val="240"/>
                                              <w:marRight w:val="0"/>
                                              <w:marTop w:val="0"/>
                                              <w:marBottom w:val="0"/>
                                              <w:divBdr>
                                                <w:top w:val="none" w:sz="0" w:space="0" w:color="auto"/>
                                                <w:left w:val="none" w:sz="0" w:space="0" w:color="auto"/>
                                                <w:bottom w:val="none" w:sz="0" w:space="0" w:color="auto"/>
                                                <w:right w:val="none" w:sz="0" w:space="0" w:color="auto"/>
                                              </w:divBdr>
                                              <w:divsChild>
                                                <w:div w:id="1437406493">
                                                  <w:marLeft w:val="0"/>
                                                  <w:marRight w:val="0"/>
                                                  <w:marTop w:val="0"/>
                                                  <w:marBottom w:val="0"/>
                                                  <w:divBdr>
                                                    <w:top w:val="none" w:sz="0" w:space="0" w:color="auto"/>
                                                    <w:left w:val="none" w:sz="0" w:space="0" w:color="auto"/>
                                                    <w:bottom w:val="none" w:sz="0" w:space="0" w:color="auto"/>
                                                    <w:right w:val="none" w:sz="0" w:space="0" w:color="auto"/>
                                                  </w:divBdr>
                                                  <w:divsChild>
                                                    <w:div w:id="1927575449">
                                                      <w:marLeft w:val="0"/>
                                                      <w:marRight w:val="0"/>
                                                      <w:marTop w:val="0"/>
                                                      <w:marBottom w:val="0"/>
                                                      <w:divBdr>
                                                        <w:top w:val="none" w:sz="0" w:space="0" w:color="auto"/>
                                                        <w:left w:val="none" w:sz="0" w:space="0" w:color="auto"/>
                                                        <w:bottom w:val="none" w:sz="0" w:space="0" w:color="auto"/>
                                                        <w:right w:val="none" w:sz="0" w:space="0" w:color="auto"/>
                                                      </w:divBdr>
                                                      <w:divsChild>
                                                        <w:div w:id="1913002427">
                                                          <w:marLeft w:val="0"/>
                                                          <w:marRight w:val="0"/>
                                                          <w:marTop w:val="0"/>
                                                          <w:marBottom w:val="0"/>
                                                          <w:divBdr>
                                                            <w:top w:val="none" w:sz="0" w:space="0" w:color="auto"/>
                                                            <w:left w:val="none" w:sz="0" w:space="0" w:color="auto"/>
                                                            <w:bottom w:val="none" w:sz="0" w:space="0" w:color="auto"/>
                                                            <w:right w:val="none" w:sz="0" w:space="0" w:color="auto"/>
                                                          </w:divBdr>
                                                        </w:div>
                                                        <w:div w:id="683552258">
                                                          <w:marLeft w:val="240"/>
                                                          <w:marRight w:val="0"/>
                                                          <w:marTop w:val="0"/>
                                                          <w:marBottom w:val="0"/>
                                                          <w:divBdr>
                                                            <w:top w:val="none" w:sz="0" w:space="0" w:color="auto"/>
                                                            <w:left w:val="none" w:sz="0" w:space="0" w:color="auto"/>
                                                            <w:bottom w:val="none" w:sz="0" w:space="0" w:color="auto"/>
                                                            <w:right w:val="none" w:sz="0" w:space="0" w:color="auto"/>
                                                          </w:divBdr>
                                                          <w:divsChild>
                                                            <w:div w:id="857625970">
                                                              <w:marLeft w:val="0"/>
                                                              <w:marRight w:val="0"/>
                                                              <w:marTop w:val="0"/>
                                                              <w:marBottom w:val="0"/>
                                                              <w:divBdr>
                                                                <w:top w:val="none" w:sz="0" w:space="0" w:color="auto"/>
                                                                <w:left w:val="none" w:sz="0" w:space="0" w:color="auto"/>
                                                                <w:bottom w:val="none" w:sz="0" w:space="0" w:color="auto"/>
                                                                <w:right w:val="none" w:sz="0" w:space="0" w:color="auto"/>
                                                              </w:divBdr>
                                                            </w:div>
                                                            <w:div w:id="377702513">
                                                              <w:marLeft w:val="0"/>
                                                              <w:marRight w:val="0"/>
                                                              <w:marTop w:val="0"/>
                                                              <w:marBottom w:val="0"/>
                                                              <w:divBdr>
                                                                <w:top w:val="none" w:sz="0" w:space="0" w:color="auto"/>
                                                                <w:left w:val="none" w:sz="0" w:space="0" w:color="auto"/>
                                                                <w:bottom w:val="none" w:sz="0" w:space="0" w:color="auto"/>
                                                                <w:right w:val="none" w:sz="0" w:space="0" w:color="auto"/>
                                                              </w:divBdr>
                                                            </w:div>
                                                          </w:divsChild>
                                                        </w:div>
                                                        <w:div w:id="3649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37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45366">
                                      <w:marLeft w:val="0"/>
                                      <w:marRight w:val="0"/>
                                      <w:marTop w:val="0"/>
                                      <w:marBottom w:val="0"/>
                                      <w:divBdr>
                                        <w:top w:val="none" w:sz="0" w:space="0" w:color="auto"/>
                                        <w:left w:val="none" w:sz="0" w:space="0" w:color="auto"/>
                                        <w:bottom w:val="none" w:sz="0" w:space="0" w:color="auto"/>
                                        <w:right w:val="none" w:sz="0" w:space="0" w:color="auto"/>
                                      </w:divBdr>
                                      <w:divsChild>
                                        <w:div w:id="577790221">
                                          <w:marLeft w:val="0"/>
                                          <w:marRight w:val="0"/>
                                          <w:marTop w:val="0"/>
                                          <w:marBottom w:val="0"/>
                                          <w:divBdr>
                                            <w:top w:val="none" w:sz="0" w:space="0" w:color="auto"/>
                                            <w:left w:val="none" w:sz="0" w:space="0" w:color="auto"/>
                                            <w:bottom w:val="none" w:sz="0" w:space="0" w:color="auto"/>
                                            <w:right w:val="none" w:sz="0" w:space="0" w:color="auto"/>
                                          </w:divBdr>
                                          <w:divsChild>
                                            <w:div w:id="2005089891">
                                              <w:marLeft w:val="0"/>
                                              <w:marRight w:val="0"/>
                                              <w:marTop w:val="0"/>
                                              <w:marBottom w:val="0"/>
                                              <w:divBdr>
                                                <w:top w:val="none" w:sz="0" w:space="0" w:color="auto"/>
                                                <w:left w:val="none" w:sz="0" w:space="0" w:color="auto"/>
                                                <w:bottom w:val="none" w:sz="0" w:space="0" w:color="auto"/>
                                                <w:right w:val="none" w:sz="0" w:space="0" w:color="auto"/>
                                              </w:divBdr>
                                            </w:div>
                                            <w:div w:id="176963714">
                                              <w:marLeft w:val="240"/>
                                              <w:marRight w:val="0"/>
                                              <w:marTop w:val="0"/>
                                              <w:marBottom w:val="0"/>
                                              <w:divBdr>
                                                <w:top w:val="none" w:sz="0" w:space="0" w:color="auto"/>
                                                <w:left w:val="none" w:sz="0" w:space="0" w:color="auto"/>
                                                <w:bottom w:val="none" w:sz="0" w:space="0" w:color="auto"/>
                                                <w:right w:val="none" w:sz="0" w:space="0" w:color="auto"/>
                                              </w:divBdr>
                                              <w:divsChild>
                                                <w:div w:id="1756246033">
                                                  <w:marLeft w:val="0"/>
                                                  <w:marRight w:val="0"/>
                                                  <w:marTop w:val="0"/>
                                                  <w:marBottom w:val="0"/>
                                                  <w:divBdr>
                                                    <w:top w:val="none" w:sz="0" w:space="0" w:color="auto"/>
                                                    <w:left w:val="none" w:sz="0" w:space="0" w:color="auto"/>
                                                    <w:bottom w:val="none" w:sz="0" w:space="0" w:color="auto"/>
                                                    <w:right w:val="none" w:sz="0" w:space="0" w:color="auto"/>
                                                  </w:divBdr>
                                                </w:div>
                                                <w:div w:id="174079521">
                                                  <w:marLeft w:val="0"/>
                                                  <w:marRight w:val="0"/>
                                                  <w:marTop w:val="0"/>
                                                  <w:marBottom w:val="0"/>
                                                  <w:divBdr>
                                                    <w:top w:val="none" w:sz="0" w:space="0" w:color="auto"/>
                                                    <w:left w:val="none" w:sz="0" w:space="0" w:color="auto"/>
                                                    <w:bottom w:val="none" w:sz="0" w:space="0" w:color="auto"/>
                                                    <w:right w:val="none" w:sz="0" w:space="0" w:color="auto"/>
                                                  </w:divBdr>
                                                </w:div>
                                              </w:divsChild>
                                            </w:div>
                                            <w:div w:id="163394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91939">
                                      <w:marLeft w:val="0"/>
                                      <w:marRight w:val="0"/>
                                      <w:marTop w:val="0"/>
                                      <w:marBottom w:val="0"/>
                                      <w:divBdr>
                                        <w:top w:val="none" w:sz="0" w:space="0" w:color="auto"/>
                                        <w:left w:val="none" w:sz="0" w:space="0" w:color="auto"/>
                                        <w:bottom w:val="none" w:sz="0" w:space="0" w:color="auto"/>
                                        <w:right w:val="none" w:sz="0" w:space="0" w:color="auto"/>
                                      </w:divBdr>
                                      <w:divsChild>
                                        <w:div w:id="1293363001">
                                          <w:marLeft w:val="0"/>
                                          <w:marRight w:val="0"/>
                                          <w:marTop w:val="0"/>
                                          <w:marBottom w:val="0"/>
                                          <w:divBdr>
                                            <w:top w:val="none" w:sz="0" w:space="0" w:color="auto"/>
                                            <w:left w:val="none" w:sz="0" w:space="0" w:color="auto"/>
                                            <w:bottom w:val="none" w:sz="0" w:space="0" w:color="auto"/>
                                            <w:right w:val="none" w:sz="0" w:space="0" w:color="auto"/>
                                          </w:divBdr>
                                          <w:divsChild>
                                            <w:div w:id="805321189">
                                              <w:marLeft w:val="0"/>
                                              <w:marRight w:val="0"/>
                                              <w:marTop w:val="0"/>
                                              <w:marBottom w:val="0"/>
                                              <w:divBdr>
                                                <w:top w:val="none" w:sz="0" w:space="0" w:color="auto"/>
                                                <w:left w:val="none" w:sz="0" w:space="0" w:color="auto"/>
                                                <w:bottom w:val="none" w:sz="0" w:space="0" w:color="auto"/>
                                                <w:right w:val="none" w:sz="0" w:space="0" w:color="auto"/>
                                              </w:divBdr>
                                            </w:div>
                                            <w:div w:id="1788574495">
                                              <w:marLeft w:val="240"/>
                                              <w:marRight w:val="0"/>
                                              <w:marTop w:val="0"/>
                                              <w:marBottom w:val="0"/>
                                              <w:divBdr>
                                                <w:top w:val="none" w:sz="0" w:space="0" w:color="auto"/>
                                                <w:left w:val="none" w:sz="0" w:space="0" w:color="auto"/>
                                                <w:bottom w:val="none" w:sz="0" w:space="0" w:color="auto"/>
                                                <w:right w:val="none" w:sz="0" w:space="0" w:color="auto"/>
                                              </w:divBdr>
                                              <w:divsChild>
                                                <w:div w:id="758142954">
                                                  <w:marLeft w:val="0"/>
                                                  <w:marRight w:val="0"/>
                                                  <w:marTop w:val="0"/>
                                                  <w:marBottom w:val="0"/>
                                                  <w:divBdr>
                                                    <w:top w:val="none" w:sz="0" w:space="0" w:color="auto"/>
                                                    <w:left w:val="none" w:sz="0" w:space="0" w:color="auto"/>
                                                    <w:bottom w:val="none" w:sz="0" w:space="0" w:color="auto"/>
                                                    <w:right w:val="none" w:sz="0" w:space="0" w:color="auto"/>
                                                  </w:divBdr>
                                                </w:div>
                                                <w:div w:id="1031539398">
                                                  <w:marLeft w:val="0"/>
                                                  <w:marRight w:val="0"/>
                                                  <w:marTop w:val="0"/>
                                                  <w:marBottom w:val="0"/>
                                                  <w:divBdr>
                                                    <w:top w:val="none" w:sz="0" w:space="0" w:color="auto"/>
                                                    <w:left w:val="none" w:sz="0" w:space="0" w:color="auto"/>
                                                    <w:bottom w:val="none" w:sz="0" w:space="0" w:color="auto"/>
                                                    <w:right w:val="none" w:sz="0" w:space="0" w:color="auto"/>
                                                  </w:divBdr>
                                                </w:div>
                                              </w:divsChild>
                                            </w:div>
                                            <w:div w:id="186089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03968">
                                      <w:marLeft w:val="0"/>
                                      <w:marRight w:val="0"/>
                                      <w:marTop w:val="0"/>
                                      <w:marBottom w:val="0"/>
                                      <w:divBdr>
                                        <w:top w:val="none" w:sz="0" w:space="0" w:color="auto"/>
                                        <w:left w:val="none" w:sz="0" w:space="0" w:color="auto"/>
                                        <w:bottom w:val="none" w:sz="0" w:space="0" w:color="auto"/>
                                        <w:right w:val="none" w:sz="0" w:space="0" w:color="auto"/>
                                      </w:divBdr>
                                      <w:divsChild>
                                        <w:div w:id="1572930736">
                                          <w:marLeft w:val="0"/>
                                          <w:marRight w:val="0"/>
                                          <w:marTop w:val="0"/>
                                          <w:marBottom w:val="0"/>
                                          <w:divBdr>
                                            <w:top w:val="none" w:sz="0" w:space="0" w:color="auto"/>
                                            <w:left w:val="none" w:sz="0" w:space="0" w:color="auto"/>
                                            <w:bottom w:val="none" w:sz="0" w:space="0" w:color="auto"/>
                                            <w:right w:val="none" w:sz="0" w:space="0" w:color="auto"/>
                                          </w:divBdr>
                                          <w:divsChild>
                                            <w:div w:id="1634482932">
                                              <w:marLeft w:val="0"/>
                                              <w:marRight w:val="0"/>
                                              <w:marTop w:val="0"/>
                                              <w:marBottom w:val="0"/>
                                              <w:divBdr>
                                                <w:top w:val="none" w:sz="0" w:space="0" w:color="auto"/>
                                                <w:left w:val="none" w:sz="0" w:space="0" w:color="auto"/>
                                                <w:bottom w:val="none" w:sz="0" w:space="0" w:color="auto"/>
                                                <w:right w:val="none" w:sz="0" w:space="0" w:color="auto"/>
                                              </w:divBdr>
                                            </w:div>
                                            <w:div w:id="730857602">
                                              <w:marLeft w:val="240"/>
                                              <w:marRight w:val="0"/>
                                              <w:marTop w:val="0"/>
                                              <w:marBottom w:val="0"/>
                                              <w:divBdr>
                                                <w:top w:val="none" w:sz="0" w:space="0" w:color="auto"/>
                                                <w:left w:val="none" w:sz="0" w:space="0" w:color="auto"/>
                                                <w:bottom w:val="none" w:sz="0" w:space="0" w:color="auto"/>
                                                <w:right w:val="none" w:sz="0" w:space="0" w:color="auto"/>
                                              </w:divBdr>
                                              <w:divsChild>
                                                <w:div w:id="757479611">
                                                  <w:marLeft w:val="0"/>
                                                  <w:marRight w:val="0"/>
                                                  <w:marTop w:val="0"/>
                                                  <w:marBottom w:val="0"/>
                                                  <w:divBdr>
                                                    <w:top w:val="none" w:sz="0" w:space="0" w:color="auto"/>
                                                    <w:left w:val="none" w:sz="0" w:space="0" w:color="auto"/>
                                                    <w:bottom w:val="none" w:sz="0" w:space="0" w:color="auto"/>
                                                    <w:right w:val="none" w:sz="0" w:space="0" w:color="auto"/>
                                                  </w:divBdr>
                                                </w:div>
                                                <w:div w:id="1275096259">
                                                  <w:marLeft w:val="0"/>
                                                  <w:marRight w:val="0"/>
                                                  <w:marTop w:val="0"/>
                                                  <w:marBottom w:val="0"/>
                                                  <w:divBdr>
                                                    <w:top w:val="none" w:sz="0" w:space="0" w:color="auto"/>
                                                    <w:left w:val="none" w:sz="0" w:space="0" w:color="auto"/>
                                                    <w:bottom w:val="none" w:sz="0" w:space="0" w:color="auto"/>
                                                    <w:right w:val="none" w:sz="0" w:space="0" w:color="auto"/>
                                                  </w:divBdr>
                                                  <w:divsChild>
                                                    <w:div w:id="1661736603">
                                                      <w:marLeft w:val="0"/>
                                                      <w:marRight w:val="0"/>
                                                      <w:marTop w:val="0"/>
                                                      <w:marBottom w:val="0"/>
                                                      <w:divBdr>
                                                        <w:top w:val="none" w:sz="0" w:space="0" w:color="auto"/>
                                                        <w:left w:val="none" w:sz="0" w:space="0" w:color="auto"/>
                                                        <w:bottom w:val="none" w:sz="0" w:space="0" w:color="auto"/>
                                                        <w:right w:val="none" w:sz="0" w:space="0" w:color="auto"/>
                                                      </w:divBdr>
                                                      <w:divsChild>
                                                        <w:div w:id="109979735">
                                                          <w:marLeft w:val="0"/>
                                                          <w:marRight w:val="0"/>
                                                          <w:marTop w:val="0"/>
                                                          <w:marBottom w:val="0"/>
                                                          <w:divBdr>
                                                            <w:top w:val="none" w:sz="0" w:space="0" w:color="auto"/>
                                                            <w:left w:val="none" w:sz="0" w:space="0" w:color="auto"/>
                                                            <w:bottom w:val="none" w:sz="0" w:space="0" w:color="auto"/>
                                                            <w:right w:val="none" w:sz="0" w:space="0" w:color="auto"/>
                                                          </w:divBdr>
                                                        </w:div>
                                                        <w:div w:id="1987198962">
                                                          <w:marLeft w:val="240"/>
                                                          <w:marRight w:val="0"/>
                                                          <w:marTop w:val="0"/>
                                                          <w:marBottom w:val="0"/>
                                                          <w:divBdr>
                                                            <w:top w:val="none" w:sz="0" w:space="0" w:color="auto"/>
                                                            <w:left w:val="none" w:sz="0" w:space="0" w:color="auto"/>
                                                            <w:bottom w:val="none" w:sz="0" w:space="0" w:color="auto"/>
                                                            <w:right w:val="none" w:sz="0" w:space="0" w:color="auto"/>
                                                          </w:divBdr>
                                                          <w:divsChild>
                                                            <w:div w:id="870612894">
                                                              <w:marLeft w:val="0"/>
                                                              <w:marRight w:val="0"/>
                                                              <w:marTop w:val="0"/>
                                                              <w:marBottom w:val="0"/>
                                                              <w:divBdr>
                                                                <w:top w:val="none" w:sz="0" w:space="0" w:color="auto"/>
                                                                <w:left w:val="none" w:sz="0" w:space="0" w:color="auto"/>
                                                                <w:bottom w:val="none" w:sz="0" w:space="0" w:color="auto"/>
                                                                <w:right w:val="none" w:sz="0" w:space="0" w:color="auto"/>
                                                              </w:divBdr>
                                                            </w:div>
                                                          </w:divsChild>
                                                        </w:div>
                                                        <w:div w:id="108102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48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08230">
                                      <w:marLeft w:val="0"/>
                                      <w:marRight w:val="0"/>
                                      <w:marTop w:val="0"/>
                                      <w:marBottom w:val="0"/>
                                      <w:divBdr>
                                        <w:top w:val="none" w:sz="0" w:space="0" w:color="auto"/>
                                        <w:left w:val="none" w:sz="0" w:space="0" w:color="auto"/>
                                        <w:bottom w:val="none" w:sz="0" w:space="0" w:color="auto"/>
                                        <w:right w:val="none" w:sz="0" w:space="0" w:color="auto"/>
                                      </w:divBdr>
                                      <w:divsChild>
                                        <w:div w:id="1745375032">
                                          <w:marLeft w:val="0"/>
                                          <w:marRight w:val="0"/>
                                          <w:marTop w:val="0"/>
                                          <w:marBottom w:val="0"/>
                                          <w:divBdr>
                                            <w:top w:val="none" w:sz="0" w:space="0" w:color="auto"/>
                                            <w:left w:val="none" w:sz="0" w:space="0" w:color="auto"/>
                                            <w:bottom w:val="none" w:sz="0" w:space="0" w:color="auto"/>
                                            <w:right w:val="none" w:sz="0" w:space="0" w:color="auto"/>
                                          </w:divBdr>
                                          <w:divsChild>
                                            <w:div w:id="1274558937">
                                              <w:marLeft w:val="0"/>
                                              <w:marRight w:val="0"/>
                                              <w:marTop w:val="0"/>
                                              <w:marBottom w:val="0"/>
                                              <w:divBdr>
                                                <w:top w:val="none" w:sz="0" w:space="0" w:color="auto"/>
                                                <w:left w:val="none" w:sz="0" w:space="0" w:color="auto"/>
                                                <w:bottom w:val="none" w:sz="0" w:space="0" w:color="auto"/>
                                                <w:right w:val="none" w:sz="0" w:space="0" w:color="auto"/>
                                              </w:divBdr>
                                            </w:div>
                                            <w:div w:id="223107095">
                                              <w:marLeft w:val="240"/>
                                              <w:marRight w:val="0"/>
                                              <w:marTop w:val="0"/>
                                              <w:marBottom w:val="0"/>
                                              <w:divBdr>
                                                <w:top w:val="none" w:sz="0" w:space="0" w:color="auto"/>
                                                <w:left w:val="none" w:sz="0" w:space="0" w:color="auto"/>
                                                <w:bottom w:val="none" w:sz="0" w:space="0" w:color="auto"/>
                                                <w:right w:val="none" w:sz="0" w:space="0" w:color="auto"/>
                                              </w:divBdr>
                                              <w:divsChild>
                                                <w:div w:id="1638031198">
                                                  <w:marLeft w:val="0"/>
                                                  <w:marRight w:val="0"/>
                                                  <w:marTop w:val="0"/>
                                                  <w:marBottom w:val="0"/>
                                                  <w:divBdr>
                                                    <w:top w:val="none" w:sz="0" w:space="0" w:color="auto"/>
                                                    <w:left w:val="none" w:sz="0" w:space="0" w:color="auto"/>
                                                    <w:bottom w:val="none" w:sz="0" w:space="0" w:color="auto"/>
                                                    <w:right w:val="none" w:sz="0" w:space="0" w:color="auto"/>
                                                  </w:divBdr>
                                                </w:div>
                                                <w:div w:id="755907455">
                                                  <w:marLeft w:val="0"/>
                                                  <w:marRight w:val="0"/>
                                                  <w:marTop w:val="0"/>
                                                  <w:marBottom w:val="0"/>
                                                  <w:divBdr>
                                                    <w:top w:val="none" w:sz="0" w:space="0" w:color="auto"/>
                                                    <w:left w:val="none" w:sz="0" w:space="0" w:color="auto"/>
                                                    <w:bottom w:val="none" w:sz="0" w:space="0" w:color="auto"/>
                                                    <w:right w:val="none" w:sz="0" w:space="0" w:color="auto"/>
                                                  </w:divBdr>
                                                </w:div>
                                              </w:divsChild>
                                            </w:div>
                                            <w:div w:id="31588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8468">
                                      <w:marLeft w:val="0"/>
                                      <w:marRight w:val="0"/>
                                      <w:marTop w:val="0"/>
                                      <w:marBottom w:val="0"/>
                                      <w:divBdr>
                                        <w:top w:val="none" w:sz="0" w:space="0" w:color="auto"/>
                                        <w:left w:val="none" w:sz="0" w:space="0" w:color="auto"/>
                                        <w:bottom w:val="none" w:sz="0" w:space="0" w:color="auto"/>
                                        <w:right w:val="none" w:sz="0" w:space="0" w:color="auto"/>
                                      </w:divBdr>
                                      <w:divsChild>
                                        <w:div w:id="1027870023">
                                          <w:marLeft w:val="0"/>
                                          <w:marRight w:val="0"/>
                                          <w:marTop w:val="0"/>
                                          <w:marBottom w:val="0"/>
                                          <w:divBdr>
                                            <w:top w:val="none" w:sz="0" w:space="0" w:color="auto"/>
                                            <w:left w:val="none" w:sz="0" w:space="0" w:color="auto"/>
                                            <w:bottom w:val="none" w:sz="0" w:space="0" w:color="auto"/>
                                            <w:right w:val="none" w:sz="0" w:space="0" w:color="auto"/>
                                          </w:divBdr>
                                          <w:divsChild>
                                            <w:div w:id="1676422937">
                                              <w:marLeft w:val="0"/>
                                              <w:marRight w:val="0"/>
                                              <w:marTop w:val="0"/>
                                              <w:marBottom w:val="0"/>
                                              <w:divBdr>
                                                <w:top w:val="none" w:sz="0" w:space="0" w:color="auto"/>
                                                <w:left w:val="none" w:sz="0" w:space="0" w:color="auto"/>
                                                <w:bottom w:val="none" w:sz="0" w:space="0" w:color="auto"/>
                                                <w:right w:val="none" w:sz="0" w:space="0" w:color="auto"/>
                                              </w:divBdr>
                                            </w:div>
                                            <w:div w:id="421222146">
                                              <w:marLeft w:val="240"/>
                                              <w:marRight w:val="0"/>
                                              <w:marTop w:val="0"/>
                                              <w:marBottom w:val="0"/>
                                              <w:divBdr>
                                                <w:top w:val="none" w:sz="0" w:space="0" w:color="auto"/>
                                                <w:left w:val="none" w:sz="0" w:space="0" w:color="auto"/>
                                                <w:bottom w:val="none" w:sz="0" w:space="0" w:color="auto"/>
                                                <w:right w:val="none" w:sz="0" w:space="0" w:color="auto"/>
                                              </w:divBdr>
                                              <w:divsChild>
                                                <w:div w:id="1775326048">
                                                  <w:marLeft w:val="0"/>
                                                  <w:marRight w:val="0"/>
                                                  <w:marTop w:val="0"/>
                                                  <w:marBottom w:val="0"/>
                                                  <w:divBdr>
                                                    <w:top w:val="none" w:sz="0" w:space="0" w:color="auto"/>
                                                    <w:left w:val="none" w:sz="0" w:space="0" w:color="auto"/>
                                                    <w:bottom w:val="none" w:sz="0" w:space="0" w:color="auto"/>
                                                    <w:right w:val="none" w:sz="0" w:space="0" w:color="auto"/>
                                                  </w:divBdr>
                                                </w:div>
                                                <w:div w:id="572161277">
                                                  <w:marLeft w:val="0"/>
                                                  <w:marRight w:val="0"/>
                                                  <w:marTop w:val="0"/>
                                                  <w:marBottom w:val="0"/>
                                                  <w:divBdr>
                                                    <w:top w:val="none" w:sz="0" w:space="0" w:color="auto"/>
                                                    <w:left w:val="none" w:sz="0" w:space="0" w:color="auto"/>
                                                    <w:bottom w:val="none" w:sz="0" w:space="0" w:color="auto"/>
                                                    <w:right w:val="none" w:sz="0" w:space="0" w:color="auto"/>
                                                  </w:divBdr>
                                                  <w:divsChild>
                                                    <w:div w:id="749354733">
                                                      <w:marLeft w:val="0"/>
                                                      <w:marRight w:val="0"/>
                                                      <w:marTop w:val="0"/>
                                                      <w:marBottom w:val="0"/>
                                                      <w:divBdr>
                                                        <w:top w:val="none" w:sz="0" w:space="0" w:color="auto"/>
                                                        <w:left w:val="none" w:sz="0" w:space="0" w:color="auto"/>
                                                        <w:bottom w:val="none" w:sz="0" w:space="0" w:color="auto"/>
                                                        <w:right w:val="none" w:sz="0" w:space="0" w:color="auto"/>
                                                      </w:divBdr>
                                                      <w:divsChild>
                                                        <w:div w:id="645623039">
                                                          <w:marLeft w:val="0"/>
                                                          <w:marRight w:val="0"/>
                                                          <w:marTop w:val="0"/>
                                                          <w:marBottom w:val="0"/>
                                                          <w:divBdr>
                                                            <w:top w:val="none" w:sz="0" w:space="0" w:color="auto"/>
                                                            <w:left w:val="none" w:sz="0" w:space="0" w:color="auto"/>
                                                            <w:bottom w:val="none" w:sz="0" w:space="0" w:color="auto"/>
                                                            <w:right w:val="none" w:sz="0" w:space="0" w:color="auto"/>
                                                          </w:divBdr>
                                                        </w:div>
                                                        <w:div w:id="1569731650">
                                                          <w:marLeft w:val="240"/>
                                                          <w:marRight w:val="0"/>
                                                          <w:marTop w:val="0"/>
                                                          <w:marBottom w:val="0"/>
                                                          <w:divBdr>
                                                            <w:top w:val="none" w:sz="0" w:space="0" w:color="auto"/>
                                                            <w:left w:val="none" w:sz="0" w:space="0" w:color="auto"/>
                                                            <w:bottom w:val="none" w:sz="0" w:space="0" w:color="auto"/>
                                                            <w:right w:val="none" w:sz="0" w:space="0" w:color="auto"/>
                                                          </w:divBdr>
                                                          <w:divsChild>
                                                            <w:div w:id="525752412">
                                                              <w:marLeft w:val="0"/>
                                                              <w:marRight w:val="0"/>
                                                              <w:marTop w:val="0"/>
                                                              <w:marBottom w:val="0"/>
                                                              <w:divBdr>
                                                                <w:top w:val="none" w:sz="0" w:space="0" w:color="auto"/>
                                                                <w:left w:val="none" w:sz="0" w:space="0" w:color="auto"/>
                                                                <w:bottom w:val="none" w:sz="0" w:space="0" w:color="auto"/>
                                                                <w:right w:val="none" w:sz="0" w:space="0" w:color="auto"/>
                                                              </w:divBdr>
                                                            </w:div>
                                                          </w:divsChild>
                                                        </w:div>
                                                        <w:div w:id="165518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43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84607">
                                      <w:marLeft w:val="0"/>
                                      <w:marRight w:val="0"/>
                                      <w:marTop w:val="0"/>
                                      <w:marBottom w:val="0"/>
                                      <w:divBdr>
                                        <w:top w:val="none" w:sz="0" w:space="0" w:color="auto"/>
                                        <w:left w:val="none" w:sz="0" w:space="0" w:color="auto"/>
                                        <w:bottom w:val="none" w:sz="0" w:space="0" w:color="auto"/>
                                        <w:right w:val="none" w:sz="0" w:space="0" w:color="auto"/>
                                      </w:divBdr>
                                      <w:divsChild>
                                        <w:div w:id="1431926365">
                                          <w:marLeft w:val="0"/>
                                          <w:marRight w:val="0"/>
                                          <w:marTop w:val="0"/>
                                          <w:marBottom w:val="0"/>
                                          <w:divBdr>
                                            <w:top w:val="none" w:sz="0" w:space="0" w:color="auto"/>
                                            <w:left w:val="none" w:sz="0" w:space="0" w:color="auto"/>
                                            <w:bottom w:val="none" w:sz="0" w:space="0" w:color="auto"/>
                                            <w:right w:val="none" w:sz="0" w:space="0" w:color="auto"/>
                                          </w:divBdr>
                                          <w:divsChild>
                                            <w:div w:id="1409887301">
                                              <w:marLeft w:val="0"/>
                                              <w:marRight w:val="0"/>
                                              <w:marTop w:val="0"/>
                                              <w:marBottom w:val="0"/>
                                              <w:divBdr>
                                                <w:top w:val="none" w:sz="0" w:space="0" w:color="auto"/>
                                                <w:left w:val="none" w:sz="0" w:space="0" w:color="auto"/>
                                                <w:bottom w:val="none" w:sz="0" w:space="0" w:color="auto"/>
                                                <w:right w:val="none" w:sz="0" w:space="0" w:color="auto"/>
                                              </w:divBdr>
                                            </w:div>
                                            <w:div w:id="1340306976">
                                              <w:marLeft w:val="240"/>
                                              <w:marRight w:val="0"/>
                                              <w:marTop w:val="0"/>
                                              <w:marBottom w:val="0"/>
                                              <w:divBdr>
                                                <w:top w:val="none" w:sz="0" w:space="0" w:color="auto"/>
                                                <w:left w:val="none" w:sz="0" w:space="0" w:color="auto"/>
                                                <w:bottom w:val="none" w:sz="0" w:space="0" w:color="auto"/>
                                                <w:right w:val="none" w:sz="0" w:space="0" w:color="auto"/>
                                              </w:divBdr>
                                              <w:divsChild>
                                                <w:div w:id="1468858905">
                                                  <w:marLeft w:val="0"/>
                                                  <w:marRight w:val="0"/>
                                                  <w:marTop w:val="0"/>
                                                  <w:marBottom w:val="0"/>
                                                  <w:divBdr>
                                                    <w:top w:val="none" w:sz="0" w:space="0" w:color="auto"/>
                                                    <w:left w:val="none" w:sz="0" w:space="0" w:color="auto"/>
                                                    <w:bottom w:val="none" w:sz="0" w:space="0" w:color="auto"/>
                                                    <w:right w:val="none" w:sz="0" w:space="0" w:color="auto"/>
                                                  </w:divBdr>
                                                </w:div>
                                                <w:div w:id="264465461">
                                                  <w:marLeft w:val="0"/>
                                                  <w:marRight w:val="0"/>
                                                  <w:marTop w:val="0"/>
                                                  <w:marBottom w:val="0"/>
                                                  <w:divBdr>
                                                    <w:top w:val="none" w:sz="0" w:space="0" w:color="auto"/>
                                                    <w:left w:val="none" w:sz="0" w:space="0" w:color="auto"/>
                                                    <w:bottom w:val="none" w:sz="0" w:space="0" w:color="auto"/>
                                                    <w:right w:val="none" w:sz="0" w:space="0" w:color="auto"/>
                                                  </w:divBdr>
                                                </w:div>
                                              </w:divsChild>
                                            </w:div>
                                            <w:div w:id="121916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34587">
                                      <w:marLeft w:val="0"/>
                                      <w:marRight w:val="0"/>
                                      <w:marTop w:val="0"/>
                                      <w:marBottom w:val="0"/>
                                      <w:divBdr>
                                        <w:top w:val="none" w:sz="0" w:space="0" w:color="auto"/>
                                        <w:left w:val="none" w:sz="0" w:space="0" w:color="auto"/>
                                        <w:bottom w:val="none" w:sz="0" w:space="0" w:color="auto"/>
                                        <w:right w:val="none" w:sz="0" w:space="0" w:color="auto"/>
                                      </w:divBdr>
                                      <w:divsChild>
                                        <w:div w:id="1080058188">
                                          <w:marLeft w:val="0"/>
                                          <w:marRight w:val="0"/>
                                          <w:marTop w:val="0"/>
                                          <w:marBottom w:val="0"/>
                                          <w:divBdr>
                                            <w:top w:val="none" w:sz="0" w:space="0" w:color="auto"/>
                                            <w:left w:val="none" w:sz="0" w:space="0" w:color="auto"/>
                                            <w:bottom w:val="none" w:sz="0" w:space="0" w:color="auto"/>
                                            <w:right w:val="none" w:sz="0" w:space="0" w:color="auto"/>
                                          </w:divBdr>
                                          <w:divsChild>
                                            <w:div w:id="1250426957">
                                              <w:marLeft w:val="0"/>
                                              <w:marRight w:val="0"/>
                                              <w:marTop w:val="0"/>
                                              <w:marBottom w:val="0"/>
                                              <w:divBdr>
                                                <w:top w:val="none" w:sz="0" w:space="0" w:color="auto"/>
                                                <w:left w:val="none" w:sz="0" w:space="0" w:color="auto"/>
                                                <w:bottom w:val="none" w:sz="0" w:space="0" w:color="auto"/>
                                                <w:right w:val="none" w:sz="0" w:space="0" w:color="auto"/>
                                              </w:divBdr>
                                            </w:div>
                                            <w:div w:id="1423989264">
                                              <w:marLeft w:val="240"/>
                                              <w:marRight w:val="0"/>
                                              <w:marTop w:val="0"/>
                                              <w:marBottom w:val="0"/>
                                              <w:divBdr>
                                                <w:top w:val="none" w:sz="0" w:space="0" w:color="auto"/>
                                                <w:left w:val="none" w:sz="0" w:space="0" w:color="auto"/>
                                                <w:bottom w:val="none" w:sz="0" w:space="0" w:color="auto"/>
                                                <w:right w:val="none" w:sz="0" w:space="0" w:color="auto"/>
                                              </w:divBdr>
                                              <w:divsChild>
                                                <w:div w:id="390614264">
                                                  <w:marLeft w:val="0"/>
                                                  <w:marRight w:val="0"/>
                                                  <w:marTop w:val="0"/>
                                                  <w:marBottom w:val="0"/>
                                                  <w:divBdr>
                                                    <w:top w:val="none" w:sz="0" w:space="0" w:color="auto"/>
                                                    <w:left w:val="none" w:sz="0" w:space="0" w:color="auto"/>
                                                    <w:bottom w:val="none" w:sz="0" w:space="0" w:color="auto"/>
                                                    <w:right w:val="none" w:sz="0" w:space="0" w:color="auto"/>
                                                  </w:divBdr>
                                                </w:div>
                                                <w:div w:id="1848710197">
                                                  <w:marLeft w:val="0"/>
                                                  <w:marRight w:val="0"/>
                                                  <w:marTop w:val="0"/>
                                                  <w:marBottom w:val="0"/>
                                                  <w:divBdr>
                                                    <w:top w:val="none" w:sz="0" w:space="0" w:color="auto"/>
                                                    <w:left w:val="none" w:sz="0" w:space="0" w:color="auto"/>
                                                    <w:bottom w:val="none" w:sz="0" w:space="0" w:color="auto"/>
                                                    <w:right w:val="none" w:sz="0" w:space="0" w:color="auto"/>
                                                  </w:divBdr>
                                                </w:div>
                                              </w:divsChild>
                                            </w:div>
                                            <w:div w:id="106248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25598">
                                      <w:marLeft w:val="0"/>
                                      <w:marRight w:val="0"/>
                                      <w:marTop w:val="0"/>
                                      <w:marBottom w:val="0"/>
                                      <w:divBdr>
                                        <w:top w:val="none" w:sz="0" w:space="0" w:color="auto"/>
                                        <w:left w:val="none" w:sz="0" w:space="0" w:color="auto"/>
                                        <w:bottom w:val="none" w:sz="0" w:space="0" w:color="auto"/>
                                        <w:right w:val="none" w:sz="0" w:space="0" w:color="auto"/>
                                      </w:divBdr>
                                      <w:divsChild>
                                        <w:div w:id="2121412402">
                                          <w:marLeft w:val="0"/>
                                          <w:marRight w:val="0"/>
                                          <w:marTop w:val="0"/>
                                          <w:marBottom w:val="0"/>
                                          <w:divBdr>
                                            <w:top w:val="none" w:sz="0" w:space="0" w:color="auto"/>
                                            <w:left w:val="none" w:sz="0" w:space="0" w:color="auto"/>
                                            <w:bottom w:val="none" w:sz="0" w:space="0" w:color="auto"/>
                                            <w:right w:val="none" w:sz="0" w:space="0" w:color="auto"/>
                                          </w:divBdr>
                                          <w:divsChild>
                                            <w:div w:id="2087413052">
                                              <w:marLeft w:val="0"/>
                                              <w:marRight w:val="0"/>
                                              <w:marTop w:val="0"/>
                                              <w:marBottom w:val="0"/>
                                              <w:divBdr>
                                                <w:top w:val="none" w:sz="0" w:space="0" w:color="auto"/>
                                                <w:left w:val="none" w:sz="0" w:space="0" w:color="auto"/>
                                                <w:bottom w:val="none" w:sz="0" w:space="0" w:color="auto"/>
                                                <w:right w:val="none" w:sz="0" w:space="0" w:color="auto"/>
                                              </w:divBdr>
                                            </w:div>
                                            <w:div w:id="232981203">
                                              <w:marLeft w:val="240"/>
                                              <w:marRight w:val="0"/>
                                              <w:marTop w:val="0"/>
                                              <w:marBottom w:val="0"/>
                                              <w:divBdr>
                                                <w:top w:val="none" w:sz="0" w:space="0" w:color="auto"/>
                                                <w:left w:val="none" w:sz="0" w:space="0" w:color="auto"/>
                                                <w:bottom w:val="none" w:sz="0" w:space="0" w:color="auto"/>
                                                <w:right w:val="none" w:sz="0" w:space="0" w:color="auto"/>
                                              </w:divBdr>
                                              <w:divsChild>
                                                <w:div w:id="1468737756">
                                                  <w:marLeft w:val="0"/>
                                                  <w:marRight w:val="0"/>
                                                  <w:marTop w:val="0"/>
                                                  <w:marBottom w:val="0"/>
                                                  <w:divBdr>
                                                    <w:top w:val="none" w:sz="0" w:space="0" w:color="auto"/>
                                                    <w:left w:val="none" w:sz="0" w:space="0" w:color="auto"/>
                                                    <w:bottom w:val="none" w:sz="0" w:space="0" w:color="auto"/>
                                                    <w:right w:val="none" w:sz="0" w:space="0" w:color="auto"/>
                                                  </w:divBdr>
                                                  <w:divsChild>
                                                    <w:div w:id="2028365633">
                                                      <w:marLeft w:val="0"/>
                                                      <w:marRight w:val="0"/>
                                                      <w:marTop w:val="0"/>
                                                      <w:marBottom w:val="0"/>
                                                      <w:divBdr>
                                                        <w:top w:val="none" w:sz="0" w:space="0" w:color="auto"/>
                                                        <w:left w:val="none" w:sz="0" w:space="0" w:color="auto"/>
                                                        <w:bottom w:val="none" w:sz="0" w:space="0" w:color="auto"/>
                                                        <w:right w:val="none" w:sz="0" w:space="0" w:color="auto"/>
                                                      </w:divBdr>
                                                      <w:divsChild>
                                                        <w:div w:id="1601595889">
                                                          <w:marLeft w:val="0"/>
                                                          <w:marRight w:val="0"/>
                                                          <w:marTop w:val="0"/>
                                                          <w:marBottom w:val="0"/>
                                                          <w:divBdr>
                                                            <w:top w:val="none" w:sz="0" w:space="0" w:color="auto"/>
                                                            <w:left w:val="none" w:sz="0" w:space="0" w:color="auto"/>
                                                            <w:bottom w:val="none" w:sz="0" w:space="0" w:color="auto"/>
                                                            <w:right w:val="none" w:sz="0" w:space="0" w:color="auto"/>
                                                          </w:divBdr>
                                                        </w:div>
                                                        <w:div w:id="1811631792">
                                                          <w:marLeft w:val="240"/>
                                                          <w:marRight w:val="0"/>
                                                          <w:marTop w:val="0"/>
                                                          <w:marBottom w:val="0"/>
                                                          <w:divBdr>
                                                            <w:top w:val="none" w:sz="0" w:space="0" w:color="auto"/>
                                                            <w:left w:val="none" w:sz="0" w:space="0" w:color="auto"/>
                                                            <w:bottom w:val="none" w:sz="0" w:space="0" w:color="auto"/>
                                                            <w:right w:val="none" w:sz="0" w:space="0" w:color="auto"/>
                                                          </w:divBdr>
                                                        </w:div>
                                                        <w:div w:id="166712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47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49883">
                                      <w:marLeft w:val="0"/>
                                      <w:marRight w:val="0"/>
                                      <w:marTop w:val="0"/>
                                      <w:marBottom w:val="0"/>
                                      <w:divBdr>
                                        <w:top w:val="none" w:sz="0" w:space="0" w:color="auto"/>
                                        <w:left w:val="none" w:sz="0" w:space="0" w:color="auto"/>
                                        <w:bottom w:val="none" w:sz="0" w:space="0" w:color="auto"/>
                                        <w:right w:val="none" w:sz="0" w:space="0" w:color="auto"/>
                                      </w:divBdr>
                                      <w:divsChild>
                                        <w:div w:id="1479881502">
                                          <w:marLeft w:val="0"/>
                                          <w:marRight w:val="0"/>
                                          <w:marTop w:val="0"/>
                                          <w:marBottom w:val="0"/>
                                          <w:divBdr>
                                            <w:top w:val="none" w:sz="0" w:space="0" w:color="auto"/>
                                            <w:left w:val="none" w:sz="0" w:space="0" w:color="auto"/>
                                            <w:bottom w:val="none" w:sz="0" w:space="0" w:color="auto"/>
                                            <w:right w:val="none" w:sz="0" w:space="0" w:color="auto"/>
                                          </w:divBdr>
                                          <w:divsChild>
                                            <w:div w:id="1250427442">
                                              <w:marLeft w:val="0"/>
                                              <w:marRight w:val="0"/>
                                              <w:marTop w:val="0"/>
                                              <w:marBottom w:val="0"/>
                                              <w:divBdr>
                                                <w:top w:val="none" w:sz="0" w:space="0" w:color="auto"/>
                                                <w:left w:val="none" w:sz="0" w:space="0" w:color="auto"/>
                                                <w:bottom w:val="none" w:sz="0" w:space="0" w:color="auto"/>
                                                <w:right w:val="none" w:sz="0" w:space="0" w:color="auto"/>
                                              </w:divBdr>
                                            </w:div>
                                            <w:div w:id="77673224">
                                              <w:marLeft w:val="240"/>
                                              <w:marRight w:val="0"/>
                                              <w:marTop w:val="0"/>
                                              <w:marBottom w:val="0"/>
                                              <w:divBdr>
                                                <w:top w:val="none" w:sz="0" w:space="0" w:color="auto"/>
                                                <w:left w:val="none" w:sz="0" w:space="0" w:color="auto"/>
                                                <w:bottom w:val="none" w:sz="0" w:space="0" w:color="auto"/>
                                                <w:right w:val="none" w:sz="0" w:space="0" w:color="auto"/>
                                              </w:divBdr>
                                              <w:divsChild>
                                                <w:div w:id="1289160845">
                                                  <w:marLeft w:val="0"/>
                                                  <w:marRight w:val="0"/>
                                                  <w:marTop w:val="0"/>
                                                  <w:marBottom w:val="0"/>
                                                  <w:divBdr>
                                                    <w:top w:val="none" w:sz="0" w:space="0" w:color="auto"/>
                                                    <w:left w:val="none" w:sz="0" w:space="0" w:color="auto"/>
                                                    <w:bottom w:val="none" w:sz="0" w:space="0" w:color="auto"/>
                                                    <w:right w:val="none" w:sz="0" w:space="0" w:color="auto"/>
                                                  </w:divBdr>
                                                  <w:divsChild>
                                                    <w:div w:id="727461179">
                                                      <w:marLeft w:val="0"/>
                                                      <w:marRight w:val="0"/>
                                                      <w:marTop w:val="0"/>
                                                      <w:marBottom w:val="0"/>
                                                      <w:divBdr>
                                                        <w:top w:val="none" w:sz="0" w:space="0" w:color="auto"/>
                                                        <w:left w:val="none" w:sz="0" w:space="0" w:color="auto"/>
                                                        <w:bottom w:val="none" w:sz="0" w:space="0" w:color="auto"/>
                                                        <w:right w:val="none" w:sz="0" w:space="0" w:color="auto"/>
                                                      </w:divBdr>
                                                      <w:divsChild>
                                                        <w:div w:id="1067342580">
                                                          <w:marLeft w:val="0"/>
                                                          <w:marRight w:val="0"/>
                                                          <w:marTop w:val="0"/>
                                                          <w:marBottom w:val="0"/>
                                                          <w:divBdr>
                                                            <w:top w:val="none" w:sz="0" w:space="0" w:color="auto"/>
                                                            <w:left w:val="none" w:sz="0" w:space="0" w:color="auto"/>
                                                            <w:bottom w:val="none" w:sz="0" w:space="0" w:color="auto"/>
                                                            <w:right w:val="none" w:sz="0" w:space="0" w:color="auto"/>
                                                          </w:divBdr>
                                                        </w:div>
                                                        <w:div w:id="1439369359">
                                                          <w:marLeft w:val="240"/>
                                                          <w:marRight w:val="0"/>
                                                          <w:marTop w:val="0"/>
                                                          <w:marBottom w:val="0"/>
                                                          <w:divBdr>
                                                            <w:top w:val="none" w:sz="0" w:space="0" w:color="auto"/>
                                                            <w:left w:val="none" w:sz="0" w:space="0" w:color="auto"/>
                                                            <w:bottom w:val="none" w:sz="0" w:space="0" w:color="auto"/>
                                                            <w:right w:val="none" w:sz="0" w:space="0" w:color="auto"/>
                                                          </w:divBdr>
                                                        </w:div>
                                                        <w:div w:id="155885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77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2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99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692413">
          <w:marLeft w:val="0"/>
          <w:marRight w:val="0"/>
          <w:marTop w:val="0"/>
          <w:marBottom w:val="0"/>
          <w:divBdr>
            <w:top w:val="none" w:sz="0" w:space="0" w:color="auto"/>
            <w:left w:val="none" w:sz="0" w:space="0" w:color="auto"/>
            <w:bottom w:val="none" w:sz="0" w:space="0" w:color="auto"/>
            <w:right w:val="none" w:sz="0" w:space="0" w:color="auto"/>
          </w:divBdr>
        </w:div>
      </w:divsChild>
    </w:div>
    <w:div w:id="1861819235">
      <w:bodyDiv w:val="1"/>
      <w:marLeft w:val="0"/>
      <w:marRight w:val="0"/>
      <w:marTop w:val="0"/>
      <w:marBottom w:val="0"/>
      <w:divBdr>
        <w:top w:val="none" w:sz="0" w:space="0" w:color="auto"/>
        <w:left w:val="none" w:sz="0" w:space="0" w:color="auto"/>
        <w:bottom w:val="none" w:sz="0" w:space="0" w:color="auto"/>
        <w:right w:val="none" w:sz="0" w:space="0" w:color="auto"/>
      </w:divBdr>
    </w:div>
    <w:div w:id="1986544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yperlink" Target="http://www.redboxresearchdata.com.au/" TargetMode="External"/><Relationship Id="rId13" Type="http://schemas.openxmlformats.org/officeDocument/2006/relationships/hyperlink" Target="http://eresearch.uws.edu.au/blog/2013/07/24/4a-data-management-acquiring-acting-on-archiving-advertising-research-data-at-the-university-of-western-sydney/" TargetMode="External"/><Relationship Id="rId14" Type="http://schemas.openxmlformats.org/officeDocument/2006/relationships/hyperlink" Target="https://github.com/IntersectAustralia/dc21-doc/blob/master/README.md" TargetMode="External"/><Relationship Id="rId15" Type="http://schemas.openxmlformats.org/officeDocument/2006/relationships/hyperlink" Target="http://aaf.edu.au/" TargetMode="External"/><Relationship Id="rId16" Type="http://schemas.openxmlformats.org/officeDocument/2006/relationships/hyperlink" Target="http://www.ands.org.au/" TargetMode="External"/><Relationship Id="rId17" Type="http://schemas.openxmlformats.org/officeDocument/2006/relationships/hyperlink" Target="http://www.abs.gov.au/ausstats/abs@.nsf/Products/1297.0~2008~Main+Features~Chapter+3,Fields+of+Research?OpenDocument" TargetMode="External"/><Relationship Id="rId18" Type="http://schemas.openxmlformats.org/officeDocument/2006/relationships/hyperlink" Target="https://en.wikipedia.org/wiki/NetCDF" TargetMode="External"/><Relationship Id="rId19" Type="http://schemas.openxmlformats.org/officeDocument/2006/relationships/hyperlink" Target="http://researchdata.ands.org.au/" TargetMode="External"/><Relationship Id="rId60" Type="http://schemas.openxmlformats.org/officeDocument/2006/relationships/image" Target="media/image34.png"/><Relationship Id="rId61" Type="http://schemas.openxmlformats.org/officeDocument/2006/relationships/hyperlink" Target="http://en.wikipedia.org/wiki/Exchangeable_image_file_format" TargetMode="External"/><Relationship Id="rId62" Type="http://schemas.openxmlformats.org/officeDocument/2006/relationships/image" Target="media/image35.png"/><Relationship Id="rId63" Type="http://schemas.openxmlformats.org/officeDocument/2006/relationships/image" Target="media/image36.png"/><Relationship Id="rId64" Type="http://schemas.openxmlformats.org/officeDocument/2006/relationships/image" Target="media/image37.png"/><Relationship Id="rId65" Type="http://schemas.openxmlformats.org/officeDocument/2006/relationships/image" Target="media/image38.png"/><Relationship Id="rId66" Type="http://schemas.openxmlformats.org/officeDocument/2006/relationships/image" Target="media/image39.png"/><Relationship Id="rId67" Type="http://schemas.openxmlformats.org/officeDocument/2006/relationships/image" Target="media/image40.png"/><Relationship Id="rId68" Type="http://schemas.openxmlformats.org/officeDocument/2006/relationships/comments" Target="comments.xml"/><Relationship Id="rId69" Type="http://schemas.openxmlformats.org/officeDocument/2006/relationships/hyperlink" Target="https://github.com/IntersectAustralia/dc21-doc/blob/master/README.md" TargetMode="External"/><Relationship Id="rId120" Type="http://schemas.openxmlformats.org/officeDocument/2006/relationships/image" Target="media/image88.png"/><Relationship Id="rId121" Type="http://schemas.openxmlformats.org/officeDocument/2006/relationships/image" Target="media/image89.png"/><Relationship Id="rId122" Type="http://schemas.openxmlformats.org/officeDocument/2006/relationships/image" Target="media/image90.png"/><Relationship Id="rId123" Type="http://schemas.openxmlformats.org/officeDocument/2006/relationships/hyperlink" Target="https://github.com/IntersectAustralia/dc21-doc/blob/master/README.md" TargetMode="External"/><Relationship Id="rId124" Type="http://schemas.openxmlformats.org/officeDocument/2006/relationships/hyperlink" Target="http://www.tobii.com/en/eye-tracking-research/global/products/" TargetMode="External"/><Relationship Id="rId125" Type="http://schemas.openxmlformats.org/officeDocument/2006/relationships/hyperlink" Target="https://github.com/IntersectAustralia/dc21-doc/blob/master/README.md" TargetMode="External"/><Relationship Id="rId126" Type="http://schemas.openxmlformats.org/officeDocument/2006/relationships/image" Target="media/image91.png"/><Relationship Id="rId127" Type="http://schemas.openxmlformats.org/officeDocument/2006/relationships/hyperlink" Target="https://code.google.com/p/tesseract-ocr/" TargetMode="External"/><Relationship Id="rId128" Type="http://schemas.openxmlformats.org/officeDocument/2006/relationships/hyperlink" Target="http://abbyy.com" TargetMode="External"/><Relationship Id="rId129" Type="http://schemas.openxmlformats.org/officeDocument/2006/relationships/hyperlink" Target="http://ocrsdk.com/" TargetMode="External"/><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101" Type="http://schemas.openxmlformats.org/officeDocument/2006/relationships/hyperlink" Target="http://www.ands.org.au/about/approach.html" TargetMode="External"/><Relationship Id="rId102" Type="http://schemas.openxmlformats.org/officeDocument/2006/relationships/hyperlink" Target="http://researchdata.ands.org.au/" TargetMode="External"/><Relationship Id="rId103" Type="http://schemas.openxmlformats.org/officeDocument/2006/relationships/image" Target="media/image71.png"/><Relationship Id="rId104" Type="http://schemas.openxmlformats.org/officeDocument/2006/relationships/image" Target="media/image72.png"/><Relationship Id="rId105" Type="http://schemas.openxmlformats.org/officeDocument/2006/relationships/image" Target="media/image73.png"/><Relationship Id="rId106" Type="http://schemas.openxmlformats.org/officeDocument/2006/relationships/image" Target="media/image74.png"/><Relationship Id="rId107" Type="http://schemas.openxmlformats.org/officeDocument/2006/relationships/image" Target="media/image75.png"/><Relationship Id="rId108" Type="http://schemas.openxmlformats.org/officeDocument/2006/relationships/image" Target="media/image76.png"/><Relationship Id="rId109" Type="http://schemas.openxmlformats.org/officeDocument/2006/relationships/image" Target="media/image77.png"/><Relationship Id="rId97" Type="http://schemas.openxmlformats.org/officeDocument/2006/relationships/image" Target="media/image67.png"/><Relationship Id="rId98" Type="http://schemas.openxmlformats.org/officeDocument/2006/relationships/image" Target="media/image68.png"/><Relationship Id="rId99" Type="http://schemas.openxmlformats.org/officeDocument/2006/relationships/image" Target="media/image69.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hyperlink" Target="http://en.wikipedia.org/wiki/Decimal_degrees" TargetMode="External"/><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00" Type="http://schemas.openxmlformats.org/officeDocument/2006/relationships/image" Target="media/image70.png"/><Relationship Id="rId20" Type="http://schemas.openxmlformats.org/officeDocument/2006/relationships/hyperlink" Target="http://www.redboxresearchdata.com.au/" TargetMode="External"/><Relationship Id="rId21" Type="http://schemas.openxmlformats.org/officeDocument/2006/relationships/hyperlink" Target="http://www.redboxresearchdata.com.au/" TargetMode="External"/><Relationship Id="rId22" Type="http://schemas.openxmlformats.org/officeDocument/2006/relationships/hyperlink" Target="http://rubyonrails.org/" TargetMode="External"/><Relationship Id="rId70" Type="http://schemas.openxmlformats.org/officeDocument/2006/relationships/image" Target="media/image41.png"/><Relationship Id="rId71" Type="http://schemas.openxmlformats.org/officeDocument/2006/relationships/image" Target="media/image42.png"/><Relationship Id="rId72" Type="http://schemas.openxmlformats.org/officeDocument/2006/relationships/image" Target="media/image43.png"/><Relationship Id="rId73" Type="http://schemas.openxmlformats.org/officeDocument/2006/relationships/image" Target="media/image44.png"/><Relationship Id="rId74" Type="http://schemas.openxmlformats.org/officeDocument/2006/relationships/hyperlink" Target="http://www.regular-expressions.info/reference.html" TargetMode="External"/><Relationship Id="rId75" Type="http://schemas.openxmlformats.org/officeDocument/2006/relationships/image" Target="media/image45.png"/><Relationship Id="rId76" Type="http://schemas.openxmlformats.org/officeDocument/2006/relationships/image" Target="media/image46.png"/><Relationship Id="rId77" Type="http://schemas.openxmlformats.org/officeDocument/2006/relationships/image" Target="media/image47.png"/><Relationship Id="rId78" Type="http://schemas.openxmlformats.org/officeDocument/2006/relationships/image" Target="media/image48.png"/><Relationship Id="rId79" Type="http://schemas.openxmlformats.org/officeDocument/2006/relationships/image" Target="media/image49.png"/><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130" Type="http://schemas.openxmlformats.org/officeDocument/2006/relationships/hyperlink" Target="http://ocrsdk.com/" TargetMode="External"/><Relationship Id="rId131" Type="http://schemas.openxmlformats.org/officeDocument/2006/relationships/hyperlink" Target="http://www.koemei.com" TargetMode="External"/><Relationship Id="rId132" Type="http://schemas.openxmlformats.org/officeDocument/2006/relationships/hyperlink" Target="http://www.koemei.com" TargetMode="External"/><Relationship Id="rId133" Type="http://schemas.openxmlformats.org/officeDocument/2006/relationships/image" Target="media/image92.png"/><Relationship Id="rId134" Type="http://schemas.openxmlformats.org/officeDocument/2006/relationships/hyperlink" Target="http://en.wikipedia.org/wiki/IETF" TargetMode="External"/><Relationship Id="rId135" Type="http://schemas.openxmlformats.org/officeDocument/2006/relationships/hyperlink" Target="http://en.wikipedia.org/wiki/BagIt" TargetMode="External"/><Relationship Id="rId136" Type="http://schemas.openxmlformats.org/officeDocument/2006/relationships/hyperlink" Target="http://www.ietf.org" TargetMode="External"/><Relationship Id="rId137" Type="http://schemas.openxmlformats.org/officeDocument/2006/relationships/hyperlink" Target="http://en.wikipedia.org/wiki/BagIt" TargetMode="External"/><Relationship Id="rId138" Type="http://schemas.openxmlformats.org/officeDocument/2006/relationships/hyperlink" Target="http://tools.ietf.org/html/draft-kunze-bagit-08" TargetMode="External"/><Relationship Id="rId139" Type="http://schemas.openxmlformats.org/officeDocument/2006/relationships/hyperlink" Target="http://www.w3.org/TR/rdfa-lit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nectar.org.au/" TargetMode="External"/><Relationship Id="rId50" Type="http://schemas.openxmlformats.org/officeDocument/2006/relationships/hyperlink" Target="http://creativecommons.org.au/learn-more/licences" TargetMode="External"/><Relationship Id="rId51" Type="http://schemas.openxmlformats.org/officeDocument/2006/relationships/hyperlink" Target="http://creativecommons.org/licenses/" TargetMode="External"/><Relationship Id="rId52" Type="http://schemas.openxmlformats.org/officeDocument/2006/relationships/hyperlink" Target="http://www.abs.gov.au/ausstats/abs@.nsf/Products/1297.0~2008~Main+Features~Chapter+3,Fields+of+Research?OpenDocument" TargetMode="External"/><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hyperlink" Target="https://en.wikipedia.org/wiki/NetCDF" TargetMode="External"/><Relationship Id="rId58" Type="http://schemas.openxmlformats.org/officeDocument/2006/relationships/image" Target="media/image32.png"/><Relationship Id="rId59" Type="http://schemas.openxmlformats.org/officeDocument/2006/relationships/image" Target="media/image33.png"/><Relationship Id="rId110" Type="http://schemas.openxmlformats.org/officeDocument/2006/relationships/image" Target="media/image78.png"/><Relationship Id="rId111" Type="http://schemas.openxmlformats.org/officeDocument/2006/relationships/image" Target="media/image79.png"/><Relationship Id="rId112" Type="http://schemas.openxmlformats.org/officeDocument/2006/relationships/image" Target="media/image80.png"/><Relationship Id="rId113" Type="http://schemas.openxmlformats.org/officeDocument/2006/relationships/image" Target="media/image81.png"/><Relationship Id="rId114" Type="http://schemas.openxmlformats.org/officeDocument/2006/relationships/image" Target="media/image82.png"/><Relationship Id="rId115" Type="http://schemas.openxmlformats.org/officeDocument/2006/relationships/image" Target="media/image83.png"/><Relationship Id="rId116" Type="http://schemas.openxmlformats.org/officeDocument/2006/relationships/image" Target="media/image84.png"/><Relationship Id="rId117" Type="http://schemas.openxmlformats.org/officeDocument/2006/relationships/image" Target="media/image85.png"/><Relationship Id="rId118" Type="http://schemas.openxmlformats.org/officeDocument/2006/relationships/image" Target="media/image86.png"/><Relationship Id="rId119" Type="http://schemas.openxmlformats.org/officeDocument/2006/relationships/image" Target="media/image87.png"/><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hyperlink" Target="https://github.com/IntersectAustralia/dc21-doc/blob/master/README.md" TargetMode="External"/><Relationship Id="rId39" Type="http://schemas.openxmlformats.org/officeDocument/2006/relationships/image" Target="media/image18.png"/><Relationship Id="rId80" Type="http://schemas.openxmlformats.org/officeDocument/2006/relationships/image" Target="media/image50.png"/><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 Id="rId140" Type="http://schemas.openxmlformats.org/officeDocument/2006/relationships/hyperlink" Target="http://globalregistries.org/rifcs.html" TargetMode="External"/><Relationship Id="rId141" Type="http://schemas.openxmlformats.org/officeDocument/2006/relationships/hyperlink" Target="http://www.ands.org.au" TargetMode="External"/><Relationship Id="rId142" Type="http://schemas.openxmlformats.org/officeDocument/2006/relationships/hyperlink" Target="http://www.ands.org.au/training/rif-cs/index.html" TargetMode="External"/><Relationship Id="rId143" Type="http://schemas.openxmlformats.org/officeDocument/2006/relationships/hyperlink" Target="http://www.openarchives.org/pmh/tools/tools.php" TargetMode="External"/><Relationship Id="rId144" Type="http://schemas.openxmlformats.org/officeDocument/2006/relationships/header" Target="header1.xml"/><Relationship Id="rId145" Type="http://schemas.openxmlformats.org/officeDocument/2006/relationships/footer" Target="footer1.xml"/><Relationship Id="rId146" Type="http://schemas.openxmlformats.org/officeDocument/2006/relationships/footer" Target="footer2.xml"/><Relationship Id="rId147" Type="http://schemas.openxmlformats.org/officeDocument/2006/relationships/fontTable" Target="fontTable.xml"/><Relationship Id="rId1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79D81D4-4D94-114B-AC25-5391C252F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26863</Words>
  <Characters>153120</Characters>
  <Application>Microsoft Macintosh Word</Application>
  <DocSecurity>0</DocSecurity>
  <Lines>1276</Lines>
  <Paragraphs>359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179624</CharactersWithSpaces>
  <SharedDoc>false</SharedDoc>
  <HyperlinkBase/>
  <HLinks>
    <vt:vector size="144" baseType="variant">
      <vt:variant>
        <vt:i4>7798849</vt:i4>
      </vt:variant>
      <vt:variant>
        <vt:i4>582</vt:i4>
      </vt:variant>
      <vt:variant>
        <vt:i4>0</vt:i4>
      </vt:variant>
      <vt:variant>
        <vt:i4>5</vt:i4>
      </vt:variant>
      <vt:variant>
        <vt:lpwstr>http://www.openarchives.org/pmh/tools/tools.php</vt:lpwstr>
      </vt:variant>
      <vt:variant>
        <vt:lpwstr/>
      </vt:variant>
      <vt:variant>
        <vt:i4>5505147</vt:i4>
      </vt:variant>
      <vt:variant>
        <vt:i4>579</vt:i4>
      </vt:variant>
      <vt:variant>
        <vt:i4>0</vt:i4>
      </vt:variant>
      <vt:variant>
        <vt:i4>5</vt:i4>
      </vt:variant>
      <vt:variant>
        <vt:lpwstr>http://www.ands.org.au/training/rif-cs/index.html</vt:lpwstr>
      </vt:variant>
      <vt:variant>
        <vt:lpwstr/>
      </vt:variant>
      <vt:variant>
        <vt:i4>2687012</vt:i4>
      </vt:variant>
      <vt:variant>
        <vt:i4>576</vt:i4>
      </vt:variant>
      <vt:variant>
        <vt:i4>0</vt:i4>
      </vt:variant>
      <vt:variant>
        <vt:i4>5</vt:i4>
      </vt:variant>
      <vt:variant>
        <vt:lpwstr>http://www.ands.org.au</vt:lpwstr>
      </vt:variant>
      <vt:variant>
        <vt:lpwstr/>
      </vt:variant>
      <vt:variant>
        <vt:i4>8126563</vt:i4>
      </vt:variant>
      <vt:variant>
        <vt:i4>573</vt:i4>
      </vt:variant>
      <vt:variant>
        <vt:i4>0</vt:i4>
      </vt:variant>
      <vt:variant>
        <vt:i4>5</vt:i4>
      </vt:variant>
      <vt:variant>
        <vt:lpwstr>http://globalregistries.org/rifcs.html</vt:lpwstr>
      </vt:variant>
      <vt:variant>
        <vt:lpwstr/>
      </vt:variant>
      <vt:variant>
        <vt:i4>6815746</vt:i4>
      </vt:variant>
      <vt:variant>
        <vt:i4>570</vt:i4>
      </vt:variant>
      <vt:variant>
        <vt:i4>0</vt:i4>
      </vt:variant>
      <vt:variant>
        <vt:i4>5</vt:i4>
      </vt:variant>
      <vt:variant>
        <vt:lpwstr>http://www.w3.org/TR/rdfa-lite/</vt:lpwstr>
      </vt:variant>
      <vt:variant>
        <vt:lpwstr/>
      </vt:variant>
      <vt:variant>
        <vt:i4>6619139</vt:i4>
      </vt:variant>
      <vt:variant>
        <vt:i4>567</vt:i4>
      </vt:variant>
      <vt:variant>
        <vt:i4>0</vt:i4>
      </vt:variant>
      <vt:variant>
        <vt:i4>5</vt:i4>
      </vt:variant>
      <vt:variant>
        <vt:lpwstr>http://tools.ietf.org/html/draft-kunze-bagit-08</vt:lpwstr>
      </vt:variant>
      <vt:variant>
        <vt:lpwstr/>
      </vt:variant>
      <vt:variant>
        <vt:i4>7209021</vt:i4>
      </vt:variant>
      <vt:variant>
        <vt:i4>564</vt:i4>
      </vt:variant>
      <vt:variant>
        <vt:i4>0</vt:i4>
      </vt:variant>
      <vt:variant>
        <vt:i4>5</vt:i4>
      </vt:variant>
      <vt:variant>
        <vt:lpwstr>http://en.wikipedia.org/wiki/BagIt</vt:lpwstr>
      </vt:variant>
      <vt:variant>
        <vt:lpwstr/>
      </vt:variant>
      <vt:variant>
        <vt:i4>6946907</vt:i4>
      </vt:variant>
      <vt:variant>
        <vt:i4>561</vt:i4>
      </vt:variant>
      <vt:variant>
        <vt:i4>0</vt:i4>
      </vt:variant>
      <vt:variant>
        <vt:i4>5</vt:i4>
      </vt:variant>
      <vt:variant>
        <vt:lpwstr>http://www.ietf.org</vt:lpwstr>
      </vt:variant>
      <vt:variant>
        <vt:lpwstr/>
      </vt:variant>
      <vt:variant>
        <vt:i4>1966129</vt:i4>
      </vt:variant>
      <vt:variant>
        <vt:i4>558</vt:i4>
      </vt:variant>
      <vt:variant>
        <vt:i4>0</vt:i4>
      </vt:variant>
      <vt:variant>
        <vt:i4>5</vt:i4>
      </vt:variant>
      <vt:variant>
        <vt:lpwstr>http://en.wikipedia.org/wiki/BagIt</vt:lpwstr>
      </vt:variant>
      <vt:variant>
        <vt:lpwstr>cite_note-ENCDEP-1</vt:lpwstr>
      </vt:variant>
      <vt:variant>
        <vt:i4>131126</vt:i4>
      </vt:variant>
      <vt:variant>
        <vt:i4>555</vt:i4>
      </vt:variant>
      <vt:variant>
        <vt:i4>0</vt:i4>
      </vt:variant>
      <vt:variant>
        <vt:i4>5</vt:i4>
      </vt:variant>
      <vt:variant>
        <vt:lpwstr>http://en.wikipedia.org/wiki/IETF</vt:lpwstr>
      </vt:variant>
      <vt:variant>
        <vt:lpwstr/>
      </vt:variant>
      <vt:variant>
        <vt:i4>5046289</vt:i4>
      </vt:variant>
      <vt:variant>
        <vt:i4>486</vt:i4>
      </vt:variant>
      <vt:variant>
        <vt:i4>0</vt:i4>
      </vt:variant>
      <vt:variant>
        <vt:i4>5</vt:i4>
      </vt:variant>
      <vt:variant>
        <vt:lpwstr>http://researchdata.ands.org.au/</vt:lpwstr>
      </vt:variant>
      <vt:variant>
        <vt:lpwstr/>
      </vt:variant>
      <vt:variant>
        <vt:i4>6881336</vt:i4>
      </vt:variant>
      <vt:variant>
        <vt:i4>477</vt:i4>
      </vt:variant>
      <vt:variant>
        <vt:i4>0</vt:i4>
      </vt:variant>
      <vt:variant>
        <vt:i4>5</vt:i4>
      </vt:variant>
      <vt:variant>
        <vt:lpwstr>http://www.ands.org.au/about/approach.html</vt:lpwstr>
      </vt:variant>
      <vt:variant>
        <vt:lpwstr>ardc</vt:lpwstr>
      </vt:variant>
      <vt:variant>
        <vt:i4>3080245</vt:i4>
      </vt:variant>
      <vt:variant>
        <vt:i4>372</vt:i4>
      </vt:variant>
      <vt:variant>
        <vt:i4>0</vt:i4>
      </vt:variant>
      <vt:variant>
        <vt:i4>5</vt:i4>
      </vt:variant>
      <vt:variant>
        <vt:lpwstr>http://www.regular-expressions.info/reference.html</vt:lpwstr>
      </vt:variant>
      <vt:variant>
        <vt:lpwstr/>
      </vt:variant>
      <vt:variant>
        <vt:i4>4194409</vt:i4>
      </vt:variant>
      <vt:variant>
        <vt:i4>369</vt:i4>
      </vt:variant>
      <vt:variant>
        <vt:i4>0</vt:i4>
      </vt:variant>
      <vt:variant>
        <vt:i4>5</vt:i4>
      </vt:variant>
      <vt:variant>
        <vt:lpwstr>https://github.com/IntersectAustralia/dc21/wiki/Setting-Up-Automated-Load-From-PC</vt:lpwstr>
      </vt:variant>
      <vt:variant>
        <vt:lpwstr/>
      </vt:variant>
      <vt:variant>
        <vt:i4>8323140</vt:i4>
      </vt:variant>
      <vt:variant>
        <vt:i4>339</vt:i4>
      </vt:variant>
      <vt:variant>
        <vt:i4>0</vt:i4>
      </vt:variant>
      <vt:variant>
        <vt:i4>5</vt:i4>
      </vt:variant>
      <vt:variant>
        <vt:lpwstr>http://www.abs.gov.au/ausstats/abs@.nsf/Products/1297.0~2008~Main+Features~Chapter+3,Fields+of+Research?OpenDocument</vt:lpwstr>
      </vt:variant>
      <vt:variant>
        <vt:lpwstr>112714291310995051</vt:lpwstr>
      </vt:variant>
      <vt:variant>
        <vt:i4>1966085</vt:i4>
      </vt:variant>
      <vt:variant>
        <vt:i4>336</vt:i4>
      </vt:variant>
      <vt:variant>
        <vt:i4>0</vt:i4>
      </vt:variant>
      <vt:variant>
        <vt:i4>5</vt:i4>
      </vt:variant>
      <vt:variant>
        <vt:lpwstr>http://creativecommons.org/licenses/</vt:lpwstr>
      </vt:variant>
      <vt:variant>
        <vt:lpwstr/>
      </vt:variant>
      <vt:variant>
        <vt:i4>5177394</vt:i4>
      </vt:variant>
      <vt:variant>
        <vt:i4>333</vt:i4>
      </vt:variant>
      <vt:variant>
        <vt:i4>0</vt:i4>
      </vt:variant>
      <vt:variant>
        <vt:i4>5</vt:i4>
      </vt:variant>
      <vt:variant>
        <vt:lpwstr>http://creativecommons.org.au/learn-more/licences</vt:lpwstr>
      </vt:variant>
      <vt:variant>
        <vt:lpwstr/>
      </vt:variant>
      <vt:variant>
        <vt:i4>5636143</vt:i4>
      </vt:variant>
      <vt:variant>
        <vt:i4>330</vt:i4>
      </vt:variant>
      <vt:variant>
        <vt:i4>0</vt:i4>
      </vt:variant>
      <vt:variant>
        <vt:i4>5</vt:i4>
      </vt:variant>
      <vt:variant>
        <vt:lpwstr>http://www.ands.org.au/guides/cpguide/cpgsubject.html</vt:lpwstr>
      </vt:variant>
      <vt:variant>
        <vt:lpwstr/>
      </vt:variant>
      <vt:variant>
        <vt:i4>786549</vt:i4>
      </vt:variant>
      <vt:variant>
        <vt:i4>318</vt:i4>
      </vt:variant>
      <vt:variant>
        <vt:i4>0</vt:i4>
      </vt:variant>
      <vt:variant>
        <vt:i4>5</vt:i4>
      </vt:variant>
      <vt:variant>
        <vt:lpwstr>http://en.wikipedia.org/wiki/Decimal_degrees</vt:lpwstr>
      </vt:variant>
      <vt:variant>
        <vt:lpwstr/>
      </vt:variant>
      <vt:variant>
        <vt:i4>7077907</vt:i4>
      </vt:variant>
      <vt:variant>
        <vt:i4>243</vt:i4>
      </vt:variant>
      <vt:variant>
        <vt:i4>0</vt:i4>
      </vt:variant>
      <vt:variant>
        <vt:i4>5</vt:i4>
      </vt:variant>
      <vt:variant>
        <vt:lpwstr>https://github.com/IntersectAustralia/dc21/wiki/File-Upload-API</vt:lpwstr>
      </vt:variant>
      <vt:variant>
        <vt:lpwstr/>
      </vt:variant>
      <vt:variant>
        <vt:i4>3407893</vt:i4>
      </vt:variant>
      <vt:variant>
        <vt:i4>213</vt:i4>
      </vt:variant>
      <vt:variant>
        <vt:i4>0</vt:i4>
      </vt:variant>
      <vt:variant>
        <vt:i4>5</vt:i4>
      </vt:variant>
      <vt:variant>
        <vt:lpwstr>http://rubyonrails.org/</vt:lpwstr>
      </vt:variant>
      <vt:variant>
        <vt:lpwstr/>
      </vt:variant>
      <vt:variant>
        <vt:i4>5046289</vt:i4>
      </vt:variant>
      <vt:variant>
        <vt:i4>204</vt:i4>
      </vt:variant>
      <vt:variant>
        <vt:i4>0</vt:i4>
      </vt:variant>
      <vt:variant>
        <vt:i4>5</vt:i4>
      </vt:variant>
      <vt:variant>
        <vt:lpwstr>http://researchdata.ands.org.au/</vt:lpwstr>
      </vt:variant>
      <vt:variant>
        <vt:lpwstr/>
      </vt:variant>
      <vt:variant>
        <vt:i4>6946887</vt:i4>
      </vt:variant>
      <vt:variant>
        <vt:i4>195</vt:i4>
      </vt:variant>
      <vt:variant>
        <vt:i4>0</vt:i4>
      </vt:variant>
      <vt:variant>
        <vt:i4>5</vt:i4>
      </vt:variant>
      <vt:variant>
        <vt:lpwstr>https://github.com/IntersectAustralia/dc21/wiki</vt:lpwstr>
      </vt:variant>
      <vt:variant>
        <vt:lpwstr/>
      </vt:variant>
      <vt:variant>
        <vt:i4>3014694</vt:i4>
      </vt:variant>
      <vt:variant>
        <vt:i4>192</vt:i4>
      </vt:variant>
      <vt:variant>
        <vt:i4>0</vt:i4>
      </vt:variant>
      <vt:variant>
        <vt:i4>5</vt:i4>
      </vt:variant>
      <vt:variant>
        <vt:lpwstr>https://github.com/IntersectAustralia/dc21/wiki</vt:lpwstr>
      </vt:variant>
      <vt:variant>
        <vt:lpwstr>version-documentation</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Wu</dc:creator>
  <cp:keywords/>
  <dc:description/>
  <cp:lastModifiedBy>Cathryn Chamley</cp:lastModifiedBy>
  <cp:revision>3</cp:revision>
  <cp:lastPrinted>2015-12-15T03:03:00Z</cp:lastPrinted>
  <dcterms:created xsi:type="dcterms:W3CDTF">2015-12-15T03:03:00Z</dcterms:created>
  <dcterms:modified xsi:type="dcterms:W3CDTF">2015-12-15T03:08:00Z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oftware Version">
    <vt:lpwstr>2.2</vt:lpwstr>
  </property>
</Properties>
</file>